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rawlins" w:date="2015-05-20T12:15:00Z">
        <w:r w:rsidR="00BB2289">
          <w:rPr>
            <w:b/>
            <w:noProof/>
          </w:rPr>
          <w:t>May 20, 2015</w:t>
        </w:r>
      </w:ins>
      <w:del w:id="19" w:author="rawlins" w:date="2015-05-19T09:58:00Z">
        <w:r w:rsidR="00353E1C" w:rsidDel="00486E22">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4277CAD2" w:rsidR="008C7882" w:rsidRPr="00C62631" w:rsidRDefault="008C7882" w:rsidP="008C7882">
      <w:r>
        <w:t xml:space="preserve">FEBio: </w:t>
      </w:r>
      <w:ins w:id="20" w:author="rawlins" w:date="2015-05-20T12:11:00Z">
        <w:r w:rsidR="00D32A20">
          <w:fldChar w:fldCharType="begin"/>
        </w:r>
        <w:r w:rsidR="00D32A20">
          <w:instrText xml:space="preserve"> HYPERLINK "</w:instrText>
        </w:r>
      </w:ins>
      <w:r w:rsidR="00D32A20" w:rsidRPr="00D32A20">
        <w:rPr>
          <w:rPrChange w:id="21" w:author="rawlins" w:date="2015-05-20T12:11:00Z">
            <w:rPr>
              <w:rStyle w:val="Hyperlink"/>
            </w:rPr>
          </w:rPrChange>
        </w:rPr>
        <w:instrText>http://</w:instrText>
      </w:r>
      <w:ins w:id="22" w:author="rawlins" w:date="2015-05-20T12:11:00Z">
        <w:r w:rsidR="00D32A20" w:rsidRPr="00D32A20" w:rsidDel="00D32A20">
          <w:rPr>
            <w:rPrChange w:id="23" w:author="rawlins" w:date="2015-05-20T12:11:00Z">
              <w:rPr>
                <w:rStyle w:val="Hyperlink"/>
              </w:rPr>
            </w:rPrChange>
          </w:rPr>
          <w:instrText xml:space="preserve"> </w:instrText>
        </w:r>
      </w:ins>
      <w:r w:rsidR="00D32A20" w:rsidRPr="00D32A20">
        <w:rPr>
          <w:rPrChange w:id="24" w:author="rawlins" w:date="2015-05-20T12:11:00Z">
            <w:rPr>
              <w:rStyle w:val="Hyperlink"/>
            </w:rPr>
          </w:rPrChange>
        </w:rPr>
        <w:instrText>febio</w:instrText>
      </w:r>
      <w:ins w:id="25" w:author="rawlins" w:date="2015-05-20T12:11:00Z">
        <w:r w:rsidR="00D32A20">
          <w:instrText xml:space="preserve">" </w:instrText>
        </w:r>
        <w:r w:rsidR="00D32A20">
          <w:fldChar w:fldCharType="separate"/>
        </w:r>
      </w:ins>
      <w:r w:rsidR="00D32A20" w:rsidRPr="00D32A20">
        <w:rPr>
          <w:rStyle w:val="Hyperlink"/>
        </w:rPr>
        <w:t>http://</w:t>
      </w:r>
      <w:ins w:id="26" w:author="rawlins" w:date="2015-05-20T12:11:00Z">
        <w:r w:rsidR="00D32A20" w:rsidRPr="00D32A20" w:rsidDel="00D32A20">
          <w:rPr>
            <w:rStyle w:val="Hyperlink"/>
          </w:rPr>
          <w:t xml:space="preserve"> </w:t>
        </w:r>
      </w:ins>
      <w:del w:id="27" w:author="rawlins" w:date="2015-05-20T12:11:00Z">
        <w:r w:rsidR="00D32A20" w:rsidRPr="00D32A20" w:rsidDel="00D32A20">
          <w:rPr>
            <w:rStyle w:val="Hyperlink"/>
          </w:rPr>
          <w:delText>mrl.sci.utah.edu/software/</w:delText>
        </w:r>
      </w:del>
      <w:r w:rsidR="00D32A20" w:rsidRPr="00D32A20">
        <w:rPr>
          <w:rStyle w:val="Hyperlink"/>
        </w:rPr>
        <w:t>febio</w:t>
      </w:r>
      <w:ins w:id="28" w:author="rawlins" w:date="2015-05-20T12:11:00Z">
        <w:r w:rsidR="00D32A20">
          <w:fldChar w:fldCharType="end"/>
        </w:r>
        <w:r w:rsidR="00D32A20">
          <w:rPr>
            <w:rStyle w:val="Hyperlink"/>
          </w:rPr>
          <w:t>.org</w:t>
        </w:r>
      </w:ins>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BB2289" w:rsidP="008C7882">
      <w:hyperlink r:id="rId14"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9" w:name="_Toc300826262"/>
      <w:bookmarkStart w:id="30"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31" w:name="_Toc162086974"/>
      <w:bookmarkStart w:id="32" w:name="_Toc162157203"/>
      <w:bookmarkStart w:id="33" w:name="_Toc162162278"/>
      <w:bookmarkStart w:id="34" w:name="_Toc164497326"/>
      <w:bookmarkStart w:id="35" w:name="_Toc164578187"/>
      <w:bookmarkStart w:id="36" w:name="_Toc164778706"/>
      <w:bookmarkStart w:id="37" w:name="_Toc302472633"/>
      <w:r w:rsidRPr="00715ECB">
        <w:rPr>
          <w:b/>
          <w:sz w:val="48"/>
          <w:szCs w:val="48"/>
        </w:rPr>
        <w:lastRenderedPageBreak/>
        <w:t>Table of Contents</w:t>
      </w:r>
      <w:bookmarkEnd w:id="29"/>
      <w:bookmarkEnd w:id="30"/>
      <w:bookmarkEnd w:id="31"/>
      <w:bookmarkEnd w:id="32"/>
      <w:bookmarkEnd w:id="33"/>
      <w:bookmarkEnd w:id="34"/>
      <w:bookmarkEnd w:id="35"/>
      <w:bookmarkEnd w:id="36"/>
      <w:bookmarkEnd w:id="37"/>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38" w:author="rawlins" w:date="2015-05-19T17:23:00Z">
        <w:r w:rsidR="00D3178E">
          <w:rPr>
            <w:noProof/>
          </w:rPr>
          <w:t>68</w:t>
        </w:r>
      </w:ins>
      <w:del w:id="39"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40" w:author="rawlins" w:date="2015-05-19T17:23:00Z">
        <w:r w:rsidR="00D3178E">
          <w:rPr>
            <w:noProof/>
          </w:rPr>
          <w:t>69</w:t>
        </w:r>
      </w:ins>
      <w:del w:id="41"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42" w:author="rawlins" w:date="2015-05-19T17:23:00Z">
        <w:r w:rsidR="00D3178E">
          <w:rPr>
            <w:noProof/>
          </w:rPr>
          <w:t>70</w:t>
        </w:r>
      </w:ins>
      <w:del w:id="43"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44" w:author="rawlins" w:date="2015-05-19T17:23:00Z">
        <w:r w:rsidR="00D3178E">
          <w:rPr>
            <w:noProof/>
          </w:rPr>
          <w:t>71</w:t>
        </w:r>
      </w:ins>
      <w:del w:id="45"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46" w:author="rawlins" w:date="2015-05-19T17:23:00Z">
        <w:r w:rsidR="00D3178E">
          <w:t>72</w:t>
        </w:r>
      </w:ins>
      <w:del w:id="47"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48" w:author="rawlins" w:date="2015-05-19T17:23:00Z">
        <w:r w:rsidR="00D3178E">
          <w:rPr>
            <w:noProof/>
          </w:rPr>
          <w:t>72</w:t>
        </w:r>
      </w:ins>
      <w:del w:id="49"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50" w:author="rawlins" w:date="2015-05-19T17:23:00Z">
        <w:r w:rsidR="00D3178E">
          <w:rPr>
            <w:noProof/>
          </w:rPr>
          <w:t>74</w:t>
        </w:r>
      </w:ins>
      <w:del w:id="51"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52" w:author="rawlins" w:date="2015-05-19T17:23:00Z">
        <w:r w:rsidR="00D3178E">
          <w:rPr>
            <w:noProof/>
          </w:rPr>
          <w:t>74</w:t>
        </w:r>
      </w:ins>
      <w:del w:id="53"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54" w:author="rawlins" w:date="2015-05-19T17:23:00Z">
        <w:r w:rsidR="00D3178E">
          <w:rPr>
            <w:noProof/>
          </w:rPr>
          <w:t>74</w:t>
        </w:r>
      </w:ins>
      <w:del w:id="55"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56" w:author="rawlins" w:date="2015-05-19T17:23:00Z">
        <w:r w:rsidR="00D3178E">
          <w:rPr>
            <w:noProof/>
          </w:rPr>
          <w:t>76</w:t>
        </w:r>
      </w:ins>
      <w:del w:id="57"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58" w:author="rawlins" w:date="2015-05-19T17:23:00Z">
        <w:r w:rsidR="00D3178E">
          <w:rPr>
            <w:noProof/>
          </w:rPr>
          <w:t>76</w:t>
        </w:r>
      </w:ins>
      <w:del w:id="59"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60" w:author="rawlins" w:date="2015-05-19T17:23:00Z">
        <w:r w:rsidR="00D3178E">
          <w:rPr>
            <w:noProof/>
          </w:rPr>
          <w:t>77</w:t>
        </w:r>
      </w:ins>
      <w:del w:id="61"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62" w:author="rawlins" w:date="2015-05-19T17:23:00Z">
        <w:r w:rsidR="00D3178E">
          <w:rPr>
            <w:noProof/>
          </w:rPr>
          <w:t>77</w:t>
        </w:r>
      </w:ins>
      <w:del w:id="63"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64" w:author="rawlins" w:date="2015-05-19T17:23:00Z">
        <w:r w:rsidR="00D3178E">
          <w:rPr>
            <w:noProof/>
          </w:rPr>
          <w:t>79</w:t>
        </w:r>
      </w:ins>
      <w:del w:id="65"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66" w:author="rawlins" w:date="2015-05-19T17:23:00Z">
        <w:r w:rsidR="00D3178E">
          <w:rPr>
            <w:noProof/>
          </w:rPr>
          <w:t>79</w:t>
        </w:r>
      </w:ins>
      <w:del w:id="67"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68" w:author="rawlins" w:date="2015-05-19T17:23:00Z">
        <w:r w:rsidR="00D3178E">
          <w:rPr>
            <w:noProof/>
          </w:rPr>
          <w:t>80</w:t>
        </w:r>
      </w:ins>
      <w:del w:id="69"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70" w:author="rawlins" w:date="2015-05-19T17:23:00Z">
        <w:r w:rsidR="00D3178E">
          <w:rPr>
            <w:noProof/>
          </w:rPr>
          <w:t>80</w:t>
        </w:r>
      </w:ins>
      <w:del w:id="71"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72" w:author="rawlins" w:date="2015-05-19T17:23:00Z">
        <w:r w:rsidR="00D3178E">
          <w:rPr>
            <w:noProof/>
          </w:rPr>
          <w:t>81</w:t>
        </w:r>
      </w:ins>
      <w:del w:id="73"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74" w:author="rawlins" w:date="2015-05-19T17:23:00Z">
        <w:r w:rsidR="00D3178E">
          <w:rPr>
            <w:noProof/>
          </w:rPr>
          <w:t>81</w:t>
        </w:r>
      </w:ins>
      <w:del w:id="75"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76" w:author="rawlins" w:date="2015-05-19T17:23:00Z">
        <w:r w:rsidR="00D3178E">
          <w:rPr>
            <w:noProof/>
          </w:rPr>
          <w:t>81</w:t>
        </w:r>
      </w:ins>
      <w:del w:id="77"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78" w:author="rawlins" w:date="2015-05-19T17:23:00Z">
        <w:r w:rsidR="00D3178E">
          <w:rPr>
            <w:noProof/>
          </w:rPr>
          <w:t>82</w:t>
        </w:r>
      </w:ins>
      <w:del w:id="79"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80" w:author="rawlins" w:date="2015-05-19T17:23:00Z">
        <w:r w:rsidR="00D3178E">
          <w:rPr>
            <w:noProof/>
          </w:rPr>
          <w:t>83</w:t>
        </w:r>
      </w:ins>
      <w:del w:id="81"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82" w:author="rawlins" w:date="2015-05-19T17:23:00Z">
        <w:r w:rsidR="00D3178E">
          <w:rPr>
            <w:noProof/>
          </w:rPr>
          <w:t>83</w:t>
        </w:r>
      </w:ins>
      <w:del w:id="83"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84" w:author="rawlins" w:date="2015-05-19T17:23:00Z">
        <w:r w:rsidR="00D3178E">
          <w:rPr>
            <w:noProof/>
          </w:rPr>
          <w:t>84</w:t>
        </w:r>
      </w:ins>
      <w:del w:id="85"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86" w:author="rawlins" w:date="2015-05-19T17:23:00Z">
        <w:r w:rsidR="00D3178E">
          <w:rPr>
            <w:noProof/>
          </w:rPr>
          <w:t>85</w:t>
        </w:r>
      </w:ins>
      <w:del w:id="87"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88" w:author="rawlins" w:date="2015-05-19T17:23:00Z">
        <w:r w:rsidR="00D3178E">
          <w:rPr>
            <w:noProof/>
          </w:rPr>
          <w:t>85</w:t>
        </w:r>
      </w:ins>
      <w:del w:id="89"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90" w:author="rawlins" w:date="2015-05-19T17:23:00Z">
        <w:r w:rsidR="00D3178E">
          <w:rPr>
            <w:noProof/>
          </w:rPr>
          <w:t>87</w:t>
        </w:r>
      </w:ins>
      <w:del w:id="91"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92" w:name="_Toc289032512"/>
      <w:r>
        <w:lastRenderedPageBreak/>
        <w:t>Introduction</w:t>
      </w:r>
      <w:bookmarkEnd w:id="92"/>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93" w:name="_Toc289032513"/>
      <w:r>
        <w:t>Overview of FEBio</w:t>
      </w:r>
      <w:bookmarkEnd w:id="93"/>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94" w:author="rawlins" w:date="2015-05-19T09:59:00Z">
        <w:r w:rsidR="00486E22">
          <w:instrText>HYPERLINK "http://help.mrl.sci.utah.edu/help/index.jsp"</w:instrText>
        </w:r>
      </w:ins>
      <w:del w:id="95" w:author="rawlins" w:date="2015-05-19T09:59:00Z">
        <w:r w:rsidR="00486E22" w:rsidDel="00486E22">
          <w:delInstrText xml:space="preserve"> HYPERLINK "http://mrl.sci.utah.edu/software/febio" </w:delInstrText>
        </w:r>
      </w:del>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96" w:name="_Toc289032514"/>
      <w:r>
        <w:t>About this document</w:t>
      </w:r>
      <w:bookmarkEnd w:id="96"/>
    </w:p>
    <w:p w14:paraId="67A82022" w14:textId="46E08F47" w:rsidR="008C7882" w:rsidRDefault="008C7882" w:rsidP="008C7882">
      <w:r>
        <w:t xml:space="preserve">This document is a part of a set of three manuals that accompany FEBio: the </w:t>
      </w:r>
      <w:r w:rsidR="00486E22">
        <w:fldChar w:fldCharType="begin"/>
      </w:r>
      <w:ins w:id="97" w:author="rawlins" w:date="2015-05-19T10:00:00Z">
        <w:r w:rsidR="00486E22">
          <w:instrText>HYPERLINK "http://help.mrl.sci.utah.edu/help/index.jsp"</w:instrText>
        </w:r>
      </w:ins>
      <w:del w:id="98" w:author="rawlins" w:date="2015-05-19T10:00:00Z">
        <w:r w:rsidR="00486E22" w:rsidDel="00486E22">
          <w:delInstrText xml:space="preserve"> HYPERLINK "http://mrl.sci.utah.edu/software/febio" </w:delInstrText>
        </w:r>
      </w:del>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99" w:author="rawlins" w:date="2015-05-19T10:00:00Z">
        <w:r w:rsidR="00486E22">
          <w:instrText>HYPERLINK "http://febiodoc.sci.utah.edu/doxygen/"</w:instrText>
        </w:r>
      </w:ins>
      <w:del w:id="100" w:author="rawlins" w:date="2015-05-19T10:00:00Z">
        <w:r w:rsidR="00486E22" w:rsidDel="00486E22">
          <w:delInstrText xml:space="preserve"> HYPERLINK "http://mrl.sci.utah.edu/source/doxygen/" </w:delInstrText>
        </w:r>
      </w:del>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01" w:name="_Ref300825912"/>
      <w:bookmarkStart w:id="102" w:name="_Toc289032515"/>
      <w:r>
        <w:lastRenderedPageBreak/>
        <w:t>Continuum Mechanics</w:t>
      </w:r>
      <w:bookmarkEnd w:id="101"/>
      <w:bookmarkEnd w:id="102"/>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03" w:name="_Toc289032516"/>
      <w:r>
        <w:t>Vectors and Tensors</w:t>
      </w:r>
      <w:bookmarkEnd w:id="103"/>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6" o:title=""/>
          </v:shape>
          <o:OLEObject Type="Embed" ProgID="Equation.DSMT4" ShapeID="_x0000_i1025" DrawAspect="Content" ObjectID="_1493631143" r:id="rId1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8" o:title=""/>
          </v:shape>
          <o:OLEObject Type="Embed" ProgID="Equation.DSMT4" ShapeID="_x0000_i1026" DrawAspect="Content" ObjectID="_1493631144" r:id="rId19"/>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9B7404">
        <w:instrText>.</w:instrText>
      </w:r>
      <w:r w:rsidR="00BB2289">
        <w:fldChar w:fldCharType="begin"/>
      </w:r>
      <w:r w:rsidR="00BB2289">
        <w:instrText xml:space="preserve"> SEQ MTEqn \c \* Arabic \* MERGEFORMAT </w:instrText>
      </w:r>
      <w:r w:rsidR="00BB2289">
        <w:fldChar w:fldCharType="separate"/>
      </w:r>
      <w:r w:rsidR="00D3178E">
        <w:rPr>
          <w:noProof/>
        </w:rPr>
        <w:instrText>1</w:instrText>
      </w:r>
      <w:r w:rsidR="00BB2289">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0" o:title=""/>
          </v:shape>
          <o:OLEObject Type="Embed" ProgID="Equation.DSMT4" ShapeID="_x0000_i1027" DrawAspect="Content" ObjectID="_1493631145" r:id="rId21"/>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9B7404">
        <w:instrText>.</w:instrText>
      </w:r>
      <w:r w:rsidR="00BB2289">
        <w:fldChar w:fldCharType="begin"/>
      </w:r>
      <w:r w:rsidR="00BB2289">
        <w:instrText xml:space="preserve"> SEQ MTEqn \c \* Arabic \* MERGEFORMAT </w:instrText>
      </w:r>
      <w:r w:rsidR="00BB2289">
        <w:fldChar w:fldCharType="separate"/>
      </w:r>
      <w:r w:rsidR="00D3178E">
        <w:rPr>
          <w:noProof/>
        </w:rPr>
        <w:instrText>2</w:instrText>
      </w:r>
      <w:r w:rsidR="00BB2289">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2" o:title=""/>
          </v:shape>
          <o:OLEObject Type="Embed" ProgID="Equation.DSMT4" ShapeID="_x0000_i1028" DrawAspect="Content" ObjectID="_1493631146" r:id="rId23"/>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9B7404">
        <w:instrText>.</w:instrText>
      </w:r>
      <w:r w:rsidR="00BB2289">
        <w:fldChar w:fldCharType="begin"/>
      </w:r>
      <w:r w:rsidR="00BB2289">
        <w:instrText xml:space="preserve"> SEQ MTEqn \c \* Arabic \* MERGEFORMAT </w:instrText>
      </w:r>
      <w:r w:rsidR="00BB2289">
        <w:fldChar w:fldCharType="separate"/>
      </w:r>
      <w:r w:rsidR="00D3178E">
        <w:rPr>
          <w:noProof/>
        </w:rPr>
        <w:instrText>3</w:instrText>
      </w:r>
      <w:r w:rsidR="00BB2289">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4" o:title=""/>
          </v:shape>
          <o:OLEObject Type="Embed" ProgID="Equation.DSMT4" ShapeID="_x0000_i1029" DrawAspect="Content" ObjectID="_1493631147" r:id="rId2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04" w:name="ZEqnNum548927"/>
      <w:r w:rsidR="009B74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9B7404">
        <w:instrText>.</w:instrText>
      </w:r>
      <w:r w:rsidR="00BB2289">
        <w:fldChar w:fldCharType="begin"/>
      </w:r>
      <w:r w:rsidR="00BB2289">
        <w:instrText xml:space="preserve"> SEQ MTEqn \c \* Arabic \* MERGEFORMAT </w:instrText>
      </w:r>
      <w:r w:rsidR="00BB2289">
        <w:fldChar w:fldCharType="separate"/>
      </w:r>
      <w:r w:rsidR="00D3178E">
        <w:rPr>
          <w:noProof/>
        </w:rPr>
        <w:instrText>4</w:instrText>
      </w:r>
      <w:r w:rsidR="00BB2289">
        <w:rPr>
          <w:noProof/>
        </w:rPr>
        <w:fldChar w:fldCharType="end"/>
      </w:r>
      <w:r w:rsidR="009B7404">
        <w:instrText>)</w:instrText>
      </w:r>
      <w:bookmarkEnd w:id="104"/>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BB2289">
        <w:fldChar w:fldCharType="begin"/>
      </w:r>
      <w:r w:rsidR="00BB2289">
        <w:instrText xml:space="preserve"> REF ZEqnNum548927 \* Charformat \! \* MERGEFORMAT </w:instrText>
      </w:r>
      <w:r w:rsidR="00BB2289">
        <w:fldChar w:fldCharType="separate"/>
      </w:r>
      <w:r w:rsidR="00D3178E">
        <w:instrText>(2.4)</w:instrText>
      </w:r>
      <w:r w:rsidR="00BB2289">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6" o:title=""/>
          </v:shape>
          <o:OLEObject Type="Embed" ProgID="Equation.DSMT4" ShapeID="_x0000_i1030" DrawAspect="Content" ObjectID="_1493631148" r:id="rId2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8" o:title=""/>
          </v:shape>
          <o:OLEObject Type="Embed" ProgID="Equation.DSMT4" ShapeID="_x0000_i1031" DrawAspect="Content" ObjectID="_1493631149" r:id="rId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w:instrText>
      </w:r>
      <w:r w:rsidR="00BB2289">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0" o:title=""/>
          </v:shape>
          <o:OLEObject Type="Embed" ProgID="Equation.DSMT4" ShapeID="_x0000_i1032" DrawAspect="Content" ObjectID="_1493631150"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w:instrText>
      </w:r>
      <w:r w:rsidR="00BB2289">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2" o:title=""/>
          </v:shape>
          <o:OLEObject Type="Embed" ProgID="Equation.DSMT4" ShapeID="_x0000_i1033" DrawAspect="Content" ObjectID="_1493631151" r:id="rId3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4" o:title=""/>
          </v:shape>
          <o:OLEObject Type="Embed" ProgID="Equation.DSMT4" ShapeID="_x0000_i1034" DrawAspect="Content" ObjectID="_1493631152" r:id="rId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w:instrText>
      </w:r>
      <w:r w:rsidR="00BB2289">
        <w:instrText xml:space="preserve">MAT </w:instrText>
      </w:r>
      <w:r w:rsidR="00BB2289">
        <w:fldChar w:fldCharType="separate"/>
      </w:r>
      <w:r w:rsidR="00D3178E">
        <w:rPr>
          <w:noProof/>
        </w:rPr>
        <w:instrText>7</w:instrText>
      </w:r>
      <w:r w:rsidR="00BB2289">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6" o:title=""/>
          </v:shape>
          <o:OLEObject Type="Embed" ProgID="Equation.DSMT4" ShapeID="_x0000_i1035" DrawAspect="Content" ObjectID="_1493631153" r:id="rId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w:instrText>
      </w:r>
      <w:r w:rsidR="00BB2289">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8" o:title=""/>
          </v:shape>
          <o:OLEObject Type="Embed" ProgID="Equation.DSMT4" ShapeID="_x0000_i1036" DrawAspect="Content" ObjectID="_1493631154"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w:instrText>
      </w:r>
      <w:r w:rsidR="00BB2289">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0" o:title=""/>
          </v:shape>
          <o:OLEObject Type="Embed" ProgID="Equation.DSMT4" ShapeID="_x0000_i1037" DrawAspect="Content" ObjectID="_1493631155"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w:instrText>
      </w:r>
      <w:r w:rsidR="00BB2289">
        <w:rPr>
          <w:noProof/>
        </w:rPr>
        <w:fldChar w:fldCharType="end"/>
      </w:r>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2" o:title=""/>
          </v:shape>
          <o:OLEObject Type="Embed" ProgID="Equation.DSMT4" ShapeID="_x0000_i1038" DrawAspect="Content" ObjectID="_1493631156" r:id="rId43"/>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w:instrText>
      </w:r>
      <w:r w:rsidR="00BB2289">
        <w:instrText xml:space="preserve">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w:instrText>
      </w:r>
      <w:r w:rsidR="00BB2289">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4" o:title=""/>
          </v:shape>
          <o:OLEObject Type="Embed" ProgID="Equation.DSMT4" ShapeID="_x0000_i1039" DrawAspect="Content" ObjectID="_1493631157"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w:instrText>
      </w:r>
      <w:r w:rsidR="00BB2289">
        <w:instrText xml:space="preserve">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w:instrText>
      </w:r>
      <w:r w:rsidR="00BB2289">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6" o:title=""/>
          </v:shape>
          <o:OLEObject Type="Embed" ProgID="Equation.DSMT4" ShapeID="_x0000_i1040" DrawAspect="Content" ObjectID="_1493631158" r:id="rId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w:instrText>
      </w:r>
      <w:r w:rsidR="00BB2289">
        <w:rPr>
          <w:noProof/>
        </w:rPr>
        <w:fldChar w:fldCharType="end"/>
      </w:r>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8" o:title=""/>
          </v:shape>
          <o:OLEObject Type="Embed" ProgID="Equation.DSMT4" ShapeID="_x0000_i1041" DrawAspect="Content" ObjectID="_1493631159" r:id="rId49"/>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0" o:title=""/>
          </v:shape>
          <o:OLEObject Type="Embed" ProgID="Equation.DSMT4" ShapeID="_x0000_i1042" DrawAspect="Content" ObjectID="_1493631160" r:id="rId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w:instrText>
      </w:r>
      <w:r w:rsidR="00BB2289">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2" o:title=""/>
          </v:shape>
          <o:OLEObject Type="Embed" ProgID="Equation.DSMT4" ShapeID="_x0000_i1043" DrawAspect="Content" ObjectID="_1493631161" r:id="rId53"/>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4" o:title=""/>
          </v:shape>
          <o:OLEObject Type="Embed" ProgID="Equation.DSMT4" ShapeID="_x0000_i1044" DrawAspect="Content" ObjectID="_1493631162" r:id="rId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15</w:instrText>
      </w:r>
      <w:r w:rsidR="00BB2289">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6" o:title=""/>
          </v:shape>
          <o:OLEObject Type="Embed" ProgID="Equation.DSMT4" ShapeID="_x0000_i1045" DrawAspect="Content" ObjectID="_1493631163" r:id="rId57"/>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8" o:title=""/>
          </v:shape>
          <o:OLEObject Type="Embed" ProgID="Equation.DSMT4" ShapeID="_x0000_i1046" DrawAspect="Content" ObjectID="_1493631164" r:id="rId59"/>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0" o:title=""/>
          </v:shape>
          <o:OLEObject Type="Embed" ProgID="Equation.DSMT4" ShapeID="_x0000_i1047" DrawAspect="Content" ObjectID="_1493631165" r:id="rId61"/>
        </w:object>
      </w:r>
      <w:r>
        <w:t xml:space="preserve">, -1 for an odd permutation of </w:t>
      </w:r>
      <w:r w:rsidR="00905817" w:rsidRPr="00905817">
        <w:rPr>
          <w:position w:val="-14"/>
        </w:rPr>
        <w:object w:dxaOrig="720" w:dyaOrig="400" w14:anchorId="5E5074D5">
          <v:shape id="_x0000_i1048" type="#_x0000_t75" style="width:36.7pt;height:19.7pt" o:ole="">
            <v:imagedata r:id="rId62" o:title=""/>
          </v:shape>
          <o:OLEObject Type="Embed" ProgID="Equation.DSMT4" ShapeID="_x0000_i1048" DrawAspect="Content" ObjectID="_1493631166" r:id="rId63"/>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4" o:title=""/>
          </v:shape>
          <o:OLEObject Type="Embed" ProgID="Equation.DSMT4" ShapeID="_x0000_i1049" DrawAspect="Content" ObjectID="_1493631167" r:id="rId6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w:instrText>
      </w:r>
      <w:r w:rsidR="00BB2289">
        <w:instrText xml:space="preserve">\* Arabic \* MERGEFORMAT </w:instrText>
      </w:r>
      <w:r w:rsidR="00BB2289">
        <w:fldChar w:fldCharType="separate"/>
      </w:r>
      <w:r w:rsidR="00D3178E">
        <w:rPr>
          <w:noProof/>
        </w:rPr>
        <w:instrText>16</w:instrText>
      </w:r>
      <w:r w:rsidR="00BB2289">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6" o:title=""/>
          </v:shape>
          <o:OLEObject Type="Embed" ProgID="Equation.DSMT4" ShapeID="_x0000_i1050" DrawAspect="Content" ObjectID="_1493631168" r:id="rId67"/>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8" o:title=""/>
          </v:shape>
          <o:OLEObject Type="Embed" ProgID="Equation.DSMT4" ShapeID="_x0000_i1051" DrawAspect="Content" ObjectID="_1493631169" r:id="rId69"/>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0" o:title=""/>
          </v:shape>
          <o:OLEObject Type="Embed" ProgID="Equation.DSMT4" ShapeID="_x0000_i1052" DrawAspect="Content" ObjectID="_1493631170" r:id="rId71"/>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2" o:title=""/>
          </v:shape>
          <o:OLEObject Type="Embed" ProgID="Equation.DSMT4" ShapeID="_x0000_i1053" DrawAspect="Content" ObjectID="_1493631171" r:id="rId73"/>
        </w:object>
      </w:r>
      <w:r w:rsidR="00512516">
        <w:t xml:space="preserve"> and </w:t>
      </w:r>
      <w:r w:rsidR="00905817" w:rsidRPr="00905817">
        <w:rPr>
          <w:position w:val="-4"/>
        </w:rPr>
        <w:object w:dxaOrig="240" w:dyaOrig="260" w14:anchorId="1BD5FEB4">
          <v:shape id="_x0000_i1054" type="#_x0000_t75" style="width:12.25pt;height:12.9pt" o:ole="">
            <v:imagedata r:id="rId74" o:title=""/>
          </v:shape>
          <o:OLEObject Type="Embed" ProgID="Equation.DSMT4" ShapeID="_x0000_i1054" DrawAspect="Content" ObjectID="_1493631172" r:id="rId7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6" o:title=""/>
          </v:shape>
          <o:OLEObject Type="Embed" ProgID="Equation.DSMT4" ShapeID="_x0000_i1055" DrawAspect="Content" ObjectID="_1493631173" r:id="rId77"/>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8" o:title=""/>
          </v:shape>
          <o:OLEObject Type="Embed" ProgID="Equation.DSMT4" ShapeID="_x0000_i1056" DrawAspect="Content" ObjectID="_1493631174"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w:instrText>
      </w:r>
      <w:r w:rsidR="00BB2289">
        <w:instrText xml:space="preserv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17</w:instrText>
      </w:r>
      <w:r w:rsidR="00BB2289">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0" o:title=""/>
          </v:shape>
          <o:OLEObject Type="Embed" ProgID="Equation.DSMT4" ShapeID="_x0000_i1057" DrawAspect="Content" ObjectID="_1493631175" r:id="rId8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18</w:instrText>
      </w:r>
      <w:r w:rsidR="00BB2289">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2" o:title=""/>
          </v:shape>
          <o:OLEObject Type="Embed" ProgID="Equation.DSMT4" ShapeID="_x0000_i1058" DrawAspect="Content" ObjectID="_1493631176" r:id="rId8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19</w:instrText>
      </w:r>
      <w:r w:rsidR="00BB2289">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4" o:title=""/>
          </v:shape>
          <o:OLEObject Type="Embed" ProgID="Equation.DSMT4" ShapeID="_x0000_i1059" DrawAspect="Content" ObjectID="_1493631177" r:id="rId8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20</w:instrText>
      </w:r>
      <w:r w:rsidR="00BB2289">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6" o:title=""/>
          </v:shape>
          <o:OLEObject Type="Embed" ProgID="Equation.DSMT4" ShapeID="_x0000_i1060" DrawAspect="Content" ObjectID="_1493631178" r:id="rId87"/>
        </w:object>
      </w:r>
      <w:r w:rsidR="00D17EAC">
        <w:t xml:space="preserve">, </w:t>
      </w:r>
      <w:r w:rsidR="00905817" w:rsidRPr="00905817">
        <w:rPr>
          <w:position w:val="-10"/>
        </w:rPr>
        <w:object w:dxaOrig="260" w:dyaOrig="320" w14:anchorId="727864F1">
          <v:shape id="_x0000_i1061" type="#_x0000_t75" style="width:12.9pt;height:15.6pt" o:ole="">
            <v:imagedata r:id="rId88" o:title=""/>
          </v:shape>
          <o:OLEObject Type="Embed" ProgID="Equation.DSMT4" ShapeID="_x0000_i1061" DrawAspect="Content" ObjectID="_1493631179" r:id="rId89"/>
        </w:object>
      </w:r>
      <w:r w:rsidR="00D17EAC">
        <w:t xml:space="preserve">, </w:t>
      </w:r>
      <w:r w:rsidR="00905817" w:rsidRPr="00905817">
        <w:rPr>
          <w:position w:val="-6"/>
        </w:rPr>
        <w:object w:dxaOrig="260" w:dyaOrig="320" w14:anchorId="7B4B6DFA">
          <v:shape id="_x0000_i1062" type="#_x0000_t75" style="width:12.9pt;height:15.6pt" o:ole="">
            <v:imagedata r:id="rId90" o:title=""/>
          </v:shape>
          <o:OLEObject Type="Embed" ProgID="Equation.DSMT4" ShapeID="_x0000_i1062" DrawAspect="Content" ObjectID="_1493631180" r:id="rId91"/>
        </w:object>
      </w:r>
      <w:r w:rsidR="00D17EAC">
        <w:t xml:space="preserve"> and </w:t>
      </w:r>
      <w:r w:rsidR="00905817" w:rsidRPr="00905817">
        <w:rPr>
          <w:position w:val="-10"/>
        </w:rPr>
        <w:object w:dxaOrig="260" w:dyaOrig="360" w14:anchorId="7E1D89DC">
          <v:shape id="_x0000_i1063" type="#_x0000_t75" style="width:12.9pt;height:19pt" o:ole="">
            <v:imagedata r:id="rId92" o:title=""/>
          </v:shape>
          <o:OLEObject Type="Embed" ProgID="Equation.DSMT4" ShapeID="_x0000_i1063" DrawAspect="Content" ObjectID="_1493631181" r:id="rId93"/>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4" o:title=""/>
          </v:shape>
          <o:OLEObject Type="Embed" ProgID="Equation.DSMT4" ShapeID="_x0000_i1064" DrawAspect="Content" ObjectID="_1493631182"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21</w:instrText>
      </w:r>
      <w:r w:rsidR="00BB2289">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6" o:title=""/>
          </v:shape>
          <o:OLEObject Type="Embed" ProgID="Equation.DSMT4" ShapeID="_x0000_i1065" DrawAspect="Content" ObjectID="_1493631183" r:id="rId97"/>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w:instrText>
      </w:r>
      <w:r w:rsidR="00BB2289">
        <w:instrText xml:space="preserve">bic \* MERGEFORMAT </w:instrText>
      </w:r>
      <w:r w:rsidR="00BB2289">
        <w:fldChar w:fldCharType="separate"/>
      </w:r>
      <w:r w:rsidR="00D3178E">
        <w:rPr>
          <w:noProof/>
        </w:rPr>
        <w:instrText>22</w:instrText>
      </w:r>
      <w:r w:rsidR="00BB2289">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8" o:title=""/>
          </v:shape>
          <o:OLEObject Type="Embed" ProgID="Equation.DSMT4" ShapeID="_x0000_i1066" DrawAspect="Content" ObjectID="_1493631184" r:id="rId99"/>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23</w:instrText>
      </w:r>
      <w:r w:rsidR="00BB2289">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0" o:title=""/>
          </v:shape>
          <o:OLEObject Type="Embed" ProgID="Equation.DSMT4" ShapeID="_x0000_i1067" DrawAspect="Content" ObjectID="_1493631185" r:id="rId10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24</w:instrText>
      </w:r>
      <w:r w:rsidR="00BB2289">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2" o:title=""/>
          </v:shape>
          <o:OLEObject Type="Embed" ProgID="Equation.DSMT4" ShapeID="_x0000_i1068" DrawAspect="Content" ObjectID="_1493631186"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25</w:instrText>
      </w:r>
      <w:r w:rsidR="00BB2289">
        <w:rPr>
          <w:noProof/>
        </w:rPr>
        <w:fldChar w:fldCharType="end"/>
      </w:r>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104" o:title=""/>
          </v:shape>
          <o:OLEObject Type="Embed" ProgID="Equation.DSMT4" ShapeID="_x0000_i1069" DrawAspect="Content" ObjectID="_1493631187" r:id="rId105"/>
        </w:object>
      </w:r>
      <w:r>
        <w:t xml:space="preserve"> and </w:t>
      </w:r>
      <w:r w:rsidR="00905817" w:rsidRPr="00905817">
        <w:rPr>
          <w:position w:val="-6"/>
        </w:rPr>
        <w:object w:dxaOrig="960" w:dyaOrig="340" w14:anchorId="386CDD3D">
          <v:shape id="_x0000_i1070" type="#_x0000_t75" style="width:47.55pt;height:17pt" o:ole="">
            <v:imagedata r:id="rId106" o:title=""/>
          </v:shape>
          <o:OLEObject Type="Embed" ProgID="Equation.DSMT4" ShapeID="_x0000_i1070" DrawAspect="Content" ObjectID="_1493631188" r:id="rId107"/>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8" o:title=""/>
          </v:shape>
          <o:OLEObject Type="Embed" ProgID="Equation.DSMT4" ShapeID="_x0000_i1071" DrawAspect="Content" ObjectID="_1493631189" r:id="rId1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26</w:instrText>
      </w:r>
      <w:r w:rsidR="00BB2289">
        <w:rPr>
          <w:noProof/>
        </w:rPr>
        <w:fldChar w:fldCharType="end"/>
      </w:r>
      <w:r>
        <w:instrText>)</w:instrText>
      </w:r>
      <w:r>
        <w:fldChar w:fldCharType="end"/>
      </w:r>
    </w:p>
    <w:p w14:paraId="5A8E1374" w14:textId="77777777" w:rsidR="008C7882" w:rsidRDefault="008C7882" w:rsidP="008C7882">
      <w:pPr>
        <w:pStyle w:val="Heading2"/>
      </w:pPr>
      <w:bookmarkStart w:id="105" w:name="_Ref176056702"/>
      <w:bookmarkStart w:id="106" w:name="_Toc289032517"/>
      <w:r>
        <w:t>The Directional Derivative</w:t>
      </w:r>
      <w:bookmarkEnd w:id="105"/>
      <w:bookmarkEnd w:id="106"/>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0" o:title=""/>
          </v:shape>
          <o:OLEObject Type="Embed" ProgID="Equation.DSMT4" ShapeID="_x0000_i1072" DrawAspect="Content" ObjectID="_1493631190" r:id="rId111"/>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2" o:title=""/>
          </v:shape>
          <o:OLEObject Type="Embed" ProgID="Equation.DSMT4" ShapeID="_x0000_i1073" DrawAspect="Content" ObjectID="_1493631191" r:id="rId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27</w:instrText>
      </w:r>
      <w:r w:rsidR="00BB2289">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4" o:title=""/>
          </v:shape>
          <o:OLEObject Type="Embed" ProgID="Equation.DSMT4" ShapeID="_x0000_i1074" DrawAspect="Content" ObjectID="_1493631192" r:id="rId115"/>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6" o:title=""/>
          </v:shape>
          <o:OLEObject Type="Embed" ProgID="Equation.DSMT4" ShapeID="_x0000_i1075" DrawAspect="Content" ObjectID="_1493631193" r:id="rId117"/>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8" o:title=""/>
          </v:shape>
          <o:OLEObject Type="Embed" ProgID="Equation.DSMT4" ShapeID="_x0000_i1076" DrawAspect="Content" ObjectID="_1493631194" r:id="rId1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28</w:instrText>
      </w:r>
      <w:r w:rsidR="00BB2289">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0" o:title=""/>
          </v:shape>
          <o:OLEObject Type="Embed" ProgID="Equation.DSMT4" ShapeID="_x0000_i1077" DrawAspect="Content" ObjectID="_1493631195" r:id="rId12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2" o:title=""/>
          </v:shape>
          <o:OLEObject Type="Embed" ProgID="Equation.DSMT4" ShapeID="_x0000_i1078" DrawAspect="Content" ObjectID="_1493631196" r:id="rId12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29</w:instrText>
      </w:r>
      <w:r w:rsidR="00BB2289">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4" o:title=""/>
          </v:shape>
          <o:OLEObject Type="Embed" ProgID="Equation.DSMT4" ShapeID="_x0000_i1079" DrawAspect="Content" ObjectID="_1493631197" r:id="rId125"/>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6" o:title=""/>
          </v:shape>
          <o:OLEObject Type="Embed" ProgID="Equation.DSMT4" ShapeID="_x0000_i1080" DrawAspect="Content" ObjectID="_1493631198" r:id="rId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30</w:instrText>
      </w:r>
      <w:r w:rsidR="00BB2289">
        <w:rPr>
          <w:noProof/>
        </w:rPr>
        <w:fldChar w:fldCharType="end"/>
      </w:r>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8" o:title=""/>
          </v:shape>
          <o:OLEObject Type="Embed" ProgID="Equation.DSMT4" ShapeID="_x0000_i1081" DrawAspect="Content" ObjectID="_1493631199" r:id="rId129"/>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0" o:title=""/>
          </v:shape>
          <o:OLEObject Type="Embed" ProgID="Equation.DSMT4" ShapeID="_x0000_i1082" DrawAspect="Content" ObjectID="_1493631200" r:id="rId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31</w:instrText>
      </w:r>
      <w:r w:rsidR="00BB2289">
        <w:rPr>
          <w:noProof/>
        </w:rPr>
        <w:fldChar w:fldCharType="end"/>
      </w:r>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2" o:title=""/>
          </v:shape>
          <o:OLEObject Type="Embed" ProgID="Equation.DSMT4" ShapeID="_x0000_i1083" DrawAspect="Content" ObjectID="_1493631201" r:id="rId133"/>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4" o:title=""/>
          </v:shape>
          <o:OLEObject Type="Embed" ProgID="Equation.DSMT4" ShapeID="_x0000_i1084" DrawAspect="Content" ObjectID="_1493631202" r:id="rId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32</w:instrText>
      </w:r>
      <w:r w:rsidR="00BB2289">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07" w:name="_Toc289032518"/>
      <w:r>
        <w:lastRenderedPageBreak/>
        <w:t>Deformation, Strain and Stress</w:t>
      </w:r>
      <w:bookmarkEnd w:id="107"/>
    </w:p>
    <w:p w14:paraId="3C92EB3A" w14:textId="77777777" w:rsidR="008C7882" w:rsidRDefault="008C7882" w:rsidP="008C7882">
      <w:pPr>
        <w:pStyle w:val="Heading3"/>
      </w:pPr>
      <w:bookmarkStart w:id="108" w:name="_Toc289032519"/>
      <w:r>
        <w:t>The deformation gradient tensor</w:t>
      </w:r>
      <w:bookmarkEnd w:id="108"/>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6" o:title=""/>
          </v:shape>
          <o:OLEObject Type="Embed" ProgID="Equation.DSMT4" ShapeID="_x0000_i1085" DrawAspect="Content" ObjectID="_1493631203" r:id="rId137"/>
        </w:object>
      </w:r>
      <w:r>
        <w:t xml:space="preserve">, which is a mapping from </w:t>
      </w:r>
      <w:r w:rsidR="00905817" w:rsidRPr="00905817">
        <w:rPr>
          <w:position w:val="-4"/>
        </w:rPr>
        <w:object w:dxaOrig="320" w:dyaOrig="300" w14:anchorId="0638962F">
          <v:shape id="_x0000_i1086" type="#_x0000_t75" style="width:15.6pt;height:14.95pt" o:ole="">
            <v:imagedata r:id="rId138" o:title=""/>
          </v:shape>
          <o:OLEObject Type="Embed" ProgID="Equation.DSMT4" ShapeID="_x0000_i1086" DrawAspect="Content" ObjectID="_1493631204" r:id="rId139"/>
        </w:object>
      </w:r>
      <w:r>
        <w:t>to</w:t>
      </w:r>
      <w:r w:rsidR="00905817" w:rsidRPr="00905817">
        <w:rPr>
          <w:position w:val="-4"/>
        </w:rPr>
        <w:object w:dxaOrig="320" w:dyaOrig="300" w14:anchorId="4E8723AE">
          <v:shape id="_x0000_i1087" type="#_x0000_t75" style="width:15.6pt;height:14.95pt" o:ole="">
            <v:imagedata r:id="rId140" o:title=""/>
          </v:shape>
          <o:OLEObject Type="Embed" ProgID="Equation.DSMT4" ShapeID="_x0000_i1087" DrawAspect="Content" ObjectID="_1493631205" r:id="rId141"/>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2" o:title=""/>
          </v:shape>
          <o:OLEObject Type="Embed" ProgID="Equation.DSMT4" ShapeID="_x0000_i1088" DrawAspect="Content" ObjectID="_1493631206" r:id="rId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33</w:instrText>
      </w:r>
      <w:r w:rsidR="00BB2289">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09" w:author="Steve Maas" w:date="2015-05-13T13:51:00Z">
        <w:r w:rsidR="00AB0524">
          <w:fldChar w:fldCharType="begin"/>
        </w:r>
        <w:r w:rsidR="00AB0524">
          <w:instrText xml:space="preserve"> STYLEREF 1 \s </w:instrText>
        </w:r>
      </w:ins>
      <w:r w:rsidR="00AB0524">
        <w:fldChar w:fldCharType="separate"/>
      </w:r>
      <w:r w:rsidR="00D3178E">
        <w:rPr>
          <w:noProof/>
        </w:rPr>
        <w:t>2</w:t>
      </w:r>
      <w:ins w:id="110"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1" w:author="rawlins" w:date="2015-05-19T17:23:00Z">
        <w:r w:rsidR="00D3178E">
          <w:rPr>
            <w:noProof/>
          </w:rPr>
          <w:t>1</w:t>
        </w:r>
      </w:ins>
      <w:ins w:id="112" w:author="Steve Maas" w:date="2015-05-13T13:51:00Z">
        <w:r w:rsidR="00AB0524">
          <w:fldChar w:fldCharType="end"/>
        </w:r>
      </w:ins>
      <w:del w:id="113"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5" o:title=""/>
          </v:shape>
          <o:OLEObject Type="Embed" ProgID="Equation.DSMT4" ShapeID="_x0000_i1089" DrawAspect="Content" ObjectID="_1493631207"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34</w:instrText>
      </w:r>
      <w:r w:rsidR="00BB2289">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7" o:title=""/>
          </v:shape>
          <o:OLEObject Type="Embed" ProgID="Equation.DSMT4" ShapeID="_x0000_i1090" DrawAspect="Content" ObjectID="_1493631208" r:id="rId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35</w:instrText>
      </w:r>
      <w:r w:rsidR="00BB2289">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9" o:title=""/>
          </v:shape>
          <o:OLEObject Type="Embed" ProgID="Equation.DSMT4" ShapeID="_x0000_i1091" DrawAspect="Content" ObjectID="_1493631209" r:id="rId150"/>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1" o:title=""/>
          </v:shape>
          <o:OLEObject Type="Embed" ProgID="Equation.DSMT4" ShapeID="_x0000_i1092" DrawAspect="Content" ObjectID="_1493631210" r:id="rId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36</w:instrText>
      </w:r>
      <w:r w:rsidR="00BB2289">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3" o:title=""/>
          </v:shape>
          <o:OLEObject Type="Embed" ProgID="Equation.DSMT4" ShapeID="_x0000_i1093" DrawAspect="Content" ObjectID="_1493631211" r:id="rId154"/>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5" o:title=""/>
          </v:shape>
          <o:OLEObject Type="Embed" ProgID="Equation.DSMT4" ShapeID="_x0000_i1094" DrawAspect="Content" ObjectID="_1493631212" r:id="rId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37</w:instrText>
      </w:r>
      <w:r w:rsidR="00BB2289">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7" o:title=""/>
          </v:shape>
          <o:OLEObject Type="Embed" ProgID="Equation.DSMT4" ShapeID="_x0000_i1095" DrawAspect="Content" ObjectID="_1493631213" r:id="rId158"/>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9" o:title=""/>
          </v:shape>
          <o:OLEObject Type="Embed" ProgID="Equation.DSMT4" ShapeID="_x0000_i1096" DrawAspect="Content" ObjectID="_1493631214" r:id="rId160"/>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1" o:title=""/>
          </v:shape>
          <o:OLEObject Type="Embed" ProgID="Equation.DSMT4" ShapeID="_x0000_i1097" DrawAspect="Content" ObjectID="_1493631215" r:id="rId162"/>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3" o:title=""/>
          </v:shape>
          <o:OLEObject Type="Embed" ProgID="Equation.DSMT4" ShapeID="_x0000_i1098" DrawAspect="Content" ObjectID="_1493631216" r:id="rId164"/>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5" o:title=""/>
          </v:shape>
          <o:OLEObject Type="Embed" ProgID="Equation.DSMT4" ShapeID="_x0000_i1099" DrawAspect="Content" ObjectID="_1493631217" r:id="rId1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38</w:instrText>
      </w:r>
      <w:r w:rsidR="00BB2289">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7" o:title=""/>
          </v:shape>
          <o:OLEObject Type="Embed" ProgID="Equation.DSMT4" ShapeID="_x0000_i1100" DrawAspect="Content" ObjectID="_1493631218" r:id="rId168"/>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9" o:title=""/>
          </v:shape>
          <o:OLEObject Type="Embed" ProgID="Equation.DSMT4" ShapeID="_x0000_i1101" DrawAspect="Content" ObjectID="_1493631219"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4" w:name="ZEqnNum821413"/>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39</w:instrText>
      </w:r>
      <w:r w:rsidR="00BB2289">
        <w:rPr>
          <w:noProof/>
        </w:rPr>
        <w:fldChar w:fldCharType="end"/>
      </w:r>
      <w:r>
        <w:instrText>)</w:instrText>
      </w:r>
      <w:bookmarkEnd w:id="114"/>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1" o:title=""/>
          </v:shape>
          <o:OLEObject Type="Embed" ProgID="Equation.DSMT4" ShapeID="_x0000_i1102" DrawAspect="Content" ObjectID="_1493631220" r:id="rId172"/>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3" o:title=""/>
          </v:shape>
          <o:OLEObject Type="Embed" ProgID="Equation.DSMT4" ShapeID="_x0000_i1103" DrawAspect="Content" ObjectID="_1493631221" r:id="rId17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5" o:title=""/>
          </v:shape>
          <o:OLEObject Type="Embed" ProgID="Equation.DSMT4" ShapeID="_x0000_i1104" DrawAspect="Content" ObjectID="_1493631222" r:id="rId1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40</w:instrText>
      </w:r>
      <w:r w:rsidR="00BB2289">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7" o:title=""/>
          </v:shape>
          <o:OLEObject Type="Embed" ProgID="Equation.DSMT4" ShapeID="_x0000_i1105" DrawAspect="Content" ObjectID="_1493631223" r:id="rId17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9" o:title=""/>
          </v:shape>
          <o:OLEObject Type="Embed" ProgID="Equation.DSMT4" ShapeID="_x0000_i1106" DrawAspect="Content" ObjectID="_1493631224" r:id="rId18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1" o:title=""/>
          </v:shape>
          <o:OLEObject Type="Embed" ProgID="Equation.DSMT4" ShapeID="_x0000_i1107" DrawAspect="Content" ObjectID="_1493631225" r:id="rId18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15" w:name="_Toc289032520"/>
      <w:r>
        <w:t>Strain</w:t>
      </w:r>
      <w:bookmarkEnd w:id="115"/>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3" o:title=""/>
          </v:shape>
          <o:OLEObject Type="Embed" ProgID="Equation.DSMT4" ShapeID="_x0000_i1108" DrawAspect="Content" ObjectID="_1493631226" r:id="rId1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41</w:instrText>
      </w:r>
      <w:r w:rsidR="00BB2289">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5" o:title=""/>
          </v:shape>
          <o:OLEObject Type="Embed" ProgID="Equation.DSMT4" ShapeID="_x0000_i1109" DrawAspect="Content" ObjectID="_1493631227"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42</w:instrText>
      </w:r>
      <w:r w:rsidR="00BB2289">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BB2289">
        <w:fldChar w:fldCharType="begin"/>
      </w:r>
      <w:r w:rsidR="00BB2289">
        <w:instrText xml:space="preserve"> REF ZEqnNum821413 \* Charformat \! \* MERGEFORMAT </w:instrText>
      </w:r>
      <w:r w:rsidR="00BB2289">
        <w:fldChar w:fldCharType="separate"/>
      </w:r>
      <w:r w:rsidR="00D3178E">
        <w:instrText>(2.39)</w:instrText>
      </w:r>
      <w:r w:rsidR="00BB2289">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7" o:title=""/>
          </v:shape>
          <o:OLEObject Type="Embed" ProgID="Equation.DSMT4" ShapeID="_x0000_i1110" DrawAspect="Content" ObjectID="_1493631228" r:id="rId1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43</w:instrText>
      </w:r>
      <w:r w:rsidR="00BB2289">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9" o:title=""/>
          </v:shape>
          <o:OLEObject Type="Embed" ProgID="Equation.DSMT4" ShapeID="_x0000_i1111" DrawAspect="Content" ObjectID="_1493631229" r:id="rId190"/>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1" o:title=""/>
          </v:shape>
          <o:OLEObject Type="Embed" ProgID="Equation.DSMT4" ShapeID="_x0000_i1112" DrawAspect="Content" ObjectID="_1493631230"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w:instrText>
      </w:r>
      <w:r w:rsidR="00BB2289">
        <w:instrText xml:space="preserve">EQ MTEqn \c \* Arabic \* MERGEFORMAT </w:instrText>
      </w:r>
      <w:r w:rsidR="00BB2289">
        <w:fldChar w:fldCharType="separate"/>
      </w:r>
      <w:r w:rsidR="00D3178E">
        <w:rPr>
          <w:noProof/>
        </w:rPr>
        <w:instrText>44</w:instrText>
      </w:r>
      <w:r w:rsidR="00BB2289">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3" o:title=""/>
          </v:shape>
          <o:OLEObject Type="Embed" ProgID="Equation.DSMT4" ShapeID="_x0000_i1113" DrawAspect="Content" ObjectID="_1493631231"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45</w:instrText>
      </w:r>
      <w:r w:rsidR="00BB2289">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5" o:title=""/>
          </v:shape>
          <o:OLEObject Type="Embed" ProgID="Equation.DSMT4" ShapeID="_x0000_i1114" DrawAspect="Content" ObjectID="_1493631232" r:id="rId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46</w:instrText>
      </w:r>
      <w:r w:rsidR="00BB2289">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7" o:title=""/>
          </v:shape>
          <o:OLEObject Type="Embed" ProgID="Equation.DSMT4" ShapeID="_x0000_i1115" DrawAspect="Content" ObjectID="_1493631233" r:id="rId1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47</w:instrText>
      </w:r>
      <w:r w:rsidR="00BB2289">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16" w:name="_Toc289032521"/>
      <w:r>
        <w:t>Stress</w:t>
      </w:r>
      <w:bookmarkEnd w:id="116"/>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9" o:title=""/>
          </v:shape>
          <o:OLEObject Type="Embed" ProgID="Equation.DSMT4" ShapeID="_x0000_i1116" DrawAspect="Content" ObjectID="_1493631234"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48</w:instrText>
      </w:r>
      <w:r w:rsidR="00BB2289">
        <w:rPr>
          <w:noProof/>
        </w:rPr>
        <w:fldChar w:fldCharType="end"/>
      </w:r>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1" o:title=""/>
          </v:shape>
          <o:OLEObject Type="Embed" ProgID="Equation.DSMT4" ShapeID="_x0000_i1117" DrawAspect="Content" ObjectID="_1493631235" r:id="rId20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3" o:title=""/>
          </v:shape>
          <o:OLEObject Type="Embed" ProgID="Equation.DSMT4" ShapeID="_x0000_i1118" DrawAspect="Content" ObjectID="_1493631236" r:id="rId20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5" o:title=""/>
          </v:shape>
          <o:OLEObject Type="Embed" ProgID="Equation.DSMT4" ShapeID="_x0000_i1119" DrawAspect="Content" ObjectID="_1493631237"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49</w:instrText>
      </w:r>
      <w:r w:rsidR="00BB2289">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7" o:title=""/>
          </v:shape>
          <o:OLEObject Type="Embed" ProgID="Equation.DSMT4" ShapeID="_x0000_i1120" DrawAspect="Content" ObjectID="_1493631238" r:id="rId2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50</w:instrText>
      </w:r>
      <w:r w:rsidR="00BB2289">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9" o:title=""/>
          </v:shape>
          <o:OLEObject Type="Embed" ProgID="Equation.DSMT4" ShapeID="_x0000_i1121" DrawAspect="Content" ObjectID="_1493631239" r:id="rId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51</w:instrText>
      </w:r>
      <w:r w:rsidR="00BB2289">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1" o:title=""/>
          </v:shape>
          <o:OLEObject Type="Embed" ProgID="Equation.DSMT4" ShapeID="_x0000_i1122" DrawAspect="Content" ObjectID="_1493631240" r:id="rId2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17" w:name="ZEqnNum35611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52</w:instrText>
      </w:r>
      <w:r w:rsidR="00BB2289">
        <w:rPr>
          <w:noProof/>
        </w:rPr>
        <w:fldChar w:fldCharType="end"/>
      </w:r>
      <w:r>
        <w:instrText>)</w:instrText>
      </w:r>
      <w:bookmarkEnd w:id="117"/>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3" o:title=""/>
          </v:shape>
          <o:OLEObject Type="Embed" ProgID="Equation.DSMT4" ShapeID="_x0000_i1123" DrawAspect="Content" ObjectID="_1493631241" r:id="rId214"/>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5" o:title=""/>
          </v:shape>
          <o:OLEObject Type="Embed" ProgID="Equation.DSMT4" ShapeID="_x0000_i1124" DrawAspect="Content" ObjectID="_1493631242" r:id="rId216"/>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w:instrText>
      </w:r>
      <w:r w:rsidR="00BB2289">
        <w:instrText xml:space="preserve">EQ MTEqn \c \* Arabic \* MERGEFORMAT </w:instrText>
      </w:r>
      <w:r w:rsidR="00BB2289">
        <w:fldChar w:fldCharType="separate"/>
      </w:r>
      <w:r w:rsidR="00D3178E">
        <w:rPr>
          <w:noProof/>
        </w:rPr>
        <w:instrText>53</w:instrText>
      </w:r>
      <w:r w:rsidR="00BB2289">
        <w:rPr>
          <w:noProof/>
        </w:rPr>
        <w:fldChar w:fldCharType="end"/>
      </w:r>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7" o:title=""/>
          </v:shape>
          <o:OLEObject Type="Embed" ProgID="Equation.DSMT4" ShapeID="_x0000_i1125" DrawAspect="Content" ObjectID="_1493631243" r:id="rId218"/>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9" o:title=""/>
          </v:shape>
          <o:OLEObject Type="Embed" ProgID="Equation.DSMT4" ShapeID="_x0000_i1126" DrawAspect="Content" ObjectID="_1493631244" r:id="rId220"/>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1" o:title=""/>
          </v:shape>
          <o:OLEObject Type="Embed" ProgID="Equation.DSMT4" ShapeID="_x0000_i1127" DrawAspect="Content" ObjectID="_1493631245" r:id="rId222"/>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3" o:title=""/>
          </v:shape>
          <o:OLEObject Type="Embed" ProgID="Equation.DSMT4" ShapeID="_x0000_i1128" DrawAspect="Content" ObjectID="_1493631246" r:id="rId224"/>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5" o:title=""/>
          </v:shape>
          <o:OLEObject Type="Embed" ProgID="Equation.DSMT4" ShapeID="_x0000_i1129" DrawAspect="Content" ObjectID="_1493631247" r:id="rId2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54</w:instrText>
      </w:r>
      <w:r w:rsidR="00BB2289">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7" o:title=""/>
          </v:shape>
          <o:OLEObject Type="Embed" ProgID="Equation.DSMT4" ShapeID="_x0000_i1130" DrawAspect="Content" ObjectID="_1493631248" r:id="rId228"/>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9" o:title=""/>
          </v:shape>
          <o:OLEObject Type="Embed" ProgID="Equation.DSMT4" ShapeID="_x0000_i1131" DrawAspect="Content" ObjectID="_1493631249"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w:instrText>
      </w:r>
      <w:r w:rsidR="00BB2289">
        <w:instrText xml:space="preserve">* Arabic \* MERGEFORMAT </w:instrText>
      </w:r>
      <w:r w:rsidR="00BB2289">
        <w:fldChar w:fldCharType="separate"/>
      </w:r>
      <w:r w:rsidR="00D3178E">
        <w:rPr>
          <w:noProof/>
        </w:rPr>
        <w:instrText>55</w:instrText>
      </w:r>
      <w:r w:rsidR="00BB2289">
        <w:rPr>
          <w:noProof/>
        </w:rPr>
        <w:fldChar w:fldCharType="end"/>
      </w:r>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1" o:title=""/>
          </v:shape>
          <o:OLEObject Type="Embed" ProgID="Equation.DSMT4" ShapeID="_x0000_i1132" DrawAspect="Content" ObjectID="_1493631250" r:id="rId23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3" o:title=""/>
          </v:shape>
          <o:OLEObject Type="Embed" ProgID="Equation.DSMT4" ShapeID="_x0000_i1133" DrawAspect="Content" ObjectID="_1493631251"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56</w:instrText>
      </w:r>
      <w:r w:rsidR="00BB2289">
        <w:rPr>
          <w:noProof/>
        </w:rPr>
        <w:fldChar w:fldCharType="end"/>
      </w:r>
      <w:r>
        <w:instrText>)</w:instrText>
      </w:r>
      <w:r>
        <w:fldChar w:fldCharType="end"/>
      </w:r>
    </w:p>
    <w:p w14:paraId="6FBBE95F" w14:textId="77777777" w:rsidR="008C7882" w:rsidRDefault="008C7882" w:rsidP="008C7882">
      <w:pPr>
        <w:pStyle w:val="Heading2"/>
      </w:pPr>
      <w:bookmarkStart w:id="118" w:name="_Ref174423034"/>
      <w:bookmarkStart w:id="119" w:name="_Toc289032522"/>
      <w:r>
        <w:t>Hyperelasticity</w:t>
      </w:r>
      <w:bookmarkEnd w:id="118"/>
      <w:bookmarkEnd w:id="119"/>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5" o:title=""/>
          </v:shape>
          <o:OLEObject Type="Embed" ProgID="Equation.DSMT4" ShapeID="_x0000_i1134" DrawAspect="Content" ObjectID="_1493631252"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57</w:instrText>
      </w:r>
      <w:r w:rsidR="00BB2289">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7" o:title=""/>
          </v:shape>
          <o:OLEObject Type="Embed" ProgID="Equation.DSMT4" ShapeID="_x0000_i1135" DrawAspect="Content" ObjectID="_1493631253" r:id="rId2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0" w:name="ZEqnNum27487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58</w:instrText>
      </w:r>
      <w:r w:rsidR="00BB2289">
        <w:rPr>
          <w:noProof/>
        </w:rPr>
        <w:fldChar w:fldCharType="end"/>
      </w:r>
      <w:r>
        <w:instrText>)</w:instrText>
      </w:r>
      <w:bookmarkEnd w:id="120"/>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9" o:title=""/>
          </v:shape>
          <o:OLEObject Type="Embed" ProgID="Equation.DSMT4" ShapeID="_x0000_i1136" DrawAspect="Content" ObjectID="_1493631254" r:id="rId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1" w:name="ZEqnNum349382"/>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59</w:instrText>
      </w:r>
      <w:r w:rsidR="00BB2289">
        <w:rPr>
          <w:noProof/>
        </w:rPr>
        <w:fldChar w:fldCharType="end"/>
      </w:r>
      <w:r>
        <w:instrText>)</w:instrText>
      </w:r>
      <w:bookmarkEnd w:id="121"/>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BB2289">
        <w:fldChar w:fldCharType="begin"/>
      </w:r>
      <w:r w:rsidR="00BB2289">
        <w:instrText xml:space="preserve"> REF ZEqnNum274871 \! \* MERGEFORMAT </w:instrText>
      </w:r>
      <w:r w:rsidR="00BB2289">
        <w:fldChar w:fldCharType="separate"/>
      </w:r>
      <w:r w:rsidR="00D3178E">
        <w:instrText>(2.58)</w:instrText>
      </w:r>
      <w:r w:rsidR="00BB2289">
        <w:fldChar w:fldCharType="end"/>
      </w:r>
      <w:r>
        <w:fldChar w:fldCharType="end"/>
      </w:r>
      <w:r>
        <w:t xml:space="preserve"> with </w:t>
      </w:r>
      <w:r>
        <w:fldChar w:fldCharType="begin"/>
      </w:r>
      <w:r>
        <w:instrText xml:space="preserve"> GOTOBUTTON ZEqnNum349382  \* MERGEFORMAT </w:instrText>
      </w:r>
      <w:r w:rsidR="00BB2289">
        <w:fldChar w:fldCharType="begin"/>
      </w:r>
      <w:r w:rsidR="00BB2289">
        <w:instrText xml:space="preserve"> REF ZEqnNum349382 \! \* MERGEFORMAT </w:instrText>
      </w:r>
      <w:r w:rsidR="00BB2289">
        <w:fldChar w:fldCharType="separate"/>
      </w:r>
      <w:r w:rsidR="00D3178E">
        <w:instrText>(2.59)</w:instrText>
      </w:r>
      <w:r w:rsidR="00BB2289">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1" o:title=""/>
          </v:shape>
          <o:OLEObject Type="Embed" ProgID="Equation.DSMT4" ShapeID="_x0000_i1137" DrawAspect="Content" ObjectID="_1493631255" r:id="rId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w:instrText>
      </w:r>
      <w:r w:rsidR="00BB2289">
        <w:instrText xml:space="preserve">TEqn \c \* Arabic \* MERGEFORMAT </w:instrText>
      </w:r>
      <w:r w:rsidR="00BB2289">
        <w:fldChar w:fldCharType="separate"/>
      </w:r>
      <w:r w:rsidR="00D3178E">
        <w:rPr>
          <w:noProof/>
        </w:rPr>
        <w:instrText>60</w:instrText>
      </w:r>
      <w:r w:rsidR="00BB2289">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3" o:title=""/>
          </v:shape>
          <o:OLEObject Type="Embed" ProgID="Equation.DSMT4" ShapeID="_x0000_i1138" DrawAspect="Content" ObjectID="_1493631256" r:id="rId24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5" o:title=""/>
          </v:shape>
          <o:OLEObject Type="Embed" ProgID="Equation.DSMT4" ShapeID="_x0000_i1139" DrawAspect="Content" ObjectID="_1493631257" r:id="rId246"/>
        </w:object>
      </w:r>
      <w:r>
        <w:t xml:space="preserve">is often expressed as a function of </w:t>
      </w:r>
      <w:r w:rsidR="00905817" w:rsidRPr="00905817">
        <w:rPr>
          <w:position w:val="-6"/>
        </w:rPr>
        <w:object w:dxaOrig="1400" w:dyaOrig="320" w14:anchorId="19C0DC25">
          <v:shape id="_x0000_i1140" type="#_x0000_t75" style="width:69.95pt;height:15.6pt" o:ole="">
            <v:imagedata r:id="rId247" o:title=""/>
          </v:shape>
          <o:OLEObject Type="Embed" ProgID="Equation.DSMT4" ShapeID="_x0000_i1140" DrawAspect="Content" ObjectID="_1493631258" r:id="rId248"/>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9" o:title=""/>
          </v:shape>
          <o:OLEObject Type="Embed" ProgID="Equation.DSMT4" ShapeID="_x0000_i1141" DrawAspect="Content" ObjectID="_1493631259" r:id="rId250"/>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1" o:title=""/>
          </v:shape>
          <o:OLEObject Type="Embed" ProgID="Equation.DSMT4" ShapeID="_x0000_i1142" DrawAspect="Content" ObjectID="_1493631260" r:id="rId252"/>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61</w:instrText>
      </w:r>
      <w:r w:rsidR="00BB2289">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22" w:name="_Toc289032523"/>
      <w:r>
        <w:t>Isotropic Hyperelasticity</w:t>
      </w:r>
      <w:bookmarkEnd w:id="122"/>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3" o:title=""/>
          </v:shape>
          <o:OLEObject Type="Embed" ProgID="Equation.DSMT4" ShapeID="_x0000_i1143" DrawAspect="Content" ObjectID="_1493631261" r:id="rId254"/>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5" o:title=""/>
          </v:shape>
          <o:OLEObject Type="Embed" ProgID="Equation.DSMT4" ShapeID="_x0000_i1144" DrawAspect="Content" ObjectID="_1493631262" r:id="rId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62</w:instrText>
      </w:r>
      <w:r w:rsidR="00BB2289">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7" o:title=""/>
          </v:shape>
          <o:OLEObject Type="Embed" ProgID="Equation.DSMT4" ShapeID="_x0000_i1145" DrawAspect="Content" ObjectID="_1493631263" r:id="rId258"/>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w:instrText>
      </w:r>
      <w:r w:rsidR="00BB2289">
        <w:instrText xml:space="preserve">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63</w:instrText>
      </w:r>
      <w:r w:rsidR="00BB2289">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9" o:title=""/>
          </v:shape>
          <o:OLEObject Type="Embed" ProgID="Equation.DSMT4" ShapeID="_x0000_i1146" DrawAspect="Content" ObjectID="_1493631264" r:id="rId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3" w:name="ZEqnNum929272"/>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64</w:instrText>
      </w:r>
      <w:r w:rsidR="00BB2289">
        <w:rPr>
          <w:noProof/>
        </w:rPr>
        <w:fldChar w:fldCharType="end"/>
      </w:r>
      <w:r>
        <w:instrText>)</w:instrText>
      </w:r>
      <w:bookmarkEnd w:id="123"/>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1" o:title=""/>
          </v:shape>
          <o:OLEObject Type="Embed" ProgID="Equation.DSMT4" ShapeID="_x0000_i1147" DrawAspect="Content" ObjectID="_1493631265" r:id="rId262"/>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4" w:name="ZEqnNum94893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65</w:instrText>
      </w:r>
      <w:r w:rsidR="00BB2289">
        <w:rPr>
          <w:noProof/>
        </w:rPr>
        <w:fldChar w:fldCharType="end"/>
      </w:r>
      <w:r>
        <w:instrText>)</w:instrText>
      </w:r>
      <w:bookmarkEnd w:id="124"/>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BB2289">
        <w:fldChar w:fldCharType="begin"/>
      </w:r>
      <w:r w:rsidR="00BB2289">
        <w:instrText xml:space="preserve"> REF ZEqnNum948931 \! \* </w:instrText>
      </w:r>
      <w:r w:rsidR="00BB2289">
        <w:instrText xml:space="preserve">MERGEFORMAT </w:instrText>
      </w:r>
      <w:r w:rsidR="00BB2289">
        <w:fldChar w:fldCharType="separate"/>
      </w:r>
      <w:r w:rsidR="00D3178E">
        <w:instrText>(2.65)</w:instrText>
      </w:r>
      <w:r w:rsidR="00BB2289">
        <w:fldChar w:fldCharType="end"/>
      </w:r>
      <w:r>
        <w:fldChar w:fldCharType="end"/>
      </w:r>
      <w:r>
        <w:t xml:space="preserve"> into equation </w:t>
      </w:r>
      <w:r>
        <w:fldChar w:fldCharType="begin"/>
      </w:r>
      <w:r>
        <w:instrText xml:space="preserve"> GOTOBUTTON ZEqnNum929272  \* MERGEFORMAT </w:instrText>
      </w:r>
      <w:r w:rsidR="00BB2289">
        <w:fldChar w:fldCharType="begin"/>
      </w:r>
      <w:r w:rsidR="00BB2289">
        <w:instrText xml:space="preserve"> REF ZEqnNum929272 \! \* MERGEFORMAT </w:instrText>
      </w:r>
      <w:r w:rsidR="00BB2289">
        <w:fldChar w:fldCharType="separate"/>
      </w:r>
      <w:r w:rsidR="00D3178E">
        <w:instrText>(2.64)</w:instrText>
      </w:r>
      <w:r w:rsidR="00BB2289">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3" o:title=""/>
          </v:shape>
          <o:OLEObject Type="Embed" ProgID="Equation.DSMT4" ShapeID="_x0000_i1148" DrawAspect="Content" ObjectID="_1493631266" r:id="rId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66</w:instrText>
      </w:r>
      <w:r w:rsidR="00BB2289">
        <w:rPr>
          <w:noProof/>
        </w:rPr>
        <w:fldChar w:fldCharType="end"/>
      </w:r>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5" o:title=""/>
          </v:shape>
          <o:OLEObject Type="Embed" ProgID="Equation.DSMT4" ShapeID="_x0000_i1149" DrawAspect="Content" ObjectID="_1493631267" r:id="rId266"/>
        </w:object>
      </w:r>
      <w:r>
        <w:t xml:space="preserve">, </w:t>
      </w:r>
      <w:r w:rsidR="00905817" w:rsidRPr="00905817">
        <w:rPr>
          <w:position w:val="-12"/>
        </w:rPr>
        <w:object w:dxaOrig="1380" w:dyaOrig="360" w14:anchorId="72040392">
          <v:shape id="_x0000_i1150" type="#_x0000_t75" style="width:69.3pt;height:19pt" o:ole="">
            <v:imagedata r:id="rId267" o:title=""/>
          </v:shape>
          <o:OLEObject Type="Embed" ProgID="Equation.DSMT4" ShapeID="_x0000_i1150" DrawAspect="Content" ObjectID="_1493631268" r:id="rId268"/>
        </w:object>
      </w:r>
      <w:r>
        <w:t xml:space="preserve">, and </w:t>
      </w:r>
      <w:r w:rsidR="00905817" w:rsidRPr="00905817">
        <w:rPr>
          <w:position w:val="-12"/>
        </w:rPr>
        <w:object w:dxaOrig="1359" w:dyaOrig="360" w14:anchorId="43927B08">
          <v:shape id="_x0000_i1151" type="#_x0000_t75" style="width:67.9pt;height:19pt" o:ole="">
            <v:imagedata r:id="rId269" o:title=""/>
          </v:shape>
          <o:OLEObject Type="Embed" ProgID="Equation.DSMT4" ShapeID="_x0000_i1151" DrawAspect="Content" ObjectID="_1493631269" r:id="rId27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BB2289">
        <w:fldChar w:fldCharType="begin"/>
      </w:r>
      <w:r w:rsidR="00BB2289">
        <w:instrText xml:space="preserve"> REF ZEqnNum356111 \! \* MERGEFORMAT </w:instrText>
      </w:r>
      <w:r w:rsidR="00BB2289">
        <w:fldChar w:fldCharType="separate"/>
      </w:r>
      <w:r w:rsidR="00D3178E">
        <w:instrText>(2.52)</w:instrText>
      </w:r>
      <w:r w:rsidR="00BB2289">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1" o:title=""/>
          </v:shape>
          <o:OLEObject Type="Embed" ProgID="Equation.DSMT4" ShapeID="_x0000_i1152" DrawAspect="Content" ObjectID="_1493631270" r:id="rId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67</w:instrText>
      </w:r>
      <w:r w:rsidR="00BB2289">
        <w:rPr>
          <w:noProof/>
        </w:rPr>
        <w:fldChar w:fldCharType="end"/>
      </w:r>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3" o:title=""/>
          </v:shape>
          <o:OLEObject Type="Embed" ProgID="Equation.DSMT4" ShapeID="_x0000_i1153" DrawAspect="Content" ObjectID="_1493631271" r:id="rId274"/>
        </w:object>
      </w:r>
      <w:r>
        <w:t xml:space="preserve">, </w:t>
      </w:r>
      <w:r w:rsidR="00905817" w:rsidRPr="00905817">
        <w:rPr>
          <w:position w:val="-12"/>
        </w:rPr>
        <w:object w:dxaOrig="360" w:dyaOrig="360" w14:anchorId="5719A982">
          <v:shape id="_x0000_i1154" type="#_x0000_t75" style="width:19pt;height:19pt" o:ole="">
            <v:imagedata r:id="rId275" o:title=""/>
          </v:shape>
          <o:OLEObject Type="Embed" ProgID="Equation.DSMT4" ShapeID="_x0000_i1154" DrawAspect="Content" ObjectID="_1493631272" r:id="rId276"/>
        </w:object>
      </w:r>
      <w:r>
        <w:t xml:space="preserve">, and </w:t>
      </w:r>
      <w:r w:rsidR="00905817" w:rsidRPr="00905817">
        <w:rPr>
          <w:position w:val="-12"/>
        </w:rPr>
        <w:object w:dxaOrig="340" w:dyaOrig="360" w14:anchorId="557E5D67">
          <v:shape id="_x0000_i1155" type="#_x0000_t75" style="width:17pt;height:19pt" o:ole="">
            <v:imagedata r:id="rId277" o:title=""/>
          </v:shape>
          <o:OLEObject Type="Embed" ProgID="Equation.DSMT4" ShapeID="_x0000_i1155" DrawAspect="Content" ObjectID="_1493631273" r:id="rId27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9" o:title=""/>
          </v:shape>
          <o:OLEObject Type="Embed" ProgID="Equation.DSMT4" ShapeID="_x0000_i1156" DrawAspect="Content" ObjectID="_1493631274" r:id="rId280"/>
        </w:object>
      </w:r>
      <w:r>
        <w:t xml:space="preserve">, </w:t>
      </w:r>
      <w:r w:rsidR="00905817" w:rsidRPr="00905817">
        <w:rPr>
          <w:position w:val="-12"/>
        </w:rPr>
        <w:object w:dxaOrig="360" w:dyaOrig="360" w14:anchorId="0B128BD1">
          <v:shape id="_x0000_i1157" type="#_x0000_t75" style="width:19pt;height:19pt" o:ole="">
            <v:imagedata r:id="rId281" o:title=""/>
          </v:shape>
          <o:OLEObject Type="Embed" ProgID="Equation.DSMT4" ShapeID="_x0000_i1157" DrawAspect="Content" ObjectID="_1493631275" r:id="rId282"/>
        </w:object>
      </w:r>
      <w:r>
        <w:t xml:space="preserve"> and </w:t>
      </w:r>
      <w:r w:rsidR="00905817" w:rsidRPr="00905817">
        <w:rPr>
          <w:position w:val="-12"/>
        </w:rPr>
        <w:object w:dxaOrig="340" w:dyaOrig="360" w14:anchorId="4E9528F4">
          <v:shape id="_x0000_i1158" type="#_x0000_t75" style="width:17pt;height:19pt" o:ole="">
            <v:imagedata r:id="rId283" o:title=""/>
          </v:shape>
          <o:OLEObject Type="Embed" ProgID="Equation.DSMT4" ShapeID="_x0000_i1158" DrawAspect="Content" ObjectID="_1493631276" r:id="rId28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25" w:name="_Toc289032524"/>
      <w:r>
        <w:t>Isotropic Elasticity in Principal Directions</w:t>
      </w:r>
      <w:bookmarkEnd w:id="125"/>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5" o:title=""/>
          </v:shape>
          <o:OLEObject Type="Embed" ProgID="Equation.DSMT4" ShapeID="_x0000_i1159" DrawAspect="Content" ObjectID="_1493631277" r:id="rId286"/>
        </w:object>
      </w:r>
      <w:r w:rsidRPr="00C1257B">
        <w:t xml:space="preserve"> be denoted by </w:t>
      </w:r>
      <w:r w:rsidR="00905817" w:rsidRPr="00905817">
        <w:rPr>
          <w:position w:val="-12"/>
        </w:rPr>
        <w:object w:dxaOrig="300" w:dyaOrig="380" w14:anchorId="47B7D818">
          <v:shape id="_x0000_i1160" type="#_x0000_t75" style="width:14.95pt;height:19pt" o:ole="">
            <v:imagedata r:id="rId287" o:title=""/>
          </v:shape>
          <o:OLEObject Type="Embed" ProgID="Equation.DSMT4" ShapeID="_x0000_i1160" DrawAspect="Content" ObjectID="_1493631278" r:id="rId288"/>
        </w:object>
      </w:r>
      <w:r w:rsidRPr="00C1257B">
        <w:t xml:space="preserve"> (</w:t>
      </w:r>
      <w:r w:rsidR="00905817" w:rsidRPr="00905817">
        <w:rPr>
          <w:position w:val="-10"/>
        </w:rPr>
        <w:object w:dxaOrig="859" w:dyaOrig="320" w14:anchorId="1E6DE32F">
          <v:shape id="_x0000_i1161" type="#_x0000_t75" style="width:42.8pt;height:15.6pt" o:ole="">
            <v:imagedata r:id="rId289" o:title=""/>
          </v:shape>
          <o:OLEObject Type="Embed" ProgID="Equation.DSMT4" ShapeID="_x0000_i1161" DrawAspect="Content" ObjectID="_1493631279" r:id="rId290"/>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1" o:title=""/>
          </v:shape>
          <o:OLEObject Type="Embed" ProgID="Equation.DSMT4" ShapeID="_x0000_i1162" DrawAspect="Content" ObjectID="_1493631280" r:id="rId292"/>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3" o:title=""/>
          </v:shape>
          <o:OLEObject Type="Embed" ProgID="Equation.DSMT4" ShapeID="_x0000_i1163" DrawAspect="Content" ObjectID="_1493631281"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68</w:instrText>
      </w:r>
      <w:r w:rsidR="00BB2289">
        <w:rPr>
          <w:noProof/>
        </w:rPr>
        <w:fldChar w:fldCharType="end"/>
      </w:r>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5" o:title=""/>
          </v:shape>
          <o:OLEObject Type="Embed" ProgID="Equation.DSMT4" ShapeID="_x0000_i1164" DrawAspect="Content" ObjectID="_1493631282" r:id="rId296"/>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7" o:title=""/>
          </v:shape>
          <o:OLEObject Type="Embed" ProgID="Equation.DSMT4" ShapeID="_x0000_i1165" DrawAspect="Content" ObjectID="_1493631283" r:id="rId298"/>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9" o:title=""/>
          </v:shape>
          <o:OLEObject Type="Embed" ProgID="Equation.DSMT4" ShapeID="_x0000_i1166" DrawAspect="Content" ObjectID="_1493631284" r:id="rId30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w:instrText>
      </w:r>
      <w:r w:rsidR="00BB2289">
        <w:instrText xml:space="preserve"> \c \* Arabic \* MERGEFORMAT </w:instrText>
      </w:r>
      <w:r w:rsidR="00BB2289">
        <w:fldChar w:fldCharType="separate"/>
      </w:r>
      <w:r w:rsidR="00D3178E">
        <w:rPr>
          <w:noProof/>
        </w:rPr>
        <w:instrText>69</w:instrText>
      </w:r>
      <w:r w:rsidR="00BB2289">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1" o:title=""/>
          </v:shape>
          <o:OLEObject Type="Embed" ProgID="Equation.DSMT4" ShapeID="_x0000_i1167" DrawAspect="Content" ObjectID="_1493631285" r:id="rId30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70</w:instrText>
      </w:r>
      <w:r w:rsidR="00BB2289">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3" o:title=""/>
          </v:shape>
          <o:OLEObject Type="Embed" ProgID="Equation.DSMT4" ShapeID="_x0000_i1168" DrawAspect="Content" ObjectID="_1493631286" r:id="rId30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71</w:instrText>
      </w:r>
      <w:r w:rsidR="00BB2289">
        <w:rPr>
          <w:noProof/>
        </w:rPr>
        <w:fldChar w:fldCharType="end"/>
      </w:r>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5" o:title=""/>
          </v:shape>
          <o:OLEObject Type="Embed" ProgID="Equation.DSMT4" ShapeID="_x0000_i1169" DrawAspect="Content" ObjectID="_1493631287" r:id="rId306"/>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7" o:title=""/>
          </v:shape>
          <o:OLEObject Type="Embed" ProgID="Equation.DSMT4" ShapeID="_x0000_i1170" DrawAspect="Content" ObjectID="_1493631288" r:id="rId308"/>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9" o:title=""/>
          </v:shape>
          <o:OLEObject Type="Embed" ProgID="Equation.DSMT4" ShapeID="_x0000_i1171" DrawAspect="Content" ObjectID="_1493631289" r:id="rId310"/>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326891"/>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72</w:instrText>
      </w:r>
      <w:r w:rsidR="00BB2289">
        <w:rPr>
          <w:noProof/>
        </w:rPr>
        <w:fldChar w:fldCharType="end"/>
      </w:r>
      <w:r w:rsidRPr="00C1257B">
        <w:instrText>)</w:instrText>
      </w:r>
      <w:bookmarkEnd w:id="126"/>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1" o:title=""/>
          </v:shape>
          <o:OLEObject Type="Embed" ProgID="Equation.DSMT4" ShapeID="_x0000_i1172" DrawAspect="Content" ObjectID="_1493631290" r:id="rId31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73</w:instrText>
      </w:r>
      <w:r w:rsidR="00BB2289">
        <w:rPr>
          <w:noProof/>
        </w:rPr>
        <w:fldChar w:fldCharType="end"/>
      </w:r>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BB2289">
        <w:fldChar w:fldCharType="begin"/>
      </w:r>
      <w:r w:rsidR="00BB2289">
        <w:instrText xml:space="preserve"> REF ZEqnNum326891 \! \*</w:instrText>
      </w:r>
      <w:r w:rsidR="00BB2289">
        <w:instrText xml:space="preserve"> MERGEFORMAT </w:instrText>
      </w:r>
      <w:r w:rsidR="00BB2289">
        <w:fldChar w:fldCharType="separate"/>
      </w:r>
      <w:ins w:id="127"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28" w:author="Gerard" w:date="2015-05-06T12:49:00Z">
        <w:del w:id="129"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0" w:author="Kingsley" w:date="2014-05-24T14:28:00Z">
        <w:del w:id="131"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32"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r w:rsidR="00BB2289">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3" o:title=""/>
          </v:shape>
          <o:OLEObject Type="Embed" ProgID="Equation.DSMT4" ShapeID="_x0000_i1173" DrawAspect="Content" ObjectID="_1493631291" r:id="rId314"/>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3" w:name="ZEqnNum891122"/>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74</w:instrText>
      </w:r>
      <w:r w:rsidR="00BB2289">
        <w:rPr>
          <w:noProof/>
        </w:rPr>
        <w:fldChar w:fldCharType="end"/>
      </w:r>
      <w:r w:rsidRPr="00C1257B">
        <w:instrText>)</w:instrText>
      </w:r>
      <w:bookmarkEnd w:id="133"/>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5" o:title=""/>
          </v:shape>
          <o:OLEObject Type="Embed" ProgID="Equation.DSMT4" ShapeID="_x0000_i1174" DrawAspect="Content" ObjectID="_1493631292"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75</w:instrText>
      </w:r>
      <w:r w:rsidR="00BB2289">
        <w:rPr>
          <w:noProof/>
        </w:rPr>
        <w:fldChar w:fldCharType="end"/>
      </w:r>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7" o:title=""/>
          </v:shape>
          <o:OLEObject Type="Embed" ProgID="Equation.DSMT4" ShapeID="_x0000_i1175" DrawAspect="Content" ObjectID="_1493631293" r:id="rId318"/>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9" o:title=""/>
          </v:shape>
          <o:OLEObject Type="Embed" ProgID="Equation.DSMT4" ShapeID="_x0000_i1176" DrawAspect="Content" ObjectID="_1493631294" r:id="rId320"/>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1" o:title=""/>
          </v:shape>
          <o:OLEObject Type="Embed" ProgID="Equation.DSMT4" ShapeID="_x0000_i1177" DrawAspect="Content" ObjectID="_1493631295" r:id="rId32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76</w:instrText>
      </w:r>
      <w:r w:rsidR="00BB2289">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3" o:title=""/>
          </v:shape>
          <o:OLEObject Type="Embed" ProgID="Equation.DSMT4" ShapeID="_x0000_i1178" DrawAspect="Content" ObjectID="_1493631296" r:id="rId32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Pr="00C1257B">
        <w:instrText>.</w:instrText>
      </w:r>
      <w:r w:rsidR="00BB2289">
        <w:fldChar w:fldCharType="begin"/>
      </w:r>
      <w:r w:rsidR="00BB2289">
        <w:instrText xml:space="preserve"> SEQ MTEqn \c \* Arabic \* MERGEFORMAT </w:instrText>
      </w:r>
      <w:r w:rsidR="00BB2289">
        <w:fldChar w:fldCharType="separate"/>
      </w:r>
      <w:r w:rsidR="00D3178E">
        <w:rPr>
          <w:noProof/>
        </w:rPr>
        <w:instrText>77</w:instrText>
      </w:r>
      <w:r w:rsidR="00BB2289">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34" w:name="_Ref176706100"/>
      <w:bookmarkStart w:id="135" w:name="_Toc289032525"/>
      <w:r>
        <w:t>Nearly-Incompressible Hyperelasticity</w:t>
      </w:r>
      <w:bookmarkEnd w:id="134"/>
      <w:bookmarkEnd w:id="135"/>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5" o:title=""/>
          </v:shape>
          <o:OLEObject Type="Embed" ProgID="Equation.DSMT4" ShapeID="_x0000_i1179" DrawAspect="Content" ObjectID="_1493631297" r:id="rId32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7" o:title=""/>
          </v:shape>
          <o:OLEObject Type="Embed" ProgID="Equation.DSMT4" ShapeID="_x0000_i1180" DrawAspect="Content" ObjectID="_1493631298" r:id="rId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6" w:name="ZEqnNum517312"/>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78</w:instrText>
      </w:r>
      <w:r w:rsidR="00BB2289">
        <w:rPr>
          <w:noProof/>
        </w:rPr>
        <w:fldChar w:fldCharType="end"/>
      </w:r>
      <w:r>
        <w:instrText>)</w:instrText>
      </w:r>
      <w:bookmarkEnd w:id="136"/>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9" o:title=""/>
          </v:shape>
          <o:OLEObject Type="Embed" ProgID="Equation.DSMT4" ShapeID="_x0000_i1181" DrawAspect="Content" ObjectID="_1493631299" r:id="rId33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BB2289">
        <w:fldChar w:fldCharType="begin"/>
      </w:r>
      <w:r w:rsidR="00BB2289">
        <w:instrText xml:space="preserve"> REF ZEqnNum517312 \! \* MERGEFORMAT </w:instrText>
      </w:r>
      <w:r w:rsidR="00BB2289">
        <w:fldChar w:fldCharType="separate"/>
      </w:r>
      <w:r w:rsidR="00D3178E">
        <w:instrText>(2.78)</w:instrText>
      </w:r>
      <w:r w:rsidR="00BB2289">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1" o:title=""/>
          </v:shape>
          <o:OLEObject Type="Embed" ProgID="Equation.DSMT4" ShapeID="_x0000_i1182" DrawAspect="Content" ObjectID="_1493631300" r:id="rId332"/>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3" o:title=""/>
          </v:shape>
          <o:OLEObject Type="Embed" ProgID="Equation.DSMT4" ShapeID="_x0000_i1183" DrawAspect="Content" ObjectID="_1493631301" r:id="rId334"/>
        </w:object>
      </w:r>
      <w:r>
        <w:t xml:space="preserve"> to the distortional component </w:t>
      </w:r>
      <w:r w:rsidR="00905817" w:rsidRPr="00905817">
        <w:rPr>
          <w:position w:val="-14"/>
        </w:rPr>
        <w:object w:dxaOrig="660" w:dyaOrig="400" w14:anchorId="66C790A1">
          <v:shape id="_x0000_i1184" type="#_x0000_t75" style="width:32.6pt;height:19.7pt" o:ole="">
            <v:imagedata r:id="rId335" o:title=""/>
          </v:shape>
          <o:OLEObject Type="Embed" ProgID="Equation.DSMT4" ShapeID="_x0000_i1184" DrawAspect="Content" ObjectID="_1493631302" r:id="rId336"/>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7" o:title=""/>
          </v:shape>
          <o:OLEObject Type="Embed" ProgID="Equation.DSMT4" ShapeID="_x0000_i1185" DrawAspect="Content" ObjectID="_1493631303"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7" w:name="ZEqnNum998550"/>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w:instrText>
      </w:r>
      <w:r w:rsidR="00BB2289">
        <w:instrText xml:space="preserve">* Arabic \* MERGEFORMAT </w:instrText>
      </w:r>
      <w:r w:rsidR="00BB2289">
        <w:fldChar w:fldCharType="separate"/>
      </w:r>
      <w:r w:rsidR="00D3178E">
        <w:rPr>
          <w:noProof/>
        </w:rPr>
        <w:instrText>79</w:instrText>
      </w:r>
      <w:r w:rsidR="00BB2289">
        <w:rPr>
          <w:noProof/>
        </w:rPr>
        <w:fldChar w:fldCharType="end"/>
      </w:r>
      <w:r>
        <w:instrText>)</w:instrText>
      </w:r>
      <w:bookmarkEnd w:id="137"/>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BB2289">
        <w:fldChar w:fldCharType="begin"/>
      </w:r>
      <w:r w:rsidR="00BB2289">
        <w:instrText xml:space="preserve"> REF ZEqnNum998550 \! \* MERGEFORMAT </w:instrText>
      </w:r>
      <w:r w:rsidR="00BB2289">
        <w:fldChar w:fldCharType="separate"/>
      </w:r>
      <w:r w:rsidR="00D3178E">
        <w:instrText>(2.79)</w:instrText>
      </w:r>
      <w:r w:rsidR="00BB2289">
        <w:fldChar w:fldCharType="end"/>
      </w:r>
      <w:r>
        <w:fldChar w:fldCharType="end"/>
      </w:r>
      <w:r>
        <w:t xml:space="preserve"> is obtained in the standard manner with the help of equation </w:t>
      </w:r>
      <w:r>
        <w:fldChar w:fldCharType="begin"/>
      </w:r>
      <w:r>
        <w:instrText xml:space="preserve"> GOTOBUTTON ZEqnNum929272  \* MERGEFORMAT </w:instrText>
      </w:r>
      <w:r w:rsidR="00BB2289">
        <w:fldChar w:fldCharType="begin"/>
      </w:r>
      <w:r w:rsidR="00BB2289">
        <w:instrText xml:space="preserve"> REF ZEqnNum929272 \! \* MERGEFORMAT </w:instrText>
      </w:r>
      <w:r w:rsidR="00BB2289">
        <w:fldChar w:fldCharType="separate"/>
      </w:r>
      <w:r w:rsidR="00D3178E">
        <w:instrText>(2.64)</w:instrText>
      </w:r>
      <w:r w:rsidR="00BB2289">
        <w:fldChar w:fldCharType="end"/>
      </w:r>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9" o:title=""/>
          </v:shape>
          <o:OLEObject Type="Embed" ProgID="Equation.DSMT4" ShapeID="_x0000_i1186" DrawAspect="Content" ObjectID="_1493631304" r:id="rId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8" w:name="ZEqnNum91818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w:instrText>
      </w:r>
      <w:r w:rsidR="00BB2289">
        <w:instrText xml:space="preserve">abic \* MERGEFORMAT </w:instrText>
      </w:r>
      <w:r w:rsidR="00BB2289">
        <w:fldChar w:fldCharType="separate"/>
      </w:r>
      <w:r w:rsidR="00D3178E">
        <w:rPr>
          <w:noProof/>
        </w:rPr>
        <w:instrText>80</w:instrText>
      </w:r>
      <w:r w:rsidR="00BB2289">
        <w:rPr>
          <w:noProof/>
        </w:rPr>
        <w:fldChar w:fldCharType="end"/>
      </w:r>
      <w:r>
        <w:instrText>)</w:instrText>
      </w:r>
      <w:bookmarkEnd w:id="138"/>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1" o:title=""/>
          </v:shape>
          <o:OLEObject Type="Embed" ProgID="Equation.DSMT4" ShapeID="_x0000_i1187" DrawAspect="Content" ObjectID="_1493631305" r:id="rId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81</w:instrText>
      </w:r>
      <w:r w:rsidR="00BB2289">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3" o:title=""/>
          </v:shape>
          <o:OLEObject Type="Embed" ProgID="Equation.DSMT4" ShapeID="_x0000_i1188" DrawAspect="Content" ObjectID="_1493631306"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9" w:name="ZEqnNum84445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82</w:instrText>
      </w:r>
      <w:r w:rsidR="00BB2289">
        <w:rPr>
          <w:noProof/>
        </w:rPr>
        <w:fldChar w:fldCharType="end"/>
      </w:r>
      <w:r>
        <w:instrText>)</w:instrText>
      </w:r>
      <w:bookmarkEnd w:id="139"/>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5" o:title=""/>
          </v:shape>
          <o:OLEObject Type="Embed" ProgID="Equation.DSMT4" ShapeID="_x0000_i1189" DrawAspect="Content" ObjectID="_1493631307" r:id="rId346"/>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7" o:title=""/>
          </v:shape>
          <o:OLEObject Type="Embed" ProgID="Equation.DSMT4" ShapeID="_x0000_i1190" DrawAspect="Content" ObjectID="_1493631308" r:id="rId34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BB2289">
        <w:fldChar w:fldCharType="begin"/>
      </w:r>
      <w:r w:rsidR="00BB2289">
        <w:instrText xml:space="preserve"> REF ZEqnNum998550 \! \* MERGEFORMAT </w:instrText>
      </w:r>
      <w:r w:rsidR="00BB2289">
        <w:fldChar w:fldCharType="separate"/>
      </w:r>
      <w:r w:rsidR="00D3178E">
        <w:instrText>(2.79)</w:instrText>
      </w:r>
      <w:r w:rsidR="00BB2289">
        <w:fldChar w:fldCharType="end"/>
      </w:r>
      <w:r>
        <w:fldChar w:fldCharType="end"/>
      </w:r>
      <w:r>
        <w:t xml:space="preserve">. In the case where the dilatational energy is given by </w:t>
      </w:r>
      <w:r>
        <w:fldChar w:fldCharType="begin"/>
      </w:r>
      <w:r>
        <w:instrText xml:space="preserve"> GOTOBUTTON ZEqnNum844451  \* MERGEFORMAT </w:instrText>
      </w:r>
      <w:r w:rsidR="00BB2289">
        <w:fldChar w:fldCharType="begin"/>
      </w:r>
      <w:r w:rsidR="00BB2289">
        <w:instrText xml:space="preserve"> REF ZEqnNum844451 \! \* MERGEFORMAT </w:instrText>
      </w:r>
      <w:r w:rsidR="00BB2289">
        <w:fldChar w:fldCharType="separate"/>
      </w:r>
      <w:r w:rsidR="00D3178E">
        <w:instrText>(2.82)</w:instrText>
      </w:r>
      <w:r w:rsidR="00BB2289">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9" o:title=""/>
          </v:shape>
          <o:OLEObject Type="Embed" ProgID="Equation.DSMT4" ShapeID="_x0000_i1191" DrawAspect="Content" ObjectID="_1493631309" r:id="rId3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w:instrText>
      </w:r>
      <w:r w:rsidR="00BB2289">
        <w:instrText xml:space="preserve">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83</w:instrText>
      </w:r>
      <w:r w:rsidR="00BB2289">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BB2289">
        <w:fldChar w:fldCharType="begin"/>
      </w:r>
      <w:r w:rsidR="00BB2289">
        <w:instrText xml:space="preserve"> REF ZEqnNum918189 \* Charformat \! \* MERGEFORMAT </w:instrText>
      </w:r>
      <w:r w:rsidR="00BB2289">
        <w:fldChar w:fldCharType="separate"/>
      </w:r>
      <w:r w:rsidR="00D3178E">
        <w:instrText>(2.80)</w:instrText>
      </w:r>
      <w:r w:rsidR="00BB2289">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1" o:title=""/>
          </v:shape>
          <o:OLEObject Type="Embed" ProgID="Equation.DSMT4" ShapeID="_x0000_i1192" DrawAspect="Content" ObjectID="_1493631310" r:id="rId352"/>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84</w:instrText>
      </w:r>
      <w:r w:rsidR="00BB2289">
        <w:rPr>
          <w:noProof/>
        </w:rPr>
        <w:fldChar w:fldCharType="end"/>
      </w:r>
      <w:r>
        <w:instrText>)</w:instrText>
      </w:r>
      <w:r>
        <w:fldChar w:fldCharType="end"/>
      </w:r>
    </w:p>
    <w:p w14:paraId="51BFB68D" w14:textId="618834C1" w:rsidR="002147C8" w:rsidRDefault="002147C8" w:rsidP="002147C8">
      <w:r>
        <w:t xml:space="preserve">where the </w:t>
      </w:r>
      <w:commentRangeStart w:id="140"/>
      <w:r>
        <w:rPr>
          <w:i/>
        </w:rPr>
        <w:t xml:space="preserve">fictitious second Piola-Kirchoff </w:t>
      </w:r>
      <w:commentRangeEnd w:id="140"/>
      <w:r w:rsidR="00FC5099">
        <w:rPr>
          <w:rStyle w:val="CommentReference"/>
        </w:rPr>
        <w:commentReference w:id="140"/>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5" o:title=""/>
          </v:shape>
          <o:OLEObject Type="Embed" ProgID="Equation.DSMT4" ShapeID="_x0000_i1193" DrawAspect="Content" ObjectID="_1493631311" r:id="rId356"/>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85</w:instrText>
      </w:r>
      <w:r w:rsidR="00BB2289">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7" o:title=""/>
          </v:shape>
          <o:OLEObject Type="Embed" ProgID="Equation.DSMT4" ShapeID="_x0000_i1194" DrawAspect="Content" ObjectID="_1493631312" r:id="rId358"/>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86</w:instrText>
      </w:r>
      <w:r w:rsidR="00BB2289">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BB2289">
        <w:fldChar w:fldCharType="begin"/>
      </w:r>
      <w:r w:rsidR="00BB2289">
        <w:instrText xml:space="preserve"> REF ZEqnNum356111 \* Charformat \! \* MER</w:instrText>
      </w:r>
      <w:r w:rsidR="00BB2289">
        <w:instrText xml:space="preserve">GEFORMAT </w:instrText>
      </w:r>
      <w:r w:rsidR="00BB2289">
        <w:fldChar w:fldCharType="separate"/>
      </w:r>
      <w:r w:rsidR="00D3178E">
        <w:instrText>(2.52)</w:instrText>
      </w:r>
      <w:r w:rsidR="00BB2289">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9" o:title=""/>
          </v:shape>
          <o:OLEObject Type="Embed" ProgID="Equation.DSMT4" ShapeID="_x0000_i1195" DrawAspect="Content" ObjectID="_1493631313"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87</w:instrText>
      </w:r>
      <w:r w:rsidR="00BB2289">
        <w:rPr>
          <w:noProof/>
        </w:rPr>
        <w:fldChar w:fldCharType="end"/>
      </w:r>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1" o:title=""/>
          </v:shape>
          <o:OLEObject Type="Embed" ProgID="Equation.DSMT4" ShapeID="_x0000_i1196" DrawAspect="Content" ObjectID="_1493631314" r:id="rId362"/>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88</w:instrText>
      </w:r>
      <w:r w:rsidR="00BB2289">
        <w:rPr>
          <w:noProof/>
        </w:rPr>
        <w:fldChar w:fldCharType="end"/>
      </w:r>
      <w:r>
        <w:instrText>)</w:instrText>
      </w:r>
      <w:r>
        <w:fldChar w:fldCharType="end"/>
      </w:r>
    </w:p>
    <w:p w14:paraId="3B727527" w14:textId="77777777" w:rsidR="008C7882" w:rsidRPr="00272B4D" w:rsidRDefault="008C7882" w:rsidP="008C7882">
      <w:pPr>
        <w:pStyle w:val="Heading3"/>
      </w:pPr>
      <w:bookmarkStart w:id="141" w:name="_Toc289032526"/>
      <w:r>
        <w:t>Transversely Isotropic Hyperelasticity</w:t>
      </w:r>
      <w:bookmarkEnd w:id="141"/>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3" o:title=""/>
          </v:shape>
          <o:OLEObject Type="Embed" ProgID="Equation.DSMT4" ShapeID="_x0000_i1197" DrawAspect="Content" ObjectID="_1493631315" r:id="rId364"/>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5" o:title=""/>
          </v:shape>
          <o:OLEObject Type="Embed" ProgID="Equation.DSMT4" ShapeID="_x0000_i1198" DrawAspect="Content" ObjectID="_1493631316" r:id="rId366"/>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7" o:title=""/>
          </v:shape>
          <o:OLEObject Type="Embed" ProgID="Equation.DSMT4" ShapeID="_x0000_i1199" DrawAspect="Content" ObjectID="_1493631317" r:id="rId368"/>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9" o:title=""/>
          </v:shape>
          <o:OLEObject Type="Embed" ProgID="Equation.DSMT4" ShapeID="_x0000_i1200" DrawAspect="Content" ObjectID="_1493631318" r:id="rId370"/>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1" o:title=""/>
          </v:shape>
          <o:OLEObject Type="Embed" ProgID="Equation.DSMT4" ShapeID="_x0000_i1201" DrawAspect="Content" ObjectID="_1493631319" r:id="rId3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89</w:instrText>
      </w:r>
      <w:r w:rsidR="00BB2289">
        <w:rPr>
          <w:noProof/>
        </w:rPr>
        <w:fldChar w:fldCharType="end"/>
      </w:r>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3" o:title=""/>
          </v:shape>
          <o:OLEObject Type="Embed" ProgID="Equation.DSMT4" ShapeID="_x0000_i1202" DrawAspect="Content" ObjectID="_1493631320" r:id="rId374"/>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5" o:title=""/>
          </v:shape>
          <o:OLEObject Type="Embed" ProgID="Equation.DSMT4" ShapeID="_x0000_i1203" DrawAspect="Content" ObjectID="_1493631321"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90</w:instrText>
      </w:r>
      <w:r w:rsidR="00BB2289">
        <w:rPr>
          <w:noProof/>
        </w:rPr>
        <w:fldChar w:fldCharType="end"/>
      </w:r>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7" o:title=""/>
          </v:shape>
          <o:OLEObject Type="Embed" ProgID="Equation.DSMT4" ShapeID="_x0000_i1204" DrawAspect="Content" ObjectID="_1493631322" r:id="rId378"/>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9" o:title=""/>
          </v:shape>
          <o:OLEObject Type="Embed" ProgID="Equation.DSMT4" ShapeID="_x0000_i1205" DrawAspect="Content" ObjectID="_1493631323" r:id="rId380"/>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1" o:title=""/>
          </v:shape>
          <o:OLEObject Type="Embed" ProgID="Equation.DSMT4" ShapeID="_x0000_i1206" DrawAspect="Content" ObjectID="_1493631324" r:id="rId38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3" o:title=""/>
          </v:shape>
          <o:OLEObject Type="Embed" ProgID="Equation.DSMT4" ShapeID="_x0000_i1207" DrawAspect="Content" ObjectID="_1493631325" r:id="rId3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91</w:instrText>
      </w:r>
      <w:r w:rsidR="00BB2289">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5" o:title=""/>
          </v:shape>
          <o:OLEObject Type="Embed" ProgID="Equation.DSMT4" ShapeID="_x0000_i1208" DrawAspect="Content" ObjectID="_1493631326" r:id="rId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92</w:instrText>
      </w:r>
      <w:r w:rsidR="00BB2289">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7" o:title=""/>
          </v:shape>
          <o:OLEObject Type="Embed" ProgID="Equation.DSMT4" ShapeID="_x0000_i1209" DrawAspect="Content" ObjectID="_1493631327" r:id="rId3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93</w:instrText>
      </w:r>
      <w:r w:rsidR="00BB2289">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9" o:title=""/>
          </v:shape>
          <o:OLEObject Type="Embed" ProgID="Equation.DSMT4" ShapeID="_x0000_i1210" DrawAspect="Content" ObjectID="_1493631328" r:id="rId3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94</w:instrText>
      </w:r>
      <w:r w:rsidR="00BB2289">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1" o:title=""/>
          </v:shape>
          <o:OLEObject Type="Embed" ProgID="Equation.DSMT4" ShapeID="_x0000_i1211" DrawAspect="Content" ObjectID="_1493631329"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55044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95</w:instrText>
      </w:r>
      <w:r w:rsidR="00BB2289">
        <w:rPr>
          <w:noProof/>
        </w:rPr>
        <w:fldChar w:fldCharType="end"/>
      </w:r>
      <w:r>
        <w:instrText>)</w:instrText>
      </w:r>
      <w:bookmarkEnd w:id="142"/>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3" o:title=""/>
          </v:shape>
          <o:OLEObject Type="Embed" ProgID="Equation.DSMT4" ShapeID="_x0000_i1212" DrawAspect="Content" ObjectID="_1493631330" r:id="rId394"/>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5" o:title=""/>
          </v:shape>
          <o:OLEObject Type="Embed" ProgID="Equation.DSMT4" ShapeID="_x0000_i1213" DrawAspect="Content" ObjectID="_1493631331" r:id="rId396"/>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7" o:title=""/>
          </v:shape>
          <o:OLEObject Type="Embed" ProgID="Equation.DSMT4" ShapeID="_x0000_i1214" DrawAspect="Content" ObjectID="_1493631332" r:id="rId398"/>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BB2289">
        <w:fldChar w:fldCharType="begin"/>
      </w:r>
      <w:r w:rsidR="00BB2289">
        <w:instrText xml:space="preserve"> REF ZEqnNum550449 \! \* MERGEFORMAT </w:instrText>
      </w:r>
      <w:r w:rsidR="00BB2289">
        <w:fldChar w:fldCharType="separate"/>
      </w:r>
      <w:r w:rsidR="00D3178E">
        <w:instrText>(2.95)</w:instrText>
      </w:r>
      <w:r w:rsidR="00BB2289">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43" w:name="_Toc176704828"/>
      <w:bookmarkStart w:id="144" w:name="_Ref189743783"/>
      <w:bookmarkStart w:id="145" w:name="_Toc289032527"/>
      <w:r>
        <w:lastRenderedPageBreak/>
        <w:t>Biphasic Material</w:t>
      </w:r>
      <w:bookmarkEnd w:id="143"/>
      <w:bookmarkEnd w:id="144"/>
      <w:bookmarkEnd w:id="145"/>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46" w:name="_Toc176704829"/>
      <w:bookmarkStart w:id="147" w:name="_Toc289032528"/>
      <w:r>
        <w:t>Governing Equations</w:t>
      </w:r>
      <w:bookmarkEnd w:id="146"/>
      <w:bookmarkEnd w:id="147"/>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9" o:title=""/>
          </v:shape>
          <o:OLEObject Type="Embed" ProgID="Equation.DSMT4" ShapeID="_x0000_i1215" DrawAspect="Content" ObjectID="_1493631333" r:id="rId400"/>
        </w:object>
      </w:r>
      <w:r w:rsidRPr="000037DA">
        <w:t xml:space="preserve"> of a mixture (</w:t>
      </w:r>
      <w:r w:rsidR="00905817" w:rsidRPr="00905817">
        <w:rPr>
          <w:position w:val="-6"/>
        </w:rPr>
        <w:object w:dxaOrig="580" w:dyaOrig="220" w14:anchorId="1C3D006A">
          <v:shape id="_x0000_i1216" type="#_x0000_t75" style="width:29.2pt;height:10.85pt" o:ole="">
            <v:imagedata r:id="rId401" o:title=""/>
          </v:shape>
          <o:OLEObject Type="Embed" ProgID="Equation.DSMT4" ShapeID="_x0000_i1216" DrawAspect="Content" ObjectID="_1493631334" r:id="rId402"/>
        </w:object>
      </w:r>
      <w:r w:rsidRPr="000037DA">
        <w:t xml:space="preserve"> for the solid and </w:t>
      </w:r>
      <w:r w:rsidR="00905817" w:rsidRPr="00905817">
        <w:rPr>
          <w:position w:val="-6"/>
        </w:rPr>
        <w:object w:dxaOrig="639" w:dyaOrig="220" w14:anchorId="7DC08CBD">
          <v:shape id="_x0000_i1217" type="#_x0000_t75" style="width:30.55pt;height:10.85pt" o:ole="">
            <v:imagedata r:id="rId403" o:title=""/>
          </v:shape>
          <o:OLEObject Type="Embed" ProgID="Equation.DSMT4" ShapeID="_x0000_i1217" DrawAspect="Content" ObjectID="_1493631335" r:id="rId404"/>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5" o:title=""/>
          </v:shape>
          <o:OLEObject Type="Embed" ProgID="Equation.DSMT4" ShapeID="_x0000_i1218" DrawAspect="Content" ObjectID="_1493631336" r:id="rId406"/>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7" o:title=""/>
          </v:shape>
          <o:OLEObject Type="Embed" ProgID="Equation.DSMT4" ShapeID="_x0000_i1219" DrawAspect="Content" ObjectID="_1493631337" r:id="rId408"/>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9" o:title=""/>
          </v:shape>
          <o:OLEObject Type="Embed" ProgID="Equation.DSMT4" ShapeID="_x0000_i1220" DrawAspect="Content" ObjectID="_1493631338" r:id="rId410"/>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1" o:title=""/>
          </v:shape>
          <o:OLEObject Type="Embed" ProgID="Equation.DSMT4" ShapeID="_x0000_i1221" DrawAspect="Content" ObjectID="_1493631339" r:id="rId41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96</w:instrText>
      </w:r>
      <w:r w:rsidR="00BB2289">
        <w:rPr>
          <w:noProof/>
        </w:rPr>
        <w:fldChar w:fldCharType="end"/>
      </w:r>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3" o:title=""/>
          </v:shape>
          <o:OLEObject Type="Embed" ProgID="Equation.DSMT4" ShapeID="_x0000_i1222" DrawAspect="Content" ObjectID="_1493631340" r:id="rId414"/>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48"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5" o:title=""/>
          </v:shape>
          <o:OLEObject Type="Embed" ProgID="Equation.DSMT4" ShapeID="_x0000_i1223" DrawAspect="Content" ObjectID="_1493631341" r:id="rId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9" w:name="ZEqnNum90298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97</w:instrText>
      </w:r>
      <w:r w:rsidR="00BB2289">
        <w:rPr>
          <w:noProof/>
        </w:rPr>
        <w:fldChar w:fldCharType="end"/>
      </w:r>
      <w:r>
        <w:instrText>)</w:instrText>
      </w:r>
      <w:bookmarkEnd w:id="149"/>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7" o:title=""/>
          </v:shape>
          <o:OLEObject Type="Embed" ProgID="Equation.DSMT4" ShapeID="_x0000_i1224" DrawAspect="Content" ObjectID="_1493631342" r:id="rId418"/>
        </w:object>
      </w:r>
      <w:r w:rsidRPr="000037DA">
        <w:t xml:space="preserve"> is the Cauchy stress for the mixture</w:t>
      </w:r>
      <w:ins w:id="150"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9" o:title=""/>
          </v:shape>
          <o:OLEObject Type="Embed" ProgID="Equation.DSMT4" ShapeID="_x0000_i1225" DrawAspect="Content" ObjectID="_1493631343" r:id="rId420"/>
        </w:object>
      </w:r>
      <w:ins w:id="151" w:author="Gerard" w:date="2014-11-06T14:13:00Z">
        <w:r w:rsidR="00FF69F4">
          <w:t xml:space="preserve"> </w:t>
        </w:r>
      </w:ins>
      <w:ins w:id="152"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1" o:title=""/>
          </v:shape>
          <o:OLEObject Type="Embed" ProgID="Equation.DSMT4" ShapeID="_x0000_i1226" DrawAspect="Content" ObjectID="_1493631344" r:id="rId422"/>
        </w:object>
      </w:r>
      <w:ins w:id="153" w:author="Gerard" w:date="2014-11-06T14:14:00Z">
        <w:r w:rsidR="00FF69F4">
          <w:t xml:space="preserve"> is the </w:t>
        </w:r>
      </w:ins>
      <w:ins w:id="154" w:author="Gerard" w:date="2014-11-06T14:16:00Z">
        <w:r w:rsidR="00FF69F4">
          <w:t xml:space="preserve">external </w:t>
        </w:r>
      </w:ins>
      <w:ins w:id="155"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3" o:title=""/>
          </v:shape>
          <o:OLEObject Type="Embed" ProgID="Equation.DSMT4" ShapeID="_x0000_i1227" DrawAspect="Content" ObjectID="_1493631345"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6" w:name="ZEqnNum359393"/>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98</w:instrText>
      </w:r>
      <w:r w:rsidR="00BB2289">
        <w:rPr>
          <w:noProof/>
        </w:rPr>
        <w:fldChar w:fldCharType="end"/>
      </w:r>
      <w:r>
        <w:instrText>)</w:instrText>
      </w:r>
      <w:bookmarkEnd w:id="156"/>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5" o:title=""/>
          </v:shape>
          <o:OLEObject Type="Embed" ProgID="Equation.DSMT4" ShapeID="_x0000_i1228" DrawAspect="Content" ObjectID="_1493631346" r:id="rId426"/>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7" o:title=""/>
          </v:shape>
          <o:OLEObject Type="Embed" ProgID="Equation.DSMT4" ShapeID="_x0000_i1229" DrawAspect="Content" ObjectID="_1493631347" r:id="rId42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9" o:title=""/>
          </v:shape>
          <o:OLEObject Type="Embed" ProgID="Equation.DSMT4" ShapeID="_x0000_i1230" DrawAspect="Content" ObjectID="_1493631348" r:id="rId43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7" w:name="ZEqnNum916857"/>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99</w:instrText>
      </w:r>
      <w:r w:rsidR="00BB2289">
        <w:rPr>
          <w:noProof/>
        </w:rPr>
        <w:fldChar w:fldCharType="end"/>
      </w:r>
      <w:r>
        <w:instrText>)</w:instrText>
      </w:r>
      <w:bookmarkEnd w:id="157"/>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1" o:title=""/>
          </v:shape>
          <o:OLEObject Type="Embed" ProgID="Equation.DSMT4" ShapeID="_x0000_i1231" DrawAspect="Content" ObjectID="_1493631349" r:id="rId432"/>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3" o:title=""/>
          </v:shape>
          <o:OLEObject Type="Embed" ProgID="Equation.DSMT4" ShapeID="_x0000_i1232" DrawAspect="Content" ObjectID="_1493631350" r:id="rId434"/>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5" o:title=""/>
          </v:shape>
          <o:OLEObject Type="Embed" ProgID="Equation.DSMT4" ShapeID="_x0000_i1233" DrawAspect="Content" ObjectID="_1493631351" r:id="rId436"/>
        </w:object>
      </w:r>
      <w:r w:rsidRPr="000037DA">
        <w:t xml:space="preserve">, then </w:t>
      </w:r>
      <w:r w:rsidR="00905817" w:rsidRPr="00905817">
        <w:rPr>
          <w:position w:val="-6"/>
        </w:rPr>
        <w:object w:dxaOrig="680" w:dyaOrig="320" w14:anchorId="1E2AFBCF">
          <v:shape id="_x0000_i1234" type="#_x0000_t75" style="width:34.65pt;height:15.6pt" o:ole="">
            <v:imagedata r:id="rId437" o:title=""/>
          </v:shape>
          <o:OLEObject Type="Embed" ProgID="Equation.DSMT4" ShapeID="_x0000_i1234" DrawAspect="Content" ObjectID="_1493631352" r:id="rId438"/>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9" o:title=""/>
          </v:shape>
          <o:OLEObject Type="Embed" ProgID="Equation.DSMT4" ShapeID="_x0000_i1235" DrawAspect="Content" ObjectID="_1493631353" r:id="rId440"/>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1" o:title=""/>
          </v:shape>
          <o:OLEObject Type="Embed" ProgID="Equation.DSMT4" ShapeID="_x0000_i1236" DrawAspect="Content" ObjectID="_1493631354" r:id="rId442"/>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8" w:name="ZEqnNum63579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100</w:instrText>
      </w:r>
      <w:r w:rsidR="00BB2289">
        <w:rPr>
          <w:noProof/>
        </w:rPr>
        <w:fldChar w:fldCharType="end"/>
      </w:r>
      <w:r>
        <w:instrText>)</w:instrText>
      </w:r>
      <w:bookmarkEnd w:id="158"/>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3" o:title=""/>
          </v:shape>
          <o:OLEObject Type="Embed" ProgID="Equation.DSMT4" ShapeID="_x0000_i1237" DrawAspect="Content" ObjectID="_1493631355" r:id="rId444"/>
        </w:object>
      </w:r>
      <w:r w:rsidRPr="000037DA">
        <w:t xml:space="preserve"> is the solid matrix porosity</w:t>
      </w:r>
      <w:ins w:id="159"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5" o:title=""/>
          </v:shape>
          <o:OLEObject Type="Embed" ProgID="Equation.DSMT4" ShapeID="_x0000_i1238" DrawAspect="Content" ObjectID="_1493631356" r:id="rId446"/>
        </w:object>
      </w:r>
      <w:ins w:id="160" w:author="Gerard" w:date="2014-11-06T14:16:00Z">
        <w:r w:rsidR="00FF69F4">
          <w:t xml:space="preserve"> is the apparent fluid density</w:t>
        </w:r>
      </w:ins>
      <w:ins w:id="161"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7" o:title=""/>
          </v:shape>
          <o:OLEObject Type="Embed" ProgID="Equation.DSMT4" ShapeID="_x0000_i1239" DrawAspect="Content" ObjectID="_1493631357" r:id="rId448"/>
        </w:object>
      </w:r>
      <w:ins w:id="162" w:author="Gerard" w:date="2014-11-06T14:18:00Z">
        <w:r w:rsidR="00FF69F4">
          <w:t xml:space="preserve"> </w:t>
        </w:r>
      </w:ins>
      <w:ins w:id="163" w:author="Gerard" w:date="2014-11-06T14:19:00Z">
        <w:r w:rsidR="00FF69F4">
          <w:t>is the true fluid density</w:t>
        </w:r>
      </w:ins>
      <w:ins w:id="164"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9" o:title=""/>
          </v:shape>
          <o:OLEObject Type="Embed" ProgID="Equation.DSMT4" ShapeID="_x0000_i1240" DrawAspect="Content" ObjectID="_1493631358" r:id="rId450"/>
        </w:object>
      </w:r>
      <w:ins w:id="165"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1" o:title=""/>
          </v:shape>
          <o:OLEObject Type="Embed" ProgID="Equation.DSMT4" ShapeID="_x0000_i1241" DrawAspect="Content" ObjectID="_1493631359" r:id="rId45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3" o:title=""/>
          </v:shape>
          <o:OLEObject Type="Embed" ProgID="Equation.DSMT4" ShapeID="_x0000_i1242" DrawAspect="Content" ObjectID="_1493631360" r:id="rId454"/>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5" o:title=""/>
          </v:shape>
          <o:OLEObject Type="Embed" ProgID="Equation.DSMT4" ShapeID="_x0000_i1243" DrawAspect="Content" ObjectID="_1493631361" r:id="rId456"/>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7" o:title=""/>
          </v:shape>
          <o:OLEObject Type="Embed" ProgID="Equation.DSMT4" ShapeID="_x0000_i1244" DrawAspect="Content" ObjectID="_1493631362" r:id="rId45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BB2289">
        <w:fldChar w:fldCharType="begin"/>
      </w:r>
      <w:r w:rsidR="00BB2289">
        <w:instrText xml:space="preserve"> REF ZEqnNum635799 \* Charformat \! \* MERGEFORMAT </w:instrText>
      </w:r>
      <w:r w:rsidR="00BB2289">
        <w:fldChar w:fldCharType="separate"/>
      </w:r>
      <w:r w:rsidR="00D3178E">
        <w:instrText>(2.100)</w:instrText>
      </w:r>
      <w:r w:rsidR="00BB2289">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9" o:title=""/>
          </v:shape>
          <o:OLEObject Type="Embed" ProgID="Equation.DSMT4" ShapeID="_x0000_i1245" DrawAspect="Content" ObjectID="_1493631363" r:id="rId46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101</w:instrText>
      </w:r>
      <w:r w:rsidR="00BB2289">
        <w:rPr>
          <w:noProof/>
        </w:rPr>
        <w:fldChar w:fldCharType="end"/>
      </w:r>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1" o:title=""/>
          </v:shape>
          <o:OLEObject Type="Embed" ProgID="Equation.DSMT4" ShapeID="_x0000_i1246" DrawAspect="Content" ObjectID="_1493631364" r:id="rId46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66" w:name="_Ref176690994"/>
      <w:bookmarkStart w:id="167" w:name="_Toc176704830"/>
      <w:bookmarkStart w:id="168" w:name="_Toc289032529"/>
      <w:r>
        <w:lastRenderedPageBreak/>
        <w:t>Biphasic-Solute Material</w:t>
      </w:r>
      <w:bookmarkEnd w:id="166"/>
      <w:bookmarkEnd w:id="167"/>
      <w:bookmarkEnd w:id="168"/>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69" w:name="_Toc176704831"/>
      <w:bookmarkStart w:id="170" w:name="_Toc289032530"/>
      <w:r>
        <w:t>Governing Equations</w:t>
      </w:r>
      <w:bookmarkEnd w:id="169"/>
      <w:bookmarkEnd w:id="170"/>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3" o:title=""/>
          </v:shape>
          <o:OLEObject Type="Embed" ProgID="Equation.DSMT4" ShapeID="_x0000_i1247" DrawAspect="Content" ObjectID="_1493631365" r:id="rId464"/>
        </w:object>
      </w:r>
      <w:r>
        <w:t>), the solvent (</w:t>
      </w:r>
      <w:r w:rsidR="00905817" w:rsidRPr="00905817">
        <w:rPr>
          <w:position w:val="-6"/>
        </w:rPr>
        <w:object w:dxaOrig="639" w:dyaOrig="220" w14:anchorId="67A8439B">
          <v:shape id="_x0000_i1248" type="#_x0000_t75" style="width:30.55pt;height:10.85pt" o:ole="">
            <v:imagedata r:id="rId465" o:title=""/>
          </v:shape>
          <o:OLEObject Type="Embed" ProgID="Equation.DSMT4" ShapeID="_x0000_i1248" DrawAspect="Content" ObjectID="_1493631366" r:id="rId466"/>
        </w:object>
      </w:r>
      <w:r>
        <w:t>), and the solute (</w:t>
      </w:r>
      <w:r w:rsidR="00905817" w:rsidRPr="00905817">
        <w:rPr>
          <w:position w:val="-6"/>
        </w:rPr>
        <w:object w:dxaOrig="600" w:dyaOrig="220" w14:anchorId="632EDA4F">
          <v:shape id="_x0000_i1249" type="#_x0000_t75" style="width:29.9pt;height:10.85pt" o:ole="">
            <v:imagedata r:id="rId467" o:title=""/>
          </v:shape>
          <o:OLEObject Type="Embed" ProgID="Equation.DSMT4" ShapeID="_x0000_i1249" DrawAspect="Content" ObjectID="_1493631367" r:id="rId468"/>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9" o:title=""/>
          </v:shape>
          <o:OLEObject Type="Embed" ProgID="Equation.DSMT4" ShapeID="_x0000_i1250" DrawAspect="Content" ObjectID="_1493631368" r:id="rId470"/>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1" o:title=""/>
          </v:shape>
          <o:OLEObject Type="Embed" ProgID="Equation.DSMT4" ShapeID="_x0000_i1251" DrawAspect="Content" ObjectID="_1493631369" r:id="rId472"/>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3" o:title=""/>
          </v:shape>
          <o:OLEObject Type="Embed" ProgID="Equation.DSMT4" ShapeID="_x0000_i1252" DrawAspect="Content" ObjectID="_1493631370" r:id="rId474"/>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5" o:title=""/>
          </v:shape>
          <o:OLEObject Type="Embed" ProgID="Equation.DSMT4" ShapeID="_x0000_i1253" DrawAspect="Content" ObjectID="_1493631371" r:id="rId476"/>
        </w:object>
      </w:r>
      <w:r>
        <w:t xml:space="preserve">, where </w:t>
      </w:r>
      <w:r w:rsidR="00905817" w:rsidRPr="00905817">
        <w:rPr>
          <w:position w:val="-4"/>
        </w:rPr>
        <w:object w:dxaOrig="180" w:dyaOrig="260" w14:anchorId="56168EA8">
          <v:shape id="_x0000_i1254" type="#_x0000_t75" style="width:8.85pt;height:12.9pt" o:ole="">
            <v:imagedata r:id="rId477" o:title=""/>
          </v:shape>
          <o:OLEObject Type="Embed" ProgID="Equation.DSMT4" ShapeID="_x0000_i1254" DrawAspect="Content" ObjectID="_1493631372" r:id="rId478"/>
        </w:object>
      </w:r>
      <w:r>
        <w:t xml:space="preserve"> is the identity tensor and </w:t>
      </w:r>
      <w:r w:rsidR="00905817" w:rsidRPr="00905817">
        <w:rPr>
          <w:position w:val="-6"/>
        </w:rPr>
        <w:object w:dxaOrig="300" w:dyaOrig="320" w14:anchorId="76D15C2A">
          <v:shape id="_x0000_i1255" type="#_x0000_t75" style="width:14.95pt;height:15.6pt" o:ole="">
            <v:imagedata r:id="rId479" o:title=""/>
          </v:shape>
          <o:OLEObject Type="Embed" ProgID="Equation.DSMT4" ShapeID="_x0000_i1255" DrawAspect="Content" ObjectID="_1493631373" r:id="rId48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1" o:title=""/>
          </v:shape>
          <o:OLEObject Type="Embed" ProgID="Equation.DSMT4" ShapeID="_x0000_i1256" DrawAspect="Content" ObjectID="_1493631374" r:id="rId4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1" w:name="ZEqnNum146657"/>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102</w:instrText>
      </w:r>
      <w:r w:rsidR="00BB2289">
        <w:rPr>
          <w:noProof/>
        </w:rPr>
        <w:fldChar w:fldCharType="end"/>
      </w:r>
      <w:r>
        <w:instrText>)</w:instrText>
      </w:r>
      <w:bookmarkEnd w:id="171"/>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3" o:title=""/>
          </v:shape>
          <o:OLEObject Type="Embed" ProgID="Equation.DSMT4" ShapeID="_x0000_i1257" DrawAspect="Content" ObjectID="_1493631375" r:id="rId4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2" w:name="ZEqnNum429892"/>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103</w:instrText>
      </w:r>
      <w:r w:rsidR="00BB2289">
        <w:rPr>
          <w:noProof/>
        </w:rPr>
        <w:fldChar w:fldCharType="end"/>
      </w:r>
      <w:r>
        <w:instrText>)</w:instrText>
      </w:r>
      <w:bookmarkEnd w:id="172"/>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5" o:title=""/>
          </v:shape>
          <o:OLEObject Type="Embed" ProgID="Equation.DSMT4" ShapeID="_x0000_i1258" DrawAspect="Content" ObjectID="_1493631376" r:id="rId486"/>
        </w:object>
      </w:r>
      <w:r>
        <w:t xml:space="preserve"> is the apparent density (mass of </w:t>
      </w:r>
      <w:r w:rsidR="00905817" w:rsidRPr="00905817">
        <w:rPr>
          <w:position w:val="-6"/>
        </w:rPr>
        <w:object w:dxaOrig="240" w:dyaOrig="220" w14:anchorId="39CAEB9C">
          <v:shape id="_x0000_i1259" type="#_x0000_t75" style="width:12.25pt;height:10.85pt" o:ole="">
            <v:imagedata r:id="rId487" o:title=""/>
          </v:shape>
          <o:OLEObject Type="Embed" ProgID="Equation.DSMT4" ShapeID="_x0000_i1259" DrawAspect="Content" ObjectID="_1493631377" r:id="rId488"/>
        </w:object>
      </w:r>
      <w:r>
        <w:t xml:space="preserve"> per volume of the mixture), </w:t>
      </w:r>
      <w:r w:rsidR="00905817" w:rsidRPr="00905817">
        <w:rPr>
          <w:position w:val="-10"/>
        </w:rPr>
        <w:object w:dxaOrig="340" w:dyaOrig="360" w14:anchorId="5DA75EDB">
          <v:shape id="_x0000_i1260" type="#_x0000_t75" style="width:17pt;height:19pt" o:ole="">
            <v:imagedata r:id="rId489" o:title=""/>
          </v:shape>
          <o:OLEObject Type="Embed" ProgID="Equation.DSMT4" ShapeID="_x0000_i1260" DrawAspect="Content" ObjectID="_1493631378" r:id="rId490"/>
        </w:object>
      </w:r>
      <w:r>
        <w:t xml:space="preserve"> is the mechano-chemical potential and </w:t>
      </w:r>
      <w:r w:rsidR="00905817" w:rsidRPr="00905817">
        <w:rPr>
          <w:position w:val="-6"/>
        </w:rPr>
        <w:object w:dxaOrig="320" w:dyaOrig="320" w14:anchorId="65D16196">
          <v:shape id="_x0000_i1261" type="#_x0000_t75" style="width:15.6pt;height:15.6pt" o:ole="">
            <v:imagedata r:id="rId491" o:title=""/>
          </v:shape>
          <o:OLEObject Type="Embed" ProgID="Equation.DSMT4" ShapeID="_x0000_i1261" DrawAspect="Content" ObjectID="_1493631379" r:id="rId492"/>
        </w:object>
      </w:r>
      <w:r>
        <w:t xml:space="preserve"> is the velocity of constituent </w:t>
      </w:r>
      <w:r w:rsidR="00905817" w:rsidRPr="00905817">
        <w:rPr>
          <w:position w:val="-6"/>
        </w:rPr>
        <w:object w:dxaOrig="240" w:dyaOrig="220" w14:anchorId="1A9D0F15">
          <v:shape id="_x0000_i1262" type="#_x0000_t75" style="width:12.25pt;height:10.85pt" o:ole="">
            <v:imagedata r:id="rId493" o:title=""/>
          </v:shape>
          <o:OLEObject Type="Embed" ProgID="Equation.DSMT4" ShapeID="_x0000_i1262" DrawAspect="Content" ObjectID="_1493631380" r:id="rId494"/>
        </w:object>
      </w:r>
      <w:r w:rsidR="005D060C">
        <w:t>.</w:t>
      </w:r>
      <w:r>
        <w:t xml:space="preserve"> </w:t>
      </w:r>
      <w:r w:rsidR="00905817" w:rsidRPr="00905817">
        <w:rPr>
          <w:position w:val="-4"/>
        </w:rPr>
        <w:object w:dxaOrig="360" w:dyaOrig="300" w14:anchorId="496F0C51">
          <v:shape id="_x0000_i1263" type="#_x0000_t75" style="width:19pt;height:14.95pt" o:ole="">
            <v:imagedata r:id="rId495" o:title=""/>
          </v:shape>
          <o:OLEObject Type="Embed" ProgID="Equation.DSMT4" ShapeID="_x0000_i1263" DrawAspect="Content" ObjectID="_1493631381" r:id="rId496"/>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7" o:title=""/>
          </v:shape>
          <o:OLEObject Type="Embed" ProgID="Equation.DSMT4" ShapeID="_x0000_i1264" DrawAspect="Content" ObjectID="_1493631382" r:id="rId498"/>
        </w:object>
      </w:r>
      <w:r>
        <w:t xml:space="preserve"> and </w:t>
      </w:r>
      <w:r w:rsidR="00905817" w:rsidRPr="00905817">
        <w:rPr>
          <w:position w:val="-10"/>
        </w:rPr>
        <w:object w:dxaOrig="240" w:dyaOrig="320" w14:anchorId="0140AA38">
          <v:shape id="_x0000_i1265" type="#_x0000_t75" style="width:12.25pt;height:15.6pt" o:ole="">
            <v:imagedata r:id="rId499" o:title=""/>
          </v:shape>
          <o:OLEObject Type="Embed" ProgID="Equation.DSMT4" ShapeID="_x0000_i1265" DrawAspect="Content" ObjectID="_1493631383" r:id="rId500"/>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1" o:title=""/>
          </v:shape>
          <o:OLEObject Type="Embed" ProgID="Equation.DSMT4" ShapeID="_x0000_i1266" DrawAspect="Content" ObjectID="_1493631384" r:id="rId50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3" o:title=""/>
          </v:shape>
          <o:OLEObject Type="Embed" ProgID="Equation.DSMT4" ShapeID="_x0000_i1267" DrawAspect="Content" ObjectID="_1493631385" r:id="rId50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5" o:title=""/>
          </v:shape>
          <o:OLEObject Type="Embed" ProgID="Equation.DSMT4" ShapeID="_x0000_i1268" DrawAspect="Content" ObjectID="_1493631386" r:id="rId506"/>
        </w:object>
      </w:r>
      <w:r>
        <w:t xml:space="preserve"> of </w:t>
      </w:r>
      <w:r w:rsidR="00905817" w:rsidRPr="00905817">
        <w:rPr>
          <w:position w:val="-6"/>
        </w:rPr>
        <w:object w:dxaOrig="240" w:dyaOrig="220" w14:anchorId="7E4CAEE5">
          <v:shape id="_x0000_i1269" type="#_x0000_t75" style="width:12.25pt;height:10.85pt" o:ole="">
            <v:imagedata r:id="rId507" o:title=""/>
          </v:shape>
          <o:OLEObject Type="Embed" ProgID="Equation.DSMT4" ShapeID="_x0000_i1269" DrawAspect="Content" ObjectID="_1493631387" r:id="rId508"/>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9" o:title=""/>
          </v:shape>
          <o:OLEObject Type="Embed" ProgID="Equation.DSMT4" ShapeID="_x0000_i1270" DrawAspect="Content" ObjectID="_1493631388" r:id="rId510"/>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1" o:title=""/>
          </v:shape>
          <o:OLEObject Type="Embed" ProgID="Equation.DSMT4" ShapeID="_x0000_i1271" DrawAspect="Content" ObjectID="_1493631389" r:id="rId512"/>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3" o:title=""/>
          </v:shape>
          <o:OLEObject Type="Embed" ProgID="Equation.DSMT4" ShapeID="_x0000_i1272" DrawAspect="Content" ObjectID="_1493631390" r:id="rId514"/>
        </w:object>
      </w:r>
      <w:r>
        <w:t xml:space="preserve">, where </w:t>
      </w:r>
      <w:r w:rsidR="00905817" w:rsidRPr="00905817">
        <w:rPr>
          <w:position w:val="-12"/>
        </w:rPr>
        <w:object w:dxaOrig="340" w:dyaOrig="380" w14:anchorId="73F86B68">
          <v:shape id="_x0000_i1273" type="#_x0000_t75" style="width:17pt;height:19pt" o:ole="">
            <v:imagedata r:id="rId515" o:title=""/>
          </v:shape>
          <o:OLEObject Type="Embed" ProgID="Equation.DSMT4" ShapeID="_x0000_i1273" DrawAspect="Content" ObjectID="_1493631391" r:id="rId516"/>
        </w:object>
      </w:r>
      <w:r>
        <w:t xml:space="preserve"> is the true density of </w:t>
      </w:r>
      <w:r w:rsidR="00905817" w:rsidRPr="00905817">
        <w:rPr>
          <w:position w:val="-6"/>
        </w:rPr>
        <w:object w:dxaOrig="240" w:dyaOrig="220" w14:anchorId="1B5FE21E">
          <v:shape id="_x0000_i1274" type="#_x0000_t75" style="width:12.25pt;height:10.85pt" o:ole="">
            <v:imagedata r:id="rId517" o:title=""/>
          </v:shape>
          <o:OLEObject Type="Embed" ProgID="Equation.DSMT4" ShapeID="_x0000_i1274" DrawAspect="Content" ObjectID="_1493631392" r:id="rId518"/>
        </w:object>
      </w:r>
      <w:r>
        <w:t xml:space="preserve"> (mass of </w:t>
      </w:r>
      <w:r w:rsidR="00905817" w:rsidRPr="00905817">
        <w:rPr>
          <w:position w:val="-6"/>
        </w:rPr>
        <w:object w:dxaOrig="240" w:dyaOrig="220" w14:anchorId="417C851C">
          <v:shape id="_x0000_i1275" type="#_x0000_t75" style="width:12.25pt;height:10.85pt" o:ole="">
            <v:imagedata r:id="rId519" o:title=""/>
          </v:shape>
          <o:OLEObject Type="Embed" ProgID="Equation.DSMT4" ShapeID="_x0000_i1275" DrawAspect="Content" ObjectID="_1493631393" r:id="rId520"/>
        </w:object>
      </w:r>
      <w:r>
        <w:t xml:space="preserve"> per volume of </w:t>
      </w:r>
      <w:r w:rsidR="00905817" w:rsidRPr="00905817">
        <w:rPr>
          <w:position w:val="-6"/>
        </w:rPr>
        <w:object w:dxaOrig="240" w:dyaOrig="220" w14:anchorId="1ACF3467">
          <v:shape id="_x0000_i1276" type="#_x0000_t75" style="width:12.25pt;height:10.85pt" o:ole="">
            <v:imagedata r:id="rId521" o:title=""/>
          </v:shape>
          <o:OLEObject Type="Embed" ProgID="Equation.DSMT4" ShapeID="_x0000_i1276" DrawAspect="Content" ObjectID="_1493631394" r:id="rId522"/>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3" o:title=""/>
          </v:shape>
          <o:OLEObject Type="Embed" ProgID="Equation.DSMT4" ShapeID="_x0000_i1277" DrawAspect="Content" ObjectID="_1493631395" r:id="rId524"/>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5" o:title=""/>
          </v:shape>
          <o:OLEObject Type="Embed" ProgID="Equation.DSMT4" ShapeID="_x0000_i1278" DrawAspect="Content" ObjectID="_1493631396" r:id="rId52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7" o:title=""/>
          </v:shape>
          <o:OLEObject Type="Embed" ProgID="Equation.DSMT4" ShapeID="_x0000_i1279" DrawAspect="Content" ObjectID="_1493631397" r:id="rId528"/>
        </w:object>
      </w:r>
      <w:r>
        <w:t xml:space="preserve"> is the universal gas constant, </w:t>
      </w:r>
      <w:r w:rsidR="00905817" w:rsidRPr="00905817">
        <w:rPr>
          <w:position w:val="-6"/>
        </w:rPr>
        <w:object w:dxaOrig="200" w:dyaOrig="279" w14:anchorId="51E98D01">
          <v:shape id="_x0000_i1280" type="#_x0000_t75" style="width:10.2pt;height:14.25pt" o:ole="">
            <v:imagedata r:id="rId529" o:title=""/>
          </v:shape>
          <o:OLEObject Type="Embed" ProgID="Equation.DSMT4" ShapeID="_x0000_i1280" DrawAspect="Content" ObjectID="_1493631398" r:id="rId530"/>
        </w:object>
      </w:r>
      <w:r>
        <w:t xml:space="preserve"> is the absolute temperature, </w:t>
      </w:r>
      <w:r w:rsidR="00905817" w:rsidRPr="00905817">
        <w:rPr>
          <w:position w:val="-4"/>
        </w:rPr>
        <w:object w:dxaOrig="420" w:dyaOrig="300" w14:anchorId="30CF906D">
          <v:shape id="_x0000_i1281" type="#_x0000_t75" style="width:20.4pt;height:14.95pt" o:ole="">
            <v:imagedata r:id="rId531" o:title=""/>
          </v:shape>
          <o:OLEObject Type="Embed" ProgID="Equation.DSMT4" ShapeID="_x0000_i1281" DrawAspect="Content" ObjectID="_1493631399" r:id="rId532"/>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3" o:title=""/>
          </v:shape>
          <o:OLEObject Type="Embed" ProgID="Equation.DSMT4" ShapeID="_x0000_i1282" DrawAspect="Content" ObjectID="_1493631400" r:id="rId534"/>
        </w:object>
      </w:r>
      <w:r>
        <w:t xml:space="preserve"> is the activity of constituent </w:t>
      </w:r>
      <w:r w:rsidR="00905817" w:rsidRPr="00905817">
        <w:rPr>
          <w:position w:val="-6"/>
        </w:rPr>
        <w:object w:dxaOrig="240" w:dyaOrig="220" w14:anchorId="2F62BF71">
          <v:shape id="_x0000_i1283" type="#_x0000_t75" style="width:12.25pt;height:10.85pt" o:ole="">
            <v:imagedata r:id="rId535" o:title=""/>
          </v:shape>
          <o:OLEObject Type="Embed" ProgID="Equation.DSMT4" ShapeID="_x0000_i1283" DrawAspect="Content" ObjectID="_1493631401" r:id="rId536"/>
        </w:object>
      </w:r>
      <w:r>
        <w:t xml:space="preserve"> (a non-dimensional quantity); </w:t>
      </w:r>
      <w:r w:rsidR="00905817" w:rsidRPr="00905817">
        <w:rPr>
          <w:position w:val="-14"/>
        </w:rPr>
        <w:object w:dxaOrig="720" w:dyaOrig="400" w14:anchorId="6D5E8C63">
          <v:shape id="_x0000_i1284" type="#_x0000_t75" style="width:36.7pt;height:19.7pt" o:ole="">
            <v:imagedata r:id="rId537" o:title=""/>
          </v:shape>
          <o:OLEObject Type="Embed" ProgID="Equation.DSMT4" ShapeID="_x0000_i1284" DrawAspect="Content" ObjectID="_1493631402" r:id="rId538"/>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9" o:title=""/>
          </v:shape>
          <o:OLEObject Type="Embed" ProgID="Equation.DSMT4" ShapeID="_x0000_i1285" DrawAspect="Content" ObjectID="_1493631403" r:id="rId540"/>
        </w:object>
      </w:r>
      <w:r>
        <w:t xml:space="preserve">, where </w:t>
      </w:r>
      <w:r w:rsidR="00905817" w:rsidRPr="00905817">
        <w:rPr>
          <w:position w:val="-12"/>
        </w:rPr>
        <w:object w:dxaOrig="240" w:dyaOrig="360" w14:anchorId="6B40F21D">
          <v:shape id="_x0000_i1286" type="#_x0000_t75" style="width:12.25pt;height:19pt" o:ole="">
            <v:imagedata r:id="rId541" o:title=""/>
          </v:shape>
          <o:OLEObject Type="Embed" ProgID="Equation.DSMT4" ShapeID="_x0000_i1286" DrawAspect="Content" ObjectID="_1493631404" r:id="rId542"/>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3" o:title=""/>
          </v:shape>
          <o:OLEObject Type="Embed" ProgID="Equation.DSMT4" ShapeID="_x0000_i1287" DrawAspect="Content" ObjectID="_1493631405" r:id="rId544"/>
        </w:object>
      </w:r>
      <w:r>
        <w:t xml:space="preserve">), and </w:t>
      </w:r>
      <w:r w:rsidR="00905817" w:rsidRPr="00905817">
        <w:rPr>
          <w:position w:val="-10"/>
        </w:rPr>
        <w:object w:dxaOrig="200" w:dyaOrig="260" w14:anchorId="3C1DEEAB">
          <v:shape id="_x0000_i1288" type="#_x0000_t75" style="width:10.2pt;height:12.9pt" o:ole="">
            <v:imagedata r:id="rId545" o:title=""/>
          </v:shape>
          <o:OLEObject Type="Embed" ProgID="Equation.DSMT4" ShapeID="_x0000_i1288" DrawAspect="Content" ObjectID="_1493631406" r:id="rId54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7" o:title=""/>
          </v:shape>
          <o:OLEObject Type="Embed" ProgID="Equation.DSMT4" ShapeID="_x0000_i1289" DrawAspect="Content" ObjectID="_1493631407" r:id="rId548"/>
        </w:object>
      </w:r>
      <w:r>
        <w:t xml:space="preserve">, where the solubility </w:t>
      </w:r>
      <w:r w:rsidR="00905817" w:rsidRPr="00905817">
        <w:rPr>
          <w:position w:val="-4"/>
        </w:rPr>
        <w:object w:dxaOrig="220" w:dyaOrig="200" w14:anchorId="39391905">
          <v:shape id="_x0000_i1290" type="#_x0000_t75" style="width:10.85pt;height:10.2pt" o:ole="">
            <v:imagedata r:id="rId549" o:title=""/>
          </v:shape>
          <o:OLEObject Type="Embed" ProgID="Equation.DSMT4" ShapeID="_x0000_i1290" DrawAspect="Content" ObjectID="_1493631408" r:id="rId550"/>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1" o:title=""/>
          </v:shape>
          <o:OLEObject Type="Embed" ProgID="Equation.DSMT4" ShapeID="_x0000_i1291" DrawAspect="Content" ObjectID="_1493631409" r:id="rId552"/>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3" o:title=""/>
          </v:shape>
          <o:OLEObject Type="Embed" ProgID="Equation.DSMT4" ShapeID="_x0000_i1292" DrawAspect="Content" ObjectID="_1493631410" r:id="rId55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5" o:title=""/>
          </v:shape>
          <o:OLEObject Type="Embed" ProgID="Equation.DSMT4" ShapeID="_x0000_i1293" DrawAspect="Content" ObjectID="_1493631411" r:id="rId556"/>
        </w:object>
      </w:r>
      <w:r>
        <w:t xml:space="preserve"> and </w:t>
      </w:r>
      <w:r w:rsidR="00905817" w:rsidRPr="00905817">
        <w:rPr>
          <w:position w:val="-10"/>
        </w:rPr>
        <w:object w:dxaOrig="320" w:dyaOrig="360" w14:anchorId="2C0BEADE">
          <v:shape id="_x0000_i1294" type="#_x0000_t75" style="width:15.6pt;height:19pt" o:ole="">
            <v:imagedata r:id="rId557" o:title=""/>
          </v:shape>
          <o:OLEObject Type="Embed" ProgID="Equation.DSMT4" ShapeID="_x0000_i1294" DrawAspect="Content" ObjectID="_1493631412" r:id="rId558"/>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9" o:title=""/>
          </v:shape>
          <o:OLEObject Type="Embed" ProgID="Equation.DSMT4" ShapeID="_x0000_i1295" DrawAspect="Content" ObjectID="_1493631413" r:id="rId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3" w:name="ZEqnNum276818"/>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104</w:instrText>
      </w:r>
      <w:r w:rsidR="00BB2289">
        <w:rPr>
          <w:noProof/>
        </w:rPr>
        <w:fldChar w:fldCharType="end"/>
      </w:r>
      <w:r>
        <w:instrText>)</w:instrText>
      </w:r>
      <w:bookmarkEnd w:id="173"/>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1" o:title=""/>
          </v:shape>
          <o:OLEObject Type="Embed" ProgID="Equation.DSMT4" ShapeID="_x0000_i1296" DrawAspect="Content" ObjectID="_1493631414" r:id="rId56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3" o:title=""/>
          </v:shape>
          <o:OLEObject Type="Embed" ProgID="Equation.DSMT4" ShapeID="_x0000_i1297" DrawAspect="Content" ObjectID="_1493631415" r:id="rId564"/>
        </w:object>
      </w:r>
      <w:r>
        <w:t xml:space="preserve"> and the effective solubility </w:t>
      </w:r>
      <w:r w:rsidR="00905817" w:rsidRPr="00905817">
        <w:rPr>
          <w:position w:val="-10"/>
        </w:rPr>
        <w:object w:dxaOrig="900" w:dyaOrig="320" w14:anchorId="3C6BD295">
          <v:shape id="_x0000_i1298" type="#_x0000_t75" style="width:44.85pt;height:15.6pt" o:ole="">
            <v:imagedata r:id="rId565" o:title=""/>
          </v:shape>
          <o:OLEObject Type="Embed" ProgID="Equation.DSMT4" ShapeID="_x0000_i1298" DrawAspect="Content" ObjectID="_1493631416" r:id="rId566"/>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7" o:title=""/>
          </v:shape>
          <o:OLEObject Type="Embed" ProgID="Equation.DSMT4" ShapeID="_x0000_i1299" DrawAspect="Content" ObjectID="_1493631417" r:id="rId568"/>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9" o:title=""/>
          </v:shape>
          <o:OLEObject Type="Embed" ProgID="Equation.DSMT4" ShapeID="_x0000_i1300" DrawAspect="Content" ObjectID="_1493631418" r:id="rId5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105</w:instrText>
      </w:r>
      <w:r w:rsidR="00BB2289">
        <w:rPr>
          <w:noProof/>
        </w:rPr>
        <w:fldChar w:fldCharType="end"/>
      </w:r>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1" o:title=""/>
          </v:shape>
          <o:OLEObject Type="Embed" ProgID="Equation.DSMT4" ShapeID="_x0000_i1301" DrawAspect="Content" ObjectID="_1493631419" r:id="rId572"/>
        </w:object>
      </w:r>
      <w:r>
        <w:t xml:space="preserve">, where </w:t>
      </w:r>
      <w:r w:rsidR="00905817" w:rsidRPr="00905817">
        <w:rPr>
          <w:position w:val="-10"/>
        </w:rPr>
        <w:object w:dxaOrig="320" w:dyaOrig="360" w14:anchorId="6875BBEE">
          <v:shape id="_x0000_i1302" type="#_x0000_t75" style="width:15.6pt;height:19pt" o:ole="">
            <v:imagedata r:id="rId573" o:title=""/>
          </v:shape>
          <o:OLEObject Type="Embed" ProgID="Equation.DSMT4" ShapeID="_x0000_i1302" DrawAspect="Content" ObjectID="_1493631420" r:id="rId574"/>
        </w:object>
      </w:r>
      <w:r>
        <w:t xml:space="preserve"> is the volume fraction of </w:t>
      </w:r>
      <w:r w:rsidR="00905817" w:rsidRPr="00905817">
        <w:rPr>
          <w:position w:val="-6"/>
        </w:rPr>
        <w:object w:dxaOrig="240" w:dyaOrig="220" w14:anchorId="3DB80054">
          <v:shape id="_x0000_i1303" type="#_x0000_t75" style="width:12.25pt;height:10.85pt" o:ole="">
            <v:imagedata r:id="rId575" o:title=""/>
          </v:shape>
          <o:OLEObject Type="Embed" ProgID="Equation.DSMT4" ShapeID="_x0000_i1303" DrawAspect="Content" ObjectID="_1493631421" r:id="rId57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7" o:title=""/>
          </v:shape>
          <o:OLEObject Type="Embed" ProgID="Equation.DSMT4" ShapeID="_x0000_i1304" DrawAspect="Content" ObjectID="_1493631422" r:id="rId578"/>
        </w:object>
      </w:r>
      <w:r>
        <w:t xml:space="preserve">), it follows that </w:t>
      </w:r>
      <w:r w:rsidR="00905817" w:rsidRPr="00905817">
        <w:rPr>
          <w:position w:val="-16"/>
        </w:rPr>
        <w:object w:dxaOrig="2020" w:dyaOrig="420" w14:anchorId="2E05EE68">
          <v:shape id="_x0000_i1305" type="#_x0000_t75" style="width:101.2pt;height:20.4pt" o:ole="">
            <v:imagedata r:id="rId579" o:title=""/>
          </v:shape>
          <o:OLEObject Type="Embed" ProgID="Equation.DSMT4" ShapeID="_x0000_i1305" DrawAspect="Content" ObjectID="_1493631423" r:id="rId580"/>
        </w:object>
      </w:r>
      <w:r>
        <w:t xml:space="preserve">. Since </w:t>
      </w:r>
      <w:r w:rsidR="00905817" w:rsidRPr="00905817">
        <w:rPr>
          <w:position w:val="-12"/>
        </w:rPr>
        <w:object w:dxaOrig="340" w:dyaOrig="380" w14:anchorId="3B0B8A8D">
          <v:shape id="_x0000_i1306" type="#_x0000_t75" style="width:17pt;height:19pt" o:ole="">
            <v:imagedata r:id="rId581" o:title=""/>
          </v:shape>
          <o:OLEObject Type="Embed" ProgID="Equation.DSMT4" ShapeID="_x0000_i1306" DrawAspect="Content" ObjectID="_1493631424" r:id="rId582"/>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3" o:title=""/>
          </v:shape>
          <o:OLEObject Type="Embed" ProgID="Equation.DSMT4" ShapeID="_x0000_i1307" DrawAspect="Content" ObjectID="_1493631425" r:id="rId5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4" w:name="ZEqnNum59129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106</w:instrText>
      </w:r>
      <w:r w:rsidR="00BB2289">
        <w:rPr>
          <w:noProof/>
        </w:rPr>
        <w:fldChar w:fldCharType="end"/>
      </w:r>
      <w:r>
        <w:instrText>)</w:instrText>
      </w:r>
      <w:bookmarkEnd w:id="174"/>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5" o:title=""/>
          </v:shape>
          <o:OLEObject Type="Embed" ProgID="Equation.DSMT4" ShapeID="_x0000_i1308" DrawAspect="Content" ObjectID="_1493631426" r:id="rId586"/>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7" o:title=""/>
          </v:shape>
          <o:OLEObject Type="Embed" ProgID="Equation.DSMT4" ShapeID="_x0000_i1309" DrawAspect="Content" ObjectID="_1493631427" r:id="rId588"/>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5" w:name="ZEqnNum536154"/>
      <w:r>
        <w:instrText>(</w:instrText>
      </w:r>
      <w:r w:rsidR="00BB2289">
        <w:fldChar w:fldCharType="begin"/>
      </w:r>
      <w:r w:rsidR="00BB2289">
        <w:instrText xml:space="preserve"> SEQ MTSec \c \* Arabic \* MERGEFORMAT</w:instrText>
      </w:r>
      <w:r w:rsidR="00BB2289">
        <w:instrText xml:space="preserve">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107</w:instrText>
      </w:r>
      <w:r w:rsidR="00BB2289">
        <w:rPr>
          <w:noProof/>
        </w:rPr>
        <w:fldChar w:fldCharType="end"/>
      </w:r>
      <w:r>
        <w:instrText>)</w:instrText>
      </w:r>
      <w:bookmarkEnd w:id="175"/>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9" o:title=""/>
          </v:shape>
          <o:OLEObject Type="Embed" ProgID="Equation.DSMT4" ShapeID="_x0000_i1310" DrawAspect="Content" ObjectID="_1493631428" r:id="rId590"/>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1" o:title=""/>
          </v:shape>
          <o:OLEObject Type="Embed" ProgID="Equation.DSMT4" ShapeID="_x0000_i1311" DrawAspect="Content" ObjectID="_1493631429" r:id="rId592"/>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3" o:title=""/>
          </v:shape>
          <o:OLEObject Type="Embed" ProgID="Equation.DSMT4" ShapeID="_x0000_i1312" DrawAspect="Content" ObjectID="_1493631430" r:id="rId5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6" w:name="ZEqnNum887820"/>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108</w:instrText>
      </w:r>
      <w:r w:rsidR="00BB2289">
        <w:rPr>
          <w:noProof/>
        </w:rPr>
        <w:fldChar w:fldCharType="end"/>
      </w:r>
      <w:r>
        <w:instrText>)</w:instrText>
      </w:r>
      <w:bookmarkEnd w:id="176"/>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5" o:title=""/>
          </v:shape>
          <o:OLEObject Type="Embed" ProgID="Equation.DSMT4" ShapeID="_x0000_i1313" DrawAspect="Content" ObjectID="_1493631431" r:id="rId596"/>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7" o:title=""/>
          </v:shape>
          <o:OLEObject Type="Embed" ProgID="Equation.DSMT4" ShapeID="_x0000_i1314" DrawAspect="Content" ObjectID="_1493631432" r:id="rId598"/>
        </w:object>
      </w:r>
      <w:r>
        <w:t xml:space="preserve"> and </w:t>
      </w:r>
      <w:r w:rsidR="00905817" w:rsidRPr="00905817">
        <w:rPr>
          <w:position w:val="-6"/>
        </w:rPr>
        <w:object w:dxaOrig="1420" w:dyaOrig="279" w14:anchorId="42F0B40F">
          <v:shape id="_x0000_i1315" type="#_x0000_t75" style="width:71.3pt;height:14.25pt" o:ole="">
            <v:imagedata r:id="rId599" o:title=""/>
          </v:shape>
          <o:OLEObject Type="Embed" ProgID="Equation.DSMT4" ShapeID="_x0000_i1315" DrawAspect="Content" ObjectID="_1493631433" r:id="rId60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BB2289">
        <w:fldChar w:fldCharType="begin"/>
      </w:r>
      <w:r w:rsidR="00BB2289">
        <w:instrText xml:space="preserve"> REF ZEqnNum429892 \* Charformat \! \* MERGEFORMAT </w:instrText>
      </w:r>
      <w:r w:rsidR="00BB2289">
        <w:fldChar w:fldCharType="separate"/>
      </w:r>
      <w:r w:rsidR="00D3178E">
        <w:instrText>(2.103)</w:instrText>
      </w:r>
      <w:r w:rsidR="00BB2289">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1" o:title=""/>
          </v:shape>
          <o:OLEObject Type="Embed" ProgID="Equation.DSMT4" ShapeID="_x0000_i1316" DrawAspect="Content" ObjectID="_1493631434" r:id="rId6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 w:name="ZEqnNum146533"/>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109</w:instrText>
      </w:r>
      <w:r w:rsidR="00BB2289">
        <w:rPr>
          <w:noProof/>
        </w:rPr>
        <w:fldChar w:fldCharType="end"/>
      </w:r>
      <w:r>
        <w:instrText>)</w:instrText>
      </w:r>
      <w:bookmarkEnd w:id="177"/>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3" o:title=""/>
          </v:shape>
          <o:OLEObject Type="Embed" ProgID="Equation.DSMT4" ShapeID="_x0000_i1317" DrawAspect="Content" ObjectID="_1493631435" r:id="rId604"/>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5" o:title=""/>
          </v:shape>
          <o:OLEObject Type="Embed" ProgID="Equation.DSMT4" ShapeID="_x0000_i1318" DrawAspect="Content" ObjectID="_1493631436" r:id="rId606"/>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7" o:title=""/>
          </v:shape>
          <o:OLEObject Type="Embed" ProgID="Equation.DSMT4" ShapeID="_x0000_i1319" DrawAspect="Content" ObjectID="_1493631437" r:id="rId60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9" o:title=""/>
          </v:shape>
          <o:OLEObject Type="Embed" ProgID="Equation.DSMT4" ShapeID="_x0000_i1320" DrawAspect="Content" ObjectID="_1493631438" r:id="rId610"/>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110</w:instrText>
      </w:r>
      <w:r w:rsidR="00BB2289">
        <w:rPr>
          <w:noProof/>
        </w:rPr>
        <w:fldChar w:fldCharType="end"/>
      </w:r>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1" o:title=""/>
          </v:shape>
          <o:OLEObject Type="Embed" ProgID="Equation.DSMT4" ShapeID="_x0000_i1321" DrawAspect="Content" ObjectID="_1493631439" r:id="rId61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BB2289">
        <w:fldChar w:fldCharType="begin"/>
      </w:r>
      <w:r w:rsidR="00BB2289">
        <w:instrText xml:space="preserve"> REF ZEqnNum429892 \* Charformat \! \* MERGEFORMAT </w:instrText>
      </w:r>
      <w:r w:rsidR="00BB2289">
        <w:fldChar w:fldCharType="separate"/>
      </w:r>
      <w:r w:rsidR="00D3178E">
        <w:instrText>(2.103)</w:instrText>
      </w:r>
      <w:r w:rsidR="00BB2289">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3" o:title=""/>
          </v:shape>
          <o:OLEObject Type="Embed" ProgID="Equation.DSMT4" ShapeID="_x0000_i1322" DrawAspect="Content" ObjectID="_1493631440" r:id="rId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8" w:name="ZEqnNum49820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111</w:instrText>
      </w:r>
      <w:r w:rsidR="00BB2289">
        <w:rPr>
          <w:noProof/>
        </w:rPr>
        <w:fldChar w:fldCharType="end"/>
      </w:r>
      <w:r>
        <w:instrText>)</w:instrText>
      </w:r>
      <w:bookmarkEnd w:id="178"/>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5" o:title=""/>
          </v:shape>
          <o:OLEObject Type="Embed" ProgID="Equation.DSMT4" ShapeID="_x0000_i1323" DrawAspect="Content" ObjectID="_1493631441" r:id="rId616"/>
        </w:object>
      </w:r>
      <w:r>
        <w:t xml:space="preserve">, </w:t>
      </w:r>
      <w:r w:rsidR="00905817" w:rsidRPr="00905817">
        <w:rPr>
          <w:position w:val="-6"/>
        </w:rPr>
        <w:object w:dxaOrig="200" w:dyaOrig="279" w14:anchorId="786D6E3A">
          <v:shape id="_x0000_i1324" type="#_x0000_t75" style="width:10.2pt;height:14.25pt" o:ole="">
            <v:imagedata r:id="rId617" o:title=""/>
          </v:shape>
          <o:OLEObject Type="Embed" ProgID="Equation.DSMT4" ShapeID="_x0000_i1324" DrawAspect="Content" ObjectID="_1493631442" r:id="rId618"/>
        </w:object>
      </w:r>
      <w:r>
        <w:t xml:space="preserve"> and </w:t>
      </w:r>
      <w:r w:rsidR="00905817" w:rsidRPr="00905817">
        <w:rPr>
          <w:position w:val="-12"/>
        </w:rPr>
        <w:object w:dxaOrig="279" w:dyaOrig="360" w14:anchorId="2A5A91F8">
          <v:shape id="_x0000_i1325" type="#_x0000_t75" style="width:14.25pt;height:19pt" o:ole="">
            <v:imagedata r:id="rId619" o:title=""/>
          </v:shape>
          <o:OLEObject Type="Embed" ProgID="Equation.DSMT4" ShapeID="_x0000_i1325" DrawAspect="Content" ObjectID="_1493631443" r:id="rId620"/>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1" o:title=""/>
          </v:shape>
          <o:OLEObject Type="Embed" ProgID="Equation.DSMT4" ShapeID="_x0000_i1326" DrawAspect="Content" ObjectID="_1493631444" r:id="rId62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3" o:title=""/>
          </v:shape>
          <o:OLEObject Type="Embed" ProgID="Equation.DSMT4" ShapeID="_x0000_i1327" DrawAspect="Content" ObjectID="_1493631445" r:id="rId624"/>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5" o:title=""/>
          </v:shape>
          <o:OLEObject Type="Embed" ProgID="Equation.DSMT4" ShapeID="_x0000_i1328" DrawAspect="Content" ObjectID="_1493631446" r:id="rId62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BB2289">
        <w:fldChar w:fldCharType="begin"/>
      </w:r>
      <w:r w:rsidR="00BB2289">
        <w:instrText xml:space="preserve"> REF ZEqnNum498209 \* Charformat \! \* MERGEFORMAT </w:instrText>
      </w:r>
      <w:r w:rsidR="00BB2289">
        <w:fldChar w:fldCharType="separate"/>
      </w:r>
      <w:r w:rsidR="00D3178E">
        <w:instrText>(2.111)</w:instrText>
      </w:r>
      <w:r w:rsidR="00BB2289">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79" w:name="_Toc176704832"/>
      <w:bookmarkStart w:id="180" w:name="_Ref191692787"/>
      <w:bookmarkStart w:id="181" w:name="_Toc289032531"/>
      <w:r>
        <w:t>Continuous Variables</w:t>
      </w:r>
      <w:bookmarkEnd w:id="179"/>
      <w:bookmarkEnd w:id="180"/>
      <w:bookmarkEnd w:id="181"/>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7" o:title=""/>
          </v:shape>
          <o:OLEObject Type="Embed" ProgID="Equation.DSMT4" ShapeID="_x0000_i1329" DrawAspect="Content" ObjectID="_1493631447" r:id="rId628"/>
        </w:object>
      </w:r>
      <w:r>
        <w:t xml:space="preserve">, </w:t>
      </w:r>
      <w:r w:rsidR="00905817" w:rsidRPr="00905817">
        <w:rPr>
          <w:position w:val="-10"/>
        </w:rPr>
        <w:object w:dxaOrig="240" w:dyaOrig="260" w14:anchorId="2280AB70">
          <v:shape id="_x0000_i1330" type="#_x0000_t75" style="width:12.25pt;height:12.9pt" o:ole="">
            <v:imagedata r:id="rId629" o:title=""/>
          </v:shape>
          <o:OLEObject Type="Embed" ProgID="Equation.DSMT4" ShapeID="_x0000_i1330" DrawAspect="Content" ObjectID="_1493631448" r:id="rId630"/>
        </w:object>
      </w:r>
      <w:r>
        <w:t xml:space="preserve"> and </w:t>
      </w:r>
      <w:r w:rsidR="00905817" w:rsidRPr="00905817">
        <w:rPr>
          <w:position w:val="-6"/>
        </w:rPr>
        <w:object w:dxaOrig="180" w:dyaOrig="220" w14:anchorId="79B70C3C">
          <v:shape id="_x0000_i1331" type="#_x0000_t75" style="width:8.85pt;height:10.85pt" o:ole="">
            <v:imagedata r:id="rId631" o:title=""/>
          </v:shape>
          <o:OLEObject Type="Embed" ProgID="Equation.DSMT4" ShapeID="_x0000_i1331" DrawAspect="Content" ObjectID="_1493631449" r:id="rId632"/>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BB2289">
        <w:fldChar w:fldCharType="begin"/>
      </w:r>
      <w:r w:rsidR="00BB2289">
        <w:instrText xml:space="preserve"> REF ZEqnNum146657 \* Charformat \! \* MERGEFORMAT </w:instrText>
      </w:r>
      <w:r w:rsidR="00BB2289">
        <w:fldChar w:fldCharType="separate"/>
      </w:r>
      <w:r w:rsidR="00D3178E">
        <w:instrText>(2.102)</w:instrText>
      </w:r>
      <w:r w:rsidR="00BB2289">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BB2289">
        <w:fldChar w:fldCharType="begin"/>
      </w:r>
      <w:r w:rsidR="00BB2289">
        <w:instrText xml:space="preserve"> REF ZEqnNum591299 \* Charformat \! \* MERGEFORMAT </w:instrText>
      </w:r>
      <w:r w:rsidR="00BB2289">
        <w:fldChar w:fldCharType="separate"/>
      </w:r>
      <w:r w:rsidR="00D3178E">
        <w:instrText>(2.106)</w:instrText>
      </w:r>
      <w:r w:rsidR="00BB2289">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BB2289">
        <w:fldChar w:fldCharType="begin"/>
      </w:r>
      <w:r w:rsidR="00BB2289">
        <w:instrText xml:space="preserve"> REF ZEqnNum536154 \* Charformat \! \* MERGEFORMAT </w:instrText>
      </w:r>
      <w:r w:rsidR="00BB2289">
        <w:fldChar w:fldCharType="separate"/>
      </w:r>
      <w:r w:rsidR="00D3178E">
        <w:instrText>(2.107)</w:instrText>
      </w:r>
      <w:r w:rsidR="00BB2289">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BB2289">
        <w:fldChar w:fldCharType="begin"/>
      </w:r>
      <w:r w:rsidR="00BB2289">
        <w:instrText xml:space="preserve"> REF ZEqnNum146533 \* Charformat \! \* MERGEFORMAT </w:instrText>
      </w:r>
      <w:r w:rsidR="00BB2289">
        <w:fldChar w:fldCharType="separate"/>
      </w:r>
      <w:r w:rsidR="00D3178E">
        <w:instrText>(2.109)</w:instrText>
      </w:r>
      <w:r w:rsidR="00BB2289">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BB2289">
        <w:fldChar w:fldCharType="begin"/>
      </w:r>
      <w:r w:rsidR="00BB2289">
        <w:instrText xml:space="preserve"> REF ZEqnNum887820 \* Charformat \! \* MERGEFORMAT </w:instrText>
      </w:r>
      <w:r w:rsidR="00BB2289">
        <w:fldChar w:fldCharType="separate"/>
      </w:r>
      <w:r w:rsidR="00D3178E">
        <w:instrText>(2.108)</w:instrText>
      </w:r>
      <w:r w:rsidR="00BB2289">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3" o:title=""/>
          </v:shape>
          <o:OLEObject Type="Embed" ProgID="Equation.DSMT4" ShapeID="_x0000_i1332" DrawAspect="Content" ObjectID="_1493631450" r:id="rId634"/>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5" o:title=""/>
          </v:shape>
          <o:OLEObject Type="Embed" ProgID="Equation.DSMT4" ShapeID="_x0000_i1333" DrawAspect="Content" ObjectID="_1493631451" r:id="rId636"/>
        </w:object>
      </w:r>
      <w:r>
        <w:t xml:space="preserve"> and normal flux components </w:t>
      </w:r>
      <w:r w:rsidR="00905817" w:rsidRPr="00905817">
        <w:rPr>
          <w:position w:val="-12"/>
        </w:rPr>
        <w:object w:dxaOrig="999" w:dyaOrig="360" w14:anchorId="617B7693">
          <v:shape id="_x0000_i1334" type="#_x0000_t75" style="width:50.25pt;height:19pt" o:ole="">
            <v:imagedata r:id="rId637" o:title=""/>
          </v:shape>
          <o:OLEObject Type="Embed" ProgID="Equation.DSMT4" ShapeID="_x0000_i1334" DrawAspect="Content" ObjectID="_1493631452" r:id="rId638"/>
        </w:object>
      </w:r>
      <w:r>
        <w:t xml:space="preserve"> and </w:t>
      </w:r>
      <w:r w:rsidR="00905817" w:rsidRPr="00905817">
        <w:rPr>
          <w:position w:val="-12"/>
        </w:rPr>
        <w:object w:dxaOrig="859" w:dyaOrig="360" w14:anchorId="254F707F">
          <v:shape id="_x0000_i1335" type="#_x0000_t75" style="width:42.8pt;height:19pt" o:ole="">
            <v:imagedata r:id="rId639" o:title=""/>
          </v:shape>
          <o:OLEObject Type="Embed" ProgID="Equation.DSMT4" ShapeID="_x0000_i1335" DrawAspect="Content" ObjectID="_1493631453" r:id="rId64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1" o:title=""/>
          </v:shape>
          <o:OLEObject Type="Embed" ProgID="Equation.DSMT4" ShapeID="_x0000_i1336" DrawAspect="Content" ObjectID="_1493631454" r:id="rId642"/>
        </w:object>
      </w:r>
      <w:r>
        <w:t xml:space="preserve">, </w:t>
      </w:r>
      <w:r w:rsidR="00905817" w:rsidRPr="00905817">
        <w:rPr>
          <w:position w:val="-12"/>
        </w:rPr>
        <w:object w:dxaOrig="300" w:dyaOrig="360" w14:anchorId="53A62F08">
          <v:shape id="_x0000_i1337" type="#_x0000_t75" style="width:14.95pt;height:19pt" o:ole="">
            <v:imagedata r:id="rId643" o:title=""/>
          </v:shape>
          <o:OLEObject Type="Embed" ProgID="Equation.DSMT4" ShapeID="_x0000_i1337" DrawAspect="Content" ObjectID="_1493631455" r:id="rId644"/>
        </w:object>
      </w:r>
      <w:r>
        <w:t xml:space="preserve"> and </w:t>
      </w:r>
      <w:r w:rsidR="00905817" w:rsidRPr="00905817">
        <w:rPr>
          <w:position w:val="-12"/>
        </w:rPr>
        <w:object w:dxaOrig="260" w:dyaOrig="360" w14:anchorId="4F67F1AC">
          <v:shape id="_x0000_i1338" type="#_x0000_t75" style="width:12.9pt;height:19pt" o:ole="">
            <v:imagedata r:id="rId645" o:title=""/>
          </v:shape>
          <o:OLEObject Type="Embed" ProgID="Equation.DSMT4" ShapeID="_x0000_i1338" DrawAspect="Content" ObjectID="_1493631456" r:id="rId646"/>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7" o:title=""/>
          </v:shape>
          <o:OLEObject Type="Embed" ProgID="Equation.DSMT4" ShapeID="_x0000_i1339" DrawAspect="Content" ObjectID="_1493631457" r:id="rId648"/>
        </w:object>
      </w:r>
      <w:r>
        <w:t xml:space="preserve"> and </w:t>
      </w:r>
      <w:r w:rsidR="00905817" w:rsidRPr="00905817">
        <w:rPr>
          <w:position w:val="-10"/>
        </w:rPr>
        <w:object w:dxaOrig="320" w:dyaOrig="360" w14:anchorId="2B2FA01D">
          <v:shape id="_x0000_i1340" type="#_x0000_t75" style="width:15.6pt;height:19pt" o:ole="">
            <v:imagedata r:id="rId649" o:title=""/>
          </v:shape>
          <o:OLEObject Type="Embed" ProgID="Equation.DSMT4" ShapeID="_x0000_i1340" DrawAspect="Content" ObjectID="_1493631458" r:id="rId65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1" o:title=""/>
          </v:shape>
          <o:OLEObject Type="Embed" ProgID="Equation.DSMT4" ShapeID="_x0000_i1341" DrawAspect="Content" ObjectID="_1493631459" r:id="rId652"/>
        </w:object>
      </w:r>
      <w:r>
        <w:t xml:space="preserve">, </w:t>
      </w:r>
      <w:r w:rsidR="00905817" w:rsidRPr="00905817">
        <w:rPr>
          <w:position w:val="-12"/>
        </w:rPr>
        <w:object w:dxaOrig="320" w:dyaOrig="380" w14:anchorId="312F137A">
          <v:shape id="_x0000_i1342" type="#_x0000_t75" style="width:15.6pt;height:19pt" o:ole="">
            <v:imagedata r:id="rId653" o:title=""/>
          </v:shape>
          <o:OLEObject Type="Embed" ProgID="Equation.DSMT4" ShapeID="_x0000_i1342" DrawAspect="Content" ObjectID="_1493631460" r:id="rId654"/>
        </w:object>
      </w:r>
      <w:r>
        <w:t xml:space="preserve">, </w:t>
      </w:r>
      <w:r w:rsidR="00905817" w:rsidRPr="00905817">
        <w:rPr>
          <w:position w:val="-12"/>
        </w:rPr>
        <w:object w:dxaOrig="300" w:dyaOrig="360" w14:anchorId="55058A34">
          <v:shape id="_x0000_i1343" type="#_x0000_t75" style="width:14.95pt;height:19pt" o:ole="">
            <v:imagedata r:id="rId655" o:title=""/>
          </v:shape>
          <o:OLEObject Type="Embed" ProgID="Equation.DSMT4" ShapeID="_x0000_i1343" DrawAspect="Content" ObjectID="_1493631461" r:id="rId656"/>
        </w:object>
      </w:r>
      <w:r>
        <w:t xml:space="preserve"> and </w:t>
      </w:r>
      <w:r w:rsidR="00905817" w:rsidRPr="00905817">
        <w:rPr>
          <w:position w:val="-12"/>
        </w:rPr>
        <w:object w:dxaOrig="240" w:dyaOrig="360" w14:anchorId="732CDE38">
          <v:shape id="_x0000_i1344" type="#_x0000_t75" style="width:12.25pt;height:19pt" o:ole="">
            <v:imagedata r:id="rId657" o:title=""/>
          </v:shape>
          <o:OLEObject Type="Embed" ProgID="Equation.DSMT4" ShapeID="_x0000_i1344" DrawAspect="Content" ObjectID="_1493631462" r:id="rId65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BB2289">
        <w:fldChar w:fldCharType="begin"/>
      </w:r>
      <w:r w:rsidR="00BB2289">
        <w:instrText xml:space="preserve"> REF ZEqnNum276818 \* Ch</w:instrText>
      </w:r>
      <w:r w:rsidR="00BB2289">
        <w:instrText xml:space="preserve">arformat \! \* MERGEFORMAT </w:instrText>
      </w:r>
      <w:r w:rsidR="00BB2289">
        <w:fldChar w:fldCharType="separate"/>
      </w:r>
      <w:r w:rsidR="00D3178E">
        <w:instrText>(2.104)</w:instrText>
      </w:r>
      <w:r w:rsidR="00BB2289">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9" o:title=""/>
          </v:shape>
          <o:OLEObject Type="Embed" ProgID="Equation.DSMT4" ShapeID="_x0000_i1345" DrawAspect="Content" ObjectID="_1493631463" r:id="rId660"/>
        </w:object>
      </w:r>
      <w:r>
        <w:t xml:space="preserve"> or solute concentration </w:t>
      </w:r>
      <w:r w:rsidR="00905817" w:rsidRPr="00905817">
        <w:rPr>
          <w:position w:val="-6"/>
        </w:rPr>
        <w:object w:dxaOrig="180" w:dyaOrig="220" w14:anchorId="04A9D81E">
          <v:shape id="_x0000_i1346" type="#_x0000_t75" style="width:8.85pt;height:10.85pt" o:ole="">
            <v:imagedata r:id="rId661" o:title=""/>
          </v:shape>
          <o:OLEObject Type="Embed" ProgID="Equation.DSMT4" ShapeID="_x0000_i1346" DrawAspect="Content" ObjectID="_1493631464" r:id="rId66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BB2289">
        <w:fldChar w:fldCharType="begin"/>
      </w:r>
      <w:r w:rsidR="00BB2289">
        <w:instrText xml:space="preserve"> REF ZEqnNum276818 \* Charformat \! \* MERGEFORMAT</w:instrText>
      </w:r>
      <w:r w:rsidR="00BB2289">
        <w:instrText xml:space="preserve"> </w:instrText>
      </w:r>
      <w:r w:rsidR="00BB2289">
        <w:fldChar w:fldCharType="separate"/>
      </w:r>
      <w:r w:rsidR="00D3178E">
        <w:instrText>(2.104)</w:instrText>
      </w:r>
      <w:r w:rsidR="00BB2289">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3" o:title=""/>
          </v:shape>
          <o:OLEObject Type="Embed" ProgID="Equation.DSMT4" ShapeID="_x0000_i1347" DrawAspect="Content" ObjectID="_1493631465" r:id="rId6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2" w:name="ZEqnNum385284"/>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112</w:instrText>
      </w:r>
      <w:r w:rsidR="00BB2289">
        <w:rPr>
          <w:noProof/>
        </w:rPr>
        <w:fldChar w:fldCharType="end"/>
      </w:r>
      <w:r>
        <w:instrText>)</w:instrText>
      </w:r>
      <w:bookmarkEnd w:id="182"/>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5" o:title=""/>
          </v:shape>
          <o:OLEObject Type="Embed" ProgID="Equation.DSMT4" ShapeID="_x0000_i1348" DrawAspect="Content" ObjectID="_1493631466" r:id="rId666"/>
        </w:object>
      </w:r>
      <w:r>
        <w:t xml:space="preserve"> is the effective fluid pressure and </w:t>
      </w:r>
      <w:r w:rsidR="00905817" w:rsidRPr="00905817">
        <w:rPr>
          <w:position w:val="-6"/>
        </w:rPr>
        <w:object w:dxaOrig="180" w:dyaOrig="279" w14:anchorId="16A62C32">
          <v:shape id="_x0000_i1349" type="#_x0000_t75" style="width:8.85pt;height:14.25pt" o:ole="">
            <v:imagedata r:id="rId667" o:title=""/>
          </v:shape>
          <o:OLEObject Type="Embed" ProgID="Equation.DSMT4" ShapeID="_x0000_i1349" DrawAspect="Content" ObjectID="_1493631467" r:id="rId668"/>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9" o:title=""/>
          </v:shape>
          <o:OLEObject Type="Embed" ProgID="Equation.DSMT4" ShapeID="_x0000_i1350" DrawAspect="Content" ObjectID="_1493631468" r:id="rId670"/>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1" o:title=""/>
          </v:shape>
          <o:OLEObject Type="Embed" ProgID="Equation.DSMT4" ShapeID="_x0000_i1351" DrawAspect="Content" ObjectID="_1493631469" r:id="rId672"/>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3" o:title=""/>
          </v:shape>
          <o:OLEObject Type="Embed" ProgID="Equation.DSMT4" ShapeID="_x0000_i1352" DrawAspect="Content" ObjectID="_1493631470" r:id="rId674"/>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5" o:title=""/>
          </v:shape>
          <o:OLEObject Type="Embed" ProgID="Equation.DSMT4" ShapeID="_x0000_i1353" DrawAspect="Content" ObjectID="_1493631471" r:id="rId676"/>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7" o:title=""/>
          </v:shape>
          <o:OLEObject Type="Embed" ProgID="Equation.DSMT4" ShapeID="_x0000_i1354" DrawAspect="Content" ObjectID="_1493631472" r:id="rId678"/>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9" o:title=""/>
          </v:shape>
          <o:OLEObject Type="Embed" ProgID="Equation.DSMT4" ShapeID="_x0000_i1355" DrawAspect="Content" ObjectID="_1493631473" r:id="rId680"/>
        </w:object>
      </w:r>
      <w:r>
        <w:t xml:space="preserve">, </w:t>
      </w:r>
      <w:r w:rsidR="00905817" w:rsidRPr="00905817">
        <w:rPr>
          <w:position w:val="-10"/>
        </w:rPr>
        <w:object w:dxaOrig="240" w:dyaOrig="320" w14:anchorId="415FEDD2">
          <v:shape id="_x0000_i1356" type="#_x0000_t75" style="width:12.25pt;height:15.6pt" o:ole="">
            <v:imagedata r:id="rId681" o:title=""/>
          </v:shape>
          <o:OLEObject Type="Embed" ProgID="Equation.DSMT4" ShapeID="_x0000_i1356" DrawAspect="Content" ObjectID="_1493631474" r:id="rId682"/>
        </w:object>
      </w:r>
      <w:r>
        <w:t xml:space="preserve"> and </w:t>
      </w:r>
      <w:r w:rsidR="00905817" w:rsidRPr="00905817">
        <w:rPr>
          <w:position w:val="-6"/>
        </w:rPr>
        <w:object w:dxaOrig="180" w:dyaOrig="279" w14:anchorId="1DD16434">
          <v:shape id="_x0000_i1357" type="#_x0000_t75" style="width:8.85pt;height:14.25pt" o:ole="">
            <v:imagedata r:id="rId683" o:title=""/>
          </v:shape>
          <o:OLEObject Type="Embed" ProgID="Equation.DSMT4" ShapeID="_x0000_i1357" DrawAspect="Content" ObjectID="_1493631475" r:id="rId684"/>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5" o:title=""/>
          </v:shape>
          <o:OLEObject Type="Embed" ProgID="Equation.DSMT4" ShapeID="_x0000_i1358" DrawAspect="Content" ObjectID="_1493631476" r:id="rId6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113</w:instrText>
      </w:r>
      <w:r w:rsidR="00BB2289">
        <w:rPr>
          <w:noProof/>
        </w:rPr>
        <w:fldChar w:fldCharType="end"/>
      </w:r>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7" o:title=""/>
          </v:shape>
          <o:OLEObject Type="Embed" ProgID="Equation.DSMT4" ShapeID="_x0000_i1359" DrawAspect="Content" ObjectID="_1493631477" r:id="rId6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3" w:name="ZEqnNum915453"/>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114</w:instrText>
      </w:r>
      <w:r w:rsidR="00BB2289">
        <w:rPr>
          <w:noProof/>
        </w:rPr>
        <w:fldChar w:fldCharType="end"/>
      </w:r>
      <w:r>
        <w:instrText>)</w:instrText>
      </w:r>
      <w:bookmarkEnd w:id="183"/>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9" o:title=""/>
          </v:shape>
          <o:OLEObject Type="Embed" ProgID="Equation.DSMT4" ShapeID="_x0000_i1360" DrawAspect="Content" ObjectID="_1493631478" r:id="rId690"/>
        </w:object>
      </w:r>
      <w:r>
        <w:t xml:space="preserve">, </w:t>
      </w:r>
      <w:r w:rsidR="00905817" w:rsidRPr="00905817">
        <w:rPr>
          <w:position w:val="-4"/>
        </w:rPr>
        <w:object w:dxaOrig="220" w:dyaOrig="260" w14:anchorId="4C0B826E">
          <v:shape id="_x0000_i1361" type="#_x0000_t75" style="width:10.85pt;height:12.9pt" o:ole="">
            <v:imagedata r:id="rId691" o:title=""/>
          </v:shape>
          <o:OLEObject Type="Embed" ProgID="Equation.DSMT4" ShapeID="_x0000_i1361" DrawAspect="Content" ObjectID="_1493631479" r:id="rId692"/>
        </w:object>
      </w:r>
      <w:r>
        <w:t xml:space="preserve">, </w:t>
      </w:r>
      <w:r w:rsidR="00905817" w:rsidRPr="00905817">
        <w:rPr>
          <w:position w:val="-6"/>
        </w:rPr>
        <w:object w:dxaOrig="200" w:dyaOrig="279" w14:anchorId="5E097156">
          <v:shape id="_x0000_i1362" type="#_x0000_t75" style="width:10.2pt;height:14.25pt" o:ole="">
            <v:imagedata r:id="rId625" o:title=""/>
          </v:shape>
          <o:OLEObject Type="Embed" ProgID="Equation.DSMT4" ShapeID="_x0000_i1362" DrawAspect="Content" ObjectID="_1493631480" r:id="rId693"/>
        </w:object>
      </w:r>
      <w:r>
        <w:t xml:space="preserve">, </w:t>
      </w:r>
      <w:r w:rsidR="00905817" w:rsidRPr="00905817">
        <w:rPr>
          <w:position w:val="-12"/>
        </w:rPr>
        <w:object w:dxaOrig="279" w:dyaOrig="360" w14:anchorId="5CD43A8C">
          <v:shape id="_x0000_i1363" type="#_x0000_t75" style="width:14.25pt;height:19pt" o:ole="">
            <v:imagedata r:id="rId694" o:title=""/>
          </v:shape>
          <o:OLEObject Type="Embed" ProgID="Equation.DSMT4" ShapeID="_x0000_i1363" DrawAspect="Content" ObjectID="_1493631481" r:id="rId695"/>
        </w:object>
      </w:r>
      <w:r>
        <w:t xml:space="preserve">, </w:t>
      </w:r>
      <w:r w:rsidR="00905817" w:rsidRPr="00905817">
        <w:rPr>
          <w:position w:val="-4"/>
        </w:rPr>
        <w:object w:dxaOrig="220" w:dyaOrig="260" w14:anchorId="3B2D9A9B">
          <v:shape id="_x0000_i1364" type="#_x0000_t75" style="width:10.85pt;height:12.9pt" o:ole="">
            <v:imagedata r:id="rId696" o:title=""/>
          </v:shape>
          <o:OLEObject Type="Embed" ProgID="Equation.DSMT4" ShapeID="_x0000_i1364" DrawAspect="Content" ObjectID="_1493631482" r:id="rId697"/>
        </w:object>
      </w:r>
      <w:r>
        <w:t xml:space="preserve"> and </w:t>
      </w:r>
      <w:r w:rsidR="00905817" w:rsidRPr="00905817">
        <w:rPr>
          <w:position w:val="-4"/>
        </w:rPr>
        <w:object w:dxaOrig="260" w:dyaOrig="240" w14:anchorId="20ABF69A">
          <v:shape id="_x0000_i1365" type="#_x0000_t75" style="width:12.9pt;height:12.25pt" o:ole="">
            <v:imagedata r:id="rId698" o:title=""/>
          </v:shape>
          <o:OLEObject Type="Embed" ProgID="Equation.DSMT4" ShapeID="_x0000_i1365" DrawAspect="Content" ObjectID="_1493631483" r:id="rId699"/>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84" w:name="_Toc289032532"/>
      <w:bookmarkStart w:id="185" w:name="_Toc176704833"/>
      <w:r>
        <w:t>Triphasic and Multiphasic Materials</w:t>
      </w:r>
      <w:bookmarkEnd w:id="184"/>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186" w:name="_Toc289032533"/>
      <w:r>
        <w:lastRenderedPageBreak/>
        <w:t>Governing Equations</w:t>
      </w:r>
      <w:bookmarkEnd w:id="186"/>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0" o:title=""/>
          </v:shape>
          <o:OLEObject Type="Embed" ProgID="Equation.DSMT4" ShapeID="_x0000_i1366" DrawAspect="Content" ObjectID="_1493631484" r:id="rId701"/>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2" o:title=""/>
          </v:shape>
          <o:OLEObject Type="Embed" ProgID="Equation.DSMT4" ShapeID="_x0000_i1367" DrawAspect="Content" ObjectID="_1493631485" r:id="rId703"/>
        </w:object>
      </w:r>
      <w:r w:rsidR="00236764">
        <w:t xml:space="preserve"> and the stress </w:t>
      </w:r>
      <w:r w:rsidR="00905817" w:rsidRPr="00905817">
        <w:rPr>
          <w:position w:val="-6"/>
        </w:rPr>
        <w:object w:dxaOrig="300" w:dyaOrig="340" w14:anchorId="4418BA5B">
          <v:shape id="_x0000_i1368" type="#_x0000_t75" style="width:14.95pt;height:17pt" o:ole="">
            <v:imagedata r:id="rId704" o:title=""/>
          </v:shape>
          <o:OLEObject Type="Embed" ProgID="Equation.DSMT4" ShapeID="_x0000_i1368" DrawAspect="Content" ObjectID="_1493631486" r:id="rId705"/>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6" o:title=""/>
          </v:shape>
          <o:OLEObject Type="Embed" ProgID="Equation.DSMT4" ShapeID="_x0000_i1369" DrawAspect="Content" ObjectID="_1493631487" r:id="rId7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115</w:instrText>
      </w:r>
      <w:r w:rsidR="00BB2289">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8" o:title=""/>
          </v:shape>
          <o:OLEObject Type="Embed" ProgID="Equation.DSMT4" ShapeID="_x0000_i1370" DrawAspect="Content" ObjectID="_1493631488" r:id="rId7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116</w:instrText>
      </w:r>
      <w:r w:rsidR="00BB2289">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0" o:title=""/>
          </v:shape>
          <o:OLEObject Type="Embed" ProgID="Equation.DSMT4" ShapeID="_x0000_i1371" DrawAspect="Content" ObjectID="_1493631489" r:id="rId711"/>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2" o:title=""/>
          </v:shape>
          <o:OLEObject Type="Embed" ProgID="Equation.DSMT4" ShapeID="_x0000_i1372" DrawAspect="Content" ObjectID="_1493631490" r:id="rId713"/>
        </w:object>
      </w:r>
      <w:r>
        <w:t xml:space="preserve"> is the absolute temperature, </w:t>
      </w:r>
      <w:r w:rsidR="00905817" w:rsidRPr="00905817">
        <w:rPr>
          <w:position w:val="-14"/>
        </w:rPr>
        <w:object w:dxaOrig="320" w:dyaOrig="420" w14:anchorId="16004B5E">
          <v:shape id="_x0000_i1373" type="#_x0000_t75" style="width:15.6pt;height:20.4pt" o:ole="">
            <v:imagedata r:id="rId714" o:title=""/>
          </v:shape>
          <o:OLEObject Type="Embed" ProgID="Equation.DSMT4" ShapeID="_x0000_i1373" DrawAspect="Content" ObjectID="_1493631491" r:id="rId715"/>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6" o:title=""/>
          </v:shape>
          <o:OLEObject Type="Embed" ProgID="Equation.DSMT4" ShapeID="_x0000_i1374" DrawAspect="Content" ObjectID="_1493631492" r:id="rId717"/>
        </w:object>
      </w:r>
      <w:r>
        <w:t xml:space="preserve"> is the fluid pressure, </w:t>
      </w:r>
      <w:r w:rsidR="00905817" w:rsidRPr="00905817">
        <w:rPr>
          <w:position w:val="-14"/>
        </w:rPr>
        <w:object w:dxaOrig="279" w:dyaOrig="400" w14:anchorId="66191415">
          <v:shape id="_x0000_i1375" type="#_x0000_t75" style="width:14.25pt;height:19.7pt" o:ole="">
            <v:imagedata r:id="rId718" o:title=""/>
          </v:shape>
          <o:OLEObject Type="Embed" ProgID="Equation.DSMT4" ShapeID="_x0000_i1375" DrawAspect="Content" ObjectID="_1493631493" r:id="rId719"/>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0" o:title=""/>
          </v:shape>
          <o:OLEObject Type="Embed" ProgID="Equation.DSMT4" ShapeID="_x0000_i1376" DrawAspect="Content" ObjectID="_1493631494" r:id="rId721"/>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2" o:title=""/>
          </v:shape>
          <o:OLEObject Type="Embed" ProgID="Equation.DSMT4" ShapeID="_x0000_i1377" DrawAspect="Content" ObjectID="_1493631495" r:id="rId723"/>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4" o:title=""/>
          </v:shape>
          <o:OLEObject Type="Embed" ProgID="Equation.DSMT4" ShapeID="_x0000_i1378" DrawAspect="Content" ObjectID="_1493631496" r:id="rId725"/>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6" o:title=""/>
          </v:shape>
          <o:OLEObject Type="Embed" ProgID="Equation.DSMT4" ShapeID="_x0000_i1379" DrawAspect="Content" ObjectID="_1493631497" r:id="rId727"/>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8" o:title=""/>
          </v:shape>
          <o:OLEObject Type="Embed" ProgID="Equation.DSMT4" ShapeID="_x0000_i1380" DrawAspect="Content" ObjectID="_1493631498" r:id="rId7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117</w:instrText>
      </w:r>
      <w:r w:rsidR="00BB2289">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0" o:title=""/>
          </v:shape>
          <o:OLEObject Type="Embed" ProgID="Equation.DSMT4" ShapeID="_x0000_i1381" DrawAspect="Content" ObjectID="_1493631499" r:id="rId731"/>
        </w:object>
      </w:r>
      <w:r>
        <w:t xml:space="preserve"> is the molar mass of the solute, </w:t>
      </w:r>
      <w:r w:rsidR="00905817" w:rsidRPr="00905817">
        <w:rPr>
          <w:position w:val="-10"/>
        </w:rPr>
        <w:object w:dxaOrig="320" w:dyaOrig="380" w14:anchorId="097FB869">
          <v:shape id="_x0000_i1382" type="#_x0000_t75" style="width:15.6pt;height:19pt" o:ole="">
            <v:imagedata r:id="rId732" o:title=""/>
          </v:shape>
          <o:OLEObject Type="Embed" ProgID="Equation.DSMT4" ShapeID="_x0000_i1382" DrawAspect="Content" ObjectID="_1493631500" r:id="rId733"/>
        </w:object>
      </w:r>
      <w:r>
        <w:t xml:space="preserve"> is its activity coefficient, </w:t>
      </w:r>
      <w:r w:rsidR="00905817" w:rsidRPr="00905817">
        <w:rPr>
          <w:position w:val="-4"/>
        </w:rPr>
        <w:object w:dxaOrig="300" w:dyaOrig="320" w14:anchorId="24E50B0E">
          <v:shape id="_x0000_i1383" type="#_x0000_t75" style="width:14.95pt;height:15.6pt" o:ole="">
            <v:imagedata r:id="rId734" o:title=""/>
          </v:shape>
          <o:OLEObject Type="Embed" ProgID="Equation.DSMT4" ShapeID="_x0000_i1383" DrawAspect="Content" ObjectID="_1493631501" r:id="rId735"/>
        </w:object>
      </w:r>
      <w:r>
        <w:t xml:space="preserve"> is its solubility, </w:t>
      </w:r>
      <w:r w:rsidR="00905817" w:rsidRPr="00905817">
        <w:rPr>
          <w:position w:val="-4"/>
        </w:rPr>
        <w:object w:dxaOrig="279" w:dyaOrig="320" w14:anchorId="1F3024B2">
          <v:shape id="_x0000_i1384" type="#_x0000_t75" style="width:14.25pt;height:15.6pt" o:ole="">
            <v:imagedata r:id="rId736" o:title=""/>
          </v:shape>
          <o:OLEObject Type="Embed" ProgID="Equation.DSMT4" ShapeID="_x0000_i1384" DrawAspect="Content" ObjectID="_1493631502" r:id="rId737"/>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8" o:title=""/>
          </v:shape>
          <o:OLEObject Type="Embed" ProgID="Equation.DSMT4" ShapeID="_x0000_i1385" DrawAspect="Content" ObjectID="_1493631503" r:id="rId739"/>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0" o:title=""/>
          </v:shape>
          <o:OLEObject Type="Embed" ProgID="Equation.DSMT4" ShapeID="_x0000_i1386" DrawAspect="Content" ObjectID="_1493631504" r:id="rId741"/>
        </w:object>
      </w:r>
      <w:r>
        <w:t xml:space="preserve"> is Faraday’s constant, </w:t>
      </w:r>
      <w:r w:rsidR="00905817" w:rsidRPr="00905817">
        <w:rPr>
          <w:position w:val="-10"/>
        </w:rPr>
        <w:object w:dxaOrig="240" w:dyaOrig="320" w14:anchorId="1481126B">
          <v:shape id="_x0000_i1387" type="#_x0000_t75" style="width:12.25pt;height:15.6pt" o:ole="">
            <v:imagedata r:id="rId742" o:title=""/>
          </v:shape>
          <o:OLEObject Type="Embed" ProgID="Equation.DSMT4" ShapeID="_x0000_i1387" DrawAspect="Content" ObjectID="_1493631505" r:id="rId743"/>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4" o:title=""/>
          </v:shape>
          <o:OLEObject Type="Embed" ProgID="Equation.DSMT4" ShapeID="_x0000_i1388" DrawAspect="Content" ObjectID="_1493631506" r:id="rId745"/>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6" o:title=""/>
          </v:shape>
          <o:OLEObject Type="Embed" ProgID="Equation.DSMT4" ShapeID="_x0000_i1389" DrawAspect="Content" ObjectID="_1493631507" r:id="rId747"/>
        </w:object>
      </w:r>
      <w:r w:rsidR="00F55CEE">
        <w:t xml:space="preserve"> and </w:t>
      </w:r>
      <w:r w:rsidR="00905817" w:rsidRPr="00905817">
        <w:rPr>
          <w:position w:val="-10"/>
        </w:rPr>
        <w:object w:dxaOrig="320" w:dyaOrig="380" w14:anchorId="75E0A0DE">
          <v:shape id="_x0000_i1390" type="#_x0000_t75" style="width:15.6pt;height:19pt" o:ole="">
            <v:imagedata r:id="rId748" o:title=""/>
          </v:shape>
          <o:OLEObject Type="Embed" ProgID="Equation.DSMT4" ShapeID="_x0000_i1390" DrawAspect="Content" ObjectID="_1493631508" r:id="rId749"/>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0" o:title=""/>
          </v:shape>
          <o:OLEObject Type="Embed" ProgID="Equation.DSMT4" ShapeID="_x0000_i1391" DrawAspect="Content" ObjectID="_1493631509" r:id="rId751"/>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2" o:title=""/>
          </v:shape>
          <o:OLEObject Type="Embed" ProgID="Equation.DSMT4" ShapeID="_x0000_i1392" DrawAspect="Content" ObjectID="_1493631510" r:id="rId753"/>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4" o:title=""/>
          </v:shape>
          <o:OLEObject Type="Embed" ProgID="Equation.DSMT4" ShapeID="_x0000_i1393" DrawAspect="Content" ObjectID="_1493631511" r:id="rId755"/>
        </w:object>
      </w:r>
      <w:r w:rsidR="00F55CEE">
        <w:t xml:space="preserve">, </w:t>
      </w:r>
      <w:r w:rsidR="00905817" w:rsidRPr="00905817">
        <w:rPr>
          <w:position w:val="-14"/>
        </w:rPr>
        <w:object w:dxaOrig="279" w:dyaOrig="400" w14:anchorId="310E0430">
          <v:shape id="_x0000_i1394" type="#_x0000_t75" style="width:14.25pt;height:19.7pt" o:ole="">
            <v:imagedata r:id="rId756" o:title=""/>
          </v:shape>
          <o:OLEObject Type="Embed" ProgID="Equation.DSMT4" ShapeID="_x0000_i1394" DrawAspect="Content" ObjectID="_1493631512" r:id="rId757"/>
        </w:object>
      </w:r>
      <w:r w:rsidR="00F55CEE">
        <w:t xml:space="preserve">, </w:t>
      </w:r>
      <w:r w:rsidR="00905817" w:rsidRPr="00905817">
        <w:rPr>
          <w:position w:val="-14"/>
        </w:rPr>
        <w:object w:dxaOrig="300" w:dyaOrig="400" w14:anchorId="4096442C">
          <v:shape id="_x0000_i1395" type="#_x0000_t75" style="width:14.95pt;height:19.7pt" o:ole="">
            <v:imagedata r:id="rId758" o:title=""/>
          </v:shape>
          <o:OLEObject Type="Embed" ProgID="Equation.DSMT4" ShapeID="_x0000_i1395" DrawAspect="Content" ObjectID="_1493631513" r:id="rId759"/>
        </w:object>
      </w:r>
      <w:r w:rsidR="00F55CEE">
        <w:t xml:space="preserve">, </w:t>
      </w:r>
      <w:r w:rsidR="00905817" w:rsidRPr="00905817">
        <w:rPr>
          <w:position w:val="-16"/>
        </w:rPr>
        <w:object w:dxaOrig="660" w:dyaOrig="440" w14:anchorId="270F0C88">
          <v:shape id="_x0000_i1396" type="#_x0000_t75" style="width:32.6pt;height:21.75pt" o:ole="">
            <v:imagedata r:id="rId760" o:title=""/>
          </v:shape>
          <o:OLEObject Type="Embed" ProgID="Equation.DSMT4" ShapeID="_x0000_i1396" DrawAspect="Content" ObjectID="_1493631514" r:id="rId761"/>
        </w:object>
      </w:r>
      <w:r w:rsidR="00F55CEE">
        <w:t xml:space="preserve">, and </w:t>
      </w:r>
      <w:r w:rsidR="00905817" w:rsidRPr="00905817">
        <w:rPr>
          <w:position w:val="-14"/>
        </w:rPr>
        <w:object w:dxaOrig="279" w:dyaOrig="420" w14:anchorId="2CC908D4">
          <v:shape id="_x0000_i1397" type="#_x0000_t75" style="width:14.25pt;height:20.4pt" o:ole="">
            <v:imagedata r:id="rId762" o:title=""/>
          </v:shape>
          <o:OLEObject Type="Embed" ProgID="Equation.DSMT4" ShapeID="_x0000_i1397" DrawAspect="Content" ObjectID="_1493631515" r:id="rId763"/>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4" o:title=""/>
          </v:shape>
          <o:OLEObject Type="Embed" ProgID="Equation.DSMT4" ShapeID="_x0000_i1398" DrawAspect="Content" ObjectID="_1493631516" r:id="rId765"/>
        </w:object>
      </w:r>
      <w:r w:rsidR="004F2D16">
        <w:t xml:space="preserve"> and </w:t>
      </w:r>
      <w:r w:rsidR="00905817" w:rsidRPr="00905817">
        <w:rPr>
          <w:position w:val="-10"/>
        </w:rPr>
        <w:object w:dxaOrig="320" w:dyaOrig="380" w14:anchorId="71269933">
          <v:shape id="_x0000_i1399" type="#_x0000_t75" style="width:15.6pt;height:19pt" o:ole="">
            <v:imagedata r:id="rId766" o:title=""/>
          </v:shape>
          <o:OLEObject Type="Embed" ProgID="Equation.DSMT4" ShapeID="_x0000_i1399" DrawAspect="Content" ObjectID="_1493631517" r:id="rId767"/>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8" o:title=""/>
          </v:shape>
          <o:OLEObject Type="Embed" ProgID="Equation.DSMT4" ShapeID="_x0000_i1400" DrawAspect="Content" ObjectID="_1493631518" r:id="rId769"/>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0" o:title=""/>
          </v:shape>
          <o:OLEObject Type="Embed" ProgID="Equation.DSMT4" ShapeID="_x0000_i1401" DrawAspect="Content" ObjectID="_1493631519" r:id="rId771"/>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2" o:title=""/>
          </v:shape>
          <o:OLEObject Type="Embed" ProgID="Equation.DSMT4" ShapeID="_x0000_i1402" DrawAspect="Content" ObjectID="_1493631520" r:id="rId7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 w:name="ZEqnNum814726"/>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118</w:instrText>
      </w:r>
      <w:r w:rsidR="00BB2289">
        <w:rPr>
          <w:noProof/>
        </w:rPr>
        <w:fldChar w:fldCharType="end"/>
      </w:r>
      <w:r>
        <w:instrText>)</w:instrText>
      </w:r>
      <w:bookmarkEnd w:id="187"/>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4" o:title=""/>
          </v:shape>
          <o:OLEObject Type="Embed" ProgID="Equation.DSMT4" ShapeID="_x0000_i1403" DrawAspect="Content" ObjectID="_1493631521" r:id="rId775"/>
        </w:object>
      </w:r>
      <w:r>
        <w:t xml:space="preserve"> and </w:t>
      </w:r>
      <w:r w:rsidR="00905817" w:rsidRPr="00905817">
        <w:rPr>
          <w:position w:val="-4"/>
        </w:rPr>
        <w:object w:dxaOrig="740" w:dyaOrig="320" w14:anchorId="6DF14E19">
          <v:shape id="_x0000_i1404" type="#_x0000_t75" style="width:37.35pt;height:15.6pt" o:ole="">
            <v:imagedata r:id="rId776" o:title=""/>
          </v:shape>
          <o:OLEObject Type="Embed" ProgID="Equation.DSMT4" ShapeID="_x0000_i1404" DrawAspect="Content" ObjectID="_1493631522" r:id="rId777"/>
        </w:object>
      </w:r>
      <w:r>
        <w:t xml:space="preserve"> for all </w:t>
      </w:r>
      <w:r w:rsidR="00905817" w:rsidRPr="00905817">
        <w:rPr>
          <w:position w:val="-4"/>
        </w:rPr>
        <w:object w:dxaOrig="220" w:dyaOrig="200" w14:anchorId="54C75149">
          <v:shape id="_x0000_i1405" type="#_x0000_t75" style="width:10.85pt;height:10.2pt" o:ole="">
            <v:imagedata r:id="rId778" o:title=""/>
          </v:shape>
          <o:OLEObject Type="Embed" ProgID="Equation.DSMT4" ShapeID="_x0000_i1405" DrawAspect="Content" ObjectID="_1493631523" r:id="rId779"/>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0" o:title=""/>
          </v:shape>
          <o:OLEObject Type="Embed" ProgID="Equation.DSMT4" ShapeID="_x0000_i1406" DrawAspect="Content" ObjectID="_1493631524" r:id="rId781"/>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2" o:title=""/>
          </v:shape>
          <o:OLEObject Type="Embed" ProgID="Equation.DSMT4" ShapeID="_x0000_i1407" DrawAspect="Content" ObjectID="_1493631525" r:id="rId7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119</w:instrText>
      </w:r>
      <w:r w:rsidR="00BB2289">
        <w:rPr>
          <w:noProof/>
        </w:rPr>
        <w:fldChar w:fldCharType="end"/>
      </w:r>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4" o:title=""/>
          </v:shape>
          <o:OLEObject Type="Embed" ProgID="Equation.DSMT4" ShapeID="_x0000_i1408" DrawAspect="Content" ObjectID="_1493631526" r:id="rId785"/>
        </w:object>
      </w:r>
      <w:r>
        <w:t xml:space="preserve"> is the apparent density and </w:t>
      </w:r>
      <w:r w:rsidR="00905817" w:rsidRPr="00905817">
        <w:rPr>
          <w:position w:val="-4"/>
        </w:rPr>
        <w:object w:dxaOrig="300" w:dyaOrig="320" w14:anchorId="4D74AE9C">
          <v:shape id="_x0000_i1409" type="#_x0000_t75" style="width:14.95pt;height:15.6pt" o:ole="">
            <v:imagedata r:id="rId786" o:title=""/>
          </v:shape>
          <o:OLEObject Type="Embed" ProgID="Equation.DSMT4" ShapeID="_x0000_i1409" DrawAspect="Content" ObjectID="_1493631527" r:id="rId787"/>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8" o:title=""/>
          </v:shape>
          <o:OLEObject Type="Embed" ProgID="Equation.DSMT4" ShapeID="_x0000_i1410" DrawAspect="Content" ObjectID="_1493631528" r:id="rId789"/>
        </w:object>
      </w:r>
      <w:r>
        <w:t xml:space="preserve">, where </w:t>
      </w:r>
      <w:r w:rsidR="00905817" w:rsidRPr="00905817">
        <w:rPr>
          <w:position w:val="-10"/>
        </w:rPr>
        <w:object w:dxaOrig="300" w:dyaOrig="380" w14:anchorId="63F12701">
          <v:shape id="_x0000_i1411" type="#_x0000_t75" style="width:14.95pt;height:19pt" o:ole="">
            <v:imagedata r:id="rId790" o:title=""/>
          </v:shape>
          <o:OLEObject Type="Embed" ProgID="Equation.DSMT4" ShapeID="_x0000_i1411" DrawAspect="Content" ObjectID="_1493631529" r:id="rId791"/>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2" o:title=""/>
          </v:shape>
          <o:OLEObject Type="Embed" ProgID="Equation.DSMT4" ShapeID="_x0000_i1412" DrawAspect="Content" ObjectID="_1493631530" r:id="rId793"/>
        </w:object>
      </w:r>
      <w:r w:rsidR="00E3488F">
        <w:t xml:space="preserve">, where </w:t>
      </w:r>
      <w:r w:rsidR="00905817" w:rsidRPr="00905817">
        <w:rPr>
          <w:position w:val="-10"/>
        </w:rPr>
        <w:object w:dxaOrig="340" w:dyaOrig="380" w14:anchorId="4D7E41E6">
          <v:shape id="_x0000_i1413" type="#_x0000_t75" style="width:17pt;height:19pt" o:ole="">
            <v:imagedata r:id="rId794" o:title=""/>
          </v:shape>
          <o:OLEObject Type="Embed" ProgID="Equation.DSMT4" ShapeID="_x0000_i1413" DrawAspect="Content" ObjectID="_1493631531" r:id="rId795"/>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6" o:title=""/>
          </v:shape>
          <o:OLEObject Type="Embed" ProgID="Equation.DSMT4" ShapeID="_x0000_i1414" DrawAspect="Content" ObjectID="_1493631532" r:id="rId797"/>
        </w:object>
      </w:r>
      <w:r w:rsidR="00E3488F">
        <w:t xml:space="preserve">, where </w:t>
      </w:r>
      <w:r w:rsidR="00905817" w:rsidRPr="00905817">
        <w:rPr>
          <w:position w:val="-4"/>
        </w:rPr>
        <w:object w:dxaOrig="300" w:dyaOrig="320" w14:anchorId="5CB5FFA8">
          <v:shape id="_x0000_i1415" type="#_x0000_t75" style="width:14.95pt;height:15.6pt" o:ole="">
            <v:imagedata r:id="rId798" o:title=""/>
          </v:shape>
          <o:OLEObject Type="Embed" ProgID="Equation.DSMT4" ShapeID="_x0000_i1415" DrawAspect="Content" ObjectID="_1493631533" r:id="rId799"/>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0" o:title=""/>
          </v:shape>
          <o:OLEObject Type="Embed" ProgID="Equation.DSMT4" ShapeID="_x0000_i1416" DrawAspect="Content" ObjectID="_1493631534" r:id="rId801"/>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120</w:instrText>
      </w:r>
      <w:r w:rsidR="00BB2289">
        <w:rPr>
          <w:noProof/>
        </w:rPr>
        <w:fldChar w:fldCharType="end"/>
      </w:r>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2" o:title=""/>
          </v:shape>
          <o:OLEObject Type="Embed" ProgID="Equation.DSMT4" ShapeID="_x0000_i1417" DrawAspect="Content" ObjectID="_1493631535" r:id="rId803"/>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4" o:title=""/>
          </v:shape>
          <o:OLEObject Type="Embed" ProgID="Equation.DSMT4" ShapeID="_x0000_i1418" DrawAspect="Content" ObjectID="_1493631536" r:id="rId805"/>
        </w:object>
      </w:r>
      <w:r>
        <w:t xml:space="preserve">, where </w:t>
      </w:r>
      <w:r w:rsidR="00905817" w:rsidRPr="00905817">
        <w:rPr>
          <w:position w:val="-4"/>
        </w:rPr>
        <w:object w:dxaOrig="220" w:dyaOrig="260" w14:anchorId="021AFE89">
          <v:shape id="_x0000_i1419" type="#_x0000_t75" style="width:10.85pt;height:12.9pt" o:ole="">
            <v:imagedata r:id="rId806" o:title=""/>
          </v:shape>
          <o:OLEObject Type="Embed" ProgID="Equation.DSMT4" ShapeID="_x0000_i1419" DrawAspect="Content" ObjectID="_1493631537" r:id="rId807"/>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8" o:title=""/>
          </v:shape>
          <o:OLEObject Type="Embed" ProgID="Equation.DSMT4" ShapeID="_x0000_i1420" DrawAspect="Content" ObjectID="_1493631538" r:id="rId809"/>
        </w:object>
      </w:r>
      <w:r>
        <w:t xml:space="preserve">, where </w:t>
      </w:r>
      <w:r w:rsidR="00905817" w:rsidRPr="00905817">
        <w:rPr>
          <w:position w:val="-4"/>
        </w:rPr>
        <w:object w:dxaOrig="320" w:dyaOrig="320" w14:anchorId="1F89D3E7">
          <v:shape id="_x0000_i1421" type="#_x0000_t75" style="width:15.6pt;height:15.6pt" o:ole="">
            <v:imagedata r:id="rId810" o:title=""/>
          </v:shape>
          <o:OLEObject Type="Embed" ProgID="Equation.DSMT4" ShapeID="_x0000_i1421" DrawAspect="Content" ObjectID="_1493631539" r:id="rId811"/>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2" o:title=""/>
          </v:shape>
          <o:OLEObject Type="Embed" ProgID="Equation.DSMT4" ShapeID="_x0000_i1422" DrawAspect="Content" ObjectID="_1493631540" r:id="rId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121</w:instrText>
      </w:r>
      <w:r w:rsidR="00BB2289">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4" o:title=""/>
          </v:shape>
          <o:OLEObject Type="Embed" ProgID="Equation.DSMT4" ShapeID="_x0000_i1423" DrawAspect="Content" ObjectID="_1493631541" r:id="rId815"/>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6" o:title=""/>
          </v:shape>
          <o:OLEObject Type="Embed" ProgID="Equation.DSMT4" ShapeID="_x0000_i1424" DrawAspect="Content" ObjectID="_1493631542" r:id="rId817"/>
        </w:object>
      </w:r>
      <w:r>
        <w:t xml:space="preserve">, where </w:t>
      </w:r>
      <w:r w:rsidR="00905817" w:rsidRPr="00905817">
        <w:rPr>
          <w:position w:val="-14"/>
        </w:rPr>
        <w:object w:dxaOrig="300" w:dyaOrig="420" w14:anchorId="7016C76C">
          <v:shape id="_x0000_i1425" type="#_x0000_t75" style="width:14.95pt;height:20.4pt" o:ole="">
            <v:imagedata r:id="rId818" o:title=""/>
          </v:shape>
          <o:OLEObject Type="Embed" ProgID="Equation.DSMT4" ShapeID="_x0000_i1425" DrawAspect="Content" ObjectID="_1493631543" r:id="rId819"/>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BB2289">
        <w:fldChar w:fldCharType="begin"/>
      </w:r>
      <w:r w:rsidR="00BB2289">
        <w:instrText xml:space="preserve"> REF ZEqnNum814726 \* Charformat \! \* MERGEFORMAT </w:instrText>
      </w:r>
      <w:r w:rsidR="00BB2289">
        <w:fldChar w:fldCharType="separate"/>
      </w:r>
      <w:r w:rsidR="00D3178E">
        <w:instrText>(2.118)</w:instrText>
      </w:r>
      <w:r w:rsidR="00BB2289">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0" o:title=""/>
          </v:shape>
          <o:OLEObject Type="Embed" ProgID="Equation.DSMT4" ShapeID="_x0000_i1426" DrawAspect="Content" ObjectID="_1493631544" r:id="rId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8" w:name="ZEqnNum351181"/>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122</w:instrText>
      </w:r>
      <w:r w:rsidR="00BB2289">
        <w:rPr>
          <w:noProof/>
        </w:rPr>
        <w:fldChar w:fldCharType="end"/>
      </w:r>
      <w:r>
        <w:instrText>)</w:instrText>
      </w:r>
      <w:bookmarkEnd w:id="188"/>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2" o:title=""/>
          </v:shape>
          <o:OLEObject Type="Embed" ProgID="Equation.DSMT4" ShapeID="_x0000_i1427" DrawAspect="Content" ObjectID="_1493631545" r:id="rId823"/>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4" o:title=""/>
          </v:shape>
          <o:OLEObject Type="Embed" ProgID="Equation.DSMT4" ShapeID="_x0000_i1428" DrawAspect="Content" ObjectID="_1493631546" r:id="rId825"/>
        </w:object>
      </w:r>
      <w:r w:rsidR="005C3A32">
        <w:t xml:space="preserve"> representing Faraday’s constant, the relation of </w:t>
      </w:r>
      <w:r w:rsidR="005C3A32">
        <w:fldChar w:fldCharType="begin"/>
      </w:r>
      <w:r w:rsidR="005C3A32">
        <w:instrText xml:space="preserve"> GOTOBUTTON ZEqnNum351181  \* MERGEFORMAT </w:instrText>
      </w:r>
      <w:r w:rsidR="00BB2289">
        <w:fldChar w:fldCharType="begin"/>
      </w:r>
      <w:r w:rsidR="00BB2289">
        <w:instrText xml:space="preserve"> REF ZEqnNum351181 \* Charformat \! \* MERGEFORMAT </w:instrText>
      </w:r>
      <w:r w:rsidR="00BB2289">
        <w:fldChar w:fldCharType="separate"/>
      </w:r>
      <w:r w:rsidR="00D3178E">
        <w:instrText>(2.122)</w:instrText>
      </w:r>
      <w:r w:rsidR="00BB2289">
        <w:fldChar w:fldCharType="end"/>
      </w:r>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6" o:title=""/>
          </v:shape>
          <o:OLEObject Type="Embed" ProgID="Equation.DSMT4" ShapeID="_x0000_i1429" DrawAspect="Content" ObjectID="_1493631547" r:id="rId827"/>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8" o:title=""/>
          </v:shape>
          <o:OLEObject Type="Embed" ProgID="Equation.DSMT4" ShapeID="_x0000_i1430" DrawAspect="Content" ObjectID="_1493631548" r:id="rId829"/>
        </w:object>
      </w:r>
      <w:r>
        <w:t xml:space="preserve"> and solute concentrations </w:t>
      </w:r>
      <w:r w:rsidR="00905817" w:rsidRPr="00905817">
        <w:rPr>
          <w:position w:val="-4"/>
        </w:rPr>
        <w:object w:dxaOrig="279" w:dyaOrig="320" w14:anchorId="3B4C9898">
          <v:shape id="_x0000_i1431" type="#_x0000_t75" style="width:14.25pt;height:15.6pt" o:ole="">
            <v:imagedata r:id="rId830" o:title=""/>
          </v:shape>
          <o:OLEObject Type="Embed" ProgID="Equation.DSMT4" ShapeID="_x0000_i1431" DrawAspect="Content" ObjectID="_1493631549" r:id="rId831"/>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2" o:title=""/>
          </v:shape>
          <o:OLEObject Type="Embed" ProgID="Equation.DSMT4" ShapeID="_x0000_i1432" DrawAspect="Content" ObjectID="_1493631550" r:id="rId833"/>
        </w:object>
      </w:r>
      <w:r w:rsidR="004E12EC">
        <w:t xml:space="preserve"> and </w:t>
      </w:r>
      <w:r w:rsidR="00905817" w:rsidRPr="00905817">
        <w:rPr>
          <w:position w:val="-10"/>
        </w:rPr>
        <w:object w:dxaOrig="320" w:dyaOrig="380" w14:anchorId="7AF3F9BF">
          <v:shape id="_x0000_i1433" type="#_x0000_t75" style="width:15.6pt;height:19pt" o:ole="">
            <v:imagedata r:id="rId834" o:title=""/>
          </v:shape>
          <o:OLEObject Type="Embed" ProgID="Equation.DSMT4" ShapeID="_x0000_i1433" DrawAspect="Content" ObjectID="_1493631551" r:id="rId835"/>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6" o:title=""/>
          </v:shape>
          <o:OLEObject Type="Embed" ProgID="Equation.DSMT4" ShapeID="_x0000_i1434" DrawAspect="Content" ObjectID="_1493631552"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123</w:instrText>
      </w:r>
      <w:r w:rsidR="00BB2289">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8" o:title=""/>
          </v:shape>
          <o:OLEObject Type="Embed" ProgID="Equation.DSMT4" ShapeID="_x0000_i1435" DrawAspect="Content" ObjectID="_1493631553" r:id="rId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w:instrText>
      </w:r>
      <w:r w:rsidR="00BB2289">
        <w:instrText xml:space="preserve">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124</w:instrText>
      </w:r>
      <w:r w:rsidR="00BB2289">
        <w:rPr>
          <w:noProof/>
        </w:rPr>
        <w:fldChar w:fldCharType="end"/>
      </w:r>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0" o:title=""/>
          </v:shape>
          <o:OLEObject Type="Embed" ProgID="Equation.DSMT4" ShapeID="_x0000_i1436" DrawAspect="Content" ObjectID="_1493631554" r:id="rId841"/>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2" o:title=""/>
          </v:shape>
          <o:OLEObject Type="Embed" ProgID="Equation.DSMT4" ShapeID="_x0000_i1437" DrawAspect="Content" ObjectID="_1493631555"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w:instrText>
      </w:r>
      <w:r w:rsidR="00BB2289">
        <w:instrText xml:space="preserve">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125</w:instrText>
      </w:r>
      <w:r w:rsidR="00BB2289">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4" o:title=""/>
          </v:shape>
          <o:OLEObject Type="Embed" ProgID="Equation.DSMT4" ShapeID="_x0000_i1438" DrawAspect="Content" ObjectID="_1493631556" r:id="rId845"/>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6" o:title=""/>
          </v:shape>
          <o:OLEObject Type="Embed" ProgID="Equation.DSMT4" ShapeID="_x0000_i1439" DrawAspect="Content" ObjectID="_1493631557" r:id="rId847"/>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8" o:title=""/>
          </v:shape>
          <o:OLEObject Type="Embed" ProgID="Equation.DSMT4" ShapeID="_x0000_i1440" DrawAspect="Content" ObjectID="_1493631558" r:id="rId849"/>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0" o:title=""/>
          </v:shape>
          <o:OLEObject Type="Embed" ProgID="Equation.DSMT4" ShapeID="_x0000_i1441" DrawAspect="Content" ObjectID="_1493631559" r:id="rId851"/>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2" o:title=""/>
          </v:shape>
          <o:OLEObject Type="Embed" ProgID="Equation.DSMT4" ShapeID="_x0000_i1442" DrawAspect="Content" ObjectID="_1493631560"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126</w:instrText>
      </w:r>
      <w:r w:rsidR="00BB2289">
        <w:rPr>
          <w:noProof/>
        </w:rPr>
        <w:fldChar w:fldCharType="end"/>
      </w:r>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4" o:title=""/>
          </v:shape>
          <o:OLEObject Type="Embed" ProgID="Equation.DSMT4" ShapeID="_x0000_i1443" DrawAspect="Content" ObjectID="_1493631561" r:id="rId8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127</w:instrText>
      </w:r>
      <w:r w:rsidR="00BB2289">
        <w:rPr>
          <w:noProof/>
        </w:rPr>
        <w:fldChar w:fldCharType="end"/>
      </w:r>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6" o:title=""/>
          </v:shape>
          <o:OLEObject Type="Embed" ProgID="Equation.DSMT4" ShapeID="_x0000_i1444" DrawAspect="Content" ObjectID="_1493631562" r:id="rId8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128</w:instrText>
      </w:r>
      <w:r w:rsidR="00BB2289">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8" o:title=""/>
          </v:shape>
          <o:OLEObject Type="Embed" ProgID="Equation.DSMT4" ShapeID="_x0000_i1445" DrawAspect="Content" ObjectID="_1493631563"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129</w:instrText>
      </w:r>
      <w:r w:rsidR="00BB2289">
        <w:rPr>
          <w:noProof/>
        </w:rPr>
        <w:fldChar w:fldCharType="end"/>
      </w:r>
      <w:r>
        <w:instrText>)</w:instrText>
      </w:r>
      <w:r>
        <w:fldChar w:fldCharType="end"/>
      </w:r>
    </w:p>
    <w:p w14:paraId="097C1561" w14:textId="77777777" w:rsidR="00FB6012" w:rsidRDefault="00FB6012" w:rsidP="00FB6012">
      <w:pPr>
        <w:pStyle w:val="Heading2"/>
      </w:pPr>
      <w:bookmarkStart w:id="189" w:name="_Toc289032534"/>
      <w:r>
        <w:t>Mixture of Solids</w:t>
      </w:r>
      <w:bookmarkEnd w:id="185"/>
      <w:bookmarkEnd w:id="189"/>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0" o:title=""/>
          </v:shape>
          <o:OLEObject Type="Embed" ProgID="Equation.DSMT4" ShapeID="_x0000_i1446" DrawAspect="Content" ObjectID="_1493631564" r:id="rId861"/>
        </w:object>
      </w:r>
      <w:r>
        <w:t xml:space="preserve">, a constrained mixture satisfies </w:t>
      </w:r>
      <w:r w:rsidR="00905817" w:rsidRPr="00905817">
        <w:rPr>
          <w:position w:val="-6"/>
        </w:rPr>
        <w:object w:dxaOrig="780" w:dyaOrig="320" w14:anchorId="6B2D4609">
          <v:shape id="_x0000_i1447" type="#_x0000_t75" style="width:39.4pt;height:15.6pt" o:ole="">
            <v:imagedata r:id="rId862" o:title=""/>
          </v:shape>
          <o:OLEObject Type="Embed" ProgID="Equation.DSMT4" ShapeID="_x0000_i1447" DrawAspect="Content" ObjectID="_1493631565" r:id="rId863"/>
        </w:object>
      </w:r>
      <w:r>
        <w:t xml:space="preserve"> for all </w:t>
      </w:r>
      <w:r w:rsidR="00905817" w:rsidRPr="00905817">
        <w:rPr>
          <w:position w:val="-6"/>
        </w:rPr>
        <w:object w:dxaOrig="240" w:dyaOrig="220" w14:anchorId="0AB82223">
          <v:shape id="_x0000_i1448" type="#_x0000_t75" style="width:12.25pt;height:10.85pt" o:ole="">
            <v:imagedata r:id="rId864" o:title=""/>
          </v:shape>
          <o:OLEObject Type="Embed" ProgID="Equation.DSMT4" ShapeID="_x0000_i1448" DrawAspect="Content" ObjectID="_1493631566" r:id="rId865"/>
        </w:object>
      </w:r>
      <w:r>
        <w:t xml:space="preserve">, where </w:t>
      </w:r>
      <w:r w:rsidR="00905817" w:rsidRPr="00905817">
        <w:rPr>
          <w:position w:val="-6"/>
        </w:rPr>
        <w:object w:dxaOrig="279" w:dyaOrig="320" w14:anchorId="2558D912">
          <v:shape id="_x0000_i1449" type="#_x0000_t75" style="width:14.25pt;height:15.6pt" o:ole="">
            <v:imagedata r:id="rId866" o:title=""/>
          </v:shape>
          <o:OLEObject Type="Embed" ProgID="Equation.DSMT4" ShapeID="_x0000_i1449" DrawAspect="Content" ObjectID="_1493631567" r:id="rId867"/>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8" o:title=""/>
          </v:shape>
          <o:OLEObject Type="Embed" ProgID="Equation.DSMT4" ShapeID="_x0000_i1450" DrawAspect="Content" ObjectID="_1493631568" r:id="rId869"/>
        </w:object>
      </w:r>
      <w:r>
        <w:t xml:space="preserve">, which is the ratio of the mass of </w:t>
      </w:r>
      <w:r w:rsidR="00905817" w:rsidRPr="00905817">
        <w:rPr>
          <w:position w:val="-6"/>
        </w:rPr>
        <w:object w:dxaOrig="240" w:dyaOrig="220" w14:anchorId="29EC0E5A">
          <v:shape id="_x0000_i1451" type="#_x0000_t75" style="width:12.25pt;height:10.85pt" o:ole="">
            <v:imagedata r:id="rId870" o:title=""/>
          </v:shape>
          <o:OLEObject Type="Embed" ProgID="Equation.DSMT4" ShapeID="_x0000_i1451" DrawAspect="Content" ObjectID="_1493631569" r:id="rId871"/>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2" o:title=""/>
          </v:shape>
          <o:OLEObject Type="Embed" ProgID="Equation.DSMT4" ShapeID="_x0000_i1452" DrawAspect="Content" ObjectID="_1493631570" r:id="rId8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130</w:instrText>
      </w:r>
      <w:r w:rsidR="00BB2289">
        <w:rPr>
          <w:noProof/>
        </w:rPr>
        <w:fldChar w:fldCharType="end"/>
      </w:r>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4" o:title=""/>
          </v:shape>
          <o:OLEObject Type="Embed" ProgID="Equation.DSMT4" ShapeID="_x0000_i1453" DrawAspect="Content" ObjectID="_1493631571" r:id="rId875"/>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6" o:title=""/>
          </v:shape>
          <o:OLEObject Type="Embed" ProgID="Equation.DSMT4" ShapeID="_x0000_i1454" DrawAspect="Content" ObjectID="_1493631572" r:id="rId877"/>
        </w:object>
      </w:r>
      <w:r>
        <w:t xml:space="preserve"> and </w:t>
      </w:r>
      <w:r w:rsidR="00905817" w:rsidRPr="00905817">
        <w:rPr>
          <w:position w:val="-6"/>
        </w:rPr>
        <w:object w:dxaOrig="200" w:dyaOrig="220" w14:anchorId="3E2009B5">
          <v:shape id="_x0000_i1455" type="#_x0000_t75" style="width:10.2pt;height:10.85pt" o:ole="">
            <v:imagedata r:id="rId878" o:title=""/>
          </v:shape>
          <o:OLEObject Type="Embed" ProgID="Equation.DSMT4" ShapeID="_x0000_i1455" DrawAspect="Content" ObjectID="_1493631573" r:id="rId879"/>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0" o:title=""/>
          </v:shape>
          <o:OLEObject Type="Embed" ProgID="Equation.DSMT4" ShapeID="_x0000_i1456" DrawAspect="Content" ObjectID="_1493631574"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131</w:instrText>
      </w:r>
      <w:r w:rsidR="00BB2289">
        <w:rPr>
          <w:noProof/>
        </w:rPr>
        <w:fldChar w:fldCharType="end"/>
      </w:r>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2" o:title=""/>
          </v:shape>
          <o:OLEObject Type="Embed" ProgID="Equation.DSMT4" ShapeID="_x0000_i1457" DrawAspect="Content" ObjectID="_1493631575" r:id="rId883"/>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4" o:title=""/>
          </v:shape>
          <o:OLEObject Type="Embed" ProgID="Equation.DSMT4" ShapeID="_x0000_i1458" DrawAspect="Content" ObjectID="_1493631576" r:id="rId885"/>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6" o:title=""/>
          </v:shape>
          <o:OLEObject Type="Embed" ProgID="Equation.DSMT4" ShapeID="_x0000_i1459" DrawAspect="Content" ObjectID="_1493631577" r:id="rId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132</w:instrText>
      </w:r>
      <w:r w:rsidR="00BB2289">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8" o:title=""/>
          </v:shape>
          <o:OLEObject Type="Embed" ProgID="Equation.DSMT4" ShapeID="_x0000_i1460" DrawAspect="Content" ObjectID="_1493631578" r:id="rId889"/>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0" o:title=""/>
          </v:shape>
          <o:OLEObject Type="Embed" ProgID="Equation.DSMT4" ShapeID="_x0000_i1461" DrawAspect="Content" ObjectID="_1493631579" r:id="rId891"/>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2" o:title=""/>
          </v:shape>
          <o:OLEObject Type="Embed" ProgID="Equation.DSMT4" ShapeID="_x0000_i1462" DrawAspect="Content" ObjectID="_1493631580" r:id="rId893"/>
        </w:object>
      </w:r>
      <w:r>
        <w:t xml:space="preserve"> for all </w:t>
      </w:r>
      <w:r w:rsidR="00905817" w:rsidRPr="00905817">
        <w:rPr>
          <w:position w:val="-6"/>
        </w:rPr>
        <w:object w:dxaOrig="240" w:dyaOrig="220" w14:anchorId="1654985D">
          <v:shape id="_x0000_i1463" type="#_x0000_t75" style="width:12.25pt;height:10.85pt" o:ole="">
            <v:imagedata r:id="rId894" o:title=""/>
          </v:shape>
          <o:OLEObject Type="Embed" ProgID="Equation.DSMT4" ShapeID="_x0000_i1463" DrawAspect="Content" ObjectID="_1493631581" r:id="rId895"/>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6" o:title=""/>
          </v:shape>
          <o:OLEObject Type="Embed" ProgID="Equation.DSMT4" ShapeID="_x0000_i1464" DrawAspect="Content" ObjectID="_1493631582" r:id="rId897"/>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8" o:title=""/>
          </v:shape>
          <o:OLEObject Type="Embed" ProgID="Equation.DSMT4" ShapeID="_x0000_i1465" DrawAspect="Content" ObjectID="_1493631583" r:id="rId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0" w:name="ZEqnNum493756"/>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133</w:instrText>
      </w:r>
      <w:r w:rsidR="00BB2289">
        <w:rPr>
          <w:noProof/>
        </w:rPr>
        <w:fldChar w:fldCharType="end"/>
      </w:r>
      <w:r>
        <w:instrText>)</w:instrText>
      </w:r>
      <w:bookmarkEnd w:id="190"/>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0" o:title=""/>
          </v:shape>
          <o:OLEObject Type="Embed" ProgID="Equation.DSMT4" ShapeID="_x0000_i1466" DrawAspect="Content" ObjectID="_1493631584" r:id="rId9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w:instrText>
      </w:r>
      <w:r w:rsidR="00BB2289">
        <w:instrText xml:space="preserve">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134</w:instrText>
      </w:r>
      <w:r w:rsidR="00BB2289">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2" o:title=""/>
          </v:shape>
          <o:OLEObject Type="Embed" ProgID="Equation.DSMT4" ShapeID="_x0000_i1467" DrawAspect="Content" ObjectID="_1493631585" r:id="rId903"/>
        </w:object>
      </w:r>
      <w:r>
        <w:t xml:space="preserve"> also depends on </w:t>
      </w:r>
      <w:r w:rsidR="00905817" w:rsidRPr="00905817">
        <w:rPr>
          <w:position w:val="-12"/>
        </w:rPr>
        <w:object w:dxaOrig="340" w:dyaOrig="380" w14:anchorId="01C02394">
          <v:shape id="_x0000_i1468" type="#_x0000_t75" style="width:17pt;height:19pt" o:ole="">
            <v:imagedata r:id="rId904" o:title=""/>
          </v:shape>
          <o:OLEObject Type="Embed" ProgID="Equation.DSMT4" ShapeID="_x0000_i1468" DrawAspect="Content" ObjectID="_1493631586" r:id="rId905"/>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6" o:title=""/>
          </v:shape>
          <o:OLEObject Type="Embed" ProgID="Equation.DSMT4" ShapeID="_x0000_i1469" DrawAspect="Content" ObjectID="_1493631587" r:id="rId907"/>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8" o:title=""/>
          </v:shape>
          <o:OLEObject Type="Embed" ProgID="Equation.DSMT4" ShapeID="_x0000_i1470" DrawAspect="Content" ObjectID="_1493631588" r:id="rId909"/>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BB2289">
        <w:fldChar w:fldCharType="begin"/>
      </w:r>
      <w:r w:rsidR="00BB2289">
        <w:instrText xml:space="preserve"> REF ZEqnNum493756 \* Charformat \! \* MERG</w:instrText>
      </w:r>
      <w:r w:rsidR="00BB2289">
        <w:instrText xml:space="preserve">EFORMAT </w:instrText>
      </w:r>
      <w:r w:rsidR="00BB2289">
        <w:fldChar w:fldCharType="separate"/>
      </w:r>
      <w:r w:rsidR="00D3178E">
        <w:instrText>(2.133)</w:instrText>
      </w:r>
      <w:r w:rsidR="00BB2289">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0" o:title=""/>
          </v:shape>
          <o:OLEObject Type="Embed" ProgID="Equation.DSMT4" ShapeID="_x0000_i1471" DrawAspect="Content" ObjectID="_1493631589" r:id="rId9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w:instrText>
      </w:r>
      <w:r w:rsidR="00BB2289">
        <w:instrText xml:space="preserve"> \* Arabic \* MERGEFORMAT </w:instrText>
      </w:r>
      <w:r w:rsidR="00BB2289">
        <w:fldChar w:fldCharType="separate"/>
      </w:r>
      <w:r w:rsidR="00D3178E">
        <w:rPr>
          <w:noProof/>
        </w:rPr>
        <w:instrText>135</w:instrText>
      </w:r>
      <w:r w:rsidR="00BB2289">
        <w:rPr>
          <w:noProof/>
        </w:rPr>
        <w:fldChar w:fldCharType="end"/>
      </w:r>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2" o:title=""/>
          </v:shape>
          <o:OLEObject Type="Embed" ProgID="Equation.DSMT4" ShapeID="_x0000_i1472" DrawAspect="Content" ObjectID="_1493631590" r:id="rId913"/>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4" o:title=""/>
          </v:shape>
          <o:OLEObject Type="Embed" ProgID="Equation.DSMT4" ShapeID="_x0000_i1473" DrawAspect="Content" ObjectID="_1493631591" r:id="rId915"/>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6" o:title=""/>
          </v:shape>
          <o:OLEObject Type="Embed" ProgID="Equation.DSMT4" ShapeID="_x0000_i1474" DrawAspect="Content" ObjectID="_1493631592" r:id="rId917"/>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91" w:name="_Toc176704834"/>
      <w:bookmarkStart w:id="192" w:name="_Toc289032535"/>
      <w:r>
        <w:lastRenderedPageBreak/>
        <w:t>Equilibrium Swelling</w:t>
      </w:r>
      <w:bookmarkEnd w:id="191"/>
      <w:bookmarkEnd w:id="192"/>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8" o:title=""/>
          </v:shape>
          <o:OLEObject Type="Embed" ProgID="Equation.DSMT4" ShapeID="_x0000_i1475" DrawAspect="Content" ObjectID="_1493631593" r:id="rId9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3" w:name="ZEqnNum905335"/>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136</w:instrText>
      </w:r>
      <w:r w:rsidR="00BB2289">
        <w:rPr>
          <w:noProof/>
        </w:rPr>
        <w:fldChar w:fldCharType="end"/>
      </w:r>
      <w:r>
        <w:instrText>)</w:instrText>
      </w:r>
      <w:bookmarkEnd w:id="193"/>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0" o:title=""/>
          </v:shape>
          <o:OLEObject Type="Embed" ProgID="Equation.DSMT4" ShapeID="_x0000_i1476" DrawAspect="Content" ObjectID="_1493631594" r:id="rId921"/>
        </w:object>
      </w:r>
      <w:r>
        <w:t xml:space="preserve"> is he fluid pressure and </w:t>
      </w:r>
      <w:r w:rsidR="00905817" w:rsidRPr="00905817">
        <w:rPr>
          <w:position w:val="-6"/>
        </w:rPr>
        <w:object w:dxaOrig="300" w:dyaOrig="320" w14:anchorId="4B2E6CB6">
          <v:shape id="_x0000_i1477" type="#_x0000_t75" style="width:14.95pt;height:15.6pt" o:ole="">
            <v:imagedata r:id="rId922" o:title=""/>
          </v:shape>
          <o:OLEObject Type="Embed" ProgID="Equation.DSMT4" ShapeID="_x0000_i1477" DrawAspect="Content" ObjectID="_1493631595" r:id="rId923"/>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4" o:title=""/>
          </v:shape>
          <o:OLEObject Type="Embed" ProgID="Equation.DSMT4" ShapeID="_x0000_i1478" DrawAspect="Content" ObjectID="_1493631596" r:id="rId925"/>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BB2289">
        <w:fldChar w:fldCharType="begin"/>
      </w:r>
      <w:r w:rsidR="00BB2289">
        <w:instrText xml:space="preserve"> REF ZEqnNum385284 \* Charformat \! \* MERGEFORMAT </w:instrText>
      </w:r>
      <w:r w:rsidR="00BB2289">
        <w:fldChar w:fldCharType="separate"/>
      </w:r>
      <w:r w:rsidR="00D3178E">
        <w:instrText>(2.112)</w:instrText>
      </w:r>
      <w:r w:rsidR="00BB2289">
        <w:fldChar w:fldCharType="end"/>
      </w:r>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6" o:title=""/>
          </v:shape>
          <o:OLEObject Type="Embed" ProgID="Equation.DSMT4" ShapeID="_x0000_i1479" DrawAspect="Content" ObjectID="_1493631597" r:id="rId927"/>
        </w:object>
      </w:r>
      <w:r>
        <w:t xml:space="preserve"> where </w:t>
      </w:r>
      <w:r w:rsidR="00905817" w:rsidRPr="00905817">
        <w:rPr>
          <w:position w:val="-10"/>
        </w:rPr>
        <w:object w:dxaOrig="240" w:dyaOrig="320" w14:anchorId="4A3A70B0">
          <v:shape id="_x0000_i1480" type="#_x0000_t75" style="width:12.25pt;height:15.6pt" o:ole="">
            <v:imagedata r:id="rId928" o:title=""/>
          </v:shape>
          <o:OLEObject Type="Embed" ProgID="Equation.DSMT4" ShapeID="_x0000_i1480" DrawAspect="Content" ObjectID="_1493631598" r:id="rId929"/>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0" o:title=""/>
          </v:shape>
          <o:OLEObject Type="Embed" ProgID="Equation.DSMT4" ShapeID="_x0000_i1481" DrawAspect="Content" ObjectID="_1493631599" r:id="rId931"/>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2" o:title=""/>
          </v:shape>
          <o:OLEObject Type="Embed" ProgID="Equation.DSMT4" ShapeID="_x0000_i1482" DrawAspect="Content" ObjectID="_1493631600" r:id="rId933"/>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4" o:title=""/>
          </v:shape>
          <o:OLEObject Type="Embed" ProgID="Equation.DSMT4" ShapeID="_x0000_i1483" DrawAspect="Content" ObjectID="_1493631601" r:id="rId935"/>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6" o:title=""/>
          </v:shape>
          <o:OLEObject Type="Embed" ProgID="Equation.DSMT4" ShapeID="_x0000_i1484" DrawAspect="Content" ObjectID="_1493631602" r:id="rId937"/>
        </w:object>
      </w:r>
      <w:r>
        <w:t xml:space="preserve">, where </w:t>
      </w:r>
      <w:r w:rsidR="00905817" w:rsidRPr="00905817">
        <w:rPr>
          <w:position w:val="-4"/>
        </w:rPr>
        <w:object w:dxaOrig="200" w:dyaOrig="200" w14:anchorId="3D7BC902">
          <v:shape id="_x0000_i1485" type="#_x0000_t75" style="width:10.2pt;height:10.2pt" o:ole="">
            <v:imagedata r:id="rId938" o:title=""/>
          </v:shape>
          <o:OLEObject Type="Embed" ProgID="Equation.DSMT4" ShapeID="_x0000_i1485" DrawAspect="Content" ObjectID="_1493631603" r:id="rId939"/>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0" o:title=""/>
          </v:shape>
          <o:OLEObject Type="Embed" ProgID="Equation.DSMT4" ShapeID="_x0000_i1486" DrawAspect="Content" ObjectID="_1493631604" r:id="rId941"/>
        </w:object>
      </w:r>
      <w:r w:rsidR="0077444B">
        <w:t>,</w:t>
      </w:r>
      <w:r>
        <w:t xml:space="preserve"> the relation of </w:t>
      </w:r>
      <w:r>
        <w:fldChar w:fldCharType="begin"/>
      </w:r>
      <w:r>
        <w:instrText xml:space="preserve"> GOTOBUTTON ZEqnNum905335  \* MERGEFORMAT </w:instrText>
      </w:r>
      <w:r w:rsidR="00BB2289">
        <w:fldChar w:fldCharType="begin"/>
      </w:r>
      <w:r w:rsidR="00BB2289">
        <w:instrText xml:space="preserve"> REF ZEqnNum905335 \* Charformat \! \* MERGEFORMAT </w:instrText>
      </w:r>
      <w:r w:rsidR="00BB2289">
        <w:fldChar w:fldCharType="separate"/>
      </w:r>
      <w:r w:rsidR="00D3178E">
        <w:instrText>(2.136)</w:instrText>
      </w:r>
      <w:r w:rsidR="00BB2289">
        <w:fldChar w:fldCharType="end"/>
      </w:r>
      <w:r>
        <w:fldChar w:fldCharType="end"/>
      </w:r>
      <w:r>
        <w:t xml:space="preserve"> produces </w:t>
      </w:r>
      <w:r w:rsidR="00905817" w:rsidRPr="00905817">
        <w:rPr>
          <w:position w:val="-10"/>
        </w:rPr>
        <w:object w:dxaOrig="1219" w:dyaOrig="360" w14:anchorId="24EB6B19">
          <v:shape id="_x0000_i1487" type="#_x0000_t75" style="width:61.15pt;height:19pt" o:ole="">
            <v:imagedata r:id="rId942" o:title=""/>
          </v:shape>
          <o:OLEObject Type="Embed" ProgID="Equation.DSMT4" ShapeID="_x0000_i1487" DrawAspect="Content" ObjectID="_1493631605" r:id="rId943"/>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4" o:title=""/>
          </v:shape>
          <o:OLEObject Type="Embed" ProgID="Equation.DSMT4" ShapeID="_x0000_i1488" DrawAspect="Content" ObjectID="_1493631606" r:id="rId945"/>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6" o:title=""/>
          </v:shape>
          <o:OLEObject Type="Embed" ProgID="Equation.DSMT4" ShapeID="_x0000_i1489" DrawAspect="Content" ObjectID="_1493631607" r:id="rId947"/>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4" w:name="ZEqnNum130917"/>
      <w:r>
        <w:instrText>(</w:instrText>
      </w:r>
      <w:r w:rsidR="00BB2289">
        <w:fldChar w:fldCharType="begin"/>
      </w:r>
      <w:r w:rsidR="00BB2289">
        <w:instrText xml:space="preserve"> SEQ</w:instrText>
      </w:r>
      <w:r w:rsidR="00BB2289">
        <w:instrText xml:space="preserve">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137</w:instrText>
      </w:r>
      <w:r w:rsidR="00BB2289">
        <w:rPr>
          <w:noProof/>
        </w:rPr>
        <w:fldChar w:fldCharType="end"/>
      </w:r>
      <w:r>
        <w:instrText>)</w:instrText>
      </w:r>
      <w:bookmarkEnd w:id="194"/>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8" o:title=""/>
          </v:shape>
          <o:OLEObject Type="Embed" ProgID="Equation.DSMT4" ShapeID="_x0000_i1490" DrawAspect="Content" ObjectID="_1493631608" r:id="rId949"/>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0" o:title=""/>
          </v:shape>
          <o:OLEObject Type="Embed" ProgID="Equation.DSMT4" ShapeID="_x0000_i1491" DrawAspect="Content" ObjectID="_1493631609" r:id="rId951"/>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2" o:title=""/>
          </v:shape>
          <o:OLEObject Type="Embed" ProgID="Equation.DSMT4" ShapeID="_x0000_i1492" DrawAspect="Content" ObjectID="_1493631610" r:id="rId953"/>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4" o:title=""/>
          </v:shape>
          <o:OLEObject Type="Embed" ProgID="Equation.DSMT4" ShapeID="_x0000_i1493" DrawAspect="Content" ObjectID="_1493631611" r:id="rId955"/>
        </w:object>
      </w:r>
      <w:r>
        <w:t xml:space="preserve"> nor </w:t>
      </w:r>
      <w:r w:rsidR="00905817" w:rsidRPr="00905817">
        <w:rPr>
          <w:position w:val="-12"/>
        </w:rPr>
        <w:object w:dxaOrig="300" w:dyaOrig="380" w14:anchorId="026393FB">
          <v:shape id="_x0000_i1494" type="#_x0000_t75" style="width:14.95pt;height:19pt" o:ole="">
            <v:imagedata r:id="rId956" o:title=""/>
          </v:shape>
          <o:OLEObject Type="Embed" ProgID="Equation.DSMT4" ShapeID="_x0000_i1494" DrawAspect="Content" ObjectID="_1493631612" r:id="rId957"/>
        </w:object>
      </w:r>
      <w:r>
        <w:t xml:space="preserve"> depend on the solid matrix deformation, thus </w:t>
      </w:r>
      <w:r>
        <w:fldChar w:fldCharType="begin"/>
      </w:r>
      <w:r>
        <w:instrText xml:space="preserve"> GOTOBUTTON ZEqnNum130917  \* MERGEFORMAT </w:instrText>
      </w:r>
      <w:r w:rsidR="00BB2289">
        <w:fldChar w:fldCharType="begin"/>
      </w:r>
      <w:r w:rsidR="00BB2289">
        <w:instrText xml:space="preserve"> REF ZEqnNum130917 \* Charformat \! \* MERGEFORMAT </w:instrText>
      </w:r>
      <w:r w:rsidR="00BB2289">
        <w:fldChar w:fldCharType="separate"/>
      </w:r>
      <w:r w:rsidR="00D3178E">
        <w:instrText>(2.137)</w:instrText>
      </w:r>
      <w:r w:rsidR="00BB2289">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8" o:title=""/>
          </v:shape>
          <o:OLEObject Type="Embed" ProgID="Equation.DSMT4" ShapeID="_x0000_i1495" DrawAspect="Content" ObjectID="_1493631613" r:id="rId959"/>
        </w:object>
      </w:r>
      <w:r>
        <w:t xml:space="preserve"> on </w:t>
      </w:r>
      <w:r w:rsidR="00905817" w:rsidRPr="00905817">
        <w:rPr>
          <w:position w:val="-6"/>
        </w:rPr>
        <w:object w:dxaOrig="220" w:dyaOrig="279" w14:anchorId="4EC3B5A5">
          <v:shape id="_x0000_i1496" type="#_x0000_t75" style="width:10.85pt;height:14.25pt" o:ole="">
            <v:imagedata r:id="rId960" o:title=""/>
          </v:shape>
          <o:OLEObject Type="Embed" ProgID="Equation.DSMT4" ShapeID="_x0000_i1496" DrawAspect="Content" ObjectID="_1493631614" r:id="rId961"/>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2" o:title=""/>
          </v:shape>
          <o:OLEObject Type="Embed" ProgID="Equation.DSMT4" ShapeID="_x0000_i1497" DrawAspect="Content" ObjectID="_1493631615" r:id="rId963"/>
        </w:object>
      </w:r>
      <w:r>
        <w:t xml:space="preserve"> in </w:t>
      </w:r>
      <w:r>
        <w:fldChar w:fldCharType="begin"/>
      </w:r>
      <w:r>
        <w:instrText xml:space="preserve"> GOTOBUTTON ZEqnNum905335  \* MERGEFORMAT </w:instrText>
      </w:r>
      <w:r w:rsidR="00BB2289">
        <w:fldChar w:fldCharType="begin"/>
      </w:r>
      <w:r w:rsidR="00BB2289">
        <w:instrText xml:space="preserve"> REF ZEqnNum905335 \* Charformat \! \* MERGEFORMAT </w:instrText>
      </w:r>
      <w:r w:rsidR="00BB2289">
        <w:fldChar w:fldCharType="separate"/>
      </w:r>
      <w:r w:rsidR="00D3178E">
        <w:instrText>(2.136)</w:instrText>
      </w:r>
      <w:r w:rsidR="00BB2289">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4" o:title=""/>
          </v:shape>
          <o:OLEObject Type="Embed" ProgID="Equation.DSMT4" ShapeID="_x0000_i1498" DrawAspect="Content" ObjectID="_1493631616" r:id="rId965"/>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6" o:title=""/>
          </v:shape>
          <o:OLEObject Type="Embed" ProgID="Equation.DSMT4" ShapeID="_x0000_i1499" DrawAspect="Content" ObjectID="_1493631617" r:id="rId967"/>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8" o:title=""/>
          </v:shape>
          <o:OLEObject Type="Embed" ProgID="Equation.DSMT4" ShapeID="_x0000_i1500" DrawAspect="Content" ObjectID="_1493631618" r:id="rId969"/>
        </w:object>
      </w:r>
      <w:r>
        <w:t xml:space="preserve">, we may thus state generically that </w:t>
      </w:r>
      <w:r w:rsidR="00905817" w:rsidRPr="00905817">
        <w:rPr>
          <w:position w:val="-14"/>
        </w:rPr>
        <w:object w:dxaOrig="999" w:dyaOrig="400" w14:anchorId="18473361">
          <v:shape id="_x0000_i1501" type="#_x0000_t75" style="width:50.25pt;height:19.7pt" o:ole="">
            <v:imagedata r:id="rId970" o:title=""/>
          </v:shape>
          <o:OLEObject Type="Embed" ProgID="Equation.DSMT4" ShapeID="_x0000_i1501" DrawAspect="Content" ObjectID="_1493631619" r:id="rId971"/>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2" o:title=""/>
          </v:shape>
          <o:OLEObject Type="Embed" ProgID="Equation.DSMT4" ShapeID="_x0000_i1502" DrawAspect="Content" ObjectID="_1493631620" r:id="rId973"/>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4" o:title=""/>
          </v:shape>
          <o:OLEObject Type="Embed" ProgID="Equation.DSMT4" ShapeID="_x0000_i1503" DrawAspect="Content" ObjectID="_1493631621" r:id="rId9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5" w:name="ZEqnNum689586"/>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138</w:instrText>
      </w:r>
      <w:r w:rsidR="00BB2289">
        <w:rPr>
          <w:noProof/>
        </w:rPr>
        <w:fldChar w:fldCharType="end"/>
      </w:r>
      <w:r>
        <w:instrText>)</w:instrText>
      </w:r>
      <w:bookmarkEnd w:id="195"/>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6" o:title=""/>
          </v:shape>
          <o:OLEObject Type="Embed" ProgID="Equation.DSMT4" ShapeID="_x0000_i1504" DrawAspect="Content" ObjectID="_1493631622" r:id="rId977"/>
        </w:object>
      </w:r>
      <w:r>
        <w:t xml:space="preserve"> is the elasticity tensor of </w:t>
      </w:r>
      <w:r w:rsidR="00905817" w:rsidRPr="00905817">
        <w:rPr>
          <w:position w:val="-6"/>
        </w:rPr>
        <w:object w:dxaOrig="300" w:dyaOrig="320" w14:anchorId="5B07140F">
          <v:shape id="_x0000_i1505" type="#_x0000_t75" style="width:14.95pt;height:15.6pt" o:ole="">
            <v:imagedata r:id="rId978" o:title=""/>
          </v:shape>
          <o:OLEObject Type="Embed" ProgID="Equation.DSMT4" ShapeID="_x0000_i1505" DrawAspect="Content" ObjectID="_1493631623" r:id="rId979"/>
        </w:object>
      </w:r>
      <w:r>
        <w:t>.</w:t>
      </w:r>
    </w:p>
    <w:p w14:paraId="5D80D4AA" w14:textId="77777777" w:rsidR="00FB6012" w:rsidRDefault="00FB6012" w:rsidP="00FB6012"/>
    <w:p w14:paraId="326B66E2" w14:textId="77777777" w:rsidR="00FB6012" w:rsidRDefault="00FB6012" w:rsidP="00FB6012">
      <w:pPr>
        <w:pStyle w:val="Heading3"/>
      </w:pPr>
      <w:bookmarkStart w:id="196" w:name="_Toc176704835"/>
      <w:bookmarkStart w:id="197" w:name="_Toc289032536"/>
      <w:r>
        <w:t>Perfect Osmometer</w:t>
      </w:r>
      <w:bookmarkEnd w:id="196"/>
      <w:bookmarkEnd w:id="197"/>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0" o:title=""/>
          </v:shape>
          <o:OLEObject Type="Embed" ProgID="Equation.DSMT4" ShapeID="_x0000_i1506" DrawAspect="Content" ObjectID="_1493631624" r:id="rId981"/>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2" o:title=""/>
          </v:shape>
          <o:OLEObject Type="Embed" ProgID="Equation.DSMT4" ShapeID="_x0000_i1507" DrawAspect="Content" ObjectID="_1493631625" r:id="rId983"/>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4" o:title=""/>
          </v:shape>
          <o:OLEObject Type="Embed" ProgID="Equation.DSMT4" ShapeID="_x0000_i1508" DrawAspect="Content" ObjectID="_1493631626" r:id="rId985"/>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6" o:title=""/>
          </v:shape>
          <o:OLEObject Type="Embed" ProgID="Equation.DSMT4" ShapeID="_x0000_i1509" DrawAspect="Content" ObjectID="_1493631627" r:id="rId987"/>
        </w:object>
      </w:r>
      <w:r>
        <w:t xml:space="preserve">, where </w:t>
      </w:r>
      <w:r w:rsidR="00905817" w:rsidRPr="00905817">
        <w:rPr>
          <w:position w:val="-6"/>
        </w:rPr>
        <w:object w:dxaOrig="240" w:dyaOrig="320" w14:anchorId="1007E757">
          <v:shape id="_x0000_i1510" type="#_x0000_t75" style="width:12.25pt;height:15.6pt" o:ole="">
            <v:imagedata r:id="rId988" o:title=""/>
          </v:shape>
          <o:OLEObject Type="Embed" ProgID="Equation.DSMT4" ShapeID="_x0000_i1510" DrawAspect="Content" ObjectID="_1493631628" r:id="rId989"/>
        </w:object>
      </w:r>
      <w:r>
        <w:t xml:space="preserve">is the osmolarity of the external environment.  Using </w:t>
      </w:r>
      <w:r>
        <w:fldChar w:fldCharType="begin"/>
      </w:r>
      <w:r>
        <w:instrText xml:space="preserve"> GOTOBUTTON ZEqnNum130917  \* MERGEFORMAT </w:instrText>
      </w:r>
      <w:r w:rsidR="00BB2289">
        <w:fldChar w:fldCharType="begin"/>
      </w:r>
      <w:r w:rsidR="00BB2289">
        <w:instrText xml:space="preserve"> REF ZEqnNum130917 \* Charformat \! \* MERGEFORMAT </w:instrText>
      </w:r>
      <w:r w:rsidR="00BB2289">
        <w:fldChar w:fldCharType="separate"/>
      </w:r>
      <w:r w:rsidR="00D3178E">
        <w:instrText>(2.137)</w:instrText>
      </w:r>
      <w:r w:rsidR="00BB2289">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0" o:title=""/>
          </v:shape>
          <o:OLEObject Type="Embed" ProgID="Equation.DSMT4" ShapeID="_x0000_i1511" DrawAspect="Content" ObjectID="_1493631629" r:id="rId99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8" w:name="ZEqnNum819789"/>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w:instrText>
      </w:r>
      <w:r w:rsidR="00BB2289">
        <w:instrText xml:space="preserve">EFORMAT </w:instrText>
      </w:r>
      <w:r w:rsidR="00BB2289">
        <w:fldChar w:fldCharType="separate"/>
      </w:r>
      <w:r w:rsidR="00D3178E">
        <w:rPr>
          <w:noProof/>
        </w:rPr>
        <w:instrText>139</w:instrText>
      </w:r>
      <w:r w:rsidR="00BB2289">
        <w:rPr>
          <w:noProof/>
        </w:rPr>
        <w:fldChar w:fldCharType="end"/>
      </w:r>
      <w:r>
        <w:instrText>)</w:instrText>
      </w:r>
      <w:bookmarkEnd w:id="198"/>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2" o:title=""/>
          </v:shape>
          <o:OLEObject Type="Embed" ProgID="Equation.DSMT4" ShapeID="_x0000_i1512" DrawAspect="Content" ObjectID="_1493631630" r:id="rId993"/>
        </w:object>
      </w:r>
      <w:r>
        <w:t xml:space="preserve"> and </w:t>
      </w:r>
      <w:r w:rsidR="00905817" w:rsidRPr="00905817">
        <w:rPr>
          <w:position w:val="-10"/>
        </w:rPr>
        <w:object w:dxaOrig="580" w:dyaOrig="320" w14:anchorId="21E5E08B">
          <v:shape id="_x0000_i1513" type="#_x0000_t75" style="width:29.2pt;height:15.6pt" o:ole="">
            <v:imagedata r:id="rId994" o:title=""/>
          </v:shape>
          <o:OLEObject Type="Embed" ProgID="Equation.DSMT4" ShapeID="_x0000_i1513" DrawAspect="Content" ObjectID="_1493631631" r:id="rId995"/>
        </w:object>
      </w:r>
      <w:r>
        <w:t xml:space="preserve">, from which it follows that </w:t>
      </w:r>
      <w:r w:rsidR="00905817" w:rsidRPr="00905817">
        <w:rPr>
          <w:position w:val="-16"/>
        </w:rPr>
        <w:object w:dxaOrig="1420" w:dyaOrig="440" w14:anchorId="23C1265A">
          <v:shape id="_x0000_i1514" type="#_x0000_t75" style="width:71.3pt;height:21.75pt" o:ole="">
            <v:imagedata r:id="rId996" o:title=""/>
          </v:shape>
          <o:OLEObject Type="Embed" ProgID="Equation.DSMT4" ShapeID="_x0000_i1514" DrawAspect="Content" ObjectID="_1493631632" r:id="rId997"/>
        </w:object>
      </w:r>
      <w:r w:rsidR="0077444B">
        <w:t>,</w:t>
      </w:r>
      <w:r>
        <w:t xml:space="preserve"> where </w:t>
      </w:r>
      <w:r w:rsidR="00905817" w:rsidRPr="00905817">
        <w:rPr>
          <w:position w:val="-12"/>
        </w:rPr>
        <w:object w:dxaOrig="240" w:dyaOrig="380" w14:anchorId="7679F34B">
          <v:shape id="_x0000_i1515" type="#_x0000_t75" style="width:12.25pt;height:19pt" o:ole="">
            <v:imagedata r:id="rId998" o:title=""/>
          </v:shape>
          <o:OLEObject Type="Embed" ProgID="Equation.DSMT4" ShapeID="_x0000_i1515" DrawAspect="Content" ObjectID="_1493631633" r:id="rId999"/>
        </w:object>
      </w:r>
      <w:r>
        <w:t xml:space="preserve"> is the value of </w:t>
      </w:r>
      <w:r w:rsidR="00905817" w:rsidRPr="00905817">
        <w:rPr>
          <w:position w:val="-6"/>
        </w:rPr>
        <w:object w:dxaOrig="240" w:dyaOrig="320" w14:anchorId="169B68F8">
          <v:shape id="_x0000_i1516" type="#_x0000_t75" style="width:12.25pt;height:15.6pt" o:ole="">
            <v:imagedata r:id="rId1000" o:title=""/>
          </v:shape>
          <o:OLEObject Type="Embed" ProgID="Equation.DSMT4" ShapeID="_x0000_i1516" DrawAspect="Content" ObjectID="_1493631634" r:id="rId1001"/>
        </w:object>
      </w:r>
      <w:r>
        <w:t xml:space="preserve"> in the reference state.  Therefore </w:t>
      </w:r>
      <w:r>
        <w:fldChar w:fldCharType="begin"/>
      </w:r>
      <w:r>
        <w:instrText xml:space="preserve"> GOTOBUTTON ZEqnNum819789  \* MERGEFORMAT </w:instrText>
      </w:r>
      <w:r w:rsidR="00BB2289">
        <w:fldChar w:fldCharType="begin"/>
      </w:r>
      <w:r w:rsidR="00BB2289">
        <w:instrText xml:space="preserve"> REF ZEqnNum819789 \* Charformat \! \* MERGEFORMAT </w:instrText>
      </w:r>
      <w:r w:rsidR="00BB2289">
        <w:fldChar w:fldCharType="separate"/>
      </w:r>
      <w:r w:rsidR="00D3178E">
        <w:instrText>(2.139)</w:instrText>
      </w:r>
      <w:r w:rsidR="00BB2289">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2" o:title=""/>
          </v:shape>
          <o:OLEObject Type="Embed" ProgID="Equation.DSMT4" ShapeID="_x0000_i1517" DrawAspect="Content" ObjectID="_1493631635"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9" w:name="ZEqnNum217617"/>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140</w:instrText>
      </w:r>
      <w:r w:rsidR="00BB2289">
        <w:rPr>
          <w:noProof/>
        </w:rPr>
        <w:fldChar w:fldCharType="end"/>
      </w:r>
      <w:r>
        <w:instrText>)</w:instrText>
      </w:r>
      <w:bookmarkEnd w:id="199"/>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BB2289">
        <w:fldChar w:fldCharType="begin"/>
      </w:r>
      <w:r w:rsidR="00BB2289">
        <w:instrText xml:space="preserve"> REF</w:instrText>
      </w:r>
      <w:r w:rsidR="00BB2289">
        <w:instrText xml:space="preserve"> ZEqnNum689586 \* Charformat \! \* MERGEFORMAT </w:instrText>
      </w:r>
      <w:r w:rsidR="00BB2289">
        <w:fldChar w:fldCharType="separate"/>
      </w:r>
      <w:r w:rsidR="00D3178E">
        <w:instrText>(2.138)</w:instrText>
      </w:r>
      <w:r w:rsidR="00BB2289">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4" o:title=""/>
          </v:shape>
          <o:OLEObject Type="Embed" ProgID="Equation.DSMT4" ShapeID="_x0000_i1518" DrawAspect="Content" ObjectID="_1493631636" r:id="rId1005"/>
        </w:object>
      </w:r>
      <w:r>
        <w:t xml:space="preserve">).  In that case </w:t>
      </w:r>
      <w:r w:rsidR="00905817" w:rsidRPr="00905817">
        <w:rPr>
          <w:position w:val="-10"/>
        </w:rPr>
        <w:object w:dxaOrig="580" w:dyaOrig="320" w14:anchorId="275C91E2">
          <v:shape id="_x0000_i1519" type="#_x0000_t75" style="width:29.2pt;height:15.6pt" o:ole="">
            <v:imagedata r:id="rId1006" o:title=""/>
          </v:shape>
          <o:OLEObject Type="Embed" ProgID="Equation.DSMT4" ShapeID="_x0000_i1519" DrawAspect="Content" ObjectID="_1493631637" r:id="rId1007"/>
        </w:object>
      </w:r>
      <w:r>
        <w:t xml:space="preserve"> and </w:t>
      </w:r>
      <w:r>
        <w:fldChar w:fldCharType="begin"/>
      </w:r>
      <w:r>
        <w:instrText xml:space="preserve"> GOTOBUTTON ZEqnNum217617  \* MERGEFORMAT </w:instrText>
      </w:r>
      <w:r w:rsidR="00BB2289">
        <w:fldChar w:fldCharType="begin"/>
      </w:r>
      <w:r w:rsidR="00BB2289">
        <w:instrText xml:space="preserve"> REF ZEqnNum217617 \* Charformat \! \* MERGEFORMAT </w:instrText>
      </w:r>
      <w:r w:rsidR="00BB2289">
        <w:fldChar w:fldCharType="separate"/>
      </w:r>
      <w:r w:rsidR="00D3178E">
        <w:instrText>(2.140)</w:instrText>
      </w:r>
      <w:r w:rsidR="00BB2289">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8" o:title=""/>
          </v:shape>
          <o:OLEObject Type="Embed" ProgID="Equation.DSMT4" ShapeID="_x0000_i1520" DrawAspect="Content" ObjectID="_1493631638" r:id="rId1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141</w:instrText>
      </w:r>
      <w:r w:rsidR="00BB2289">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0" o:title=""/>
          </v:shape>
          <o:OLEObject Type="Embed" ProgID="Equation.DSMT4" ShapeID="_x0000_i1521" DrawAspect="Content" ObjectID="_1493631639" r:id="rId1011"/>
        </w:object>
      </w:r>
      <w:r>
        <w:t xml:space="preserve"> is an affine function of </w:t>
      </w:r>
      <w:r w:rsidR="00905817" w:rsidRPr="00905817">
        <w:rPr>
          <w:position w:val="-12"/>
        </w:rPr>
        <w:object w:dxaOrig="580" w:dyaOrig="380" w14:anchorId="55C2F8D6">
          <v:shape id="_x0000_i1522" type="#_x0000_t75" style="width:29.2pt;height:19pt" o:ole="">
            <v:imagedata r:id="rId1012" o:title=""/>
          </v:shape>
          <o:OLEObject Type="Embed" ProgID="Equation.DSMT4" ShapeID="_x0000_i1522" DrawAspect="Content" ObjectID="_1493631640" r:id="rId1013"/>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BB2289">
        <w:fldChar w:fldCharType="begin"/>
      </w:r>
      <w:r w:rsidR="00BB2289">
        <w:instrText xml:space="preserve"> REF ZEqnNum217617 \* Charformat \! \* MERGEFORMAT </w:instrText>
      </w:r>
      <w:r w:rsidR="00BB2289">
        <w:fldChar w:fldCharType="separate"/>
      </w:r>
      <w:r w:rsidR="00D3178E">
        <w:instrText>(2.140)</w:instrText>
      </w:r>
      <w:r w:rsidR="00BB2289">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4" o:title=""/>
          </v:shape>
          <o:OLEObject Type="Embed" ProgID="Equation.DSMT4" ShapeID="_x0000_i1523" DrawAspect="Content" ObjectID="_1493631641" r:id="rId1015"/>
        </w:object>
      </w:r>
      <w:r>
        <w:t>.</w:t>
      </w:r>
    </w:p>
    <w:p w14:paraId="0F348A65" w14:textId="77777777" w:rsidR="00FB6012" w:rsidRDefault="00FB6012" w:rsidP="00FB6012">
      <w:pPr>
        <w:pStyle w:val="Heading3"/>
      </w:pPr>
      <w:bookmarkStart w:id="200" w:name="_Toc176704836"/>
      <w:bookmarkStart w:id="201" w:name="_Toc289032537"/>
      <w:r>
        <w:t>Cell Growth</w:t>
      </w:r>
      <w:bookmarkEnd w:id="200"/>
      <w:bookmarkEnd w:id="201"/>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BB2289">
        <w:fldChar w:fldCharType="begin"/>
      </w:r>
      <w:r w:rsidR="00BB2289">
        <w:instrText xml:space="preserve"> REF ZEqnNum819789 \* Charformat \! \* MERGEFORMAT </w:instrText>
      </w:r>
      <w:r w:rsidR="00BB2289">
        <w:fldChar w:fldCharType="separate"/>
      </w:r>
      <w:r w:rsidR="00D3178E">
        <w:instrText>(2.139)</w:instrText>
      </w:r>
      <w:r w:rsidR="00BB2289">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6" o:title=""/>
          </v:shape>
          <o:OLEObject Type="Embed" ProgID="Equation.DSMT4" ShapeID="_x0000_i1524" DrawAspect="Content" ObjectID="_1493631642" r:id="rId1017"/>
        </w:object>
      </w:r>
      <w:r>
        <w:t xml:space="preserve"> and </w:t>
      </w:r>
      <w:r w:rsidR="00905817" w:rsidRPr="00905817">
        <w:rPr>
          <w:position w:val="-12"/>
        </w:rPr>
        <w:object w:dxaOrig="240" w:dyaOrig="360" w14:anchorId="58BE7122">
          <v:shape id="_x0000_i1525" type="#_x0000_t75" style="width:12.25pt;height:19pt" o:ole="">
            <v:imagedata r:id="rId1018" o:title=""/>
          </v:shape>
          <o:OLEObject Type="Embed" ProgID="Equation.DSMT4" ShapeID="_x0000_i1525" DrawAspect="Content" ObjectID="_1493631643" r:id="rId1019"/>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0" o:title=""/>
          </v:shape>
          <o:OLEObject Type="Embed" ProgID="Equation.DSMT4" ShapeID="_x0000_i1526" DrawAspect="Content" ObjectID="_1493631644" r:id="rId1021"/>
        </w:object>
      </w:r>
      <w:r>
        <w:t xml:space="preserve"> and </w:t>
      </w:r>
      <w:r w:rsidR="00905817" w:rsidRPr="00905817">
        <w:rPr>
          <w:position w:val="-12"/>
        </w:rPr>
        <w:object w:dxaOrig="240" w:dyaOrig="360" w14:anchorId="2B7055E3">
          <v:shape id="_x0000_i1527" type="#_x0000_t75" style="width:12.25pt;height:19pt" o:ole="">
            <v:imagedata r:id="rId1022" o:title=""/>
          </v:shape>
          <o:OLEObject Type="Embed" ProgID="Equation.DSMT4" ShapeID="_x0000_i1527" DrawAspect="Content" ObjectID="_1493631645" r:id="rId1023"/>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4" o:title=""/>
          </v:shape>
          <o:OLEObject Type="Embed" ProgID="Equation.DSMT4" ShapeID="_x0000_i1528" DrawAspect="Content" ObjectID="_1493631646" r:id="rId1025"/>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02" w:name="_Toc176704837"/>
      <w:bookmarkStart w:id="203" w:name="_Toc289032538"/>
      <w:r>
        <w:t>Donnan Equilibrium Swelling</w:t>
      </w:r>
      <w:bookmarkEnd w:id="202"/>
      <w:bookmarkEnd w:id="203"/>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6" o:title=""/>
          </v:shape>
          <o:OLEObject Type="Embed" ProgID="Equation.DSMT4" ShapeID="_x0000_i1529" DrawAspect="Content" ObjectID="_1493631647" r:id="rId1027"/>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8" o:title=""/>
          </v:shape>
          <o:OLEObject Type="Embed" ProgID="Equation.DSMT4" ShapeID="_x0000_i1530" DrawAspect="Content" ObjectID="_1493631648" r:id="rId102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142</w:instrText>
      </w:r>
      <w:r w:rsidR="00BB2289">
        <w:rPr>
          <w:noProof/>
        </w:rPr>
        <w:fldChar w:fldCharType="end"/>
      </w:r>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0" o:title=""/>
          </v:shape>
          <o:OLEObject Type="Embed" ProgID="Equation.DSMT4" ShapeID="_x0000_i1531" DrawAspect="Content" ObjectID="_1493631649" r:id="rId1031"/>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2" o:title=""/>
          </v:shape>
          <o:OLEObject Type="Embed" ProgID="Equation.DSMT4" ShapeID="_x0000_i1532" DrawAspect="Content" ObjectID="_1493631650" r:id="rId1033"/>
        </w:object>
      </w:r>
      <w:r>
        <w:t xml:space="preserve">.  Though this expression may be equated with </w:t>
      </w:r>
      <w:r>
        <w:fldChar w:fldCharType="begin"/>
      </w:r>
      <w:r>
        <w:instrText xml:space="preserve"> GOTOBUTTON ZEqnNum130917  \* MERGEFORMAT </w:instrText>
      </w:r>
      <w:r w:rsidR="00BB2289">
        <w:fldChar w:fldCharType="begin"/>
      </w:r>
      <w:r w:rsidR="00BB2289">
        <w:instrText xml:space="preserve"> REF ZEqnNum130917 \* Charformat \! \* ME</w:instrText>
      </w:r>
      <w:r w:rsidR="00BB2289">
        <w:instrText xml:space="preserve">RGEFORMAT </w:instrText>
      </w:r>
      <w:r w:rsidR="00BB2289">
        <w:fldChar w:fldCharType="separate"/>
      </w:r>
      <w:r w:rsidR="00D3178E">
        <w:instrText>(2.137)</w:instrText>
      </w:r>
      <w:r w:rsidR="00BB2289">
        <w:fldChar w:fldCharType="end"/>
      </w:r>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4" o:title=""/>
          </v:shape>
          <o:OLEObject Type="Embed" ProgID="Equation.DSMT4" ShapeID="_x0000_i1533" DrawAspect="Content" ObjectID="_1493631651" r:id="rId1035"/>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BB2289">
        <w:fldChar w:fldCharType="begin"/>
      </w:r>
      <w:r w:rsidR="00BB2289">
        <w:instrText xml:space="preserve"> REF ZEqnNum130917 \* Charformat \! \* MERGEFORMAT </w:instrText>
      </w:r>
      <w:r w:rsidR="00BB2289">
        <w:fldChar w:fldCharType="separate"/>
      </w:r>
      <w:r w:rsidR="00D3178E">
        <w:instrText>(2.137)</w:instrText>
      </w:r>
      <w:r w:rsidR="00BB2289">
        <w:fldChar w:fldCharType="end"/>
      </w:r>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6" o:title=""/>
          </v:shape>
          <o:OLEObject Type="Embed" ProgID="Equation.DSMT4" ShapeID="_x0000_i1534" DrawAspect="Content" ObjectID="_1493631652" r:id="rId1037"/>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8" o:title=""/>
          </v:shape>
          <o:OLEObject Type="Embed" ProgID="Equation.DSMT4" ShapeID="_x0000_i1535" DrawAspect="Content" ObjectID="_1493631653" r:id="rId1039"/>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0" o:title=""/>
          </v:shape>
          <o:OLEObject Type="Embed" ProgID="Equation.DSMT4" ShapeID="_x0000_i1536" DrawAspect="Content" ObjectID="_1493631654" r:id="rId10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143</w:instrText>
      </w:r>
      <w:r w:rsidR="00BB2289">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2" o:title=""/>
          </v:shape>
          <o:OLEObject Type="Embed" ProgID="Equation.DSMT4" ShapeID="_x0000_i1537" DrawAspect="Content" ObjectID="_1493631655" r:id="rId10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144</w:instrText>
      </w:r>
      <w:r w:rsidR="00BB2289">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BB2289">
        <w:fldChar w:fldCharType="begin"/>
      </w:r>
      <w:r w:rsidR="00BB2289">
        <w:instrText xml:space="preserve"> REF ZEqnNum689586 \* Charformat \! \* MERGEFORMAT </w:instrText>
      </w:r>
      <w:r w:rsidR="00BB2289">
        <w:fldChar w:fldCharType="separate"/>
      </w:r>
      <w:r w:rsidR="00D3178E">
        <w:instrText>(2.138)</w:instrText>
      </w:r>
      <w:r w:rsidR="00BB2289">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04" w:name="_Toc289032539"/>
      <w:r>
        <w:t>Chemical Reactions</w:t>
      </w:r>
      <w:bookmarkEnd w:id="204"/>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4" o:title=""/>
          </v:shape>
          <o:OLEObject Type="Embed" ProgID="Equation.DSMT4" ShapeID="_x0000_i1538" DrawAspect="Content" ObjectID="_1493631656"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5" w:name="ZEqnNum719595"/>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145</w:instrText>
      </w:r>
      <w:r w:rsidR="00BB2289">
        <w:rPr>
          <w:noProof/>
        </w:rPr>
        <w:fldChar w:fldCharType="end"/>
      </w:r>
      <w:r w:rsidR="00F75A04">
        <w:instrText>)</w:instrText>
      </w:r>
      <w:bookmarkEnd w:id="205"/>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6" o:title=""/>
          </v:shape>
          <o:OLEObject Type="Embed" ProgID="Equation.DSMT4" ShapeID="_x0000_i1539" DrawAspect="Content" ObjectID="_1493631657" r:id="rId1047"/>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8" o:title=""/>
          </v:shape>
          <o:OLEObject Type="Embed" ProgID="Equation.DSMT4" ShapeID="_x0000_i1540" DrawAspect="Content" ObjectID="_1493631658" r:id="rId1049"/>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0" o:title=""/>
          </v:shape>
          <o:OLEObject Type="Embed" ProgID="Equation.DSMT4" ShapeID="_x0000_i1541" DrawAspect="Content" ObjectID="_1493631659"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6" w:name="ZEqnNum534803"/>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146</w:instrText>
      </w:r>
      <w:r w:rsidR="00BB2289">
        <w:rPr>
          <w:noProof/>
        </w:rPr>
        <w:fldChar w:fldCharType="end"/>
      </w:r>
      <w:r w:rsidR="00F75A04">
        <w:instrText>)</w:instrText>
      </w:r>
      <w:bookmarkEnd w:id="206"/>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2" o:title=""/>
          </v:shape>
          <o:OLEObject Type="Embed" ProgID="Equation.DSMT4" ShapeID="_x0000_i1542" DrawAspect="Content" ObjectID="_1493631660" r:id="rId1053"/>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4" o:title=""/>
          </v:shape>
          <o:OLEObject Type="Embed" ProgID="Equation.DSMT4" ShapeID="_x0000_i1543" DrawAspect="Content" ObjectID="_1493631661"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7" w:name="ZEqnNum888503"/>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147</w:instrText>
      </w:r>
      <w:r w:rsidR="00BB2289">
        <w:rPr>
          <w:noProof/>
        </w:rPr>
        <w:fldChar w:fldCharType="end"/>
      </w:r>
      <w:r w:rsidR="00F75A04">
        <w:instrText>)</w:instrText>
      </w:r>
      <w:bookmarkEnd w:id="207"/>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BB2289">
        <w:fldChar w:fldCharType="begin"/>
      </w:r>
      <w:r w:rsidR="00BB2289">
        <w:instrText xml:space="preserve"> REF ZEqnNum888503 \* Charformat \! \* MERGEFORMAT </w:instrText>
      </w:r>
      <w:r w:rsidR="00BB2289">
        <w:fldChar w:fldCharType="separate"/>
      </w:r>
      <w:r w:rsidR="00D3178E">
        <w:instrText>(2.147)</w:instrText>
      </w:r>
      <w:r w:rsidR="00BB2289">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BB2289">
        <w:fldChar w:fldCharType="begin"/>
      </w:r>
      <w:r w:rsidR="00BB2289">
        <w:instrText xml:space="preserve"> REF ZEqnNum719595 \* Charformat \! \* ME</w:instrText>
      </w:r>
      <w:r w:rsidR="00BB2289">
        <w:instrText xml:space="preserve">RGEFORMAT </w:instrText>
      </w:r>
      <w:r w:rsidR="00BB2289">
        <w:fldChar w:fldCharType="separate"/>
      </w:r>
      <w:r w:rsidR="00D3178E">
        <w:instrText>(2.145)</w:instrText>
      </w:r>
      <w:r w:rsidR="00BB2289">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6" o:title=""/>
          </v:shape>
          <o:OLEObject Type="Embed" ProgID="Equation.DSMT4" ShapeID="_x0000_i1544" DrawAspect="Content" ObjectID="_1493631662" r:id="rId1057"/>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8" w:name="ZEqnNum431995"/>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w:instrText>
      </w:r>
      <w:r w:rsidR="00BB2289">
        <w:instrText xml:space="preserve">* MERGEFORMAT </w:instrText>
      </w:r>
      <w:r w:rsidR="00BB2289">
        <w:fldChar w:fldCharType="separate"/>
      </w:r>
      <w:r w:rsidR="00D3178E">
        <w:rPr>
          <w:noProof/>
        </w:rPr>
        <w:instrText>148</w:instrText>
      </w:r>
      <w:r w:rsidR="00BB2289">
        <w:rPr>
          <w:noProof/>
        </w:rPr>
        <w:fldChar w:fldCharType="end"/>
      </w:r>
      <w:r w:rsidR="00F75A04">
        <w:instrText>)</w:instrText>
      </w:r>
      <w:bookmarkEnd w:id="208"/>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8" o:title=""/>
          </v:shape>
          <o:OLEObject Type="Embed" ProgID="Equation.DSMT4" ShapeID="_x0000_i1545" DrawAspect="Content" ObjectID="_1493631663" r:id="rId1059"/>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0" o:title=""/>
          </v:shape>
          <o:OLEObject Type="Embed" ProgID="Equation.DSMT4" ShapeID="_x0000_i1546" DrawAspect="Content" ObjectID="_1493631664" r:id="rId1061"/>
        </w:object>
      </w:r>
      <w:r>
        <w:t xml:space="preserve">, where </w:t>
      </w:r>
      <w:r w:rsidR="00905817" w:rsidRPr="00905817">
        <w:rPr>
          <w:position w:val="-4"/>
        </w:rPr>
        <w:object w:dxaOrig="220" w:dyaOrig="260" w14:anchorId="1878C93C">
          <v:shape id="_x0000_i1547" type="#_x0000_t75" style="width:10.85pt;height:12.9pt" o:ole="">
            <v:imagedata r:id="rId1062" o:title=""/>
          </v:shape>
          <o:OLEObject Type="Embed" ProgID="Equation.DSMT4" ShapeID="_x0000_i1547" DrawAspect="Content" ObjectID="_1493631665" r:id="rId1063"/>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4" o:title=""/>
          </v:shape>
          <o:OLEObject Type="Embed" ProgID="Equation.DSMT4" ShapeID="_x0000_i1548" DrawAspect="Content" ObjectID="_1493631666" r:id="rId1065"/>
        </w:object>
      </w:r>
      <w:r>
        <w:t xml:space="preserve"> is the apparent density and </w:t>
      </w:r>
      <w:r w:rsidR="00905817" w:rsidRPr="00905817">
        <w:rPr>
          <w:position w:val="-12"/>
        </w:rPr>
        <w:object w:dxaOrig="340" w:dyaOrig="380" w14:anchorId="419B024A">
          <v:shape id="_x0000_i1549" type="#_x0000_t75" style="width:17pt;height:19pt" o:ole="">
            <v:imagedata r:id="rId1066" o:title=""/>
          </v:shape>
          <o:OLEObject Type="Embed" ProgID="Equation.DSMT4" ShapeID="_x0000_i1549" DrawAspect="Content" ObjectID="_1493631667" r:id="rId1067"/>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8" o:title=""/>
          </v:shape>
          <o:OLEObject Type="Embed" ProgID="Equation.DSMT4" ShapeID="_x0000_i1550" DrawAspect="Content" ObjectID="_1493631668" r:id="rId1069"/>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0" o:title=""/>
          </v:shape>
          <o:OLEObject Type="Embed" ProgID="Equation.DSMT4" ShapeID="_x0000_i1551" DrawAspect="Content" ObjectID="_1493631669" r:id="rId107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09" w:name="ZEqnNum466274"/>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149</w:instrText>
      </w:r>
      <w:r w:rsidR="00BB2289">
        <w:rPr>
          <w:noProof/>
        </w:rPr>
        <w:fldChar w:fldCharType="end"/>
      </w:r>
      <w:r w:rsidR="00F75A04">
        <w:instrText>)</w:instrText>
      </w:r>
      <w:bookmarkEnd w:id="209"/>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2" o:title=""/>
          </v:shape>
          <o:OLEObject Type="Embed" ProgID="Equation.DSMT4" ShapeID="_x0000_i1552" DrawAspect="Content" ObjectID="_1493631670" r:id="rId1073"/>
        </w:object>
      </w:r>
      <w:r>
        <w:t xml:space="preserve"> is the mass of </w:t>
      </w:r>
      <w:r w:rsidR="00905817" w:rsidRPr="00905817">
        <w:rPr>
          <w:position w:val="-6"/>
        </w:rPr>
        <w:object w:dxaOrig="240" w:dyaOrig="220" w14:anchorId="018608B1">
          <v:shape id="_x0000_i1553" type="#_x0000_t75" style="width:12.25pt;height:10.85pt" o:ole="">
            <v:imagedata r:id="rId1074" o:title=""/>
          </v:shape>
          <o:OLEObject Type="Embed" ProgID="Equation.DSMT4" ShapeID="_x0000_i1553" DrawAspect="Content" ObjectID="_1493631671" r:id="rId1075"/>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6" o:title=""/>
          </v:shape>
          <o:OLEObject Type="Embed" ProgID="Equation.DSMT4" ShapeID="_x0000_i1554" DrawAspect="Content" ObjectID="_1493631672" r:id="rId1077"/>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10" w:name="_Toc289032540"/>
      <w:r>
        <w:t>Solid Matrix and Solid-Bound Molecular Constituents</w:t>
      </w:r>
      <w:bookmarkEnd w:id="210"/>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8" o:title=""/>
          </v:shape>
          <o:OLEObject Type="Embed" ProgID="Equation.DSMT4" ShapeID="_x0000_i1555" DrawAspect="Content" ObjectID="_1493631673" r:id="rId1079"/>
        </w:object>
      </w:r>
      <w:r>
        <w:t xml:space="preserve"> and satisfying </w:t>
      </w:r>
      <w:r w:rsidR="00905817" w:rsidRPr="00905817">
        <w:rPr>
          <w:position w:val="-6"/>
        </w:rPr>
        <w:object w:dxaOrig="780" w:dyaOrig="320" w14:anchorId="1ADFB5DC">
          <v:shape id="_x0000_i1556" type="#_x0000_t75" style="width:39.4pt;height:15.6pt" o:ole="">
            <v:imagedata r:id="rId1080" o:title=""/>
          </v:shape>
          <o:OLEObject Type="Embed" ProgID="Equation.DSMT4" ShapeID="_x0000_i1556" DrawAspect="Content" ObjectID="_1493631674" r:id="rId1081"/>
        </w:object>
      </w:r>
      <w:r>
        <w:t xml:space="preserve"> , </w:t>
      </w:r>
      <w:r w:rsidR="00905817" w:rsidRPr="00905817">
        <w:rPr>
          <w:position w:val="-6"/>
        </w:rPr>
        <w:object w:dxaOrig="420" w:dyaOrig="279" w14:anchorId="2F7EACE9">
          <v:shape id="_x0000_i1557" type="#_x0000_t75" style="width:20.4pt;height:14.25pt" o:ole="">
            <v:imagedata r:id="rId1082" o:title=""/>
          </v:shape>
          <o:OLEObject Type="Embed" ProgID="Equation.DSMT4" ShapeID="_x0000_i1557" DrawAspect="Content" ObjectID="_1493631675" r:id="rId1083"/>
        </w:object>
      </w:r>
      <w:r>
        <w:t xml:space="preserve">), the statement of mass balance in </w:t>
      </w:r>
      <w:r w:rsidR="005F3B18">
        <w:fldChar w:fldCharType="begin"/>
      </w:r>
      <w:r w:rsidR="005F3B18">
        <w:instrText xml:space="preserve"> GOTOBUTTON ZEqnNum431995  \* MERGEFORMAT </w:instrText>
      </w:r>
      <w:r w:rsidR="00BB2289">
        <w:fldChar w:fldCharType="begin"/>
      </w:r>
      <w:r w:rsidR="00BB2289">
        <w:instrText xml:space="preserve"> RE</w:instrText>
      </w:r>
      <w:r w:rsidR="00BB2289">
        <w:instrText xml:space="preserve">F ZEqnNum431995 \* Charformat \! \* MERGEFORMAT </w:instrText>
      </w:r>
      <w:r w:rsidR="00BB2289">
        <w:fldChar w:fldCharType="separate"/>
      </w:r>
      <w:r w:rsidR="00D3178E">
        <w:instrText>(2.148)</w:instrText>
      </w:r>
      <w:r w:rsidR="00BB2289">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4" o:title=""/>
          </v:shape>
          <o:OLEObject Type="Embed" ProgID="Equation.DSMT4" ShapeID="_x0000_i1558" DrawAspect="Content" ObjectID="_1493631676" r:id="rId108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w:instrText>
      </w:r>
      <w:r w:rsidR="00BB2289">
        <w:instrText xml:space="preserve">c \* MERGEFORMAT </w:instrText>
      </w:r>
      <w:r w:rsidR="00BB2289">
        <w:fldChar w:fldCharType="separate"/>
      </w:r>
      <w:r w:rsidR="00D3178E">
        <w:rPr>
          <w:noProof/>
        </w:rPr>
        <w:instrText>150</w:instrText>
      </w:r>
      <w:r w:rsidR="00BB2289">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6" o:title=""/>
          </v:shape>
          <o:OLEObject Type="Embed" ProgID="Equation.DSMT4" ShapeID="_x0000_i1559" DrawAspect="Content" ObjectID="_1493631677" r:id="rId1087"/>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BB2289">
        <w:fldChar w:fldCharType="begin"/>
      </w:r>
      <w:r w:rsidR="00BB2289">
        <w:instrText xml:space="preserve"> REF ZEqnNum431995 \* Charformat \! \* MERGEFORMAT </w:instrText>
      </w:r>
      <w:r w:rsidR="00BB2289">
        <w:fldChar w:fldCharType="separate"/>
      </w:r>
      <w:r w:rsidR="00D3178E">
        <w:instrText>(2.148)</w:instrText>
      </w:r>
      <w:r w:rsidR="00BB2289">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8" o:title=""/>
          </v:shape>
          <o:OLEObject Type="Embed" ProgID="Equation.DSMT4" ShapeID="_x0000_i1560" DrawAspect="Content" ObjectID="_1493631678" r:id="rId1089"/>
        </w:object>
      </w:r>
      <w:r>
        <w:t xml:space="preserve"> for solutes or solvent (</w:t>
      </w:r>
      <w:r w:rsidR="00905817" w:rsidRPr="00905817">
        <w:rPr>
          <w:position w:val="-6"/>
        </w:rPr>
        <w:object w:dxaOrig="639" w:dyaOrig="240" w14:anchorId="10384E6E">
          <v:shape id="_x0000_i1561" type="#_x0000_t75" style="width:30.55pt;height:12.25pt" o:ole="">
            <v:imagedata r:id="rId1090" o:title=""/>
          </v:shape>
          <o:OLEObject Type="Embed" ProgID="Equation.DSMT4" ShapeID="_x0000_i1561" DrawAspect="Content" ObjectID="_1493631679" r:id="rId1091"/>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2" o:title=""/>
          </v:shape>
          <o:OLEObject Type="Embed" ProgID="Equation.DSMT4" ShapeID="_x0000_i1562" DrawAspect="Content" ObjectID="_1493631680" r:id="rId1093"/>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4" o:title=""/>
          </v:shape>
          <o:OLEObject Type="Embed" ProgID="Equation.DSMT4" ShapeID="_x0000_i1563" DrawAspect="Content" ObjectID="_1493631681" r:id="rId1095"/>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6" o:title=""/>
          </v:shape>
          <o:OLEObject Type="Embed" ProgID="Equation.DSMT4" ShapeID="_x0000_i1564" DrawAspect="Content" ObjectID="_1493631682" r:id="rId1097"/>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8" o:title=""/>
          </v:shape>
          <o:OLEObject Type="Embed" ProgID="Equation.DSMT4" ShapeID="_x0000_i1565" DrawAspect="Content" ObjectID="_1493631683" r:id="rId1099"/>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0" o:title=""/>
          </v:shape>
          <o:OLEObject Type="Embed" ProgID="Equation.DSMT4" ShapeID="_x0000_i1566" DrawAspect="Content" ObjectID="_1493631684" r:id="rId1101"/>
        </w:object>
      </w:r>
      <w:r w:rsidRPr="00AB7E22">
        <w:t xml:space="preserve">, may be evaluated from </w:t>
      </w:r>
    </w:p>
    <w:p w14:paraId="5C885346" w14:textId="4855B87A" w:rsidR="00BC28B4" w:rsidRDefault="00BC28B4" w:rsidP="00BC28B4">
      <w:pPr>
        <w:pStyle w:val="MTDisplayEquation"/>
      </w:pPr>
      <w:r>
        <w:tab/>
      </w:r>
      <w:ins w:id="211" w:author="rawlins" w:date="2015-05-19T11:58:00Z">
        <w:r w:rsidR="001B2B37" w:rsidRPr="00905817">
          <w:rPr>
            <w:position w:val="-28"/>
          </w:rPr>
          <w:object w:dxaOrig="1560" w:dyaOrig="540" w14:anchorId="21AB6BDD">
            <v:shape id="_x0000_i1567" type="#_x0000_t75" style="width:78.1pt;height:27.15pt" o:ole="">
              <v:imagedata r:id="rId1102" o:title=""/>
            </v:shape>
            <o:OLEObject Type="Embed" ProgID="Equation.DSMT4" ShapeID="_x0000_i1567" DrawAspect="Content" ObjectID="_1493631685" r:id="rId1103"/>
          </w:object>
        </w:r>
      </w:ins>
      <w:del w:id="212" w:author="rawlins" w:date="2015-05-19T11:58:00Z">
        <w:r w:rsidR="00905817" w:rsidRPr="00905817" w:rsidDel="001B2B37">
          <w:rPr>
            <w:position w:val="-28"/>
          </w:rPr>
          <w:object w:dxaOrig="1600" w:dyaOrig="540" w14:anchorId="425F9EC1">
            <v:shape id="_x0000_i1568" type="#_x0000_t75" style="width:80.15pt;height:27.15pt" o:ole="">
              <v:imagedata r:id="rId1104" o:title=""/>
            </v:shape>
            <o:OLEObject Type="Embed" ProgID="Equation.DSMT4" ShapeID="_x0000_i1568" DrawAspect="Content" ObjectID="_1493631686" r:id="rId1105"/>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3" w:name="ZEqnNum766291"/>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151</w:instrText>
      </w:r>
      <w:r w:rsidR="00BB2289">
        <w:rPr>
          <w:noProof/>
        </w:rPr>
        <w:fldChar w:fldCharType="end"/>
      </w:r>
      <w:r w:rsidR="00F75A04">
        <w:instrText>)</w:instrText>
      </w:r>
      <w:bookmarkEnd w:id="213"/>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6" o:title=""/>
          </v:shape>
          <o:OLEObject Type="Embed" ProgID="Equation.DSMT4" ShapeID="_x0000_i1569" DrawAspect="Content" ObjectID="_1493631687" r:id="rId1107"/>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8" o:title=""/>
          </v:shape>
          <o:OLEObject Type="Embed" ProgID="Equation.DSMT4" ShapeID="_x0000_i1570" DrawAspect="Content" ObjectID="_1493631688" r:id="rId1109"/>
        </w:object>
      </w:r>
      <w:r w:rsidRPr="00AB7E22">
        <w:t xml:space="preserve"> (mass of </w:t>
      </w:r>
      <w:r w:rsidR="00905817" w:rsidRPr="00905817">
        <w:rPr>
          <w:position w:val="-6"/>
        </w:rPr>
        <w:object w:dxaOrig="240" w:dyaOrig="220" w14:anchorId="41460B8E">
          <v:shape id="_x0000_i1571" type="#_x0000_t75" style="width:12.25pt;height:10.85pt" o:ole="">
            <v:imagedata r:id="rId1110" o:title=""/>
          </v:shape>
          <o:OLEObject Type="Embed" ProgID="Equation.DSMT4" ShapeID="_x0000_i1571" DrawAspect="Content" ObjectID="_1493631689" r:id="rId1111"/>
        </w:object>
      </w:r>
      <w:r w:rsidRPr="00AB7E22">
        <w:t xml:space="preserve"> per volume of </w:t>
      </w:r>
      <w:r w:rsidR="00905817" w:rsidRPr="00905817">
        <w:rPr>
          <w:position w:val="-6"/>
        </w:rPr>
        <w:object w:dxaOrig="240" w:dyaOrig="220" w14:anchorId="572A1C79">
          <v:shape id="_x0000_i1572" type="#_x0000_t75" style="width:12.25pt;height:10.85pt" o:ole="">
            <v:imagedata r:id="rId1112" o:title=""/>
          </v:shape>
          <o:OLEObject Type="Embed" ProgID="Equation.DSMT4" ShapeID="_x0000_i1572" DrawAspect="Content" ObjectID="_1493631690" r:id="rId1113"/>
        </w:object>
      </w:r>
      <w:r w:rsidRPr="00AB7E22">
        <w:t>). According to</w:t>
      </w:r>
      <w:r w:rsidR="006F568B">
        <w:t xml:space="preserve"> </w:t>
      </w:r>
      <w:r w:rsidR="006F568B">
        <w:fldChar w:fldCharType="begin"/>
      </w:r>
      <w:r w:rsidR="006F568B">
        <w:instrText xml:space="preserve"> GOTOBUTTON ZEqnNum466274  \* MERGEFORMAT </w:instrText>
      </w:r>
      <w:r w:rsidR="00BB2289">
        <w:fldChar w:fldCharType="begin"/>
      </w:r>
      <w:r w:rsidR="00BB2289">
        <w:instrText xml:space="preserve"> REF ZEqnNum466274 \* Charformat \! \* MERGEFORMAT </w:instrText>
      </w:r>
      <w:r w:rsidR="00BB2289">
        <w:fldChar w:fldCharType="separate"/>
      </w:r>
      <w:r w:rsidR="00D3178E">
        <w:instrText>(2.149)</w:instrText>
      </w:r>
      <w:r w:rsidR="00BB2289">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14" o:title=""/>
          </v:shape>
          <o:OLEObject Type="Embed" ProgID="Equation.DSMT4" ShapeID="_x0000_i1573" DrawAspect="Content" ObjectID="_1493631691" r:id="rId1115"/>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6" o:title=""/>
          </v:shape>
          <o:OLEObject Type="Embed" ProgID="Equation.DSMT4" ShapeID="_x0000_i1574" DrawAspect="Content" ObjectID="_1493631692" r:id="rId1117"/>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8" o:title=""/>
          </v:shape>
          <o:OLEObject Type="Embed" ProgID="Equation.DSMT4" ShapeID="_x0000_i1575" DrawAspect="Content" ObjectID="_1493631693" r:id="rId1119"/>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20" o:title=""/>
          </v:shape>
          <o:OLEObject Type="Embed" ProgID="Equation.DSMT4" ShapeID="_x0000_i1576" DrawAspect="Content" ObjectID="_1493631694" r:id="rId1121"/>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22" o:title=""/>
          </v:shape>
          <o:OLEObject Type="Embed" ProgID="Equation.DSMT4" ShapeID="_x0000_i1577" DrawAspect="Content" ObjectID="_1493631695" r:id="rId1123"/>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24" o:title=""/>
          </v:shape>
          <o:OLEObject Type="Embed" ProgID="Equation.DSMT4" ShapeID="_x0000_i1578" DrawAspect="Content" ObjectID="_1493631696" r:id="rId1125"/>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14" w:author="rawlins" w:date="2015-05-19T11:58:00Z">
        <w:r w:rsidR="001B2B37" w:rsidRPr="00905817">
          <w:rPr>
            <w:position w:val="-30"/>
          </w:rPr>
          <w:object w:dxaOrig="2000" w:dyaOrig="720" w14:anchorId="629C9D6C">
            <v:shape id="_x0000_i1579" type="#_x0000_t75" style="width:100.55pt;height:36.7pt" o:ole="">
              <v:imagedata r:id="rId1126" o:title=""/>
            </v:shape>
            <o:OLEObject Type="Embed" ProgID="Equation.DSMT4" ShapeID="_x0000_i1579" DrawAspect="Content" ObjectID="_1493631697" r:id="rId1127"/>
          </w:object>
        </w:r>
      </w:ins>
      <w:del w:id="215" w:author="rawlins" w:date="2015-05-19T11:58:00Z">
        <w:r w:rsidR="00905817" w:rsidRPr="00905817" w:rsidDel="001B2B37">
          <w:rPr>
            <w:position w:val="-30"/>
          </w:rPr>
          <w:object w:dxaOrig="2020" w:dyaOrig="720" w14:anchorId="27639053">
            <v:shape id="_x0000_i1580" type="#_x0000_t75" style="width:101.2pt;height:36.7pt" o:ole="">
              <v:imagedata r:id="rId1128" o:title=""/>
            </v:shape>
            <o:OLEObject Type="Embed" ProgID="Equation.DSMT4" ShapeID="_x0000_i1580" DrawAspect="Content" ObjectID="_1493631698" r:id="rId1129"/>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152</w:instrText>
      </w:r>
      <w:r w:rsidR="00BB2289">
        <w:rPr>
          <w:noProof/>
        </w:rPr>
        <w:fldChar w:fldCharType="end"/>
      </w:r>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30" o:title=""/>
          </v:shape>
          <o:OLEObject Type="Embed" ProgID="Equation.DSMT4" ShapeID="_x0000_i1581" DrawAspect="Content" ObjectID="_1493631699" r:id="rId1131"/>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32" o:title=""/>
          </v:shape>
          <o:OLEObject Type="Embed" ProgID="Equation.DSMT4" ShapeID="_x0000_i1582" DrawAspect="Content" ObjectID="_1493631700"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34" o:title=""/>
          </v:shape>
          <o:OLEObject Type="Embed" ProgID="Equation.DSMT4" ShapeID="_x0000_i1583" DrawAspect="Content" ObjectID="_1493631701"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16" w:author="rawlins" w:date="2015-05-19T11:59:00Z">
        <w:r w:rsidR="001B2B37" w:rsidRPr="00905817">
          <w:rPr>
            <w:position w:val="-30"/>
          </w:rPr>
          <w:object w:dxaOrig="1460" w:dyaOrig="720" w14:anchorId="666D8EEB">
            <v:shape id="_x0000_i1584" type="#_x0000_t75" style="width:74.05pt;height:36.7pt" o:ole="">
              <v:imagedata r:id="rId1136" o:title=""/>
            </v:shape>
            <o:OLEObject Type="Embed" ProgID="Equation.DSMT4" ShapeID="_x0000_i1584" DrawAspect="Content" ObjectID="_1493631702" r:id="rId1137"/>
          </w:object>
        </w:r>
      </w:ins>
      <w:del w:id="217" w:author="rawlins" w:date="2015-05-19T11:59:00Z">
        <w:r w:rsidR="00905817" w:rsidRPr="00905817" w:rsidDel="001B2B37">
          <w:rPr>
            <w:position w:val="-30"/>
          </w:rPr>
          <w:object w:dxaOrig="1500" w:dyaOrig="720" w14:anchorId="24C24549">
            <v:shape id="_x0000_i1585" type="#_x0000_t75" style="width:76.1pt;height:36.7pt" o:ole="">
              <v:imagedata r:id="rId1138" o:title=""/>
            </v:shape>
            <o:OLEObject Type="Embed" ProgID="Equation.DSMT4" ShapeID="_x0000_i1585" DrawAspect="Content" ObjectID="_1493631703" r:id="rId1139"/>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153</w:instrText>
      </w:r>
      <w:r w:rsidR="00BB2289">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18" w:name="_Toc289032541"/>
      <w:r>
        <w:t>Solutes</w:t>
      </w:r>
      <w:bookmarkEnd w:id="218"/>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40" o:title=""/>
          </v:shape>
          <o:OLEObject Type="Embed" ProgID="Equation.DSMT4" ShapeID="_x0000_i1586" DrawAspect="Content" ObjectID="_1493631704" r:id="rId1141"/>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42" o:title=""/>
          </v:shape>
          <o:OLEObject Type="Embed" ProgID="Equation.DSMT4" ShapeID="_x0000_i1587" DrawAspect="Content" ObjectID="_1493631705" r:id="rId1143"/>
        </w:object>
      </w:r>
      <w:r>
        <w:t xml:space="preserve"> and molar supply </w:t>
      </w:r>
      <w:r w:rsidR="00905817" w:rsidRPr="00905817">
        <w:rPr>
          <w:position w:val="-6"/>
        </w:rPr>
        <w:object w:dxaOrig="240" w:dyaOrig="320" w14:anchorId="164752AB">
          <v:shape id="_x0000_i1588" type="#_x0000_t75" style="width:12.25pt;height:15.6pt" o:ole="">
            <v:imagedata r:id="rId1144" o:title=""/>
          </v:shape>
          <o:OLEObject Type="Embed" ProgID="Equation.DSMT4" ShapeID="_x0000_i1588" DrawAspect="Content" ObjectID="_1493631706" r:id="rId1145"/>
        </w:object>
      </w:r>
      <w:r>
        <w:t xml:space="preserve"> are related to </w:t>
      </w:r>
      <w:r w:rsidR="00905817" w:rsidRPr="00905817">
        <w:rPr>
          <w:position w:val="-10"/>
        </w:rPr>
        <w:object w:dxaOrig="279" w:dyaOrig="360" w14:anchorId="29E7783A">
          <v:shape id="_x0000_i1589" type="#_x0000_t75" style="width:14.25pt;height:19pt" o:ole="">
            <v:imagedata r:id="rId1146" o:title=""/>
          </v:shape>
          <o:OLEObject Type="Embed" ProgID="Equation.DSMT4" ShapeID="_x0000_i1589" DrawAspect="Content" ObjectID="_1493631707" r:id="rId1147"/>
        </w:object>
      </w:r>
      <w:r>
        <w:t xml:space="preserve"> and </w:t>
      </w:r>
      <w:r w:rsidR="00905817" w:rsidRPr="00905817">
        <w:rPr>
          <w:position w:val="-10"/>
        </w:rPr>
        <w:object w:dxaOrig="279" w:dyaOrig="360" w14:anchorId="64A48734">
          <v:shape id="_x0000_i1590" type="#_x0000_t75" style="width:14.25pt;height:19pt" o:ole="">
            <v:imagedata r:id="rId1148" o:title=""/>
          </v:shape>
          <o:OLEObject Type="Embed" ProgID="Equation.DSMT4" ShapeID="_x0000_i1590" DrawAspect="Content" ObjectID="_1493631708" r:id="rId1149"/>
        </w:object>
      </w:r>
      <w:r>
        <w:t xml:space="preserve"> via</w:t>
      </w:r>
    </w:p>
    <w:p w14:paraId="7E87A1B6" w14:textId="227E1F99" w:rsidR="004D70A8" w:rsidRDefault="004D70A8" w:rsidP="004D70A8">
      <w:pPr>
        <w:pStyle w:val="MTDisplayEquation"/>
      </w:pPr>
      <w:r>
        <w:tab/>
      </w:r>
      <w:ins w:id="219" w:author="rawlins" w:date="2015-05-19T11:59:00Z">
        <w:r w:rsidR="001B2B37" w:rsidRPr="00905817">
          <w:rPr>
            <w:position w:val="-38"/>
          </w:rPr>
          <w:object w:dxaOrig="3400" w:dyaOrig="800" w14:anchorId="0941203B">
            <v:shape id="_x0000_i1591" type="#_x0000_t75" style="width:170.5pt;height:40.1pt" o:ole="">
              <v:imagedata r:id="rId1150" o:title=""/>
            </v:shape>
            <o:OLEObject Type="Embed" ProgID="Equation.DSMT4" ShapeID="_x0000_i1591" DrawAspect="Content" ObjectID="_1493631709" r:id="rId1151"/>
          </w:object>
        </w:r>
      </w:ins>
      <w:del w:id="220" w:author="rawlins" w:date="2015-05-19T11:59:00Z">
        <w:r w:rsidR="00905817" w:rsidRPr="00905817" w:rsidDel="001B2B37">
          <w:rPr>
            <w:position w:val="-38"/>
          </w:rPr>
          <w:object w:dxaOrig="3400" w:dyaOrig="800" w14:anchorId="2FED1175">
            <v:shape id="_x0000_i1592" type="#_x0000_t75" style="width:169.8pt;height:40.1pt" o:ole="">
              <v:imagedata r:id="rId1152" o:title=""/>
            </v:shape>
            <o:OLEObject Type="Embed" ProgID="Equation.DSMT4" ShapeID="_x0000_i1592" DrawAspect="Content" ObjectID="_1493631710" r:id="rId1153"/>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1" w:name="ZEqnNum560749"/>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154</w:instrText>
      </w:r>
      <w:r w:rsidR="00BB2289">
        <w:rPr>
          <w:noProof/>
        </w:rPr>
        <w:fldChar w:fldCharType="end"/>
      </w:r>
      <w:r w:rsidR="00F75A04">
        <w:instrText>)</w:instrText>
      </w:r>
      <w:bookmarkEnd w:id="221"/>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54" o:title=""/>
          </v:shape>
          <o:OLEObject Type="Embed" ProgID="Equation.DSMT4" ShapeID="_x0000_i1593" DrawAspect="Content" ObjectID="_1493631711" r:id="rId1155"/>
        </w:object>
      </w:r>
      <w:r>
        <w:t xml:space="preserve"> relative to the solid is given by </w:t>
      </w:r>
    </w:p>
    <w:p w14:paraId="0CE34DAE" w14:textId="674105A5" w:rsidR="004D70A8" w:rsidRDefault="004D70A8" w:rsidP="004D70A8">
      <w:pPr>
        <w:pStyle w:val="MTDisplayEquation"/>
      </w:pPr>
      <w:r>
        <w:tab/>
      </w:r>
      <w:ins w:id="222" w:author="rawlins" w:date="2015-05-19T11:59:00Z">
        <w:r w:rsidR="001B2B37" w:rsidRPr="00905817">
          <w:rPr>
            <w:position w:val="-16"/>
          </w:rPr>
          <w:object w:dxaOrig="2240" w:dyaOrig="440" w14:anchorId="56507262">
            <v:shape id="_x0000_i1594" type="#_x0000_t75" style="width:112.75pt;height:21.75pt" o:ole="">
              <v:imagedata r:id="rId1156" o:title=""/>
            </v:shape>
            <o:OLEObject Type="Embed" ProgID="Equation.DSMT4" ShapeID="_x0000_i1594" DrawAspect="Content" ObjectID="_1493631712" r:id="rId1157"/>
          </w:object>
        </w:r>
      </w:ins>
      <w:del w:id="223" w:author="rawlins" w:date="2015-05-19T11:59:00Z">
        <w:r w:rsidR="00905817" w:rsidRPr="00905817" w:rsidDel="001B2B37">
          <w:rPr>
            <w:position w:val="-16"/>
          </w:rPr>
          <w:object w:dxaOrig="2260" w:dyaOrig="440" w14:anchorId="4709620A">
            <v:shape id="_x0000_i1595" type="#_x0000_t75" style="width:113.45pt;height:21.75pt" o:ole="">
              <v:imagedata r:id="rId1158" o:title=""/>
            </v:shape>
            <o:OLEObject Type="Embed" ProgID="Equation.DSMT4" ShapeID="_x0000_i1595" DrawAspect="Content" ObjectID="_1493631713" r:id="rId1159"/>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155</w:instrText>
      </w:r>
      <w:r w:rsidR="00BB2289">
        <w:rPr>
          <w:noProof/>
        </w:rPr>
        <w:fldChar w:fldCharType="end"/>
      </w:r>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60" o:title=""/>
          </v:shape>
          <o:OLEObject Type="Embed" ProgID="Equation.DSMT4" ShapeID="_x0000_i1596" DrawAspect="Content" ObjectID="_1493631714" r:id="rId1161"/>
        </w:object>
      </w:r>
      <w:r>
        <w:t xml:space="preserve">. Combining these relations with </w:t>
      </w:r>
      <w:r w:rsidR="006F568B">
        <w:fldChar w:fldCharType="begin"/>
      </w:r>
      <w:r w:rsidR="006F568B">
        <w:instrText xml:space="preserve"> GOTOBUTTON ZEqnNum431995  \* MERGEFORMAT </w:instrText>
      </w:r>
      <w:r w:rsidR="00BB2289">
        <w:fldChar w:fldCharType="begin"/>
      </w:r>
      <w:r w:rsidR="00BB2289">
        <w:instrText xml:space="preserve"> REF ZEqnNum431995 \* Charformat \! \* MERGEFORMAT </w:instrText>
      </w:r>
      <w:r w:rsidR="00BB2289">
        <w:fldChar w:fldCharType="separate"/>
      </w:r>
      <w:r w:rsidR="00D3178E">
        <w:instrText>(2.148)</w:instrText>
      </w:r>
      <w:r w:rsidR="00BB2289">
        <w:fldChar w:fldCharType="end"/>
      </w:r>
      <w:r w:rsidR="006F568B">
        <w:fldChar w:fldCharType="end"/>
      </w:r>
      <w:r>
        <w:t>-</w:t>
      </w:r>
      <w:r w:rsidR="006F568B">
        <w:fldChar w:fldCharType="begin"/>
      </w:r>
      <w:r w:rsidR="006F568B">
        <w:instrText xml:space="preserve"> GOTOBUTTON ZEqnNum466274  \* MERGEFORMAT </w:instrText>
      </w:r>
      <w:r w:rsidR="00BB2289">
        <w:fldChar w:fldCharType="begin"/>
      </w:r>
      <w:r w:rsidR="00BB2289">
        <w:instrText xml:space="preserve"> REF ZEqnNum466274 \</w:instrText>
      </w:r>
      <w:r w:rsidR="00BB2289">
        <w:instrText xml:space="preserve">* Charformat \! \* MERGEFORMAT </w:instrText>
      </w:r>
      <w:r w:rsidR="00BB2289">
        <w:fldChar w:fldCharType="separate"/>
      </w:r>
      <w:r w:rsidR="00D3178E">
        <w:instrText>(2.149)</w:instrText>
      </w:r>
      <w:r w:rsidR="00BB2289">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62" o:title=""/>
          </v:shape>
          <o:OLEObject Type="Embed" ProgID="Equation.DSMT4" ShapeID="_x0000_i1597" DrawAspect="Content" ObjectID="_1493631715" r:id="rId1163"/>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4" w:name="ZEqnNum715998"/>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w:instrText>
      </w:r>
      <w:r w:rsidR="00BB2289">
        <w:instrText xml:space="preserve">MTEqn \c \* Arabic \* MERGEFORMAT </w:instrText>
      </w:r>
      <w:r w:rsidR="00BB2289">
        <w:fldChar w:fldCharType="separate"/>
      </w:r>
      <w:r w:rsidR="00D3178E">
        <w:rPr>
          <w:noProof/>
        </w:rPr>
        <w:instrText>156</w:instrText>
      </w:r>
      <w:r w:rsidR="00BB2289">
        <w:rPr>
          <w:noProof/>
        </w:rPr>
        <w:fldChar w:fldCharType="end"/>
      </w:r>
      <w:r w:rsidR="00F75A04">
        <w:instrText>)</w:instrText>
      </w:r>
      <w:bookmarkEnd w:id="224"/>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25" w:name="_Toc289032542"/>
      <w:r w:rsidRPr="009F07AE">
        <w:t>Mixture with Negligible Solute Volume Fraction</w:t>
      </w:r>
      <w:bookmarkEnd w:id="225"/>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64" o:title=""/>
          </v:shape>
          <o:OLEObject Type="Embed" ProgID="Equation.DSMT4" ShapeID="_x0000_i1598" DrawAspect="Content" ObjectID="_1493631716" r:id="rId1165"/>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6" o:title=""/>
          </v:shape>
          <o:OLEObject Type="Embed" ProgID="Equation.DSMT4" ShapeID="_x0000_i1599" DrawAspect="Content" ObjectID="_1493631717" r:id="rId1167"/>
        </w:object>
      </w:r>
      <w:r>
        <w:t xml:space="preserve">.  Substituting </w:t>
      </w:r>
      <w:r w:rsidR="00905817" w:rsidRPr="00905817">
        <w:rPr>
          <w:position w:val="-12"/>
        </w:rPr>
        <w:object w:dxaOrig="1120" w:dyaOrig="380" w14:anchorId="24BDCD18">
          <v:shape id="_x0000_i1600" type="#_x0000_t75" style="width:56.4pt;height:19pt" o:ole="">
            <v:imagedata r:id="rId1168" o:title=""/>
          </v:shape>
          <o:OLEObject Type="Embed" ProgID="Equation.DSMT4" ShapeID="_x0000_i1600" DrawAspect="Content" ObjectID="_1493631718" r:id="rId1169"/>
        </w:object>
      </w:r>
      <w:r>
        <w:t xml:space="preserve"> into</w:t>
      </w:r>
      <w:r w:rsidR="006F568B">
        <w:t xml:space="preserve"> </w:t>
      </w:r>
      <w:r w:rsidR="006F568B">
        <w:fldChar w:fldCharType="begin"/>
      </w:r>
      <w:r w:rsidR="006F568B">
        <w:instrText xml:space="preserve"> GOTOBUTTON ZEqnNum719595  \* MERGEFORMAT </w:instrText>
      </w:r>
      <w:r w:rsidR="00BB2289">
        <w:fldChar w:fldCharType="begin"/>
      </w:r>
      <w:r w:rsidR="00BB2289">
        <w:instrText xml:space="preserve"> RE</w:instrText>
      </w:r>
      <w:r w:rsidR="00BB2289">
        <w:instrText xml:space="preserve">F ZEqnNum719595 \* Charformat \! \* MERGEFORMAT </w:instrText>
      </w:r>
      <w:r w:rsidR="00BB2289">
        <w:fldChar w:fldCharType="separate"/>
      </w:r>
      <w:r w:rsidR="00D3178E">
        <w:instrText>(2.145)</w:instrText>
      </w:r>
      <w:r w:rsidR="00BB2289">
        <w:fldChar w:fldCharType="end"/>
      </w:r>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70" o:title=""/>
          </v:shape>
          <o:OLEObject Type="Embed" ProgID="Equation.DSMT4" ShapeID="_x0000_i1601" DrawAspect="Content" ObjectID="_1493631719" r:id="rId1171"/>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72" o:title=""/>
          </v:shape>
          <o:OLEObject Type="Embed" ProgID="Equation.DSMT4" ShapeID="_x0000_i1602" DrawAspect="Content" ObjectID="_1493631720" r:id="rId1173"/>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6" w:name="ZEqnNum661851"/>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157</w:instrText>
      </w:r>
      <w:r w:rsidR="00BB2289">
        <w:rPr>
          <w:noProof/>
        </w:rPr>
        <w:fldChar w:fldCharType="end"/>
      </w:r>
      <w:r w:rsidR="00F75A04">
        <w:instrText>)</w:instrText>
      </w:r>
      <w:bookmarkEnd w:id="226"/>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74" o:title=""/>
          </v:shape>
          <o:OLEObject Type="Embed" ProgID="Equation.DSMT4" ShapeID="_x0000_i1603" DrawAspect="Content" ObjectID="_1493631721" r:id="rId1175"/>
        </w:object>
      </w:r>
      <w:r>
        <w:t xml:space="preserve"> is the same for all </w:t>
      </w:r>
      <w:r w:rsidR="00905817" w:rsidRPr="00905817">
        <w:rPr>
          <w:position w:val="-6"/>
        </w:rPr>
        <w:object w:dxaOrig="240" w:dyaOrig="220" w14:anchorId="37A95C17">
          <v:shape id="_x0000_i1604" type="#_x0000_t75" style="width:12.25pt;height:10.85pt" o:ole="">
            <v:imagedata r:id="rId1176" o:title=""/>
          </v:shape>
          <o:OLEObject Type="Embed" ProgID="Equation.DSMT4" ShapeID="_x0000_i1604" DrawAspect="Content" ObjectID="_1493631722" r:id="rId1177"/>
        </w:object>
      </w:r>
      <w:r>
        <w:t xml:space="preserve"> would nullify the right-hand-side of </w:t>
      </w:r>
      <w:r w:rsidR="006F568B">
        <w:fldChar w:fldCharType="begin"/>
      </w:r>
      <w:r w:rsidR="006F568B">
        <w:instrText xml:space="preserve"> GOTOBUTTON ZEqnNum661851  \* MERGEFORMAT </w:instrText>
      </w:r>
      <w:r w:rsidR="00BB2289">
        <w:fldChar w:fldCharType="begin"/>
      </w:r>
      <w:r w:rsidR="00BB2289">
        <w:instrText xml:space="preserve"> REF ZEqnNum661851 \* Charformat \! \* MERGEFORMAT </w:instrText>
      </w:r>
      <w:r w:rsidR="00BB2289">
        <w:fldChar w:fldCharType="separate"/>
      </w:r>
      <w:r w:rsidR="00D3178E">
        <w:instrText>(2.157)</w:instrText>
      </w:r>
      <w:r w:rsidR="00BB2289">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BB2289">
        <w:fldChar w:fldCharType="begin"/>
      </w:r>
      <w:r w:rsidR="00BB2289">
        <w:instrText xml:space="preserve"> REF ZEqnNum534803 \* Charformat \! \* MERGEFORMAT </w:instrText>
      </w:r>
      <w:r w:rsidR="00BB2289">
        <w:fldChar w:fldCharType="separate"/>
      </w:r>
      <w:r w:rsidR="00D3178E">
        <w:instrText>(2.146)</w:instrText>
      </w:r>
      <w:r w:rsidR="00BB2289">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8" o:title=""/>
          </v:shape>
          <o:OLEObject Type="Embed" ProgID="Equation.DSMT4" ShapeID="_x0000_i1605" DrawAspect="Content" ObjectID="_1493631723" r:id="rId1179"/>
        </w:object>
      </w:r>
      <w:r>
        <w:t xml:space="preserve">), from which it follows that </w:t>
      </w:r>
      <w:r w:rsidR="00905817" w:rsidRPr="00905817">
        <w:rPr>
          <w:position w:val="-10"/>
        </w:rPr>
        <w:object w:dxaOrig="1120" w:dyaOrig="360" w14:anchorId="31E80CAC">
          <v:shape id="_x0000_i1606" type="#_x0000_t75" style="width:56.4pt;height:19pt" o:ole="">
            <v:imagedata r:id="rId1180" o:title=""/>
          </v:shape>
          <o:OLEObject Type="Embed" ProgID="Equation.DSMT4" ShapeID="_x0000_i1606" DrawAspect="Content" ObjectID="_1493631724" r:id="rId1181"/>
        </w:object>
      </w:r>
      <w:r>
        <w:t xml:space="preserve"> and </w:t>
      </w:r>
      <w:r w:rsidR="00905817" w:rsidRPr="00905817">
        <w:rPr>
          <w:position w:val="-28"/>
        </w:rPr>
        <w:object w:dxaOrig="1740" w:dyaOrig="540" w14:anchorId="4D208934">
          <v:shape id="_x0000_i1607" type="#_x0000_t75" style="width:86.95pt;height:27.15pt" o:ole="">
            <v:imagedata r:id="rId1182" o:title=""/>
          </v:shape>
          <o:OLEObject Type="Embed" ProgID="Equation.DSMT4" ShapeID="_x0000_i1607" DrawAspect="Content" ObjectID="_1493631725" r:id="rId1183"/>
        </w:object>
      </w:r>
      <w:r>
        <w:t xml:space="preserve">, where </w:t>
      </w:r>
      <w:r w:rsidR="00905817" w:rsidRPr="00905817">
        <w:rPr>
          <w:position w:val="-16"/>
        </w:rPr>
        <w:object w:dxaOrig="1680" w:dyaOrig="440" w14:anchorId="11AE8BE3">
          <v:shape id="_x0000_i1608" type="#_x0000_t75" style="width:83.55pt;height:21.75pt" o:ole="">
            <v:imagedata r:id="rId1184" o:title=""/>
          </v:shape>
          <o:OLEObject Type="Embed" ProgID="Equation.DSMT4" ShapeID="_x0000_i1608" DrawAspect="Content" ObjectID="_1493631726" r:id="rId1185"/>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6" o:title=""/>
          </v:shape>
          <o:OLEObject Type="Embed" ProgID="Equation.DSMT4" ShapeID="_x0000_i1609" DrawAspect="Content" ObjectID="_1493631727" r:id="rId1187"/>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7" w:name="ZEqnNum939122"/>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158</w:instrText>
      </w:r>
      <w:r w:rsidR="00BB2289">
        <w:rPr>
          <w:noProof/>
        </w:rPr>
        <w:fldChar w:fldCharType="end"/>
      </w:r>
      <w:r w:rsidR="00F75A04">
        <w:instrText>)</w:instrText>
      </w:r>
      <w:bookmarkEnd w:id="227"/>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28" w:name="_Toc289032543"/>
      <w:r w:rsidRPr="007E0937">
        <w:t>Chemical Kinetics</w:t>
      </w:r>
      <w:bookmarkEnd w:id="228"/>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8" o:title=""/>
          </v:shape>
          <o:OLEObject Type="Embed" ProgID="Equation.DSMT4" ShapeID="_x0000_i1610" DrawAspect="Content" ObjectID="_1493631728" r:id="rId1189"/>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90" o:title=""/>
          </v:shape>
          <o:OLEObject Type="Embed" ProgID="Equation.DSMT4" ShapeID="_x0000_i1611" DrawAspect="Content" ObjectID="_1493631729" r:id="rId1191"/>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92" o:title=""/>
          </v:shape>
          <o:OLEObject Type="Embed" ProgID="Equation.DSMT4" ShapeID="_x0000_i1612" DrawAspect="Content" ObjectID="_1493631730" r:id="rId1193"/>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94" o:title=""/>
          </v:shape>
          <o:OLEObject Type="Embed" ProgID="Equation.DSMT4" ShapeID="_x0000_i1613" DrawAspect="Content" ObjectID="_1493631731" r:id="rId1195"/>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29" w:author="rawlins" w:date="2015-05-19T12:00:00Z">
        <w:r w:rsidR="001B2B37" w:rsidRPr="00905817">
          <w:rPr>
            <w:position w:val="-38"/>
          </w:rPr>
          <w:object w:dxaOrig="3780" w:dyaOrig="800" w14:anchorId="49754BC0">
            <v:shape id="_x0000_i1614" type="#_x0000_t75" style="width:189.5pt;height:40.1pt" o:ole="">
              <v:imagedata r:id="rId1196" o:title=""/>
            </v:shape>
            <o:OLEObject Type="Embed" ProgID="Equation.DSMT4" ShapeID="_x0000_i1614" DrawAspect="Content" ObjectID="_1493631732" r:id="rId1197"/>
          </w:object>
        </w:r>
      </w:ins>
      <w:del w:id="230" w:author="rawlins" w:date="2015-05-19T12:00:00Z">
        <w:r w:rsidR="00905817" w:rsidRPr="00905817" w:rsidDel="001B2B37">
          <w:rPr>
            <w:position w:val="-38"/>
          </w:rPr>
          <w:object w:dxaOrig="3780" w:dyaOrig="800" w14:anchorId="183CC4DC">
            <v:shape id="_x0000_i1615" type="#_x0000_t75" style="width:188.85pt;height:40.1pt" o:ole="">
              <v:imagedata r:id="rId1198" o:title=""/>
            </v:shape>
            <o:OLEObject Type="Embed" ProgID="Equation.DSMT4" ShapeID="_x0000_i1615" DrawAspect="Content" ObjectID="_1493631733" r:id="rId1199"/>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1" w:name="ZEqnNum169221"/>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159</w:instrText>
      </w:r>
      <w:r w:rsidR="00BB2289">
        <w:rPr>
          <w:noProof/>
        </w:rPr>
        <w:fldChar w:fldCharType="end"/>
      </w:r>
      <w:r w:rsidR="00F75A04">
        <w:instrText>)</w:instrText>
      </w:r>
      <w:bookmarkEnd w:id="231"/>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200" o:title=""/>
          </v:shape>
          <o:OLEObject Type="Embed" ProgID="Equation.DSMT4" ShapeID="_x0000_i1616" DrawAspect="Content" ObjectID="_1493631734" r:id="rId1201"/>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160</w:instrText>
      </w:r>
      <w:r w:rsidR="00BB2289">
        <w:rPr>
          <w:noProof/>
        </w:rPr>
        <w:fldChar w:fldCharType="end"/>
      </w:r>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202" o:title=""/>
          </v:shape>
          <o:OLEObject Type="Embed" ProgID="Equation.DSMT4" ShapeID="_x0000_i1617" DrawAspect="Content" ObjectID="_1493631735" r:id="rId1203"/>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204" o:title=""/>
          </v:shape>
          <o:OLEObject Type="Embed" ProgID="Equation.DSMT4" ShapeID="_x0000_i1618" DrawAspect="Content" ObjectID="_1493631736" r:id="rId1205"/>
        </w:object>
      </w:r>
      <w:r>
        <w:t xml:space="preserve">; </w:t>
      </w:r>
      <w:r w:rsidR="00905817" w:rsidRPr="00905817">
        <w:rPr>
          <w:position w:val="-12"/>
        </w:rPr>
        <w:object w:dxaOrig="300" w:dyaOrig="380" w14:anchorId="77C88F39">
          <v:shape id="_x0000_i1619" type="#_x0000_t75" style="width:14.95pt;height:19pt" o:ole="">
            <v:imagedata r:id="rId1206" o:title=""/>
          </v:shape>
          <o:OLEObject Type="Embed" ProgID="Equation.DSMT4" ShapeID="_x0000_i1619" DrawAspect="Content" ObjectID="_1493631737" r:id="rId1207"/>
        </w:object>
      </w:r>
      <w:r>
        <w:t xml:space="preserve"> and </w:t>
      </w:r>
      <w:r w:rsidR="00905817" w:rsidRPr="00905817">
        <w:rPr>
          <w:position w:val="-12"/>
        </w:rPr>
        <w:object w:dxaOrig="300" w:dyaOrig="380" w14:anchorId="779319A6">
          <v:shape id="_x0000_i1620" type="#_x0000_t75" style="width:14.95pt;height:19pt" o:ole="">
            <v:imagedata r:id="rId1208" o:title=""/>
          </v:shape>
          <o:OLEObject Type="Embed" ProgID="Equation.DSMT4" ShapeID="_x0000_i1620" DrawAspect="Content" ObjectID="_1493631738" r:id="rId1209"/>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10" o:title=""/>
          </v:shape>
          <o:OLEObject Type="Embed" ProgID="Equation.DSMT4" ShapeID="_x0000_i1621" DrawAspect="Content" ObjectID="_1493631739" r:id="rId1211"/>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12" o:title=""/>
          </v:shape>
          <o:OLEObject Type="Embed" ProgID="Equation.DSMT4" ShapeID="_x0000_i1622" DrawAspect="Content" ObjectID="_1493631740" r:id="rId1213"/>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14" o:title=""/>
          </v:shape>
          <o:OLEObject Type="Embed" ProgID="Equation.DSMT4" ShapeID="_x0000_i1623" DrawAspect="Content" ObjectID="_1493631741" r:id="rId1215"/>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2" w:name="ZEqnNum937961"/>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161</w:instrText>
      </w:r>
      <w:r w:rsidR="00BB2289">
        <w:rPr>
          <w:noProof/>
        </w:rPr>
        <w:fldChar w:fldCharType="end"/>
      </w:r>
      <w:r w:rsidR="00F75A04">
        <w:instrText>)</w:instrText>
      </w:r>
      <w:bookmarkEnd w:id="232"/>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6" o:title=""/>
          </v:shape>
          <o:OLEObject Type="Embed" ProgID="Equation.DSMT4" ShapeID="_x0000_i1624" DrawAspect="Content" ObjectID="_1493631742" r:id="rId1217"/>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8" o:title=""/>
          </v:shape>
          <o:OLEObject Type="Embed" ProgID="Equation.DSMT4" ShapeID="_x0000_i1625" DrawAspect="Content" ObjectID="_1493631743" r:id="rId1219"/>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20" o:title=""/>
          </v:shape>
          <o:OLEObject Type="Embed" ProgID="Equation.DSMT4" ShapeID="_x0000_i1626" DrawAspect="Content" ObjectID="_1493631744" r:id="rId1221"/>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145872"/>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162</w:instrText>
      </w:r>
      <w:r w:rsidR="00BB2289">
        <w:rPr>
          <w:noProof/>
        </w:rPr>
        <w:fldChar w:fldCharType="end"/>
      </w:r>
      <w:r w:rsidR="00F75A04">
        <w:instrText>)</w:instrText>
      </w:r>
      <w:bookmarkEnd w:id="233"/>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22" o:title=""/>
          </v:shape>
          <o:OLEObject Type="Embed" ProgID="Equation.DSMT4" ShapeID="_x0000_i1627" DrawAspect="Content" ObjectID="_1493631745" r:id="rId1223"/>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24" o:title=""/>
          </v:shape>
          <o:OLEObject Type="Embed" ProgID="Equation.DSMT4" ShapeID="_x0000_i1628" DrawAspect="Content" ObjectID="_1493631746" r:id="rId1225"/>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6" o:title=""/>
          </v:shape>
          <o:OLEObject Type="Embed" ProgID="Equation.DSMT4" ShapeID="_x0000_i1629" DrawAspect="Content" ObjectID="_1493631747" r:id="rId1227"/>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163</w:instrText>
      </w:r>
      <w:r w:rsidR="00BB2289">
        <w:rPr>
          <w:noProof/>
        </w:rPr>
        <w:fldChar w:fldCharType="end"/>
      </w:r>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r w:rsidR="00BB2289">
        <w:fldChar w:fldCharType="begin"/>
      </w:r>
      <w:r w:rsidR="00BB2289">
        <w:instrText xml:space="preserve"> REF ZEqnNum937961 \* Charformat \! \* MERGEFORMAT </w:instrText>
      </w:r>
      <w:r w:rsidR="00BB2289">
        <w:fldChar w:fldCharType="separate"/>
      </w:r>
      <w:r w:rsidR="00D3178E">
        <w:instrText>(2.161)</w:instrText>
      </w:r>
      <w:r w:rsidR="00BB2289">
        <w:fldChar w:fldCharType="end"/>
      </w:r>
      <w:r w:rsidR="006F568B">
        <w:fldChar w:fldCharType="end"/>
      </w:r>
      <w:r>
        <w:t>-</w:t>
      </w:r>
      <w:r w:rsidR="006F568B">
        <w:fldChar w:fldCharType="begin"/>
      </w:r>
      <w:r w:rsidR="006F568B">
        <w:instrText xml:space="preserve"> GOTOBUTTON ZEqnNum145872  \* MERGEFORMAT </w:instrText>
      </w:r>
      <w:r w:rsidR="00BB2289">
        <w:fldChar w:fldCharType="begin"/>
      </w:r>
      <w:r w:rsidR="00BB2289">
        <w:instrText xml:space="preserve"> REF ZEqnNum145872 \* Charformat \! \* MERGEFORMAT </w:instrText>
      </w:r>
      <w:r w:rsidR="00BB2289">
        <w:fldChar w:fldCharType="separate"/>
      </w:r>
      <w:r w:rsidR="00D3178E">
        <w:instrText>(2.162)</w:instrText>
      </w:r>
      <w:r w:rsidR="00BB2289">
        <w:fldChar w:fldCharType="end"/>
      </w:r>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8" o:title=""/>
          </v:shape>
          <o:OLEObject Type="Embed" ProgID="Equation.DSMT4" ShapeID="_x0000_i1630" DrawAspect="Content" ObjectID="_1493631748" r:id="rId1229"/>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BB2289">
        <w:fldChar w:fldCharType="begin"/>
      </w:r>
      <w:r w:rsidR="00BB2289">
        <w:instrText xml:space="preserve"> REF ZE</w:instrText>
      </w:r>
      <w:r w:rsidR="00BB2289">
        <w:instrText xml:space="preserve">qnNum560749 \* Charformat \! \* MERGEFORMAT </w:instrText>
      </w:r>
      <w:r w:rsidR="00BB2289">
        <w:fldChar w:fldCharType="separate"/>
      </w:r>
      <w:r w:rsidR="00D3178E">
        <w:instrText>(2.154)</w:instrText>
      </w:r>
      <w:r w:rsidR="00BB2289">
        <w:fldChar w:fldCharType="end"/>
      </w:r>
      <w:r w:rsidR="006F568B">
        <w:fldChar w:fldCharType="end"/>
      </w:r>
      <w:r>
        <w:t xml:space="preserve">, </w:t>
      </w:r>
      <w:r w:rsidR="006F568B">
        <w:fldChar w:fldCharType="begin"/>
      </w:r>
      <w:r w:rsidR="006F568B">
        <w:instrText xml:space="preserve"> GOTOBUTTON ZEqnNum169221  \* MERGEFORMAT </w:instrText>
      </w:r>
      <w:r w:rsidR="00BB2289">
        <w:fldChar w:fldCharType="begin"/>
      </w:r>
      <w:r w:rsidR="00BB2289">
        <w:instrText xml:space="preserve"> REF ZEqnNum169221 \* Charformat \! \* MERGEFORMAT </w:instrText>
      </w:r>
      <w:r w:rsidR="00BB2289">
        <w:fldChar w:fldCharType="separate"/>
      </w:r>
      <w:r w:rsidR="00D3178E">
        <w:instrText>(2.159)</w:instrText>
      </w:r>
      <w:r w:rsidR="00BB2289">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BB2289">
        <w:fldChar w:fldCharType="begin"/>
      </w:r>
      <w:r w:rsidR="00BB2289">
        <w:instrText xml:space="preserve"> REF ZEqnNum937961 \* Charformat \! \* MERGEFO</w:instrText>
      </w:r>
      <w:r w:rsidR="00BB2289">
        <w:instrText xml:space="preserve">RMAT </w:instrText>
      </w:r>
      <w:r w:rsidR="00BB2289">
        <w:fldChar w:fldCharType="separate"/>
      </w:r>
      <w:r w:rsidR="00D3178E">
        <w:instrText>(2.161)</w:instrText>
      </w:r>
      <w:r w:rsidR="00BB2289">
        <w:fldChar w:fldCharType="end"/>
      </w:r>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30" o:title=""/>
          </v:shape>
          <o:OLEObject Type="Embed" ProgID="Equation.DSMT4" ShapeID="_x0000_i1631" DrawAspect="Content" ObjectID="_1493631749" r:id="rId1231"/>
        </w:object>
      </w:r>
      <w:r>
        <w:t xml:space="preserve">, so that the constraint of </w:t>
      </w:r>
      <w:r w:rsidR="006F568B">
        <w:fldChar w:fldCharType="begin"/>
      </w:r>
      <w:r w:rsidR="006F568B">
        <w:instrText xml:space="preserve"> GOTOBUTTON ZEqnNum534803  \* MERGEFORMAT </w:instrText>
      </w:r>
      <w:r w:rsidR="00BB2289">
        <w:fldChar w:fldCharType="begin"/>
      </w:r>
      <w:r w:rsidR="00BB2289">
        <w:instrText xml:space="preserve"> REF ZEqnNum534803 \* Charformat \! \* MERGEFORMAT </w:instrText>
      </w:r>
      <w:r w:rsidR="00BB2289">
        <w:fldChar w:fldCharType="separate"/>
      </w:r>
      <w:r w:rsidR="00D3178E">
        <w:instrText>(2.146)</w:instrText>
      </w:r>
      <w:r w:rsidR="00BB2289">
        <w:fldChar w:fldCharType="end"/>
      </w:r>
      <w:r w:rsidR="006F568B">
        <w:fldChar w:fldCharType="end"/>
      </w:r>
      <w:r>
        <w:t xml:space="preserve"> is equivalent to enforcing stoichiometry, namely,</w:t>
      </w:r>
    </w:p>
    <w:p w14:paraId="366C5BF1" w14:textId="0124DF99" w:rsidR="00032843" w:rsidRDefault="00032843" w:rsidP="00032843">
      <w:pPr>
        <w:pStyle w:val="MTDisplayEquation"/>
      </w:pPr>
      <w:r>
        <w:tab/>
      </w:r>
      <w:ins w:id="234" w:author="rawlins" w:date="2015-05-19T12:00:00Z">
        <w:r w:rsidR="001B2B37" w:rsidRPr="00905817">
          <w:rPr>
            <w:position w:val="-28"/>
          </w:rPr>
          <w:object w:dxaOrig="1320" w:dyaOrig="540" w14:anchorId="5C7149B0">
            <v:shape id="_x0000_i1632" type="#_x0000_t75" style="width:66.55pt;height:27.15pt" o:ole="">
              <v:imagedata r:id="rId1232" o:title=""/>
            </v:shape>
            <o:OLEObject Type="Embed" ProgID="Equation.DSMT4" ShapeID="_x0000_i1632" DrawAspect="Content" ObjectID="_1493631750" r:id="rId1233"/>
          </w:object>
        </w:r>
      </w:ins>
      <w:del w:id="235" w:author="rawlins" w:date="2015-05-19T12:00:00Z">
        <w:r w:rsidR="00905817" w:rsidRPr="00905817" w:rsidDel="001B2B37">
          <w:rPr>
            <w:position w:val="-28"/>
          </w:rPr>
          <w:object w:dxaOrig="1340" w:dyaOrig="540" w14:anchorId="2D3E2306">
            <v:shape id="_x0000_i1633" type="#_x0000_t75" style="width:67.25pt;height:27.15pt" o:ole="">
              <v:imagedata r:id="rId1234" o:title=""/>
            </v:shape>
            <o:OLEObject Type="Embed" ProgID="Equation.DSMT4" ShapeID="_x0000_i1633" DrawAspect="Content" ObjectID="_1493631751" r:id="rId1235"/>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164</w:instrText>
      </w:r>
      <w:r w:rsidR="00BB2289">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BB2289">
        <w:fldChar w:fldCharType="begin"/>
      </w:r>
      <w:r w:rsidR="00BB2289">
        <w:instrText xml:space="preserve"> REF ZEqnNum939122 \* Charformat \! \* MERGEFORMAT </w:instrText>
      </w:r>
      <w:r w:rsidR="00BB2289">
        <w:fldChar w:fldCharType="separate"/>
      </w:r>
      <w:r w:rsidR="00D3178E">
        <w:instrText>(2.158)</w:instrText>
      </w:r>
      <w:r w:rsidR="00BB2289">
        <w:fldChar w:fldCharType="end"/>
      </w:r>
      <w:r w:rsidR="006F568B">
        <w:fldChar w:fldCharType="end"/>
      </w:r>
      <w:r>
        <w:t xml:space="preserve"> may now be rewritten as</w:t>
      </w:r>
    </w:p>
    <w:p w14:paraId="54900664" w14:textId="106B6581" w:rsidR="008B0E40" w:rsidRDefault="008B0E40" w:rsidP="008B0E40">
      <w:pPr>
        <w:pStyle w:val="MTDisplayEquation"/>
      </w:pPr>
      <w:r>
        <w:tab/>
      </w:r>
      <w:ins w:id="236" w:author="rawlins" w:date="2015-05-19T12:01:00Z">
        <w:r w:rsidR="001B2B37" w:rsidRPr="00905817">
          <w:rPr>
            <w:position w:val="-16"/>
          </w:rPr>
          <w:object w:dxaOrig="2659" w:dyaOrig="440" w14:anchorId="1F796D86">
            <v:shape id="_x0000_i1634" type="#_x0000_t75" style="width:133.15pt;height:21.75pt" o:ole="">
              <v:imagedata r:id="rId1236" o:title=""/>
            </v:shape>
            <o:OLEObject Type="Embed" ProgID="Equation.DSMT4" ShapeID="_x0000_i1634" DrawAspect="Content" ObjectID="_1493631752" r:id="rId1237"/>
          </w:object>
        </w:r>
      </w:ins>
      <w:del w:id="237" w:author="rawlins" w:date="2015-05-19T12:01:00Z">
        <w:r w:rsidR="00905817" w:rsidRPr="00905817" w:rsidDel="001B2B37">
          <w:rPr>
            <w:position w:val="-16"/>
          </w:rPr>
          <w:object w:dxaOrig="2680" w:dyaOrig="440" w14:anchorId="1CC0872E">
            <v:shape id="_x0000_i1635" type="#_x0000_t75" style="width:133.8pt;height:21.75pt" o:ole="">
              <v:imagedata r:id="rId1238" o:title=""/>
            </v:shape>
            <o:OLEObject Type="Embed" ProgID="Equation.DSMT4" ShapeID="_x0000_i1635" DrawAspect="Content" ObjectID="_1493631753" r:id="rId1239"/>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BB2289">
        <w:fldChar w:fldCharType="begin"/>
      </w:r>
      <w:r w:rsidR="00BB2289">
        <w:instrText xml:space="preserve"> SEQ MTSec \c \* Arabic \* MERGEFORMAT </w:instrText>
      </w:r>
      <w:r w:rsidR="00BB2289">
        <w:fldChar w:fldCharType="separate"/>
      </w:r>
      <w:r w:rsidR="00D3178E">
        <w:rPr>
          <w:noProof/>
        </w:rPr>
        <w:instrText>2</w:instrText>
      </w:r>
      <w:r w:rsidR="00BB2289">
        <w:rPr>
          <w:noProof/>
        </w:rPr>
        <w:fldChar w:fldCharType="end"/>
      </w:r>
      <w:r w:rsidR="00F75A04">
        <w:instrText>.</w:instrText>
      </w:r>
      <w:r w:rsidR="00BB2289">
        <w:fldChar w:fldCharType="begin"/>
      </w:r>
      <w:r w:rsidR="00BB2289">
        <w:instrText xml:space="preserve"> SEQ MTEqn \c \* Arabic \* MERGEFORMAT </w:instrText>
      </w:r>
      <w:r w:rsidR="00BB2289">
        <w:fldChar w:fldCharType="separate"/>
      </w:r>
      <w:r w:rsidR="00D3178E">
        <w:rPr>
          <w:noProof/>
        </w:rPr>
        <w:instrText>165</w:instrText>
      </w:r>
      <w:r w:rsidR="00BB2289">
        <w:rPr>
          <w:noProof/>
        </w:rPr>
        <w:fldChar w:fldCharType="end"/>
      </w:r>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40" o:title=""/>
          </v:shape>
          <o:OLEObject Type="Embed" ProgID="Equation.DSMT4" ShapeID="_x0000_i1636" DrawAspect="Content" ObjectID="_1493631754" r:id="rId1241"/>
        </w:object>
      </w:r>
      <w:r>
        <w:t xml:space="preserve"> and </w:t>
      </w:r>
      <w:r w:rsidR="00905817" w:rsidRPr="00905817">
        <w:rPr>
          <w:position w:val="-12"/>
        </w:rPr>
        <w:object w:dxaOrig="1400" w:dyaOrig="380" w14:anchorId="38181C30">
          <v:shape id="_x0000_i1637" type="#_x0000_t75" style="width:69.95pt;height:19pt" o:ole="">
            <v:imagedata r:id="rId1242" o:title=""/>
          </v:shape>
          <o:OLEObject Type="Embed" ProgID="Equation.DSMT4" ShapeID="_x0000_i1637" DrawAspect="Content" ObjectID="_1493631755" r:id="rId1243"/>
        </w:object>
      </w:r>
      <w:r>
        <w:t xml:space="preserve"> is the molar volume of </w:t>
      </w:r>
      <w:r w:rsidR="00905817" w:rsidRPr="00905817">
        <w:rPr>
          <w:position w:val="-6"/>
        </w:rPr>
        <w:object w:dxaOrig="240" w:dyaOrig="220" w14:anchorId="7BD9A716">
          <v:shape id="_x0000_i1638" type="#_x0000_t75" style="width:12.25pt;height:10.85pt" o:ole="">
            <v:imagedata r:id="rId1244" o:title=""/>
          </v:shape>
          <o:OLEObject Type="Embed" ProgID="Equation.DSMT4" ShapeID="_x0000_i1638" DrawAspect="Content" ObjectID="_1493631756" r:id="rId1245"/>
        </w:object>
      </w:r>
      <w:r>
        <w:t xml:space="preserve">. Similarly, the solute mass balance in </w:t>
      </w:r>
      <w:r w:rsidR="006F568B">
        <w:fldChar w:fldCharType="begin"/>
      </w:r>
      <w:r w:rsidR="006F568B">
        <w:instrText xml:space="preserve"> GOTOBUTTON ZEqnNum715998  \* MERGEFORMAT </w:instrText>
      </w:r>
      <w:r w:rsidR="00BB2289">
        <w:fldChar w:fldCharType="begin"/>
      </w:r>
      <w:r w:rsidR="00BB2289">
        <w:instrText xml:space="preserve"> REF ZEqnNum715998 \* Charformat \! \* MERGEFORMAT </w:instrText>
      </w:r>
      <w:r w:rsidR="00BB2289">
        <w:fldChar w:fldCharType="separate"/>
      </w:r>
      <w:r w:rsidR="00D3178E">
        <w:instrText>(2.156)</w:instrText>
      </w:r>
      <w:r w:rsidR="00BB2289">
        <w:fldChar w:fldCharType="end"/>
      </w:r>
      <w:r w:rsidR="006F568B">
        <w:fldChar w:fldCharType="end"/>
      </w:r>
      <w:r>
        <w:t xml:space="preserve"> becomes</w:t>
      </w:r>
    </w:p>
    <w:p w14:paraId="4B486257" w14:textId="19233E69" w:rsidR="008B0E40" w:rsidRDefault="008B0E40" w:rsidP="008B0E40">
      <w:pPr>
        <w:pStyle w:val="MTDisplayEquation"/>
      </w:pPr>
      <w:r>
        <w:tab/>
      </w:r>
      <w:ins w:id="238" w:author="rawlins" w:date="2015-05-19T12:01:00Z">
        <w:r w:rsidR="001B2B37" w:rsidRPr="00905817">
          <w:rPr>
            <w:position w:val="-24"/>
          </w:rPr>
          <w:object w:dxaOrig="3980" w:dyaOrig="780" w14:anchorId="2CBE3C7C">
            <v:shape id="_x0000_i1639" type="#_x0000_t75" style="width:199.7pt;height:39.4pt" o:ole="">
              <v:imagedata r:id="rId1246" o:title=""/>
            </v:shape>
            <o:OLEObject Type="Embed" ProgID="Equation.DSMT4" ShapeID="_x0000_i1639" DrawAspect="Content" ObjectID="_1493631757" r:id="rId1247"/>
          </w:object>
        </w:r>
      </w:ins>
      <w:del w:id="239" w:author="rawlins" w:date="2015-05-19T12:01:00Z">
        <w:r w:rsidR="00905817" w:rsidRPr="00905817" w:rsidDel="001B2B37">
          <w:rPr>
            <w:position w:val="-24"/>
          </w:rPr>
          <w:object w:dxaOrig="4000" w:dyaOrig="780" w14:anchorId="05803AA7">
            <v:shape id="_x0000_i1640" type="#_x0000_t75" style="width:200.4pt;height:39.4pt" o:ole="">
              <v:imagedata r:id="rId1248" o:title=""/>
            </v:shape>
            <o:OLEObject Type="Embed" ProgID="Equation.DSMT4" ShapeID="_x0000_i1640" DrawAspect="Content" ObjectID="_1493631758" r:id="rId1249"/>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50" o:title=""/>
          </v:shape>
          <o:OLEObject Type="Embed" ProgID="Equation.DSMT4" ShapeID="_x0000_i1641" DrawAspect="Content" ObjectID="_1493631759" r:id="rId1251"/>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40" w:name="_Ref174786840"/>
      <w:bookmarkStart w:id="241" w:name="_Toc289032544"/>
      <w:r>
        <w:lastRenderedPageBreak/>
        <w:t>The Nonlinear FE Method</w:t>
      </w:r>
      <w:bookmarkEnd w:id="240"/>
      <w:bookmarkEnd w:id="241"/>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42" w:name="_Toc289032545"/>
      <w:r>
        <w:t>Weak formulation</w:t>
      </w:r>
      <w:r w:rsidR="00FB6012">
        <w:t xml:space="preserve"> for </w:t>
      </w:r>
      <w:r w:rsidR="0081541F">
        <w:t>S</w:t>
      </w:r>
      <w:r w:rsidR="00FB6012">
        <w:t xml:space="preserve">olid </w:t>
      </w:r>
      <w:r w:rsidR="0081541F">
        <w:t>M</w:t>
      </w:r>
      <w:r w:rsidR="00FB6012">
        <w:t>aterials</w:t>
      </w:r>
      <w:bookmarkEnd w:id="242"/>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52" o:title=""/>
          </v:shape>
          <o:OLEObject Type="Embed" ProgID="Equation.DSMT4" ShapeID="_x0000_i1642" DrawAspect="Content" ObjectID="_1493631760" r:id="rId12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3" w:name="ZEqnNum461456"/>
      <w:r>
        <w:instrText>(</w:instrText>
      </w:r>
      <w:r w:rsidR="00BB2289">
        <w:fldChar w:fldCharType="begin"/>
      </w:r>
      <w:r w:rsidR="00BB2289">
        <w:instrText xml:space="preserve"> SEQ MTS</w:instrText>
      </w:r>
      <w:r w:rsidR="00BB2289">
        <w:instrText xml:space="preserve">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w:instrText>
      </w:r>
      <w:r w:rsidR="00BB2289">
        <w:rPr>
          <w:noProof/>
        </w:rPr>
        <w:fldChar w:fldCharType="end"/>
      </w:r>
      <w:r>
        <w:instrText>)</w:instrText>
      </w:r>
      <w:bookmarkEnd w:id="243"/>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54" o:title=""/>
          </v:shape>
          <o:OLEObject Type="Embed" ProgID="Equation.DSMT4" ShapeID="_x0000_i1643" DrawAspect="Content" ObjectID="_1493631761" r:id="rId1255"/>
        </w:object>
      </w:r>
      <w:r>
        <w:t xml:space="preserve">is a virtual velocity and </w:t>
      </w:r>
      <w:r w:rsidR="00905817" w:rsidRPr="00905817">
        <w:rPr>
          <w:position w:val="-6"/>
        </w:rPr>
        <w:object w:dxaOrig="340" w:dyaOrig="279" w14:anchorId="3B2C97B0">
          <v:shape id="_x0000_i1644" type="#_x0000_t75" style="width:17pt;height:14.25pt" o:ole="">
            <v:imagedata r:id="rId1256" o:title=""/>
          </v:shape>
          <o:OLEObject Type="Embed" ProgID="Equation.DSMT4" ShapeID="_x0000_i1644" DrawAspect="Content" ObjectID="_1493631762" r:id="rId1257"/>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8" o:title=""/>
          </v:shape>
          <o:OLEObject Type="Embed" ProgID="Equation.DSMT4" ShapeID="_x0000_i1645" DrawAspect="Content" ObjectID="_1493631763" r:id="rId1259"/>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w:instrText>
      </w:r>
      <w:r w:rsidR="00BB2289">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60" o:title=""/>
          </v:shape>
          <o:OLEObject Type="Embed" ProgID="Equation.DSMT4" ShapeID="_x0000_i1646" DrawAspect="Content" ObjectID="_1493631764" r:id="rId1261"/>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62" o:title=""/>
          </v:shape>
          <o:OLEObject Type="Embed" ProgID="Equation.DSMT4" ShapeID="_x0000_i1647" DrawAspect="Content" ObjectID="_1493631765" r:id="rId1263"/>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44" w:name="_Toc289032546"/>
      <w:r>
        <w:t>Linearization</w:t>
      </w:r>
      <w:bookmarkEnd w:id="244"/>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BB2289">
        <w:fldChar w:fldCharType="begin"/>
      </w:r>
      <w:r w:rsidR="00BB2289">
        <w:instrText xml:space="preserve"> REF ZEqnNum461456 \! \* MERGEFORMAT </w:instrText>
      </w:r>
      <w:r w:rsidR="00BB2289">
        <w:fldChar w:fldCharType="separate"/>
      </w:r>
      <w:r w:rsidR="00D3178E">
        <w:instrText>(3.1)</w:instrText>
      </w:r>
      <w:r w:rsidR="00BB2289">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BB2289">
        <w:fldChar w:fldCharType="begin"/>
      </w:r>
      <w:r w:rsidR="00BB2289">
        <w:instrText xml:space="preserve"> REF ZEqnNum461456 \! \* MERGEFORMAT </w:instrText>
      </w:r>
      <w:r w:rsidR="00BB2289">
        <w:fldChar w:fldCharType="separate"/>
      </w:r>
      <w:r w:rsidR="00D3178E">
        <w:instrText>(3.1)</w:instrText>
      </w:r>
      <w:r w:rsidR="00BB2289">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64" o:title=""/>
          </v:shape>
          <o:OLEObject Type="Embed" ProgID="Equation.DSMT4" ShapeID="_x0000_i1648" DrawAspect="Content" ObjectID="_1493631766" r:id="rId1265"/>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6" o:title=""/>
          </v:shape>
          <o:OLEObject Type="Embed" ProgID="Equation.DSMT4" ShapeID="_x0000_i1649" DrawAspect="Content" ObjectID="_1493631767" r:id="rId1267"/>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8" o:title=""/>
          </v:shape>
          <o:OLEObject Type="Embed" ProgID="Equation.DSMT4" ShapeID="_x0000_i1650" DrawAspect="Content" ObjectID="_1493631768"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45" w:name="ZEqnNum927486"/>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w:instrText>
      </w:r>
      <w:r w:rsidR="00BB2289">
        <w:rPr>
          <w:noProof/>
        </w:rPr>
        <w:fldChar w:fldCharType="end"/>
      </w:r>
      <w:r>
        <w:instrText>)</w:instrText>
      </w:r>
      <w:bookmarkEnd w:id="245"/>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70" o:title=""/>
          </v:shape>
          <o:OLEObject Type="Embed" ProgID="Equation.DSMT4" ShapeID="_x0000_i1651" DrawAspect="Content" ObjectID="_1493631769"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w:instrText>
      </w:r>
      <w:r w:rsidR="00BB2289">
        <w:rPr>
          <w:noProof/>
        </w:rPr>
        <w:fldChar w:fldCharType="end"/>
      </w:r>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72" o:title=""/>
          </v:shape>
          <o:OLEObject Type="Embed" ProgID="Equation.DSMT4" ShapeID="_x0000_i1652" DrawAspect="Content" ObjectID="_1493631770" r:id="rId1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w:instrText>
      </w:r>
      <w:r w:rsidR="00BB2289">
        <w:rPr>
          <w:noProof/>
        </w:rPr>
        <w:fldChar w:fldCharType="end"/>
      </w:r>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74" o:title=""/>
          </v:shape>
          <o:OLEObject Type="Embed" ProgID="Equation.DSMT4" ShapeID="_x0000_i1653" DrawAspect="Content" ObjectID="_1493631771" r:id="rId12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w:instrText>
      </w:r>
      <w:r w:rsidR="00BB2289">
        <w:instrText xml:space="preserve">Arabic \* MERGEFORMAT </w:instrText>
      </w:r>
      <w:r w:rsidR="00BB2289">
        <w:fldChar w:fldCharType="separate"/>
      </w:r>
      <w:r w:rsidR="00D3178E">
        <w:rPr>
          <w:noProof/>
        </w:rPr>
        <w:instrText>6</w:instrText>
      </w:r>
      <w:r w:rsidR="00BB2289">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6" o:title=""/>
          </v:shape>
          <o:OLEObject Type="Embed" ProgID="Equation.DSMT4" ShapeID="_x0000_i1654" DrawAspect="Content" ObjectID="_1493631772" r:id="rId1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7</w:instrText>
      </w:r>
      <w:r w:rsidR="00BB2289">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8" o:title=""/>
          </v:shape>
          <o:OLEObject Type="Embed" ProgID="Equation.DSMT4" ShapeID="_x0000_i1655" DrawAspect="Content" ObjectID="_1493631773" r:id="rId1279"/>
        </w:object>
      </w:r>
      <w:r>
        <w:t xml:space="preserve">and </w:t>
      </w:r>
      <w:r w:rsidR="00905817" w:rsidRPr="00905817">
        <w:rPr>
          <w:position w:val="-6"/>
        </w:rPr>
        <w:object w:dxaOrig="200" w:dyaOrig="220" w14:anchorId="1AC85E31">
          <v:shape id="_x0000_i1656" type="#_x0000_t75" style="width:10.2pt;height:10.85pt" o:ole="">
            <v:imagedata r:id="rId1280" o:title=""/>
          </v:shape>
          <o:OLEObject Type="Embed" ProgID="Equation.DSMT4" ShapeID="_x0000_i1656" DrawAspect="Content" ObjectID="_1493631774" r:id="rId1281"/>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82" o:title=""/>
          </v:shape>
          <o:OLEObject Type="Embed" ProgID="Equation.DSMT4" ShapeID="_x0000_i1657" DrawAspect="Content" ObjectID="_1493631775" r:id="rId12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w:instrText>
      </w:r>
      <w:r w:rsidR="00BB2289">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84" o:title=""/>
          </v:shape>
          <o:OLEObject Type="Embed" ProgID="Equation.DSMT4" ShapeID="_x0000_i1658" DrawAspect="Content" ObjectID="_1493631776" r:id="rId1285"/>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6" o:title=""/>
          </v:shape>
          <o:OLEObject Type="Embed" ProgID="Equation.DSMT4" ShapeID="_x0000_i1659" DrawAspect="Content" ObjectID="_1493631777" r:id="rId1287"/>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8" o:title=""/>
          </v:shape>
          <o:OLEObject Type="Embed" ProgID="Equation.DSMT4" ShapeID="_x0000_i1660" DrawAspect="Content" ObjectID="_1493631778" r:id="rId1289"/>
        </w:object>
      </w:r>
      <w:r>
        <w:t xml:space="preserve"> and directed along the unit vector </w:t>
      </w:r>
      <w:r w:rsidR="00905817" w:rsidRPr="00905817">
        <w:rPr>
          <w:position w:val="-4"/>
        </w:rPr>
        <w:object w:dxaOrig="200" w:dyaOrig="200" w14:anchorId="0FFB5260">
          <v:shape id="_x0000_i1661" type="#_x0000_t75" style="width:10.2pt;height:10.2pt" o:ole="">
            <v:imagedata r:id="rId1290" o:title=""/>
          </v:shape>
          <o:OLEObject Type="Embed" ProgID="Equation.DSMT4" ShapeID="_x0000_i1661" DrawAspect="Content" ObjectID="_1493631779" r:id="rId1291"/>
        </w:object>
      </w:r>
      <w:r>
        <w:t xml:space="preserve">, the body force is given by </w:t>
      </w:r>
      <w:r w:rsidR="00905817" w:rsidRPr="00905817">
        <w:rPr>
          <w:position w:val="-10"/>
        </w:rPr>
        <w:object w:dxaOrig="940" w:dyaOrig="360" w14:anchorId="181A75D1">
          <v:shape id="_x0000_i1662" type="#_x0000_t75" style="width:47.55pt;height:19pt" o:ole="">
            <v:imagedata r:id="rId1292" o:title=""/>
          </v:shape>
          <o:OLEObject Type="Embed" ProgID="Equation.DSMT4" ShapeID="_x0000_i1662" DrawAspect="Content" ObjectID="_1493631780" r:id="rId1293"/>
        </w:object>
      </w:r>
      <w:r>
        <w:t xml:space="preserve">, where </w:t>
      </w:r>
      <w:r w:rsidR="00905817" w:rsidRPr="00905817">
        <w:rPr>
          <w:position w:val="-4"/>
        </w:rPr>
        <w:object w:dxaOrig="180" w:dyaOrig="200" w14:anchorId="21DA85D2">
          <v:shape id="_x0000_i1663" type="#_x0000_t75" style="width:8.85pt;height:10.2pt" o:ole="">
            <v:imagedata r:id="rId1294" o:title=""/>
          </v:shape>
          <o:OLEObject Type="Embed" ProgID="Equation.DSMT4" ShapeID="_x0000_i1663" DrawAspect="Content" ObjectID="_1493631781" r:id="rId1295"/>
        </w:object>
      </w:r>
      <w:r>
        <w:t xml:space="preserve"> is the vector distance from a point </w:t>
      </w:r>
      <w:r w:rsidR="00905817" w:rsidRPr="00905817">
        <w:rPr>
          <w:position w:val="-4"/>
        </w:rPr>
        <w:object w:dxaOrig="200" w:dyaOrig="200" w14:anchorId="5809F9DA">
          <v:shape id="_x0000_i1664" type="#_x0000_t75" style="width:10.2pt;height:10.2pt" o:ole="">
            <v:imagedata r:id="rId1296" o:title=""/>
          </v:shape>
          <o:OLEObject Type="Embed" ProgID="Equation.DSMT4" ShapeID="_x0000_i1664" DrawAspect="Content" ObjectID="_1493631782" r:id="rId1297"/>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8" o:title=""/>
          </v:shape>
          <o:OLEObject Type="Embed" ProgID="Equation.DSMT4" ShapeID="_x0000_i1665" DrawAspect="Content" ObjectID="_1493631783" r:id="rId1299"/>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rsidRPr="0075365E">
        <w:instrText>.</w:instrText>
      </w:r>
      <w:r w:rsidR="00BB2289">
        <w:fldChar w:fldCharType="begin"/>
      </w:r>
      <w:r w:rsidR="00BB2289">
        <w:instrText xml:space="preserve"> SEQ MTEqn \c \* Arabic \* MERGEFORMAT </w:instrText>
      </w:r>
      <w:r w:rsidR="00BB2289">
        <w:fldChar w:fldCharType="separate"/>
      </w:r>
      <w:r w:rsidR="00D3178E">
        <w:rPr>
          <w:noProof/>
        </w:rPr>
        <w:instrText>9</w:instrText>
      </w:r>
      <w:r w:rsidR="00BB2289">
        <w:rPr>
          <w:noProof/>
        </w:rPr>
        <w:fldChar w:fldCharType="end"/>
      </w:r>
      <w:r w:rsidRPr="0075365E">
        <w:instrText>)</w:instrText>
      </w:r>
      <w:r w:rsidRPr="0075365E">
        <w:fldChar w:fldCharType="end"/>
      </w:r>
    </w:p>
    <w:p w14:paraId="0861A841" w14:textId="77777777" w:rsidR="008C7882" w:rsidRPr="000C2253" w:rsidRDefault="003747B4" w:rsidP="008C7882">
      <w:pPr>
        <w:jc w:val="center"/>
      </w:pPr>
      <w:ins w:id="246"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47"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302" o:title=""/>
          </v:shape>
          <o:OLEObject Type="Embed" ProgID="Equation.DSMT4" ShapeID="_x0000_i1666" DrawAspect="Content" ObjectID="_1493631784" r:id="rId1303"/>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rsidRPr="000C2253">
        <w:instrText>.</w:instrText>
      </w:r>
      <w:r w:rsidR="00BB2289">
        <w:fldChar w:fldCharType="begin"/>
      </w:r>
      <w:r w:rsidR="00BB2289">
        <w:instrText xml:space="preserve"> SEQ MTEqn \c \* Arabic \* MERGEFORMAT </w:instrText>
      </w:r>
      <w:r w:rsidR="00BB2289">
        <w:fldChar w:fldCharType="separate"/>
      </w:r>
      <w:r w:rsidR="00D3178E">
        <w:rPr>
          <w:noProof/>
        </w:rPr>
        <w:instrText>10</w:instrText>
      </w:r>
      <w:r w:rsidR="00BB2289">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48" w:name="_Toc289032547"/>
      <w:r>
        <w:t>Discretization</w:t>
      </w:r>
      <w:bookmarkEnd w:id="248"/>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304" o:title=""/>
          </v:shape>
          <o:OLEObject Type="Embed" ProgID="Equation.DSMT4" ShapeID="_x0000_i1667" DrawAspect="Content" ObjectID="_1493631785" r:id="rId1305"/>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6" o:title=""/>
          </v:shape>
          <o:OLEObject Type="Embed" ProgID="Equation.DSMT4" ShapeID="_x0000_i1668" DrawAspect="Content" ObjectID="_1493631786"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w:instrText>
      </w:r>
      <w:r w:rsidR="00BB2289">
        <w:rPr>
          <w:noProof/>
        </w:rPr>
        <w:fldChar w:fldCharType="end"/>
      </w:r>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8" o:title=""/>
          </v:shape>
          <o:OLEObject Type="Embed" ProgID="Equation.DSMT4" ShapeID="_x0000_i1669" DrawAspect="Content" ObjectID="_1493631787" r:id="rId1309"/>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10" o:title=""/>
          </v:shape>
          <o:OLEObject Type="Embed" ProgID="Equation.DSMT4" ShapeID="_x0000_i1670" DrawAspect="Content" ObjectID="_1493631788" r:id="rId1311"/>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12" o:title=""/>
          </v:shape>
          <o:OLEObject Type="Embed" ProgID="Equation.DSMT4" ShapeID="_x0000_i1671" DrawAspect="Content" ObjectID="_1493631789" r:id="rId1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w:instrText>
      </w:r>
      <w:r w:rsidR="00BB2289">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14" o:title=""/>
          </v:shape>
          <o:OLEObject Type="Embed" ProgID="Equation.DSMT4" ShapeID="_x0000_i1672" DrawAspect="Content" ObjectID="_1493631790"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13</w:instrText>
      </w:r>
      <w:r w:rsidR="00BB2289">
        <w:rPr>
          <w:noProof/>
        </w:rPr>
        <w:fldChar w:fldCharType="end"/>
      </w:r>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6" o:title=""/>
          </v:shape>
          <o:OLEObject Type="Embed" ProgID="Equation.DSMT4" ShapeID="_x0000_i1673" DrawAspect="Content" ObjectID="_1493631791" r:id="rId13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w:instrText>
      </w:r>
      <w:r w:rsidR="00BB2289">
        <w:instrText xml:space="preserve">c \* Arabic \* MERGEFORMAT </w:instrText>
      </w:r>
      <w:r w:rsidR="00BB2289">
        <w:fldChar w:fldCharType="separate"/>
      </w:r>
      <w:r w:rsidR="00D3178E">
        <w:rPr>
          <w:noProof/>
        </w:rPr>
        <w:instrText>14</w:instrText>
      </w:r>
      <w:r w:rsidR="00BB2289">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8" o:title=""/>
          </v:shape>
          <o:OLEObject Type="Embed" ProgID="Equation.DSMT4" ShapeID="_x0000_i1674" DrawAspect="Content" ObjectID="_1493631792" r:id="rId13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15</w:instrText>
      </w:r>
      <w:r w:rsidR="00BB2289">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20" o:title=""/>
          </v:shape>
          <o:OLEObject Type="Embed" ProgID="Equation.DSMT4" ShapeID="_x0000_i1675" DrawAspect="Content" ObjectID="_1493631793"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16</w:instrText>
      </w:r>
      <w:r w:rsidR="00BB2289">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22" o:title=""/>
          </v:shape>
          <o:OLEObject Type="Embed" ProgID="Equation.DSMT4" ShapeID="_x0000_i1676" DrawAspect="Content" ObjectID="_1493631794" r:id="rId13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w:instrText>
      </w:r>
      <w:r w:rsidR="00BB2289">
        <w:instrText xml:space="preserve">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17</w:instrText>
      </w:r>
      <w:r w:rsidR="00BB2289">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24" o:title=""/>
          </v:shape>
          <o:OLEObject Type="Embed" ProgID="Equation.DSMT4" ShapeID="_x0000_i1677" DrawAspect="Content" ObjectID="_1493631795" r:id="rId13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18</w:instrText>
      </w:r>
      <w:r w:rsidR="00BB2289">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6" o:title=""/>
          </v:shape>
          <o:OLEObject Type="Embed" ProgID="Equation.DSMT4" ShapeID="_x0000_i1678" DrawAspect="Content" ObjectID="_1493631796"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w:instrText>
      </w:r>
      <w:r w:rsidR="00BB2289">
        <w:instrText xml:space="preserve">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19</w:instrText>
      </w:r>
      <w:r w:rsidR="00BB2289">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8" o:title=""/>
          </v:shape>
          <o:OLEObject Type="Embed" ProgID="Equation.DSMT4" ShapeID="_x0000_i1679" DrawAspect="Content" ObjectID="_1493631797" r:id="rId1329"/>
        </w:object>
      </w:r>
      <w:r>
        <w:t xml:space="preserve">using the following table; </w:t>
      </w:r>
      <w:r w:rsidR="00905817" w:rsidRPr="00905817">
        <w:rPr>
          <w:position w:val="-14"/>
        </w:rPr>
        <w:object w:dxaOrig="940" w:dyaOrig="380" w14:anchorId="40B0DEBA">
          <v:shape id="_x0000_i1680" type="#_x0000_t75" style="width:47.55pt;height:19pt" o:ole="">
            <v:imagedata r:id="rId1330" o:title=""/>
          </v:shape>
          <o:OLEObject Type="Embed" ProgID="Equation.DSMT4" ShapeID="_x0000_i1680" DrawAspect="Content" ObjectID="_1493631798" r:id="rId1331"/>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32" o:title=""/>
          </v:shape>
          <o:OLEObject Type="Embed" ProgID="Equation.DSMT4" ShapeID="_x0000_i1681" DrawAspect="Content" ObjectID="_1493631799" r:id="rId1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20</w:instrText>
      </w:r>
      <w:r w:rsidR="00BB2289">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34" o:title=""/>
          </v:shape>
          <o:OLEObject Type="Embed" ProgID="Equation.DSMT4" ShapeID="_x0000_i1682" DrawAspect="Content" ObjectID="_1493631800" r:id="rId13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21</w:instrText>
      </w:r>
      <w:r w:rsidR="00BB2289">
        <w:rPr>
          <w:noProof/>
        </w:rPr>
        <w:fldChar w:fldCharType="end"/>
      </w:r>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6" o:title=""/>
          </v:shape>
          <o:OLEObject Type="Embed" ProgID="Equation.DSMT4" ShapeID="_x0000_i1683" DrawAspect="Content" ObjectID="_1493631801" r:id="rId13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22</w:instrText>
      </w:r>
      <w:r w:rsidR="00BB2289">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49" w:name="_Toc176704842"/>
      <w:bookmarkStart w:id="250" w:name="_Toc289032548"/>
      <w:r>
        <w:lastRenderedPageBreak/>
        <w:t>Weak formulation for biphasic materials</w:t>
      </w:r>
      <w:bookmarkEnd w:id="249"/>
      <w:bookmarkEnd w:id="25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BB2289">
        <w:fldChar w:fldCharType="begin"/>
      </w:r>
      <w:r w:rsidR="00BB2289">
        <w:instrText xml:space="preserve"> REF ZEqnNum</w:instrText>
      </w:r>
      <w:r w:rsidR="00BB2289">
        <w:instrText xml:space="preserve">902981 \* Charformat \! \* MERGEFORMAT </w:instrText>
      </w:r>
      <w:r w:rsidR="00BB2289">
        <w:fldChar w:fldCharType="separate"/>
      </w:r>
      <w:r w:rsidR="00D3178E">
        <w:instrText>(2.97)</w:instrText>
      </w:r>
      <w:r w:rsidR="00BB2289">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BB2289">
        <w:fldChar w:fldCharType="begin"/>
      </w:r>
      <w:r w:rsidR="00BB2289">
        <w:instrText xml:space="preserve"> REF ZEqnNum916857 \* Charformat \! \* MERGEFORMAT </w:instrText>
      </w:r>
      <w:r w:rsidR="00BB2289">
        <w:fldChar w:fldCharType="separate"/>
      </w:r>
      <w:r w:rsidR="00D3178E">
        <w:instrText>(2.99)</w:instrText>
      </w:r>
      <w:r w:rsidR="00BB2289">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8" o:title=""/>
          </v:shape>
          <o:OLEObject Type="Embed" ProgID="Equation.DSMT4" ShapeID="_x0000_i1684" DrawAspect="Content" ObjectID="_1493631802" r:id="rId133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23</w:instrText>
      </w:r>
      <w:r w:rsidR="00BB2289">
        <w:rPr>
          <w:noProof/>
        </w:rPr>
        <w:fldChar w:fldCharType="end"/>
      </w:r>
      <w:r>
        <w:instrText>)</w:instrText>
      </w:r>
      <w:r>
        <w:fldChar w:fldCharType="end"/>
      </w:r>
    </w:p>
    <w:p w14:paraId="5914A3C8" w14:textId="6C554CF0" w:rsidR="00FB6012" w:rsidRDefault="00FB6012" w:rsidP="00FB6012">
      <w:pPr>
        <w:rPr>
          <w:ins w:id="251"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40" o:title=""/>
          </v:shape>
          <o:OLEObject Type="Embed" ProgID="Equation.DSMT4" ShapeID="_x0000_i1685" DrawAspect="Content" ObjectID="_1493631803" r:id="rId1341"/>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42" o:title=""/>
          </v:shape>
          <o:OLEObject Type="Embed" ProgID="Equation.DSMT4" ShapeID="_x0000_i1686" DrawAspect="Content" ObjectID="_1493631804" r:id="rId1343"/>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44" o:title=""/>
          </v:shape>
          <o:OLEObject Type="Embed" ProgID="Equation.DSMT4" ShapeID="_x0000_i1687" DrawAspect="Content" ObjectID="_1493631805" r:id="rId1345"/>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6" o:title=""/>
          </v:shape>
          <o:OLEObject Type="Embed" ProgID="Equation.DSMT4" ShapeID="_x0000_i1688" DrawAspect="Content" ObjectID="_1493631806" r:id="rId1347"/>
        </w:object>
      </w:r>
      <w:r>
        <w:t xml:space="preserve"> is an elemental volume of </w:t>
      </w:r>
      <w:r w:rsidR="00905817" w:rsidRPr="00905817">
        <w:rPr>
          <w:position w:val="-6"/>
        </w:rPr>
        <w:object w:dxaOrig="200" w:dyaOrig="279" w14:anchorId="4C8EB6E7">
          <v:shape id="_x0000_i1689" type="#_x0000_t75" style="width:10.2pt;height:14.25pt" o:ole="">
            <v:imagedata r:id="rId1348" o:title=""/>
          </v:shape>
          <o:OLEObject Type="Embed" ProgID="Equation.DSMT4" ShapeID="_x0000_i1689" DrawAspect="Content" ObjectID="_1493631807" r:id="rId1349"/>
        </w:object>
      </w:r>
      <w:r w:rsidRPr="000037DA">
        <w:t>.  Using the divergence theorem, this expression may be rearranged as</w:t>
      </w:r>
    </w:p>
    <w:p w14:paraId="4DFAA7C5" w14:textId="48572D74" w:rsidR="001C1E70" w:rsidRPr="000037DA" w:rsidDel="00DD709E" w:rsidRDefault="001C1E70">
      <w:pPr>
        <w:pStyle w:val="MTDisplayEquation"/>
        <w:rPr>
          <w:del w:id="252" w:author="Gerard" w:date="2014-11-07T13:02:00Z"/>
        </w:rPr>
        <w:pPrChange w:id="253"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50" o:title=""/>
          </v:shape>
          <o:OLEObject Type="Embed" ProgID="Equation.DSMT4" ShapeID="_x0000_i1690" DrawAspect="Content" ObjectID="_1493631808" r:id="rId135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4" w:name="ZEqnNum414242"/>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24</w:instrText>
      </w:r>
      <w:r w:rsidR="00BB2289">
        <w:rPr>
          <w:noProof/>
        </w:rPr>
        <w:fldChar w:fldCharType="end"/>
      </w:r>
      <w:r>
        <w:instrText>)</w:instrText>
      </w:r>
      <w:bookmarkEnd w:id="254"/>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52" o:title=""/>
          </v:shape>
          <o:OLEObject Type="Embed" ProgID="Equation.DSMT4" ShapeID="_x0000_i1691" DrawAspect="Content" ObjectID="_1493631809" r:id="rId1353"/>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54" o:title=""/>
          </v:shape>
          <o:OLEObject Type="Embed" ProgID="Equation.DSMT4" ShapeID="_x0000_i1692" DrawAspect="Content" ObjectID="_1493631810" r:id="rId1355"/>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6" o:title=""/>
          </v:shape>
          <o:OLEObject Type="Embed" ProgID="Equation.DSMT4" ShapeID="_x0000_i1693" DrawAspect="Content" ObjectID="_1493631811" r:id="rId1357"/>
        </w:object>
      </w:r>
      <w:r w:rsidRPr="000037DA">
        <w:t xml:space="preserve">, and </w:t>
      </w:r>
      <w:r w:rsidR="00905817" w:rsidRPr="00905817">
        <w:rPr>
          <w:position w:val="-12"/>
        </w:rPr>
        <w:object w:dxaOrig="999" w:dyaOrig="360" w14:anchorId="06078747">
          <v:shape id="_x0000_i1694" type="#_x0000_t75" style="width:50.25pt;height:19pt" o:ole="">
            <v:imagedata r:id="rId1358" o:title=""/>
          </v:shape>
          <o:OLEObject Type="Embed" ProgID="Equation.DSMT4" ShapeID="_x0000_i1694" DrawAspect="Content" ObjectID="_1493631812" r:id="rId1359"/>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60" o:title=""/>
          </v:shape>
          <o:OLEObject Type="Embed" ProgID="Equation.DSMT4" ShapeID="_x0000_i1695" DrawAspect="Content" ObjectID="_1493631813" r:id="rId1361"/>
        </w:object>
      </w:r>
      <w:r w:rsidRPr="000037DA">
        <w:t xml:space="preserve">, with </w:t>
      </w:r>
      <w:r w:rsidR="00905817" w:rsidRPr="00905817">
        <w:rPr>
          <w:position w:val="-4"/>
        </w:rPr>
        <w:object w:dxaOrig="200" w:dyaOrig="200" w14:anchorId="4963D2E2">
          <v:shape id="_x0000_i1696" type="#_x0000_t75" style="width:10.2pt;height:10.2pt" o:ole="">
            <v:imagedata r:id="rId1362" o:title=""/>
          </v:shape>
          <o:OLEObject Type="Embed" ProgID="Equation.DSMT4" ShapeID="_x0000_i1696" DrawAspect="Content" ObjectID="_1493631814" r:id="rId1363"/>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64" o:title=""/>
          </v:shape>
          <o:OLEObject Type="Embed" ProgID="Equation.DSMT4" ShapeID="_x0000_i1697" DrawAspect="Content" ObjectID="_1493631815" r:id="rId1365"/>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6" o:title=""/>
          </v:shape>
          <o:OLEObject Type="Embed" ProgID="Equation.DSMT4" ShapeID="_x0000_i1698" DrawAspect="Content" ObjectID="_1493631816" r:id="rId1367"/>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8" o:title=""/>
          </v:shape>
          <o:OLEObject Type="Embed" ProgID="Equation.DSMT4" ShapeID="_x0000_i1699" DrawAspect="Content" ObjectID="_1493631817" r:id="rId1369"/>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70" o:title=""/>
          </v:shape>
          <o:OLEObject Type="Embed" ProgID="Equation.DSMT4" ShapeID="_x0000_i1700" DrawAspect="Content" ObjectID="_1493631818" r:id="rId1371"/>
        </w:object>
      </w:r>
      <w:r w:rsidRPr="000037DA">
        <w:t xml:space="preserve"> and </w:t>
      </w:r>
      <w:r w:rsidR="00905817" w:rsidRPr="00905817">
        <w:rPr>
          <w:position w:val="-10"/>
        </w:rPr>
        <w:object w:dxaOrig="240" w:dyaOrig="260" w14:anchorId="534FF661">
          <v:shape id="_x0000_i1701" type="#_x0000_t75" style="width:12.25pt;height:12.9pt" o:ole="">
            <v:imagedata r:id="rId1372" o:title=""/>
          </v:shape>
          <o:OLEObject Type="Embed" ProgID="Equation.DSMT4" ShapeID="_x0000_i1701" DrawAspect="Content" ObjectID="_1493631819" r:id="rId1373"/>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74" o:title=""/>
          </v:shape>
          <o:OLEObject Type="Embed" ProgID="Equation.DSMT4" ShapeID="_x0000_i1702" DrawAspect="Content" ObjectID="_1493631820" r:id="rId1375"/>
        </w:object>
      </w:r>
      <w:r w:rsidRPr="000037DA">
        <w:t xml:space="preserve"> and </w:t>
      </w:r>
      <w:r w:rsidR="00905817" w:rsidRPr="00905817">
        <w:rPr>
          <w:position w:val="-12"/>
        </w:rPr>
        <w:object w:dxaOrig="300" w:dyaOrig="360" w14:anchorId="031C5117">
          <v:shape id="_x0000_i1703" type="#_x0000_t75" style="width:14.95pt;height:19pt" o:ole="">
            <v:imagedata r:id="rId1376" o:title=""/>
          </v:shape>
          <o:OLEObject Type="Embed" ProgID="Equation.DSMT4" ShapeID="_x0000_i1703" DrawAspect="Content" ObjectID="_1493631821" r:id="rId1377"/>
        </w:object>
      </w:r>
      <w:r w:rsidRPr="000037DA">
        <w:t>. In the expression of Eq.</w:t>
      </w:r>
      <w:r w:rsidR="00F71297">
        <w:fldChar w:fldCharType="begin"/>
      </w:r>
      <w:r w:rsidR="00F71297">
        <w:instrText xml:space="preserve"> GOTOBUTTON ZEqnNum414242  \* MERGEFORMAT </w:instrText>
      </w:r>
      <w:r w:rsidR="00BB2289">
        <w:fldChar w:fldCharType="begin"/>
      </w:r>
      <w:r w:rsidR="00BB2289">
        <w:instrText xml:space="preserve"> REF ZEqnNum414242 \</w:instrText>
      </w:r>
      <w:r w:rsidR="00BB2289">
        <w:instrText xml:space="preserve">* Charformat \! \* MERGEFORMAT </w:instrText>
      </w:r>
      <w:r w:rsidR="00BB2289">
        <w:fldChar w:fldCharType="separate"/>
      </w:r>
      <w:r w:rsidR="00D3178E">
        <w:instrText>(3.24)</w:instrText>
      </w:r>
      <w:r w:rsidR="00BB2289">
        <w:fldChar w:fldCharType="end"/>
      </w:r>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8" o:title=""/>
          </v:shape>
          <o:OLEObject Type="Embed" ProgID="Equation.DSMT4" ShapeID="_x0000_i1704" DrawAspect="Content" ObjectID="_1493631822" r:id="rId1379"/>
        </w:object>
      </w:r>
      <w:r w:rsidRPr="000037DA">
        <w:t xml:space="preserve"> represents the virtual work.</w:t>
      </w:r>
    </w:p>
    <w:p w14:paraId="6020D169" w14:textId="77777777" w:rsidR="00FB6012" w:rsidRPr="000037DA" w:rsidRDefault="00FB6012" w:rsidP="00FB6012">
      <w:pPr>
        <w:pStyle w:val="Heading3"/>
      </w:pPr>
      <w:bookmarkStart w:id="255" w:name="_Toc176704843"/>
      <w:bookmarkStart w:id="256" w:name="_Toc289032549"/>
      <w:r>
        <w:t>Linearization</w:t>
      </w:r>
      <w:bookmarkEnd w:id="255"/>
      <w:bookmarkEnd w:id="256"/>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BB2289">
        <w:fldChar w:fldCharType="begin"/>
      </w:r>
      <w:r w:rsidR="00BB2289">
        <w:instrText xml:space="preserve"> REF ZEqnNum414242 \* Charformat \! \* MERGEFORMAT </w:instrText>
      </w:r>
      <w:r w:rsidR="00BB2289">
        <w:fldChar w:fldCharType="separate"/>
      </w:r>
      <w:r w:rsidR="00D3178E">
        <w:instrText>(3.24)</w:instrText>
      </w:r>
      <w:r w:rsidR="00BB2289">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80" o:title=""/>
          </v:shape>
          <o:OLEObject Type="Embed" ProgID="Equation.DSMT4" ShapeID="_x0000_i1705" DrawAspect="Content" ObjectID="_1493631823" r:id="rId1381"/>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82" o:title=""/>
          </v:shape>
          <o:OLEObject Type="Embed" ProgID="Equation.DSMT4" ShapeID="_x0000_i1706" DrawAspect="Content" ObjectID="_1493631824" r:id="rId1383"/>
        </w:object>
      </w:r>
      <w:r w:rsidRPr="000037DA">
        <w:t xml:space="preserve">, along an increment </w:t>
      </w:r>
      <w:r w:rsidR="00905817" w:rsidRPr="00905817">
        <w:rPr>
          <w:position w:val="-6"/>
        </w:rPr>
        <w:object w:dxaOrig="360" w:dyaOrig="279" w14:anchorId="6CE6B6C3">
          <v:shape id="_x0000_i1707" type="#_x0000_t75" style="width:19pt;height:14.25pt" o:ole="">
            <v:imagedata r:id="rId1384" o:title=""/>
          </v:shape>
          <o:OLEObject Type="Embed" ProgID="Equation.DSMT4" ShapeID="_x0000_i1707" DrawAspect="Content" ObjectID="_1493631825" r:id="rId1385"/>
        </w:object>
      </w:r>
      <w:r w:rsidRPr="000037DA">
        <w:t xml:space="preserve"> in </w:t>
      </w:r>
      <w:r w:rsidR="00905817" w:rsidRPr="00905817">
        <w:rPr>
          <w:position w:val="-10"/>
        </w:rPr>
        <w:object w:dxaOrig="300" w:dyaOrig="360" w14:anchorId="56CEF113">
          <v:shape id="_x0000_i1708" type="#_x0000_t75" style="width:14.95pt;height:19pt" o:ole="">
            <v:imagedata r:id="rId1386" o:title=""/>
          </v:shape>
          <o:OLEObject Type="Embed" ProgID="Equation.DSMT4" ShapeID="_x0000_i1708" DrawAspect="Content" ObjectID="_1493631826" r:id="rId1387"/>
        </w:object>
      </w:r>
      <w:r w:rsidRPr="000037DA">
        <w:t xml:space="preserve"> and an increment </w:t>
      </w:r>
      <w:r w:rsidR="00905817" w:rsidRPr="00905817">
        <w:rPr>
          <w:position w:val="-10"/>
        </w:rPr>
        <w:object w:dxaOrig="340" w:dyaOrig="320" w14:anchorId="1905E398">
          <v:shape id="_x0000_i1709" type="#_x0000_t75" style="width:17pt;height:15.6pt" o:ole="">
            <v:imagedata r:id="rId1388" o:title=""/>
          </v:shape>
          <o:OLEObject Type="Embed" ProgID="Equation.DSMT4" ShapeID="_x0000_i1709" DrawAspect="Content" ObjectID="_1493631827" r:id="rId1389"/>
        </w:object>
      </w:r>
      <w:r w:rsidRPr="000037DA">
        <w:t xml:space="preserve"> in </w:t>
      </w:r>
      <w:r w:rsidR="00905817" w:rsidRPr="00905817">
        <w:rPr>
          <w:position w:val="-10"/>
        </w:rPr>
        <w:object w:dxaOrig="240" w:dyaOrig="260" w14:anchorId="43515783">
          <v:shape id="_x0000_i1710" type="#_x0000_t75" style="width:12.25pt;height:12.9pt" o:ole="">
            <v:imagedata r:id="rId1390" o:title=""/>
          </v:shape>
          <o:OLEObject Type="Embed" ProgID="Equation.DSMT4" ShapeID="_x0000_i1710" DrawAspect="Content" ObjectID="_1493631828" r:id="rId1391"/>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92" o:title=""/>
          </v:shape>
          <o:OLEObject Type="Embed" ProgID="Equation.DSMT4" ShapeID="_x0000_i1711" DrawAspect="Content" ObjectID="_1493631829" r:id="rId139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25</w:instrText>
      </w:r>
      <w:r w:rsidR="00BB2289">
        <w:rPr>
          <w:noProof/>
        </w:rPr>
        <w:fldChar w:fldCharType="end"/>
      </w:r>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94" o:title=""/>
          </v:shape>
          <o:OLEObject Type="Embed" ProgID="Equation.DSMT4" ShapeID="_x0000_i1712" DrawAspect="Content" ObjectID="_1493631830" r:id="rId1395"/>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6" o:title=""/>
          </v:shape>
          <o:OLEObject Type="Embed" ProgID="Equation.DSMT4" ShapeID="_x0000_i1713" DrawAspect="Content" ObjectID="_1493631831" r:id="rId1397"/>
        </w:object>
      </w:r>
      <w:r w:rsidRPr="000037DA">
        <w:t xml:space="preserve"> along </w:t>
      </w:r>
      <w:r w:rsidR="00905817" w:rsidRPr="00905817">
        <w:rPr>
          <w:position w:val="-10"/>
        </w:rPr>
        <w:object w:dxaOrig="340" w:dyaOrig="320" w14:anchorId="121708BD">
          <v:shape id="_x0000_i1714" type="#_x0000_t75" style="width:17pt;height:15.6pt" o:ole="">
            <v:imagedata r:id="rId1398" o:title=""/>
          </v:shape>
          <o:OLEObject Type="Embed" ProgID="Equation.DSMT4" ShapeID="_x0000_i1714" DrawAspect="Content" ObjectID="_1493631832" r:id="rId1399"/>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400" o:title=""/>
          </v:shape>
          <o:OLEObject Type="Embed" ProgID="Equation.DSMT4" ShapeID="_x0000_i1715" DrawAspect="Content" ObjectID="_1493631833" r:id="rId140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26</w:instrText>
      </w:r>
      <w:r w:rsidR="00BB2289">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402" o:title=""/>
          </v:shape>
          <o:OLEObject Type="Embed" ProgID="Equation.DSMT4" ShapeID="_x0000_i1716" DrawAspect="Content" ObjectID="_1493631834" r:id="rId140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7" w:name="ZEqnNum162760"/>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27</w:instrText>
      </w:r>
      <w:r w:rsidR="00BB2289">
        <w:rPr>
          <w:noProof/>
        </w:rPr>
        <w:fldChar w:fldCharType="end"/>
      </w:r>
      <w:r>
        <w:instrText>)</w:instrText>
      </w:r>
      <w:bookmarkEnd w:id="257"/>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404" o:title=""/>
          </v:shape>
          <o:OLEObject Type="Embed" ProgID="Equation.DSMT4" ShapeID="_x0000_i1717" DrawAspect="Content" ObjectID="_1493631835" r:id="rId140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28</w:instrText>
      </w:r>
      <w:r w:rsidR="00BB2289">
        <w:rPr>
          <w:noProof/>
        </w:rPr>
        <w:fldChar w:fldCharType="end"/>
      </w:r>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6" o:title=""/>
          </v:shape>
          <o:OLEObject Type="Embed" ProgID="Equation.DSMT4" ShapeID="_x0000_i1718" DrawAspect="Content" ObjectID="_1493631836" r:id="rId1407"/>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8" o:title=""/>
          </v:shape>
          <o:OLEObject Type="Embed" ProgID="Equation.DSMT4" ShapeID="_x0000_i1719" DrawAspect="Content" ObjectID="_1493631837" r:id="rId1409"/>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8" w:name="ZEqnNum239613"/>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29</w:instrText>
      </w:r>
      <w:r w:rsidR="00BB2289">
        <w:rPr>
          <w:noProof/>
        </w:rPr>
        <w:fldChar w:fldCharType="end"/>
      </w:r>
      <w:r>
        <w:instrText>)</w:instrText>
      </w:r>
      <w:bookmarkEnd w:id="258"/>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10" o:title=""/>
          </v:shape>
          <o:OLEObject Type="Embed" ProgID="Equation.DSMT4" ShapeID="_x0000_i1720" DrawAspect="Content" ObjectID="_1493631838" r:id="rId1411"/>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12" o:title=""/>
          </v:shape>
          <o:OLEObject Type="Embed" ProgID="Equation.DSMT4" ShapeID="_x0000_i1721" DrawAspect="Content" ObjectID="_1493631839" r:id="rId1413"/>
        </w:object>
      </w:r>
      <w:r w:rsidRPr="000037DA">
        <w:t>.  Based on the relation of Eq.</w:t>
      </w:r>
      <w:r w:rsidR="00DE5C49">
        <w:fldChar w:fldCharType="begin"/>
      </w:r>
      <w:r w:rsidR="00DE5C49">
        <w:instrText xml:space="preserve"> GOTOBUTTON ZEqnNum359393  \* MERGEFORMAT </w:instrText>
      </w:r>
      <w:r w:rsidR="00BB2289">
        <w:fldChar w:fldCharType="begin"/>
      </w:r>
      <w:r w:rsidR="00BB2289">
        <w:instrText xml:space="preserve"> REF ZEqnNum359393 \* Charformat \! \* MERGEFORMAT </w:instrText>
      </w:r>
      <w:r w:rsidR="00BB2289">
        <w:fldChar w:fldCharType="separate"/>
      </w:r>
      <w:r w:rsidR="00D3178E">
        <w:instrText>(2.98)</w:instrText>
      </w:r>
      <w:r w:rsidR="00BB2289">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14" o:title=""/>
          </v:shape>
          <o:OLEObject Type="Embed" ProgID="Equation.DSMT4" ShapeID="_x0000_i1722" DrawAspect="Content" ObjectID="_1493631840"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30</w:instrText>
      </w:r>
      <w:r w:rsidR="00BB2289">
        <w:rPr>
          <w:noProof/>
        </w:rPr>
        <w:fldChar w:fldCharType="end"/>
      </w:r>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6" o:title=""/>
          </v:shape>
          <o:OLEObject Type="Embed" ProgID="Equation.DSMT4" ShapeID="_x0000_i1723" DrawAspect="Content" ObjectID="_1493631841" r:id="rId141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8" o:title=""/>
          </v:shape>
          <o:OLEObject Type="Embed" ProgID="Equation.DSMT4" ShapeID="_x0000_i1724" DrawAspect="Content" ObjectID="_1493631842" r:id="rId1419"/>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20" o:title=""/>
          </v:shape>
          <o:OLEObject Type="Embed" ProgID="Equation.DSMT4" ShapeID="_x0000_i1725" DrawAspect="Content" ObjectID="_1493631843" r:id="rId142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31</w:instrText>
      </w:r>
      <w:r w:rsidR="00BB2289">
        <w:rPr>
          <w:noProof/>
        </w:rPr>
        <w:fldChar w:fldCharType="end"/>
      </w:r>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22" o:title=""/>
          </v:shape>
          <o:OLEObject Type="Embed" ProgID="Equation.DSMT4" ShapeID="_x0000_i1726" DrawAspect="Content" ObjectID="_1493631844" r:id="rId1423"/>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24" o:title=""/>
          </v:shape>
          <o:OLEObject Type="Embed" ProgID="Equation.DSMT4" ShapeID="_x0000_i1727" DrawAspect="Content" ObjectID="_1493631845" r:id="rId1425"/>
        </w:object>
      </w:r>
      <w:r w:rsidRPr="000037DA">
        <w:t xml:space="preserve"> where </w:t>
      </w:r>
      <w:r w:rsidR="00905817" w:rsidRPr="00905817">
        <w:rPr>
          <w:position w:val="-4"/>
        </w:rPr>
        <w:object w:dxaOrig="240" w:dyaOrig="260" w14:anchorId="1A7E61C7">
          <v:shape id="_x0000_i1728" type="#_x0000_t75" style="width:12.25pt;height:12.9pt" o:ole="">
            <v:imagedata r:id="rId1426" o:title=""/>
          </v:shape>
          <o:OLEObject Type="Embed" ProgID="Equation.DSMT4" ShapeID="_x0000_i1728" DrawAspect="Content" ObjectID="_1493631846" r:id="rId1427"/>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8" o:title=""/>
          </v:shape>
          <o:OLEObject Type="Embed" ProgID="Equation.DSMT4" ShapeID="_x0000_i1729" DrawAspect="Content" ObjectID="_1493631847" r:id="rId1429"/>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30" o:title=""/>
          </v:shape>
          <o:OLEObject Type="Embed" ProgID="Equation.DSMT4" ShapeID="_x0000_i1730" DrawAspect="Content" ObjectID="_1493631848" r:id="rId1431"/>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32" o:title=""/>
          </v:shape>
          <o:OLEObject Type="Embed" ProgID="Equation.DSMT4" ShapeID="_x0000_i1731" DrawAspect="Content" ObjectID="_1493631849" r:id="rId1433"/>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34" o:title=""/>
          </v:shape>
          <o:OLEObject Type="Embed" ProgID="Equation.DSMT4" ShapeID="_x0000_i1732" DrawAspect="Content" ObjectID="_1493631850" r:id="rId1435"/>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6" o:title=""/>
          </v:shape>
          <o:OLEObject Type="Embed" ProgID="Equation.DSMT4" ShapeID="_x0000_i1733" DrawAspect="Content" ObjectID="_1493631851" r:id="rId143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32</w:instrText>
      </w:r>
      <w:r w:rsidR="00BB2289">
        <w:rPr>
          <w:noProof/>
        </w:rPr>
        <w:fldChar w:fldCharType="end"/>
      </w:r>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8" o:title=""/>
          </v:shape>
          <o:OLEObject Type="Embed" ProgID="Equation.DSMT4" ShapeID="_x0000_i1734" DrawAspect="Content" ObjectID="_1493631852" r:id="rId1439"/>
        </w:object>
      </w:r>
      <w:r w:rsidRPr="000037DA">
        <w:t xml:space="preserve"> and </w:t>
      </w:r>
      <w:r w:rsidR="00905817" w:rsidRPr="00905817">
        <w:rPr>
          <w:position w:val="-4"/>
        </w:rPr>
        <w:object w:dxaOrig="279" w:dyaOrig="260" w14:anchorId="1D71FF18">
          <v:shape id="_x0000_i1735" type="#_x0000_t75" style="width:14.25pt;height:12.9pt" o:ole="">
            <v:imagedata r:id="rId1440" o:title=""/>
          </v:shape>
          <o:OLEObject Type="Embed" ProgID="Equation.DSMT4" ShapeID="_x0000_i1735" DrawAspect="Content" ObjectID="_1493631853" r:id="rId1441"/>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42" o:title=""/>
          </v:shape>
          <o:OLEObject Type="Embed" ProgID="Equation.DSMT4" ShapeID="_x0000_i1736" DrawAspect="Content" ObjectID="_1493631854" r:id="rId1443"/>
        </w:object>
      </w:r>
      <w:r w:rsidRPr="000037DA">
        <w:t xml:space="preserve">.  Since </w:t>
      </w:r>
      <w:r w:rsidR="00905817" w:rsidRPr="00905817">
        <w:rPr>
          <w:position w:val="-4"/>
        </w:rPr>
        <w:object w:dxaOrig="279" w:dyaOrig="260" w14:anchorId="25E4F64C">
          <v:shape id="_x0000_i1737" type="#_x0000_t75" style="width:14.25pt;height:12.9pt" o:ole="">
            <v:imagedata r:id="rId1444" o:title=""/>
          </v:shape>
          <o:OLEObject Type="Embed" ProgID="Equation.DSMT4" ShapeID="_x0000_i1737" DrawAspect="Content" ObjectID="_1493631855" r:id="rId1445"/>
        </w:object>
      </w:r>
      <w:r w:rsidRPr="000037DA">
        <w:t xml:space="preserve"> and </w:t>
      </w:r>
      <w:r w:rsidR="00905817" w:rsidRPr="00905817">
        <w:rPr>
          <w:position w:val="-4"/>
        </w:rPr>
        <w:object w:dxaOrig="240" w:dyaOrig="260" w14:anchorId="19339381">
          <v:shape id="_x0000_i1738" type="#_x0000_t75" style="width:12.25pt;height:12.9pt" o:ole="">
            <v:imagedata r:id="rId1446" o:title=""/>
          </v:shape>
          <o:OLEObject Type="Embed" ProgID="Equation.DSMT4" ShapeID="_x0000_i1738" DrawAspect="Content" ObjectID="_1493631856" r:id="rId1447"/>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8" o:title=""/>
          </v:shape>
          <o:OLEObject Type="Embed" ProgID="Equation.DSMT4" ShapeID="_x0000_i1739" DrawAspect="Content" ObjectID="_1493631857" r:id="rId1449"/>
        </w:object>
      </w:r>
      <w:r w:rsidRPr="000037DA">
        <w:t xml:space="preserve"> and </w:t>
      </w:r>
      <w:r w:rsidR="00A60338" w:rsidRPr="00905817">
        <w:rPr>
          <w:position w:val="-6"/>
        </w:rPr>
        <w:object w:dxaOrig="279" w:dyaOrig="279" w14:anchorId="59EDC4FA">
          <v:shape id="_x0000_i1740" type="#_x0000_t75" style="width:14.25pt;height:14.25pt" o:ole="">
            <v:imagedata r:id="rId1450" o:title=""/>
          </v:shape>
          <o:OLEObject Type="Embed" ProgID="Equation.DSMT4" ShapeID="_x0000_i1740" DrawAspect="Content" ObjectID="_1493631858" r:id="rId1451"/>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52" o:title=""/>
          </v:shape>
          <o:OLEObject Type="Embed" ProgID="Equation.DSMT4" ShapeID="_x0000_i1741" DrawAspect="Content" ObjectID="_1493631859" r:id="rId1453"/>
        </w:object>
      </w:r>
      <w:r w:rsidRPr="000037DA">
        <w:t xml:space="preserve"> and </w:t>
      </w:r>
      <w:r w:rsidR="00905817" w:rsidRPr="00905817">
        <w:rPr>
          <w:position w:val="-14"/>
        </w:rPr>
        <w:object w:dxaOrig="1080" w:dyaOrig="380" w14:anchorId="4555D772">
          <v:shape id="_x0000_i1742" type="#_x0000_t75" style="width:54.35pt;height:19pt" o:ole="">
            <v:imagedata r:id="rId1454" o:title=""/>
          </v:shape>
          <o:OLEObject Type="Embed" ProgID="Equation.DSMT4" ShapeID="_x0000_i1742" DrawAspect="Content" ObjectID="_1493631860" r:id="rId145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6" o:title=""/>
          </v:shape>
          <o:OLEObject Type="Embed" ProgID="Equation.DSMT4" ShapeID="_x0000_i1743" DrawAspect="Content" ObjectID="_1493631861" r:id="rId1457"/>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8" o:title=""/>
          </v:shape>
          <o:OLEObject Type="Embed" ProgID="Equation.DSMT4" ShapeID="_x0000_i1744" DrawAspect="Content" ObjectID="_1493631862" r:id="rId1459"/>
        </w:object>
      </w:r>
      <w:r w:rsidRPr="000037DA">
        <w:t xml:space="preserve"> along </w:t>
      </w:r>
      <w:r w:rsidR="00905817" w:rsidRPr="00905817">
        <w:rPr>
          <w:position w:val="-10"/>
        </w:rPr>
        <w:object w:dxaOrig="340" w:dyaOrig="320" w14:anchorId="19FD7FD5">
          <v:shape id="_x0000_i1745" type="#_x0000_t75" style="width:17pt;height:15.6pt" o:ole="">
            <v:imagedata r:id="rId1460" o:title=""/>
          </v:shape>
          <o:OLEObject Type="Embed" ProgID="Equation.DSMT4" ShapeID="_x0000_i1745" DrawAspect="Content" ObjectID="_1493631863" r:id="rId1461"/>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62" o:title=""/>
          </v:shape>
          <o:OLEObject Type="Embed" ProgID="Equation.DSMT4" ShapeID="_x0000_i1746" DrawAspect="Content" ObjectID="_1493631864" r:id="rId146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9" w:name="ZEqnNum782864"/>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33</w:instrText>
      </w:r>
      <w:r w:rsidR="00BB2289">
        <w:rPr>
          <w:noProof/>
        </w:rPr>
        <w:fldChar w:fldCharType="end"/>
      </w:r>
      <w:r>
        <w:instrText>)</w:instrText>
      </w:r>
      <w:bookmarkEnd w:id="259"/>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64" o:title=""/>
          </v:shape>
          <o:OLEObject Type="Embed" ProgID="Equation.DSMT4" ShapeID="_x0000_i1747" DrawAspect="Content" ObjectID="_1493631865" r:id="rId1465"/>
        </w:object>
      </w:r>
      <w:r w:rsidRPr="000037DA">
        <w:t xml:space="preserve"> and </w:t>
      </w:r>
      <w:r w:rsidR="00905817" w:rsidRPr="00905817">
        <w:rPr>
          <w:position w:val="-10"/>
        </w:rPr>
        <w:object w:dxaOrig="720" w:dyaOrig="320" w14:anchorId="377FCE3D">
          <v:shape id="_x0000_i1748" type="#_x0000_t75" style="width:36.7pt;height:15.6pt" o:ole="">
            <v:imagedata r:id="rId1466" o:title=""/>
          </v:shape>
          <o:OLEObject Type="Embed" ProgID="Equation.DSMT4" ShapeID="_x0000_i1748" DrawAspect="Content" ObjectID="_1493631866" r:id="rId146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BB2289">
        <w:fldChar w:fldCharType="begin"/>
      </w:r>
      <w:r w:rsidR="00BB2289">
        <w:instrText xml:space="preserve"> REF ZEqnNum239613 \* Charformat \! \* MERGEFORMAT </w:instrText>
      </w:r>
      <w:r w:rsidR="00BB2289">
        <w:fldChar w:fldCharType="separate"/>
      </w:r>
      <w:r w:rsidR="00D3178E">
        <w:instrText>(3.29)</w:instrText>
      </w:r>
      <w:r w:rsidR="00BB2289">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8" o:title=""/>
          </v:shape>
          <o:OLEObject Type="Embed" ProgID="Equation.DSMT4" ShapeID="_x0000_i1749" DrawAspect="Content" ObjectID="_1493631867" r:id="rId1469"/>
        </w:object>
      </w:r>
      <w:r w:rsidRPr="000037DA">
        <w:t xml:space="preserve"> and </w:t>
      </w:r>
      <w:r w:rsidR="00905817" w:rsidRPr="00905817">
        <w:rPr>
          <w:position w:val="-6"/>
        </w:rPr>
        <w:object w:dxaOrig="420" w:dyaOrig="320" w14:anchorId="37A41ABE">
          <v:shape id="_x0000_i1750" type="#_x0000_t75" style="width:20.4pt;height:15.6pt" o:ole="">
            <v:imagedata r:id="rId1470" o:title=""/>
          </v:shape>
          <o:OLEObject Type="Embed" ProgID="Equation.DSMT4" ShapeID="_x0000_i1750" DrawAspect="Content" ObjectID="_1493631868" r:id="rId147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BB2289">
        <w:fldChar w:fldCharType="begin"/>
      </w:r>
      <w:r w:rsidR="00BB2289">
        <w:instrText xml:space="preserve"> REF ZEqnNum239613 \* Charformat \! \* MERGEFORMAT </w:instrText>
      </w:r>
      <w:r w:rsidR="00BB2289">
        <w:fldChar w:fldCharType="separate"/>
      </w:r>
      <w:r w:rsidR="00D3178E">
        <w:instrText>(3.29)</w:instrText>
      </w:r>
      <w:r w:rsidR="00BB2289">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BB2289">
        <w:fldChar w:fldCharType="begin"/>
      </w:r>
      <w:r w:rsidR="00BB2289">
        <w:instrText xml:space="preserve"> REF ZEqnNum782864 \* Charformat \! \* MERGEFORMAT </w:instrText>
      </w:r>
      <w:r w:rsidR="00BB2289">
        <w:fldChar w:fldCharType="separate"/>
      </w:r>
      <w:r w:rsidR="00D3178E">
        <w:instrText>(3.33)</w:instrText>
      </w:r>
      <w:r w:rsidR="00BB2289">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72" o:title=""/>
          </v:shape>
          <o:OLEObject Type="Embed" ProgID="Equation.DSMT4" ShapeID="_x0000_i1751" DrawAspect="Content" ObjectID="_1493631869" r:id="rId1473"/>
        </w:object>
      </w:r>
      <w:r w:rsidRPr="000037DA">
        <w:t xml:space="preserve"> and </w:t>
      </w:r>
      <w:r w:rsidR="00905817" w:rsidRPr="00905817">
        <w:rPr>
          <w:position w:val="-16"/>
        </w:rPr>
        <w:object w:dxaOrig="999" w:dyaOrig="440" w14:anchorId="2B968604">
          <v:shape id="_x0000_i1752" type="#_x0000_t75" style="width:50.25pt;height:21.75pt" o:ole="">
            <v:imagedata r:id="rId1474" o:title=""/>
          </v:shape>
          <o:OLEObject Type="Embed" ProgID="Equation.DSMT4" ShapeID="_x0000_i1752" DrawAspect="Content" ObjectID="_1493631870" r:id="rId1475"/>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6" o:title=""/>
          </v:shape>
          <o:OLEObject Type="Embed" ProgID="Equation.DSMT4" ShapeID="_x0000_i1753" DrawAspect="Content" ObjectID="_1493631871" r:id="rId1477"/>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8" o:title=""/>
          </v:shape>
          <o:OLEObject Type="Embed" ProgID="Equation.DSMT4" ShapeID="_x0000_i1754" DrawAspect="Content" ObjectID="_1493631872" r:id="rId1479"/>
        </w:object>
      </w:r>
      <w:r>
        <w:t xml:space="preserve">, where </w:t>
      </w:r>
      <w:r w:rsidR="00905817" w:rsidRPr="00905817">
        <w:rPr>
          <w:position w:val="-12"/>
        </w:rPr>
        <w:object w:dxaOrig="680" w:dyaOrig="360" w14:anchorId="1FC60A59">
          <v:shape id="_x0000_i1755" type="#_x0000_t75" style="width:34.65pt;height:19pt" o:ole="">
            <v:imagedata r:id="rId1480" o:title=""/>
          </v:shape>
          <o:OLEObject Type="Embed" ProgID="Equation.DSMT4" ShapeID="_x0000_i1755" DrawAspect="Content" ObjectID="_1493631873" r:id="rId1481"/>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82" o:title=""/>
          </v:shape>
          <o:OLEObject Type="Embed" ProgID="Equation.DSMT4" ShapeID="_x0000_i1756" DrawAspect="Content" ObjectID="_1493631874" r:id="rId148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 w:name="ZEqnNum269251"/>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34</w:instrText>
      </w:r>
      <w:r w:rsidR="00BB2289">
        <w:rPr>
          <w:noProof/>
        </w:rPr>
        <w:fldChar w:fldCharType="end"/>
      </w:r>
      <w:r>
        <w:instrText>)</w:instrText>
      </w:r>
      <w:bookmarkEnd w:id="260"/>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84" o:title=""/>
          </v:shape>
          <o:OLEObject Type="Embed" ProgID="Equation.DSMT4" ShapeID="_x0000_i1757" DrawAspect="Content" ObjectID="_1493631875" r:id="rId1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 w:name="ZEqnNum737993"/>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35</w:instrText>
      </w:r>
      <w:r w:rsidR="00BB2289">
        <w:rPr>
          <w:noProof/>
        </w:rPr>
        <w:fldChar w:fldCharType="end"/>
      </w:r>
      <w:r>
        <w:instrText>)</w:instrText>
      </w:r>
      <w:bookmarkEnd w:id="261"/>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6" o:title=""/>
          </v:shape>
          <o:OLEObject Type="Embed" ProgID="Equation.DSMT4" ShapeID="_x0000_i1758" DrawAspect="Content" ObjectID="_1493631876" r:id="rId14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36</w:instrText>
      </w:r>
      <w:r w:rsidR="00BB2289">
        <w:rPr>
          <w:noProof/>
        </w:rPr>
        <w:fldChar w:fldCharType="end"/>
      </w:r>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8" o:title=""/>
          </v:shape>
          <o:OLEObject Type="Embed" ProgID="Equation.DSMT4" ShapeID="_x0000_i1759" DrawAspect="Content" ObjectID="_1493631877" r:id="rId1489"/>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90" o:title=""/>
          </v:shape>
          <o:OLEObject Type="Embed" ProgID="Equation.DSMT4" ShapeID="_x0000_i1760" DrawAspect="Content" ObjectID="_1493631878" r:id="rId1491"/>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37</w:instrText>
      </w:r>
      <w:r w:rsidR="00BB2289">
        <w:rPr>
          <w:noProof/>
        </w:rPr>
        <w:fldChar w:fldCharType="end"/>
      </w:r>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92" o:title=""/>
          </v:shape>
          <o:OLEObject Type="Embed" ProgID="Equation.DSMT4" ShapeID="_x0000_i1761" DrawAspect="Content" ObjectID="_1493631879" r:id="rId1493"/>
        </w:object>
      </w:r>
      <w:r>
        <w:t xml:space="preserve">, where </w:t>
      </w:r>
      <w:r w:rsidR="00905817" w:rsidRPr="00905817">
        <w:rPr>
          <w:position w:val="-16"/>
        </w:rPr>
        <w:object w:dxaOrig="1420" w:dyaOrig="440" w14:anchorId="4B4CF952">
          <v:shape id="_x0000_i1762" type="#_x0000_t75" style="width:71.3pt;height:21.75pt" o:ole="">
            <v:imagedata r:id="rId1494" o:title=""/>
          </v:shape>
          <o:OLEObject Type="Embed" ProgID="Equation.DSMT4" ShapeID="_x0000_i1762" DrawAspect="Content" ObjectID="_1493631880" r:id="rId1495"/>
        </w:object>
      </w:r>
      <w:r>
        <w:t xml:space="preserve"> and </w:t>
      </w:r>
      <w:r w:rsidR="00905817" w:rsidRPr="00905817">
        <w:rPr>
          <w:position w:val="-10"/>
        </w:rPr>
        <w:object w:dxaOrig="240" w:dyaOrig="260" w14:anchorId="63A9D63F">
          <v:shape id="_x0000_i1763" type="#_x0000_t75" style="width:12.25pt;height:12.9pt" o:ole="">
            <v:imagedata r:id="rId1496" o:title=""/>
          </v:shape>
          <o:OLEObject Type="Embed" ProgID="Equation.DSMT4" ShapeID="_x0000_i1763" DrawAspect="Content" ObjectID="_1493631881" r:id="rId1497"/>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8" o:title=""/>
          </v:shape>
          <o:OLEObject Type="Embed" ProgID="Equation.DSMT4" ShapeID="_x0000_i1764" DrawAspect="Content" ObjectID="_1493631882"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2" w:name="ZEqnNum641883"/>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38</w:instrText>
      </w:r>
      <w:r w:rsidR="00BB2289">
        <w:rPr>
          <w:noProof/>
        </w:rPr>
        <w:fldChar w:fldCharType="end"/>
      </w:r>
      <w:r>
        <w:instrText>)</w:instrText>
      </w:r>
      <w:bookmarkEnd w:id="262"/>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500" o:title=""/>
          </v:shape>
          <o:OLEObject Type="Embed" ProgID="Equation.DSMT4" ShapeID="_x0000_i1765" DrawAspect="Content" ObjectID="_1493631883"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3" w:name="ZEqnNum675799"/>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39</w:instrText>
      </w:r>
      <w:r w:rsidR="00BB2289">
        <w:rPr>
          <w:noProof/>
        </w:rPr>
        <w:fldChar w:fldCharType="end"/>
      </w:r>
      <w:r>
        <w:instrText>)</w:instrText>
      </w:r>
      <w:bookmarkEnd w:id="263"/>
      <w:r>
        <w:fldChar w:fldCharType="end"/>
      </w:r>
    </w:p>
    <w:p w14:paraId="5999C349" w14:textId="68EAC14E" w:rsidR="00FB6012" w:rsidRDefault="00FB6012" w:rsidP="00FB6012">
      <w:del w:id="264" w:author="Gerard" w:date="2014-11-07T13:04:00Z">
        <w:r w:rsidDel="001529A7">
          <w:delText>Finally, f</w:delText>
        </w:r>
      </w:del>
      <w:ins w:id="265"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502" o:title=""/>
          </v:shape>
          <o:OLEObject Type="Embed" ProgID="Equation.DSMT4" ShapeID="_x0000_i1766" DrawAspect="Content" ObjectID="_1493631884" r:id="rId1503"/>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504" o:title=""/>
          </v:shape>
          <o:OLEObject Type="Embed" ProgID="Equation.DSMT4" ShapeID="_x0000_i1767" DrawAspect="Content" ObjectID="_1493631885" r:id="rId150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 w:name="ZEqnNum525838"/>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40</w:instrText>
      </w:r>
      <w:r w:rsidR="00BB2289">
        <w:rPr>
          <w:noProof/>
        </w:rPr>
        <w:fldChar w:fldCharType="end"/>
      </w:r>
      <w:r>
        <w:instrText>)</w:instrText>
      </w:r>
      <w:bookmarkEnd w:id="266"/>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267" w:author="Gerard" w:date="2014-11-07T13:05:00Z"/>
        </w:rPr>
      </w:pPr>
      <w:r>
        <w:tab/>
      </w:r>
      <w:r w:rsidR="00905817" w:rsidRPr="00905817">
        <w:rPr>
          <w:position w:val="-52"/>
        </w:rPr>
        <w:object w:dxaOrig="5520" w:dyaOrig="1160" w14:anchorId="245AD3FB">
          <v:shape id="_x0000_i1768" type="#_x0000_t75" style="width:277.15pt;height:57.75pt" o:ole="">
            <v:imagedata r:id="rId1506" o:title=""/>
          </v:shape>
          <o:OLEObject Type="Embed" ProgID="Equation.DSMT4" ShapeID="_x0000_i1768" DrawAspect="Content" ObjectID="_1493631886" r:id="rId15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 w:name="ZEqnNum669406"/>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41</w:instrText>
      </w:r>
      <w:r w:rsidR="00BB2289">
        <w:rPr>
          <w:noProof/>
        </w:rPr>
        <w:fldChar w:fldCharType="end"/>
      </w:r>
      <w:r>
        <w:instrText>)</w:instrText>
      </w:r>
      <w:bookmarkEnd w:id="268"/>
      <w:r>
        <w:fldChar w:fldCharType="end"/>
      </w:r>
    </w:p>
    <w:p w14:paraId="0BA8D431" w14:textId="0898E95C" w:rsidR="001529A7" w:rsidRDefault="008E3CAC" w:rsidP="001529A7">
      <w:pPr>
        <w:rPr>
          <w:ins w:id="269" w:author="Gerard" w:date="2014-11-07T13:05:00Z"/>
        </w:rPr>
      </w:pPr>
      <w:ins w:id="270" w:author="Gerard" w:date="2014-11-07T16:07:00Z">
        <w:r>
          <w:t>Finally, f</w:t>
        </w:r>
      </w:ins>
      <w:ins w:id="271" w:author="Gerard" w:date="2014-11-07T13:05:00Z">
        <w:r w:rsidR="001529A7">
          <w:t>or a prescribed external body force,</w:t>
        </w:r>
      </w:ins>
      <w:ins w:id="272"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8" o:title=""/>
          </v:shape>
          <o:OLEObject Type="Embed" ProgID="Equation.DSMT4" ShapeID="_x0000_i1769" DrawAspect="Content" ObjectID="_1493631887" r:id="rId1509"/>
        </w:object>
      </w:r>
      <w:ins w:id="273"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10" o:title=""/>
          </v:shape>
          <o:OLEObject Type="Embed" ProgID="Equation.DSMT4" ShapeID="_x0000_i1770" DrawAspect="Content" ObjectID="_1493631888" r:id="rId1511"/>
        </w:object>
      </w:r>
      <w:ins w:id="274"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12" o:title=""/>
          </v:shape>
          <o:OLEObject Type="Embed" ProgID="Equation.DSMT4" ShapeID="_x0000_i1771" DrawAspect="Content" ObjectID="_1493631889" r:id="rId1513"/>
        </w:object>
      </w:r>
      <w:ins w:id="275"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14" o:title=""/>
          </v:shape>
          <o:OLEObject Type="Embed" ProgID="Equation.DSMT4" ShapeID="_x0000_i1772" DrawAspect="Content" ObjectID="_1493631890" r:id="rId1515"/>
        </w:object>
      </w:r>
      <w:ins w:id="276" w:author="Gerard" w:date="2014-11-07T13:16:00Z">
        <w:r w:rsidR="001734DC">
          <w:t>,</w:t>
        </w:r>
      </w:ins>
    </w:p>
    <w:p w14:paraId="3ADEB444" w14:textId="68651E57" w:rsidR="001529A7" w:rsidRPr="001529A7" w:rsidRDefault="001529A7" w:rsidP="001529A7">
      <w:pPr>
        <w:pStyle w:val="MTDisplayEquation"/>
      </w:pPr>
      <w:ins w:id="277" w:author="Gerard" w:date="2014-11-07T13:05:00Z">
        <w:r>
          <w:tab/>
        </w:r>
      </w:ins>
      <w:r w:rsidR="00905817" w:rsidRPr="00905817">
        <w:rPr>
          <w:position w:val="-42"/>
        </w:rPr>
        <w:object w:dxaOrig="7220" w:dyaOrig="960" w14:anchorId="713C9964">
          <v:shape id="_x0000_i1773" type="#_x0000_t75" style="width:360.7pt;height:47.55pt" o:ole="">
            <v:imagedata r:id="rId1516" o:title=""/>
          </v:shape>
          <o:OLEObject Type="Embed" ProgID="Equation.DSMT4" ShapeID="_x0000_i1773" DrawAspect="Content" ObjectID="_1493631891" r:id="rId1517"/>
        </w:object>
      </w:r>
      <w:ins w:id="278"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279" w:author="Gerard" w:date="2015-05-06T12:49:00Z">
        <w:r>
          <w:fldChar w:fldCharType="end"/>
        </w:r>
      </w:del>
      <w:ins w:id="280" w:author="Gerard" w:date="2014-11-07T13:05:00Z">
        <w:r>
          <w:instrText>(</w:instrText>
        </w:r>
        <w:r>
          <w:fldChar w:fldCharType="begin"/>
        </w:r>
        <w:r>
          <w:instrText xml:space="preserve"> SEQ MTSec \c \* Arabic \* MERGEFORMAT </w:instrText>
        </w:r>
      </w:ins>
      <w:r>
        <w:fldChar w:fldCharType="separate"/>
      </w:r>
      <w:ins w:id="281" w:author="rawlins" w:date="2015-05-19T17:23:00Z">
        <w:r w:rsidR="00D3178E">
          <w:rPr>
            <w:noProof/>
          </w:rPr>
          <w:instrText>3</w:instrText>
        </w:r>
      </w:ins>
      <w:ins w:id="282" w:author="Gerard" w:date="2014-11-07T13:05:00Z">
        <w:r>
          <w:fldChar w:fldCharType="end"/>
        </w:r>
        <w:r>
          <w:instrText>.</w:instrText>
        </w:r>
        <w:r>
          <w:fldChar w:fldCharType="begin"/>
        </w:r>
        <w:r>
          <w:instrText xml:space="preserve"> SEQ MTEqn \c \* Arabic \* MERGEFORMAT </w:instrText>
        </w:r>
      </w:ins>
      <w:r>
        <w:fldChar w:fldCharType="separate"/>
      </w:r>
      <w:ins w:id="283" w:author="rawlins" w:date="2015-05-19T17:23:00Z">
        <w:r w:rsidR="00D3178E">
          <w:rPr>
            <w:noProof/>
          </w:rPr>
          <w:instrText>42</w:instrText>
        </w:r>
      </w:ins>
      <w:ins w:id="284" w:author="Gerard" w:date="2014-11-07T13:05:00Z">
        <w:r>
          <w:fldChar w:fldCharType="end"/>
        </w:r>
        <w:r>
          <w:instrText>)</w:instrText>
        </w:r>
        <w:r>
          <w:fldChar w:fldCharType="end"/>
        </w:r>
      </w:ins>
    </w:p>
    <w:p w14:paraId="4D1D7760" w14:textId="77777777" w:rsidR="00FB6012" w:rsidRDefault="00FB6012" w:rsidP="00FB6012">
      <w:pPr>
        <w:pStyle w:val="Heading3"/>
      </w:pPr>
      <w:bookmarkStart w:id="285" w:name="_Toc176704844"/>
      <w:bookmarkStart w:id="286" w:name="_Toc289032550"/>
      <w:r>
        <w:t>Discretization</w:t>
      </w:r>
      <w:bookmarkEnd w:id="285"/>
      <w:bookmarkEnd w:id="286"/>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8" o:title=""/>
          </v:shape>
          <o:OLEObject Type="Embed" ProgID="Equation.DSMT4" ShapeID="_x0000_i1774" DrawAspect="Content" ObjectID="_1493631892" r:id="rId1519"/>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7" w:author="rawlins" w:date="2015-05-19T17:23:00Z">
        <w:r w:rsidR="00D3178E">
          <w:rPr>
            <w:noProof/>
          </w:rPr>
          <w:instrText>43</w:instrText>
        </w:r>
      </w:ins>
      <w:ins w:id="288" w:author="Gerard" w:date="2015-05-06T12:49:00Z">
        <w:del w:id="289" w:author="rawlins" w:date="2015-05-19T16:10:00Z">
          <w:r w:rsidR="00E3755C" w:rsidDel="00752FD5">
            <w:rPr>
              <w:noProof/>
            </w:rPr>
            <w:delInstrText>43</w:delInstrText>
          </w:r>
        </w:del>
      </w:ins>
      <w:del w:id="290" w:author="rawlins" w:date="2015-05-19T16:10:00Z">
        <w:r w:rsidR="008D52AD" w:rsidDel="00752FD5">
          <w:rPr>
            <w:noProof/>
          </w:rPr>
          <w:delInstrText>42</w:delInstrText>
        </w:r>
      </w:del>
      <w:r w:rsidR="00BB2289">
        <w:rPr>
          <w:noProof/>
        </w:rPr>
        <w:fldChar w:fldCharType="end"/>
      </w:r>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20" o:title=""/>
          </v:shape>
          <o:OLEObject Type="Embed" ProgID="Equation.DSMT4" ShapeID="_x0000_i1775" DrawAspect="Content" ObjectID="_1493631893" r:id="rId1521"/>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22" o:title=""/>
          </v:shape>
          <o:OLEObject Type="Embed" ProgID="Equation.DSMT4" ShapeID="_x0000_i1776" DrawAspect="Content" ObjectID="_1493631894" r:id="rId1523"/>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24" o:title=""/>
          </v:shape>
          <o:OLEObject Type="Embed" ProgID="Equation.DSMT4" ShapeID="_x0000_i1777" DrawAspect="Content" ObjectID="_1493631895" r:id="rId1525"/>
        </w:object>
      </w:r>
      <w:r w:rsidRPr="00DE14F9">
        <w:t xml:space="preserve">, and </w:t>
      </w:r>
      <w:r w:rsidR="00905817" w:rsidRPr="00905817">
        <w:rPr>
          <w:position w:val="-6"/>
        </w:rPr>
        <w:object w:dxaOrig="260" w:dyaOrig="220" w14:anchorId="0F58121C">
          <v:shape id="_x0000_i1778" type="#_x0000_t75" style="width:12.9pt;height:10.85pt" o:ole="">
            <v:imagedata r:id="rId1526" o:title=""/>
          </v:shape>
          <o:OLEObject Type="Embed" ProgID="Equation.DSMT4" ShapeID="_x0000_i1778" DrawAspect="Content" ObjectID="_1493631896" r:id="rId1527"/>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8" o:title=""/>
          </v:shape>
          <o:OLEObject Type="Embed" ProgID="Equation.DSMT4" ShapeID="_x0000_i1779" DrawAspect="Content" ObjectID="_1493631897" r:id="rId1529"/>
        </w:object>
      </w:r>
      <w:r w:rsidRPr="00DE14F9">
        <w:t xml:space="preserve"> in Eq.</w:t>
      </w:r>
      <w:r w:rsidR="001677E3">
        <w:fldChar w:fldCharType="begin"/>
      </w:r>
      <w:r w:rsidR="001677E3">
        <w:instrText xml:space="preserve"> GOTOBUTTON ZEqnNum162760  \* MERGEFORMAT </w:instrText>
      </w:r>
      <w:r w:rsidR="00BB2289">
        <w:fldChar w:fldCharType="begin"/>
      </w:r>
      <w:r w:rsidR="00BB2289">
        <w:instrText xml:space="preserve"> REF ZEqnNum162760 \* Charformat \! \* MERGEFORMAT </w:instrText>
      </w:r>
      <w:r w:rsidR="00BB2289">
        <w:fldChar w:fldCharType="separate"/>
      </w:r>
      <w:r w:rsidR="00D3178E">
        <w:instrText>(3.27)</w:instrText>
      </w:r>
      <w:r w:rsidR="00BB2289">
        <w:fldChar w:fldCharType="end"/>
      </w:r>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30" o:title=""/>
          </v:shape>
          <o:OLEObject Type="Embed" ProgID="Equation.DSMT4" ShapeID="_x0000_i1780" DrawAspect="Content" ObjectID="_1493631898" r:id="rId1531"/>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 w:author="rawlins" w:date="2015-05-19T17:23:00Z">
        <w:r w:rsidR="00D3178E">
          <w:rPr>
            <w:noProof/>
          </w:rPr>
          <w:instrText>44</w:instrText>
        </w:r>
      </w:ins>
      <w:ins w:id="292" w:author="Gerard" w:date="2015-05-06T12:49:00Z">
        <w:del w:id="293" w:author="rawlins" w:date="2015-05-19T16:10:00Z">
          <w:r w:rsidR="00E3755C" w:rsidDel="00752FD5">
            <w:rPr>
              <w:noProof/>
            </w:rPr>
            <w:delInstrText>44</w:delInstrText>
          </w:r>
        </w:del>
      </w:ins>
      <w:del w:id="294" w:author="rawlins" w:date="2015-05-19T16:10:00Z">
        <w:r w:rsidR="008D52AD" w:rsidDel="00752FD5">
          <w:rPr>
            <w:noProof/>
          </w:rPr>
          <w:delInstrText>43</w:delInstrText>
        </w:r>
      </w:del>
      <w:r w:rsidR="00BB2289">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32" o:title=""/>
          </v:shape>
          <o:OLEObject Type="Embed" ProgID="Equation.DSMT4" ShapeID="_x0000_i1781" DrawAspect="Content" ObjectID="_1493631899" r:id="rId1533"/>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34" o:title=""/>
          </v:shape>
          <o:OLEObject Type="Embed" ProgID="Equation.DSMT4" ShapeID="_x0000_i1782" DrawAspect="Content" ObjectID="_1493631900" r:id="rId1535"/>
        </w:object>
      </w:r>
      <w:r w:rsidRPr="00074384">
        <w:t xml:space="preserve">, </w:t>
      </w:r>
      <w:r w:rsidR="00905817" w:rsidRPr="00905817">
        <w:rPr>
          <w:position w:val="-12"/>
        </w:rPr>
        <w:object w:dxaOrig="380" w:dyaOrig="400" w14:anchorId="2CA75A8B">
          <v:shape id="_x0000_i1783" type="#_x0000_t75" style="width:19pt;height:19.7pt" o:ole="">
            <v:imagedata r:id="rId1536" o:title=""/>
          </v:shape>
          <o:OLEObject Type="Embed" ProgID="Equation.DSMT4" ShapeID="_x0000_i1783" DrawAspect="Content" ObjectID="_1493631901" r:id="rId1537"/>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8" o:title=""/>
          </v:shape>
          <o:OLEObject Type="Embed" ProgID="Equation.DSMT4" ShapeID="_x0000_i1784" DrawAspect="Content" ObjectID="_1493631902" r:id="rId1539"/>
        </w:object>
      </w:r>
      <w:r w:rsidRPr="00074384">
        <w:t xml:space="preserve">th element, </w:t>
      </w:r>
      <w:r w:rsidR="00905817" w:rsidRPr="00905817">
        <w:rPr>
          <w:position w:val="-12"/>
        </w:rPr>
        <w:object w:dxaOrig="320" w:dyaOrig="360" w14:anchorId="22019D29">
          <v:shape id="_x0000_i1785" type="#_x0000_t75" style="width:15.6pt;height:19pt" o:ole="">
            <v:imagedata r:id="rId1540" o:title=""/>
          </v:shape>
          <o:OLEObject Type="Embed" ProgID="Equation.DSMT4" ShapeID="_x0000_i1785" DrawAspect="Content" ObjectID="_1493631903" r:id="rId1541"/>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42" o:title=""/>
          </v:shape>
          <o:OLEObject Type="Embed" ProgID="Equation.DSMT4" ShapeID="_x0000_i1786" DrawAspect="Content" ObjectID="_1493631904" r:id="rId1543"/>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44" o:title=""/>
          </v:shape>
          <o:OLEObject Type="Embed" ProgID="Equation.DSMT4" ShapeID="_x0000_i1787" DrawAspect="Content" ObjectID="_1493631905" r:id="rId1545"/>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6" o:title=""/>
          </v:shape>
          <o:OLEObject Type="Embed" ProgID="Equation.DSMT4" ShapeID="_x0000_i1788" DrawAspect="Content" ObjectID="_1493631906" r:id="rId1547"/>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5" w:author="rawlins" w:date="2015-05-19T17:23:00Z">
        <w:r w:rsidR="00D3178E">
          <w:rPr>
            <w:noProof/>
          </w:rPr>
          <w:instrText>45</w:instrText>
        </w:r>
      </w:ins>
      <w:ins w:id="296" w:author="Gerard" w:date="2015-05-06T12:49:00Z">
        <w:del w:id="297" w:author="rawlins" w:date="2015-05-19T16:10:00Z">
          <w:r w:rsidR="00E3755C" w:rsidDel="00752FD5">
            <w:rPr>
              <w:noProof/>
            </w:rPr>
            <w:delInstrText>45</w:delInstrText>
          </w:r>
        </w:del>
      </w:ins>
      <w:del w:id="298" w:author="rawlins" w:date="2015-05-19T16:10:00Z">
        <w:r w:rsidR="008D52AD" w:rsidDel="00752FD5">
          <w:rPr>
            <w:noProof/>
          </w:rPr>
          <w:delInstrText>44</w:delInstrText>
        </w:r>
      </w:del>
      <w:r w:rsidR="00BB2289">
        <w:rPr>
          <w:noProof/>
        </w:rPr>
        <w:fldChar w:fldCharType="end"/>
      </w:r>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8" o:title=""/>
          </v:shape>
          <o:OLEObject Type="Embed" ProgID="Equation.DSMT4" ShapeID="_x0000_i1789" DrawAspect="Content" ObjectID="_1493631907" r:id="rId1549"/>
        </w:object>
      </w:r>
      <w:r w:rsidRPr="00074384">
        <w:t xml:space="preserve">, </w:t>
      </w:r>
      <w:r w:rsidR="00905817" w:rsidRPr="00905817">
        <w:rPr>
          <w:position w:val="-12"/>
        </w:rPr>
        <w:object w:dxaOrig="260" w:dyaOrig="380" w14:anchorId="613A5389">
          <v:shape id="_x0000_i1790" type="#_x0000_t75" style="width:12.9pt;height:19pt" o:ole="">
            <v:imagedata r:id="rId1550" o:title=""/>
          </v:shape>
          <o:OLEObject Type="Embed" ProgID="Equation.DSMT4" ShapeID="_x0000_i1790" DrawAspect="Content" ObjectID="_1493631908" r:id="rId1551"/>
        </w:object>
      </w:r>
      <w:r w:rsidRPr="00074384">
        <w:t xml:space="preserve"> and </w:t>
      </w:r>
      <w:r w:rsidR="00905817" w:rsidRPr="00905817">
        <w:rPr>
          <w:position w:val="-12"/>
        </w:rPr>
        <w:object w:dxaOrig="279" w:dyaOrig="380" w14:anchorId="16315F6D">
          <v:shape id="_x0000_i1791" type="#_x0000_t75" style="width:14.25pt;height:19pt" o:ole="">
            <v:imagedata r:id="rId1552" o:title=""/>
          </v:shape>
          <o:OLEObject Type="Embed" ProgID="Equation.DSMT4" ShapeID="_x0000_i1791" DrawAspect="Content" ObjectID="_1493631909" r:id="rId1553"/>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54" o:title=""/>
          </v:shape>
          <o:OLEObject Type="Embed" ProgID="Equation.DSMT4" ShapeID="_x0000_i1792" DrawAspect="Content" ObjectID="_1493631910" r:id="rId1555"/>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6" o:title=""/>
          </v:shape>
          <o:OLEObject Type="Embed" ProgID="Equation.DSMT4" ShapeID="_x0000_i1793" DrawAspect="Content" ObjectID="_1493631911" r:id="rId1557"/>
        </w:object>
      </w:r>
      <w:r w:rsidRPr="00DE14F9">
        <w:t xml:space="preserve"> in Eq</w:t>
      </w:r>
      <w:r w:rsidR="001677E3">
        <w:t>s</w:t>
      </w:r>
      <w:r w:rsidRPr="00DE14F9">
        <w:t>.</w:t>
      </w:r>
      <w:r w:rsidR="001677E3">
        <w:fldChar w:fldCharType="begin"/>
      </w:r>
      <w:r w:rsidR="001677E3">
        <w:instrText xml:space="preserve"> GOTOBUTTON ZEqnNum239613  \* MERGEFORMAT </w:instrText>
      </w:r>
      <w:r w:rsidR="00BB2289">
        <w:fldChar w:fldCharType="begin"/>
      </w:r>
      <w:r w:rsidR="00BB2289">
        <w:instrText xml:space="preserve"> REF ZEqnNum239613 \* Charformat \! \* MERGEFORMAT </w:instrText>
      </w:r>
      <w:r w:rsidR="00BB2289">
        <w:fldChar w:fldCharType="separate"/>
      </w:r>
      <w:r w:rsidR="00D3178E">
        <w:instrText>(3.29)</w:instrText>
      </w:r>
      <w:r w:rsidR="00BB2289">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BB2289">
        <w:fldChar w:fldCharType="begin"/>
      </w:r>
      <w:r w:rsidR="00BB2289">
        <w:instrText xml:space="preserve"> REF ZEqnNum782864 \* Charformat \! \* MERGEFORMAT </w:instrText>
      </w:r>
      <w:r w:rsidR="00BB2289">
        <w:fldChar w:fldCharType="separate"/>
      </w:r>
      <w:r w:rsidR="00D3178E">
        <w:instrText>(3.33)</w:instrText>
      </w:r>
      <w:r w:rsidR="00BB2289">
        <w:fldChar w:fldCharType="end"/>
      </w:r>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8" o:title=""/>
          </v:shape>
          <o:OLEObject Type="Embed" ProgID="Equation.DSMT4" ShapeID="_x0000_i1794" DrawAspect="Content" ObjectID="_1493631912" r:id="rId1559"/>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9" w:author="rawlins" w:date="2015-05-19T17:23:00Z">
        <w:r w:rsidR="00D3178E">
          <w:rPr>
            <w:noProof/>
          </w:rPr>
          <w:instrText>46</w:instrText>
        </w:r>
      </w:ins>
      <w:ins w:id="300" w:author="Gerard" w:date="2015-05-06T12:49:00Z">
        <w:del w:id="301" w:author="rawlins" w:date="2015-05-19T16:10:00Z">
          <w:r w:rsidR="00E3755C" w:rsidDel="00752FD5">
            <w:rPr>
              <w:noProof/>
            </w:rPr>
            <w:delInstrText>46</w:delInstrText>
          </w:r>
        </w:del>
      </w:ins>
      <w:del w:id="302" w:author="rawlins" w:date="2015-05-19T16:10:00Z">
        <w:r w:rsidR="008D52AD" w:rsidDel="00752FD5">
          <w:rPr>
            <w:noProof/>
          </w:rPr>
          <w:delInstrText>45</w:delInstrText>
        </w:r>
      </w:del>
      <w:r w:rsidR="00BB2289">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60" o:title=""/>
          </v:shape>
          <o:OLEObject Type="Embed" ProgID="Equation.DSMT4" ShapeID="_x0000_i1795" DrawAspect="Content" ObjectID="_1493631913" r:id="rId1561"/>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03" w:author="rawlins" w:date="2015-05-19T17:23:00Z">
        <w:r w:rsidR="00D3178E">
          <w:rPr>
            <w:noProof/>
          </w:rPr>
          <w:instrText>47</w:instrText>
        </w:r>
      </w:ins>
      <w:ins w:id="304" w:author="Gerard" w:date="2015-05-06T12:49:00Z">
        <w:del w:id="305" w:author="rawlins" w:date="2015-05-19T16:10:00Z">
          <w:r w:rsidR="00E3755C" w:rsidDel="00752FD5">
            <w:rPr>
              <w:noProof/>
            </w:rPr>
            <w:delInstrText>47</w:delInstrText>
          </w:r>
        </w:del>
      </w:ins>
      <w:del w:id="306" w:author="rawlins" w:date="2015-05-19T16:10:00Z">
        <w:r w:rsidR="008D52AD" w:rsidDel="00752FD5">
          <w:rPr>
            <w:noProof/>
          </w:rPr>
          <w:delInstrText>46</w:delInstrText>
        </w:r>
      </w:del>
      <w:r w:rsidR="00BB2289">
        <w:rPr>
          <w:noProof/>
        </w:rPr>
        <w:fldChar w:fldCharType="end"/>
      </w:r>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62" o:title=""/>
          </v:shape>
          <o:OLEObject Type="Embed" ProgID="Equation.DSMT4" ShapeID="_x0000_i1796" DrawAspect="Content" ObjectID="_1493631914" r:id="rId1563"/>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64" o:title=""/>
          </v:shape>
          <o:OLEObject Type="Embed" ProgID="Equation.DSMT4" ShapeID="_x0000_i1797" DrawAspect="Content" ObjectID="_1493631915" r:id="rId1565"/>
        </w:object>
      </w:r>
      <w:r w:rsidRPr="00DE14F9">
        <w:t xml:space="preserve"> from </w:t>
      </w:r>
      <w:r w:rsidR="00905817" w:rsidRPr="00905817">
        <w:rPr>
          <w:position w:val="-10"/>
        </w:rPr>
        <w:object w:dxaOrig="460" w:dyaOrig="360" w14:anchorId="6A8512C9">
          <v:shape id="_x0000_i1798" type="#_x0000_t75" style="width:22.4pt;height:19pt" o:ole="">
            <v:imagedata r:id="rId1566" o:title=""/>
          </v:shape>
          <o:OLEObject Type="Embed" ProgID="Equation.DSMT4" ShapeID="_x0000_i1798" DrawAspect="Content" ObjectID="_1493631916" r:id="rId1567"/>
        </w:object>
      </w:r>
      <w:r w:rsidRPr="00DE14F9">
        <w:t xml:space="preserve">, where </w:t>
      </w:r>
      <w:r w:rsidR="00905817" w:rsidRPr="00905817">
        <w:rPr>
          <w:position w:val="-6"/>
        </w:rPr>
        <w:object w:dxaOrig="940" w:dyaOrig="279" w14:anchorId="5EE4F9A6">
          <v:shape id="_x0000_i1799" type="#_x0000_t75" style="width:47.55pt;height:14.25pt" o:ole="">
            <v:imagedata r:id="rId1568" o:title=""/>
          </v:shape>
          <o:OLEObject Type="Embed" ProgID="Equation.DSMT4" ShapeID="_x0000_i1799" DrawAspect="Content" ObjectID="_1493631917" r:id="rId1569"/>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70" o:title=""/>
          </v:shape>
          <o:OLEObject Type="Embed" ProgID="Equation.DSMT4" ShapeID="_x0000_i1800" DrawAspect="Content" ObjectID="_1493631918" r:id="rId157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72" o:title=""/>
          </v:shape>
          <o:OLEObject Type="Embed" ProgID="Equation.DSMT4" ShapeID="_x0000_i1801" DrawAspect="Content" ObjectID="_1493631919" r:id="rId1573"/>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07" w:author="rawlins" w:date="2015-05-19T17:23:00Z">
        <w:r w:rsidR="00D3178E">
          <w:rPr>
            <w:noProof/>
          </w:rPr>
          <w:instrText>48</w:instrText>
        </w:r>
      </w:ins>
      <w:ins w:id="308" w:author="Gerard" w:date="2015-05-06T12:49:00Z">
        <w:del w:id="309" w:author="rawlins" w:date="2015-05-19T16:10:00Z">
          <w:r w:rsidR="00E3755C" w:rsidDel="00752FD5">
            <w:rPr>
              <w:noProof/>
            </w:rPr>
            <w:delInstrText>48</w:delInstrText>
          </w:r>
        </w:del>
      </w:ins>
      <w:del w:id="310" w:author="rawlins" w:date="2015-05-19T16:10:00Z">
        <w:r w:rsidR="008D52AD" w:rsidDel="00752FD5">
          <w:rPr>
            <w:noProof/>
          </w:rPr>
          <w:delInstrText>47</w:delInstrText>
        </w:r>
      </w:del>
      <w:r w:rsidR="00BB2289">
        <w:rPr>
          <w:noProof/>
        </w:rPr>
        <w:fldChar w:fldCharType="end"/>
      </w:r>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74" o:title=""/>
          </v:shape>
          <o:OLEObject Type="Embed" ProgID="Equation.DSMT4" ShapeID="_x0000_i1802" DrawAspect="Content" ObjectID="_1493631920" r:id="rId1575"/>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11" w:author="rawlins" w:date="2015-05-19T17:23:00Z">
        <w:r w:rsidR="00D3178E">
          <w:rPr>
            <w:noProof/>
          </w:rPr>
          <w:instrText>49</w:instrText>
        </w:r>
      </w:ins>
      <w:ins w:id="312" w:author="Gerard" w:date="2015-05-06T12:49:00Z">
        <w:del w:id="313" w:author="rawlins" w:date="2015-05-19T16:10:00Z">
          <w:r w:rsidR="00E3755C" w:rsidDel="00752FD5">
            <w:rPr>
              <w:noProof/>
            </w:rPr>
            <w:delInstrText>49</w:delInstrText>
          </w:r>
        </w:del>
      </w:ins>
      <w:del w:id="314" w:author="rawlins" w:date="2015-05-19T16:10:00Z">
        <w:r w:rsidR="008D52AD" w:rsidDel="00752FD5">
          <w:rPr>
            <w:noProof/>
          </w:rPr>
          <w:delInstrText>48</w:delInstrText>
        </w:r>
      </w:del>
      <w:r w:rsidR="00BB2289">
        <w:rPr>
          <w:noProof/>
        </w:rPr>
        <w:fldChar w:fldCharType="end"/>
      </w:r>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6" o:title=""/>
          </v:shape>
          <o:OLEObject Type="Embed" ProgID="Equation.DSMT4" ShapeID="_x0000_i1803" DrawAspect="Content" ObjectID="_1493631921" r:id="rId157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15" w:author="rawlins" w:date="2015-05-19T17:23:00Z">
        <w:r w:rsidR="00D3178E">
          <w:rPr>
            <w:noProof/>
          </w:rPr>
          <w:instrText>50</w:instrText>
        </w:r>
      </w:ins>
      <w:ins w:id="316" w:author="Gerard" w:date="2015-05-06T12:49:00Z">
        <w:del w:id="317" w:author="rawlins" w:date="2015-05-19T16:10:00Z">
          <w:r w:rsidR="00E3755C" w:rsidDel="00752FD5">
            <w:rPr>
              <w:noProof/>
            </w:rPr>
            <w:delInstrText>50</w:delInstrText>
          </w:r>
        </w:del>
      </w:ins>
      <w:del w:id="318" w:author="rawlins" w:date="2015-05-19T16:10:00Z">
        <w:r w:rsidR="008D52AD" w:rsidDel="00752FD5">
          <w:rPr>
            <w:noProof/>
          </w:rPr>
          <w:delInstrText>49</w:delInstrText>
        </w:r>
      </w:del>
      <w:r w:rsidR="00BB2289">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8" o:title=""/>
          </v:shape>
          <o:OLEObject Type="Embed" ProgID="Equation.DSMT4" ShapeID="_x0000_i1804" DrawAspect="Content" ObjectID="_1493631922" r:id="rId1579"/>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80" o:title=""/>
          </v:shape>
          <o:OLEObject Type="Embed" ProgID="Equation.DSMT4" ShapeID="_x0000_i1805" DrawAspect="Content" ObjectID="_1493631923" r:id="rId1581"/>
        </w:object>
      </w:r>
      <w:r>
        <w:t xml:space="preserve"> as given in </w:t>
      </w:r>
      <w:r w:rsidR="001677E3">
        <w:fldChar w:fldCharType="begin"/>
      </w:r>
      <w:r w:rsidR="001677E3">
        <w:instrText xml:space="preserve"> GOTOBUTTON ZEqnNum269251  \* MERGEFORMAT </w:instrText>
      </w:r>
      <w:r w:rsidR="00BB2289">
        <w:fldChar w:fldCharType="begin"/>
      </w:r>
      <w:r w:rsidR="00BB2289">
        <w:instrText xml:space="preserve"> REF ZEqnNum269251 \* Charformat \! \* MERGEFORMAT </w:instrText>
      </w:r>
      <w:r w:rsidR="00BB2289">
        <w:fldChar w:fldCharType="separate"/>
      </w:r>
      <w:r w:rsidR="00D3178E">
        <w:instrText>(3.34)</w:instrText>
      </w:r>
      <w:r w:rsidR="00BB2289">
        <w:fldChar w:fldCharType="end"/>
      </w:r>
      <w:r w:rsidR="001677E3">
        <w:fldChar w:fldCharType="end"/>
      </w:r>
      <w:r>
        <w:t>-</w:t>
      </w:r>
      <w:r w:rsidR="001677E3">
        <w:fldChar w:fldCharType="begin"/>
      </w:r>
      <w:r w:rsidR="001677E3">
        <w:instrText xml:space="preserve"> GOTOBUTTON ZEqnNum737993  \* MERGEFORMAT </w:instrText>
      </w:r>
      <w:r w:rsidR="00BB2289">
        <w:fldChar w:fldCharType="begin"/>
      </w:r>
      <w:r w:rsidR="00BB2289">
        <w:instrText xml:space="preserve"> REF ZEqnNum737993 \* Charformat \! \* MERGEFORMAT </w:instrText>
      </w:r>
      <w:r w:rsidR="00BB2289">
        <w:fldChar w:fldCharType="separate"/>
      </w:r>
      <w:r w:rsidR="00D3178E">
        <w:instrText>(3.35)</w:instrText>
      </w:r>
      <w:r w:rsidR="00BB2289">
        <w:fldChar w:fldCharType="end"/>
      </w:r>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82" o:title=""/>
          </v:shape>
          <o:OLEObject Type="Embed" ProgID="Equation.DSMT4" ShapeID="_x0000_i1806" DrawAspect="Content" ObjectID="_1493631924" r:id="rId1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19" w:author="rawlins" w:date="2015-05-19T17:23:00Z">
        <w:r w:rsidR="00D3178E">
          <w:rPr>
            <w:noProof/>
          </w:rPr>
          <w:instrText>51</w:instrText>
        </w:r>
      </w:ins>
      <w:ins w:id="320" w:author="Gerard" w:date="2015-05-06T12:49:00Z">
        <w:del w:id="321" w:author="rawlins" w:date="2015-05-19T16:10:00Z">
          <w:r w:rsidR="00E3755C" w:rsidDel="00752FD5">
            <w:rPr>
              <w:noProof/>
            </w:rPr>
            <w:delInstrText>51</w:delInstrText>
          </w:r>
        </w:del>
      </w:ins>
      <w:del w:id="322" w:author="rawlins" w:date="2015-05-19T16:10:00Z">
        <w:r w:rsidR="008D52AD" w:rsidDel="00752FD5">
          <w:rPr>
            <w:noProof/>
          </w:rPr>
          <w:delInstrText>50</w:delInstrText>
        </w:r>
      </w:del>
      <w:r w:rsidR="00BB2289">
        <w:rPr>
          <w:noProof/>
        </w:rPr>
        <w:fldChar w:fldCharType="end"/>
      </w:r>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84" o:title=""/>
          </v:shape>
          <o:OLEObject Type="Embed" ProgID="Equation.DSMT4" ShapeID="_x0000_i1807" DrawAspect="Content" ObjectID="_1493631925" r:id="rId1585"/>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6" o:title=""/>
          </v:shape>
          <o:OLEObject Type="Embed" ProgID="Equation.DSMT4" ShapeID="_x0000_i1808" DrawAspect="Content" ObjectID="_1493631926" r:id="rId1587"/>
        </w:object>
      </w:r>
      <w:r>
        <w:t xml:space="preserve"> and </w:t>
      </w:r>
      <w:r w:rsidR="00905817" w:rsidRPr="00905817">
        <w:rPr>
          <w:position w:val="-4"/>
        </w:rPr>
        <w:object w:dxaOrig="220" w:dyaOrig="260" w14:anchorId="48088CB0">
          <v:shape id="_x0000_i1809" type="#_x0000_t75" style="width:10.85pt;height:12.9pt" o:ole="">
            <v:imagedata r:id="rId1588" o:title=""/>
          </v:shape>
          <o:OLEObject Type="Embed" ProgID="Equation.DSMT4" ShapeID="_x0000_i1809" DrawAspect="Content" ObjectID="_1493631927" r:id="rId1589"/>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90" o:title=""/>
          </v:shape>
          <o:OLEObject Type="Embed" ProgID="Equation.DSMT4" ShapeID="_x0000_i1810" DrawAspect="Content" ObjectID="_1493631928" r:id="rId1591"/>
        </w:object>
      </w:r>
      <w:r>
        <w:t xml:space="preserve"> as given in </w:t>
      </w:r>
      <w:r w:rsidR="001677E3">
        <w:fldChar w:fldCharType="begin"/>
      </w:r>
      <w:r w:rsidR="001677E3">
        <w:instrText xml:space="preserve"> GOTOBUTTON ZEqnNum641883  \* MERGEFORMAT </w:instrText>
      </w:r>
      <w:r w:rsidR="00BB2289">
        <w:fldChar w:fldCharType="begin"/>
      </w:r>
      <w:r w:rsidR="00BB2289">
        <w:instrText xml:space="preserve"> REF ZEqnNum641883 \* Charformat \! \* MERGEFORMAT </w:instrText>
      </w:r>
      <w:r w:rsidR="00BB2289">
        <w:fldChar w:fldCharType="separate"/>
      </w:r>
      <w:r w:rsidR="00D3178E">
        <w:instrText>(3.38)</w:instrText>
      </w:r>
      <w:r w:rsidR="00BB2289">
        <w:fldChar w:fldCharType="end"/>
      </w:r>
      <w:r w:rsidR="001677E3">
        <w:fldChar w:fldCharType="end"/>
      </w:r>
      <w:r>
        <w:t>-</w:t>
      </w:r>
      <w:r w:rsidR="001677E3">
        <w:fldChar w:fldCharType="begin"/>
      </w:r>
      <w:r w:rsidR="001677E3">
        <w:instrText xml:space="preserve"> GOTOBUTTON ZEqnNum675799  \* MERGEFORMAT </w:instrText>
      </w:r>
      <w:r w:rsidR="00BB2289">
        <w:fldChar w:fldCharType="begin"/>
      </w:r>
      <w:r w:rsidR="00BB2289">
        <w:instrText xml:space="preserve"> REF ZEqnNum675799 \* Charformat \! \* MERGEFORMAT </w:instrText>
      </w:r>
      <w:r w:rsidR="00BB2289">
        <w:fldChar w:fldCharType="separate"/>
      </w:r>
      <w:r w:rsidR="00D3178E">
        <w:instrText>(3.39)</w:instrText>
      </w:r>
      <w:r w:rsidR="00BB2289">
        <w:fldChar w:fldCharType="end"/>
      </w:r>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92" o:title=""/>
          </v:shape>
          <o:OLEObject Type="Embed" ProgID="Equation.DSMT4" ShapeID="_x0000_i1811" DrawAspect="Content" ObjectID="_1493631929" r:id="rId15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23" w:author="rawlins" w:date="2015-05-19T17:23:00Z">
        <w:r w:rsidR="00D3178E">
          <w:rPr>
            <w:noProof/>
          </w:rPr>
          <w:instrText>52</w:instrText>
        </w:r>
      </w:ins>
      <w:ins w:id="324" w:author="Gerard" w:date="2015-05-06T12:49:00Z">
        <w:del w:id="325" w:author="rawlins" w:date="2015-05-19T16:10:00Z">
          <w:r w:rsidR="00E3755C" w:rsidDel="00752FD5">
            <w:rPr>
              <w:noProof/>
            </w:rPr>
            <w:delInstrText>52</w:delInstrText>
          </w:r>
        </w:del>
      </w:ins>
      <w:del w:id="326" w:author="rawlins" w:date="2015-05-19T16:10:00Z">
        <w:r w:rsidR="008D52AD" w:rsidDel="00752FD5">
          <w:rPr>
            <w:noProof/>
          </w:rPr>
          <w:delInstrText>51</w:delInstrText>
        </w:r>
      </w:del>
      <w:r w:rsidR="00BB2289">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94" o:title=""/>
          </v:shape>
          <o:OLEObject Type="Embed" ProgID="Equation.DSMT4" ShapeID="_x0000_i1812" DrawAspect="Content" ObjectID="_1493631930" r:id="rId1595"/>
        </w:object>
      </w:r>
      <w:r>
        <w:t xml:space="preserve"> as given in </w:t>
      </w:r>
      <w:r w:rsidR="00DB161C">
        <w:fldChar w:fldCharType="begin"/>
      </w:r>
      <w:r w:rsidR="00DB161C">
        <w:instrText xml:space="preserve"> GOTOBUTTON ZEqnNum525838  \* MERGEFORMAT </w:instrText>
      </w:r>
      <w:r w:rsidR="00BB2289">
        <w:fldChar w:fldCharType="begin"/>
      </w:r>
      <w:r w:rsidR="00BB2289">
        <w:instrText xml:space="preserve"> REF ZEqnNum525838 \* Charformat \! \* MERGEFORMAT </w:instrText>
      </w:r>
      <w:r w:rsidR="00BB2289">
        <w:fldChar w:fldCharType="separate"/>
      </w:r>
      <w:r w:rsidR="00D3178E">
        <w:instrText>(3.40)</w:instrText>
      </w:r>
      <w:r w:rsidR="00BB2289">
        <w:fldChar w:fldCharType="end"/>
      </w:r>
      <w:r w:rsidR="00DB161C">
        <w:fldChar w:fldCharType="end"/>
      </w:r>
      <w:r>
        <w:t>-</w:t>
      </w:r>
      <w:r w:rsidR="00DB161C">
        <w:fldChar w:fldCharType="begin"/>
      </w:r>
      <w:r w:rsidR="00DB161C">
        <w:instrText xml:space="preserve"> GOTOBUTTON ZEqnNum669406  \* MERGEFORMAT </w:instrText>
      </w:r>
      <w:r w:rsidR="00BB2289">
        <w:fldChar w:fldCharType="begin"/>
      </w:r>
      <w:r w:rsidR="00BB2289">
        <w:instrText xml:space="preserve"> REF ZEqnNum669406 \* Cha</w:instrText>
      </w:r>
      <w:r w:rsidR="00BB2289">
        <w:instrText xml:space="preserve">rformat \! \* MERGEFORMAT </w:instrText>
      </w:r>
      <w:r w:rsidR="00BB2289">
        <w:fldChar w:fldCharType="separate"/>
      </w:r>
      <w:r w:rsidR="00D3178E">
        <w:instrText>(3.41)</w:instrText>
      </w:r>
      <w:r w:rsidR="00BB2289">
        <w:fldChar w:fldCharType="end"/>
      </w:r>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6" o:title=""/>
          </v:shape>
          <o:OLEObject Type="Embed" ProgID="Equation.DSMT4" ShapeID="_x0000_i1813" DrawAspect="Content" ObjectID="_1493631931" r:id="rId1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27" w:author="rawlins" w:date="2015-05-19T17:23:00Z">
        <w:r w:rsidR="00D3178E">
          <w:rPr>
            <w:noProof/>
          </w:rPr>
          <w:instrText>53</w:instrText>
        </w:r>
      </w:ins>
      <w:ins w:id="328" w:author="Gerard" w:date="2015-05-06T12:49:00Z">
        <w:del w:id="329" w:author="rawlins" w:date="2015-05-19T16:10:00Z">
          <w:r w:rsidR="00E3755C" w:rsidDel="00752FD5">
            <w:rPr>
              <w:noProof/>
            </w:rPr>
            <w:delInstrText>53</w:delInstrText>
          </w:r>
        </w:del>
      </w:ins>
      <w:del w:id="330" w:author="rawlins" w:date="2015-05-19T16:10:00Z">
        <w:r w:rsidR="008D52AD" w:rsidDel="00752FD5">
          <w:rPr>
            <w:noProof/>
          </w:rPr>
          <w:delInstrText>52</w:delInstrText>
        </w:r>
      </w:del>
      <w:r w:rsidR="00BB2289">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31" w:name="_Toc176704845"/>
      <w:bookmarkStart w:id="332"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31"/>
      <w:bookmarkEnd w:id="332"/>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8" o:title=""/>
          </v:shape>
          <o:OLEObject Type="Embed" ProgID="Equation.DSMT4" ShapeID="_x0000_i1814" DrawAspect="Content" ObjectID="_1493631932" r:id="rId15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w:instrText>
      </w:r>
      <w:r w:rsidR="00BB2289">
        <w:instrText xml:space="preserve">GEFORMAT </w:instrText>
      </w:r>
      <w:r w:rsidR="00BB2289">
        <w:fldChar w:fldCharType="separate"/>
      </w:r>
      <w:ins w:id="333" w:author="rawlins" w:date="2015-05-19T17:23:00Z">
        <w:r w:rsidR="00D3178E">
          <w:rPr>
            <w:noProof/>
          </w:rPr>
          <w:instrText>54</w:instrText>
        </w:r>
      </w:ins>
      <w:ins w:id="334" w:author="Gerard" w:date="2015-05-06T12:49:00Z">
        <w:del w:id="335" w:author="rawlins" w:date="2015-05-19T16:10:00Z">
          <w:r w:rsidR="00E3755C" w:rsidDel="00752FD5">
            <w:rPr>
              <w:noProof/>
            </w:rPr>
            <w:delInstrText>54</w:delInstrText>
          </w:r>
        </w:del>
      </w:ins>
      <w:del w:id="336" w:author="rawlins" w:date="2015-05-19T16:10:00Z">
        <w:r w:rsidR="008D52AD" w:rsidDel="00752FD5">
          <w:rPr>
            <w:noProof/>
          </w:rPr>
          <w:delInstrText>53</w:delInstrText>
        </w:r>
      </w:del>
      <w:r w:rsidR="00BB2289">
        <w:rPr>
          <w:noProof/>
        </w:rPr>
        <w:fldChar w:fldCharType="end"/>
      </w:r>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600" o:title=""/>
          </v:shape>
          <o:OLEObject Type="Embed" ProgID="Equation.DSMT4" ShapeID="_x0000_i1815" DrawAspect="Content" ObjectID="_1493631933" r:id="rId1601"/>
        </w:object>
      </w:r>
      <w:r>
        <w:t xml:space="preserve"> is the virtual velocity of the solid, </w:t>
      </w:r>
      <w:r w:rsidR="00905817" w:rsidRPr="00905817">
        <w:rPr>
          <w:position w:val="-10"/>
        </w:rPr>
        <w:object w:dxaOrig="380" w:dyaOrig="320" w14:anchorId="04037FCB">
          <v:shape id="_x0000_i1816" type="#_x0000_t75" style="width:19pt;height:15.6pt" o:ole="">
            <v:imagedata r:id="rId1602" o:title=""/>
          </v:shape>
          <o:OLEObject Type="Embed" ProgID="Equation.DSMT4" ShapeID="_x0000_i1816" DrawAspect="Content" ObjectID="_1493631934" r:id="rId1603"/>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604" o:title=""/>
          </v:shape>
          <o:OLEObject Type="Embed" ProgID="Equation.DSMT4" ShapeID="_x0000_i1817" DrawAspect="Content" ObjectID="_1493631935" r:id="rId1605"/>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6" o:title=""/>
          </v:shape>
          <o:OLEObject Type="Embed" ProgID="Equation.DSMT4" ShapeID="_x0000_i1818" DrawAspect="Content" ObjectID="_1493631936" r:id="rId1607"/>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8" o:title=""/>
          </v:shape>
          <o:OLEObject Type="Embed" ProgID="Equation.DSMT4" ShapeID="_x0000_i1819" DrawAspect="Content" ObjectID="_1493631937" r:id="rId1609"/>
        </w:object>
      </w:r>
      <w:r>
        <w:t xml:space="preserve"> is an elemental mixture volume in </w:t>
      </w:r>
      <w:r w:rsidR="00905817" w:rsidRPr="00905817">
        <w:rPr>
          <w:position w:val="-6"/>
        </w:rPr>
        <w:object w:dxaOrig="200" w:dyaOrig="279" w14:anchorId="4CF1B120">
          <v:shape id="_x0000_i1820" type="#_x0000_t75" style="width:10.2pt;height:14.25pt" o:ole="">
            <v:imagedata r:id="rId1610" o:title=""/>
          </v:shape>
          <o:OLEObject Type="Embed" ProgID="Equation.DSMT4" ShapeID="_x0000_i1820" DrawAspect="Content" ObjectID="_1493631938" r:id="rId1611"/>
        </w:object>
      </w:r>
      <w:r>
        <w:t xml:space="preserve">. In the last integral of </w:t>
      </w:r>
      <w:r w:rsidR="00905817" w:rsidRPr="00905817">
        <w:rPr>
          <w:position w:val="-6"/>
        </w:rPr>
        <w:object w:dxaOrig="420" w:dyaOrig="279" w14:anchorId="3D26C69B">
          <v:shape id="_x0000_i1821" type="#_x0000_t75" style="width:20.4pt;height:14.25pt" o:ole="">
            <v:imagedata r:id="rId1612" o:title=""/>
          </v:shape>
          <o:OLEObject Type="Embed" ProgID="Equation.DSMT4" ShapeID="_x0000_i1821" DrawAspect="Content" ObjectID="_1493631939" r:id="rId1613"/>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14" o:title=""/>
          </v:shape>
          <o:OLEObject Type="Embed" ProgID="Equation.DSMT4" ShapeID="_x0000_i1822" DrawAspect="Content" ObjectID="_1493631940" r:id="rId16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37" w:author="rawlins" w:date="2015-05-19T17:23:00Z">
        <w:r w:rsidR="00D3178E">
          <w:rPr>
            <w:noProof/>
          </w:rPr>
          <w:instrText>55</w:instrText>
        </w:r>
      </w:ins>
      <w:ins w:id="338" w:author="Gerard" w:date="2015-05-06T12:49:00Z">
        <w:del w:id="339" w:author="rawlins" w:date="2015-05-19T16:10:00Z">
          <w:r w:rsidR="00E3755C" w:rsidDel="00752FD5">
            <w:rPr>
              <w:noProof/>
            </w:rPr>
            <w:delInstrText>55</w:delInstrText>
          </w:r>
        </w:del>
      </w:ins>
      <w:del w:id="340" w:author="rawlins" w:date="2015-05-19T16:10:00Z">
        <w:r w:rsidR="008D52AD" w:rsidDel="00752FD5">
          <w:rPr>
            <w:noProof/>
          </w:rPr>
          <w:delInstrText>54</w:delInstrText>
        </w:r>
      </w:del>
      <w:r w:rsidR="00BB2289">
        <w:rPr>
          <w:noProof/>
        </w:rPr>
        <w:fldChar w:fldCharType="end"/>
      </w:r>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6" o:title=""/>
          </v:shape>
          <o:OLEObject Type="Embed" ProgID="Equation.DSMT4" ShapeID="_x0000_i1823" DrawAspect="Content" ObjectID="_1493631941" r:id="rId1617"/>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8" o:title=""/>
          </v:shape>
          <o:OLEObject Type="Embed" ProgID="Equation.DSMT4" ShapeID="_x0000_i1824" DrawAspect="Content" ObjectID="_1493631942" r:id="rId1619"/>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20" o:title=""/>
          </v:shape>
          <o:OLEObject Type="Embed" ProgID="Equation.DSMT4" ShapeID="_x0000_i1825" DrawAspect="Content" ObjectID="_1493631943" r:id="rId1621"/>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22" o:title=""/>
          </v:shape>
          <o:OLEObject Type="Embed" ProgID="Equation.DSMT4" ShapeID="_x0000_i1826" DrawAspect="Content" ObjectID="_1493631944" r:id="rId1623"/>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24" o:title=""/>
          </v:shape>
          <o:OLEObject Type="Embed" ProgID="Equation.DSMT4" ShapeID="_x0000_i1827" DrawAspect="Content" ObjectID="_1493631945" r:id="rId16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41" w:name="ZEqnNum588916"/>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42" w:author="rawlins" w:date="2015-05-19T17:23:00Z">
        <w:r w:rsidR="00D3178E">
          <w:rPr>
            <w:noProof/>
          </w:rPr>
          <w:instrText>56</w:instrText>
        </w:r>
      </w:ins>
      <w:ins w:id="343" w:author="Gerard" w:date="2015-05-06T12:49:00Z">
        <w:del w:id="344" w:author="rawlins" w:date="2015-05-19T16:10:00Z">
          <w:r w:rsidR="00E3755C" w:rsidDel="00752FD5">
            <w:rPr>
              <w:noProof/>
            </w:rPr>
            <w:delInstrText>56</w:delInstrText>
          </w:r>
        </w:del>
      </w:ins>
      <w:del w:id="345" w:author="rawlins" w:date="2015-05-19T16:10:00Z">
        <w:r w:rsidR="008D52AD" w:rsidDel="00752FD5">
          <w:rPr>
            <w:noProof/>
          </w:rPr>
          <w:delInstrText>55</w:delInstrText>
        </w:r>
      </w:del>
      <w:r w:rsidR="00BB2289">
        <w:rPr>
          <w:noProof/>
        </w:rPr>
        <w:fldChar w:fldCharType="end"/>
      </w:r>
      <w:r>
        <w:instrText>)</w:instrText>
      </w:r>
      <w:bookmarkEnd w:id="341"/>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6" o:title=""/>
          </v:shape>
          <o:OLEObject Type="Embed" ProgID="Equation.DSMT4" ShapeID="_x0000_i1828" DrawAspect="Content" ObjectID="_1493631946" r:id="rId1627"/>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8" o:title=""/>
          </v:shape>
          <o:OLEObject Type="Embed" ProgID="Equation.DSMT4" ShapeID="_x0000_i1829" DrawAspect="Content" ObjectID="_1493631947" r:id="rId1629"/>
        </w:object>
      </w:r>
      <w:r>
        <w:t xml:space="preserve">. In the first expression </w:t>
      </w:r>
      <w:r w:rsidR="00905817" w:rsidRPr="00905817">
        <w:rPr>
          <w:position w:val="-16"/>
        </w:rPr>
        <w:object w:dxaOrig="2900" w:dyaOrig="440" w14:anchorId="25B0D946">
          <v:shape id="_x0000_i1830" type="#_x0000_t75" style="width:144.7pt;height:21.75pt" o:ole="">
            <v:imagedata r:id="rId1630" o:title=""/>
          </v:shape>
          <o:OLEObject Type="Embed" ProgID="Equation.DSMT4" ShapeID="_x0000_i1830" DrawAspect="Content" ObjectID="_1493631948" r:id="rId1631"/>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32" o:title=""/>
          </v:shape>
          <o:OLEObject Type="Embed" ProgID="Equation.DSMT4" ShapeID="_x0000_i1831" DrawAspect="Content" ObjectID="_1493631949" r:id="rId1633"/>
        </w:object>
      </w:r>
      <w:r>
        <w:t xml:space="preserve">, </w:t>
      </w:r>
      <w:r w:rsidR="00905817" w:rsidRPr="00905817">
        <w:rPr>
          <w:position w:val="-10"/>
        </w:rPr>
        <w:object w:dxaOrig="240" w:dyaOrig="320" w14:anchorId="57EB5BDB">
          <v:shape id="_x0000_i1832" type="#_x0000_t75" style="width:12.25pt;height:15.6pt" o:ole="">
            <v:imagedata r:id="rId1634" o:title=""/>
          </v:shape>
          <o:OLEObject Type="Embed" ProgID="Equation.DSMT4" ShapeID="_x0000_i1832" DrawAspect="Content" ObjectID="_1493631950" r:id="rId1635"/>
        </w:object>
      </w:r>
      <w:r>
        <w:t xml:space="preserve"> and </w:t>
      </w:r>
      <w:r w:rsidR="00905817" w:rsidRPr="00905817">
        <w:rPr>
          <w:position w:val="-6"/>
        </w:rPr>
        <w:object w:dxaOrig="180" w:dyaOrig="279" w14:anchorId="6FF4B16D">
          <v:shape id="_x0000_i1833" type="#_x0000_t75" style="width:8.85pt;height:14.25pt" o:ole="">
            <v:imagedata r:id="rId1636" o:title=""/>
          </v:shape>
          <o:OLEObject Type="Embed" ProgID="Equation.DSMT4" ShapeID="_x0000_i1833" DrawAspect="Content" ObjectID="_1493631951" r:id="rId1637"/>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8" o:title=""/>
          </v:shape>
          <o:OLEObject Type="Embed" ProgID="Equation.DSMT4" ShapeID="_x0000_i1834" DrawAspect="Content" ObjectID="_1493631952" r:id="rId16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46" w:author="rawlins" w:date="2015-05-19T17:23:00Z">
        <w:r w:rsidR="00D3178E">
          <w:rPr>
            <w:noProof/>
          </w:rPr>
          <w:instrText>57</w:instrText>
        </w:r>
      </w:ins>
      <w:ins w:id="347" w:author="Gerard" w:date="2015-05-06T12:49:00Z">
        <w:del w:id="348" w:author="rawlins" w:date="2015-05-19T16:10:00Z">
          <w:r w:rsidR="00E3755C" w:rsidDel="00752FD5">
            <w:rPr>
              <w:noProof/>
            </w:rPr>
            <w:delInstrText>57</w:delInstrText>
          </w:r>
        </w:del>
      </w:ins>
      <w:del w:id="349" w:author="rawlins" w:date="2015-05-19T16:10:00Z">
        <w:r w:rsidR="008D52AD" w:rsidDel="00752FD5">
          <w:rPr>
            <w:noProof/>
          </w:rPr>
          <w:delInstrText>56</w:delInstrText>
        </w:r>
      </w:del>
      <w:r w:rsidR="00BB2289">
        <w:rPr>
          <w:noProof/>
        </w:rPr>
        <w:fldChar w:fldCharType="end"/>
      </w:r>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40" o:title=""/>
          </v:shape>
          <o:OLEObject Type="Embed" ProgID="Equation.DSMT4" ShapeID="_x0000_i1835" DrawAspect="Content" ObjectID="_1493631953" r:id="rId1641"/>
        </w:object>
      </w:r>
      <w:r>
        <w:t xml:space="preserve">, </w:t>
      </w:r>
      <w:r w:rsidR="00905817" w:rsidRPr="00905817">
        <w:rPr>
          <w:position w:val="-14"/>
        </w:rPr>
        <w:object w:dxaOrig="840" w:dyaOrig="400" w14:anchorId="1A8A6B9E">
          <v:shape id="_x0000_i1836" type="#_x0000_t75" style="width:42.1pt;height:19.7pt" o:ole="">
            <v:imagedata r:id="rId1642" o:title=""/>
          </v:shape>
          <o:OLEObject Type="Embed" ProgID="Equation.DSMT4" ShapeID="_x0000_i1836" DrawAspect="Content" ObjectID="_1493631954" r:id="rId1643"/>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44" o:title=""/>
          </v:shape>
          <o:OLEObject Type="Embed" ProgID="Equation.DSMT4" ShapeID="_x0000_i1837" DrawAspect="Content" ObjectID="_1493631955" r:id="rId1645"/>
        </w:object>
      </w:r>
      <w:r>
        <w:t xml:space="preserve"> along </w:t>
      </w:r>
      <w:r w:rsidR="00905817" w:rsidRPr="00905817">
        <w:rPr>
          <w:position w:val="-10"/>
        </w:rPr>
        <w:object w:dxaOrig="340" w:dyaOrig="320" w14:anchorId="768E5263">
          <v:shape id="_x0000_i1838" type="#_x0000_t75" style="width:17pt;height:15.6pt" o:ole="">
            <v:imagedata r:id="rId1646" o:title=""/>
          </v:shape>
          <o:OLEObject Type="Embed" ProgID="Equation.DSMT4" ShapeID="_x0000_i1838" DrawAspect="Content" ObjectID="_1493631956" r:id="rId164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8" o:title=""/>
          </v:shape>
          <o:OLEObject Type="Embed" ProgID="Equation.DSMT4" ShapeID="_x0000_i1839" DrawAspect="Content" ObjectID="_1493631957" r:id="rId164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50" o:title=""/>
          </v:shape>
          <o:OLEObject Type="Embed" ProgID="Equation.DSMT4" ShapeID="_x0000_i1840" DrawAspect="Content" ObjectID="_1493631958" r:id="rId16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0" w:name="ZEqnNum390398"/>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w:instrText>
      </w:r>
      <w:r w:rsidR="00BB2289">
        <w:instrText xml:space="preserve">MTEqn \c \* Arabic \* MERGEFORMAT </w:instrText>
      </w:r>
      <w:r w:rsidR="00BB2289">
        <w:fldChar w:fldCharType="separate"/>
      </w:r>
      <w:ins w:id="351" w:author="rawlins" w:date="2015-05-19T17:23:00Z">
        <w:r w:rsidR="00D3178E">
          <w:rPr>
            <w:noProof/>
          </w:rPr>
          <w:instrText>58</w:instrText>
        </w:r>
      </w:ins>
      <w:ins w:id="352" w:author="Gerard" w:date="2015-05-06T12:49:00Z">
        <w:del w:id="353" w:author="rawlins" w:date="2015-05-19T16:10:00Z">
          <w:r w:rsidR="00E3755C" w:rsidDel="00752FD5">
            <w:rPr>
              <w:noProof/>
            </w:rPr>
            <w:delInstrText>58</w:delInstrText>
          </w:r>
        </w:del>
      </w:ins>
      <w:del w:id="354" w:author="rawlins" w:date="2015-05-19T16:10:00Z">
        <w:r w:rsidR="008D52AD" w:rsidDel="00752FD5">
          <w:rPr>
            <w:noProof/>
          </w:rPr>
          <w:delInstrText>57</w:delInstrText>
        </w:r>
      </w:del>
      <w:r w:rsidR="00BB2289">
        <w:rPr>
          <w:noProof/>
        </w:rPr>
        <w:fldChar w:fldCharType="end"/>
      </w:r>
      <w:r>
        <w:instrText>)</w:instrText>
      </w:r>
      <w:bookmarkEnd w:id="350"/>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52" o:title=""/>
          </v:shape>
          <o:OLEObject Type="Embed" ProgID="Equation.DSMT4" ShapeID="_x0000_i1841" DrawAspect="Content" ObjectID="_1493631959" r:id="rId1653"/>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54" o:title=""/>
          </v:shape>
          <o:OLEObject Type="Embed" ProgID="Equation.DSMT4" ShapeID="_x0000_i1842" DrawAspect="Content" ObjectID="_1493631960" r:id="rId1655"/>
        </w:object>
      </w:r>
      <w:r>
        <w:t xml:space="preserve"> is an elemental mixture volume in </w:t>
      </w:r>
      <w:r w:rsidR="00905817" w:rsidRPr="00905817">
        <w:rPr>
          <w:position w:val="-4"/>
        </w:rPr>
        <w:object w:dxaOrig="240" w:dyaOrig="260" w14:anchorId="3F5717D0">
          <v:shape id="_x0000_i1843" type="#_x0000_t75" style="width:12.25pt;height:12.9pt" o:ole="">
            <v:imagedata r:id="rId1656" o:title=""/>
          </v:shape>
          <o:OLEObject Type="Embed" ProgID="Equation.DSMT4" ShapeID="_x0000_i1843" DrawAspect="Content" ObjectID="_1493631961" r:id="rId1657"/>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8" o:title=""/>
          </v:shape>
          <o:OLEObject Type="Embed" ProgID="Equation.DSMT4" ShapeID="_x0000_i1844" DrawAspect="Content" ObjectID="_1493631962" r:id="rId1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5" w:name="ZEqnNum587890"/>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56" w:author="rawlins" w:date="2015-05-19T17:23:00Z">
        <w:r w:rsidR="00D3178E">
          <w:rPr>
            <w:noProof/>
          </w:rPr>
          <w:instrText>59</w:instrText>
        </w:r>
      </w:ins>
      <w:ins w:id="357" w:author="Gerard" w:date="2015-05-06T12:49:00Z">
        <w:del w:id="358" w:author="rawlins" w:date="2015-05-19T16:10:00Z">
          <w:r w:rsidR="00E3755C" w:rsidDel="00752FD5">
            <w:rPr>
              <w:noProof/>
            </w:rPr>
            <w:delInstrText>59</w:delInstrText>
          </w:r>
        </w:del>
      </w:ins>
      <w:del w:id="359" w:author="rawlins" w:date="2015-05-19T16:10:00Z">
        <w:r w:rsidR="008D52AD" w:rsidDel="00752FD5">
          <w:rPr>
            <w:noProof/>
          </w:rPr>
          <w:delInstrText>58</w:delInstrText>
        </w:r>
      </w:del>
      <w:r w:rsidR="00BB2289">
        <w:rPr>
          <w:noProof/>
        </w:rPr>
        <w:fldChar w:fldCharType="end"/>
      </w:r>
      <w:r>
        <w:instrText>)</w:instrText>
      </w:r>
      <w:bookmarkEnd w:id="355"/>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60" o:title=""/>
          </v:shape>
          <o:OLEObject Type="Embed" ProgID="Equation.DSMT4" ShapeID="_x0000_i1845" DrawAspect="Content" ObjectID="_1493631963" r:id="rId1661"/>
        </w:object>
      </w:r>
      <w:r>
        <w:t xml:space="preserve">, and material flux vectors </w:t>
      </w:r>
      <w:r w:rsidR="00905817" w:rsidRPr="00905817">
        <w:rPr>
          <w:position w:val="-6"/>
        </w:rPr>
        <w:object w:dxaOrig="320" w:dyaOrig="279" w14:anchorId="76F1BC35">
          <v:shape id="_x0000_i1846" type="#_x0000_t75" style="width:15.6pt;height:14.25pt" o:ole="">
            <v:imagedata r:id="rId1662" o:title=""/>
          </v:shape>
          <o:OLEObject Type="Embed" ProgID="Equation.DSMT4" ShapeID="_x0000_i1846" DrawAspect="Content" ObjectID="_1493631964" r:id="rId1663"/>
        </w:object>
      </w:r>
      <w:r>
        <w:t xml:space="preserve"> and </w:t>
      </w:r>
      <w:r w:rsidR="00905817" w:rsidRPr="00905817">
        <w:rPr>
          <w:position w:val="-6"/>
        </w:rPr>
        <w:object w:dxaOrig="200" w:dyaOrig="279" w14:anchorId="77EC1D3A">
          <v:shape id="_x0000_i1847" type="#_x0000_t75" style="width:10.2pt;height:14.25pt" o:ole="">
            <v:imagedata r:id="rId1664" o:title=""/>
          </v:shape>
          <o:OLEObject Type="Embed" ProgID="Equation.DSMT4" ShapeID="_x0000_i1847" DrawAspect="Content" ObjectID="_1493631965" r:id="rId1665"/>
        </w:object>
      </w:r>
      <w:r>
        <w:t xml:space="preserve">, are respectively related to </w:t>
      </w:r>
      <w:r w:rsidR="00905817" w:rsidRPr="00905817">
        <w:rPr>
          <w:position w:val="-6"/>
        </w:rPr>
        <w:object w:dxaOrig="220" w:dyaOrig="220" w14:anchorId="7CAC764C">
          <v:shape id="_x0000_i1848" type="#_x0000_t75" style="width:10.85pt;height:10.85pt" o:ole="">
            <v:imagedata r:id="rId1666" o:title=""/>
          </v:shape>
          <o:OLEObject Type="Embed" ProgID="Equation.DSMT4" ShapeID="_x0000_i1848" DrawAspect="Content" ObjectID="_1493631966" r:id="rId1667"/>
        </w:object>
      </w:r>
      <w:r>
        <w:t xml:space="preserve">, </w:t>
      </w:r>
      <w:r w:rsidR="00905817" w:rsidRPr="00905817">
        <w:rPr>
          <w:position w:val="-6"/>
        </w:rPr>
        <w:object w:dxaOrig="260" w:dyaOrig="220" w14:anchorId="319A4004">
          <v:shape id="_x0000_i1849" type="#_x0000_t75" style="width:12.9pt;height:10.85pt" o:ole="">
            <v:imagedata r:id="rId1668" o:title=""/>
          </v:shape>
          <o:OLEObject Type="Embed" ProgID="Equation.DSMT4" ShapeID="_x0000_i1849" DrawAspect="Content" ObjectID="_1493631967" r:id="rId1669"/>
        </w:object>
      </w:r>
      <w:r>
        <w:t xml:space="preserve"> and </w:t>
      </w:r>
      <w:r w:rsidR="00905817" w:rsidRPr="00905817">
        <w:rPr>
          <w:position w:val="-10"/>
        </w:rPr>
        <w:object w:dxaOrig="160" w:dyaOrig="320" w14:anchorId="1036A024">
          <v:shape id="_x0000_i1850" type="#_x0000_t75" style="width:8.15pt;height:15.6pt" o:ole="">
            <v:imagedata r:id="rId1670" o:title=""/>
          </v:shape>
          <o:OLEObject Type="Embed" ProgID="Equation.DSMT4" ShapeID="_x0000_i1850" DrawAspect="Content" ObjectID="_1493631968" r:id="rId167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BB2289">
        <w:fldChar w:fldCharType="begin"/>
      </w:r>
      <w:r w:rsidR="00BB2289">
        <w:instrText xml:space="preserve"> REF ZEqnNum587890 \* Charformat \! \* MERGEFORMAT </w:instrText>
      </w:r>
      <w:r w:rsidR="00BB2289">
        <w:fldChar w:fldCharType="separate"/>
      </w:r>
      <w:ins w:id="360" w:author="rawlins" w:date="2015-05-19T17:23:00Z">
        <w:r w:rsidR="00D3178E">
          <w:instrText>(3.59)</w:instrText>
        </w:r>
      </w:ins>
      <w:ins w:id="361" w:author="Gerard" w:date="2015-05-06T12:49:00Z">
        <w:del w:id="362" w:author="rawlins" w:date="2015-05-19T16:10:00Z">
          <w:r w:rsidR="00E3755C" w:rsidDel="00752FD5">
            <w:delInstrText>(3.59)</w:delInstrText>
          </w:r>
        </w:del>
      </w:ins>
      <w:del w:id="363" w:author="rawlins" w:date="2015-05-19T16:10:00Z">
        <w:r w:rsidR="008D52AD" w:rsidDel="00752FD5">
          <w:delInstrText>(3.58)</w:delInstrText>
        </w:r>
      </w:del>
      <w:r w:rsidR="00BB2289">
        <w:fldChar w:fldCharType="end"/>
      </w:r>
      <w:r w:rsidR="0055288F">
        <w:fldChar w:fldCharType="end"/>
      </w:r>
      <w:r>
        <w:t xml:space="preserve"> into </w:t>
      </w:r>
      <w:r w:rsidR="0055288F">
        <w:fldChar w:fldCharType="begin"/>
      </w:r>
      <w:r w:rsidR="0055288F">
        <w:instrText xml:space="preserve"> GOTOBUTTON ZEqnNum915453  \* MERGEFORMAT </w:instrText>
      </w:r>
      <w:r w:rsidR="00BB2289">
        <w:fldChar w:fldCharType="begin"/>
      </w:r>
      <w:r w:rsidR="00BB2289">
        <w:instrText xml:space="preserve"> REF ZEqnNum915453 \* Charformat \! \* MERGEFORMAT </w:instrText>
      </w:r>
      <w:r w:rsidR="00BB2289">
        <w:fldChar w:fldCharType="separate"/>
      </w:r>
      <w:r w:rsidR="00D3178E">
        <w:instrText>(2.114)</w:instrText>
      </w:r>
      <w:r w:rsidR="00BB2289">
        <w:fldChar w:fldCharType="end"/>
      </w:r>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72" o:title=""/>
          </v:shape>
          <o:OLEObject Type="Embed" ProgID="Equation.DSMT4" ShapeID="_x0000_i1851" DrawAspect="Content" ObjectID="_1493631969" r:id="rId1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64" w:author="rawlins" w:date="2015-05-19T17:23:00Z">
        <w:r w:rsidR="00D3178E">
          <w:rPr>
            <w:noProof/>
          </w:rPr>
          <w:instrText>60</w:instrText>
        </w:r>
      </w:ins>
      <w:ins w:id="365" w:author="Gerard" w:date="2015-05-06T12:49:00Z">
        <w:del w:id="366" w:author="rawlins" w:date="2015-05-19T16:10:00Z">
          <w:r w:rsidR="00E3755C" w:rsidDel="00752FD5">
            <w:rPr>
              <w:noProof/>
            </w:rPr>
            <w:delInstrText>60</w:delInstrText>
          </w:r>
        </w:del>
      </w:ins>
      <w:del w:id="367" w:author="rawlins" w:date="2015-05-19T16:10:00Z">
        <w:r w:rsidR="008D52AD" w:rsidDel="00752FD5">
          <w:rPr>
            <w:noProof/>
          </w:rPr>
          <w:delInstrText>59</w:delInstrText>
        </w:r>
      </w:del>
      <w:r w:rsidR="00BB2289">
        <w:rPr>
          <w:noProof/>
        </w:rPr>
        <w:fldChar w:fldCharType="end"/>
      </w:r>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74" o:title=""/>
          </v:shape>
          <o:OLEObject Type="Embed" ProgID="Equation.DSMT4" ShapeID="_x0000_i1852" DrawAspect="Content" ObjectID="_1493631970" r:id="rId1675"/>
        </w:object>
      </w:r>
      <w:r>
        <w:t xml:space="preserve"> and </w:t>
      </w:r>
      <w:r w:rsidR="00905817" w:rsidRPr="00905817">
        <w:rPr>
          <w:position w:val="-4"/>
        </w:rPr>
        <w:object w:dxaOrig="240" w:dyaOrig="260" w14:anchorId="5FD7E965">
          <v:shape id="_x0000_i1853" type="#_x0000_t75" style="width:12.25pt;height:12.9pt" o:ole="">
            <v:imagedata r:id="rId1676" o:title=""/>
          </v:shape>
          <o:OLEObject Type="Embed" ProgID="Equation.DSMT4" ShapeID="_x0000_i1853" DrawAspect="Content" ObjectID="_1493631971" r:id="rId1677"/>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8" o:title=""/>
          </v:shape>
          <o:OLEObject Type="Embed" ProgID="Equation.DSMT4" ShapeID="_x0000_i1854" DrawAspect="Content" ObjectID="_1493631972" r:id="rId1679"/>
        </w:object>
      </w:r>
      <w:r>
        <w:t xml:space="preserve"> and </w:t>
      </w:r>
      <w:r w:rsidR="00905817" w:rsidRPr="00905817">
        <w:rPr>
          <w:position w:val="-6"/>
        </w:rPr>
        <w:object w:dxaOrig="200" w:dyaOrig="279" w14:anchorId="670105C4">
          <v:shape id="_x0000_i1855" type="#_x0000_t75" style="width:10.2pt;height:14.25pt" o:ole="">
            <v:imagedata r:id="rId1680" o:title=""/>
          </v:shape>
          <o:OLEObject Type="Embed" ProgID="Equation.DSMT4" ShapeID="_x0000_i1855" DrawAspect="Content" ObjectID="_1493631973" r:id="rId1681"/>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82" o:title=""/>
          </v:shape>
          <o:OLEObject Type="Embed" ProgID="Equation.DSMT4" ShapeID="_x0000_i1856" DrawAspect="Content" ObjectID="_1493631974" r:id="rId16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8" w:name="ZEqnNum709663"/>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69" w:author="rawlins" w:date="2015-05-19T17:23:00Z">
        <w:r w:rsidR="00D3178E">
          <w:rPr>
            <w:noProof/>
          </w:rPr>
          <w:instrText>61</w:instrText>
        </w:r>
      </w:ins>
      <w:ins w:id="370" w:author="Gerard" w:date="2015-05-06T12:49:00Z">
        <w:del w:id="371" w:author="rawlins" w:date="2015-05-19T16:10:00Z">
          <w:r w:rsidR="00E3755C" w:rsidDel="00752FD5">
            <w:rPr>
              <w:noProof/>
            </w:rPr>
            <w:delInstrText>61</w:delInstrText>
          </w:r>
        </w:del>
      </w:ins>
      <w:del w:id="372" w:author="rawlins" w:date="2015-05-19T16:10:00Z">
        <w:r w:rsidR="008D52AD" w:rsidDel="00752FD5">
          <w:rPr>
            <w:noProof/>
          </w:rPr>
          <w:delInstrText>60</w:delInstrText>
        </w:r>
      </w:del>
      <w:r w:rsidR="00BB2289">
        <w:rPr>
          <w:noProof/>
        </w:rPr>
        <w:fldChar w:fldCharType="end"/>
      </w:r>
      <w:r>
        <w:instrText>)</w:instrText>
      </w:r>
      <w:bookmarkEnd w:id="368"/>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84" o:title=""/>
          </v:shape>
          <o:OLEObject Type="Embed" ProgID="Equation.DSMT4" ShapeID="_x0000_i1857" DrawAspect="Content" ObjectID="_1493631975" r:id="rId1685"/>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6" o:title=""/>
          </v:shape>
          <o:OLEObject Type="Embed" ProgID="Equation.DSMT4" ShapeID="_x0000_i1858" DrawAspect="Content" ObjectID="_1493631976" r:id="rId1687"/>
        </w:object>
      </w:r>
      <w:r>
        <w:t xml:space="preserve"> and </w:t>
      </w:r>
      <w:r w:rsidR="00905817" w:rsidRPr="00905817">
        <w:rPr>
          <w:position w:val="-4"/>
        </w:rPr>
        <w:object w:dxaOrig="260" w:dyaOrig="240" w14:anchorId="735F5F34">
          <v:shape id="_x0000_i1859" type="#_x0000_t75" style="width:12.9pt;height:12.25pt" o:ole="">
            <v:imagedata r:id="rId1688" o:title=""/>
          </v:shape>
          <o:OLEObject Type="Embed" ProgID="Equation.DSMT4" ShapeID="_x0000_i1859" DrawAspect="Content" ObjectID="_1493631977" r:id="rId1689"/>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90" o:title=""/>
          </v:shape>
          <o:OLEObject Type="Embed" ProgID="Equation.DSMT4" ShapeID="_x0000_i1860" DrawAspect="Content" ObjectID="_1493631978" r:id="rId1691"/>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92" o:title=""/>
          </v:shape>
          <o:OLEObject Type="Embed" ProgID="Equation.DSMT4" ShapeID="_x0000_i1861" DrawAspect="Content" ObjectID="_1493631979" r:id="rId1693"/>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94" o:title=""/>
          </v:shape>
          <o:OLEObject Type="Embed" ProgID="Equation.DSMT4" ShapeID="_x0000_i1862" DrawAspect="Content" ObjectID="_1493631980" r:id="rId1695"/>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6" o:title=""/>
          </v:shape>
          <o:OLEObject Type="Embed" ProgID="Equation.DSMT4" ShapeID="_x0000_i1863" DrawAspect="Content" ObjectID="_1493631981" r:id="rId169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8" o:title=""/>
          </v:shape>
          <o:OLEObject Type="Embed" ProgID="Equation.DSMT4" ShapeID="_x0000_i1864" DrawAspect="Content" ObjectID="_1493631982" r:id="rId1699"/>
        </w:object>
      </w:r>
      <w:r>
        <w:t xml:space="preserve">, </w:t>
      </w:r>
      <w:r w:rsidR="00905817" w:rsidRPr="00905817">
        <w:rPr>
          <w:position w:val="-10"/>
        </w:rPr>
        <w:object w:dxaOrig="240" w:dyaOrig="320" w14:anchorId="05AFAEF7">
          <v:shape id="_x0000_i1865" type="#_x0000_t75" style="width:12.25pt;height:15.6pt" o:ole="">
            <v:imagedata r:id="rId1700" o:title=""/>
          </v:shape>
          <o:OLEObject Type="Embed" ProgID="Equation.DSMT4" ShapeID="_x0000_i1865" DrawAspect="Content" ObjectID="_1493631983" r:id="rId1701"/>
        </w:object>
      </w:r>
      <w:r>
        <w:t xml:space="preserve"> and </w:t>
      </w:r>
      <w:r w:rsidR="00905817" w:rsidRPr="00905817">
        <w:rPr>
          <w:position w:val="-6"/>
        </w:rPr>
        <w:object w:dxaOrig="180" w:dyaOrig="279" w14:anchorId="645BB943">
          <v:shape id="_x0000_i1866" type="#_x0000_t75" style="width:8.85pt;height:14.25pt" o:ole="">
            <v:imagedata r:id="rId1702" o:title=""/>
          </v:shape>
          <o:OLEObject Type="Embed" ProgID="Equation.DSMT4" ShapeID="_x0000_i1866" DrawAspect="Content" ObjectID="_1493631984" r:id="rId170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704" o:title=""/>
          </v:shape>
          <o:OLEObject Type="Embed" ProgID="Equation.DSMT4" ShapeID="_x0000_i1867" DrawAspect="Content" ObjectID="_1493631985" r:id="rId1705"/>
        </w:object>
      </w:r>
      <w:r>
        <w:t xml:space="preserve">, </w:t>
      </w:r>
      <w:r w:rsidR="00905817" w:rsidRPr="00905817">
        <w:rPr>
          <w:position w:val="-4"/>
        </w:rPr>
        <w:object w:dxaOrig="220" w:dyaOrig="260" w14:anchorId="42365E72">
          <v:shape id="_x0000_i1868" type="#_x0000_t75" style="width:10.85pt;height:12.9pt" o:ole="">
            <v:imagedata r:id="rId1706" o:title=""/>
          </v:shape>
          <o:OLEObject Type="Embed" ProgID="Equation.DSMT4" ShapeID="_x0000_i1868" DrawAspect="Content" ObjectID="_1493631986" r:id="rId1707"/>
        </w:object>
      </w:r>
      <w:r>
        <w:t xml:space="preserve">, </w:t>
      </w:r>
      <w:r w:rsidR="00905817" w:rsidRPr="00905817">
        <w:rPr>
          <w:position w:val="-6"/>
        </w:rPr>
        <w:object w:dxaOrig="200" w:dyaOrig="279" w14:anchorId="70CDEB81">
          <v:shape id="_x0000_i1869" type="#_x0000_t75" style="width:10.2pt;height:14.25pt" o:ole="">
            <v:imagedata r:id="rId1708" o:title=""/>
          </v:shape>
          <o:OLEObject Type="Embed" ProgID="Equation.DSMT4" ShapeID="_x0000_i1869" DrawAspect="Content" ObjectID="_1493631987" r:id="rId1709"/>
        </w:object>
      </w:r>
      <w:r>
        <w:t xml:space="preserve"> (and </w:t>
      </w:r>
      <w:r w:rsidR="00905817" w:rsidRPr="00905817">
        <w:rPr>
          <w:position w:val="-12"/>
        </w:rPr>
        <w:object w:dxaOrig="279" w:dyaOrig="360" w14:anchorId="3DE2E9B3">
          <v:shape id="_x0000_i1870" type="#_x0000_t75" style="width:14.25pt;height:19pt" o:ole="">
            <v:imagedata r:id="rId1710" o:title=""/>
          </v:shape>
          <o:OLEObject Type="Embed" ProgID="Equation.DSMT4" ShapeID="_x0000_i1870" DrawAspect="Content" ObjectID="_1493631988" r:id="rId1711"/>
        </w:object>
      </w:r>
      <w:r>
        <w:t xml:space="preserve">), </w:t>
      </w:r>
      <w:r w:rsidR="00905817" w:rsidRPr="00905817">
        <w:rPr>
          <w:position w:val="-4"/>
        </w:rPr>
        <w:object w:dxaOrig="220" w:dyaOrig="260" w14:anchorId="4D37848E">
          <v:shape id="_x0000_i1871" type="#_x0000_t75" style="width:10.85pt;height:12.9pt" o:ole="">
            <v:imagedata r:id="rId1712" o:title=""/>
          </v:shape>
          <o:OLEObject Type="Embed" ProgID="Equation.DSMT4" ShapeID="_x0000_i1871" DrawAspect="Content" ObjectID="_1493631989" r:id="rId1713"/>
        </w:object>
      </w:r>
      <w:r>
        <w:t xml:space="preserve"> and </w:t>
      </w:r>
      <w:r w:rsidR="00905817" w:rsidRPr="00905817">
        <w:rPr>
          <w:position w:val="-4"/>
        </w:rPr>
        <w:object w:dxaOrig="260" w:dyaOrig="240" w14:anchorId="3848E08B">
          <v:shape id="_x0000_i1872" type="#_x0000_t75" style="width:12.9pt;height:12.25pt" o:ole="">
            <v:imagedata r:id="rId1714" o:title=""/>
          </v:shape>
          <o:OLEObject Type="Embed" ProgID="Equation.DSMT4" ShapeID="_x0000_i1872" DrawAspect="Content" ObjectID="_1493631990" r:id="rId1715"/>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6" o:title=""/>
          </v:shape>
          <o:OLEObject Type="Embed" ProgID="Equation.DSMT4" ShapeID="_x0000_i1873" DrawAspect="Content" ObjectID="_1493631991" r:id="rId1717"/>
        </w:object>
      </w:r>
      <w:r>
        <w:t xml:space="preserve"> and </w:t>
      </w:r>
      <w:r w:rsidR="00905817" w:rsidRPr="00905817">
        <w:rPr>
          <w:position w:val="-6"/>
        </w:rPr>
        <w:object w:dxaOrig="180" w:dyaOrig="279" w14:anchorId="12E6BF5F">
          <v:shape id="_x0000_i1874" type="#_x0000_t75" style="width:8.85pt;height:14.25pt" o:ole="">
            <v:imagedata r:id="rId1718" o:title=""/>
          </v:shape>
          <o:OLEObject Type="Embed" ProgID="Equation.DSMT4" ShapeID="_x0000_i1874" DrawAspect="Content" ObjectID="_1493631992" r:id="rId1719"/>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20" o:title=""/>
          </v:shape>
          <o:OLEObject Type="Embed" ProgID="Equation.DSMT4" ShapeID="_x0000_i1875" DrawAspect="Content" ObjectID="_1493631993" r:id="rId1721"/>
        </w:object>
      </w:r>
      <w:r>
        <w:t xml:space="preserve"> and </w:t>
      </w:r>
      <w:r w:rsidR="00905817" w:rsidRPr="00905817">
        <w:rPr>
          <w:position w:val="-6"/>
        </w:rPr>
        <w:object w:dxaOrig="180" w:dyaOrig="279" w14:anchorId="22277B3C">
          <v:shape id="_x0000_i1876" type="#_x0000_t75" style="width:8.85pt;height:14.25pt" o:ole="">
            <v:imagedata r:id="rId1722" o:title=""/>
          </v:shape>
          <o:OLEObject Type="Embed" ProgID="Equation.DSMT4" ShapeID="_x0000_i1876" DrawAspect="Content" ObjectID="_1493631994" r:id="rId1723"/>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24" o:title=""/>
          </v:shape>
          <o:OLEObject Type="Embed" ProgID="Equation.DSMT4" ShapeID="_x0000_i1877" DrawAspect="Content" ObjectID="_1493631995" r:id="rId1725"/>
        </w:object>
      </w:r>
      <w:r>
        <w:t xml:space="preserve">, </w:t>
      </w:r>
      <w:r w:rsidR="00905817" w:rsidRPr="00905817">
        <w:rPr>
          <w:position w:val="-10"/>
        </w:rPr>
        <w:object w:dxaOrig="240" w:dyaOrig="320" w14:anchorId="2D1AED94">
          <v:shape id="_x0000_i1878" type="#_x0000_t75" style="width:12.25pt;height:15.6pt" o:ole="">
            <v:imagedata r:id="rId1726" o:title=""/>
          </v:shape>
          <o:OLEObject Type="Embed" ProgID="Equation.DSMT4" ShapeID="_x0000_i1878" DrawAspect="Content" ObjectID="_1493631996" r:id="rId1727"/>
        </w:object>
      </w:r>
      <w:r>
        <w:t xml:space="preserve"> and </w:t>
      </w:r>
      <w:r w:rsidR="00905817" w:rsidRPr="00905817">
        <w:rPr>
          <w:position w:val="-6"/>
        </w:rPr>
        <w:object w:dxaOrig="180" w:dyaOrig="279" w14:anchorId="5B136304">
          <v:shape id="_x0000_i1879" type="#_x0000_t75" style="width:8.85pt;height:14.25pt" o:ole="">
            <v:imagedata r:id="rId1728" o:title=""/>
          </v:shape>
          <o:OLEObject Type="Embed" ProgID="Equation.DSMT4" ShapeID="_x0000_i1879" DrawAspect="Content" ObjectID="_1493631997" r:id="rId1729"/>
        </w:object>
      </w:r>
      <w:r>
        <w:t xml:space="preserve">, or natural boundary conditions on </w:t>
      </w:r>
      <w:r w:rsidR="00905817" w:rsidRPr="00905817">
        <w:rPr>
          <w:position w:val="-6"/>
        </w:rPr>
        <w:object w:dxaOrig="160" w:dyaOrig="260" w14:anchorId="45B71900">
          <v:shape id="_x0000_i1880" type="#_x0000_t75" style="width:8.15pt;height:12.9pt" o:ole="">
            <v:imagedata r:id="rId1730" o:title=""/>
          </v:shape>
          <o:OLEObject Type="Embed" ProgID="Equation.DSMT4" ShapeID="_x0000_i1880" DrawAspect="Content" ObjectID="_1493631998" r:id="rId1731"/>
        </w:object>
      </w:r>
      <w:r>
        <w:t xml:space="preserve">, </w:t>
      </w:r>
      <w:r w:rsidR="00905817" w:rsidRPr="00905817">
        <w:rPr>
          <w:position w:val="-12"/>
        </w:rPr>
        <w:object w:dxaOrig="300" w:dyaOrig="360" w14:anchorId="199A1BE8">
          <v:shape id="_x0000_i1881" type="#_x0000_t75" style="width:14.95pt;height:19pt" o:ole="">
            <v:imagedata r:id="rId1732" o:title=""/>
          </v:shape>
          <o:OLEObject Type="Embed" ProgID="Equation.DSMT4" ShapeID="_x0000_i1881" DrawAspect="Content" ObjectID="_1493631999" r:id="rId1733"/>
        </w:object>
      </w:r>
      <w:r>
        <w:t xml:space="preserve"> and </w:t>
      </w:r>
      <w:r w:rsidR="00905817" w:rsidRPr="00905817">
        <w:rPr>
          <w:position w:val="-12"/>
        </w:rPr>
        <w:object w:dxaOrig="260" w:dyaOrig="360" w14:anchorId="26D02FB9">
          <v:shape id="_x0000_i1882" type="#_x0000_t75" style="width:12.9pt;height:19pt" o:ole="">
            <v:imagedata r:id="rId1734" o:title=""/>
          </v:shape>
          <o:OLEObject Type="Embed" ProgID="Equation.DSMT4" ShapeID="_x0000_i1882" DrawAspect="Content" ObjectID="_1493632000" r:id="rId1735"/>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6" o:title=""/>
          </v:shape>
          <o:OLEObject Type="Embed" ProgID="Equation.DSMT4" ShapeID="_x0000_i1883" DrawAspect="Content" ObjectID="_1493632001" r:id="rId1737"/>
        </w:object>
      </w:r>
      <w:r>
        <w:t xml:space="preserve"> and </w:t>
      </w:r>
      <w:r w:rsidR="00905817" w:rsidRPr="00905817">
        <w:rPr>
          <w:position w:val="-6"/>
        </w:rPr>
        <w:object w:dxaOrig="180" w:dyaOrig="279" w14:anchorId="0A104FC7">
          <v:shape id="_x0000_i1884" type="#_x0000_t75" style="width:8.85pt;height:14.25pt" o:ole="">
            <v:imagedata r:id="rId1738" o:title=""/>
          </v:shape>
          <o:OLEObject Type="Embed" ProgID="Equation.DSMT4" ShapeID="_x0000_i1884" DrawAspect="Content" ObjectID="_1493632002" r:id="rId1739"/>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40" o:title=""/>
          </v:shape>
          <o:OLEObject Type="Embed" ProgID="Equation.DSMT4" ShapeID="_x0000_i1885" DrawAspect="Content" ObjectID="_1493632003" r:id="rId1741"/>
        </w:object>
      </w:r>
      <w:r>
        <w:t xml:space="preserve"> and </w:t>
      </w:r>
      <w:r w:rsidR="00905817" w:rsidRPr="00905817">
        <w:rPr>
          <w:position w:val="-6"/>
        </w:rPr>
        <w:object w:dxaOrig="180" w:dyaOrig="279" w14:anchorId="402168B0">
          <v:shape id="_x0000_i1886" type="#_x0000_t75" style="width:8.85pt;height:14.25pt" o:ole="">
            <v:imagedata r:id="rId1742" o:title=""/>
          </v:shape>
          <o:OLEObject Type="Embed" ProgID="Equation.DSMT4" ShapeID="_x0000_i1886" DrawAspect="Content" ObjectID="_1493632004" r:id="rId1743"/>
        </w:object>
      </w:r>
      <w:r>
        <w:t xml:space="preserve">, or as </w:t>
      </w:r>
      <w:r w:rsidR="00905817" w:rsidRPr="00905817">
        <w:rPr>
          <w:position w:val="-10"/>
        </w:rPr>
        <w:object w:dxaOrig="240" w:dyaOrig="260" w14:anchorId="4B07AC0B">
          <v:shape id="_x0000_i1887" type="#_x0000_t75" style="width:12.25pt;height:12.9pt" o:ole="">
            <v:imagedata r:id="rId1744" o:title=""/>
          </v:shape>
          <o:OLEObject Type="Embed" ProgID="Equation.DSMT4" ShapeID="_x0000_i1887" DrawAspect="Content" ObjectID="_1493632005" r:id="rId1745"/>
        </w:object>
      </w:r>
      <w:r>
        <w:t xml:space="preserve"> and </w:t>
      </w:r>
      <w:r w:rsidR="00905817" w:rsidRPr="00905817">
        <w:rPr>
          <w:position w:val="-6"/>
        </w:rPr>
        <w:object w:dxaOrig="180" w:dyaOrig="220" w14:anchorId="72627B99">
          <v:shape id="_x0000_i1888" type="#_x0000_t75" style="width:8.85pt;height:10.85pt" o:ole="">
            <v:imagedata r:id="rId1746" o:title=""/>
          </v:shape>
          <o:OLEObject Type="Embed" ProgID="Equation.DSMT4" ShapeID="_x0000_i1888" DrawAspect="Content" ObjectID="_1493632006" r:id="rId1747"/>
        </w:object>
      </w:r>
      <w:r>
        <w:t xml:space="preserve"> by inverting the relations of </w:t>
      </w:r>
      <w:r w:rsidR="00B3531D">
        <w:fldChar w:fldCharType="begin"/>
      </w:r>
      <w:r w:rsidR="00B3531D">
        <w:instrText xml:space="preserve"> GOTOBUTTON ZEqnNum385284  \* MERGEFORMAT </w:instrText>
      </w:r>
      <w:r w:rsidR="00BB2289">
        <w:fldChar w:fldCharType="begin"/>
      </w:r>
      <w:r w:rsidR="00BB2289">
        <w:instrText xml:space="preserve"> REF ZEqnNum385284 \* Charformat \! \* MERGEFORMAT </w:instrText>
      </w:r>
      <w:r w:rsidR="00BB2289">
        <w:fldChar w:fldCharType="separate"/>
      </w:r>
      <w:r w:rsidR="00D3178E">
        <w:instrText>(2.112)</w:instrText>
      </w:r>
      <w:r w:rsidR="00BB2289">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373" w:name="_Toc176704846"/>
      <w:bookmarkStart w:id="374" w:name="_Ref191695102"/>
      <w:bookmarkStart w:id="375" w:name="_Toc289032552"/>
      <w:r>
        <w:t>Linearization of Internal Virtual Work</w:t>
      </w:r>
      <w:bookmarkEnd w:id="373"/>
      <w:bookmarkEnd w:id="374"/>
      <w:bookmarkEnd w:id="375"/>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8" o:title=""/>
          </v:shape>
          <o:OLEObject Type="Embed" ProgID="Equation.DSMT4" ShapeID="_x0000_i1889" DrawAspect="Content" ObjectID="_1493632007" r:id="rId1749"/>
        </w:object>
      </w:r>
      <w:r>
        <w:t xml:space="preserve"> in </w:t>
      </w:r>
      <w:r w:rsidR="00605580">
        <w:fldChar w:fldCharType="begin"/>
      </w:r>
      <w:r w:rsidR="00605580">
        <w:instrText xml:space="preserve"> GOTOBUTTON ZEqnNum390398  \* MERGEFORMAT </w:instrText>
      </w:r>
      <w:r w:rsidR="00BB2289">
        <w:fldChar w:fldCharType="begin"/>
      </w:r>
      <w:r w:rsidR="00BB2289">
        <w:instrText xml:space="preserve"> REF ZEqnNum390398 \* Charformat \! \* MERGEFORMAT </w:instrText>
      </w:r>
      <w:r w:rsidR="00BB2289">
        <w:fldChar w:fldCharType="separate"/>
      </w:r>
      <w:ins w:id="376" w:author="rawlins" w:date="2015-05-19T17:23:00Z">
        <w:r w:rsidR="00D3178E">
          <w:instrText>(3.58)</w:instrText>
        </w:r>
      </w:ins>
      <w:ins w:id="377" w:author="Gerard" w:date="2015-05-06T12:49:00Z">
        <w:del w:id="378" w:author="rawlins" w:date="2015-05-19T16:10:00Z">
          <w:r w:rsidR="00E3755C" w:rsidDel="00752FD5">
            <w:delInstrText>(3.58)</w:delInstrText>
          </w:r>
        </w:del>
      </w:ins>
      <w:del w:id="379" w:author="rawlins" w:date="2015-05-19T16:10:00Z">
        <w:r w:rsidR="008D52AD" w:rsidDel="00752FD5">
          <w:delInstrText>(3.57)</w:delInstrText>
        </w:r>
      </w:del>
      <w:r w:rsidR="00BB2289">
        <w:fldChar w:fldCharType="end"/>
      </w:r>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50" o:title=""/>
          </v:shape>
          <o:OLEObject Type="Embed" ProgID="Equation.DSMT4" ShapeID="_x0000_i1890" DrawAspect="Content" ObjectID="_1493632008" r:id="rId1751"/>
        </w:object>
      </w:r>
      <w:r>
        <w:t xml:space="preserve">, </w:t>
      </w:r>
      <w:r w:rsidR="00905817" w:rsidRPr="00905817">
        <w:rPr>
          <w:position w:val="-10"/>
        </w:rPr>
        <w:object w:dxaOrig="340" w:dyaOrig="320" w14:anchorId="35F5C129">
          <v:shape id="_x0000_i1891" type="#_x0000_t75" style="width:17pt;height:15.6pt" o:ole="">
            <v:imagedata r:id="rId1752" o:title=""/>
          </v:shape>
          <o:OLEObject Type="Embed" ProgID="Equation.DSMT4" ShapeID="_x0000_i1891" DrawAspect="Content" ObjectID="_1493632009" r:id="rId1753"/>
        </w:object>
      </w:r>
      <w:r>
        <w:t xml:space="preserve"> and </w:t>
      </w:r>
      <w:r w:rsidR="00905817" w:rsidRPr="00905817">
        <w:rPr>
          <w:position w:val="-6"/>
        </w:rPr>
        <w:object w:dxaOrig="340" w:dyaOrig="279" w14:anchorId="75BF9229">
          <v:shape id="_x0000_i1892" type="#_x0000_t75" style="width:17pt;height:14.25pt" o:ole="">
            <v:imagedata r:id="rId1754" o:title=""/>
          </v:shape>
          <o:OLEObject Type="Embed" ProgID="Equation.DSMT4" ShapeID="_x0000_i1892" DrawAspect="Content" ObjectID="_1493632010" r:id="rId1755"/>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6" o:title=""/>
          </v:shape>
          <o:OLEObject Type="Embed" ProgID="Equation.DSMT4" ShapeID="_x0000_i1893" DrawAspect="Content" ObjectID="_1493632011" r:id="rId17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80" w:author="rawlins" w:date="2015-05-19T17:23:00Z">
        <w:r w:rsidR="00D3178E">
          <w:rPr>
            <w:noProof/>
          </w:rPr>
          <w:instrText>62</w:instrText>
        </w:r>
      </w:ins>
      <w:ins w:id="381" w:author="Gerard" w:date="2015-05-06T12:49:00Z">
        <w:del w:id="382" w:author="rawlins" w:date="2015-05-19T16:10:00Z">
          <w:r w:rsidR="00E3755C" w:rsidDel="00752FD5">
            <w:rPr>
              <w:noProof/>
            </w:rPr>
            <w:delInstrText>62</w:delInstrText>
          </w:r>
        </w:del>
      </w:ins>
      <w:del w:id="383" w:author="rawlins" w:date="2015-05-19T16:10:00Z">
        <w:r w:rsidR="008D52AD" w:rsidDel="00752FD5">
          <w:rPr>
            <w:noProof/>
          </w:rPr>
          <w:delInstrText>61</w:delInstrText>
        </w:r>
      </w:del>
      <w:r w:rsidR="00BB2289">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8" o:title=""/>
          </v:shape>
          <o:OLEObject Type="Embed" ProgID="Equation.DSMT4" ShapeID="_x0000_i1894" DrawAspect="Content" ObjectID="_1493632012" r:id="rId1759"/>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60" o:title=""/>
          </v:shape>
          <o:OLEObject Type="Embed" ProgID="Equation.DSMT4" ShapeID="_x0000_i1895" DrawAspect="Content" ObjectID="_1493632013" r:id="rId1761"/>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62" o:title=""/>
          </v:shape>
          <o:OLEObject Type="Embed" ProgID="Equation.DSMT4" ShapeID="_x0000_i1896" DrawAspect="Content" ObjectID="_1493632014" r:id="rId1763"/>
        </w:object>
      </w:r>
      <w:r>
        <w:t xml:space="preserve"> along </w:t>
      </w:r>
      <w:r w:rsidR="00905817" w:rsidRPr="00905817">
        <w:rPr>
          <w:position w:val="-6"/>
        </w:rPr>
        <w:object w:dxaOrig="360" w:dyaOrig="279" w14:anchorId="1B89B195">
          <v:shape id="_x0000_i1897" type="#_x0000_t75" style="width:19pt;height:14.25pt" o:ole="">
            <v:imagedata r:id="rId1764" o:title=""/>
          </v:shape>
          <o:OLEObject Type="Embed" ProgID="Equation.DSMT4" ShapeID="_x0000_i1897" DrawAspect="Content" ObjectID="_1493632015" r:id="rId1765"/>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6" o:title=""/>
          </v:shape>
          <o:OLEObject Type="Embed" ProgID="Equation.DSMT4" ShapeID="_x0000_i1898" DrawAspect="Content" ObjectID="_1493632016" r:id="rId176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84" w:author="rawlins" w:date="2015-05-19T17:23:00Z">
        <w:r w:rsidR="00D3178E">
          <w:rPr>
            <w:noProof/>
          </w:rPr>
          <w:instrText>63</w:instrText>
        </w:r>
      </w:ins>
      <w:ins w:id="385" w:author="Gerard" w:date="2015-05-06T12:49:00Z">
        <w:del w:id="386" w:author="rawlins" w:date="2015-05-19T16:10:00Z">
          <w:r w:rsidR="00E3755C" w:rsidDel="00752FD5">
            <w:rPr>
              <w:noProof/>
            </w:rPr>
            <w:delInstrText>63</w:delInstrText>
          </w:r>
        </w:del>
      </w:ins>
      <w:del w:id="387" w:author="rawlins" w:date="2015-05-19T16:10:00Z">
        <w:r w:rsidR="008D52AD" w:rsidDel="00752FD5">
          <w:rPr>
            <w:noProof/>
          </w:rPr>
          <w:delInstrText>62</w:delInstrText>
        </w:r>
      </w:del>
      <w:r w:rsidR="00BB2289">
        <w:rPr>
          <w:noProof/>
        </w:rPr>
        <w:fldChar w:fldCharType="end"/>
      </w:r>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8" o:title=""/>
          </v:shape>
          <o:OLEObject Type="Embed" ProgID="Equation.DSMT4" ShapeID="_x0000_i1899" DrawAspect="Content" ObjectID="_1493632017" r:id="rId1769"/>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70" o:title=""/>
          </v:shape>
          <o:OLEObject Type="Embed" ProgID="Equation.DSMT4" ShapeID="_x0000_i1900" DrawAspect="Content" ObjectID="_1493632018" r:id="rId17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w:instrText>
      </w:r>
      <w:r w:rsidR="00BB2289">
        <w:instrText xml:space="preserve">MAT </w:instrText>
      </w:r>
      <w:r w:rsidR="00BB2289">
        <w:fldChar w:fldCharType="separate"/>
      </w:r>
      <w:ins w:id="388" w:author="rawlins" w:date="2015-05-19T17:23:00Z">
        <w:r w:rsidR="00D3178E">
          <w:rPr>
            <w:noProof/>
          </w:rPr>
          <w:instrText>64</w:instrText>
        </w:r>
      </w:ins>
      <w:ins w:id="389" w:author="Gerard" w:date="2015-05-06T12:49:00Z">
        <w:del w:id="390" w:author="rawlins" w:date="2015-05-19T16:10:00Z">
          <w:r w:rsidR="00E3755C" w:rsidDel="00752FD5">
            <w:rPr>
              <w:noProof/>
            </w:rPr>
            <w:delInstrText>64</w:delInstrText>
          </w:r>
        </w:del>
      </w:ins>
      <w:del w:id="391" w:author="rawlins" w:date="2015-05-19T16:10:00Z">
        <w:r w:rsidR="008D52AD" w:rsidDel="00752FD5">
          <w:rPr>
            <w:noProof/>
          </w:rPr>
          <w:delInstrText>63</w:delInstrText>
        </w:r>
      </w:del>
      <w:r w:rsidR="00BB2289">
        <w:rPr>
          <w:noProof/>
        </w:rPr>
        <w:fldChar w:fldCharType="end"/>
      </w:r>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72" o:title=""/>
          </v:shape>
          <o:OLEObject Type="Embed" ProgID="Equation.DSMT4" ShapeID="_x0000_i1901" DrawAspect="Content" ObjectID="_1493632019" r:id="rId1773"/>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74" o:title=""/>
          </v:shape>
          <o:OLEObject Type="Embed" ProgID="Equation.DSMT4" ShapeID="_x0000_i1902" DrawAspect="Content" ObjectID="_1493632020" r:id="rId17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92" w:author="rawlins" w:date="2015-05-19T17:23:00Z">
        <w:r w:rsidR="00D3178E">
          <w:rPr>
            <w:noProof/>
          </w:rPr>
          <w:instrText>65</w:instrText>
        </w:r>
      </w:ins>
      <w:ins w:id="393" w:author="Gerard" w:date="2015-05-06T12:49:00Z">
        <w:del w:id="394" w:author="rawlins" w:date="2015-05-19T16:10:00Z">
          <w:r w:rsidR="00E3755C" w:rsidDel="00752FD5">
            <w:rPr>
              <w:noProof/>
            </w:rPr>
            <w:delInstrText>65</w:delInstrText>
          </w:r>
        </w:del>
      </w:ins>
      <w:del w:id="395" w:author="rawlins" w:date="2015-05-19T16:10:00Z">
        <w:r w:rsidR="008D52AD" w:rsidDel="00752FD5">
          <w:rPr>
            <w:noProof/>
          </w:rPr>
          <w:delInstrText>64</w:delInstrText>
        </w:r>
      </w:del>
      <w:r w:rsidR="00BB2289">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6" o:title=""/>
          </v:shape>
          <o:OLEObject Type="Embed" ProgID="Equation.DSMT4" ShapeID="_x0000_i1903" DrawAspect="Content" ObjectID="_1493632021" r:id="rId177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396" w:author="rawlins" w:date="2015-05-19T17:23:00Z">
        <w:r w:rsidR="00D3178E">
          <w:rPr>
            <w:noProof/>
          </w:rPr>
          <w:instrText>66</w:instrText>
        </w:r>
      </w:ins>
      <w:ins w:id="397" w:author="Gerard" w:date="2015-05-06T12:49:00Z">
        <w:del w:id="398" w:author="rawlins" w:date="2015-05-19T16:10:00Z">
          <w:r w:rsidR="00E3755C" w:rsidDel="00752FD5">
            <w:rPr>
              <w:noProof/>
            </w:rPr>
            <w:delInstrText>66</w:delInstrText>
          </w:r>
        </w:del>
      </w:ins>
      <w:del w:id="399" w:author="rawlins" w:date="2015-05-19T16:10:00Z">
        <w:r w:rsidR="008D52AD" w:rsidDel="00752FD5">
          <w:rPr>
            <w:noProof/>
          </w:rPr>
          <w:delInstrText>65</w:delInstrText>
        </w:r>
      </w:del>
      <w:r w:rsidR="00BB2289">
        <w:rPr>
          <w:noProof/>
        </w:rPr>
        <w:fldChar w:fldCharType="end"/>
      </w:r>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8" o:title=""/>
          </v:shape>
          <o:OLEObject Type="Embed" ProgID="Equation.DSMT4" ShapeID="_x0000_i1904" DrawAspect="Content" ObjectID="_1493632022" r:id="rId17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00" w:author="rawlins" w:date="2015-05-19T17:23:00Z">
        <w:r w:rsidR="00D3178E">
          <w:rPr>
            <w:noProof/>
          </w:rPr>
          <w:instrText>67</w:instrText>
        </w:r>
      </w:ins>
      <w:ins w:id="401" w:author="Gerard" w:date="2015-05-06T12:49:00Z">
        <w:del w:id="402" w:author="rawlins" w:date="2015-05-19T16:10:00Z">
          <w:r w:rsidR="00E3755C" w:rsidDel="00752FD5">
            <w:rPr>
              <w:noProof/>
            </w:rPr>
            <w:delInstrText>67</w:delInstrText>
          </w:r>
        </w:del>
      </w:ins>
      <w:del w:id="403" w:author="rawlins" w:date="2015-05-19T16:10:00Z">
        <w:r w:rsidR="008D52AD" w:rsidDel="00752FD5">
          <w:rPr>
            <w:noProof/>
          </w:rPr>
          <w:delInstrText>66</w:delInstrText>
        </w:r>
      </w:del>
      <w:r w:rsidR="00BB2289">
        <w:rPr>
          <w:noProof/>
        </w:rPr>
        <w:fldChar w:fldCharType="end"/>
      </w:r>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80" o:title=""/>
          </v:shape>
          <o:OLEObject Type="Embed" ProgID="Equation.DSMT4" ShapeID="_x0000_i1905" DrawAspect="Content" ObjectID="_1493632023" r:id="rId17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04" w:author="rawlins" w:date="2015-05-19T17:23:00Z">
        <w:r w:rsidR="00D3178E">
          <w:rPr>
            <w:noProof/>
          </w:rPr>
          <w:instrText>68</w:instrText>
        </w:r>
      </w:ins>
      <w:ins w:id="405" w:author="Gerard" w:date="2015-05-06T12:49:00Z">
        <w:del w:id="406" w:author="rawlins" w:date="2015-05-19T16:10:00Z">
          <w:r w:rsidR="00E3755C" w:rsidDel="00752FD5">
            <w:rPr>
              <w:noProof/>
            </w:rPr>
            <w:delInstrText>68</w:delInstrText>
          </w:r>
        </w:del>
      </w:ins>
      <w:del w:id="407" w:author="rawlins" w:date="2015-05-19T16:10:00Z">
        <w:r w:rsidR="008D52AD" w:rsidDel="00752FD5">
          <w:rPr>
            <w:noProof/>
          </w:rPr>
          <w:delInstrText>67</w:delInstrText>
        </w:r>
      </w:del>
      <w:r w:rsidR="00BB2289">
        <w:rPr>
          <w:noProof/>
        </w:rPr>
        <w:fldChar w:fldCharType="end"/>
      </w:r>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82" o:title=""/>
          </v:shape>
          <o:OLEObject Type="Embed" ProgID="Equation.DSMT4" ShapeID="_x0000_i1906" DrawAspect="Content" ObjectID="_1493632024" r:id="rId1783"/>
        </w:object>
      </w:r>
      <w:r>
        <w:t xml:space="preserve"> is given by substituting </w:t>
      </w:r>
      <w:r w:rsidR="00605580">
        <w:fldChar w:fldCharType="begin"/>
      </w:r>
      <w:r w:rsidR="00605580">
        <w:instrText xml:space="preserve"> GOTOBUTTON ZEqnNum915453  \* MERGEFORMAT </w:instrText>
      </w:r>
      <w:r w:rsidR="00BB2289">
        <w:fldChar w:fldCharType="begin"/>
      </w:r>
      <w:r w:rsidR="00BB2289">
        <w:instrText xml:space="preserve"> REF ZEqnNum915453 \* Charformat \! \* MERGEFORMAT </w:instrText>
      </w:r>
      <w:r w:rsidR="00BB2289">
        <w:fldChar w:fldCharType="separate"/>
      </w:r>
      <w:r w:rsidR="00D3178E">
        <w:instrText>(2.114)</w:instrText>
      </w:r>
      <w:r w:rsidR="00BB2289">
        <w:fldChar w:fldCharType="end"/>
      </w:r>
      <w:r w:rsidR="00605580">
        <w:fldChar w:fldCharType="end"/>
      </w:r>
      <w:r w:rsidR="00905817" w:rsidRPr="00905817">
        <w:rPr>
          <w:position w:val="-12"/>
        </w:rPr>
        <w:object w:dxaOrig="139" w:dyaOrig="360" w14:anchorId="093D14EE">
          <v:shape id="_x0000_i1907" type="#_x0000_t75" style="width:6.8pt;height:19pt" o:ole="">
            <v:imagedata r:id="rId1784" o:title=""/>
          </v:shape>
          <o:OLEObject Type="Embed" ProgID="Equation.DSMT4" ShapeID="_x0000_i1907" DrawAspect="Content" ObjectID="_1493632025" r:id="rId1785"/>
        </w:object>
      </w:r>
      <w:r>
        <w:t xml:space="preserve"> into </w:t>
      </w:r>
      <w:r w:rsidR="00605580">
        <w:fldChar w:fldCharType="begin"/>
      </w:r>
      <w:r w:rsidR="00605580">
        <w:instrText xml:space="preserve"> GOTOBUTTON ZEqnNum709663  \* MERGEFORMAT </w:instrText>
      </w:r>
      <w:r w:rsidR="00BB2289">
        <w:fldChar w:fldCharType="begin"/>
      </w:r>
      <w:r w:rsidR="00BB2289">
        <w:instrText xml:space="preserve"> REF ZEqnNum709663 \* Charformat \! \* MERGEFORMAT </w:instrText>
      </w:r>
      <w:r w:rsidR="00BB2289">
        <w:fldChar w:fldCharType="separate"/>
      </w:r>
      <w:ins w:id="408" w:author="rawlins" w:date="2015-05-19T17:23:00Z">
        <w:r w:rsidR="00D3178E">
          <w:instrText>(3.61)</w:instrText>
        </w:r>
      </w:ins>
      <w:ins w:id="409" w:author="Gerard" w:date="2015-05-06T12:49:00Z">
        <w:del w:id="410" w:author="rawlins" w:date="2015-05-19T16:10:00Z">
          <w:r w:rsidR="00E3755C" w:rsidDel="00752FD5">
            <w:delInstrText>(3.61)</w:delInstrText>
          </w:r>
        </w:del>
      </w:ins>
      <w:del w:id="411" w:author="rawlins" w:date="2015-05-19T16:10:00Z">
        <w:r w:rsidR="008D52AD" w:rsidDel="00752FD5">
          <w:delInstrText>(3.60)</w:delInstrText>
        </w:r>
      </w:del>
      <w:r w:rsidR="00BB2289">
        <w:fldChar w:fldCharType="end"/>
      </w:r>
      <w:r w:rsidR="00605580">
        <w:fldChar w:fldCharType="end"/>
      </w:r>
      <w:r w:rsidR="00905817" w:rsidRPr="00905817">
        <w:rPr>
          <w:position w:val="-12"/>
        </w:rPr>
        <w:object w:dxaOrig="120" w:dyaOrig="360" w14:anchorId="338FEFDC">
          <v:shape id="_x0000_i1908" type="#_x0000_t75" style="width:6.1pt;height:19pt" o:ole="">
            <v:imagedata r:id="rId1786" o:title=""/>
          </v:shape>
          <o:OLEObject Type="Embed" ProgID="Equation.DSMT4" ShapeID="_x0000_i1908" DrawAspect="Content" ObjectID="_1493632026" r:id="rId1787"/>
        </w:object>
      </w:r>
      <w:r>
        <w:t xml:space="preserve">, the evaluation of </w:t>
      </w:r>
      <w:r w:rsidR="00905817" w:rsidRPr="00905817">
        <w:rPr>
          <w:position w:val="-6"/>
        </w:rPr>
        <w:object w:dxaOrig="240" w:dyaOrig="360" w14:anchorId="1C80AC2E">
          <v:shape id="_x0000_i1909" type="#_x0000_t75" style="width:12.25pt;height:19pt" o:ole="">
            <v:imagedata r:id="rId1788" o:title=""/>
          </v:shape>
          <o:OLEObject Type="Embed" ProgID="Equation.DSMT4" ShapeID="_x0000_i1909" DrawAspect="Content" ObjectID="_1493632027" r:id="rId1789"/>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90" o:title=""/>
          </v:shape>
          <o:OLEObject Type="Embed" ProgID="Equation.DSMT4" ShapeID="_x0000_i1910" DrawAspect="Content" ObjectID="_1493632028" r:id="rId17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12" w:author="rawlins" w:date="2015-05-19T17:23:00Z">
        <w:r w:rsidR="00D3178E">
          <w:rPr>
            <w:noProof/>
          </w:rPr>
          <w:instrText>69</w:instrText>
        </w:r>
      </w:ins>
      <w:ins w:id="413" w:author="Gerard" w:date="2015-05-06T12:49:00Z">
        <w:del w:id="414" w:author="rawlins" w:date="2015-05-19T16:10:00Z">
          <w:r w:rsidR="00E3755C" w:rsidDel="00752FD5">
            <w:rPr>
              <w:noProof/>
            </w:rPr>
            <w:delInstrText>69</w:delInstrText>
          </w:r>
        </w:del>
      </w:ins>
      <w:del w:id="415" w:author="rawlins" w:date="2015-05-19T16:10:00Z">
        <w:r w:rsidR="008D52AD" w:rsidDel="00752FD5">
          <w:rPr>
            <w:noProof/>
          </w:rPr>
          <w:delInstrText>68</w:delInstrText>
        </w:r>
      </w:del>
      <w:r w:rsidR="00BB2289">
        <w:rPr>
          <w:noProof/>
        </w:rPr>
        <w:fldChar w:fldCharType="end"/>
      </w:r>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92" o:title=""/>
          </v:shape>
          <o:OLEObject Type="Embed" ProgID="Equation.DSMT4" ShapeID="_x0000_i1911" DrawAspect="Content" ObjectID="_1493632029" r:id="rId17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16" w:author="rawlins" w:date="2015-05-19T17:23:00Z">
        <w:r w:rsidR="00D3178E">
          <w:rPr>
            <w:noProof/>
          </w:rPr>
          <w:instrText>70</w:instrText>
        </w:r>
      </w:ins>
      <w:ins w:id="417" w:author="Gerard" w:date="2015-05-06T12:49:00Z">
        <w:del w:id="418" w:author="rawlins" w:date="2015-05-19T16:10:00Z">
          <w:r w:rsidR="00E3755C" w:rsidDel="00752FD5">
            <w:rPr>
              <w:noProof/>
            </w:rPr>
            <w:delInstrText>70</w:delInstrText>
          </w:r>
        </w:del>
      </w:ins>
      <w:del w:id="419" w:author="rawlins" w:date="2015-05-19T16:10:00Z">
        <w:r w:rsidR="008D52AD" w:rsidDel="00752FD5">
          <w:rPr>
            <w:noProof/>
          </w:rPr>
          <w:delInstrText>69</w:delInstrText>
        </w:r>
      </w:del>
      <w:r w:rsidR="00BB2289">
        <w:rPr>
          <w:noProof/>
        </w:rPr>
        <w:fldChar w:fldCharType="end"/>
      </w:r>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94" o:title=""/>
          </v:shape>
          <o:OLEObject Type="Embed" ProgID="Equation.DSMT4" ShapeID="_x0000_i1912" DrawAspect="Content" ObjectID="_1493632030" r:id="rId17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w:instrText>
      </w:r>
      <w:r w:rsidR="00BB2289">
        <w:instrText xml:space="preserve">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20" w:author="rawlins" w:date="2015-05-19T17:23:00Z">
        <w:r w:rsidR="00D3178E">
          <w:rPr>
            <w:noProof/>
          </w:rPr>
          <w:instrText>71</w:instrText>
        </w:r>
      </w:ins>
      <w:ins w:id="421" w:author="Gerard" w:date="2015-05-06T12:49:00Z">
        <w:del w:id="422" w:author="rawlins" w:date="2015-05-19T16:10:00Z">
          <w:r w:rsidR="00E3755C" w:rsidDel="00752FD5">
            <w:rPr>
              <w:noProof/>
            </w:rPr>
            <w:delInstrText>71</w:delInstrText>
          </w:r>
        </w:del>
      </w:ins>
      <w:del w:id="423" w:author="rawlins" w:date="2015-05-19T16:10:00Z">
        <w:r w:rsidR="008D52AD" w:rsidDel="00752FD5">
          <w:rPr>
            <w:noProof/>
          </w:rPr>
          <w:delInstrText>70</w:delInstrText>
        </w:r>
      </w:del>
      <w:r w:rsidR="00BB2289">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6" o:title=""/>
          </v:shape>
          <o:OLEObject Type="Embed" ProgID="Equation.DSMT4" ShapeID="_x0000_i1913" DrawAspect="Content" ObjectID="_1493632031" r:id="rId1797"/>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8" o:title=""/>
          </v:shape>
          <o:OLEObject Type="Embed" ProgID="Equation.DSMT4" ShapeID="_x0000_i1914" DrawAspect="Content" ObjectID="_1493632032"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24" w:author="rawlins" w:date="2015-05-19T17:23:00Z">
        <w:r w:rsidR="00D3178E">
          <w:rPr>
            <w:noProof/>
          </w:rPr>
          <w:instrText>72</w:instrText>
        </w:r>
      </w:ins>
      <w:ins w:id="425" w:author="Gerard" w:date="2015-05-06T12:49:00Z">
        <w:del w:id="426" w:author="rawlins" w:date="2015-05-19T16:10:00Z">
          <w:r w:rsidR="00E3755C" w:rsidDel="00752FD5">
            <w:rPr>
              <w:noProof/>
            </w:rPr>
            <w:delInstrText>72</w:delInstrText>
          </w:r>
        </w:del>
      </w:ins>
      <w:del w:id="427" w:author="rawlins" w:date="2015-05-19T16:10:00Z">
        <w:r w:rsidR="008D52AD" w:rsidDel="00752FD5">
          <w:rPr>
            <w:noProof/>
          </w:rPr>
          <w:delInstrText>71</w:delInstrText>
        </w:r>
      </w:del>
      <w:r w:rsidR="00BB2289">
        <w:rPr>
          <w:noProof/>
        </w:rPr>
        <w:fldChar w:fldCharType="end"/>
      </w:r>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800" o:title=""/>
          </v:shape>
          <o:OLEObject Type="Embed" ProgID="Equation.DSMT4" ShapeID="_x0000_i1915" DrawAspect="Content" ObjectID="_1493632033" r:id="rId1801"/>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28" w:author="rawlins" w:date="2015-05-19T17:23:00Z">
        <w:r w:rsidR="00D3178E">
          <w:rPr>
            <w:noProof/>
          </w:rPr>
          <w:instrText>73</w:instrText>
        </w:r>
      </w:ins>
      <w:ins w:id="429" w:author="Gerard" w:date="2015-05-06T12:49:00Z">
        <w:del w:id="430" w:author="rawlins" w:date="2015-05-19T16:10:00Z">
          <w:r w:rsidR="00E3755C" w:rsidDel="00752FD5">
            <w:rPr>
              <w:noProof/>
            </w:rPr>
            <w:delInstrText>73</w:delInstrText>
          </w:r>
        </w:del>
      </w:ins>
      <w:del w:id="431" w:author="rawlins" w:date="2015-05-19T16:10:00Z">
        <w:r w:rsidR="008D52AD" w:rsidDel="00752FD5">
          <w:rPr>
            <w:noProof/>
          </w:rPr>
          <w:delInstrText>72</w:delInstrText>
        </w:r>
      </w:del>
      <w:r w:rsidR="00BB2289">
        <w:rPr>
          <w:noProof/>
        </w:rPr>
        <w:fldChar w:fldCharType="end"/>
      </w:r>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802" o:title=""/>
          </v:shape>
          <o:OLEObject Type="Embed" ProgID="Equation.DSMT4" ShapeID="_x0000_i1916" DrawAspect="Content" ObjectID="_1493632034" r:id="rId1803"/>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804" o:title=""/>
          </v:shape>
          <o:OLEObject Type="Embed" ProgID="Equation.DSMT4" ShapeID="_x0000_i1917" DrawAspect="Content" ObjectID="_1493632035" r:id="rId18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32" w:author="rawlins" w:date="2015-05-19T17:23:00Z">
        <w:r w:rsidR="00D3178E">
          <w:rPr>
            <w:noProof/>
          </w:rPr>
          <w:instrText>74</w:instrText>
        </w:r>
      </w:ins>
      <w:ins w:id="433" w:author="Gerard" w:date="2015-05-06T12:49:00Z">
        <w:del w:id="434" w:author="rawlins" w:date="2015-05-19T16:10:00Z">
          <w:r w:rsidR="00E3755C" w:rsidDel="00752FD5">
            <w:rPr>
              <w:noProof/>
            </w:rPr>
            <w:delInstrText>74</w:delInstrText>
          </w:r>
        </w:del>
      </w:ins>
      <w:del w:id="435" w:author="rawlins" w:date="2015-05-19T16:10:00Z">
        <w:r w:rsidR="008D52AD" w:rsidDel="00752FD5">
          <w:rPr>
            <w:noProof/>
          </w:rPr>
          <w:delInstrText>73</w:delInstrText>
        </w:r>
      </w:del>
      <w:r w:rsidR="00BB2289">
        <w:rPr>
          <w:noProof/>
        </w:rPr>
        <w:fldChar w:fldCharType="end"/>
      </w:r>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6" o:title=""/>
          </v:shape>
          <o:OLEObject Type="Embed" ProgID="Equation.DSMT4" ShapeID="_x0000_i1918" DrawAspect="Content" ObjectID="_1493632036" r:id="rId18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36" w:author="rawlins" w:date="2015-05-19T17:23:00Z">
        <w:r w:rsidR="00D3178E">
          <w:rPr>
            <w:noProof/>
          </w:rPr>
          <w:instrText>75</w:instrText>
        </w:r>
      </w:ins>
      <w:ins w:id="437" w:author="Gerard" w:date="2015-05-06T12:49:00Z">
        <w:del w:id="438" w:author="rawlins" w:date="2015-05-19T16:10:00Z">
          <w:r w:rsidR="00E3755C" w:rsidDel="00752FD5">
            <w:rPr>
              <w:noProof/>
            </w:rPr>
            <w:delInstrText>75</w:delInstrText>
          </w:r>
        </w:del>
      </w:ins>
      <w:del w:id="439" w:author="rawlins" w:date="2015-05-19T16:10:00Z">
        <w:r w:rsidR="008D52AD" w:rsidDel="00752FD5">
          <w:rPr>
            <w:noProof/>
          </w:rPr>
          <w:delInstrText>74</w:delInstrText>
        </w:r>
      </w:del>
      <w:r w:rsidR="00BB2289">
        <w:rPr>
          <w:noProof/>
        </w:rPr>
        <w:fldChar w:fldCharType="end"/>
      </w:r>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8" o:title=""/>
          </v:shape>
          <o:OLEObject Type="Embed" ProgID="Equation.DSMT4" ShapeID="_x0000_i1919" DrawAspect="Content" ObjectID="_1493632037" r:id="rId18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40" w:author="rawlins" w:date="2015-05-19T17:23:00Z">
        <w:r w:rsidR="00D3178E">
          <w:rPr>
            <w:noProof/>
          </w:rPr>
          <w:instrText>76</w:instrText>
        </w:r>
      </w:ins>
      <w:ins w:id="441" w:author="Gerard" w:date="2015-05-06T12:49:00Z">
        <w:del w:id="442" w:author="rawlins" w:date="2015-05-19T16:10:00Z">
          <w:r w:rsidR="00E3755C" w:rsidDel="00752FD5">
            <w:rPr>
              <w:noProof/>
            </w:rPr>
            <w:delInstrText>76</w:delInstrText>
          </w:r>
        </w:del>
      </w:ins>
      <w:del w:id="443" w:author="rawlins" w:date="2015-05-19T16:10:00Z">
        <w:r w:rsidR="008D52AD" w:rsidDel="00752FD5">
          <w:rPr>
            <w:noProof/>
          </w:rPr>
          <w:delInstrText>75</w:delInstrText>
        </w:r>
      </w:del>
      <w:r w:rsidR="00BB2289">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10" o:title=""/>
          </v:shape>
          <o:OLEObject Type="Embed" ProgID="Equation.DSMT4" ShapeID="_x0000_i1920" DrawAspect="Content" ObjectID="_1493632038" r:id="rId1811"/>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12" o:title=""/>
          </v:shape>
          <o:OLEObject Type="Embed" ProgID="Equation.DSMT4" ShapeID="_x0000_i1921" DrawAspect="Content" ObjectID="_1493632039" r:id="rId1813"/>
        </w:object>
      </w:r>
      <w:r>
        <w:t xml:space="preserve"> along </w:t>
      </w:r>
      <w:r w:rsidR="00905817" w:rsidRPr="00905817">
        <w:rPr>
          <w:position w:val="-10"/>
        </w:rPr>
        <w:object w:dxaOrig="340" w:dyaOrig="320" w14:anchorId="4D66D5A0">
          <v:shape id="_x0000_i1922" type="#_x0000_t75" style="width:17pt;height:15.6pt" o:ole="">
            <v:imagedata r:id="rId1814" o:title=""/>
          </v:shape>
          <o:OLEObject Type="Embed" ProgID="Equation.DSMT4" ShapeID="_x0000_i1922" DrawAspect="Content" ObjectID="_1493632040" r:id="rId1815"/>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6" o:title=""/>
          </v:shape>
          <o:OLEObject Type="Embed" ProgID="Equation.DSMT4" ShapeID="_x0000_i1923" DrawAspect="Content" ObjectID="_1493632041" r:id="rId1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44" w:author="rawlins" w:date="2015-05-19T17:23:00Z">
        <w:r w:rsidR="00D3178E">
          <w:rPr>
            <w:noProof/>
          </w:rPr>
          <w:instrText>77</w:instrText>
        </w:r>
      </w:ins>
      <w:ins w:id="445" w:author="Gerard" w:date="2015-05-06T12:49:00Z">
        <w:del w:id="446" w:author="rawlins" w:date="2015-05-19T16:10:00Z">
          <w:r w:rsidR="00E3755C" w:rsidDel="00752FD5">
            <w:rPr>
              <w:noProof/>
            </w:rPr>
            <w:delInstrText>77</w:delInstrText>
          </w:r>
        </w:del>
      </w:ins>
      <w:del w:id="447" w:author="rawlins" w:date="2015-05-19T16:10:00Z">
        <w:r w:rsidR="008D52AD" w:rsidDel="00752FD5">
          <w:rPr>
            <w:noProof/>
          </w:rPr>
          <w:delInstrText>76</w:delInstrText>
        </w:r>
      </w:del>
      <w:r w:rsidR="00BB2289">
        <w:rPr>
          <w:noProof/>
        </w:rPr>
        <w:fldChar w:fldCharType="end"/>
      </w:r>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8" o:title=""/>
          </v:shape>
          <o:OLEObject Type="Embed" ProgID="Equation.DSMT4" ShapeID="_x0000_i1924" DrawAspect="Content" ObjectID="_1493632042" r:id="rId18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48" w:author="rawlins" w:date="2015-05-19T17:23:00Z">
        <w:r w:rsidR="00D3178E">
          <w:rPr>
            <w:noProof/>
          </w:rPr>
          <w:instrText>78</w:instrText>
        </w:r>
      </w:ins>
      <w:ins w:id="449" w:author="Gerard" w:date="2015-05-06T12:49:00Z">
        <w:del w:id="450" w:author="rawlins" w:date="2015-05-19T16:10:00Z">
          <w:r w:rsidR="00E3755C" w:rsidDel="00752FD5">
            <w:rPr>
              <w:noProof/>
            </w:rPr>
            <w:delInstrText>78</w:delInstrText>
          </w:r>
        </w:del>
      </w:ins>
      <w:del w:id="451" w:author="rawlins" w:date="2015-05-19T16:10:00Z">
        <w:r w:rsidR="008D52AD" w:rsidDel="00752FD5">
          <w:rPr>
            <w:noProof/>
          </w:rPr>
          <w:delInstrText>77</w:delInstrText>
        </w:r>
      </w:del>
      <w:r w:rsidR="00BB2289">
        <w:rPr>
          <w:noProof/>
        </w:rPr>
        <w:fldChar w:fldCharType="end"/>
      </w:r>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20" o:title=""/>
          </v:shape>
          <o:OLEObject Type="Embed" ProgID="Equation.DSMT4" ShapeID="_x0000_i1925" DrawAspect="Content" ObjectID="_1493632043" r:id="rId1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52" w:author="rawlins" w:date="2015-05-19T17:23:00Z">
        <w:r w:rsidR="00D3178E">
          <w:rPr>
            <w:noProof/>
          </w:rPr>
          <w:instrText>79</w:instrText>
        </w:r>
      </w:ins>
      <w:ins w:id="453" w:author="Gerard" w:date="2015-05-06T12:49:00Z">
        <w:del w:id="454" w:author="rawlins" w:date="2015-05-19T16:10:00Z">
          <w:r w:rsidR="00E3755C" w:rsidDel="00752FD5">
            <w:rPr>
              <w:noProof/>
            </w:rPr>
            <w:delInstrText>79</w:delInstrText>
          </w:r>
        </w:del>
      </w:ins>
      <w:del w:id="455" w:author="rawlins" w:date="2015-05-19T16:10:00Z">
        <w:r w:rsidR="008D52AD" w:rsidDel="00752FD5">
          <w:rPr>
            <w:noProof/>
          </w:rPr>
          <w:delInstrText>78</w:delInstrText>
        </w:r>
      </w:del>
      <w:r w:rsidR="00BB2289">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22" o:title=""/>
          </v:shape>
          <o:OLEObject Type="Embed" ProgID="Equation.DSMT4" ShapeID="_x0000_i1926" DrawAspect="Content" ObjectID="_1493632044" r:id="rId1823"/>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24" o:title=""/>
          </v:shape>
          <o:OLEObject Type="Embed" ProgID="Equation.DSMT4" ShapeID="_x0000_i1927" DrawAspect="Content" ObjectID="_1493632045" r:id="rId1825"/>
        </w:object>
      </w:r>
      <w:r>
        <w:t xml:space="preserve"> along </w:t>
      </w:r>
      <w:r w:rsidR="00905817" w:rsidRPr="00905817">
        <w:rPr>
          <w:position w:val="-6"/>
        </w:rPr>
        <w:object w:dxaOrig="340" w:dyaOrig="279" w14:anchorId="73F11E58">
          <v:shape id="_x0000_i1928" type="#_x0000_t75" style="width:17pt;height:14.25pt" o:ole="">
            <v:imagedata r:id="rId1826" o:title=""/>
          </v:shape>
          <o:OLEObject Type="Embed" ProgID="Equation.DSMT4" ShapeID="_x0000_i1928" DrawAspect="Content" ObjectID="_1493632046" r:id="rId1827"/>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8" o:title=""/>
          </v:shape>
          <o:OLEObject Type="Embed" ProgID="Equation.DSMT4" ShapeID="_x0000_i1929" DrawAspect="Content" ObjectID="_1493632047" r:id="rId18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56" w:author="rawlins" w:date="2015-05-19T17:23:00Z">
        <w:r w:rsidR="00D3178E">
          <w:rPr>
            <w:noProof/>
          </w:rPr>
          <w:instrText>80</w:instrText>
        </w:r>
      </w:ins>
      <w:ins w:id="457" w:author="Gerard" w:date="2015-05-06T12:49:00Z">
        <w:del w:id="458" w:author="rawlins" w:date="2015-05-19T16:10:00Z">
          <w:r w:rsidR="00E3755C" w:rsidDel="00752FD5">
            <w:rPr>
              <w:noProof/>
            </w:rPr>
            <w:delInstrText>80</w:delInstrText>
          </w:r>
        </w:del>
      </w:ins>
      <w:del w:id="459" w:author="rawlins" w:date="2015-05-19T16:10:00Z">
        <w:r w:rsidR="008D52AD" w:rsidDel="00752FD5">
          <w:rPr>
            <w:noProof/>
          </w:rPr>
          <w:delInstrText>79</w:delInstrText>
        </w:r>
      </w:del>
      <w:r w:rsidR="00BB2289">
        <w:rPr>
          <w:noProof/>
        </w:rPr>
        <w:fldChar w:fldCharType="end"/>
      </w:r>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30" o:title=""/>
          </v:shape>
          <o:OLEObject Type="Embed" ProgID="Equation.DSMT4" ShapeID="_x0000_i1930" DrawAspect="Content" ObjectID="_1493632048"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60" w:author="rawlins" w:date="2015-05-19T17:23:00Z">
        <w:r w:rsidR="00D3178E">
          <w:rPr>
            <w:noProof/>
          </w:rPr>
          <w:instrText>81</w:instrText>
        </w:r>
      </w:ins>
      <w:ins w:id="461" w:author="Gerard" w:date="2015-05-06T12:49:00Z">
        <w:del w:id="462" w:author="rawlins" w:date="2015-05-19T16:10:00Z">
          <w:r w:rsidR="00E3755C" w:rsidDel="00752FD5">
            <w:rPr>
              <w:noProof/>
            </w:rPr>
            <w:delInstrText>81</w:delInstrText>
          </w:r>
        </w:del>
      </w:ins>
      <w:del w:id="463" w:author="rawlins" w:date="2015-05-19T16:10:00Z">
        <w:r w:rsidR="008D52AD" w:rsidDel="00752FD5">
          <w:rPr>
            <w:noProof/>
          </w:rPr>
          <w:delInstrText>80</w:delInstrText>
        </w:r>
      </w:del>
      <w:r w:rsidR="00BB2289">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32" o:title=""/>
          </v:shape>
          <o:OLEObject Type="Embed" ProgID="Equation.DSMT4" ShapeID="_x0000_i1931" DrawAspect="Content" ObjectID="_1493632049"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64" w:author="rawlins" w:date="2015-05-19T17:23:00Z">
        <w:r w:rsidR="00D3178E">
          <w:rPr>
            <w:noProof/>
          </w:rPr>
          <w:instrText>82</w:instrText>
        </w:r>
      </w:ins>
      <w:ins w:id="465" w:author="Gerard" w:date="2015-05-06T12:49:00Z">
        <w:del w:id="466" w:author="rawlins" w:date="2015-05-19T16:10:00Z">
          <w:r w:rsidR="00E3755C" w:rsidDel="00752FD5">
            <w:rPr>
              <w:noProof/>
            </w:rPr>
            <w:delInstrText>82</w:delInstrText>
          </w:r>
        </w:del>
      </w:ins>
      <w:del w:id="467" w:author="rawlins" w:date="2015-05-19T16:10:00Z">
        <w:r w:rsidR="008D52AD" w:rsidDel="00752FD5">
          <w:rPr>
            <w:noProof/>
          </w:rPr>
          <w:delInstrText>81</w:delInstrText>
        </w:r>
      </w:del>
      <w:r w:rsidR="00BB2289">
        <w:rPr>
          <w:noProof/>
        </w:rPr>
        <w:fldChar w:fldCharType="end"/>
      </w:r>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34" o:title=""/>
          </v:shape>
          <o:OLEObject Type="Embed" ProgID="Equation.DSMT4" ShapeID="_x0000_i1932" DrawAspect="Content" ObjectID="_1493632050" r:id="rId18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68" w:author="rawlins" w:date="2015-05-19T17:23:00Z">
        <w:r w:rsidR="00D3178E">
          <w:rPr>
            <w:noProof/>
          </w:rPr>
          <w:instrText>83</w:instrText>
        </w:r>
      </w:ins>
      <w:ins w:id="469" w:author="Gerard" w:date="2015-05-06T12:49:00Z">
        <w:del w:id="470" w:author="rawlins" w:date="2015-05-19T16:10:00Z">
          <w:r w:rsidR="00E3755C" w:rsidDel="00752FD5">
            <w:rPr>
              <w:noProof/>
            </w:rPr>
            <w:delInstrText>83</w:delInstrText>
          </w:r>
        </w:del>
      </w:ins>
      <w:del w:id="471" w:author="rawlins" w:date="2015-05-19T16:10:00Z">
        <w:r w:rsidR="008D52AD" w:rsidDel="00752FD5">
          <w:rPr>
            <w:noProof/>
          </w:rPr>
          <w:delInstrText>82</w:delInstrText>
        </w:r>
      </w:del>
      <w:r w:rsidR="00BB2289">
        <w:rPr>
          <w:noProof/>
        </w:rPr>
        <w:fldChar w:fldCharType="end"/>
      </w:r>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6" o:title=""/>
          </v:shape>
          <o:OLEObject Type="Embed" ProgID="Equation.DSMT4" ShapeID="_x0000_i1933" DrawAspect="Content" ObjectID="_1493632051"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72" w:author="rawlins" w:date="2015-05-19T17:23:00Z">
        <w:r w:rsidR="00D3178E">
          <w:rPr>
            <w:noProof/>
          </w:rPr>
          <w:instrText>84</w:instrText>
        </w:r>
      </w:ins>
      <w:ins w:id="473" w:author="Gerard" w:date="2015-05-06T12:49:00Z">
        <w:del w:id="474" w:author="rawlins" w:date="2015-05-19T16:10:00Z">
          <w:r w:rsidR="00E3755C" w:rsidDel="00752FD5">
            <w:rPr>
              <w:noProof/>
            </w:rPr>
            <w:delInstrText>84</w:delInstrText>
          </w:r>
        </w:del>
      </w:ins>
      <w:del w:id="475" w:author="rawlins" w:date="2015-05-19T16:10:00Z">
        <w:r w:rsidR="008D52AD" w:rsidDel="00752FD5">
          <w:rPr>
            <w:noProof/>
          </w:rPr>
          <w:delInstrText>83</w:delInstrText>
        </w:r>
      </w:del>
      <w:r w:rsidR="00BB2289">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8" o:title=""/>
          </v:shape>
          <o:OLEObject Type="Embed" ProgID="Equation.DSMT4" ShapeID="_x0000_i1934" DrawAspect="Content" ObjectID="_1493632052" r:id="rId1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76" w:author="rawlins" w:date="2015-05-19T17:23:00Z">
        <w:r w:rsidR="00D3178E">
          <w:rPr>
            <w:noProof/>
          </w:rPr>
          <w:instrText>85</w:instrText>
        </w:r>
      </w:ins>
      <w:ins w:id="477" w:author="Gerard" w:date="2015-05-06T12:49:00Z">
        <w:del w:id="478" w:author="rawlins" w:date="2015-05-19T16:10:00Z">
          <w:r w:rsidR="00E3755C" w:rsidDel="00752FD5">
            <w:rPr>
              <w:noProof/>
            </w:rPr>
            <w:delInstrText>85</w:delInstrText>
          </w:r>
        </w:del>
      </w:ins>
      <w:del w:id="479" w:author="rawlins" w:date="2015-05-19T16:10:00Z">
        <w:r w:rsidR="008D52AD" w:rsidDel="00752FD5">
          <w:rPr>
            <w:noProof/>
          </w:rPr>
          <w:delInstrText>84</w:delInstrText>
        </w:r>
      </w:del>
      <w:r w:rsidR="00BB2289">
        <w:rPr>
          <w:noProof/>
        </w:rPr>
        <w:fldChar w:fldCharType="end"/>
      </w:r>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40" o:title=""/>
          </v:shape>
          <o:OLEObject Type="Embed" ProgID="Equation.DSMT4" ShapeID="_x0000_i1935" DrawAspect="Content" ObjectID="_1493632053" r:id="rId1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80" w:author="rawlins" w:date="2015-05-19T17:23:00Z">
        <w:r w:rsidR="00D3178E">
          <w:rPr>
            <w:noProof/>
          </w:rPr>
          <w:instrText>86</w:instrText>
        </w:r>
      </w:ins>
      <w:ins w:id="481" w:author="Gerard" w:date="2015-05-06T12:49:00Z">
        <w:del w:id="482" w:author="rawlins" w:date="2015-05-19T16:10:00Z">
          <w:r w:rsidR="00E3755C" w:rsidDel="00752FD5">
            <w:rPr>
              <w:noProof/>
            </w:rPr>
            <w:delInstrText>86</w:delInstrText>
          </w:r>
        </w:del>
      </w:ins>
      <w:del w:id="483" w:author="rawlins" w:date="2015-05-19T16:10:00Z">
        <w:r w:rsidR="008D52AD" w:rsidDel="00752FD5">
          <w:rPr>
            <w:noProof/>
          </w:rPr>
          <w:delInstrText>85</w:delInstrText>
        </w:r>
      </w:del>
      <w:r w:rsidR="00BB2289">
        <w:rPr>
          <w:noProof/>
        </w:rPr>
        <w:fldChar w:fldCharType="end"/>
      </w:r>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42" o:title=""/>
          </v:shape>
          <o:OLEObject Type="Embed" ProgID="Equation.DSMT4" ShapeID="_x0000_i1936" DrawAspect="Content" ObjectID="_1493632054" r:id="rId18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w:instrText>
      </w:r>
      <w:r w:rsidR="00BB2289">
        <w:instrText xml:space="preserve">\c \* Arabic \* MERGEFORMAT </w:instrText>
      </w:r>
      <w:r w:rsidR="00BB2289">
        <w:fldChar w:fldCharType="separate"/>
      </w:r>
      <w:ins w:id="484" w:author="rawlins" w:date="2015-05-19T17:23:00Z">
        <w:r w:rsidR="00D3178E">
          <w:rPr>
            <w:noProof/>
          </w:rPr>
          <w:instrText>87</w:instrText>
        </w:r>
      </w:ins>
      <w:ins w:id="485" w:author="Gerard" w:date="2015-05-06T12:49:00Z">
        <w:del w:id="486" w:author="rawlins" w:date="2015-05-19T16:10:00Z">
          <w:r w:rsidR="00E3755C" w:rsidDel="00752FD5">
            <w:rPr>
              <w:noProof/>
            </w:rPr>
            <w:delInstrText>87</w:delInstrText>
          </w:r>
        </w:del>
      </w:ins>
      <w:del w:id="487" w:author="rawlins" w:date="2015-05-19T16:10:00Z">
        <w:r w:rsidR="008D52AD" w:rsidDel="00752FD5">
          <w:rPr>
            <w:noProof/>
          </w:rPr>
          <w:delInstrText>86</w:delInstrText>
        </w:r>
      </w:del>
      <w:r w:rsidR="00BB2289">
        <w:rPr>
          <w:noProof/>
        </w:rPr>
        <w:fldChar w:fldCharType="end"/>
      </w:r>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44" o:title=""/>
          </v:shape>
          <o:OLEObject Type="Embed" ProgID="Equation.DSMT4" ShapeID="_x0000_i1937" DrawAspect="Content" ObjectID="_1493632055" r:id="rId18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88" w:author="rawlins" w:date="2015-05-19T17:23:00Z">
        <w:r w:rsidR="00D3178E">
          <w:rPr>
            <w:noProof/>
          </w:rPr>
          <w:instrText>88</w:instrText>
        </w:r>
      </w:ins>
      <w:ins w:id="489" w:author="Gerard" w:date="2015-05-06T12:49:00Z">
        <w:del w:id="490" w:author="rawlins" w:date="2015-05-19T16:10:00Z">
          <w:r w:rsidR="00E3755C" w:rsidDel="00752FD5">
            <w:rPr>
              <w:noProof/>
            </w:rPr>
            <w:delInstrText>88</w:delInstrText>
          </w:r>
        </w:del>
      </w:ins>
      <w:del w:id="491" w:author="rawlins" w:date="2015-05-19T16:10:00Z">
        <w:r w:rsidR="008D52AD" w:rsidDel="00752FD5">
          <w:rPr>
            <w:noProof/>
          </w:rPr>
          <w:delInstrText>87</w:delInstrText>
        </w:r>
      </w:del>
      <w:r w:rsidR="00BB2289">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6" o:title=""/>
          </v:shape>
          <o:OLEObject Type="Embed" ProgID="Equation.DSMT4" ShapeID="_x0000_i1938" DrawAspect="Content" ObjectID="_1493632056" r:id="rId18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w:instrText>
      </w:r>
      <w:r w:rsidR="00BB2289">
        <w:instrText xml:space="preserve">ic \* MERGEFORMAT </w:instrText>
      </w:r>
      <w:r w:rsidR="00BB2289">
        <w:fldChar w:fldCharType="separate"/>
      </w:r>
      <w:ins w:id="492" w:author="rawlins" w:date="2015-05-19T17:23:00Z">
        <w:r w:rsidR="00D3178E">
          <w:rPr>
            <w:noProof/>
          </w:rPr>
          <w:instrText>89</w:instrText>
        </w:r>
      </w:ins>
      <w:ins w:id="493" w:author="Gerard" w:date="2015-05-06T12:49:00Z">
        <w:del w:id="494" w:author="rawlins" w:date="2015-05-19T16:10:00Z">
          <w:r w:rsidR="00E3755C" w:rsidDel="00752FD5">
            <w:rPr>
              <w:noProof/>
            </w:rPr>
            <w:delInstrText>89</w:delInstrText>
          </w:r>
        </w:del>
      </w:ins>
      <w:del w:id="495" w:author="rawlins" w:date="2015-05-19T16:10:00Z">
        <w:r w:rsidR="008D52AD" w:rsidDel="00752FD5">
          <w:rPr>
            <w:noProof/>
          </w:rPr>
          <w:delInstrText>88</w:delInstrText>
        </w:r>
      </w:del>
      <w:r w:rsidR="00BB2289">
        <w:rPr>
          <w:noProof/>
        </w:rPr>
        <w:fldChar w:fldCharType="end"/>
      </w:r>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8" o:title=""/>
          </v:shape>
          <o:OLEObject Type="Embed" ProgID="Equation.DSMT4" ShapeID="_x0000_i1939" DrawAspect="Content" ObjectID="_1493632057" r:id="rId1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496" w:author="rawlins" w:date="2015-05-19T17:23:00Z">
        <w:r w:rsidR="00D3178E">
          <w:rPr>
            <w:noProof/>
          </w:rPr>
          <w:instrText>90</w:instrText>
        </w:r>
      </w:ins>
      <w:ins w:id="497" w:author="Gerard" w:date="2015-05-06T12:49:00Z">
        <w:del w:id="498" w:author="rawlins" w:date="2015-05-19T16:10:00Z">
          <w:r w:rsidR="00E3755C" w:rsidDel="00752FD5">
            <w:rPr>
              <w:noProof/>
            </w:rPr>
            <w:delInstrText>90</w:delInstrText>
          </w:r>
        </w:del>
      </w:ins>
      <w:del w:id="499" w:author="rawlins" w:date="2015-05-19T16:10:00Z">
        <w:r w:rsidR="008D52AD" w:rsidDel="00752FD5">
          <w:rPr>
            <w:noProof/>
          </w:rPr>
          <w:delInstrText>89</w:delInstrText>
        </w:r>
      </w:del>
      <w:r w:rsidR="00BB2289">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00" w:name="_Toc176704847"/>
      <w:bookmarkStart w:id="501" w:name="_Ref177807078"/>
      <w:bookmarkStart w:id="502" w:name="_Ref177807153"/>
      <w:bookmarkStart w:id="503" w:name="_Ref191695106"/>
      <w:bookmarkStart w:id="504" w:name="_Toc289032553"/>
      <w:r>
        <w:t>Linearization of External Virtual Work</w:t>
      </w:r>
      <w:bookmarkEnd w:id="500"/>
      <w:bookmarkEnd w:id="501"/>
      <w:bookmarkEnd w:id="502"/>
      <w:bookmarkEnd w:id="503"/>
      <w:bookmarkEnd w:id="504"/>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50" o:title=""/>
          </v:shape>
          <o:OLEObject Type="Embed" ProgID="Equation.DSMT4" ShapeID="_x0000_i1940" DrawAspect="Content" ObjectID="_1493632058" r:id="rId1851"/>
        </w:object>
      </w:r>
      <w:r>
        <w:t xml:space="preserve"> in </w:t>
      </w:r>
      <w:r w:rsidR="00605580">
        <w:fldChar w:fldCharType="begin"/>
      </w:r>
      <w:r w:rsidR="00605580">
        <w:instrText xml:space="preserve"> GOTOBUTTON ZEqnNum588916  \* MERGEFORMAT </w:instrText>
      </w:r>
      <w:r w:rsidR="00BB2289">
        <w:fldChar w:fldCharType="begin"/>
      </w:r>
      <w:r w:rsidR="00BB2289">
        <w:instrText xml:space="preserve"> REF ZEqnNum588916 \* Charformat \! \* MERGEFORMAT </w:instrText>
      </w:r>
      <w:r w:rsidR="00BB2289">
        <w:fldChar w:fldCharType="separate"/>
      </w:r>
      <w:ins w:id="505" w:author="rawlins" w:date="2015-05-19T17:23:00Z">
        <w:r w:rsidR="00D3178E">
          <w:instrText>(3.56)</w:instrText>
        </w:r>
      </w:ins>
      <w:ins w:id="506" w:author="Gerard" w:date="2015-05-06T12:49:00Z">
        <w:del w:id="507" w:author="rawlins" w:date="2015-05-19T16:10:00Z">
          <w:r w:rsidR="00E3755C" w:rsidDel="00752FD5">
            <w:delInstrText>(3.56)</w:delInstrText>
          </w:r>
        </w:del>
      </w:ins>
      <w:del w:id="508" w:author="rawlins" w:date="2015-05-19T16:10:00Z">
        <w:r w:rsidR="008D52AD" w:rsidDel="00752FD5">
          <w:delInstrText>(3.55)</w:delInstrText>
        </w:r>
      </w:del>
      <w:r w:rsidR="00BB2289">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52" o:title=""/>
          </v:shape>
          <o:OLEObject Type="Embed" ProgID="Equation.DSMT4" ShapeID="_x0000_i1941" DrawAspect="Content" ObjectID="_1493632059" r:id="rId1853"/>
        </w:object>
      </w:r>
      <w:r>
        <w:t xml:space="preserve"> (net force), </w:t>
      </w:r>
      <w:r w:rsidR="00905817" w:rsidRPr="00905817">
        <w:rPr>
          <w:position w:val="-12"/>
        </w:rPr>
        <w:object w:dxaOrig="560" w:dyaOrig="360" w14:anchorId="4937EEE3">
          <v:shape id="_x0000_i1942" type="#_x0000_t75" style="width:27.85pt;height:19pt" o:ole="">
            <v:imagedata r:id="rId1854" o:title=""/>
          </v:shape>
          <o:OLEObject Type="Embed" ProgID="Equation.DSMT4" ShapeID="_x0000_i1942" DrawAspect="Content" ObjectID="_1493632060" r:id="rId1855"/>
        </w:object>
      </w:r>
      <w:r>
        <w:t xml:space="preserve"> (net volumetric flow rate), or </w:t>
      </w:r>
      <w:r w:rsidR="00905817" w:rsidRPr="00905817">
        <w:rPr>
          <w:position w:val="-12"/>
        </w:rPr>
        <w:object w:dxaOrig="520" w:dyaOrig="360" w14:anchorId="50ED4F52">
          <v:shape id="_x0000_i1943" type="#_x0000_t75" style="width:25.8pt;height:19pt" o:ole="">
            <v:imagedata r:id="rId1856" o:title=""/>
          </v:shape>
          <o:OLEObject Type="Embed" ProgID="Equation.DSMT4" ShapeID="_x0000_i1943" DrawAspect="Content" ObjectID="_1493632061" r:id="rId1857"/>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8" o:title=""/>
          </v:shape>
          <o:OLEObject Type="Embed" ProgID="Equation.DSMT4" ShapeID="_x0000_i1944" DrawAspect="Content" ObjectID="_1493632062" r:id="rId1859"/>
        </w:object>
      </w:r>
      <w:r>
        <w:t xml:space="preserve">, there is no variation in </w:t>
      </w:r>
      <w:r w:rsidR="00905817" w:rsidRPr="00905817">
        <w:rPr>
          <w:position w:val="-12"/>
        </w:rPr>
        <w:object w:dxaOrig="560" w:dyaOrig="360" w14:anchorId="4798DA61">
          <v:shape id="_x0000_i1945" type="#_x0000_t75" style="width:27.85pt;height:19pt" o:ole="">
            <v:imagedata r:id="rId1860" o:title=""/>
          </v:shape>
          <o:OLEObject Type="Embed" ProgID="Equation.DSMT4" ShapeID="_x0000_i1945" DrawAspect="Content" ObjectID="_1493632063" r:id="rId1861"/>
        </w:object>
      </w:r>
      <w:r>
        <w:t xml:space="preserve"> and it follows that </w:t>
      </w:r>
      <w:r w:rsidR="00905817" w:rsidRPr="00905817">
        <w:rPr>
          <w:position w:val="-12"/>
        </w:rPr>
        <w:object w:dxaOrig="1120" w:dyaOrig="360" w14:anchorId="10C5D26D">
          <v:shape id="_x0000_i1946" type="#_x0000_t75" style="width:56.4pt;height:19pt" o:ole="">
            <v:imagedata r:id="rId1862" o:title=""/>
          </v:shape>
          <o:OLEObject Type="Embed" ProgID="Equation.DSMT4" ShapeID="_x0000_i1946" DrawAspect="Content" ObjectID="_1493632064" r:id="rId1863"/>
        </w:object>
      </w:r>
      <w:r>
        <w:t xml:space="preserve">. Alternatively, in the case when </w:t>
      </w:r>
      <w:r w:rsidR="00905817" w:rsidRPr="00905817">
        <w:rPr>
          <w:position w:val="-6"/>
        </w:rPr>
        <w:object w:dxaOrig="160" w:dyaOrig="260" w14:anchorId="36DB65D2">
          <v:shape id="_x0000_i1947" type="#_x0000_t75" style="width:8.15pt;height:12.9pt" o:ole="">
            <v:imagedata r:id="rId1864" o:title=""/>
          </v:shape>
          <o:OLEObject Type="Embed" ProgID="Equation.DSMT4" ShapeID="_x0000_i1947" DrawAspect="Content" ObjectID="_1493632065" r:id="rId1865"/>
        </w:object>
      </w:r>
      <w:r>
        <w:t xml:space="preserve">, </w:t>
      </w:r>
      <w:r w:rsidR="00905817" w:rsidRPr="00905817">
        <w:rPr>
          <w:position w:val="-12"/>
        </w:rPr>
        <w:object w:dxaOrig="300" w:dyaOrig="360" w14:anchorId="358960B7">
          <v:shape id="_x0000_i1948" type="#_x0000_t75" style="width:14.95pt;height:19pt" o:ole="">
            <v:imagedata r:id="rId1866" o:title=""/>
          </v:shape>
          <o:OLEObject Type="Embed" ProgID="Equation.DSMT4" ShapeID="_x0000_i1948" DrawAspect="Content" ObjectID="_1493632066" r:id="rId1867"/>
        </w:object>
      </w:r>
      <w:r>
        <w:t xml:space="preserve"> or </w:t>
      </w:r>
      <w:r w:rsidR="00905817" w:rsidRPr="00905817">
        <w:rPr>
          <w:position w:val="-12"/>
        </w:rPr>
        <w:object w:dxaOrig="260" w:dyaOrig="360" w14:anchorId="3D80CD32">
          <v:shape id="_x0000_i1949" type="#_x0000_t75" style="width:12.9pt;height:19pt" o:ole="">
            <v:imagedata r:id="rId1868" o:title=""/>
          </v:shape>
          <o:OLEObject Type="Embed" ProgID="Equation.DSMT4" ShapeID="_x0000_i1949" DrawAspect="Content" ObjectID="_1493632067" r:id="rId1869"/>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70" o:title=""/>
          </v:shape>
          <o:OLEObject Type="Embed" ProgID="Equation.DSMT4" ShapeID="_x0000_i1950" DrawAspect="Content" ObjectID="_1493632068" r:id="rId1871"/>
        </w:object>
      </w:r>
      <w:r>
        <w:t xml:space="preserve">, with parametric coordinates </w:t>
      </w:r>
      <w:r w:rsidR="00905817" w:rsidRPr="00905817">
        <w:rPr>
          <w:position w:val="-16"/>
        </w:rPr>
        <w:object w:dxaOrig="800" w:dyaOrig="440" w14:anchorId="06220D0F">
          <v:shape id="_x0000_i1951" type="#_x0000_t75" style="width:40.1pt;height:21.75pt" o:ole="">
            <v:imagedata r:id="rId1872" o:title=""/>
          </v:shape>
          <o:OLEObject Type="Embed" ProgID="Equation.DSMT4" ShapeID="_x0000_i1951" DrawAspect="Content" ObjectID="_1493632069" r:id="rId1873"/>
        </w:object>
      </w:r>
      <w:r>
        <w:t xml:space="preserve">. Accordingly, for a point </w:t>
      </w:r>
      <w:r w:rsidR="00905817" w:rsidRPr="00905817">
        <w:rPr>
          <w:position w:val="-16"/>
        </w:rPr>
        <w:object w:dxaOrig="940" w:dyaOrig="440" w14:anchorId="630B3B6E">
          <v:shape id="_x0000_i1952" type="#_x0000_t75" style="width:47.55pt;height:21.75pt" o:ole="">
            <v:imagedata r:id="rId1874" o:title=""/>
          </v:shape>
          <o:OLEObject Type="Embed" ProgID="Equation.DSMT4" ShapeID="_x0000_i1952" DrawAspect="Content" ObjectID="_1493632070" r:id="rId1875"/>
        </w:object>
      </w:r>
      <w:r>
        <w:t xml:space="preserve"> on </w:t>
      </w:r>
      <w:r w:rsidR="00905817" w:rsidRPr="00905817">
        <w:rPr>
          <w:position w:val="-6"/>
        </w:rPr>
        <w:object w:dxaOrig="320" w:dyaOrig="279" w14:anchorId="2A3D3939">
          <v:shape id="_x0000_i1953" type="#_x0000_t75" style="width:15.6pt;height:14.25pt" o:ole="">
            <v:imagedata r:id="rId1876" o:title=""/>
          </v:shape>
          <o:OLEObject Type="Embed" ProgID="Equation.DSMT4" ShapeID="_x0000_i1953" DrawAspect="Content" ObjectID="_1493632071" r:id="rId1877"/>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8" o:title=""/>
          </v:shape>
          <o:OLEObject Type="Embed" ProgID="Equation.DSMT4" ShapeID="_x0000_i1954" DrawAspect="Content" ObjectID="_1493632072" r:id="rId18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09" w:author="rawlins" w:date="2015-05-19T17:23:00Z">
        <w:r w:rsidR="00D3178E">
          <w:rPr>
            <w:noProof/>
          </w:rPr>
          <w:instrText>91</w:instrText>
        </w:r>
      </w:ins>
      <w:ins w:id="510" w:author="Gerard" w:date="2015-05-06T12:49:00Z">
        <w:del w:id="511" w:author="rawlins" w:date="2015-05-19T16:10:00Z">
          <w:r w:rsidR="00E3755C" w:rsidDel="00752FD5">
            <w:rPr>
              <w:noProof/>
            </w:rPr>
            <w:delInstrText>91</w:delInstrText>
          </w:r>
        </w:del>
      </w:ins>
      <w:del w:id="512" w:author="rawlins" w:date="2015-05-19T16:10:00Z">
        <w:r w:rsidR="008D52AD" w:rsidDel="00752FD5">
          <w:rPr>
            <w:noProof/>
          </w:rPr>
          <w:delInstrText>90</w:delInstrText>
        </w:r>
      </w:del>
      <w:r w:rsidR="00BB2289">
        <w:rPr>
          <w:noProof/>
        </w:rPr>
        <w:fldChar w:fldCharType="end"/>
      </w:r>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80" o:title=""/>
          </v:shape>
          <o:OLEObject Type="Embed" ProgID="Equation.DSMT4" ShapeID="_x0000_i1955" DrawAspect="Content" ObjectID="_1493632073"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w:instrText>
      </w:r>
      <w:r w:rsidR="00BB2289">
        <w:instrText xml:space="preserv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13" w:author="rawlins" w:date="2015-05-19T17:23:00Z">
        <w:r w:rsidR="00D3178E">
          <w:rPr>
            <w:noProof/>
          </w:rPr>
          <w:instrText>92</w:instrText>
        </w:r>
      </w:ins>
      <w:ins w:id="514" w:author="Gerard" w:date="2015-05-06T12:49:00Z">
        <w:del w:id="515" w:author="rawlins" w:date="2015-05-19T16:10:00Z">
          <w:r w:rsidR="00E3755C" w:rsidDel="00752FD5">
            <w:rPr>
              <w:noProof/>
            </w:rPr>
            <w:delInstrText>92</w:delInstrText>
          </w:r>
        </w:del>
      </w:ins>
      <w:del w:id="516" w:author="rawlins" w:date="2015-05-19T16:10:00Z">
        <w:r w:rsidR="008D52AD" w:rsidDel="00752FD5">
          <w:rPr>
            <w:noProof/>
          </w:rPr>
          <w:delInstrText>91</w:delInstrText>
        </w:r>
      </w:del>
      <w:r w:rsidR="00BB2289">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82" o:title=""/>
          </v:shape>
          <o:OLEObject Type="Embed" ProgID="Equation.DSMT4" ShapeID="_x0000_i1956" DrawAspect="Content" ObjectID="_1493632074" r:id="rId1883"/>
        </w:object>
      </w:r>
      <w:r>
        <w:t xml:space="preserve"> is </w:t>
      </w:r>
      <w:r w:rsidR="00905817" w:rsidRPr="00905817">
        <w:rPr>
          <w:position w:val="-14"/>
        </w:rPr>
        <w:object w:dxaOrig="1980" w:dyaOrig="400" w14:anchorId="34C619DD">
          <v:shape id="_x0000_i1957" type="#_x0000_t75" style="width:98.5pt;height:19.7pt" o:ole="">
            <v:imagedata r:id="rId1884" o:title=""/>
          </v:shape>
          <o:OLEObject Type="Embed" ProgID="Equation.DSMT4" ShapeID="_x0000_i1957" DrawAspect="Content" ObjectID="_1493632075" r:id="rId1885"/>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6" o:title=""/>
          </v:shape>
          <o:OLEObject Type="Embed" ProgID="Equation.DSMT4" ShapeID="_x0000_i1958" DrawAspect="Content" ObjectID="_1493632076" r:id="rId1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17" w:author="rawlins" w:date="2015-05-19T17:23:00Z">
        <w:r w:rsidR="00D3178E">
          <w:rPr>
            <w:noProof/>
          </w:rPr>
          <w:instrText>93</w:instrText>
        </w:r>
      </w:ins>
      <w:ins w:id="518" w:author="Gerard" w:date="2015-05-06T12:49:00Z">
        <w:del w:id="519" w:author="rawlins" w:date="2015-05-19T16:10:00Z">
          <w:r w:rsidR="00E3755C" w:rsidDel="00752FD5">
            <w:rPr>
              <w:noProof/>
            </w:rPr>
            <w:delInstrText>93</w:delInstrText>
          </w:r>
        </w:del>
      </w:ins>
      <w:del w:id="520" w:author="rawlins" w:date="2015-05-19T16:10:00Z">
        <w:r w:rsidR="008D52AD" w:rsidDel="00752FD5">
          <w:rPr>
            <w:noProof/>
          </w:rPr>
          <w:delInstrText>92</w:delInstrText>
        </w:r>
      </w:del>
      <w:r w:rsidR="00BB2289">
        <w:rPr>
          <w:noProof/>
        </w:rPr>
        <w:fldChar w:fldCharType="end"/>
      </w:r>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8" o:title=""/>
          </v:shape>
          <o:OLEObject Type="Embed" ProgID="Equation.DSMT4" ShapeID="_x0000_i1959" DrawAspect="Content" ObjectID="_1493632077" r:id="rId1889"/>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90" o:title=""/>
          </v:shape>
          <o:OLEObject Type="Embed" ProgID="Equation.DSMT4" ShapeID="_x0000_i1960" DrawAspect="Content" ObjectID="_1493632078" r:id="rId1891"/>
        </w:object>
      </w:r>
      <w:r>
        <w:t xml:space="preserve"> where </w:t>
      </w:r>
      <w:r w:rsidR="00905817" w:rsidRPr="00905817">
        <w:rPr>
          <w:position w:val="-12"/>
        </w:rPr>
        <w:object w:dxaOrig="220" w:dyaOrig="360" w14:anchorId="601A72E8">
          <v:shape id="_x0000_i1961" type="#_x0000_t75" style="width:10.85pt;height:19pt" o:ole="">
            <v:imagedata r:id="rId1892" o:title=""/>
          </v:shape>
          <o:OLEObject Type="Embed" ProgID="Equation.DSMT4" ShapeID="_x0000_i1961" DrawAspect="Content" ObjectID="_1493632079" r:id="rId1893"/>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94" o:title=""/>
          </v:shape>
          <o:OLEObject Type="Embed" ProgID="Equation.DSMT4" ShapeID="_x0000_i1962" DrawAspect="Content" ObjectID="_1493632080" r:id="rId1895"/>
        </w:object>
      </w:r>
      <w:r>
        <w:t xml:space="preserve"> along </w:t>
      </w:r>
      <w:r w:rsidR="00905817" w:rsidRPr="00905817">
        <w:rPr>
          <w:position w:val="-6"/>
        </w:rPr>
        <w:object w:dxaOrig="360" w:dyaOrig="279" w14:anchorId="15A0718A">
          <v:shape id="_x0000_i1963" type="#_x0000_t75" style="width:19pt;height:14.25pt" o:ole="">
            <v:imagedata r:id="rId1896" o:title=""/>
          </v:shape>
          <o:OLEObject Type="Embed" ProgID="Equation.DSMT4" ShapeID="_x0000_i1963" DrawAspect="Content" ObjectID="_1493632081" r:id="rId1897"/>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8" o:title=""/>
          </v:shape>
          <o:OLEObject Type="Embed" ProgID="Equation.DSMT4" ShapeID="_x0000_i1964" DrawAspect="Content" ObjectID="_1493632082" r:id="rId1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w:instrText>
      </w:r>
      <w:r w:rsidR="00BB2289">
        <w:instrText xml:space="preserve">AT </w:instrText>
      </w:r>
      <w:r w:rsidR="00BB2289">
        <w:fldChar w:fldCharType="separate"/>
      </w:r>
      <w:ins w:id="521" w:author="rawlins" w:date="2015-05-19T17:23:00Z">
        <w:r w:rsidR="00D3178E">
          <w:rPr>
            <w:noProof/>
          </w:rPr>
          <w:instrText>94</w:instrText>
        </w:r>
      </w:ins>
      <w:ins w:id="522" w:author="Gerard" w:date="2015-05-06T12:49:00Z">
        <w:del w:id="523" w:author="rawlins" w:date="2015-05-19T16:10:00Z">
          <w:r w:rsidR="00E3755C" w:rsidDel="00752FD5">
            <w:rPr>
              <w:noProof/>
            </w:rPr>
            <w:delInstrText>94</w:delInstrText>
          </w:r>
        </w:del>
      </w:ins>
      <w:del w:id="524" w:author="rawlins" w:date="2015-05-19T16:10:00Z">
        <w:r w:rsidR="008D52AD" w:rsidDel="00752FD5">
          <w:rPr>
            <w:noProof/>
          </w:rPr>
          <w:delInstrText>93</w:delInstrText>
        </w:r>
      </w:del>
      <w:r w:rsidR="00BB2289">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900" o:title=""/>
          </v:shape>
          <o:OLEObject Type="Embed" ProgID="Equation.DSMT4" ShapeID="_x0000_i1965" DrawAspect="Content" ObjectID="_1493632083" r:id="rId1901"/>
        </w:object>
      </w:r>
      <w:r>
        <w:t xml:space="preserve"> and </w:t>
      </w:r>
      <w:r w:rsidR="00905817" w:rsidRPr="00905817">
        <w:rPr>
          <w:position w:val="-6"/>
        </w:rPr>
        <w:object w:dxaOrig="340" w:dyaOrig="279" w14:anchorId="6F12CA21">
          <v:shape id="_x0000_i1966" type="#_x0000_t75" style="width:17pt;height:14.25pt" o:ole="">
            <v:imagedata r:id="rId1902" o:title=""/>
          </v:shape>
          <o:OLEObject Type="Embed" ProgID="Equation.DSMT4" ShapeID="_x0000_i1966" DrawAspect="Content" ObjectID="_1493632084" r:id="rId1903"/>
        </w:object>
      </w:r>
      <w:r>
        <w:t xml:space="preserve"> reduce to zero, </w:t>
      </w:r>
      <w:r w:rsidR="00905817" w:rsidRPr="00905817">
        <w:rPr>
          <w:position w:val="-14"/>
        </w:rPr>
        <w:object w:dxaOrig="1800" w:dyaOrig="400" w14:anchorId="07160677">
          <v:shape id="_x0000_i1967" type="#_x0000_t75" style="width:91pt;height:19.7pt" o:ole="">
            <v:imagedata r:id="rId1904" o:title=""/>
          </v:shape>
          <o:OLEObject Type="Embed" ProgID="Equation.DSMT4" ShapeID="_x0000_i1967" DrawAspect="Content" ObjectID="_1493632085" r:id="rId1905"/>
        </w:object>
      </w:r>
      <w:r>
        <w:t xml:space="preserve"> and </w:t>
      </w:r>
      <w:r w:rsidR="00905817" w:rsidRPr="00905817">
        <w:rPr>
          <w:position w:val="-14"/>
        </w:rPr>
        <w:object w:dxaOrig="1780" w:dyaOrig="400" w14:anchorId="530F59D8">
          <v:shape id="_x0000_i1968" type="#_x0000_t75" style="width:89pt;height:19.7pt" o:ole="">
            <v:imagedata r:id="rId1906" o:title=""/>
          </v:shape>
          <o:OLEObject Type="Embed" ProgID="Equation.DSMT4" ShapeID="_x0000_i1968" DrawAspect="Content" ObjectID="_1493632086" r:id="rId1907"/>
        </w:object>
      </w:r>
      <w:r>
        <w:t>.</w:t>
      </w:r>
    </w:p>
    <w:p w14:paraId="195DEE71" w14:textId="77777777" w:rsidR="00FB6012" w:rsidRDefault="00FB6012" w:rsidP="00FB6012"/>
    <w:p w14:paraId="439131A1" w14:textId="77777777" w:rsidR="00FB6012" w:rsidRDefault="00FB6012" w:rsidP="00FB6012">
      <w:pPr>
        <w:pStyle w:val="Heading3"/>
      </w:pPr>
      <w:bookmarkStart w:id="525" w:name="_Toc176704848"/>
      <w:bookmarkStart w:id="526" w:name="_Toc289032554"/>
      <w:r>
        <w:t>Discretization</w:t>
      </w:r>
      <w:bookmarkEnd w:id="525"/>
      <w:bookmarkEnd w:id="526"/>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8" o:title=""/>
          </v:shape>
          <o:OLEObject Type="Embed" ProgID="Equation.DSMT4" ShapeID="_x0000_i1969" DrawAspect="Content" ObjectID="_1493632087" r:id="rId19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27" w:author="rawlins" w:date="2015-05-19T17:23:00Z">
        <w:r w:rsidR="00D3178E">
          <w:rPr>
            <w:noProof/>
          </w:rPr>
          <w:instrText>95</w:instrText>
        </w:r>
      </w:ins>
      <w:ins w:id="528" w:author="Gerard" w:date="2015-05-06T12:49:00Z">
        <w:del w:id="529" w:author="rawlins" w:date="2015-05-19T16:10:00Z">
          <w:r w:rsidR="00E3755C" w:rsidDel="00752FD5">
            <w:rPr>
              <w:noProof/>
            </w:rPr>
            <w:delInstrText>95</w:delInstrText>
          </w:r>
        </w:del>
      </w:ins>
      <w:del w:id="530" w:author="rawlins" w:date="2015-05-19T16:10:00Z">
        <w:r w:rsidR="008D52AD" w:rsidDel="00752FD5">
          <w:rPr>
            <w:noProof/>
          </w:rPr>
          <w:delInstrText>94</w:delInstrText>
        </w:r>
      </w:del>
      <w:r w:rsidR="00BB2289">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10" o:title=""/>
          </v:shape>
          <o:OLEObject Type="Embed" ProgID="Equation.DSMT4" ShapeID="_x0000_i1970" DrawAspect="Content" ObjectID="_1493632088" r:id="rId1911"/>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12" o:title=""/>
          </v:shape>
          <o:OLEObject Type="Embed" ProgID="Equation.DSMT4" ShapeID="_x0000_i1971" DrawAspect="Content" ObjectID="_1493632089" r:id="rId1913"/>
        </w:object>
      </w:r>
      <w:r>
        <w:t xml:space="preserve">, </w:t>
      </w:r>
      <w:r w:rsidR="00905817" w:rsidRPr="00905817">
        <w:rPr>
          <w:position w:val="-12"/>
        </w:rPr>
        <w:object w:dxaOrig="440" w:dyaOrig="360" w14:anchorId="7AEBDFEF">
          <v:shape id="_x0000_i1972" type="#_x0000_t75" style="width:21.75pt;height:19pt" o:ole="">
            <v:imagedata r:id="rId1914" o:title=""/>
          </v:shape>
          <o:OLEObject Type="Embed" ProgID="Equation.DSMT4" ShapeID="_x0000_i1972" DrawAspect="Content" ObjectID="_1493632090" r:id="rId1915"/>
        </w:object>
      </w:r>
      <w:r>
        <w:t xml:space="preserve">, </w:t>
      </w:r>
      <w:r w:rsidR="00905817" w:rsidRPr="00905817">
        <w:rPr>
          <w:position w:val="-12"/>
        </w:rPr>
        <w:object w:dxaOrig="400" w:dyaOrig="360" w14:anchorId="5E1099F9">
          <v:shape id="_x0000_i1973" type="#_x0000_t75" style="width:19.7pt;height:19pt" o:ole="">
            <v:imagedata r:id="rId1916" o:title=""/>
          </v:shape>
          <o:OLEObject Type="Embed" ProgID="Equation.DSMT4" ShapeID="_x0000_i1973" DrawAspect="Content" ObjectID="_1493632091" r:id="rId1917"/>
        </w:object>
      </w:r>
      <w:r>
        <w:t xml:space="preserve">, </w:t>
      </w:r>
      <w:r w:rsidR="00905817" w:rsidRPr="00905817">
        <w:rPr>
          <w:position w:val="-12"/>
        </w:rPr>
        <w:object w:dxaOrig="440" w:dyaOrig="360" w14:anchorId="76BE4949">
          <v:shape id="_x0000_i1974" type="#_x0000_t75" style="width:21.75pt;height:19pt" o:ole="">
            <v:imagedata r:id="rId1918" o:title=""/>
          </v:shape>
          <o:OLEObject Type="Embed" ProgID="Equation.DSMT4" ShapeID="_x0000_i1974" DrawAspect="Content" ObjectID="_1493632092" r:id="rId1919"/>
        </w:object>
      </w:r>
      <w:r>
        <w:t xml:space="preserve">, </w:t>
      </w:r>
      <w:r w:rsidR="00905817" w:rsidRPr="00905817">
        <w:rPr>
          <w:position w:val="-12"/>
        </w:rPr>
        <w:object w:dxaOrig="420" w:dyaOrig="360" w14:anchorId="5FE73AC1">
          <v:shape id="_x0000_i1975" type="#_x0000_t75" style="width:20.4pt;height:19pt" o:ole="">
            <v:imagedata r:id="rId1920" o:title=""/>
          </v:shape>
          <o:OLEObject Type="Embed" ProgID="Equation.DSMT4" ShapeID="_x0000_i1975" DrawAspect="Content" ObjectID="_1493632093" r:id="rId1921"/>
        </w:object>
      </w:r>
      <w:r>
        <w:t xml:space="preserve"> and </w:t>
      </w:r>
      <w:r w:rsidR="00905817" w:rsidRPr="00905817">
        <w:rPr>
          <w:position w:val="-12"/>
        </w:rPr>
        <w:object w:dxaOrig="400" w:dyaOrig="360" w14:anchorId="4E574BFF">
          <v:shape id="_x0000_i1976" type="#_x0000_t75" style="width:19.7pt;height:19pt" o:ole="">
            <v:imagedata r:id="rId1922" o:title=""/>
          </v:shape>
          <o:OLEObject Type="Embed" ProgID="Equation.DSMT4" ShapeID="_x0000_i1976" DrawAspect="Content" ObjectID="_1493632094" r:id="rId1923"/>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24" o:title=""/>
          </v:shape>
          <o:OLEObject Type="Embed" ProgID="Equation.DSMT4" ShapeID="_x0000_i1977" DrawAspect="Content" ObjectID="_1493632095" r:id="rId1925"/>
        </w:object>
      </w:r>
      <w:r>
        <w:t xml:space="preserve">, </w:t>
      </w:r>
      <w:r w:rsidR="00905817" w:rsidRPr="00905817">
        <w:rPr>
          <w:position w:val="-10"/>
        </w:rPr>
        <w:object w:dxaOrig="380" w:dyaOrig="320" w14:anchorId="5330836A">
          <v:shape id="_x0000_i1978" type="#_x0000_t75" style="width:19pt;height:15.6pt" o:ole="">
            <v:imagedata r:id="rId1926" o:title=""/>
          </v:shape>
          <o:OLEObject Type="Embed" ProgID="Equation.DSMT4" ShapeID="_x0000_i1978" DrawAspect="Content" ObjectID="_1493632096" r:id="rId1927"/>
        </w:object>
      </w:r>
      <w:r>
        <w:t xml:space="preserve">, </w:t>
      </w:r>
      <w:r w:rsidR="00905817" w:rsidRPr="00905817">
        <w:rPr>
          <w:position w:val="-6"/>
        </w:rPr>
        <w:object w:dxaOrig="320" w:dyaOrig="279" w14:anchorId="121DA02A">
          <v:shape id="_x0000_i1979" type="#_x0000_t75" style="width:15.6pt;height:14.25pt" o:ole="">
            <v:imagedata r:id="rId1928" o:title=""/>
          </v:shape>
          <o:OLEObject Type="Embed" ProgID="Equation.DSMT4" ShapeID="_x0000_i1979" DrawAspect="Content" ObjectID="_1493632097" r:id="rId1929"/>
        </w:object>
      </w:r>
      <w:r>
        <w:t xml:space="preserve">, </w:t>
      </w:r>
      <w:r w:rsidR="00905817" w:rsidRPr="00905817">
        <w:rPr>
          <w:position w:val="-6"/>
        </w:rPr>
        <w:object w:dxaOrig="360" w:dyaOrig="279" w14:anchorId="286402C7">
          <v:shape id="_x0000_i1980" type="#_x0000_t75" style="width:19pt;height:14.25pt" o:ole="">
            <v:imagedata r:id="rId1930" o:title=""/>
          </v:shape>
          <o:OLEObject Type="Embed" ProgID="Equation.DSMT4" ShapeID="_x0000_i1980" DrawAspect="Content" ObjectID="_1493632098" r:id="rId1931"/>
        </w:object>
      </w:r>
      <w:r>
        <w:t xml:space="preserve">, </w:t>
      </w:r>
      <w:r w:rsidR="00905817" w:rsidRPr="00905817">
        <w:rPr>
          <w:position w:val="-10"/>
        </w:rPr>
        <w:object w:dxaOrig="340" w:dyaOrig="320" w14:anchorId="068CCD19">
          <v:shape id="_x0000_i1981" type="#_x0000_t75" style="width:17pt;height:15.6pt" o:ole="">
            <v:imagedata r:id="rId1932" o:title=""/>
          </v:shape>
          <o:OLEObject Type="Embed" ProgID="Equation.DSMT4" ShapeID="_x0000_i1981" DrawAspect="Content" ObjectID="_1493632099" r:id="rId1933"/>
        </w:object>
      </w:r>
      <w:r>
        <w:t xml:space="preserve"> and </w:t>
      </w:r>
      <w:r w:rsidR="00905817" w:rsidRPr="00905817">
        <w:rPr>
          <w:position w:val="-6"/>
        </w:rPr>
        <w:object w:dxaOrig="340" w:dyaOrig="279" w14:anchorId="570E68E8">
          <v:shape id="_x0000_i1982" type="#_x0000_t75" style="width:17pt;height:14.25pt" o:ole="">
            <v:imagedata r:id="rId1934" o:title=""/>
          </v:shape>
          <o:OLEObject Type="Embed" ProgID="Equation.DSMT4" ShapeID="_x0000_i1982" DrawAspect="Content" ObjectID="_1493632100" r:id="rId1935"/>
        </w:object>
      </w:r>
      <w:r>
        <w:t xml:space="preserve">; </w:t>
      </w:r>
      <w:r w:rsidR="00905817" w:rsidRPr="00905817">
        <w:rPr>
          <w:position w:val="-6"/>
        </w:rPr>
        <w:object w:dxaOrig="260" w:dyaOrig="220" w14:anchorId="0502661C">
          <v:shape id="_x0000_i1983" type="#_x0000_t75" style="width:12.9pt;height:10.85pt" o:ole="">
            <v:imagedata r:id="rId1936" o:title=""/>
          </v:shape>
          <o:OLEObject Type="Embed" ProgID="Equation.DSMT4" ShapeID="_x0000_i1983" DrawAspect="Content" ObjectID="_1493632101" r:id="rId1937"/>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8" o:title=""/>
          </v:shape>
          <o:OLEObject Type="Embed" ProgID="Equation.DSMT4" ShapeID="_x0000_i1984" DrawAspect="Content" ObjectID="_1493632102" r:id="rId1939"/>
        </w:object>
      </w:r>
      <w:r>
        <w:t xml:space="preserve"> in </w:t>
      </w:r>
      <w:r w:rsidR="00605580">
        <w:fldChar w:fldCharType="begin"/>
      </w:r>
      <w:r w:rsidR="00605580">
        <w:instrText xml:space="preserve"> GOTOBUTTON ZEqnNum588916  \* MERGEFORMAT </w:instrText>
      </w:r>
      <w:r w:rsidR="00BB2289">
        <w:fldChar w:fldCharType="begin"/>
      </w:r>
      <w:r w:rsidR="00BB2289">
        <w:instrText xml:space="preserve"> REF ZEqnNum588916 \* Charformat \! \* MERGEFORMAT </w:instrText>
      </w:r>
      <w:r w:rsidR="00BB2289">
        <w:fldChar w:fldCharType="separate"/>
      </w:r>
      <w:ins w:id="531" w:author="rawlins" w:date="2015-05-19T17:23:00Z">
        <w:r w:rsidR="00D3178E">
          <w:instrText>(3.56)</w:instrText>
        </w:r>
      </w:ins>
      <w:ins w:id="532" w:author="Gerard" w:date="2015-05-06T12:49:00Z">
        <w:del w:id="533" w:author="rawlins" w:date="2015-05-19T16:10:00Z">
          <w:r w:rsidR="00E3755C" w:rsidDel="00752FD5">
            <w:delInstrText>(3.56)</w:delInstrText>
          </w:r>
        </w:del>
      </w:ins>
      <w:del w:id="534" w:author="rawlins" w:date="2015-05-19T16:10:00Z">
        <w:r w:rsidR="008D52AD" w:rsidDel="00752FD5">
          <w:delInstrText>(3.55)</w:delInstrText>
        </w:r>
      </w:del>
      <w:r w:rsidR="00BB2289">
        <w:fldChar w:fldCharType="end"/>
      </w:r>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40" o:title=""/>
          </v:shape>
          <o:OLEObject Type="Embed" ProgID="Equation.DSMT4" ShapeID="_x0000_i1985" DrawAspect="Content" ObjectID="_1493632103" r:id="rId19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35" w:author="rawlins" w:date="2015-05-19T17:23:00Z">
        <w:r w:rsidR="00D3178E">
          <w:rPr>
            <w:noProof/>
          </w:rPr>
          <w:instrText>96</w:instrText>
        </w:r>
      </w:ins>
      <w:ins w:id="536" w:author="Gerard" w:date="2015-05-06T12:49:00Z">
        <w:del w:id="537" w:author="rawlins" w:date="2015-05-19T16:10:00Z">
          <w:r w:rsidR="00E3755C" w:rsidDel="00752FD5">
            <w:rPr>
              <w:noProof/>
            </w:rPr>
            <w:delInstrText>96</w:delInstrText>
          </w:r>
        </w:del>
      </w:ins>
      <w:del w:id="538" w:author="rawlins" w:date="2015-05-19T16:10:00Z">
        <w:r w:rsidR="008D52AD" w:rsidDel="00752FD5">
          <w:rPr>
            <w:noProof/>
          </w:rPr>
          <w:delInstrText>95</w:delInstrText>
        </w:r>
      </w:del>
      <w:r w:rsidR="00BB2289">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42" o:title=""/>
          </v:shape>
          <o:OLEObject Type="Embed" ProgID="Equation.DSMT4" ShapeID="_x0000_i1986" DrawAspect="Content" ObjectID="_1493632104" r:id="rId1943"/>
        </w:object>
      </w:r>
      <w:r>
        <w:t xml:space="preserve"> is the number of elements in </w:t>
      </w:r>
      <w:r w:rsidR="00905817" w:rsidRPr="00905817">
        <w:rPr>
          <w:position w:val="-6"/>
        </w:rPr>
        <w:object w:dxaOrig="200" w:dyaOrig="279" w14:anchorId="51895AC8">
          <v:shape id="_x0000_i1987" type="#_x0000_t75" style="width:10.2pt;height:14.25pt" o:ole="">
            <v:imagedata r:id="rId1944" o:title=""/>
          </v:shape>
          <o:OLEObject Type="Embed" ProgID="Equation.DSMT4" ShapeID="_x0000_i1987" DrawAspect="Content" ObjectID="_1493632105" r:id="rId1945"/>
        </w:object>
      </w:r>
      <w:r>
        <w:t xml:space="preserve">, </w:t>
      </w:r>
      <w:r w:rsidR="00905817" w:rsidRPr="00905817">
        <w:rPr>
          <w:position w:val="-12"/>
        </w:rPr>
        <w:object w:dxaOrig="380" w:dyaOrig="400" w14:anchorId="436561F7">
          <v:shape id="_x0000_i1988" type="#_x0000_t75" style="width:19pt;height:19.7pt" o:ole="">
            <v:imagedata r:id="rId1946" o:title=""/>
          </v:shape>
          <o:OLEObject Type="Embed" ProgID="Equation.DSMT4" ShapeID="_x0000_i1988" DrawAspect="Content" ObjectID="_1493632106" r:id="rId1947"/>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8" o:title=""/>
          </v:shape>
          <o:OLEObject Type="Embed" ProgID="Equation.DSMT4" ShapeID="_x0000_i1989" DrawAspect="Content" ObjectID="_1493632107" r:id="rId1949"/>
        </w:object>
      </w:r>
      <w:r>
        <w:t xml:space="preserve">th element, </w:t>
      </w:r>
      <w:r w:rsidR="00905817" w:rsidRPr="00905817">
        <w:rPr>
          <w:position w:val="-12"/>
        </w:rPr>
        <w:object w:dxaOrig="320" w:dyaOrig="360" w14:anchorId="06B26C93">
          <v:shape id="_x0000_i1990" type="#_x0000_t75" style="width:15.6pt;height:19pt" o:ole="">
            <v:imagedata r:id="rId1950" o:title=""/>
          </v:shape>
          <o:OLEObject Type="Embed" ProgID="Equation.DSMT4" ShapeID="_x0000_i1990" DrawAspect="Content" ObjectID="_1493632108" r:id="rId1951"/>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52" o:title=""/>
          </v:shape>
          <o:OLEObject Type="Embed" ProgID="Equation.DSMT4" ShapeID="_x0000_i1991" DrawAspect="Content" ObjectID="_1493632109" r:id="rId1953"/>
        </w:object>
      </w:r>
      <w:r>
        <w:t xml:space="preserve">th integration point, and </w:t>
      </w:r>
      <w:r w:rsidR="00905817" w:rsidRPr="00905817">
        <w:rPr>
          <w:position w:val="-14"/>
        </w:rPr>
        <w:object w:dxaOrig="300" w:dyaOrig="380" w14:anchorId="542064BE">
          <v:shape id="_x0000_i1992" type="#_x0000_t75" style="width:14.95pt;height:19pt" o:ole="">
            <v:imagedata r:id="rId1954" o:title=""/>
          </v:shape>
          <o:OLEObject Type="Embed" ProgID="Equation.DSMT4" ShapeID="_x0000_i1992" DrawAspect="Content" ObjectID="_1493632110" r:id="rId1955"/>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6" o:title=""/>
          </v:shape>
          <o:OLEObject Type="Embed" ProgID="Equation.DSMT4" ShapeID="_x0000_i1993" DrawAspect="Content" ObjectID="_1493632111" r:id="rId19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w:instrText>
      </w:r>
      <w:r w:rsidR="00BB2289">
        <w:instrText xml:space="preserv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39" w:author="rawlins" w:date="2015-05-19T17:23:00Z">
        <w:r w:rsidR="00D3178E">
          <w:rPr>
            <w:noProof/>
          </w:rPr>
          <w:instrText>97</w:instrText>
        </w:r>
      </w:ins>
      <w:ins w:id="540" w:author="Gerard" w:date="2015-05-06T12:49:00Z">
        <w:del w:id="541" w:author="rawlins" w:date="2015-05-19T16:10:00Z">
          <w:r w:rsidR="00E3755C" w:rsidDel="00752FD5">
            <w:rPr>
              <w:noProof/>
            </w:rPr>
            <w:delInstrText>97</w:delInstrText>
          </w:r>
        </w:del>
      </w:ins>
      <w:del w:id="542" w:author="rawlins" w:date="2015-05-19T16:10:00Z">
        <w:r w:rsidR="008D52AD" w:rsidDel="00752FD5">
          <w:rPr>
            <w:noProof/>
          </w:rPr>
          <w:delInstrText>96</w:delInstrText>
        </w:r>
      </w:del>
      <w:r w:rsidR="00BB2289">
        <w:rPr>
          <w:noProof/>
        </w:rPr>
        <w:fldChar w:fldCharType="end"/>
      </w:r>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8" o:title=""/>
          </v:shape>
          <o:OLEObject Type="Embed" ProgID="Equation.DSMT4" ShapeID="_x0000_i1994" DrawAspect="Content" ObjectID="_1493632112" r:id="rId1959"/>
        </w:object>
      </w:r>
      <w:r>
        <w:t xml:space="preserve">, </w:t>
      </w:r>
      <w:r w:rsidR="00905817" w:rsidRPr="00905817">
        <w:rPr>
          <w:position w:val="-12"/>
        </w:rPr>
        <w:object w:dxaOrig="260" w:dyaOrig="380" w14:anchorId="278E6FF3">
          <v:shape id="_x0000_i1995" type="#_x0000_t75" style="width:12.9pt;height:19pt" o:ole="">
            <v:imagedata r:id="rId1960" o:title=""/>
          </v:shape>
          <o:OLEObject Type="Embed" ProgID="Equation.DSMT4" ShapeID="_x0000_i1995" DrawAspect="Content" ObjectID="_1493632113" r:id="rId1961"/>
        </w:object>
      </w:r>
      <w:r>
        <w:t xml:space="preserve">, </w:t>
      </w:r>
      <w:r w:rsidR="00905817" w:rsidRPr="00905817">
        <w:rPr>
          <w:position w:val="-12"/>
        </w:rPr>
        <w:object w:dxaOrig="279" w:dyaOrig="380" w14:anchorId="45CE5EC5">
          <v:shape id="_x0000_i1996" type="#_x0000_t75" style="width:14.25pt;height:19pt" o:ole="">
            <v:imagedata r:id="rId1962" o:title=""/>
          </v:shape>
          <o:OLEObject Type="Embed" ProgID="Equation.DSMT4" ShapeID="_x0000_i1996" DrawAspect="Content" ObjectID="_1493632114" r:id="rId1963"/>
        </w:object>
      </w:r>
      <w:r>
        <w:t xml:space="preserve"> and </w:t>
      </w:r>
      <w:r w:rsidR="00905817" w:rsidRPr="00905817">
        <w:rPr>
          <w:position w:val="-12"/>
        </w:rPr>
        <w:object w:dxaOrig="260" w:dyaOrig="380" w14:anchorId="78E6861C">
          <v:shape id="_x0000_i1997" type="#_x0000_t75" style="width:12.9pt;height:19pt" o:ole="">
            <v:imagedata r:id="rId1964" o:title=""/>
          </v:shape>
          <o:OLEObject Type="Embed" ProgID="Equation.DSMT4" ShapeID="_x0000_i1997" DrawAspect="Content" ObjectID="_1493632115" r:id="rId1965"/>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6" o:title=""/>
          </v:shape>
          <o:OLEObject Type="Embed" ProgID="Equation.DSMT4" ShapeID="_x0000_i1998" DrawAspect="Content" ObjectID="_1493632116" r:id="rId1967"/>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8" o:title=""/>
          </v:shape>
          <o:OLEObject Type="Embed" ProgID="Equation.DSMT4" ShapeID="_x0000_i1999" DrawAspect="Content" ObjectID="_1493632117" r:id="rId1969"/>
        </w:object>
      </w:r>
      <w:r>
        <w:t xml:space="preserve"> appearing in </w:t>
      </w:r>
      <w:r w:rsidR="00605580">
        <w:fldChar w:fldCharType="begin"/>
      </w:r>
      <w:r w:rsidR="00605580">
        <w:instrText xml:space="preserve"> GOTOBUTTON ZEqnNum588916  \* MERGEFORMAT </w:instrText>
      </w:r>
      <w:r w:rsidR="00BB2289">
        <w:fldChar w:fldCharType="begin"/>
      </w:r>
      <w:r w:rsidR="00BB2289">
        <w:instrText xml:space="preserve"> REF ZEqnNum588916 \* Charformat \! \* MERGEFORMAT </w:instrText>
      </w:r>
      <w:r w:rsidR="00BB2289">
        <w:fldChar w:fldCharType="separate"/>
      </w:r>
      <w:ins w:id="543" w:author="rawlins" w:date="2015-05-19T17:23:00Z">
        <w:r w:rsidR="00D3178E">
          <w:instrText>(3.56)</w:instrText>
        </w:r>
      </w:ins>
      <w:ins w:id="544" w:author="Gerard" w:date="2015-05-06T12:49:00Z">
        <w:del w:id="545" w:author="rawlins" w:date="2015-05-19T16:10:00Z">
          <w:r w:rsidR="00E3755C" w:rsidDel="00752FD5">
            <w:delInstrText>(3.56)</w:delInstrText>
          </w:r>
        </w:del>
      </w:ins>
      <w:del w:id="546" w:author="rawlins" w:date="2015-05-19T16:10:00Z">
        <w:r w:rsidR="008D52AD" w:rsidDel="00752FD5">
          <w:delInstrText>(3.55)</w:delInstrText>
        </w:r>
      </w:del>
      <w:r w:rsidR="00BB2289">
        <w:fldChar w:fldCharType="end"/>
      </w:r>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70" o:title=""/>
          </v:shape>
          <o:OLEObject Type="Embed" ProgID="Equation.DSMT4" ShapeID="_x0000_i2000" DrawAspect="Content" ObjectID="_1493632118" r:id="rId1971"/>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72" o:title=""/>
          </v:shape>
          <o:OLEObject Type="Embed" ProgID="Equation.DSMT4" ShapeID="_x0000_i2001" DrawAspect="Content" ObjectID="_1493632119" r:id="rId1973"/>
        </w:object>
      </w:r>
      <w:r>
        <w:t xml:space="preserve"> of the </w:t>
      </w:r>
      <w:r w:rsidR="00905817" w:rsidRPr="00905817">
        <w:rPr>
          <w:position w:val="-6"/>
        </w:rPr>
        <w:object w:dxaOrig="380" w:dyaOrig="279" w14:anchorId="03516F60">
          <v:shape id="_x0000_i2002" type="#_x0000_t75" style="width:19pt;height:14.25pt" o:ole="">
            <v:imagedata r:id="rId1974" o:title=""/>
          </v:shape>
          <o:OLEObject Type="Embed" ProgID="Equation.DSMT4" ShapeID="_x0000_i2002" DrawAspect="Content" ObjectID="_1493632120" r:id="rId1975"/>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6" o:title=""/>
          </v:shape>
          <o:OLEObject Type="Embed" ProgID="Equation.DSMT4" ShapeID="_x0000_i2003" DrawAspect="Content" ObjectID="_1493632121" r:id="rId1977"/>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8" o:title=""/>
          </v:shape>
          <o:OLEObject Type="Embed" ProgID="Equation.DSMT4" ShapeID="_x0000_i2004" DrawAspect="Content" ObjectID="_1493632122"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47" w:name="ZEqnNum438068"/>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48" w:author="rawlins" w:date="2015-05-19T17:23:00Z">
        <w:r w:rsidR="00D3178E">
          <w:rPr>
            <w:noProof/>
          </w:rPr>
          <w:instrText>98</w:instrText>
        </w:r>
      </w:ins>
      <w:ins w:id="549" w:author="Gerard" w:date="2015-05-06T12:49:00Z">
        <w:del w:id="550" w:author="rawlins" w:date="2015-05-19T16:10:00Z">
          <w:r w:rsidR="00E3755C" w:rsidDel="00752FD5">
            <w:rPr>
              <w:noProof/>
            </w:rPr>
            <w:delInstrText>98</w:delInstrText>
          </w:r>
        </w:del>
      </w:ins>
      <w:del w:id="551" w:author="rawlins" w:date="2015-05-19T16:10:00Z">
        <w:r w:rsidR="008D52AD" w:rsidDel="00752FD5">
          <w:rPr>
            <w:noProof/>
          </w:rPr>
          <w:delInstrText>97</w:delInstrText>
        </w:r>
      </w:del>
      <w:r w:rsidR="00BB2289">
        <w:rPr>
          <w:noProof/>
        </w:rPr>
        <w:fldChar w:fldCharType="end"/>
      </w:r>
      <w:r>
        <w:instrText>)</w:instrText>
      </w:r>
      <w:bookmarkEnd w:id="547"/>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80" o:title=""/>
          </v:shape>
          <o:OLEObject Type="Embed" ProgID="Equation.DSMT4" ShapeID="_x0000_i2005" DrawAspect="Content" ObjectID="_1493632123" r:id="rId1981"/>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82" o:title=""/>
          </v:shape>
          <o:OLEObject Type="Embed" ProgID="Equation.DSMT4" ShapeID="_x0000_i2006" DrawAspect="Content" ObjectID="_1493632124" r:id="rId19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52" w:author="rawlins" w:date="2015-05-19T17:23:00Z">
        <w:r w:rsidR="00D3178E">
          <w:rPr>
            <w:noProof/>
          </w:rPr>
          <w:instrText>99</w:instrText>
        </w:r>
      </w:ins>
      <w:ins w:id="553" w:author="Gerard" w:date="2015-05-06T12:49:00Z">
        <w:del w:id="554" w:author="rawlins" w:date="2015-05-19T16:10:00Z">
          <w:r w:rsidR="00E3755C" w:rsidDel="00752FD5">
            <w:rPr>
              <w:noProof/>
            </w:rPr>
            <w:delInstrText>99</w:delInstrText>
          </w:r>
        </w:del>
      </w:ins>
      <w:del w:id="555" w:author="rawlins" w:date="2015-05-19T16:10:00Z">
        <w:r w:rsidR="008D52AD" w:rsidDel="00752FD5">
          <w:rPr>
            <w:noProof/>
          </w:rPr>
          <w:delInstrText>98</w:delInstrText>
        </w:r>
      </w:del>
      <w:r w:rsidR="00BB2289">
        <w:rPr>
          <w:noProof/>
        </w:rPr>
        <w:fldChar w:fldCharType="end"/>
      </w:r>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84" o:title=""/>
          </v:shape>
          <o:OLEObject Type="Embed" ProgID="Equation.DSMT4" ShapeID="_x0000_i2007" DrawAspect="Content" ObjectID="_1493632125" r:id="rId19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56" w:author="rawlins" w:date="2015-05-19T17:23:00Z">
        <w:r w:rsidR="00D3178E">
          <w:rPr>
            <w:noProof/>
          </w:rPr>
          <w:instrText>100</w:instrText>
        </w:r>
      </w:ins>
      <w:ins w:id="557" w:author="Gerard" w:date="2015-05-06T12:49:00Z">
        <w:del w:id="558" w:author="rawlins" w:date="2015-05-19T16:10:00Z">
          <w:r w:rsidR="00E3755C" w:rsidDel="00752FD5">
            <w:rPr>
              <w:noProof/>
            </w:rPr>
            <w:delInstrText>100</w:delInstrText>
          </w:r>
        </w:del>
      </w:ins>
      <w:del w:id="559" w:author="rawlins" w:date="2015-05-19T16:10:00Z">
        <w:r w:rsidR="008D52AD" w:rsidDel="00752FD5">
          <w:rPr>
            <w:noProof/>
          </w:rPr>
          <w:delInstrText>99</w:delInstrText>
        </w:r>
      </w:del>
      <w:r w:rsidR="00BB2289">
        <w:rPr>
          <w:noProof/>
        </w:rPr>
        <w:fldChar w:fldCharType="end"/>
      </w:r>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6" o:title=""/>
          </v:shape>
          <o:OLEObject Type="Embed" ProgID="Equation.DSMT4" ShapeID="_x0000_i2008" DrawAspect="Content" ObjectID="_1493632126"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60" w:author="rawlins" w:date="2015-05-19T17:23:00Z">
        <w:r w:rsidR="00D3178E">
          <w:rPr>
            <w:noProof/>
          </w:rPr>
          <w:instrText>101</w:instrText>
        </w:r>
      </w:ins>
      <w:ins w:id="561" w:author="Gerard" w:date="2015-05-06T12:49:00Z">
        <w:del w:id="562" w:author="rawlins" w:date="2015-05-19T16:10:00Z">
          <w:r w:rsidR="00E3755C" w:rsidDel="00752FD5">
            <w:rPr>
              <w:noProof/>
            </w:rPr>
            <w:delInstrText>101</w:delInstrText>
          </w:r>
        </w:del>
      </w:ins>
      <w:del w:id="563" w:author="rawlins" w:date="2015-05-19T16:10:00Z">
        <w:r w:rsidR="008D52AD" w:rsidDel="00752FD5">
          <w:rPr>
            <w:noProof/>
          </w:rPr>
          <w:delInstrText>100</w:delInstrText>
        </w:r>
      </w:del>
      <w:r w:rsidR="00BB2289">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8" o:title=""/>
          </v:shape>
          <o:OLEObject Type="Embed" ProgID="Equation.DSMT4" ShapeID="_x0000_i2009" DrawAspect="Content" ObjectID="_1493632127" r:id="rId19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64" w:author="rawlins" w:date="2015-05-19T17:23:00Z">
        <w:r w:rsidR="00D3178E">
          <w:rPr>
            <w:noProof/>
          </w:rPr>
          <w:instrText>102</w:instrText>
        </w:r>
      </w:ins>
      <w:ins w:id="565" w:author="Gerard" w:date="2015-05-06T12:49:00Z">
        <w:del w:id="566" w:author="rawlins" w:date="2015-05-19T16:10:00Z">
          <w:r w:rsidR="00E3755C" w:rsidDel="00752FD5">
            <w:rPr>
              <w:noProof/>
            </w:rPr>
            <w:delInstrText>102</w:delInstrText>
          </w:r>
        </w:del>
      </w:ins>
      <w:del w:id="567" w:author="rawlins" w:date="2015-05-19T16:10:00Z">
        <w:r w:rsidR="008D52AD" w:rsidDel="00752FD5">
          <w:rPr>
            <w:noProof/>
          </w:rPr>
          <w:delInstrText>101</w:delInstrText>
        </w:r>
      </w:del>
      <w:r w:rsidR="00BB2289">
        <w:rPr>
          <w:noProof/>
        </w:rPr>
        <w:fldChar w:fldCharType="end"/>
      </w:r>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90" o:title=""/>
          </v:shape>
          <o:OLEObject Type="Embed" ProgID="Equation.DSMT4" ShapeID="_x0000_i2010" DrawAspect="Content" ObjectID="_1493632128" r:id="rId19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68" w:author="rawlins" w:date="2015-05-19T17:23:00Z">
        <w:r w:rsidR="00D3178E">
          <w:rPr>
            <w:noProof/>
          </w:rPr>
          <w:instrText>103</w:instrText>
        </w:r>
      </w:ins>
      <w:ins w:id="569" w:author="Gerard" w:date="2015-05-06T12:49:00Z">
        <w:del w:id="570" w:author="rawlins" w:date="2015-05-19T16:10:00Z">
          <w:r w:rsidR="00E3755C" w:rsidDel="00752FD5">
            <w:rPr>
              <w:noProof/>
            </w:rPr>
            <w:delInstrText>103</w:delInstrText>
          </w:r>
        </w:del>
      </w:ins>
      <w:del w:id="571" w:author="rawlins" w:date="2015-05-19T16:10:00Z">
        <w:r w:rsidR="008D52AD" w:rsidDel="00752FD5">
          <w:rPr>
            <w:noProof/>
          </w:rPr>
          <w:delInstrText>102</w:delInstrText>
        </w:r>
      </w:del>
      <w:r w:rsidR="00BB2289">
        <w:rPr>
          <w:noProof/>
        </w:rPr>
        <w:fldChar w:fldCharType="end"/>
      </w:r>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92" o:title=""/>
          </v:shape>
          <o:OLEObject Type="Embed" ProgID="Equation.DSMT4" ShapeID="_x0000_i2011" DrawAspect="Content" ObjectID="_1493632129"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72" w:author="rawlins" w:date="2015-05-19T17:23:00Z">
        <w:r w:rsidR="00D3178E">
          <w:rPr>
            <w:noProof/>
          </w:rPr>
          <w:instrText>104</w:instrText>
        </w:r>
      </w:ins>
      <w:ins w:id="573" w:author="Gerard" w:date="2015-05-06T12:49:00Z">
        <w:del w:id="574" w:author="rawlins" w:date="2015-05-19T16:10:00Z">
          <w:r w:rsidR="00E3755C" w:rsidDel="00752FD5">
            <w:rPr>
              <w:noProof/>
            </w:rPr>
            <w:delInstrText>104</w:delInstrText>
          </w:r>
        </w:del>
      </w:ins>
      <w:del w:id="575" w:author="rawlins" w:date="2015-05-19T16:10:00Z">
        <w:r w:rsidR="008D52AD" w:rsidDel="00752FD5">
          <w:rPr>
            <w:noProof/>
          </w:rPr>
          <w:delInstrText>103</w:delInstrText>
        </w:r>
      </w:del>
      <w:r w:rsidR="00BB2289">
        <w:rPr>
          <w:noProof/>
        </w:rPr>
        <w:fldChar w:fldCharType="end"/>
      </w:r>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94" o:title=""/>
          </v:shape>
          <o:OLEObject Type="Embed" ProgID="Equation.DSMT4" ShapeID="_x0000_i2012" DrawAspect="Content" ObjectID="_1493632130"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76" w:author="rawlins" w:date="2015-05-19T17:23:00Z">
        <w:r w:rsidR="00D3178E">
          <w:rPr>
            <w:noProof/>
          </w:rPr>
          <w:instrText>105</w:instrText>
        </w:r>
      </w:ins>
      <w:ins w:id="577" w:author="Gerard" w:date="2015-05-06T12:49:00Z">
        <w:del w:id="578" w:author="rawlins" w:date="2015-05-19T16:10:00Z">
          <w:r w:rsidR="00E3755C" w:rsidDel="00752FD5">
            <w:rPr>
              <w:noProof/>
            </w:rPr>
            <w:delInstrText>105</w:delInstrText>
          </w:r>
        </w:del>
      </w:ins>
      <w:del w:id="579" w:author="rawlins" w:date="2015-05-19T16:10:00Z">
        <w:r w:rsidR="008D52AD" w:rsidDel="00752FD5">
          <w:rPr>
            <w:noProof/>
          </w:rPr>
          <w:delInstrText>104</w:delInstrText>
        </w:r>
      </w:del>
      <w:r w:rsidR="00BB2289">
        <w:rPr>
          <w:noProof/>
        </w:rPr>
        <w:fldChar w:fldCharType="end"/>
      </w:r>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BB2289">
        <w:fldChar w:fldCharType="begin"/>
      </w:r>
      <w:r w:rsidR="00BB2289">
        <w:instrText xml:space="preserve"> REF ZEqnNum438068 \* Charformat \! \* MERGEFORMAT </w:instrText>
      </w:r>
      <w:r w:rsidR="00BB2289">
        <w:fldChar w:fldCharType="separate"/>
      </w:r>
      <w:ins w:id="580" w:author="rawlins" w:date="2015-05-19T17:23:00Z">
        <w:r w:rsidR="00D3178E">
          <w:instrText>(3.98)</w:instrText>
        </w:r>
      </w:ins>
      <w:ins w:id="581" w:author="Gerard" w:date="2015-05-06T12:49:00Z">
        <w:del w:id="582" w:author="rawlins" w:date="2015-05-19T16:10:00Z">
          <w:r w:rsidR="00E3755C" w:rsidDel="00752FD5">
            <w:delInstrText>(3.98)</w:delInstrText>
          </w:r>
        </w:del>
      </w:ins>
      <w:del w:id="583" w:author="rawlins" w:date="2015-05-19T16:10:00Z">
        <w:r w:rsidR="008D52AD" w:rsidDel="00752FD5">
          <w:delInstrText>(3.97)</w:delInstrText>
        </w:r>
      </w:del>
      <w:r w:rsidR="00BB2289">
        <w:fldChar w:fldCharType="end"/>
      </w:r>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6" o:title=""/>
          </v:shape>
          <o:OLEObject Type="Embed" ProgID="Equation.DSMT4" ShapeID="_x0000_i2013" DrawAspect="Content" ObjectID="_1493632131" r:id="rId1997"/>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8" o:title=""/>
          </v:shape>
          <o:OLEObject Type="Embed" ProgID="Equation.DSMT4" ShapeID="_x0000_i2014" DrawAspect="Content" ObjectID="_1493632132" r:id="rId19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w:instrText>
      </w:r>
      <w:r w:rsidR="00BB2289">
        <w:instrText xml:space="preserve">RGEFORMAT </w:instrText>
      </w:r>
      <w:r w:rsidR="00BB2289">
        <w:fldChar w:fldCharType="separate"/>
      </w:r>
      <w:ins w:id="584" w:author="rawlins" w:date="2015-05-19T17:23:00Z">
        <w:r w:rsidR="00D3178E">
          <w:rPr>
            <w:noProof/>
          </w:rPr>
          <w:instrText>106</w:instrText>
        </w:r>
      </w:ins>
      <w:ins w:id="585" w:author="Gerard" w:date="2015-05-06T12:49:00Z">
        <w:del w:id="586" w:author="rawlins" w:date="2015-05-19T16:10:00Z">
          <w:r w:rsidR="00E3755C" w:rsidDel="00752FD5">
            <w:rPr>
              <w:noProof/>
            </w:rPr>
            <w:delInstrText>106</w:delInstrText>
          </w:r>
        </w:del>
      </w:ins>
      <w:del w:id="587" w:author="rawlins" w:date="2015-05-19T16:10:00Z">
        <w:r w:rsidR="008D52AD" w:rsidDel="00752FD5">
          <w:rPr>
            <w:noProof/>
          </w:rPr>
          <w:delInstrText>105</w:delInstrText>
        </w:r>
      </w:del>
      <w:r w:rsidR="00BB2289">
        <w:rPr>
          <w:noProof/>
        </w:rPr>
        <w:fldChar w:fldCharType="end"/>
      </w:r>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2000" o:title=""/>
          </v:shape>
          <o:OLEObject Type="Embed" ProgID="Equation.DSMT4" ShapeID="_x0000_i2015" DrawAspect="Content" ObjectID="_1493632133"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88" w:author="rawlins" w:date="2015-05-19T17:23:00Z">
        <w:r w:rsidR="00D3178E">
          <w:rPr>
            <w:noProof/>
          </w:rPr>
          <w:instrText>107</w:instrText>
        </w:r>
      </w:ins>
      <w:ins w:id="589" w:author="Gerard" w:date="2015-05-06T12:49:00Z">
        <w:del w:id="590" w:author="rawlins" w:date="2015-05-19T16:10:00Z">
          <w:r w:rsidR="00E3755C" w:rsidDel="00752FD5">
            <w:rPr>
              <w:noProof/>
            </w:rPr>
            <w:delInstrText>107</w:delInstrText>
          </w:r>
        </w:del>
      </w:ins>
      <w:del w:id="591" w:author="rawlins" w:date="2015-05-19T16:10:00Z">
        <w:r w:rsidR="008D52AD" w:rsidDel="00752FD5">
          <w:rPr>
            <w:noProof/>
          </w:rPr>
          <w:delInstrText>106</w:delInstrText>
        </w:r>
      </w:del>
      <w:r w:rsidR="00BB2289">
        <w:rPr>
          <w:noProof/>
        </w:rPr>
        <w:fldChar w:fldCharType="end"/>
      </w:r>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2002" o:title=""/>
          </v:shape>
          <o:OLEObject Type="Embed" ProgID="Equation.DSMT4" ShapeID="_x0000_i2016" DrawAspect="Content" ObjectID="_1493632134"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592" w:author="rawlins" w:date="2015-05-19T17:23:00Z">
        <w:r w:rsidR="00D3178E">
          <w:rPr>
            <w:noProof/>
          </w:rPr>
          <w:instrText>108</w:instrText>
        </w:r>
      </w:ins>
      <w:ins w:id="593" w:author="Gerard" w:date="2015-05-06T12:49:00Z">
        <w:del w:id="594" w:author="rawlins" w:date="2015-05-19T16:10:00Z">
          <w:r w:rsidR="00E3755C" w:rsidDel="00752FD5">
            <w:rPr>
              <w:noProof/>
            </w:rPr>
            <w:delInstrText>108</w:delInstrText>
          </w:r>
        </w:del>
      </w:ins>
      <w:del w:id="595" w:author="rawlins" w:date="2015-05-19T16:10:00Z">
        <w:r w:rsidR="008D52AD" w:rsidDel="00752FD5">
          <w:rPr>
            <w:noProof/>
          </w:rPr>
          <w:delInstrText>107</w:delInstrText>
        </w:r>
      </w:del>
      <w:r w:rsidR="00BB2289">
        <w:rPr>
          <w:noProof/>
        </w:rPr>
        <w:fldChar w:fldCharType="end"/>
      </w:r>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BB2289">
        <w:fldChar w:fldCharType="begin"/>
      </w:r>
      <w:r w:rsidR="00BB2289">
        <w:instrText xml:space="preserve"> REF ZEqnNum438068 \* Charformat \! \* MERGEFORMAT </w:instrText>
      </w:r>
      <w:r w:rsidR="00BB2289">
        <w:fldChar w:fldCharType="separate"/>
      </w:r>
      <w:ins w:id="596" w:author="rawlins" w:date="2015-05-19T17:23:00Z">
        <w:r w:rsidR="00D3178E">
          <w:instrText>(3.98)</w:instrText>
        </w:r>
      </w:ins>
      <w:ins w:id="597" w:author="Gerard" w:date="2015-05-06T12:49:00Z">
        <w:del w:id="598" w:author="rawlins" w:date="2015-05-19T16:10:00Z">
          <w:r w:rsidR="00E3755C" w:rsidDel="00752FD5">
            <w:delInstrText>(3.98)</w:delInstrText>
          </w:r>
        </w:del>
      </w:ins>
      <w:del w:id="599" w:author="rawlins" w:date="2015-05-19T16:10:00Z">
        <w:r w:rsidR="008D52AD" w:rsidDel="00752FD5">
          <w:delInstrText>(3.97)</w:delInstrText>
        </w:r>
      </w:del>
      <w:r w:rsidR="00BB2289">
        <w:fldChar w:fldCharType="end"/>
      </w:r>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2004" o:title=""/>
          </v:shape>
          <o:OLEObject Type="Embed" ProgID="Equation.DSMT4" ShapeID="_x0000_i2017" DrawAspect="Content" ObjectID="_1493632135" r:id="rId2005"/>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6" o:title=""/>
          </v:shape>
          <o:OLEObject Type="Embed" ProgID="Equation.DSMT4" ShapeID="_x0000_i2018" DrawAspect="Content" ObjectID="_1493632136" r:id="rId2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00" w:author="rawlins" w:date="2015-05-19T17:23:00Z">
        <w:r w:rsidR="00D3178E">
          <w:rPr>
            <w:noProof/>
          </w:rPr>
          <w:instrText>109</w:instrText>
        </w:r>
      </w:ins>
      <w:ins w:id="601" w:author="Gerard" w:date="2015-05-06T12:49:00Z">
        <w:del w:id="602" w:author="rawlins" w:date="2015-05-19T16:10:00Z">
          <w:r w:rsidR="00E3755C" w:rsidDel="00752FD5">
            <w:rPr>
              <w:noProof/>
            </w:rPr>
            <w:delInstrText>109</w:delInstrText>
          </w:r>
        </w:del>
      </w:ins>
      <w:del w:id="603" w:author="rawlins" w:date="2015-05-19T16:10:00Z">
        <w:r w:rsidR="008D52AD" w:rsidDel="00752FD5">
          <w:rPr>
            <w:noProof/>
          </w:rPr>
          <w:delInstrText>108</w:delInstrText>
        </w:r>
      </w:del>
      <w:r w:rsidR="00BB2289">
        <w:rPr>
          <w:noProof/>
        </w:rPr>
        <w:fldChar w:fldCharType="end"/>
      </w:r>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8" o:title=""/>
          </v:shape>
          <o:OLEObject Type="Embed" ProgID="Equation.DSMT4" ShapeID="_x0000_i2019" DrawAspect="Content" ObjectID="_1493632137"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04" w:author="rawlins" w:date="2015-05-19T17:23:00Z">
        <w:r w:rsidR="00D3178E">
          <w:rPr>
            <w:noProof/>
          </w:rPr>
          <w:instrText>110</w:instrText>
        </w:r>
      </w:ins>
      <w:ins w:id="605" w:author="Gerard" w:date="2015-05-06T12:49:00Z">
        <w:del w:id="606" w:author="rawlins" w:date="2015-05-19T16:10:00Z">
          <w:r w:rsidR="00E3755C" w:rsidDel="00752FD5">
            <w:rPr>
              <w:noProof/>
            </w:rPr>
            <w:delInstrText>110</w:delInstrText>
          </w:r>
        </w:del>
      </w:ins>
      <w:del w:id="607" w:author="rawlins" w:date="2015-05-19T16:10:00Z">
        <w:r w:rsidR="008D52AD" w:rsidDel="00752FD5">
          <w:rPr>
            <w:noProof/>
          </w:rPr>
          <w:delInstrText>109</w:delInstrText>
        </w:r>
      </w:del>
      <w:r w:rsidR="00BB2289">
        <w:rPr>
          <w:noProof/>
        </w:rPr>
        <w:fldChar w:fldCharType="end"/>
      </w:r>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10" o:title=""/>
          </v:shape>
          <o:OLEObject Type="Embed" ProgID="Equation.DSMT4" ShapeID="_x0000_i2020" DrawAspect="Content" ObjectID="_1493632138" r:id="rId20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w:instrText>
      </w:r>
      <w:r w:rsidR="00BB2289">
        <w:instrText xml:space="preserve"> \* Arabic \* MERGEFORMAT </w:instrText>
      </w:r>
      <w:r w:rsidR="00BB2289">
        <w:fldChar w:fldCharType="separate"/>
      </w:r>
      <w:ins w:id="608" w:author="rawlins" w:date="2015-05-19T17:23:00Z">
        <w:r w:rsidR="00D3178E">
          <w:rPr>
            <w:noProof/>
          </w:rPr>
          <w:instrText>111</w:instrText>
        </w:r>
      </w:ins>
      <w:ins w:id="609" w:author="Gerard" w:date="2015-05-06T12:49:00Z">
        <w:del w:id="610" w:author="rawlins" w:date="2015-05-19T16:10:00Z">
          <w:r w:rsidR="00E3755C" w:rsidDel="00752FD5">
            <w:rPr>
              <w:noProof/>
            </w:rPr>
            <w:delInstrText>111</w:delInstrText>
          </w:r>
        </w:del>
      </w:ins>
      <w:del w:id="611" w:author="rawlins" w:date="2015-05-19T16:10:00Z">
        <w:r w:rsidR="008D52AD" w:rsidDel="00752FD5">
          <w:rPr>
            <w:noProof/>
          </w:rPr>
          <w:delInstrText>110</w:delInstrText>
        </w:r>
      </w:del>
      <w:r w:rsidR="00BB2289">
        <w:rPr>
          <w:noProof/>
        </w:rPr>
        <w:fldChar w:fldCharType="end"/>
      </w:r>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12" o:title=""/>
          </v:shape>
          <o:OLEObject Type="Embed" ProgID="Equation.DSMT4" ShapeID="_x0000_i2021" DrawAspect="Content" ObjectID="_1493632139" r:id="rId20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12" w:author="rawlins" w:date="2015-05-19T17:23:00Z">
        <w:r w:rsidR="00D3178E">
          <w:rPr>
            <w:noProof/>
          </w:rPr>
          <w:instrText>112</w:instrText>
        </w:r>
      </w:ins>
      <w:ins w:id="613" w:author="Gerard" w:date="2015-05-06T12:49:00Z">
        <w:del w:id="614" w:author="rawlins" w:date="2015-05-19T16:10:00Z">
          <w:r w:rsidR="00E3755C" w:rsidDel="00752FD5">
            <w:rPr>
              <w:noProof/>
            </w:rPr>
            <w:delInstrText>112</w:delInstrText>
          </w:r>
        </w:del>
      </w:ins>
      <w:del w:id="615" w:author="rawlins" w:date="2015-05-19T16:10:00Z">
        <w:r w:rsidR="008D52AD" w:rsidDel="00752FD5">
          <w:rPr>
            <w:noProof/>
          </w:rPr>
          <w:delInstrText>111</w:delInstrText>
        </w:r>
      </w:del>
      <w:r w:rsidR="00BB2289">
        <w:rPr>
          <w:noProof/>
        </w:rPr>
        <w:fldChar w:fldCharType="end"/>
      </w:r>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14" o:title=""/>
          </v:shape>
          <o:OLEObject Type="Embed" ProgID="Equation.DSMT4" ShapeID="_x0000_i2022" DrawAspect="Content" ObjectID="_1493632140"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16" w:author="rawlins" w:date="2015-05-19T17:23:00Z">
        <w:r w:rsidR="00D3178E">
          <w:rPr>
            <w:noProof/>
          </w:rPr>
          <w:instrText>113</w:instrText>
        </w:r>
      </w:ins>
      <w:ins w:id="617" w:author="Gerard" w:date="2015-05-06T12:49:00Z">
        <w:del w:id="618" w:author="rawlins" w:date="2015-05-19T16:10:00Z">
          <w:r w:rsidR="00E3755C" w:rsidDel="00752FD5">
            <w:rPr>
              <w:noProof/>
            </w:rPr>
            <w:delInstrText>113</w:delInstrText>
          </w:r>
        </w:del>
      </w:ins>
      <w:del w:id="619" w:author="rawlins" w:date="2015-05-19T16:10:00Z">
        <w:r w:rsidR="008D52AD" w:rsidDel="00752FD5">
          <w:rPr>
            <w:noProof/>
          </w:rPr>
          <w:delInstrText>112</w:delInstrText>
        </w:r>
      </w:del>
      <w:r w:rsidR="00BB2289">
        <w:rPr>
          <w:noProof/>
        </w:rPr>
        <w:fldChar w:fldCharType="end"/>
      </w:r>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6" o:title=""/>
          </v:shape>
          <o:OLEObject Type="Embed" ProgID="Equation.DSMT4" ShapeID="_x0000_i2023" DrawAspect="Content" ObjectID="_1493632141" r:id="rId20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20" w:author="rawlins" w:date="2015-05-19T17:23:00Z">
        <w:r w:rsidR="00D3178E">
          <w:rPr>
            <w:noProof/>
          </w:rPr>
          <w:instrText>114</w:instrText>
        </w:r>
      </w:ins>
      <w:ins w:id="621" w:author="Gerard" w:date="2015-05-06T12:49:00Z">
        <w:del w:id="622" w:author="rawlins" w:date="2015-05-19T16:10:00Z">
          <w:r w:rsidR="00E3755C" w:rsidDel="00752FD5">
            <w:rPr>
              <w:noProof/>
            </w:rPr>
            <w:delInstrText>114</w:delInstrText>
          </w:r>
        </w:del>
      </w:ins>
      <w:del w:id="623" w:author="rawlins" w:date="2015-05-19T16:10:00Z">
        <w:r w:rsidR="008D52AD" w:rsidDel="00752FD5">
          <w:rPr>
            <w:noProof/>
          </w:rPr>
          <w:delInstrText>113</w:delInstrText>
        </w:r>
      </w:del>
      <w:r w:rsidR="00BB2289">
        <w:rPr>
          <w:noProof/>
        </w:rPr>
        <w:fldChar w:fldCharType="end"/>
      </w:r>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8" o:title=""/>
          </v:shape>
          <o:OLEObject Type="Embed" ProgID="Equation.DSMT4" ShapeID="_x0000_i2024" DrawAspect="Content" ObjectID="_1493632142" r:id="rId2019"/>
        </w:object>
      </w:r>
      <w:r>
        <w:t xml:space="preserve"> in </w:t>
      </w:r>
      <w:r w:rsidR="00605580">
        <w:fldChar w:fldCharType="begin"/>
      </w:r>
      <w:r w:rsidR="00605580">
        <w:instrText xml:space="preserve"> GOTOBUTTON ZEqnNum588916  \* MERGEFORMAT </w:instrText>
      </w:r>
      <w:r w:rsidR="00BB2289">
        <w:fldChar w:fldCharType="begin"/>
      </w:r>
      <w:r w:rsidR="00BB2289">
        <w:instrText xml:space="preserve"> REF ZEqnNum588916 \* Charformat \! \* MERGEFORMAT </w:instrText>
      </w:r>
      <w:r w:rsidR="00BB2289">
        <w:fldChar w:fldCharType="separate"/>
      </w:r>
      <w:ins w:id="624" w:author="rawlins" w:date="2015-05-19T17:23:00Z">
        <w:r w:rsidR="00D3178E">
          <w:instrText>(3.56)</w:instrText>
        </w:r>
      </w:ins>
      <w:ins w:id="625" w:author="Gerard" w:date="2015-05-06T12:49:00Z">
        <w:del w:id="626" w:author="rawlins" w:date="2015-05-19T16:10:00Z">
          <w:r w:rsidR="00E3755C" w:rsidDel="00752FD5">
            <w:delInstrText>(3.56)</w:delInstrText>
          </w:r>
        </w:del>
      </w:ins>
      <w:del w:id="627" w:author="rawlins" w:date="2015-05-19T16:10:00Z">
        <w:r w:rsidR="008D52AD" w:rsidDel="00752FD5">
          <w:delInstrText>(3.55)</w:delInstrText>
        </w:r>
      </w:del>
      <w:r w:rsidR="00BB2289">
        <w:fldChar w:fldCharType="end"/>
      </w:r>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20" o:title=""/>
          </v:shape>
          <o:OLEObject Type="Embed" ProgID="Equation.DSMT4" ShapeID="_x0000_i2025" DrawAspect="Content" ObjectID="_1493632143"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28" w:author="rawlins" w:date="2015-05-19T17:23:00Z">
        <w:r w:rsidR="00D3178E">
          <w:rPr>
            <w:noProof/>
          </w:rPr>
          <w:instrText>115</w:instrText>
        </w:r>
      </w:ins>
      <w:ins w:id="629" w:author="Gerard" w:date="2015-05-06T12:49:00Z">
        <w:del w:id="630" w:author="rawlins" w:date="2015-05-19T16:10:00Z">
          <w:r w:rsidR="00E3755C" w:rsidDel="00752FD5">
            <w:rPr>
              <w:noProof/>
            </w:rPr>
            <w:delInstrText>115</w:delInstrText>
          </w:r>
        </w:del>
      </w:ins>
      <w:del w:id="631" w:author="rawlins" w:date="2015-05-19T16:10:00Z">
        <w:r w:rsidR="008D52AD" w:rsidDel="00752FD5">
          <w:rPr>
            <w:noProof/>
          </w:rPr>
          <w:delInstrText>114</w:delInstrText>
        </w:r>
      </w:del>
      <w:r w:rsidR="00BB2289">
        <w:rPr>
          <w:noProof/>
        </w:rPr>
        <w:fldChar w:fldCharType="end"/>
      </w:r>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22" o:title=""/>
          </v:shape>
          <o:OLEObject Type="Embed" ProgID="Equation.DSMT4" ShapeID="_x0000_i2026" DrawAspect="Content" ObjectID="_1493632144" r:id="rId2023"/>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24" o:title=""/>
          </v:shape>
          <o:OLEObject Type="Embed" ProgID="Equation.DSMT4" ShapeID="_x0000_i2027" DrawAspect="Content" ObjectID="_1493632145" r:id="rId2025"/>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6" o:title=""/>
          </v:shape>
          <o:OLEObject Type="Embed" ProgID="Equation.DSMT4" ShapeID="_x0000_i2028" DrawAspect="Content" ObjectID="_1493632146" r:id="rId20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32" w:author="rawlins" w:date="2015-05-19T17:23:00Z">
        <w:r w:rsidR="00D3178E">
          <w:rPr>
            <w:noProof/>
          </w:rPr>
          <w:instrText>116</w:instrText>
        </w:r>
      </w:ins>
      <w:ins w:id="633" w:author="Gerard" w:date="2015-05-06T12:49:00Z">
        <w:del w:id="634" w:author="rawlins" w:date="2015-05-19T16:10:00Z">
          <w:r w:rsidR="00E3755C" w:rsidDel="00752FD5">
            <w:rPr>
              <w:noProof/>
            </w:rPr>
            <w:delInstrText>116</w:delInstrText>
          </w:r>
        </w:del>
      </w:ins>
      <w:del w:id="635" w:author="rawlins" w:date="2015-05-19T16:10:00Z">
        <w:r w:rsidR="008D52AD" w:rsidDel="00752FD5">
          <w:rPr>
            <w:noProof/>
          </w:rPr>
          <w:delInstrText>115</w:delInstrText>
        </w:r>
      </w:del>
      <w:r w:rsidR="00BB2289">
        <w:rPr>
          <w:noProof/>
        </w:rPr>
        <w:fldChar w:fldCharType="end"/>
      </w:r>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8" o:title=""/>
          </v:shape>
          <o:OLEObject Type="Embed" ProgID="Equation.DSMT4" ShapeID="_x0000_i2029" DrawAspect="Content" ObjectID="_1493632147" r:id="rId20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36" w:author="rawlins" w:date="2015-05-19T17:23:00Z">
        <w:r w:rsidR="00D3178E">
          <w:rPr>
            <w:noProof/>
          </w:rPr>
          <w:instrText>117</w:instrText>
        </w:r>
      </w:ins>
      <w:ins w:id="637" w:author="Gerard" w:date="2015-05-06T12:49:00Z">
        <w:del w:id="638" w:author="rawlins" w:date="2015-05-19T16:10:00Z">
          <w:r w:rsidR="00E3755C" w:rsidDel="00752FD5">
            <w:rPr>
              <w:noProof/>
            </w:rPr>
            <w:delInstrText>117</w:delInstrText>
          </w:r>
        </w:del>
      </w:ins>
      <w:del w:id="639" w:author="rawlins" w:date="2015-05-19T16:10:00Z">
        <w:r w:rsidR="008D52AD" w:rsidDel="00752FD5">
          <w:rPr>
            <w:noProof/>
          </w:rPr>
          <w:delInstrText>116</w:delInstrText>
        </w:r>
      </w:del>
      <w:r w:rsidR="00BB2289">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30" o:title=""/>
          </v:shape>
          <o:OLEObject Type="Embed" ProgID="Equation.DSMT4" ShapeID="_x0000_i2030" DrawAspect="Content" ObjectID="_1493632148" r:id="rId2031"/>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32" o:title=""/>
          </v:shape>
          <o:OLEObject Type="Embed" ProgID="Equation.DSMT4" ShapeID="_x0000_i2031" DrawAspect="Content" ObjectID="_1493632149" r:id="rId2033"/>
        </w:object>
      </w:r>
      <w:r>
        <w:t xml:space="preserve"> (such that </w:t>
      </w:r>
      <w:r w:rsidR="00905817" w:rsidRPr="00905817">
        <w:rPr>
          <w:position w:val="-14"/>
        </w:rPr>
        <w:object w:dxaOrig="1579" w:dyaOrig="400" w14:anchorId="6C3AA3E3">
          <v:shape id="_x0000_i2032" type="#_x0000_t75" style="width:78.8pt;height:19.7pt" o:ole="">
            <v:imagedata r:id="rId2034" o:title=""/>
          </v:shape>
          <o:OLEObject Type="Embed" ProgID="Equation.DSMT4" ShapeID="_x0000_i2032" DrawAspect="Content" ObjectID="_1493632150" r:id="rId2035"/>
        </w:object>
      </w:r>
      <w:r>
        <w:t xml:space="preserve"> for any vector </w:t>
      </w:r>
      <w:r w:rsidR="00905817" w:rsidRPr="00905817">
        <w:rPr>
          <w:position w:val="-10"/>
        </w:rPr>
        <w:object w:dxaOrig="200" w:dyaOrig="260" w14:anchorId="1E540A76">
          <v:shape id="_x0000_i2033" type="#_x0000_t75" style="width:10.2pt;height:12.9pt" o:ole="">
            <v:imagedata r:id="rId2036" o:title=""/>
          </v:shape>
          <o:OLEObject Type="Embed" ProgID="Equation.DSMT4" ShapeID="_x0000_i2033" DrawAspect="Content" ObjectID="_1493632151" r:id="rId2037"/>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40" w:name="_Toc289032555"/>
      <w:r>
        <w:lastRenderedPageBreak/>
        <w:t>Weak Formulation for Multiphasic Materials</w:t>
      </w:r>
      <w:bookmarkEnd w:id="640"/>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BB2289">
        <w:fldChar w:fldCharType="begin"/>
      </w:r>
      <w:r w:rsidR="00BB2289">
        <w:instrText xml:space="preserve"> REF ZEqnNum351181 \* Charformat \! \* MERGEFORMAT </w:instrText>
      </w:r>
      <w:r w:rsidR="00BB2289">
        <w:fldChar w:fldCharType="separate"/>
      </w:r>
      <w:r w:rsidR="00D3178E">
        <w:instrText>(2.122)</w:instrText>
      </w:r>
      <w:r w:rsidR="00BB2289">
        <w:fldChar w:fldCharType="end"/>
      </w:r>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8" o:title=""/>
          </v:shape>
          <o:OLEObject Type="Embed" ProgID="Equation.DSMT4" ShapeID="_x0000_i2034" DrawAspect="Content" ObjectID="_1493632152" r:id="rId20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41" w:author="rawlins" w:date="2015-05-19T17:23:00Z">
        <w:r w:rsidR="00D3178E">
          <w:rPr>
            <w:noProof/>
          </w:rPr>
          <w:instrText>118</w:instrText>
        </w:r>
      </w:ins>
      <w:ins w:id="642" w:author="Gerard" w:date="2015-05-06T12:49:00Z">
        <w:del w:id="643" w:author="rawlins" w:date="2015-05-19T16:10:00Z">
          <w:r w:rsidR="00E3755C" w:rsidDel="00752FD5">
            <w:rPr>
              <w:noProof/>
            </w:rPr>
            <w:delInstrText>118</w:delInstrText>
          </w:r>
        </w:del>
      </w:ins>
      <w:del w:id="644" w:author="rawlins" w:date="2015-05-19T16:10:00Z">
        <w:r w:rsidR="008D52AD" w:rsidDel="00752FD5">
          <w:rPr>
            <w:noProof/>
          </w:rPr>
          <w:delInstrText>117</w:delInstrText>
        </w:r>
      </w:del>
      <w:r w:rsidR="00BB2289">
        <w:rPr>
          <w:noProof/>
        </w:rPr>
        <w:fldChar w:fldCharType="end"/>
      </w:r>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40" o:title=""/>
          </v:shape>
          <o:OLEObject Type="Embed" ProgID="Equation.DSMT4" ShapeID="_x0000_i2035" DrawAspect="Content" ObjectID="_1493632153" r:id="rId2041"/>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42" o:title=""/>
          </v:shape>
          <o:OLEObject Type="Embed" ProgID="Equation.DSMT4" ShapeID="_x0000_i2036" DrawAspect="Content" ObjectID="_1493632154" r:id="rId2043"/>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44" o:title=""/>
          </v:shape>
          <o:OLEObject Type="Embed" ProgID="Equation.DSMT4" ShapeID="_x0000_i2037" DrawAspect="Content" ObjectID="_1493632155" r:id="rId2045"/>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6" o:title=""/>
          </v:shape>
          <o:OLEObject Type="Embed" ProgID="Equation.DSMT4" ShapeID="_x0000_i2038" DrawAspect="Content" ObjectID="_1493632156" r:id="rId2047"/>
        </w:object>
      </w:r>
      <w:r w:rsidRPr="004F2125">
        <w:t xml:space="preserve">. Here, </w:t>
      </w:r>
      <w:r w:rsidR="00905817" w:rsidRPr="00905817">
        <w:rPr>
          <w:position w:val="-6"/>
        </w:rPr>
        <w:object w:dxaOrig="200" w:dyaOrig="279" w14:anchorId="1EF9A8DE">
          <v:shape id="_x0000_i2039" type="#_x0000_t75" style="width:10.2pt;height:14.25pt" o:ole="">
            <v:imagedata r:id="rId2048" o:title=""/>
          </v:shape>
          <o:OLEObject Type="Embed" ProgID="Equation.DSMT4" ShapeID="_x0000_i2039" DrawAspect="Content" ObjectID="_1493632157" r:id="rId2049"/>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50" o:title=""/>
          </v:shape>
          <o:OLEObject Type="Embed" ProgID="Equation.DSMT4" ShapeID="_x0000_i2040" DrawAspect="Content" ObjectID="_1493632158" r:id="rId2051"/>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52" o:title=""/>
          </v:shape>
          <o:OLEObject Type="Embed" ProgID="Equation.DSMT4" ShapeID="_x0000_i2041" DrawAspect="Content" ObjectID="_1493632159" r:id="rId2053"/>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54" o:title=""/>
          </v:shape>
          <o:OLEObject Type="Embed" ProgID="Equation.DSMT4" ShapeID="_x0000_i2042" DrawAspect="Content" ObjectID="_1493632160" r:id="rId2055"/>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6" o:title=""/>
          </v:shape>
          <o:OLEObject Type="Embed" ProgID="Equation.DSMT4" ShapeID="_x0000_i2043" DrawAspect="Content" ObjectID="_1493632161" r:id="rId2057"/>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8" o:title=""/>
          </v:shape>
          <o:OLEObject Type="Embed" ProgID="Equation.DSMT4" ShapeID="_x0000_i2044" DrawAspect="Content" ObjectID="_1493632162" r:id="rId20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45" w:author="rawlins" w:date="2015-05-19T17:23:00Z">
        <w:r w:rsidR="00D3178E">
          <w:rPr>
            <w:noProof/>
          </w:rPr>
          <w:instrText>119</w:instrText>
        </w:r>
      </w:ins>
      <w:ins w:id="646" w:author="Gerard" w:date="2015-05-06T12:49:00Z">
        <w:del w:id="647" w:author="rawlins" w:date="2015-05-19T16:10:00Z">
          <w:r w:rsidR="00E3755C" w:rsidDel="00752FD5">
            <w:rPr>
              <w:noProof/>
            </w:rPr>
            <w:delInstrText>119</w:delInstrText>
          </w:r>
        </w:del>
      </w:ins>
      <w:del w:id="648" w:author="rawlins" w:date="2015-05-19T16:10:00Z">
        <w:r w:rsidR="008D52AD" w:rsidDel="00752FD5">
          <w:rPr>
            <w:noProof/>
          </w:rPr>
          <w:delInstrText>118</w:delInstrText>
        </w:r>
      </w:del>
      <w:r w:rsidR="00BB2289">
        <w:rPr>
          <w:noProof/>
        </w:rPr>
        <w:fldChar w:fldCharType="end"/>
      </w:r>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60" o:title=""/>
          </v:shape>
          <o:OLEObject Type="Embed" ProgID="Equation.DSMT4" ShapeID="_x0000_i2045" DrawAspect="Content" ObjectID="_1493632163" r:id="rId2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49" w:author="rawlins" w:date="2015-05-19T17:23:00Z">
        <w:r w:rsidR="00D3178E">
          <w:rPr>
            <w:noProof/>
          </w:rPr>
          <w:instrText>120</w:instrText>
        </w:r>
      </w:ins>
      <w:ins w:id="650" w:author="Gerard" w:date="2015-05-06T12:49:00Z">
        <w:del w:id="651" w:author="rawlins" w:date="2015-05-19T16:10:00Z">
          <w:r w:rsidR="00E3755C" w:rsidDel="00752FD5">
            <w:rPr>
              <w:noProof/>
            </w:rPr>
            <w:delInstrText>120</w:delInstrText>
          </w:r>
        </w:del>
      </w:ins>
      <w:del w:id="652" w:author="rawlins" w:date="2015-05-19T16:10:00Z">
        <w:r w:rsidR="008D52AD" w:rsidDel="00752FD5">
          <w:rPr>
            <w:noProof/>
          </w:rPr>
          <w:delInstrText>119</w:delInstrText>
        </w:r>
      </w:del>
      <w:r w:rsidR="00BB2289">
        <w:rPr>
          <w:noProof/>
        </w:rPr>
        <w:fldChar w:fldCharType="end"/>
      </w:r>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62" o:title=""/>
          </v:shape>
          <o:OLEObject Type="Embed" ProgID="Equation.DSMT4" ShapeID="_x0000_i2046" DrawAspect="Content" ObjectID="_1493632164" r:id="rId2063"/>
        </w:object>
      </w:r>
      <w:r w:rsidRPr="004F2125">
        <w:t xml:space="preserve">, </w:t>
      </w:r>
      <w:r w:rsidR="00905817" w:rsidRPr="00905817">
        <w:rPr>
          <w:position w:val="-6"/>
        </w:rPr>
        <w:object w:dxaOrig="320" w:dyaOrig="279" w14:anchorId="17B5F318">
          <v:shape id="_x0000_i2047" type="#_x0000_t75" style="width:15.6pt;height:14.25pt" o:ole="">
            <v:imagedata r:id="rId2064" o:title=""/>
          </v:shape>
          <o:OLEObject Type="Embed" ProgID="Equation.DSMT4" ShapeID="_x0000_i2047" DrawAspect="Content" ObjectID="_1493632165" r:id="rId2065"/>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6" o:title=""/>
          </v:shape>
          <o:OLEObject Type="Embed" ProgID="Equation.DSMT4" ShapeID="_x0000_i2048" DrawAspect="Content" ObjectID="_1493632166" r:id="rId2067"/>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8" o:title=""/>
          </v:shape>
          <o:OLEObject Type="Embed" ProgID="Equation.DSMT4" ShapeID="_x0000_i2049" DrawAspect="Content" ObjectID="_1493632167" r:id="rId2069"/>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70" o:title=""/>
          </v:shape>
          <o:OLEObject Type="Embed" ProgID="Equation.DSMT4" ShapeID="_x0000_i2050" DrawAspect="Content" ObjectID="_1493632168" r:id="rId2071"/>
        </w:object>
      </w:r>
      <w:r w:rsidRPr="004F2125">
        <w:t xml:space="preserve">, </w:t>
      </w:r>
      <w:r w:rsidR="00905817" w:rsidRPr="00905817">
        <w:rPr>
          <w:position w:val="-10"/>
        </w:rPr>
        <w:object w:dxaOrig="240" w:dyaOrig="320" w14:anchorId="26C8AD10">
          <v:shape id="_x0000_i2051" type="#_x0000_t75" style="width:12.25pt;height:15.6pt" o:ole="">
            <v:imagedata r:id="rId2072" o:title=""/>
          </v:shape>
          <o:OLEObject Type="Embed" ProgID="Equation.DSMT4" ShapeID="_x0000_i2051" DrawAspect="Content" ObjectID="_1493632169" r:id="rId2073"/>
        </w:object>
      </w:r>
      <w:r w:rsidRPr="004F2125">
        <w:t xml:space="preserve"> and </w:t>
      </w:r>
      <w:r w:rsidR="00905817" w:rsidRPr="00905817">
        <w:rPr>
          <w:position w:val="-6"/>
        </w:rPr>
        <w:object w:dxaOrig="300" w:dyaOrig="320" w14:anchorId="540F9337">
          <v:shape id="_x0000_i2052" type="#_x0000_t75" style="width:14.95pt;height:15.6pt" o:ole="">
            <v:imagedata r:id="rId2074" o:title=""/>
          </v:shape>
          <o:OLEObject Type="Embed" ProgID="Equation.DSMT4" ShapeID="_x0000_i2052" DrawAspect="Content" ObjectID="_1493632170" r:id="rId2075"/>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6" o:title=""/>
          </v:shape>
          <o:OLEObject Type="Embed" ProgID="Equation.DSMT4" ShapeID="_x0000_i2053" DrawAspect="Content" ObjectID="_1493632171" r:id="rId2077"/>
        </w:object>
      </w:r>
      <w:r w:rsidRPr="004F2125">
        <w:t xml:space="preserve">, normal fluid flux, </w:t>
      </w:r>
      <w:r w:rsidR="00905817" w:rsidRPr="00905817">
        <w:rPr>
          <w:position w:val="-12"/>
        </w:rPr>
        <w:object w:dxaOrig="999" w:dyaOrig="360" w14:anchorId="67052CE3">
          <v:shape id="_x0000_i2054" type="#_x0000_t75" style="width:50.25pt;height:19pt" o:ole="">
            <v:imagedata r:id="rId2078" o:title=""/>
          </v:shape>
          <o:OLEObject Type="Embed" ProgID="Equation.DSMT4" ShapeID="_x0000_i2054" DrawAspect="Content" ObjectID="_1493632172" r:id="rId2079"/>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80" o:title=""/>
          </v:shape>
          <o:OLEObject Type="Embed" ProgID="Equation.DSMT4" ShapeID="_x0000_i2055" DrawAspect="Content" ObjectID="_1493632173" r:id="rId2081"/>
        </w:object>
      </w:r>
      <w:r w:rsidRPr="004F2125">
        <w:t xml:space="preserve">, where </w:t>
      </w:r>
      <w:r w:rsidR="00905817" w:rsidRPr="00905817">
        <w:rPr>
          <w:position w:val="-4"/>
        </w:rPr>
        <w:object w:dxaOrig="200" w:dyaOrig="200" w14:anchorId="31D0190C">
          <v:shape id="_x0000_i2056" type="#_x0000_t75" style="width:10.2pt;height:10.2pt" o:ole="">
            <v:imagedata r:id="rId2082" o:title=""/>
          </v:shape>
          <o:OLEObject Type="Embed" ProgID="Equation.DSMT4" ShapeID="_x0000_i2056" DrawAspect="Content" ObjectID="_1493632174" r:id="rId2083"/>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84" o:title=""/>
          </v:shape>
          <o:OLEObject Type="Embed" ProgID="Equation.DSMT4" ShapeID="_x0000_i2057" DrawAspect="Content" ObjectID="_1493632175" r:id="rId2085"/>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6" o:title=""/>
          </v:shape>
          <o:OLEObject Type="Embed" ProgID="Equation.DSMT4" ShapeID="_x0000_i2058" DrawAspect="Content" ObjectID="_1493632176" r:id="rId2087"/>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8" o:title=""/>
          </v:shape>
          <o:OLEObject Type="Embed" ProgID="Equation.DSMT4" ShapeID="_x0000_i2059" DrawAspect="Content" ObjectID="_1493632177" r:id="rId2089"/>
        </w:object>
      </w:r>
      <w:r w:rsidRPr="004F2125">
        <w:t xml:space="preserve">, </w:t>
      </w:r>
      <w:r w:rsidR="00905817" w:rsidRPr="00905817">
        <w:rPr>
          <w:position w:val="-10"/>
        </w:rPr>
        <w:object w:dxaOrig="240" w:dyaOrig="320" w14:anchorId="5B491959">
          <v:shape id="_x0000_i2060" type="#_x0000_t75" style="width:12.25pt;height:15.6pt" o:ole="">
            <v:imagedata r:id="rId2090" o:title=""/>
          </v:shape>
          <o:OLEObject Type="Embed" ProgID="Equation.DSMT4" ShapeID="_x0000_i2060" DrawAspect="Content" ObjectID="_1493632178" r:id="rId2091"/>
        </w:object>
      </w:r>
      <w:r w:rsidRPr="004F2125">
        <w:t xml:space="preserve"> and </w:t>
      </w:r>
      <w:r w:rsidR="00905817" w:rsidRPr="00905817">
        <w:rPr>
          <w:position w:val="-6"/>
        </w:rPr>
        <w:object w:dxaOrig="300" w:dyaOrig="320" w14:anchorId="18510526">
          <v:shape id="_x0000_i2061" type="#_x0000_t75" style="width:14.95pt;height:15.6pt" o:ole="">
            <v:imagedata r:id="rId2092" o:title=""/>
          </v:shape>
          <o:OLEObject Type="Embed" ProgID="Equation.DSMT4" ShapeID="_x0000_i2061" DrawAspect="Content" ObjectID="_1493632179" r:id="rId2093"/>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94" o:title=""/>
          </v:shape>
          <o:OLEObject Type="Embed" ProgID="Equation.DSMT4" ShapeID="_x0000_i2062" DrawAspect="Content" ObjectID="_1493632180" r:id="rId2095"/>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BB2289">
        <w:fldChar w:fldCharType="begin"/>
      </w:r>
      <w:r w:rsidR="00BB2289">
        <w:instrText xml:space="preserve"> REF ZEqnNum814726 \* Charformat \! \* MERGEFORMAT </w:instrText>
      </w:r>
      <w:r w:rsidR="00BB2289">
        <w:fldChar w:fldCharType="separate"/>
      </w:r>
      <w:r w:rsidR="00D3178E">
        <w:instrText>(2.118)</w:instrText>
      </w:r>
      <w:r w:rsidR="00BB2289">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6" o:title=""/>
          </v:shape>
          <o:OLEObject Type="Embed" ProgID="Equation.DSMT4" ShapeID="_x0000_i2063" DrawAspect="Content" ObjectID="_1493632181" r:id="rId2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53" w:author="rawlins" w:date="2015-05-19T17:23:00Z">
        <w:r w:rsidR="00D3178E">
          <w:rPr>
            <w:noProof/>
          </w:rPr>
          <w:instrText>121</w:instrText>
        </w:r>
      </w:ins>
      <w:ins w:id="654" w:author="Gerard" w:date="2015-05-06T12:49:00Z">
        <w:del w:id="655" w:author="rawlins" w:date="2015-05-19T16:10:00Z">
          <w:r w:rsidR="00E3755C" w:rsidDel="00752FD5">
            <w:rPr>
              <w:noProof/>
            </w:rPr>
            <w:delInstrText>121</w:delInstrText>
          </w:r>
        </w:del>
      </w:ins>
      <w:del w:id="656" w:author="rawlins" w:date="2015-05-19T16:10:00Z">
        <w:r w:rsidR="008D52AD" w:rsidDel="00752FD5">
          <w:rPr>
            <w:noProof/>
          </w:rPr>
          <w:delInstrText>120</w:delInstrText>
        </w:r>
      </w:del>
      <w:r w:rsidR="00BB2289">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8" o:title=""/>
          </v:shape>
          <o:OLEObject Type="Embed" ProgID="Equation.DSMT4" ShapeID="_x0000_i2064" DrawAspect="Content" ObjectID="_1493632182" r:id="rId2099"/>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100" o:title=""/>
          </v:shape>
          <o:OLEObject Type="Embed" ProgID="Equation.DSMT4" ShapeID="_x0000_i2065" DrawAspect="Content" ObjectID="_1493632183" r:id="rId2101"/>
        </w:object>
      </w:r>
      <w:r>
        <w:t xml:space="preserve">, </w:t>
      </w:r>
      <w:r w:rsidR="00905817" w:rsidRPr="00905817">
        <w:rPr>
          <w:position w:val="-10"/>
        </w:rPr>
        <w:object w:dxaOrig="840" w:dyaOrig="279" w14:anchorId="03A2A5C9">
          <v:shape id="_x0000_i2066" type="#_x0000_t75" style="width:42.1pt;height:14.25pt" o:ole="">
            <v:imagedata r:id="rId2102" o:title=""/>
          </v:shape>
          <o:OLEObject Type="Embed" ProgID="Equation.DSMT4" ShapeID="_x0000_i2066" DrawAspect="Content" ObjectID="_1493632184" r:id="rId2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w:instrText>
      </w:r>
      <w:r w:rsidR="00BB2289">
        <w:instrText xml:space="preserve">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57" w:author="rawlins" w:date="2015-05-19T17:23:00Z">
        <w:r w:rsidR="00D3178E">
          <w:rPr>
            <w:noProof/>
          </w:rPr>
          <w:instrText>122</w:instrText>
        </w:r>
      </w:ins>
      <w:ins w:id="658" w:author="Gerard" w:date="2015-05-06T12:49:00Z">
        <w:del w:id="659" w:author="rawlins" w:date="2015-05-19T16:10:00Z">
          <w:r w:rsidR="00E3755C" w:rsidDel="00752FD5">
            <w:rPr>
              <w:noProof/>
            </w:rPr>
            <w:delInstrText>122</w:delInstrText>
          </w:r>
        </w:del>
      </w:ins>
      <w:del w:id="660" w:author="rawlins" w:date="2015-05-19T16:10:00Z">
        <w:r w:rsidR="008D52AD" w:rsidDel="00752FD5">
          <w:rPr>
            <w:noProof/>
          </w:rPr>
          <w:delInstrText>121</w:delInstrText>
        </w:r>
      </w:del>
      <w:r w:rsidR="00BB2289">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661" w:name="_Toc289032556"/>
      <w:r>
        <w:t>Chemical Reactions</w:t>
      </w:r>
      <w:bookmarkEnd w:id="661"/>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104" o:title=""/>
          </v:shape>
          <o:OLEObject Type="Embed" ProgID="Equation.DSMT4" ShapeID="_x0000_i2067" DrawAspect="Content" ObjectID="_1493632185" r:id="rId2105"/>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6" o:title=""/>
          </v:shape>
          <o:OLEObject Type="Embed" ProgID="Equation.DSMT4" ShapeID="_x0000_i2068" DrawAspect="Content" ObjectID="_1493632186" r:id="rId2107"/>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8" o:title=""/>
          </v:shape>
          <o:OLEObject Type="Embed" ProgID="Equation.DSMT4" ShapeID="_x0000_i2069" DrawAspect="Content" ObjectID="_1493632187" r:id="rId2109"/>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662" w:name="_Toc289032557"/>
      <w:r>
        <w:t xml:space="preserve">Newton-Raphson </w:t>
      </w:r>
      <w:r w:rsidR="0081541F">
        <w:t>M</w:t>
      </w:r>
      <w:r>
        <w:t>ethod</w:t>
      </w:r>
      <w:bookmarkEnd w:id="662"/>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663" w:name="_Toc289032558"/>
      <w:r>
        <w:t>Full Newton Method</w:t>
      </w:r>
      <w:bookmarkEnd w:id="663"/>
    </w:p>
    <w:p w14:paraId="30086731" w14:textId="77777777" w:rsidR="008C7882" w:rsidRDefault="008C7882" w:rsidP="008C7882">
      <w:r>
        <w:t xml:space="preserve">The Newton-Raphson equation </w:t>
      </w:r>
      <w:r>
        <w:fldChar w:fldCharType="begin"/>
      </w:r>
      <w:r>
        <w:instrText xml:space="preserve"> GOTOBUTTON ZEqnNum927486  \* MERGEFORMAT </w:instrText>
      </w:r>
      <w:r w:rsidR="00BB2289">
        <w:fldChar w:fldCharType="begin"/>
      </w:r>
      <w:r w:rsidR="00BB2289">
        <w:instrText xml:space="preserve"> REF ZEqnNum927486 \! \* MERGEFORMAT </w:instrText>
      </w:r>
      <w:r w:rsidR="00BB2289">
        <w:fldChar w:fldCharType="separate"/>
      </w:r>
      <w:r w:rsidR="00D3178E">
        <w:instrText>(3.3)</w:instrText>
      </w:r>
      <w:r w:rsidR="00BB2289">
        <w:fldChar w:fldCharType="end"/>
      </w:r>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10" o:title=""/>
          </v:shape>
          <o:OLEObject Type="Embed" ProgID="Equation.DSMT4" ShapeID="_x0000_i2070" DrawAspect="Content" ObjectID="_1493632188" r:id="rId2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64" w:author="rawlins" w:date="2015-05-19T17:23:00Z">
        <w:r w:rsidR="00D3178E">
          <w:rPr>
            <w:noProof/>
          </w:rPr>
          <w:instrText>123</w:instrText>
        </w:r>
      </w:ins>
      <w:ins w:id="665" w:author="Gerard" w:date="2015-05-06T12:49:00Z">
        <w:del w:id="666" w:author="rawlins" w:date="2015-05-19T16:10:00Z">
          <w:r w:rsidR="00E3755C" w:rsidDel="00752FD5">
            <w:rPr>
              <w:noProof/>
            </w:rPr>
            <w:delInstrText>123</w:delInstrText>
          </w:r>
        </w:del>
      </w:ins>
      <w:del w:id="667" w:author="rawlins" w:date="2015-05-19T16:10:00Z">
        <w:r w:rsidR="008D52AD" w:rsidDel="00752FD5">
          <w:rPr>
            <w:noProof/>
          </w:rPr>
          <w:delInstrText>122</w:delInstrText>
        </w:r>
      </w:del>
      <w:r w:rsidR="00BB2289">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12" o:title=""/>
          </v:shape>
          <o:OLEObject Type="Embed" ProgID="Equation.DSMT4" ShapeID="_x0000_i2071" DrawAspect="Content" ObjectID="_1493632189" r:id="rId2113"/>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14" o:title=""/>
          </v:shape>
          <o:OLEObject Type="Embed" ProgID="Equation.DSMT4" ShapeID="_x0000_i2072" DrawAspect="Content" ObjectID="_1493632190"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68" w:name="ZEqnNum957438"/>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69" w:author="rawlins" w:date="2015-05-19T17:23:00Z">
        <w:r w:rsidR="00D3178E">
          <w:rPr>
            <w:noProof/>
          </w:rPr>
          <w:instrText>124</w:instrText>
        </w:r>
      </w:ins>
      <w:ins w:id="670" w:author="Gerard" w:date="2015-05-06T12:49:00Z">
        <w:del w:id="671" w:author="rawlins" w:date="2015-05-19T16:10:00Z">
          <w:r w:rsidR="00E3755C" w:rsidDel="00752FD5">
            <w:rPr>
              <w:noProof/>
            </w:rPr>
            <w:delInstrText>124</w:delInstrText>
          </w:r>
        </w:del>
      </w:ins>
      <w:del w:id="672" w:author="rawlins" w:date="2015-05-19T16:10:00Z">
        <w:r w:rsidR="008D52AD" w:rsidDel="00752FD5">
          <w:rPr>
            <w:noProof/>
          </w:rPr>
          <w:delInstrText>123</w:delInstrText>
        </w:r>
      </w:del>
      <w:r w:rsidR="00BB2289">
        <w:rPr>
          <w:noProof/>
        </w:rPr>
        <w:fldChar w:fldCharType="end"/>
      </w:r>
      <w:r>
        <w:instrText>)</w:instrText>
      </w:r>
      <w:bookmarkEnd w:id="668"/>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6" o:title=""/>
          </v:shape>
          <o:OLEObject Type="Embed" ProgID="Equation.DSMT4" ShapeID="_x0000_i2073" DrawAspect="Content" ObjectID="_1493632191" r:id="rId2117"/>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673" w:name="_Toc289032559"/>
      <w:r>
        <w:t>BFGS Method</w:t>
      </w:r>
      <w:bookmarkEnd w:id="673"/>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8" o:title=""/>
          </v:shape>
          <o:OLEObject Type="Embed" ProgID="Equation.DSMT4" ShapeID="_x0000_i2074" DrawAspect="Content" ObjectID="_1493632192"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4" w:name="ZEqnNum814327"/>
      <w:r>
        <w:instrText>(</w:instrText>
      </w:r>
      <w:r w:rsidR="00BB2289">
        <w:fldChar w:fldCharType="begin"/>
      </w:r>
      <w:r w:rsidR="00BB2289">
        <w:instrText xml:space="preserve"> </w:instrText>
      </w:r>
      <w:r w:rsidR="00BB2289">
        <w:instrText xml:space="preserve">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75" w:author="rawlins" w:date="2015-05-19T17:23:00Z">
        <w:r w:rsidR="00D3178E">
          <w:rPr>
            <w:noProof/>
          </w:rPr>
          <w:instrText>125</w:instrText>
        </w:r>
      </w:ins>
      <w:ins w:id="676" w:author="Gerard" w:date="2015-05-06T12:49:00Z">
        <w:del w:id="677" w:author="rawlins" w:date="2015-05-19T16:10:00Z">
          <w:r w:rsidR="00E3755C" w:rsidDel="00752FD5">
            <w:rPr>
              <w:noProof/>
            </w:rPr>
            <w:delInstrText>125</w:delInstrText>
          </w:r>
        </w:del>
      </w:ins>
      <w:del w:id="678" w:author="rawlins" w:date="2015-05-19T16:10:00Z">
        <w:r w:rsidR="008D52AD" w:rsidDel="00752FD5">
          <w:rPr>
            <w:noProof/>
          </w:rPr>
          <w:delInstrText>124</w:delInstrText>
        </w:r>
      </w:del>
      <w:r w:rsidR="00BB2289">
        <w:rPr>
          <w:noProof/>
        </w:rPr>
        <w:fldChar w:fldCharType="end"/>
      </w:r>
      <w:r>
        <w:instrText>)</w:instrText>
      </w:r>
      <w:bookmarkEnd w:id="674"/>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20" o:title=""/>
          </v:shape>
          <o:OLEObject Type="Embed" ProgID="Equation.DSMT4" ShapeID="_x0000_i2075" DrawAspect="Content" ObjectID="_1493632193"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9" w:name="ZEqnNum799904"/>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80" w:author="rawlins" w:date="2015-05-19T17:23:00Z">
        <w:r w:rsidR="00D3178E">
          <w:rPr>
            <w:noProof/>
          </w:rPr>
          <w:instrText>126</w:instrText>
        </w:r>
      </w:ins>
      <w:ins w:id="681" w:author="Gerard" w:date="2015-05-06T12:49:00Z">
        <w:del w:id="682" w:author="rawlins" w:date="2015-05-19T16:10:00Z">
          <w:r w:rsidR="00E3755C" w:rsidDel="00752FD5">
            <w:rPr>
              <w:noProof/>
            </w:rPr>
            <w:delInstrText>126</w:delInstrText>
          </w:r>
        </w:del>
      </w:ins>
      <w:del w:id="683" w:author="rawlins" w:date="2015-05-19T16:10:00Z">
        <w:r w:rsidR="008D52AD" w:rsidDel="00752FD5">
          <w:rPr>
            <w:noProof/>
          </w:rPr>
          <w:delInstrText>125</w:delInstrText>
        </w:r>
      </w:del>
      <w:r w:rsidR="00BB2289">
        <w:rPr>
          <w:noProof/>
        </w:rPr>
        <w:fldChar w:fldCharType="end"/>
      </w:r>
      <w:r>
        <w:instrText>)</w:instrText>
      </w:r>
      <w:bookmarkEnd w:id="679"/>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22" o:title=""/>
          </v:shape>
          <o:OLEObject Type="Embed" ProgID="Equation.DSMT4" ShapeID="_x0000_i2076" DrawAspect="Content" ObjectID="_1493632194" r:id="rId2123"/>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24" o:title=""/>
          </v:shape>
          <o:OLEObject Type="Embed" ProgID="Equation.DSMT4" ShapeID="_x0000_i2077" DrawAspect="Content" ObjectID="_1493632195" r:id="rId2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84" w:author="rawlins" w:date="2015-05-19T17:23:00Z">
        <w:r w:rsidR="00D3178E">
          <w:rPr>
            <w:noProof/>
          </w:rPr>
          <w:instrText>127</w:instrText>
        </w:r>
      </w:ins>
      <w:ins w:id="685" w:author="Gerard" w:date="2015-05-06T12:49:00Z">
        <w:del w:id="686" w:author="rawlins" w:date="2015-05-19T16:10:00Z">
          <w:r w:rsidR="00E3755C" w:rsidDel="00752FD5">
            <w:rPr>
              <w:noProof/>
            </w:rPr>
            <w:delInstrText>127</w:delInstrText>
          </w:r>
        </w:del>
      </w:ins>
      <w:del w:id="687" w:author="rawlins" w:date="2015-05-19T16:10:00Z">
        <w:r w:rsidR="008D52AD" w:rsidDel="00752FD5">
          <w:rPr>
            <w:noProof/>
          </w:rPr>
          <w:delInstrText>126</w:delInstrText>
        </w:r>
      </w:del>
      <w:r w:rsidR="00BB2289">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6" o:title=""/>
          </v:shape>
          <o:OLEObject Type="Embed" ProgID="Equation.DSMT4" ShapeID="_x0000_i2078" DrawAspect="Content" ObjectID="_1493632196" r:id="rId2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8" w:name="ZEqnNum548850"/>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689" w:author="rawlins" w:date="2015-05-19T17:23:00Z">
        <w:r w:rsidR="00D3178E">
          <w:rPr>
            <w:noProof/>
          </w:rPr>
          <w:instrText>128</w:instrText>
        </w:r>
      </w:ins>
      <w:ins w:id="690" w:author="Gerard" w:date="2015-05-06T12:49:00Z">
        <w:del w:id="691" w:author="rawlins" w:date="2015-05-19T16:10:00Z">
          <w:r w:rsidR="00E3755C" w:rsidDel="00752FD5">
            <w:rPr>
              <w:noProof/>
            </w:rPr>
            <w:delInstrText>128</w:delInstrText>
          </w:r>
        </w:del>
      </w:ins>
      <w:del w:id="692" w:author="rawlins" w:date="2015-05-19T16:10:00Z">
        <w:r w:rsidR="008D52AD" w:rsidDel="00752FD5">
          <w:rPr>
            <w:noProof/>
          </w:rPr>
          <w:delInstrText>127</w:delInstrText>
        </w:r>
      </w:del>
      <w:r w:rsidR="00BB2289">
        <w:rPr>
          <w:noProof/>
        </w:rPr>
        <w:fldChar w:fldCharType="end"/>
      </w:r>
      <w:r>
        <w:instrText>)</w:instrText>
      </w:r>
      <w:bookmarkEnd w:id="688"/>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8" o:title=""/>
          </v:shape>
          <o:OLEObject Type="Embed" ProgID="Equation.DSMT4" ShapeID="_x0000_i2079" DrawAspect="Content" ObjectID="_1493632197" r:id="rId2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w:instrText>
      </w:r>
      <w:r w:rsidR="00BB2289">
        <w:instrText xml:space="preserve">n \c \* Arabic \* MERGEFORMAT </w:instrText>
      </w:r>
      <w:r w:rsidR="00BB2289">
        <w:fldChar w:fldCharType="separate"/>
      </w:r>
      <w:ins w:id="693" w:author="rawlins" w:date="2015-05-19T17:23:00Z">
        <w:r w:rsidR="00D3178E">
          <w:rPr>
            <w:noProof/>
          </w:rPr>
          <w:instrText>129</w:instrText>
        </w:r>
      </w:ins>
      <w:ins w:id="694" w:author="Gerard" w:date="2015-05-06T12:49:00Z">
        <w:del w:id="695" w:author="rawlins" w:date="2015-05-19T16:10:00Z">
          <w:r w:rsidR="00E3755C" w:rsidDel="00752FD5">
            <w:rPr>
              <w:noProof/>
            </w:rPr>
            <w:delInstrText>129</w:delInstrText>
          </w:r>
        </w:del>
      </w:ins>
      <w:del w:id="696" w:author="rawlins" w:date="2015-05-19T16:10:00Z">
        <w:r w:rsidR="008D52AD" w:rsidDel="00752FD5">
          <w:rPr>
            <w:noProof/>
          </w:rPr>
          <w:delInstrText>128</w:delInstrText>
        </w:r>
      </w:del>
      <w:r w:rsidR="00BB2289">
        <w:rPr>
          <w:noProof/>
        </w:rPr>
        <w:fldChar w:fldCharType="end"/>
      </w:r>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30" o:title=""/>
          </v:shape>
          <o:OLEObject Type="Embed" ProgID="Equation.DSMT4" ShapeID="_x0000_i2080" DrawAspect="Content" ObjectID="_1493632198" r:id="rId2131"/>
        </w:object>
      </w:r>
      <w:r>
        <w:t xml:space="preserve">can be evaluated.  Also, using equations </w:t>
      </w:r>
      <w:r>
        <w:fldChar w:fldCharType="begin"/>
      </w:r>
      <w:r>
        <w:instrText xml:space="preserve"> GOTOBUTTON ZEqnNum814327  \* MERGEFORMAT </w:instrText>
      </w:r>
      <w:r w:rsidR="00BB2289">
        <w:fldChar w:fldCharType="begin"/>
      </w:r>
      <w:r w:rsidR="00BB2289">
        <w:instrText xml:space="preserve"> REF ZEqnNum814327 \! \* MERGEFORMAT </w:instrText>
      </w:r>
      <w:r w:rsidR="00BB2289">
        <w:fldChar w:fldCharType="separate"/>
      </w:r>
      <w:ins w:id="697" w:author="rawlins" w:date="2015-05-19T17:23:00Z">
        <w:r w:rsidR="00D3178E">
          <w:instrText>(3.125)</w:instrText>
        </w:r>
      </w:ins>
      <w:ins w:id="698" w:author="Gerard" w:date="2015-05-06T12:49:00Z">
        <w:del w:id="699" w:author="rawlins" w:date="2015-05-19T16:10:00Z">
          <w:r w:rsidR="00E3755C" w:rsidDel="00752FD5">
            <w:delInstrText>(3.125)</w:delInstrText>
          </w:r>
        </w:del>
      </w:ins>
      <w:del w:id="700" w:author="rawlins" w:date="2015-05-19T16:10:00Z">
        <w:r w:rsidR="008D52AD" w:rsidDel="00752FD5">
          <w:delInstrText>(3.124)</w:delInstrText>
        </w:r>
      </w:del>
      <w:r w:rsidR="00BB2289">
        <w:fldChar w:fldCharType="end"/>
      </w:r>
      <w:r>
        <w:fldChar w:fldCharType="end"/>
      </w:r>
      <w:r>
        <w:t xml:space="preserve"> and </w:t>
      </w:r>
      <w:r>
        <w:fldChar w:fldCharType="begin"/>
      </w:r>
      <w:r>
        <w:instrText xml:space="preserve"> GOTOBUTTON ZEqnNum799904  \* MERGEFORMAT </w:instrText>
      </w:r>
      <w:r w:rsidR="00BB2289">
        <w:fldChar w:fldCharType="begin"/>
      </w:r>
      <w:r w:rsidR="00BB2289">
        <w:instrText xml:space="preserve"> REF ZEqnNum799904 \! \* MERGEFORMAT </w:instrText>
      </w:r>
      <w:r w:rsidR="00BB2289">
        <w:fldChar w:fldCharType="separate"/>
      </w:r>
      <w:ins w:id="701" w:author="rawlins" w:date="2015-05-19T17:23:00Z">
        <w:r w:rsidR="00D3178E">
          <w:instrText>(3.126)</w:instrText>
        </w:r>
      </w:ins>
      <w:ins w:id="702" w:author="Gerard" w:date="2015-05-06T12:49:00Z">
        <w:del w:id="703" w:author="rawlins" w:date="2015-05-19T16:10:00Z">
          <w:r w:rsidR="00E3755C" w:rsidDel="00752FD5">
            <w:delInstrText>(3.126)</w:delInstrText>
          </w:r>
        </w:del>
      </w:ins>
      <w:del w:id="704" w:author="rawlins" w:date="2015-05-19T16:10:00Z">
        <w:r w:rsidR="008D52AD" w:rsidDel="00752FD5">
          <w:delInstrText>(3.125)</w:delInstrText>
        </w:r>
      </w:del>
      <w:r w:rsidR="00BB2289">
        <w:fldChar w:fldCharType="end"/>
      </w:r>
      <w:r>
        <w:fldChar w:fldCharType="end"/>
      </w:r>
      <w:r>
        <w:t xml:space="preserve">, </w:t>
      </w:r>
      <w:r w:rsidR="00905817" w:rsidRPr="00905817">
        <w:rPr>
          <w:position w:val="-12"/>
        </w:rPr>
        <w:object w:dxaOrig="279" w:dyaOrig="360" w14:anchorId="6BF04F30">
          <v:shape id="_x0000_i2081" type="#_x0000_t75" style="width:14.25pt;height:19pt" o:ole="">
            <v:imagedata r:id="rId2132" o:title=""/>
          </v:shape>
          <o:OLEObject Type="Embed" ProgID="Equation.DSMT4" ShapeID="_x0000_i2081" DrawAspect="Content" ObjectID="_1493632199" r:id="rId2133"/>
        </w:object>
      </w:r>
      <w:r>
        <w:t xml:space="preserve">and </w:t>
      </w:r>
      <w:r w:rsidR="00905817" w:rsidRPr="00905817">
        <w:rPr>
          <w:position w:val="-12"/>
        </w:rPr>
        <w:object w:dxaOrig="340" w:dyaOrig="360" w14:anchorId="17D4F82A">
          <v:shape id="_x0000_i2082" type="#_x0000_t75" style="width:17pt;height:19pt" o:ole="">
            <v:imagedata r:id="rId2134" o:title=""/>
          </v:shape>
          <o:OLEObject Type="Embed" ProgID="Equation.DSMT4" ShapeID="_x0000_i2082" DrawAspect="Content" ObjectID="_1493632200" r:id="rId2135"/>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6" o:title=""/>
          </v:shape>
          <o:OLEObject Type="Embed" ProgID="Equation.DSMT4" ShapeID="_x0000_i2083" DrawAspect="Content" ObjectID="_1493632201"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05" w:author="rawlins" w:date="2015-05-19T17:23:00Z">
        <w:r w:rsidR="00D3178E">
          <w:rPr>
            <w:noProof/>
          </w:rPr>
          <w:instrText>130</w:instrText>
        </w:r>
      </w:ins>
      <w:ins w:id="706" w:author="Gerard" w:date="2015-05-06T12:49:00Z">
        <w:del w:id="707" w:author="rawlins" w:date="2015-05-19T16:10:00Z">
          <w:r w:rsidR="00E3755C" w:rsidDel="00752FD5">
            <w:rPr>
              <w:noProof/>
            </w:rPr>
            <w:delInstrText>130</w:delInstrText>
          </w:r>
        </w:del>
      </w:ins>
      <w:del w:id="708" w:author="rawlins" w:date="2015-05-19T16:10:00Z">
        <w:r w:rsidR="008D52AD" w:rsidDel="00752FD5">
          <w:rPr>
            <w:noProof/>
          </w:rPr>
          <w:delInstrText>129</w:delInstrText>
        </w:r>
      </w:del>
      <w:r w:rsidR="00BB2289">
        <w:rPr>
          <w:noProof/>
        </w:rPr>
        <w:fldChar w:fldCharType="end"/>
      </w:r>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8" o:title=""/>
          </v:shape>
          <o:OLEObject Type="Embed" ProgID="Equation.DSMT4" ShapeID="_x0000_i2084" DrawAspect="Content" ObjectID="_1493632202" r:id="rId2139"/>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40" o:title=""/>
          </v:shape>
          <o:OLEObject Type="Embed" ProgID="Equation.DSMT4" ShapeID="_x0000_i2085" DrawAspect="Content" ObjectID="_1493632203" r:id="rId21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09" w:author="rawlins" w:date="2015-05-19T17:23:00Z">
        <w:r w:rsidR="00D3178E">
          <w:rPr>
            <w:noProof/>
          </w:rPr>
          <w:instrText>131</w:instrText>
        </w:r>
      </w:ins>
      <w:ins w:id="710" w:author="Gerard" w:date="2015-05-06T12:49:00Z">
        <w:del w:id="711" w:author="rawlins" w:date="2015-05-19T16:10:00Z">
          <w:r w:rsidR="00E3755C" w:rsidDel="00752FD5">
            <w:rPr>
              <w:noProof/>
            </w:rPr>
            <w:delInstrText>131</w:delInstrText>
          </w:r>
        </w:del>
      </w:ins>
      <w:del w:id="712" w:author="rawlins" w:date="2015-05-19T16:10:00Z">
        <w:r w:rsidR="008D52AD" w:rsidDel="00752FD5">
          <w:rPr>
            <w:noProof/>
          </w:rPr>
          <w:delInstrText>130</w:delInstrText>
        </w:r>
      </w:del>
      <w:r w:rsidR="00BB2289">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42" o:title=""/>
          </v:shape>
          <o:OLEObject Type="Embed" ProgID="Equation.DSMT4" ShapeID="_x0000_i2086" DrawAspect="Content" ObjectID="_1493632204" r:id="rId2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13" w:author="rawlins" w:date="2015-05-19T17:23:00Z">
        <w:r w:rsidR="00D3178E">
          <w:rPr>
            <w:noProof/>
          </w:rPr>
          <w:instrText>132</w:instrText>
        </w:r>
      </w:ins>
      <w:ins w:id="714" w:author="Gerard" w:date="2015-05-06T12:49:00Z">
        <w:del w:id="715" w:author="rawlins" w:date="2015-05-19T16:10:00Z">
          <w:r w:rsidR="00E3755C" w:rsidDel="00752FD5">
            <w:rPr>
              <w:noProof/>
            </w:rPr>
            <w:delInstrText>132</w:delInstrText>
          </w:r>
        </w:del>
      </w:ins>
      <w:del w:id="716" w:author="rawlins" w:date="2015-05-19T16:10:00Z">
        <w:r w:rsidR="008D52AD" w:rsidDel="00752FD5">
          <w:rPr>
            <w:noProof/>
          </w:rPr>
          <w:delInstrText>131</w:delInstrText>
        </w:r>
      </w:del>
      <w:r w:rsidR="00BB2289">
        <w:rPr>
          <w:noProof/>
        </w:rPr>
        <w:fldChar w:fldCharType="end"/>
      </w:r>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44" o:title=""/>
          </v:shape>
          <o:OLEObject Type="Embed" ProgID="Equation.DSMT4" ShapeID="_x0000_i2087" DrawAspect="Content" ObjectID="_1493632205"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17" w:author="rawlins" w:date="2015-05-19T17:23:00Z">
        <w:r w:rsidR="00D3178E">
          <w:rPr>
            <w:noProof/>
          </w:rPr>
          <w:instrText>133</w:instrText>
        </w:r>
      </w:ins>
      <w:ins w:id="718" w:author="Gerard" w:date="2015-05-06T12:49:00Z">
        <w:del w:id="719" w:author="rawlins" w:date="2015-05-19T16:10:00Z">
          <w:r w:rsidR="00E3755C" w:rsidDel="00752FD5">
            <w:rPr>
              <w:noProof/>
            </w:rPr>
            <w:delInstrText>133</w:delInstrText>
          </w:r>
        </w:del>
      </w:ins>
      <w:del w:id="720" w:author="rawlins" w:date="2015-05-19T16:10:00Z">
        <w:r w:rsidR="008D52AD" w:rsidDel="00752FD5">
          <w:rPr>
            <w:noProof/>
          </w:rPr>
          <w:delInstrText>132</w:delInstrText>
        </w:r>
      </w:del>
      <w:r w:rsidR="00BB2289">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6" o:title=""/>
          </v:shape>
          <o:OLEObject Type="Embed" ProgID="Equation.DSMT4" ShapeID="_x0000_i2088" DrawAspect="Content" ObjectID="_1493632206" r:id="rId2147"/>
        </w:object>
      </w:r>
      <w:r>
        <w:t xml:space="preserve">is equal to </w:t>
      </w:r>
      <w:r w:rsidR="00905817" w:rsidRPr="00905817">
        <w:rPr>
          <w:position w:val="-12"/>
        </w:rPr>
        <w:object w:dxaOrig="580" w:dyaOrig="360" w14:anchorId="61FFC621">
          <v:shape id="_x0000_i2089" type="#_x0000_t75" style="width:29.2pt;height:19pt" o:ole="">
            <v:imagedata r:id="rId2148" o:title=""/>
          </v:shape>
          <o:OLEObject Type="Embed" ProgID="Equation.DSMT4" ShapeID="_x0000_i2089" DrawAspect="Content" ObjectID="_1493632207" r:id="rId2149"/>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50" o:title=""/>
          </v:shape>
          <o:OLEObject Type="Embed" ProgID="Equation.DSMT4" ShapeID="_x0000_i2090" DrawAspect="Content" ObjectID="_1493632208" r:id="rId21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21" w:author="rawlins" w:date="2015-05-19T17:23:00Z">
        <w:r w:rsidR="00D3178E">
          <w:rPr>
            <w:noProof/>
          </w:rPr>
          <w:instrText>134</w:instrText>
        </w:r>
      </w:ins>
      <w:ins w:id="722" w:author="Gerard" w:date="2015-05-06T12:49:00Z">
        <w:del w:id="723" w:author="rawlins" w:date="2015-05-19T16:10:00Z">
          <w:r w:rsidR="00E3755C" w:rsidDel="00752FD5">
            <w:rPr>
              <w:noProof/>
            </w:rPr>
            <w:delInstrText>134</w:delInstrText>
          </w:r>
        </w:del>
      </w:ins>
      <w:del w:id="724" w:author="rawlins" w:date="2015-05-19T16:10:00Z">
        <w:r w:rsidR="008D52AD" w:rsidDel="00752FD5">
          <w:rPr>
            <w:noProof/>
          </w:rPr>
          <w:delInstrText>133</w:delInstrText>
        </w:r>
      </w:del>
      <w:r w:rsidR="00BB2289">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BB2289">
        <w:fldChar w:fldCharType="begin"/>
      </w:r>
      <w:r w:rsidR="00BB2289">
        <w:instrText xml:space="preserve"> REF ZEqnNum548850 \! \* MERGEFORMAT </w:instrText>
      </w:r>
      <w:r w:rsidR="00BB2289">
        <w:fldChar w:fldCharType="separate"/>
      </w:r>
      <w:ins w:id="725" w:author="rawlins" w:date="2015-05-19T17:23:00Z">
        <w:r w:rsidR="00D3178E">
          <w:instrText>(3.128)</w:instrText>
        </w:r>
      </w:ins>
      <w:ins w:id="726" w:author="Gerard" w:date="2015-05-06T12:49:00Z">
        <w:del w:id="727" w:author="rawlins" w:date="2015-05-19T16:10:00Z">
          <w:r w:rsidR="00E3755C" w:rsidDel="00752FD5">
            <w:delInstrText>(3.128)</w:delInstrText>
          </w:r>
        </w:del>
      </w:ins>
      <w:del w:id="728" w:author="rawlins" w:date="2015-05-19T16:10:00Z">
        <w:r w:rsidR="008D52AD" w:rsidDel="00752FD5">
          <w:delInstrText>(3.127)</w:delInstrText>
        </w:r>
      </w:del>
      <w:r w:rsidR="00BB2289">
        <w:fldChar w:fldCharType="end"/>
      </w:r>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52" o:title=""/>
          </v:shape>
          <o:OLEObject Type="Embed" ProgID="Equation.DSMT4" ShapeID="_x0000_i2091" DrawAspect="Content" ObjectID="_1493632209" r:id="rId2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29" w:author="rawlins" w:date="2015-05-19T17:23:00Z">
        <w:r w:rsidR="00D3178E">
          <w:rPr>
            <w:noProof/>
          </w:rPr>
          <w:instrText>135</w:instrText>
        </w:r>
      </w:ins>
      <w:ins w:id="730" w:author="Gerard" w:date="2015-05-06T12:49:00Z">
        <w:del w:id="731" w:author="rawlins" w:date="2015-05-19T16:10:00Z">
          <w:r w:rsidR="00E3755C" w:rsidDel="00752FD5">
            <w:rPr>
              <w:noProof/>
            </w:rPr>
            <w:delInstrText>135</w:delInstrText>
          </w:r>
        </w:del>
      </w:ins>
      <w:del w:id="732" w:author="rawlins" w:date="2015-05-19T16:10:00Z">
        <w:r w:rsidR="008D52AD" w:rsidDel="00752FD5">
          <w:rPr>
            <w:noProof/>
          </w:rPr>
          <w:delInstrText>134</w:delInstrText>
        </w:r>
      </w:del>
      <w:r w:rsidR="00BB2289">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33" w:name="_Toc289032560"/>
      <w:r>
        <w:lastRenderedPageBreak/>
        <w:t>Line Search Method</w:t>
      </w:r>
      <w:bookmarkEnd w:id="733"/>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54" o:title=""/>
          </v:shape>
          <o:OLEObject Type="Embed" ProgID="Equation.DSMT4" ShapeID="_x0000_i2092" DrawAspect="Content" ObjectID="_1493632210"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34" w:author="rawlins" w:date="2015-05-19T17:23:00Z">
        <w:r w:rsidR="00D3178E">
          <w:rPr>
            <w:noProof/>
          </w:rPr>
          <w:instrText>136</w:instrText>
        </w:r>
      </w:ins>
      <w:ins w:id="735" w:author="Gerard" w:date="2015-05-06T12:49:00Z">
        <w:del w:id="736" w:author="rawlins" w:date="2015-05-19T16:10:00Z">
          <w:r w:rsidR="00E3755C" w:rsidDel="00752FD5">
            <w:rPr>
              <w:noProof/>
            </w:rPr>
            <w:delInstrText>136</w:delInstrText>
          </w:r>
        </w:del>
      </w:ins>
      <w:del w:id="737" w:author="rawlins" w:date="2015-05-19T16:10:00Z">
        <w:r w:rsidR="008D52AD" w:rsidDel="00752FD5">
          <w:rPr>
            <w:noProof/>
          </w:rPr>
          <w:delInstrText>135</w:delInstrText>
        </w:r>
      </w:del>
      <w:r w:rsidR="00BB2289">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6" o:title=""/>
          </v:shape>
          <o:OLEObject Type="Embed" ProgID="Equation.DSMT4" ShapeID="_x0000_i2093" DrawAspect="Content" ObjectID="_1493632211" r:id="rId2157"/>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8" o:title=""/>
          </v:shape>
          <o:OLEObject Type="Embed" ProgID="Equation.DSMT4" ShapeID="_x0000_i2094" DrawAspect="Content" ObjectID="_1493632212" r:id="rId2159"/>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60" o:title=""/>
          </v:shape>
          <o:OLEObject Type="Embed" ProgID="Equation.DSMT4" ShapeID="_x0000_i2095" DrawAspect="Content" ObjectID="_1493632213" r:id="rId21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38" w:author="rawlins" w:date="2015-05-19T17:23:00Z">
        <w:r w:rsidR="00D3178E">
          <w:rPr>
            <w:noProof/>
          </w:rPr>
          <w:instrText>137</w:instrText>
        </w:r>
      </w:ins>
      <w:ins w:id="739" w:author="Gerard" w:date="2015-05-06T12:49:00Z">
        <w:del w:id="740" w:author="rawlins" w:date="2015-05-19T16:10:00Z">
          <w:r w:rsidR="00E3755C" w:rsidDel="00752FD5">
            <w:rPr>
              <w:noProof/>
            </w:rPr>
            <w:delInstrText>137</w:delInstrText>
          </w:r>
        </w:del>
      </w:ins>
      <w:del w:id="741" w:author="rawlins" w:date="2015-05-19T16:10:00Z">
        <w:r w:rsidR="008D52AD" w:rsidDel="00752FD5">
          <w:rPr>
            <w:noProof/>
          </w:rPr>
          <w:delInstrText>136</w:delInstrText>
        </w:r>
      </w:del>
      <w:r w:rsidR="00BB2289">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62" o:title=""/>
          </v:shape>
          <o:OLEObject Type="Embed" ProgID="Equation.DSMT4" ShapeID="_x0000_i2096" DrawAspect="Content" ObjectID="_1493632214" r:id="rId21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42" w:name="ZEqnNum769174"/>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43" w:author="rawlins" w:date="2015-05-19T17:23:00Z">
        <w:r w:rsidR="00D3178E">
          <w:rPr>
            <w:noProof/>
          </w:rPr>
          <w:instrText>138</w:instrText>
        </w:r>
      </w:ins>
      <w:ins w:id="744" w:author="Gerard" w:date="2015-05-06T12:49:00Z">
        <w:del w:id="745" w:author="rawlins" w:date="2015-05-19T16:10:00Z">
          <w:r w:rsidR="00E3755C" w:rsidDel="00752FD5">
            <w:rPr>
              <w:noProof/>
            </w:rPr>
            <w:delInstrText>138</w:delInstrText>
          </w:r>
        </w:del>
      </w:ins>
      <w:del w:id="746" w:author="rawlins" w:date="2015-05-19T16:10:00Z">
        <w:r w:rsidR="008D52AD" w:rsidDel="00752FD5">
          <w:rPr>
            <w:noProof/>
          </w:rPr>
          <w:delInstrText>137</w:delInstrText>
        </w:r>
      </w:del>
      <w:r w:rsidR="00BB2289">
        <w:rPr>
          <w:noProof/>
        </w:rPr>
        <w:fldChar w:fldCharType="end"/>
      </w:r>
      <w:r>
        <w:instrText>)</w:instrText>
      </w:r>
      <w:bookmarkEnd w:id="742"/>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64" o:title=""/>
          </v:shape>
          <o:OLEObject Type="Embed" ProgID="Equation.DSMT4" ShapeID="_x0000_i2097" DrawAspect="Content" ObjectID="_1493632215" r:id="rId2165"/>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6" o:title=""/>
          </v:shape>
          <o:OLEObject Type="Embed" ProgID="Equation.DSMT4" ShapeID="_x0000_i2098" DrawAspect="Content" ObjectID="_1493632216" r:id="rId2167"/>
        </w:object>
      </w:r>
      <w:r>
        <w:t xml:space="preserve"> automatically satisfies equation </w:t>
      </w:r>
      <w:r>
        <w:fldChar w:fldCharType="begin"/>
      </w:r>
      <w:r>
        <w:instrText xml:space="preserve"> GOTOBUTTON ZEqnNum769174  \* MERGEFORMAT </w:instrText>
      </w:r>
      <w:r w:rsidR="00BB2289">
        <w:fldChar w:fldCharType="begin"/>
      </w:r>
      <w:r w:rsidR="00BB2289">
        <w:instrText xml:space="preserve"> REF ZEqnNum769174 \! \* MERGEFORMAT </w:instrText>
      </w:r>
      <w:r w:rsidR="00BB2289">
        <w:fldChar w:fldCharType="separate"/>
      </w:r>
      <w:ins w:id="747" w:author="rawlins" w:date="2015-05-19T17:23:00Z">
        <w:r w:rsidR="00D3178E">
          <w:instrText>(3.138)</w:instrText>
        </w:r>
      </w:ins>
      <w:ins w:id="748" w:author="Gerard" w:date="2015-05-06T12:49:00Z">
        <w:del w:id="749" w:author="rawlins" w:date="2015-05-19T16:10:00Z">
          <w:r w:rsidR="00E3755C" w:rsidDel="00752FD5">
            <w:delInstrText>(3.138)</w:delInstrText>
          </w:r>
        </w:del>
      </w:ins>
      <w:del w:id="750" w:author="rawlins" w:date="2015-05-19T16:10:00Z">
        <w:r w:rsidR="008D52AD" w:rsidDel="00752FD5">
          <w:delInstrText>(3.137)</w:delInstrText>
        </w:r>
      </w:del>
      <w:r w:rsidR="00BB2289">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8" o:title=""/>
          </v:shape>
          <o:OLEObject Type="Embed" ProgID="Equation.DSMT4" ShapeID="_x0000_i2099" DrawAspect="Content" ObjectID="_1493632217" r:id="rId2169"/>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70" o:title=""/>
          </v:shape>
          <o:OLEObject Type="Embed" ProgID="Equation.DSMT4" ShapeID="_x0000_i2100" DrawAspect="Content" ObjectID="_1493632218"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51" w:author="rawlins" w:date="2015-05-19T17:23:00Z">
        <w:r w:rsidR="00D3178E">
          <w:rPr>
            <w:noProof/>
          </w:rPr>
          <w:instrText>139</w:instrText>
        </w:r>
      </w:ins>
      <w:ins w:id="752" w:author="Gerard" w:date="2015-05-06T12:49:00Z">
        <w:del w:id="753" w:author="rawlins" w:date="2015-05-19T16:10:00Z">
          <w:r w:rsidR="00E3755C" w:rsidDel="00752FD5">
            <w:rPr>
              <w:noProof/>
            </w:rPr>
            <w:delInstrText>139</w:delInstrText>
          </w:r>
        </w:del>
      </w:ins>
      <w:del w:id="754" w:author="rawlins" w:date="2015-05-19T16:10:00Z">
        <w:r w:rsidR="008D52AD" w:rsidDel="00752FD5">
          <w:rPr>
            <w:noProof/>
          </w:rPr>
          <w:delInstrText>138</w:delInstrText>
        </w:r>
      </w:del>
      <w:r w:rsidR="00BB2289">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72" o:title=""/>
          </v:shape>
          <o:OLEObject Type="Embed" ProgID="Equation.DSMT4" ShapeID="_x0000_i2101" DrawAspect="Content" ObjectID="_1493632219" r:id="rId21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55" w:author="rawlins" w:date="2015-05-19T17:23:00Z">
        <w:r w:rsidR="00D3178E">
          <w:rPr>
            <w:noProof/>
          </w:rPr>
          <w:instrText>140</w:instrText>
        </w:r>
      </w:ins>
      <w:ins w:id="756" w:author="Gerard" w:date="2015-05-06T12:49:00Z">
        <w:del w:id="757" w:author="rawlins" w:date="2015-05-19T16:10:00Z">
          <w:r w:rsidR="00E3755C" w:rsidDel="00752FD5">
            <w:rPr>
              <w:noProof/>
            </w:rPr>
            <w:delInstrText>140</w:delInstrText>
          </w:r>
        </w:del>
      </w:ins>
      <w:del w:id="758" w:author="rawlins" w:date="2015-05-19T16:10:00Z">
        <w:r w:rsidR="008D52AD" w:rsidDel="00752FD5">
          <w:rPr>
            <w:noProof/>
          </w:rPr>
          <w:delInstrText>139</w:delInstrText>
        </w:r>
      </w:del>
      <w:r w:rsidR="00BB2289">
        <w:rPr>
          <w:noProof/>
        </w:rPr>
        <w:fldChar w:fldCharType="end"/>
      </w:r>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74" o:title=""/>
          </v:shape>
          <o:OLEObject Type="Embed" ProgID="Equation.DSMT4" ShapeID="_x0000_i2102" DrawAspect="Content" ObjectID="_1493632220" r:id="rId2175"/>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6" o:title=""/>
          </v:shape>
          <o:OLEObject Type="Embed" ProgID="Equation.DSMT4" ShapeID="_x0000_i2103" DrawAspect="Content" ObjectID="_1493632221" r:id="rId2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3</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759" w:author="rawlins" w:date="2015-05-19T17:23:00Z">
        <w:r w:rsidR="00D3178E">
          <w:rPr>
            <w:noProof/>
          </w:rPr>
          <w:instrText>141</w:instrText>
        </w:r>
      </w:ins>
      <w:ins w:id="760" w:author="Gerard" w:date="2015-05-06T12:49:00Z">
        <w:del w:id="761" w:author="rawlins" w:date="2015-05-19T16:10:00Z">
          <w:r w:rsidR="00E3755C" w:rsidDel="00752FD5">
            <w:rPr>
              <w:noProof/>
            </w:rPr>
            <w:delInstrText>141</w:delInstrText>
          </w:r>
        </w:del>
      </w:ins>
      <w:del w:id="762" w:author="rawlins" w:date="2015-05-19T16:10:00Z">
        <w:r w:rsidR="008D52AD" w:rsidDel="00752FD5">
          <w:rPr>
            <w:noProof/>
          </w:rPr>
          <w:delInstrText>140</w:delInstrText>
        </w:r>
      </w:del>
      <w:r w:rsidR="00BB2289">
        <w:rPr>
          <w:noProof/>
        </w:rPr>
        <w:fldChar w:fldCharType="end"/>
      </w:r>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8" o:title=""/>
          </v:shape>
          <o:OLEObject Type="Embed" ProgID="Equation.DSMT4" ShapeID="_x0000_i2104" DrawAspect="Content" ObjectID="_1493632222" r:id="rId2179"/>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80" o:title=""/>
          </v:shape>
          <o:OLEObject Type="Embed" ProgID="Equation.DSMT4" ShapeID="_x0000_i2105" DrawAspect="Content" ObjectID="_1493632223" r:id="rId2181"/>
        </w:object>
      </w:r>
      <w:r>
        <w:t xml:space="preserve">. This procedure is now repeated with </w:t>
      </w:r>
      <w:r w:rsidR="00905817" w:rsidRPr="00905817">
        <w:rPr>
          <w:position w:val="-14"/>
        </w:rPr>
        <w:object w:dxaOrig="520" w:dyaOrig="400" w14:anchorId="4AF9F00B">
          <v:shape id="_x0000_i2106" type="#_x0000_t75" style="width:25.8pt;height:19.7pt" o:ole="">
            <v:imagedata r:id="rId2182" o:title=""/>
          </v:shape>
          <o:OLEObject Type="Embed" ProgID="Equation.DSMT4" ShapeID="_x0000_i2106" DrawAspect="Content" ObjectID="_1493632224" r:id="rId2183"/>
        </w:object>
      </w:r>
      <w:r>
        <w:t xml:space="preserve"> replaced by </w:t>
      </w:r>
      <w:r w:rsidR="00905817" w:rsidRPr="00905817">
        <w:rPr>
          <w:position w:val="-14"/>
        </w:rPr>
        <w:object w:dxaOrig="620" w:dyaOrig="400" w14:anchorId="4D9A11F0">
          <v:shape id="_x0000_i2107" type="#_x0000_t75" style="width:30.55pt;height:19.7pt" o:ole="">
            <v:imagedata r:id="rId2184" o:title=""/>
          </v:shape>
          <o:OLEObject Type="Embed" ProgID="Equation.DSMT4" ShapeID="_x0000_i2107" DrawAspect="Content" ObjectID="_1493632225" r:id="rId2185"/>
        </w:object>
      </w:r>
      <w:r>
        <w:t xml:space="preserve"> until equation </w:t>
      </w:r>
      <w:r>
        <w:fldChar w:fldCharType="begin"/>
      </w:r>
      <w:r>
        <w:instrText xml:space="preserve"> GOTOBUTTON ZEqnNum769174  \* MERGEFORMAT </w:instrText>
      </w:r>
      <w:r w:rsidR="00BB2289">
        <w:fldChar w:fldCharType="begin"/>
      </w:r>
      <w:r w:rsidR="00BB2289">
        <w:instrText xml:space="preserve"> REF ZEqnNum769174 \! \* MERGEFORMAT </w:instrText>
      </w:r>
      <w:r w:rsidR="00BB2289">
        <w:fldChar w:fldCharType="separate"/>
      </w:r>
      <w:ins w:id="763" w:author="rawlins" w:date="2015-05-19T17:23:00Z">
        <w:r w:rsidR="00D3178E">
          <w:instrText>(3.138)</w:instrText>
        </w:r>
      </w:ins>
      <w:ins w:id="764" w:author="Gerard" w:date="2015-05-06T12:49:00Z">
        <w:del w:id="765" w:author="rawlins" w:date="2015-05-19T16:10:00Z">
          <w:r w:rsidR="00E3755C" w:rsidDel="00752FD5">
            <w:delInstrText>(3.138)</w:delInstrText>
          </w:r>
        </w:del>
      </w:ins>
      <w:del w:id="766" w:author="rawlins" w:date="2015-05-19T16:10:00Z">
        <w:r w:rsidR="008D52AD" w:rsidDel="00752FD5">
          <w:delInstrText>(3.137)</w:delInstrText>
        </w:r>
      </w:del>
      <w:r w:rsidR="00BB2289">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767" w:name="_Ref300825953"/>
      <w:bookmarkStart w:id="768" w:name="_Toc289032561"/>
      <w:r>
        <w:lastRenderedPageBreak/>
        <w:t>Element Library</w:t>
      </w:r>
      <w:bookmarkEnd w:id="767"/>
      <w:bookmarkEnd w:id="768"/>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769" w:name="_Toc289032562"/>
      <w:r>
        <w:t>Solid Elements</w:t>
      </w:r>
      <w:bookmarkEnd w:id="769"/>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6" o:title=""/>
          </v:shape>
          <o:OLEObject Type="Embed" ProgID="Equation.DSMT4" ShapeID="_x0000_i2108" DrawAspect="Content" ObjectID="_1493632226" r:id="rId2187"/>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w:instrText>
      </w:r>
      <w:r w:rsidR="00BB2289">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8" o:title=""/>
          </v:shape>
          <o:OLEObject Type="Embed" ProgID="Equation.DSMT4" ShapeID="_x0000_i2109" DrawAspect="Content" ObjectID="_1493632227" r:id="rId2189"/>
        </w:object>
      </w:r>
      <w:r>
        <w:t xml:space="preserve"> are the element shape functions and </w:t>
      </w:r>
      <w:r w:rsidR="00905817" w:rsidRPr="00905817">
        <w:rPr>
          <w:position w:val="-12"/>
        </w:rPr>
        <w:object w:dxaOrig="240" w:dyaOrig="360" w14:anchorId="67827C5C">
          <v:shape id="_x0000_i2110" type="#_x0000_t75" style="width:12.25pt;height:19pt" o:ole="">
            <v:imagedata r:id="rId2190" o:title=""/>
          </v:shape>
          <o:OLEObject Type="Embed" ProgID="Equation.DSMT4" ShapeID="_x0000_i2110" DrawAspect="Content" ObjectID="_1493632228" r:id="rId2191"/>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92" o:title=""/>
          </v:shape>
          <o:OLEObject Type="Embed" ProgID="Equation.DSMT4" ShapeID="_x0000_i2111" DrawAspect="Content" ObjectID="_1493632229" r:id="rId2193"/>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2</w:instrText>
      </w:r>
      <w:r w:rsidR="00BB2289">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94" o:title=""/>
          </v:shape>
          <o:OLEObject Type="Embed" ProgID="Equation.DSMT4" ShapeID="_x0000_i2112" DrawAspect="Content" ObjectID="_1493632230" r:id="rId2195"/>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6" o:title=""/>
          </v:shape>
          <o:OLEObject Type="Embed" ProgID="Equation.DSMT4" ShapeID="_x0000_i2113" DrawAspect="Content" ObjectID="_1493632231" r:id="rId2197"/>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8" o:title=""/>
          </v:shape>
          <o:OLEObject Type="Embed" ProgID="Equation.DSMT4" ShapeID="_x0000_i2114" DrawAspect="Content" ObjectID="_1493632232" r:id="rId2199"/>
        </w:object>
      </w:r>
      <w:r>
        <w:t xml:space="preserve">, and </w:t>
      </w:r>
      <w:r w:rsidR="00905817" w:rsidRPr="00905817">
        <w:rPr>
          <w:position w:val="-12"/>
        </w:rPr>
        <w:object w:dxaOrig="279" w:dyaOrig="360" w14:anchorId="2E3186C8">
          <v:shape id="_x0000_i2115" type="#_x0000_t75" style="width:14.25pt;height:19pt" o:ole="">
            <v:imagedata r:id="rId2200" o:title=""/>
          </v:shape>
          <o:OLEObject Type="Embed" ProgID="Equation.DSMT4" ShapeID="_x0000_i2115" DrawAspect="Content" ObjectID="_1493632233" r:id="rId2201"/>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770" w:name="_Toc289032563"/>
      <w:r>
        <w:t xml:space="preserve">Hexahedral </w:t>
      </w:r>
      <w:r w:rsidR="0081541F">
        <w:t>E</w:t>
      </w:r>
      <w:r>
        <w:t>lements</w:t>
      </w:r>
      <w:bookmarkEnd w:id="770"/>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202" o:title=""/>
          </v:shape>
          <o:OLEObject Type="Embed" ProgID="Equation.DSMT4" ShapeID="_x0000_i2116" DrawAspect="Content" ObjectID="_1493632234" r:id="rId220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3</w:instrText>
      </w:r>
      <w:r w:rsidR="00BB2289">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771" w:name="_Toc289032564"/>
      <w:r>
        <w:t>Pentahedral Elements</w:t>
      </w:r>
      <w:bookmarkEnd w:id="771"/>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204" o:title=""/>
          </v:shape>
          <o:OLEObject Type="Embed" ProgID="Equation.DSMT4" ShapeID="_x0000_i2117" DrawAspect="Content" ObjectID="_1493632235" r:id="rId220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4</w:instrText>
      </w:r>
      <w:r w:rsidR="00BB2289">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772" w:name="_Toc289032565"/>
      <w:r>
        <w:t>Tetrahedral Elements</w:t>
      </w:r>
      <w:bookmarkEnd w:id="772"/>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6" o:title=""/>
          </v:shape>
          <o:OLEObject Type="Embed" ProgID="Equation.DSMT4" ShapeID="_x0000_i2118" DrawAspect="Content" ObjectID="_1493632236" r:id="rId220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5</w:instrText>
      </w:r>
      <w:r w:rsidR="00BB2289">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773" w:author="Steve Maas" w:date="2015-05-13T13:51:00Z">
        <w:r w:rsidR="00AB0524">
          <w:fldChar w:fldCharType="begin"/>
        </w:r>
        <w:r w:rsidR="00AB0524">
          <w:instrText xml:space="preserve"> STYLEREF 1 \s </w:instrText>
        </w:r>
      </w:ins>
      <w:r w:rsidR="00AB0524">
        <w:fldChar w:fldCharType="separate"/>
      </w:r>
      <w:r w:rsidR="00D3178E">
        <w:rPr>
          <w:noProof/>
        </w:rPr>
        <w:t>4</w:t>
      </w:r>
      <w:ins w:id="774"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775" w:author="rawlins" w:date="2015-05-19T17:23:00Z">
        <w:r w:rsidR="00D3178E">
          <w:rPr>
            <w:noProof/>
          </w:rPr>
          <w:t>1</w:t>
        </w:r>
      </w:ins>
      <w:ins w:id="776" w:author="Steve Maas" w:date="2015-05-13T13:51:00Z">
        <w:r w:rsidR="00AB0524">
          <w:fldChar w:fldCharType="end"/>
        </w:r>
      </w:ins>
      <w:del w:id="777"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778" w:name="_Toc289032566"/>
      <w:r>
        <w:t xml:space="preserve">Quadratic </w:t>
      </w:r>
      <w:r w:rsidR="0081541F">
        <w:t>T</w:t>
      </w:r>
      <w:r>
        <w:t xml:space="preserve">etrahedral </w:t>
      </w:r>
      <w:r w:rsidR="0081541F">
        <w:t>E</w:t>
      </w:r>
      <w:r>
        <w:t>lements</w:t>
      </w:r>
      <w:bookmarkEnd w:id="778"/>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9" o:title=""/>
          </v:shape>
          <o:OLEObject Type="Embed" ProgID="Equation.DSMT4" ShapeID="_x0000_i2119" DrawAspect="Content" ObjectID="_1493632237" r:id="rId2210"/>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6</w:instrText>
      </w:r>
      <w:r w:rsidR="00BB2289">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11" o:title=""/>
          </v:shape>
          <o:OLEObject Type="Embed" ProgID="Equation.DSMT4" ShapeID="_x0000_i2120" DrawAspect="Content" ObjectID="_1493632238" r:id="rId2212"/>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7</w:instrText>
      </w:r>
      <w:r w:rsidR="00BB2289">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779" w:author="Steve Maas" w:date="2015-05-13T13:47:00Z"/>
        </w:rPr>
      </w:pPr>
    </w:p>
    <w:p w14:paraId="1801BA05" w14:textId="77777777" w:rsidR="002D4065" w:rsidRDefault="002D4065" w:rsidP="00717EF7">
      <w:pPr>
        <w:rPr>
          <w:ins w:id="780" w:author="Steve Maas" w:date="2015-05-13T13:52:00Z"/>
        </w:rPr>
      </w:pPr>
    </w:p>
    <w:p w14:paraId="5997C563" w14:textId="5597F82E" w:rsidR="00AB0524" w:rsidRDefault="00AB0524" w:rsidP="00717EF7">
      <w:pPr>
        <w:rPr>
          <w:ins w:id="781" w:author="Steve Maas" w:date="2015-05-13T13:49:00Z"/>
        </w:rPr>
      </w:pPr>
      <w:ins w:id="782" w:author="Steve Maas" w:date="2015-05-13T13:47:00Z">
        <w:r>
          <w:lastRenderedPageBreak/>
          <w:t>FEBio also implements a 15-node quadratic tetrahedral element</w:t>
        </w:r>
      </w:ins>
      <w:ins w:id="783" w:author="Steve Maas" w:date="2015-05-13T13:52:00Z">
        <w:r w:rsidR="002D4065">
          <w:t xml:space="preserve"> (see </w:t>
        </w:r>
      </w:ins>
      <w:ins w:id="784" w:author="Steve Maas" w:date="2015-05-13T13:53:00Z">
        <w:r w:rsidR="002D4065">
          <w:fldChar w:fldCharType="begin"/>
        </w:r>
        <w:r w:rsidR="002D4065">
          <w:instrText xml:space="preserve"> REF _Ref419288509 \h </w:instrText>
        </w:r>
      </w:ins>
      <w:r w:rsidR="002D4065">
        <w:fldChar w:fldCharType="separate"/>
      </w:r>
      <w:ins w:id="785" w:author="rawlins" w:date="2015-05-19T17:23:00Z">
        <w:r w:rsidR="00D3178E">
          <w:t xml:space="preserve">Figure </w:t>
        </w:r>
        <w:r w:rsidR="00D3178E">
          <w:rPr>
            <w:noProof/>
          </w:rPr>
          <w:t>4</w:t>
        </w:r>
        <w:r w:rsidR="00D3178E">
          <w:noBreakHyphen/>
        </w:r>
        <w:r w:rsidR="00D3178E">
          <w:rPr>
            <w:noProof/>
          </w:rPr>
          <w:t>2</w:t>
        </w:r>
      </w:ins>
      <w:ins w:id="786" w:author="Steve Maas" w:date="2015-05-13T13:53:00Z">
        <w:r w:rsidR="002D4065">
          <w:fldChar w:fldCharType="end"/>
        </w:r>
      </w:ins>
      <w:ins w:id="787" w:author="Steve Maas" w:date="2015-05-13T13:52:00Z">
        <w:r w:rsidR="002D4065">
          <w:t>)</w:t>
        </w:r>
      </w:ins>
      <w:ins w:id="788" w:author="Steve Maas" w:date="2015-05-13T13:47:00Z">
        <w:r>
          <w:t xml:space="preserve">. </w:t>
        </w:r>
      </w:ins>
    </w:p>
    <w:p w14:paraId="70B2064A" w14:textId="6253EB28" w:rsidR="00AB0524" w:rsidRDefault="00AB0524" w:rsidP="00717EF7">
      <w:pPr>
        <w:rPr>
          <w:ins w:id="789" w:author="Steve Maas" w:date="2015-05-13T13:50:00Z"/>
        </w:rPr>
      </w:pPr>
      <w:ins w:id="790"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13"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158F2510"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15"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6" o:title=""/>
                    <v:shadow color="#eeece1 [3214]"/>
                  </v:shape>
                  <w10:anchorlock/>
                </v:group>
              </w:pict>
            </mc:Fallback>
          </mc:AlternateContent>
        </w:r>
      </w:ins>
    </w:p>
    <w:p w14:paraId="308F4544" w14:textId="2D1C014D" w:rsidR="00AB0524" w:rsidRDefault="00AB0524">
      <w:pPr>
        <w:pStyle w:val="Caption"/>
        <w:rPr>
          <w:ins w:id="791" w:author="Steve Maas" w:date="2015-05-13T13:52:00Z"/>
        </w:rPr>
        <w:pPrChange w:id="792" w:author="Steve Maas" w:date="2015-05-13T13:51:00Z">
          <w:pPr/>
        </w:pPrChange>
      </w:pPr>
      <w:bookmarkStart w:id="793" w:name="_Ref419288509"/>
      <w:ins w:id="794" w:author="Steve Maas" w:date="2015-05-13T13:51:00Z">
        <w:r>
          <w:t xml:space="preserve">Figure </w:t>
        </w:r>
        <w:r>
          <w:fldChar w:fldCharType="begin"/>
        </w:r>
        <w:r>
          <w:instrText xml:space="preserve"> STYLEREF 1 \s </w:instrText>
        </w:r>
      </w:ins>
      <w:r>
        <w:fldChar w:fldCharType="separate"/>
      </w:r>
      <w:r w:rsidR="00D3178E">
        <w:rPr>
          <w:noProof/>
        </w:rPr>
        <w:t>4</w:t>
      </w:r>
      <w:ins w:id="795" w:author="Steve Maas" w:date="2015-05-13T13:51:00Z">
        <w:r>
          <w:fldChar w:fldCharType="end"/>
        </w:r>
        <w:r>
          <w:noBreakHyphen/>
        </w:r>
        <w:r>
          <w:fldChar w:fldCharType="begin"/>
        </w:r>
        <w:r>
          <w:instrText xml:space="preserve"> SEQ Figure \* ARABIC \s 1 </w:instrText>
        </w:r>
      </w:ins>
      <w:r>
        <w:fldChar w:fldCharType="separate"/>
      </w:r>
      <w:ins w:id="796" w:author="rawlins" w:date="2015-05-19T17:23:00Z">
        <w:r w:rsidR="00D3178E">
          <w:rPr>
            <w:noProof/>
          </w:rPr>
          <w:t>2</w:t>
        </w:r>
      </w:ins>
      <w:ins w:id="797" w:author="Steve Maas" w:date="2015-05-13T13:51:00Z">
        <w:r>
          <w:fldChar w:fldCharType="end"/>
        </w:r>
        <w:bookmarkEnd w:id="793"/>
        <w:r>
          <w:t xml:space="preserve"> Quadratic tetrahedral elements available in FEBio. Left, a 10-node quadratic tet</w:t>
        </w:r>
      </w:ins>
      <w:ins w:id="798" w:author="Steve Maas" w:date="2015-05-13T13:52:00Z">
        <w:r>
          <w:t>.</w:t>
        </w:r>
      </w:ins>
      <w:ins w:id="799" w:author="Steve Maas" w:date="2015-05-13T13:51:00Z">
        <w:r>
          <w:t xml:space="preserve"> Right</w:t>
        </w:r>
      </w:ins>
      <w:ins w:id="800" w:author="Steve Maas" w:date="2015-05-13T13:52:00Z">
        <w:r>
          <w:t>, a 15-node quadratic tet.</w:t>
        </w:r>
      </w:ins>
    </w:p>
    <w:p w14:paraId="0FE28980" w14:textId="77777777" w:rsidR="00AB0524" w:rsidRDefault="00AB0524">
      <w:pPr>
        <w:rPr>
          <w:ins w:id="801" w:author="Steve Maas" w:date="2015-05-13T13:52:00Z"/>
        </w:rPr>
      </w:pPr>
    </w:p>
    <w:p w14:paraId="284BFC40" w14:textId="77777777" w:rsidR="002D4065" w:rsidRDefault="002D4065" w:rsidP="002D4065">
      <w:pPr>
        <w:rPr>
          <w:ins w:id="802" w:author="Steve Maas" w:date="2015-05-13T13:54:00Z"/>
        </w:rPr>
      </w:pPr>
      <w:ins w:id="803" w:author="Steve Maas" w:date="2015-05-13T13:54:00Z">
        <w:r>
          <w:t>The following integration rules are implemented for this element type.</w:t>
        </w:r>
      </w:ins>
    </w:p>
    <w:p w14:paraId="00C1BD3C" w14:textId="77777777" w:rsidR="00AB0524" w:rsidRDefault="00AB0524" w:rsidP="002D4065">
      <w:pPr>
        <w:rPr>
          <w:ins w:id="804" w:author="Steve Maas" w:date="2015-05-13T13:55:00Z"/>
        </w:rPr>
      </w:pPr>
    </w:p>
    <w:p w14:paraId="5BA6A4A9" w14:textId="66528FCF" w:rsidR="002D4065" w:rsidRPr="002D4065" w:rsidRDefault="002D4065" w:rsidP="002D4065">
      <w:pPr>
        <w:rPr>
          <w:ins w:id="805" w:author="Steve Maas" w:date="2015-05-13T13:54:00Z"/>
          <w:b/>
          <w:rPrChange w:id="806" w:author="Steve Maas" w:date="2015-05-13T13:55:00Z">
            <w:rPr>
              <w:ins w:id="807" w:author="Steve Maas" w:date="2015-05-13T13:54:00Z"/>
            </w:rPr>
          </w:rPrChange>
        </w:rPr>
      </w:pPr>
      <w:ins w:id="808" w:author="Steve Maas" w:date="2015-05-13T13:55:00Z">
        <w:r>
          <w:rPr>
            <w:b/>
          </w:rPr>
          <w:t>8-point Gauss rule</w:t>
        </w:r>
      </w:ins>
      <w:ins w:id="809"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13"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14">
          <w:tblGrid>
            <w:gridCol w:w="2394"/>
            <w:gridCol w:w="2394"/>
            <w:gridCol w:w="2394"/>
            <w:gridCol w:w="2394"/>
          </w:tblGrid>
        </w:tblGridChange>
      </w:tblGrid>
      <w:tr w:rsidR="002D4065" w14:paraId="3A0DF056" w14:textId="77777777" w:rsidTr="002D4065">
        <w:trPr>
          <w:ins w:id="815" w:author="Steve Maas" w:date="2015-05-13T13:55:00Z"/>
        </w:trPr>
        <w:tc>
          <w:tcPr>
            <w:tcW w:w="2394" w:type="dxa"/>
            <w:shd w:val="clear" w:color="auto" w:fill="DDD9C3" w:themeFill="background2" w:themeFillShade="E6"/>
            <w:tcPrChange w:id="816" w:author="Steve Maas" w:date="2015-05-13T13:59:00Z">
              <w:tcPr>
                <w:tcW w:w="2394" w:type="dxa"/>
              </w:tcPr>
            </w:tcPrChange>
          </w:tcPr>
          <w:p w14:paraId="3F897F03" w14:textId="08B8747E" w:rsidR="002D4065" w:rsidRPr="002D4065" w:rsidRDefault="002D4065" w:rsidP="002D4065">
            <w:pPr>
              <w:rPr>
                <w:ins w:id="817" w:author="Steve Maas" w:date="2015-05-13T13:55:00Z"/>
                <w:b/>
                <w:rPrChange w:id="818" w:author="Steve Maas" w:date="2015-05-13T13:55:00Z">
                  <w:rPr>
                    <w:ins w:id="819" w:author="Steve Maas" w:date="2015-05-13T13:55:00Z"/>
                  </w:rPr>
                </w:rPrChange>
              </w:rPr>
            </w:pPr>
            <w:ins w:id="820" w:author="Steve Maas" w:date="2015-05-13T13:55:00Z">
              <w:r>
                <w:rPr>
                  <w:b/>
                </w:rPr>
                <w:t>r</w:t>
              </w:r>
            </w:ins>
          </w:p>
        </w:tc>
        <w:tc>
          <w:tcPr>
            <w:tcW w:w="2394" w:type="dxa"/>
            <w:shd w:val="clear" w:color="auto" w:fill="DDD9C3" w:themeFill="background2" w:themeFillShade="E6"/>
            <w:tcPrChange w:id="821" w:author="Steve Maas" w:date="2015-05-13T13:59:00Z">
              <w:tcPr>
                <w:tcW w:w="2394" w:type="dxa"/>
              </w:tcPr>
            </w:tcPrChange>
          </w:tcPr>
          <w:p w14:paraId="18DA77B9" w14:textId="2759CBD5" w:rsidR="002D4065" w:rsidRPr="002D4065" w:rsidRDefault="002D4065" w:rsidP="002D4065">
            <w:pPr>
              <w:rPr>
                <w:ins w:id="822" w:author="Steve Maas" w:date="2015-05-13T13:55:00Z"/>
                <w:b/>
                <w:rPrChange w:id="823" w:author="Steve Maas" w:date="2015-05-13T13:55:00Z">
                  <w:rPr>
                    <w:ins w:id="824" w:author="Steve Maas" w:date="2015-05-13T13:55:00Z"/>
                  </w:rPr>
                </w:rPrChange>
              </w:rPr>
            </w:pPr>
            <w:ins w:id="825" w:author="Steve Maas" w:date="2015-05-13T13:55:00Z">
              <w:r w:rsidRPr="002D4065">
                <w:rPr>
                  <w:b/>
                </w:rPr>
                <w:t>s</w:t>
              </w:r>
            </w:ins>
          </w:p>
        </w:tc>
        <w:tc>
          <w:tcPr>
            <w:tcW w:w="2394" w:type="dxa"/>
            <w:shd w:val="clear" w:color="auto" w:fill="DDD9C3" w:themeFill="background2" w:themeFillShade="E6"/>
            <w:tcPrChange w:id="826" w:author="Steve Maas" w:date="2015-05-13T13:59:00Z">
              <w:tcPr>
                <w:tcW w:w="2394" w:type="dxa"/>
              </w:tcPr>
            </w:tcPrChange>
          </w:tcPr>
          <w:p w14:paraId="102FC1B0" w14:textId="3AED7DDA" w:rsidR="002D4065" w:rsidRPr="002D4065" w:rsidRDefault="002D4065" w:rsidP="002D4065">
            <w:pPr>
              <w:rPr>
                <w:ins w:id="827" w:author="Steve Maas" w:date="2015-05-13T13:55:00Z"/>
                <w:b/>
                <w:rPrChange w:id="828" w:author="Steve Maas" w:date="2015-05-13T13:55:00Z">
                  <w:rPr>
                    <w:ins w:id="829" w:author="Steve Maas" w:date="2015-05-13T13:55:00Z"/>
                  </w:rPr>
                </w:rPrChange>
              </w:rPr>
            </w:pPr>
            <w:ins w:id="830" w:author="Steve Maas" w:date="2015-05-13T13:55:00Z">
              <w:r>
                <w:rPr>
                  <w:b/>
                </w:rPr>
                <w:t>t</w:t>
              </w:r>
            </w:ins>
          </w:p>
        </w:tc>
        <w:tc>
          <w:tcPr>
            <w:tcW w:w="2394" w:type="dxa"/>
            <w:shd w:val="clear" w:color="auto" w:fill="DDD9C3" w:themeFill="background2" w:themeFillShade="E6"/>
            <w:tcPrChange w:id="831" w:author="Steve Maas" w:date="2015-05-13T13:59:00Z">
              <w:tcPr>
                <w:tcW w:w="2394" w:type="dxa"/>
              </w:tcPr>
            </w:tcPrChange>
          </w:tcPr>
          <w:p w14:paraId="1326295F" w14:textId="647445CD" w:rsidR="002D4065" w:rsidRPr="002D4065" w:rsidRDefault="002D4065" w:rsidP="002D4065">
            <w:pPr>
              <w:rPr>
                <w:ins w:id="832" w:author="Steve Maas" w:date="2015-05-13T13:55:00Z"/>
                <w:b/>
                <w:rPrChange w:id="833" w:author="Steve Maas" w:date="2015-05-13T13:55:00Z">
                  <w:rPr>
                    <w:ins w:id="834" w:author="Steve Maas" w:date="2015-05-13T13:55:00Z"/>
                  </w:rPr>
                </w:rPrChange>
              </w:rPr>
            </w:pPr>
            <w:ins w:id="835" w:author="Steve Maas" w:date="2015-05-13T13:55:00Z">
              <w:r w:rsidRPr="002D4065">
                <w:rPr>
                  <w:b/>
                  <w:rPrChange w:id="836" w:author="Steve Maas" w:date="2015-05-13T13:55:00Z">
                    <w:rPr/>
                  </w:rPrChange>
                </w:rPr>
                <w:t>w</w:t>
              </w:r>
            </w:ins>
          </w:p>
        </w:tc>
      </w:tr>
      <w:tr w:rsidR="002D4065" w14:paraId="7F575413" w14:textId="77777777" w:rsidTr="002D4065">
        <w:trPr>
          <w:ins w:id="837" w:author="Steve Maas" w:date="2015-05-13T13:55:00Z"/>
        </w:trPr>
        <w:tc>
          <w:tcPr>
            <w:tcW w:w="2394" w:type="dxa"/>
          </w:tcPr>
          <w:p w14:paraId="43C9F061" w14:textId="3A126FC0" w:rsidR="002D4065" w:rsidRDefault="002D4065" w:rsidP="002D4065">
            <w:pPr>
              <w:rPr>
                <w:ins w:id="838" w:author="Steve Maas" w:date="2015-05-13T13:55:00Z"/>
              </w:rPr>
            </w:pPr>
            <w:ins w:id="839" w:author="Steve Maas" w:date="2015-05-13T13:57:00Z">
              <w:r w:rsidRPr="002D4065">
                <w:t>0.0158359099</w:t>
              </w:r>
            </w:ins>
          </w:p>
        </w:tc>
        <w:tc>
          <w:tcPr>
            <w:tcW w:w="2394" w:type="dxa"/>
          </w:tcPr>
          <w:p w14:paraId="35178A9D" w14:textId="5D999A79" w:rsidR="002D4065" w:rsidRDefault="002D4065" w:rsidP="002D4065">
            <w:pPr>
              <w:rPr>
                <w:ins w:id="840" w:author="Steve Maas" w:date="2015-05-13T13:55:00Z"/>
              </w:rPr>
            </w:pPr>
            <w:ins w:id="841" w:author="Steve Maas" w:date="2015-05-13T13:57:00Z">
              <w:r w:rsidRPr="002D4065">
                <w:t>0.3280546970</w:t>
              </w:r>
            </w:ins>
          </w:p>
        </w:tc>
        <w:tc>
          <w:tcPr>
            <w:tcW w:w="2394" w:type="dxa"/>
          </w:tcPr>
          <w:p w14:paraId="632D668D" w14:textId="15836BBB" w:rsidR="002D4065" w:rsidRDefault="002D4065" w:rsidP="002D4065">
            <w:pPr>
              <w:rPr>
                <w:ins w:id="842" w:author="Steve Maas" w:date="2015-05-13T13:55:00Z"/>
              </w:rPr>
            </w:pPr>
            <w:ins w:id="843" w:author="Steve Maas" w:date="2015-05-13T13:57:00Z">
              <w:r w:rsidRPr="002D4065">
                <w:t>0.3280546970</w:t>
              </w:r>
            </w:ins>
          </w:p>
        </w:tc>
        <w:tc>
          <w:tcPr>
            <w:tcW w:w="2394" w:type="dxa"/>
          </w:tcPr>
          <w:p w14:paraId="5FC40DEE" w14:textId="6C179B41" w:rsidR="002D4065" w:rsidRDefault="002D4065" w:rsidP="002D4065">
            <w:pPr>
              <w:rPr>
                <w:ins w:id="844" w:author="Steve Maas" w:date="2015-05-13T13:55:00Z"/>
              </w:rPr>
            </w:pPr>
            <w:ins w:id="845" w:author="Steve Maas" w:date="2015-05-13T13:57:00Z">
              <w:r w:rsidRPr="002D4065">
                <w:t>0.138527967</w:t>
              </w:r>
            </w:ins>
          </w:p>
        </w:tc>
      </w:tr>
      <w:tr w:rsidR="002D4065" w14:paraId="09825542" w14:textId="77777777" w:rsidTr="002D4065">
        <w:trPr>
          <w:ins w:id="846" w:author="Steve Maas" w:date="2015-05-13T13:55:00Z"/>
        </w:trPr>
        <w:tc>
          <w:tcPr>
            <w:tcW w:w="2394" w:type="dxa"/>
          </w:tcPr>
          <w:p w14:paraId="54415D54" w14:textId="642E7833" w:rsidR="002D4065" w:rsidRDefault="002D4065" w:rsidP="002D4065">
            <w:pPr>
              <w:rPr>
                <w:ins w:id="847" w:author="Steve Maas" w:date="2015-05-13T13:55:00Z"/>
              </w:rPr>
            </w:pPr>
            <w:ins w:id="848" w:author="Steve Maas" w:date="2015-05-13T13:57:00Z">
              <w:r w:rsidRPr="002D4065">
                <w:t>0.3280546970</w:t>
              </w:r>
            </w:ins>
          </w:p>
        </w:tc>
        <w:tc>
          <w:tcPr>
            <w:tcW w:w="2394" w:type="dxa"/>
          </w:tcPr>
          <w:p w14:paraId="6AA6463D" w14:textId="6CCFF86A" w:rsidR="002D4065" w:rsidRDefault="002D4065" w:rsidP="002D4065">
            <w:pPr>
              <w:rPr>
                <w:ins w:id="849" w:author="Steve Maas" w:date="2015-05-13T13:55:00Z"/>
              </w:rPr>
            </w:pPr>
            <w:ins w:id="850" w:author="Steve Maas" w:date="2015-05-13T13:58:00Z">
              <w:r w:rsidRPr="002D4065">
                <w:t>0.0158359099</w:t>
              </w:r>
            </w:ins>
          </w:p>
        </w:tc>
        <w:tc>
          <w:tcPr>
            <w:tcW w:w="2394" w:type="dxa"/>
          </w:tcPr>
          <w:p w14:paraId="07E1937D" w14:textId="009EC8E9" w:rsidR="002D4065" w:rsidRDefault="002D4065" w:rsidP="002D4065">
            <w:pPr>
              <w:rPr>
                <w:ins w:id="851" w:author="Steve Maas" w:date="2015-05-13T13:55:00Z"/>
              </w:rPr>
            </w:pPr>
            <w:ins w:id="852" w:author="Steve Maas" w:date="2015-05-13T13:58:00Z">
              <w:r w:rsidRPr="002D4065">
                <w:t>0.3280546970</w:t>
              </w:r>
            </w:ins>
          </w:p>
        </w:tc>
        <w:tc>
          <w:tcPr>
            <w:tcW w:w="2394" w:type="dxa"/>
          </w:tcPr>
          <w:p w14:paraId="73E3E984" w14:textId="59AB20A0" w:rsidR="002D4065" w:rsidRDefault="002D4065" w:rsidP="002D4065">
            <w:pPr>
              <w:rPr>
                <w:ins w:id="853" w:author="Steve Maas" w:date="2015-05-13T13:55:00Z"/>
              </w:rPr>
            </w:pPr>
            <w:ins w:id="854" w:author="Steve Maas" w:date="2015-05-13T13:57:00Z">
              <w:r w:rsidRPr="002D4065">
                <w:t>0.138527967</w:t>
              </w:r>
            </w:ins>
          </w:p>
        </w:tc>
      </w:tr>
      <w:tr w:rsidR="002D4065" w14:paraId="150703E2" w14:textId="77777777" w:rsidTr="002D4065">
        <w:trPr>
          <w:ins w:id="855" w:author="Steve Maas" w:date="2015-05-13T13:55:00Z"/>
        </w:trPr>
        <w:tc>
          <w:tcPr>
            <w:tcW w:w="2394" w:type="dxa"/>
          </w:tcPr>
          <w:p w14:paraId="680D7275" w14:textId="668E552E" w:rsidR="002D4065" w:rsidRDefault="002D4065" w:rsidP="002D4065">
            <w:pPr>
              <w:rPr>
                <w:ins w:id="856" w:author="Steve Maas" w:date="2015-05-13T13:55:00Z"/>
              </w:rPr>
            </w:pPr>
            <w:ins w:id="857" w:author="Steve Maas" w:date="2015-05-13T13:58:00Z">
              <w:r w:rsidRPr="002D4065">
                <w:t>0.3280546970</w:t>
              </w:r>
            </w:ins>
          </w:p>
        </w:tc>
        <w:tc>
          <w:tcPr>
            <w:tcW w:w="2394" w:type="dxa"/>
          </w:tcPr>
          <w:p w14:paraId="66ECD628" w14:textId="7D66AAF0" w:rsidR="002D4065" w:rsidRDefault="002D4065" w:rsidP="002D4065">
            <w:pPr>
              <w:rPr>
                <w:ins w:id="858" w:author="Steve Maas" w:date="2015-05-13T13:55:00Z"/>
              </w:rPr>
            </w:pPr>
            <w:ins w:id="859" w:author="Steve Maas" w:date="2015-05-13T13:58:00Z">
              <w:r w:rsidRPr="002D4065">
                <w:t>0.3280546970</w:t>
              </w:r>
            </w:ins>
          </w:p>
        </w:tc>
        <w:tc>
          <w:tcPr>
            <w:tcW w:w="2394" w:type="dxa"/>
          </w:tcPr>
          <w:p w14:paraId="26E0ACB3" w14:textId="0179F7B8" w:rsidR="002D4065" w:rsidRDefault="002D4065" w:rsidP="002D4065">
            <w:pPr>
              <w:rPr>
                <w:ins w:id="860" w:author="Steve Maas" w:date="2015-05-13T13:55:00Z"/>
              </w:rPr>
            </w:pPr>
            <w:ins w:id="861" w:author="Steve Maas" w:date="2015-05-13T13:58:00Z">
              <w:r w:rsidRPr="002D4065">
                <w:t>0.0158359099</w:t>
              </w:r>
            </w:ins>
          </w:p>
        </w:tc>
        <w:tc>
          <w:tcPr>
            <w:tcW w:w="2394" w:type="dxa"/>
          </w:tcPr>
          <w:p w14:paraId="144E25A6" w14:textId="20302099" w:rsidR="002D4065" w:rsidRDefault="002D4065" w:rsidP="002D4065">
            <w:pPr>
              <w:rPr>
                <w:ins w:id="862" w:author="Steve Maas" w:date="2015-05-13T13:55:00Z"/>
              </w:rPr>
            </w:pPr>
            <w:ins w:id="863" w:author="Steve Maas" w:date="2015-05-13T13:57:00Z">
              <w:r w:rsidRPr="002D4065">
                <w:t>0.138527967</w:t>
              </w:r>
            </w:ins>
          </w:p>
        </w:tc>
      </w:tr>
      <w:tr w:rsidR="002D4065" w14:paraId="1F831F49" w14:textId="77777777" w:rsidTr="002D4065">
        <w:trPr>
          <w:ins w:id="864" w:author="Steve Maas" w:date="2015-05-13T13:55:00Z"/>
        </w:trPr>
        <w:tc>
          <w:tcPr>
            <w:tcW w:w="2394" w:type="dxa"/>
          </w:tcPr>
          <w:p w14:paraId="492CBFE1" w14:textId="66B8ADB3" w:rsidR="002D4065" w:rsidRDefault="002D4065" w:rsidP="002D4065">
            <w:pPr>
              <w:rPr>
                <w:ins w:id="865" w:author="Steve Maas" w:date="2015-05-13T13:55:00Z"/>
              </w:rPr>
            </w:pPr>
            <w:ins w:id="866" w:author="Steve Maas" w:date="2015-05-13T13:58:00Z">
              <w:r w:rsidRPr="002D4065">
                <w:t>0.3280546970</w:t>
              </w:r>
            </w:ins>
          </w:p>
        </w:tc>
        <w:tc>
          <w:tcPr>
            <w:tcW w:w="2394" w:type="dxa"/>
          </w:tcPr>
          <w:p w14:paraId="54C9FF37" w14:textId="55EC9740" w:rsidR="002D4065" w:rsidRDefault="002D4065" w:rsidP="002D4065">
            <w:pPr>
              <w:rPr>
                <w:ins w:id="867" w:author="Steve Maas" w:date="2015-05-13T13:55:00Z"/>
              </w:rPr>
            </w:pPr>
            <w:ins w:id="868" w:author="Steve Maas" w:date="2015-05-13T13:58:00Z">
              <w:r w:rsidRPr="002D4065">
                <w:t>0.3280546970</w:t>
              </w:r>
            </w:ins>
          </w:p>
        </w:tc>
        <w:tc>
          <w:tcPr>
            <w:tcW w:w="2394" w:type="dxa"/>
          </w:tcPr>
          <w:p w14:paraId="6450D112" w14:textId="70734950" w:rsidR="002D4065" w:rsidRDefault="002D4065" w:rsidP="002D4065">
            <w:pPr>
              <w:rPr>
                <w:ins w:id="869" w:author="Steve Maas" w:date="2015-05-13T13:55:00Z"/>
              </w:rPr>
            </w:pPr>
            <w:ins w:id="870" w:author="Steve Maas" w:date="2015-05-13T13:58:00Z">
              <w:r w:rsidRPr="002D4065">
                <w:t>0.3280546970</w:t>
              </w:r>
            </w:ins>
          </w:p>
        </w:tc>
        <w:tc>
          <w:tcPr>
            <w:tcW w:w="2394" w:type="dxa"/>
          </w:tcPr>
          <w:p w14:paraId="0B71958E" w14:textId="6E7580C2" w:rsidR="002D4065" w:rsidRDefault="002D4065" w:rsidP="002D4065">
            <w:pPr>
              <w:rPr>
                <w:ins w:id="871" w:author="Steve Maas" w:date="2015-05-13T13:55:00Z"/>
              </w:rPr>
            </w:pPr>
            <w:ins w:id="872" w:author="Steve Maas" w:date="2015-05-13T13:57:00Z">
              <w:r w:rsidRPr="002D4065">
                <w:t>0.138527967</w:t>
              </w:r>
            </w:ins>
          </w:p>
        </w:tc>
      </w:tr>
      <w:tr w:rsidR="002D4065" w14:paraId="1E65ECCC" w14:textId="77777777" w:rsidTr="002D4065">
        <w:trPr>
          <w:ins w:id="873" w:author="Steve Maas" w:date="2015-05-13T13:55:00Z"/>
        </w:trPr>
        <w:tc>
          <w:tcPr>
            <w:tcW w:w="2394" w:type="dxa"/>
          </w:tcPr>
          <w:p w14:paraId="0453FDED" w14:textId="4790953B" w:rsidR="002D4065" w:rsidRDefault="002D4065" w:rsidP="002D4065">
            <w:pPr>
              <w:rPr>
                <w:ins w:id="874" w:author="Steve Maas" w:date="2015-05-13T13:55:00Z"/>
              </w:rPr>
            </w:pPr>
            <w:ins w:id="875" w:author="Steve Maas" w:date="2015-05-13T13:58:00Z">
              <w:r w:rsidRPr="002D4065">
                <w:t>0.6791431780</w:t>
              </w:r>
            </w:ins>
          </w:p>
        </w:tc>
        <w:tc>
          <w:tcPr>
            <w:tcW w:w="2394" w:type="dxa"/>
          </w:tcPr>
          <w:p w14:paraId="25412EBD" w14:textId="5CFEF764" w:rsidR="002D4065" w:rsidRDefault="002D4065" w:rsidP="002D4065">
            <w:pPr>
              <w:rPr>
                <w:ins w:id="876" w:author="Steve Maas" w:date="2015-05-13T13:55:00Z"/>
              </w:rPr>
            </w:pPr>
            <w:ins w:id="877" w:author="Steve Maas" w:date="2015-05-13T13:58:00Z">
              <w:r w:rsidRPr="002D4065">
                <w:t>0.1069522740</w:t>
              </w:r>
            </w:ins>
          </w:p>
        </w:tc>
        <w:tc>
          <w:tcPr>
            <w:tcW w:w="2394" w:type="dxa"/>
          </w:tcPr>
          <w:p w14:paraId="50AAC0A2" w14:textId="201189B3" w:rsidR="002D4065" w:rsidRDefault="002D4065" w:rsidP="002D4065">
            <w:pPr>
              <w:rPr>
                <w:ins w:id="878" w:author="Steve Maas" w:date="2015-05-13T13:55:00Z"/>
              </w:rPr>
            </w:pPr>
            <w:ins w:id="879" w:author="Steve Maas" w:date="2015-05-13T13:58:00Z">
              <w:r w:rsidRPr="002D4065">
                <w:t>0.1069522740</w:t>
              </w:r>
            </w:ins>
          </w:p>
        </w:tc>
        <w:tc>
          <w:tcPr>
            <w:tcW w:w="2394" w:type="dxa"/>
          </w:tcPr>
          <w:p w14:paraId="41ACD4A1" w14:textId="6B74D984" w:rsidR="002D4065" w:rsidRDefault="002D4065" w:rsidP="002D4065">
            <w:pPr>
              <w:rPr>
                <w:ins w:id="880" w:author="Steve Maas" w:date="2015-05-13T13:55:00Z"/>
              </w:rPr>
            </w:pPr>
            <w:ins w:id="881" w:author="Steve Maas" w:date="2015-05-13T13:57:00Z">
              <w:r w:rsidRPr="002D4065">
                <w:t>0.111472033</w:t>
              </w:r>
            </w:ins>
          </w:p>
        </w:tc>
      </w:tr>
      <w:tr w:rsidR="002D4065" w14:paraId="6C2CF0A9" w14:textId="77777777" w:rsidTr="002D4065">
        <w:trPr>
          <w:ins w:id="882" w:author="Steve Maas" w:date="2015-05-13T13:55:00Z"/>
        </w:trPr>
        <w:tc>
          <w:tcPr>
            <w:tcW w:w="2394" w:type="dxa"/>
          </w:tcPr>
          <w:p w14:paraId="473A0C73" w14:textId="5BDC5F0F" w:rsidR="002D4065" w:rsidRDefault="002D4065" w:rsidP="002D4065">
            <w:pPr>
              <w:rPr>
                <w:ins w:id="883" w:author="Steve Maas" w:date="2015-05-13T13:55:00Z"/>
              </w:rPr>
            </w:pPr>
            <w:ins w:id="884" w:author="Steve Maas" w:date="2015-05-13T13:58:00Z">
              <w:r w:rsidRPr="002D4065">
                <w:t>0.1069522740</w:t>
              </w:r>
            </w:ins>
          </w:p>
        </w:tc>
        <w:tc>
          <w:tcPr>
            <w:tcW w:w="2394" w:type="dxa"/>
          </w:tcPr>
          <w:p w14:paraId="18FC766A" w14:textId="44C74D76" w:rsidR="002D4065" w:rsidRDefault="002D4065" w:rsidP="002D4065">
            <w:pPr>
              <w:rPr>
                <w:ins w:id="885" w:author="Steve Maas" w:date="2015-05-13T13:55:00Z"/>
              </w:rPr>
            </w:pPr>
            <w:ins w:id="886" w:author="Steve Maas" w:date="2015-05-13T13:58:00Z">
              <w:r w:rsidRPr="002D4065">
                <w:t>0.6791431780</w:t>
              </w:r>
            </w:ins>
          </w:p>
        </w:tc>
        <w:tc>
          <w:tcPr>
            <w:tcW w:w="2394" w:type="dxa"/>
          </w:tcPr>
          <w:p w14:paraId="285783CC" w14:textId="3037A3C8" w:rsidR="002D4065" w:rsidRDefault="002D4065" w:rsidP="002D4065">
            <w:pPr>
              <w:rPr>
                <w:ins w:id="887" w:author="Steve Maas" w:date="2015-05-13T13:55:00Z"/>
              </w:rPr>
            </w:pPr>
            <w:ins w:id="888" w:author="Steve Maas" w:date="2015-05-13T13:58:00Z">
              <w:r w:rsidRPr="002D4065">
                <w:t>0.1069522740</w:t>
              </w:r>
            </w:ins>
          </w:p>
        </w:tc>
        <w:tc>
          <w:tcPr>
            <w:tcW w:w="2394" w:type="dxa"/>
          </w:tcPr>
          <w:p w14:paraId="4067E0EE" w14:textId="1B25DE70" w:rsidR="002D4065" w:rsidRDefault="002D4065" w:rsidP="002D4065">
            <w:pPr>
              <w:rPr>
                <w:ins w:id="889" w:author="Steve Maas" w:date="2015-05-13T13:55:00Z"/>
              </w:rPr>
            </w:pPr>
            <w:ins w:id="890" w:author="Steve Maas" w:date="2015-05-13T13:57:00Z">
              <w:r w:rsidRPr="002D4065">
                <w:t>0.111472033</w:t>
              </w:r>
            </w:ins>
          </w:p>
        </w:tc>
      </w:tr>
      <w:tr w:rsidR="002D4065" w14:paraId="611F4C21" w14:textId="77777777" w:rsidTr="002D4065">
        <w:trPr>
          <w:ins w:id="891" w:author="Steve Maas" w:date="2015-05-13T13:55:00Z"/>
        </w:trPr>
        <w:tc>
          <w:tcPr>
            <w:tcW w:w="2394" w:type="dxa"/>
          </w:tcPr>
          <w:p w14:paraId="13197A4F" w14:textId="6193079F" w:rsidR="002D4065" w:rsidRDefault="002D4065" w:rsidP="002D4065">
            <w:pPr>
              <w:rPr>
                <w:ins w:id="892" w:author="Steve Maas" w:date="2015-05-13T13:55:00Z"/>
              </w:rPr>
            </w:pPr>
            <w:ins w:id="893" w:author="Steve Maas" w:date="2015-05-13T13:58:00Z">
              <w:r w:rsidRPr="002D4065">
                <w:t>0.1069522740</w:t>
              </w:r>
            </w:ins>
          </w:p>
        </w:tc>
        <w:tc>
          <w:tcPr>
            <w:tcW w:w="2394" w:type="dxa"/>
          </w:tcPr>
          <w:p w14:paraId="5375E65D" w14:textId="6098420A" w:rsidR="002D4065" w:rsidRDefault="002D4065" w:rsidP="002D4065">
            <w:pPr>
              <w:rPr>
                <w:ins w:id="894" w:author="Steve Maas" w:date="2015-05-13T13:55:00Z"/>
              </w:rPr>
            </w:pPr>
            <w:ins w:id="895" w:author="Steve Maas" w:date="2015-05-13T13:58:00Z">
              <w:r w:rsidRPr="002D4065">
                <w:t>0.1069522740</w:t>
              </w:r>
            </w:ins>
          </w:p>
        </w:tc>
        <w:tc>
          <w:tcPr>
            <w:tcW w:w="2394" w:type="dxa"/>
          </w:tcPr>
          <w:p w14:paraId="6D136A6E" w14:textId="2CF38DFF" w:rsidR="002D4065" w:rsidRDefault="002D4065" w:rsidP="002D4065">
            <w:pPr>
              <w:rPr>
                <w:ins w:id="896" w:author="Steve Maas" w:date="2015-05-13T13:55:00Z"/>
              </w:rPr>
            </w:pPr>
            <w:ins w:id="897" w:author="Steve Maas" w:date="2015-05-13T13:58:00Z">
              <w:r w:rsidRPr="002D4065">
                <w:t>0.6791431780</w:t>
              </w:r>
            </w:ins>
          </w:p>
        </w:tc>
        <w:tc>
          <w:tcPr>
            <w:tcW w:w="2394" w:type="dxa"/>
          </w:tcPr>
          <w:p w14:paraId="1CE6E657" w14:textId="31458BEF" w:rsidR="002D4065" w:rsidRDefault="002D4065" w:rsidP="002D4065">
            <w:pPr>
              <w:rPr>
                <w:ins w:id="898" w:author="Steve Maas" w:date="2015-05-13T13:55:00Z"/>
              </w:rPr>
            </w:pPr>
            <w:ins w:id="899" w:author="Steve Maas" w:date="2015-05-13T13:57:00Z">
              <w:r w:rsidRPr="002D4065">
                <w:t>0.111472033</w:t>
              </w:r>
            </w:ins>
          </w:p>
        </w:tc>
      </w:tr>
      <w:tr w:rsidR="002D4065" w14:paraId="4AB2FBF7" w14:textId="77777777" w:rsidTr="002D4065">
        <w:trPr>
          <w:ins w:id="900" w:author="Steve Maas" w:date="2015-05-13T13:57:00Z"/>
        </w:trPr>
        <w:tc>
          <w:tcPr>
            <w:tcW w:w="2394" w:type="dxa"/>
          </w:tcPr>
          <w:p w14:paraId="1A10E1A5" w14:textId="4C2A6D52" w:rsidR="002D4065" w:rsidRDefault="002D4065" w:rsidP="002D4065">
            <w:pPr>
              <w:rPr>
                <w:ins w:id="901" w:author="Steve Maas" w:date="2015-05-13T13:57:00Z"/>
              </w:rPr>
            </w:pPr>
            <w:ins w:id="902" w:author="Steve Maas" w:date="2015-05-13T13:58:00Z">
              <w:r w:rsidRPr="002D4065">
                <w:t>0.1069522740</w:t>
              </w:r>
            </w:ins>
          </w:p>
        </w:tc>
        <w:tc>
          <w:tcPr>
            <w:tcW w:w="2394" w:type="dxa"/>
          </w:tcPr>
          <w:p w14:paraId="14AD31EA" w14:textId="12B0CE04" w:rsidR="002D4065" w:rsidRDefault="002D4065" w:rsidP="002D4065">
            <w:pPr>
              <w:rPr>
                <w:ins w:id="903" w:author="Steve Maas" w:date="2015-05-13T13:57:00Z"/>
              </w:rPr>
            </w:pPr>
            <w:ins w:id="904" w:author="Steve Maas" w:date="2015-05-13T13:58:00Z">
              <w:r w:rsidRPr="002D4065">
                <w:t>0.1069522740</w:t>
              </w:r>
            </w:ins>
          </w:p>
        </w:tc>
        <w:tc>
          <w:tcPr>
            <w:tcW w:w="2394" w:type="dxa"/>
          </w:tcPr>
          <w:p w14:paraId="53608F9C" w14:textId="23DC2029" w:rsidR="002D4065" w:rsidRDefault="002D4065" w:rsidP="002D4065">
            <w:pPr>
              <w:rPr>
                <w:ins w:id="905" w:author="Steve Maas" w:date="2015-05-13T13:57:00Z"/>
              </w:rPr>
            </w:pPr>
            <w:ins w:id="906" w:author="Steve Maas" w:date="2015-05-13T13:58:00Z">
              <w:r w:rsidRPr="002D4065">
                <w:t>0.1069522740</w:t>
              </w:r>
            </w:ins>
          </w:p>
        </w:tc>
        <w:tc>
          <w:tcPr>
            <w:tcW w:w="2394" w:type="dxa"/>
          </w:tcPr>
          <w:p w14:paraId="3A7236F4" w14:textId="7194D10F" w:rsidR="002D4065" w:rsidRPr="002D4065" w:rsidRDefault="002D4065" w:rsidP="002D4065">
            <w:pPr>
              <w:rPr>
                <w:ins w:id="907" w:author="Steve Maas" w:date="2015-05-13T13:57:00Z"/>
              </w:rPr>
            </w:pPr>
            <w:ins w:id="908" w:author="Steve Maas" w:date="2015-05-13T13:57:00Z">
              <w:r w:rsidRPr="002D4065">
                <w:t>0.111472033</w:t>
              </w:r>
            </w:ins>
          </w:p>
        </w:tc>
      </w:tr>
    </w:tbl>
    <w:p w14:paraId="0618F407" w14:textId="77777777" w:rsidR="002D4065" w:rsidRDefault="002D4065" w:rsidP="002D4065">
      <w:pPr>
        <w:rPr>
          <w:ins w:id="909" w:author="Steve Maas" w:date="2015-05-13T13:57:00Z"/>
        </w:rPr>
      </w:pPr>
    </w:p>
    <w:p w14:paraId="4ECA7AEB" w14:textId="7795D80E" w:rsidR="002D4065" w:rsidRDefault="002D4065" w:rsidP="002D4065">
      <w:pPr>
        <w:rPr>
          <w:ins w:id="910" w:author="Steve Maas" w:date="2015-05-13T13:59:00Z"/>
          <w:b/>
        </w:rPr>
      </w:pPr>
      <w:ins w:id="911"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12"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13" w:author="Steve Maas" w:date="2015-05-13T14:00:00Z"/>
                <w:b/>
              </w:rPr>
            </w:pPr>
            <w:ins w:id="914"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15" w:author="Steve Maas" w:date="2015-05-13T14:00:00Z"/>
                <w:b/>
              </w:rPr>
            </w:pPr>
            <w:ins w:id="916"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17" w:author="Steve Maas" w:date="2015-05-13T14:00:00Z"/>
                <w:b/>
              </w:rPr>
            </w:pPr>
            <w:ins w:id="918"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19" w:author="Steve Maas" w:date="2015-05-13T14:00:00Z"/>
                <w:b/>
              </w:rPr>
            </w:pPr>
            <w:ins w:id="920" w:author="Steve Maas" w:date="2015-05-13T14:00:00Z">
              <w:r w:rsidRPr="00A76791">
                <w:rPr>
                  <w:b/>
                </w:rPr>
                <w:t>w</w:t>
              </w:r>
            </w:ins>
          </w:p>
        </w:tc>
      </w:tr>
      <w:tr w:rsidR="002D4065" w14:paraId="28069772" w14:textId="77777777" w:rsidTr="002D4065">
        <w:trPr>
          <w:ins w:id="921" w:author="Steve Maas" w:date="2015-05-13T13:59:00Z"/>
        </w:trPr>
        <w:tc>
          <w:tcPr>
            <w:tcW w:w="2394" w:type="dxa"/>
          </w:tcPr>
          <w:p w14:paraId="13E059B0" w14:textId="26D329F2" w:rsidR="002D4065" w:rsidRPr="002D4065" w:rsidRDefault="002D4065" w:rsidP="002D4065">
            <w:pPr>
              <w:rPr>
                <w:ins w:id="922" w:author="Steve Maas" w:date="2015-05-13T13:59:00Z"/>
                <w:rPrChange w:id="923" w:author="Steve Maas" w:date="2015-05-13T14:01:00Z">
                  <w:rPr>
                    <w:ins w:id="924" w:author="Steve Maas" w:date="2015-05-13T13:59:00Z"/>
                    <w:b/>
                  </w:rPr>
                </w:rPrChange>
              </w:rPr>
            </w:pPr>
            <w:ins w:id="925" w:author="Steve Maas" w:date="2015-05-13T14:01:00Z">
              <w:r w:rsidRPr="002D4065">
                <w:rPr>
                  <w:rPrChange w:id="926" w:author="Steve Maas" w:date="2015-05-13T14:01:00Z">
                    <w:rPr>
                      <w:b/>
                    </w:rPr>
                  </w:rPrChange>
                </w:rPr>
                <w:t>0.25</w:t>
              </w:r>
            </w:ins>
          </w:p>
        </w:tc>
        <w:tc>
          <w:tcPr>
            <w:tcW w:w="2394" w:type="dxa"/>
          </w:tcPr>
          <w:p w14:paraId="20DD80B1" w14:textId="3AFB5ED8" w:rsidR="002D4065" w:rsidRDefault="002D4065" w:rsidP="002D4065">
            <w:pPr>
              <w:rPr>
                <w:ins w:id="927" w:author="Steve Maas" w:date="2015-05-13T13:59:00Z"/>
                <w:b/>
              </w:rPr>
            </w:pPr>
            <w:ins w:id="928" w:author="Steve Maas" w:date="2015-05-13T14:01:00Z">
              <w:r w:rsidRPr="00A76791">
                <w:t>0.25</w:t>
              </w:r>
            </w:ins>
          </w:p>
        </w:tc>
        <w:tc>
          <w:tcPr>
            <w:tcW w:w="2394" w:type="dxa"/>
          </w:tcPr>
          <w:p w14:paraId="6C9ED247" w14:textId="5872486D" w:rsidR="002D4065" w:rsidRDefault="002D4065" w:rsidP="002D4065">
            <w:pPr>
              <w:rPr>
                <w:ins w:id="929" w:author="Steve Maas" w:date="2015-05-13T13:59:00Z"/>
                <w:b/>
              </w:rPr>
            </w:pPr>
            <w:ins w:id="930" w:author="Steve Maas" w:date="2015-05-13T14:01:00Z">
              <w:r w:rsidRPr="00A76791">
                <w:t>0.25</w:t>
              </w:r>
            </w:ins>
          </w:p>
        </w:tc>
        <w:tc>
          <w:tcPr>
            <w:tcW w:w="2394" w:type="dxa"/>
          </w:tcPr>
          <w:p w14:paraId="23F5CEAD" w14:textId="3B29AD0C" w:rsidR="002D4065" w:rsidRPr="002D4065" w:rsidRDefault="002D4065" w:rsidP="002D4065">
            <w:pPr>
              <w:rPr>
                <w:ins w:id="931" w:author="Steve Maas" w:date="2015-05-13T13:59:00Z"/>
                <w:rPrChange w:id="932" w:author="Steve Maas" w:date="2015-05-13T14:00:00Z">
                  <w:rPr>
                    <w:ins w:id="933" w:author="Steve Maas" w:date="2015-05-13T13:59:00Z"/>
                    <w:b/>
                  </w:rPr>
                </w:rPrChange>
              </w:rPr>
            </w:pPr>
            <w:ins w:id="934" w:author="Steve Maas" w:date="2015-05-13T14:00:00Z">
              <w:r w:rsidRPr="002D4065">
                <w:rPr>
                  <w:rPrChange w:id="935" w:author="Steve Maas" w:date="2015-05-13T14:00:00Z">
                    <w:rPr>
                      <w:b/>
                    </w:rPr>
                  </w:rPrChange>
                </w:rPr>
                <w:t>-0.01315555556</w:t>
              </w:r>
            </w:ins>
          </w:p>
        </w:tc>
      </w:tr>
      <w:tr w:rsidR="002D4065" w14:paraId="2A35F87E" w14:textId="77777777" w:rsidTr="002D4065">
        <w:trPr>
          <w:ins w:id="936" w:author="Steve Maas" w:date="2015-05-13T13:59:00Z"/>
        </w:trPr>
        <w:tc>
          <w:tcPr>
            <w:tcW w:w="2394" w:type="dxa"/>
          </w:tcPr>
          <w:p w14:paraId="1FECA6AA" w14:textId="54D5F780" w:rsidR="002D4065" w:rsidRPr="002D4065" w:rsidRDefault="002D4065" w:rsidP="002D4065">
            <w:pPr>
              <w:rPr>
                <w:ins w:id="937" w:author="Steve Maas" w:date="2015-05-13T13:59:00Z"/>
                <w:rPrChange w:id="938" w:author="Steve Maas" w:date="2015-05-13T14:01:00Z">
                  <w:rPr>
                    <w:ins w:id="939" w:author="Steve Maas" w:date="2015-05-13T13:59:00Z"/>
                    <w:b/>
                  </w:rPr>
                </w:rPrChange>
              </w:rPr>
            </w:pPr>
            <w:ins w:id="940" w:author="Steve Maas" w:date="2015-05-13T14:01:00Z">
              <w:r w:rsidRPr="002D4065">
                <w:t>0.071428571428571</w:t>
              </w:r>
            </w:ins>
          </w:p>
        </w:tc>
        <w:tc>
          <w:tcPr>
            <w:tcW w:w="2394" w:type="dxa"/>
          </w:tcPr>
          <w:p w14:paraId="54C28EB7" w14:textId="16600E96" w:rsidR="002D4065" w:rsidRDefault="002D4065" w:rsidP="002D4065">
            <w:pPr>
              <w:rPr>
                <w:ins w:id="941" w:author="Steve Maas" w:date="2015-05-13T13:59:00Z"/>
                <w:b/>
              </w:rPr>
            </w:pPr>
            <w:ins w:id="942" w:author="Steve Maas" w:date="2015-05-13T14:01:00Z">
              <w:r w:rsidRPr="002D4065">
                <w:t>0.071428571428571</w:t>
              </w:r>
            </w:ins>
          </w:p>
        </w:tc>
        <w:tc>
          <w:tcPr>
            <w:tcW w:w="2394" w:type="dxa"/>
          </w:tcPr>
          <w:p w14:paraId="46E9DCD8" w14:textId="7E1C5101" w:rsidR="002D4065" w:rsidRDefault="002D4065" w:rsidP="002D4065">
            <w:pPr>
              <w:rPr>
                <w:ins w:id="943" w:author="Steve Maas" w:date="2015-05-13T13:59:00Z"/>
                <w:b/>
              </w:rPr>
            </w:pPr>
            <w:ins w:id="944" w:author="Steve Maas" w:date="2015-05-13T14:01:00Z">
              <w:r w:rsidRPr="002D4065">
                <w:t>0.071428571428571</w:t>
              </w:r>
            </w:ins>
          </w:p>
        </w:tc>
        <w:tc>
          <w:tcPr>
            <w:tcW w:w="2394" w:type="dxa"/>
          </w:tcPr>
          <w:p w14:paraId="14CA268F" w14:textId="717E985B" w:rsidR="002D4065" w:rsidRPr="002D4065" w:rsidRDefault="002D4065" w:rsidP="002D4065">
            <w:pPr>
              <w:rPr>
                <w:ins w:id="945" w:author="Steve Maas" w:date="2015-05-13T13:59:00Z"/>
                <w:rPrChange w:id="946" w:author="Steve Maas" w:date="2015-05-13T14:00:00Z">
                  <w:rPr>
                    <w:ins w:id="947" w:author="Steve Maas" w:date="2015-05-13T13:59:00Z"/>
                    <w:b/>
                  </w:rPr>
                </w:rPrChange>
              </w:rPr>
            </w:pPr>
            <w:ins w:id="948" w:author="Steve Maas" w:date="2015-05-13T14:00:00Z">
              <w:r w:rsidRPr="002D4065">
                <w:rPr>
                  <w:rPrChange w:id="949" w:author="Steve Maas" w:date="2015-05-13T14:00:00Z">
                    <w:rPr>
                      <w:b/>
                    </w:rPr>
                  </w:rPrChange>
                </w:rPr>
                <w:t>0.007622222222</w:t>
              </w:r>
            </w:ins>
          </w:p>
        </w:tc>
      </w:tr>
      <w:tr w:rsidR="002D4065" w14:paraId="76243C62" w14:textId="77777777" w:rsidTr="002D4065">
        <w:trPr>
          <w:ins w:id="950" w:author="Steve Maas" w:date="2015-05-13T14:00:00Z"/>
        </w:trPr>
        <w:tc>
          <w:tcPr>
            <w:tcW w:w="2394" w:type="dxa"/>
          </w:tcPr>
          <w:p w14:paraId="2B040391" w14:textId="1C72A0DA" w:rsidR="002D4065" w:rsidRPr="002D4065" w:rsidRDefault="002D4065" w:rsidP="002D4065">
            <w:pPr>
              <w:rPr>
                <w:ins w:id="951" w:author="Steve Maas" w:date="2015-05-13T14:00:00Z"/>
                <w:rPrChange w:id="952" w:author="Steve Maas" w:date="2015-05-13T14:01:00Z">
                  <w:rPr>
                    <w:ins w:id="953" w:author="Steve Maas" w:date="2015-05-13T14:00:00Z"/>
                    <w:b/>
                  </w:rPr>
                </w:rPrChange>
              </w:rPr>
            </w:pPr>
            <w:ins w:id="954" w:author="Steve Maas" w:date="2015-05-13T14:01:00Z">
              <w:r w:rsidRPr="002D4065">
                <w:rPr>
                  <w:rPrChange w:id="955" w:author="Steve Maas" w:date="2015-05-13T14:01:00Z">
                    <w:rPr>
                      <w:b/>
                    </w:rPr>
                  </w:rPrChange>
                </w:rPr>
                <w:t>0.785714285714286</w:t>
              </w:r>
            </w:ins>
          </w:p>
        </w:tc>
        <w:tc>
          <w:tcPr>
            <w:tcW w:w="2394" w:type="dxa"/>
          </w:tcPr>
          <w:p w14:paraId="5409909D" w14:textId="1F5C7C44" w:rsidR="002D4065" w:rsidRDefault="002D4065" w:rsidP="002D4065">
            <w:pPr>
              <w:rPr>
                <w:ins w:id="956" w:author="Steve Maas" w:date="2015-05-13T14:00:00Z"/>
                <w:b/>
              </w:rPr>
            </w:pPr>
            <w:ins w:id="957" w:author="Steve Maas" w:date="2015-05-13T14:01:00Z">
              <w:r w:rsidRPr="002D4065">
                <w:t>0.071428571428571</w:t>
              </w:r>
            </w:ins>
          </w:p>
        </w:tc>
        <w:tc>
          <w:tcPr>
            <w:tcW w:w="2394" w:type="dxa"/>
          </w:tcPr>
          <w:p w14:paraId="0DFDC70E" w14:textId="3A17FB92" w:rsidR="002D4065" w:rsidRDefault="002D4065" w:rsidP="002D4065">
            <w:pPr>
              <w:rPr>
                <w:ins w:id="958" w:author="Steve Maas" w:date="2015-05-13T14:00:00Z"/>
                <w:b/>
              </w:rPr>
            </w:pPr>
            <w:ins w:id="959" w:author="Steve Maas" w:date="2015-05-13T14:01:00Z">
              <w:r w:rsidRPr="002D4065">
                <w:t>0.071428571428571</w:t>
              </w:r>
            </w:ins>
          </w:p>
        </w:tc>
        <w:tc>
          <w:tcPr>
            <w:tcW w:w="2394" w:type="dxa"/>
          </w:tcPr>
          <w:p w14:paraId="5BCA2CC4" w14:textId="672D6BFE" w:rsidR="002D4065" w:rsidRPr="002D4065" w:rsidRDefault="002D4065" w:rsidP="002D4065">
            <w:pPr>
              <w:rPr>
                <w:ins w:id="960" w:author="Steve Maas" w:date="2015-05-13T14:00:00Z"/>
                <w:b/>
                <w:rPrChange w:id="961" w:author="Steve Maas" w:date="2015-05-13T14:00:00Z">
                  <w:rPr>
                    <w:ins w:id="962" w:author="Steve Maas" w:date="2015-05-13T14:00:00Z"/>
                  </w:rPr>
                </w:rPrChange>
              </w:rPr>
            </w:pPr>
            <w:ins w:id="963" w:author="Steve Maas" w:date="2015-05-13T14:00:00Z">
              <w:r w:rsidRPr="00A76791">
                <w:t>0.007622222222</w:t>
              </w:r>
            </w:ins>
          </w:p>
        </w:tc>
      </w:tr>
      <w:tr w:rsidR="002D4065" w14:paraId="556CD2DB" w14:textId="77777777" w:rsidTr="002D4065">
        <w:trPr>
          <w:ins w:id="964" w:author="Steve Maas" w:date="2015-05-13T14:00:00Z"/>
        </w:trPr>
        <w:tc>
          <w:tcPr>
            <w:tcW w:w="2394" w:type="dxa"/>
          </w:tcPr>
          <w:p w14:paraId="11209555" w14:textId="451AD2BA" w:rsidR="002D4065" w:rsidRDefault="002D4065" w:rsidP="002D4065">
            <w:pPr>
              <w:rPr>
                <w:ins w:id="965" w:author="Steve Maas" w:date="2015-05-13T14:00:00Z"/>
                <w:b/>
              </w:rPr>
            </w:pPr>
            <w:ins w:id="966" w:author="Steve Maas" w:date="2015-05-13T14:01:00Z">
              <w:r w:rsidRPr="002D4065">
                <w:t>0.071428571428571</w:t>
              </w:r>
            </w:ins>
          </w:p>
        </w:tc>
        <w:tc>
          <w:tcPr>
            <w:tcW w:w="2394" w:type="dxa"/>
          </w:tcPr>
          <w:p w14:paraId="2A0D88AA" w14:textId="0E3C4C92" w:rsidR="002D4065" w:rsidRDefault="002D4065" w:rsidP="002D4065">
            <w:pPr>
              <w:rPr>
                <w:ins w:id="967" w:author="Steve Maas" w:date="2015-05-13T14:00:00Z"/>
                <w:b/>
              </w:rPr>
            </w:pPr>
            <w:ins w:id="968" w:author="Steve Maas" w:date="2015-05-13T14:02:00Z">
              <w:r w:rsidRPr="00A76791">
                <w:t>0.785714285714286</w:t>
              </w:r>
            </w:ins>
          </w:p>
        </w:tc>
        <w:tc>
          <w:tcPr>
            <w:tcW w:w="2394" w:type="dxa"/>
          </w:tcPr>
          <w:p w14:paraId="6440B0BB" w14:textId="0BC1C658" w:rsidR="002D4065" w:rsidRDefault="002D4065" w:rsidP="002D4065">
            <w:pPr>
              <w:rPr>
                <w:ins w:id="969" w:author="Steve Maas" w:date="2015-05-13T14:00:00Z"/>
                <w:b/>
              </w:rPr>
            </w:pPr>
            <w:ins w:id="970" w:author="Steve Maas" w:date="2015-05-13T14:01:00Z">
              <w:r w:rsidRPr="002D4065">
                <w:t>0.071428571428571</w:t>
              </w:r>
            </w:ins>
          </w:p>
        </w:tc>
        <w:tc>
          <w:tcPr>
            <w:tcW w:w="2394" w:type="dxa"/>
          </w:tcPr>
          <w:p w14:paraId="20C8E102" w14:textId="4AE20030" w:rsidR="002D4065" w:rsidRPr="00A76791" w:rsidRDefault="002D4065" w:rsidP="002D4065">
            <w:pPr>
              <w:rPr>
                <w:ins w:id="971" w:author="Steve Maas" w:date="2015-05-13T14:00:00Z"/>
              </w:rPr>
            </w:pPr>
            <w:ins w:id="972" w:author="Steve Maas" w:date="2015-05-13T14:00:00Z">
              <w:r w:rsidRPr="00A76791">
                <w:t>0.007622222222</w:t>
              </w:r>
            </w:ins>
          </w:p>
        </w:tc>
      </w:tr>
      <w:tr w:rsidR="002D4065" w14:paraId="61ACBC03" w14:textId="77777777" w:rsidTr="002D4065">
        <w:trPr>
          <w:ins w:id="973" w:author="Steve Maas" w:date="2015-05-13T14:00:00Z"/>
        </w:trPr>
        <w:tc>
          <w:tcPr>
            <w:tcW w:w="2394" w:type="dxa"/>
          </w:tcPr>
          <w:p w14:paraId="0B9CAEF7" w14:textId="3112F660" w:rsidR="002D4065" w:rsidRDefault="002D4065" w:rsidP="002D4065">
            <w:pPr>
              <w:rPr>
                <w:ins w:id="974" w:author="Steve Maas" w:date="2015-05-13T14:00:00Z"/>
                <w:b/>
              </w:rPr>
            </w:pPr>
            <w:ins w:id="975" w:author="Steve Maas" w:date="2015-05-13T14:01:00Z">
              <w:r w:rsidRPr="002D4065">
                <w:t>0.071428571428571</w:t>
              </w:r>
            </w:ins>
          </w:p>
        </w:tc>
        <w:tc>
          <w:tcPr>
            <w:tcW w:w="2394" w:type="dxa"/>
          </w:tcPr>
          <w:p w14:paraId="14F0F574" w14:textId="3F827B52" w:rsidR="002D4065" w:rsidRDefault="002D4065" w:rsidP="002D4065">
            <w:pPr>
              <w:rPr>
                <w:ins w:id="976" w:author="Steve Maas" w:date="2015-05-13T14:00:00Z"/>
                <w:b/>
              </w:rPr>
            </w:pPr>
            <w:ins w:id="977" w:author="Steve Maas" w:date="2015-05-13T14:01:00Z">
              <w:r w:rsidRPr="002D4065">
                <w:t>0.071428571428571</w:t>
              </w:r>
            </w:ins>
          </w:p>
        </w:tc>
        <w:tc>
          <w:tcPr>
            <w:tcW w:w="2394" w:type="dxa"/>
          </w:tcPr>
          <w:p w14:paraId="7B050DB2" w14:textId="3A523F34" w:rsidR="002D4065" w:rsidRDefault="002D4065" w:rsidP="002D4065">
            <w:pPr>
              <w:rPr>
                <w:ins w:id="978" w:author="Steve Maas" w:date="2015-05-13T14:00:00Z"/>
                <w:b/>
              </w:rPr>
            </w:pPr>
            <w:ins w:id="979" w:author="Steve Maas" w:date="2015-05-13T14:02:00Z">
              <w:r w:rsidRPr="00A76791">
                <w:t>0.785714285714286</w:t>
              </w:r>
            </w:ins>
          </w:p>
        </w:tc>
        <w:tc>
          <w:tcPr>
            <w:tcW w:w="2394" w:type="dxa"/>
          </w:tcPr>
          <w:p w14:paraId="0BEB6C77" w14:textId="3AB5B46E" w:rsidR="002D4065" w:rsidRPr="00A76791" w:rsidRDefault="002D4065" w:rsidP="002D4065">
            <w:pPr>
              <w:rPr>
                <w:ins w:id="980" w:author="Steve Maas" w:date="2015-05-13T14:00:00Z"/>
              </w:rPr>
            </w:pPr>
            <w:ins w:id="981" w:author="Steve Maas" w:date="2015-05-13T14:00:00Z">
              <w:r w:rsidRPr="00A76791">
                <w:t>0.007622222222</w:t>
              </w:r>
            </w:ins>
          </w:p>
        </w:tc>
      </w:tr>
      <w:tr w:rsidR="002D4065" w14:paraId="566B8A5D" w14:textId="77777777" w:rsidTr="002D4065">
        <w:trPr>
          <w:ins w:id="982" w:author="Steve Maas" w:date="2015-05-13T14:00:00Z"/>
        </w:trPr>
        <w:tc>
          <w:tcPr>
            <w:tcW w:w="2394" w:type="dxa"/>
          </w:tcPr>
          <w:p w14:paraId="3E273C01" w14:textId="5449C0F0" w:rsidR="002D4065" w:rsidRPr="002D4065" w:rsidRDefault="002D4065" w:rsidP="002D4065">
            <w:pPr>
              <w:rPr>
                <w:ins w:id="983" w:author="Steve Maas" w:date="2015-05-13T14:00:00Z"/>
                <w:rPrChange w:id="984" w:author="Steve Maas" w:date="2015-05-13T14:02:00Z">
                  <w:rPr>
                    <w:ins w:id="985" w:author="Steve Maas" w:date="2015-05-13T14:00:00Z"/>
                    <w:b/>
                  </w:rPr>
                </w:rPrChange>
              </w:rPr>
            </w:pPr>
            <w:ins w:id="986" w:author="Steve Maas" w:date="2015-05-13T14:02:00Z">
              <w:r w:rsidRPr="002D4065">
                <w:t>0.399403576166799</w:t>
              </w:r>
            </w:ins>
          </w:p>
        </w:tc>
        <w:tc>
          <w:tcPr>
            <w:tcW w:w="2394" w:type="dxa"/>
          </w:tcPr>
          <w:p w14:paraId="0235D02D" w14:textId="6ECD72FF" w:rsidR="002D4065" w:rsidRPr="002D4065" w:rsidRDefault="002D4065" w:rsidP="002D4065">
            <w:pPr>
              <w:rPr>
                <w:ins w:id="987" w:author="Steve Maas" w:date="2015-05-13T14:00:00Z"/>
                <w:rPrChange w:id="988" w:author="Steve Maas" w:date="2015-05-13T14:02:00Z">
                  <w:rPr>
                    <w:ins w:id="989" w:author="Steve Maas" w:date="2015-05-13T14:00:00Z"/>
                    <w:b/>
                  </w:rPr>
                </w:rPrChange>
              </w:rPr>
            </w:pPr>
            <w:ins w:id="990" w:author="Steve Maas" w:date="2015-05-13T14:02:00Z">
              <w:r w:rsidRPr="002D4065">
                <w:rPr>
                  <w:rPrChange w:id="991" w:author="Steve Maas" w:date="2015-05-13T14:02:00Z">
                    <w:rPr>
                      <w:b/>
                    </w:rPr>
                  </w:rPrChange>
                </w:rPr>
                <w:t>0.100596423833201</w:t>
              </w:r>
            </w:ins>
          </w:p>
        </w:tc>
        <w:tc>
          <w:tcPr>
            <w:tcW w:w="2394" w:type="dxa"/>
          </w:tcPr>
          <w:p w14:paraId="658011B5" w14:textId="4DB4F2EC" w:rsidR="002D4065" w:rsidRDefault="002D4065" w:rsidP="002D4065">
            <w:pPr>
              <w:rPr>
                <w:ins w:id="992" w:author="Steve Maas" w:date="2015-05-13T14:00:00Z"/>
                <w:b/>
              </w:rPr>
            </w:pPr>
            <w:ins w:id="993" w:author="Steve Maas" w:date="2015-05-13T14:02:00Z">
              <w:r w:rsidRPr="00A76791">
                <w:t>0.100596423833201</w:t>
              </w:r>
            </w:ins>
          </w:p>
        </w:tc>
        <w:tc>
          <w:tcPr>
            <w:tcW w:w="2394" w:type="dxa"/>
          </w:tcPr>
          <w:p w14:paraId="7D3431E8" w14:textId="5FF29D84" w:rsidR="002D4065" w:rsidRPr="00A76791" w:rsidRDefault="002D4065" w:rsidP="002D4065">
            <w:pPr>
              <w:rPr>
                <w:ins w:id="994" w:author="Steve Maas" w:date="2015-05-13T14:00:00Z"/>
              </w:rPr>
            </w:pPr>
            <w:ins w:id="995" w:author="Steve Maas" w:date="2015-05-13T14:00:00Z">
              <w:r w:rsidRPr="002D4065">
                <w:t>0.024888888889</w:t>
              </w:r>
            </w:ins>
          </w:p>
        </w:tc>
      </w:tr>
      <w:tr w:rsidR="002D4065" w14:paraId="6EE3D457" w14:textId="77777777" w:rsidTr="002D4065">
        <w:trPr>
          <w:ins w:id="996" w:author="Steve Maas" w:date="2015-05-13T14:00:00Z"/>
        </w:trPr>
        <w:tc>
          <w:tcPr>
            <w:tcW w:w="2394" w:type="dxa"/>
          </w:tcPr>
          <w:p w14:paraId="1E62EDC8" w14:textId="31D83116" w:rsidR="002D4065" w:rsidRDefault="002D4065" w:rsidP="002D4065">
            <w:pPr>
              <w:rPr>
                <w:ins w:id="997" w:author="Steve Maas" w:date="2015-05-13T14:00:00Z"/>
                <w:b/>
              </w:rPr>
            </w:pPr>
            <w:ins w:id="998" w:author="Steve Maas" w:date="2015-05-13T14:03:00Z">
              <w:r w:rsidRPr="00A76791">
                <w:t>0.100596423833201</w:t>
              </w:r>
            </w:ins>
          </w:p>
        </w:tc>
        <w:tc>
          <w:tcPr>
            <w:tcW w:w="2394" w:type="dxa"/>
          </w:tcPr>
          <w:p w14:paraId="5448E25A" w14:textId="1BAE28C3" w:rsidR="002D4065" w:rsidRDefault="002D4065" w:rsidP="002D4065">
            <w:pPr>
              <w:rPr>
                <w:ins w:id="999" w:author="Steve Maas" w:date="2015-05-13T14:00:00Z"/>
                <w:b/>
              </w:rPr>
            </w:pPr>
            <w:ins w:id="1000" w:author="Steve Maas" w:date="2015-05-13T14:02:00Z">
              <w:r w:rsidRPr="002D4065">
                <w:t>0.399403576166799</w:t>
              </w:r>
            </w:ins>
          </w:p>
        </w:tc>
        <w:tc>
          <w:tcPr>
            <w:tcW w:w="2394" w:type="dxa"/>
          </w:tcPr>
          <w:p w14:paraId="0B208897" w14:textId="4DDFDB4E" w:rsidR="002D4065" w:rsidRDefault="002D4065" w:rsidP="002D4065">
            <w:pPr>
              <w:rPr>
                <w:ins w:id="1001" w:author="Steve Maas" w:date="2015-05-13T14:00:00Z"/>
                <w:b/>
              </w:rPr>
            </w:pPr>
            <w:ins w:id="1002" w:author="Steve Maas" w:date="2015-05-13T14:03:00Z">
              <w:r w:rsidRPr="00A76791">
                <w:t>0.100596423833201</w:t>
              </w:r>
            </w:ins>
          </w:p>
        </w:tc>
        <w:tc>
          <w:tcPr>
            <w:tcW w:w="2394" w:type="dxa"/>
          </w:tcPr>
          <w:p w14:paraId="7A24BFED" w14:textId="5FE2F8A4" w:rsidR="002D4065" w:rsidRPr="002D4065" w:rsidRDefault="002D4065" w:rsidP="002D4065">
            <w:pPr>
              <w:rPr>
                <w:ins w:id="1003" w:author="Steve Maas" w:date="2015-05-13T14:00:00Z"/>
              </w:rPr>
            </w:pPr>
            <w:ins w:id="1004" w:author="Steve Maas" w:date="2015-05-13T14:01:00Z">
              <w:r w:rsidRPr="002D4065">
                <w:t>0.024888888889</w:t>
              </w:r>
            </w:ins>
          </w:p>
        </w:tc>
      </w:tr>
      <w:tr w:rsidR="002D4065" w14:paraId="3F5B6184" w14:textId="77777777" w:rsidTr="002D4065">
        <w:trPr>
          <w:ins w:id="1005" w:author="Steve Maas" w:date="2015-05-13T14:00:00Z"/>
        </w:trPr>
        <w:tc>
          <w:tcPr>
            <w:tcW w:w="2394" w:type="dxa"/>
          </w:tcPr>
          <w:p w14:paraId="2B0982E7" w14:textId="1FED0FA9" w:rsidR="002D4065" w:rsidRDefault="002D4065" w:rsidP="002D4065">
            <w:pPr>
              <w:rPr>
                <w:ins w:id="1006" w:author="Steve Maas" w:date="2015-05-13T14:00:00Z"/>
                <w:b/>
              </w:rPr>
            </w:pPr>
            <w:ins w:id="1007" w:author="Steve Maas" w:date="2015-05-13T14:03:00Z">
              <w:r w:rsidRPr="00A76791">
                <w:t>0.100596423833201</w:t>
              </w:r>
            </w:ins>
          </w:p>
        </w:tc>
        <w:tc>
          <w:tcPr>
            <w:tcW w:w="2394" w:type="dxa"/>
          </w:tcPr>
          <w:p w14:paraId="26EFA4DF" w14:textId="647E9571" w:rsidR="002D4065" w:rsidRDefault="002D4065" w:rsidP="002D4065">
            <w:pPr>
              <w:rPr>
                <w:ins w:id="1008" w:author="Steve Maas" w:date="2015-05-13T14:00:00Z"/>
                <w:b/>
              </w:rPr>
            </w:pPr>
            <w:ins w:id="1009" w:author="Steve Maas" w:date="2015-05-13T14:03:00Z">
              <w:r w:rsidRPr="00A76791">
                <w:t>0.100596423833201</w:t>
              </w:r>
            </w:ins>
          </w:p>
        </w:tc>
        <w:tc>
          <w:tcPr>
            <w:tcW w:w="2394" w:type="dxa"/>
          </w:tcPr>
          <w:p w14:paraId="5294C764" w14:textId="035E724C" w:rsidR="002D4065" w:rsidRDefault="002D4065" w:rsidP="002D4065">
            <w:pPr>
              <w:rPr>
                <w:ins w:id="1010" w:author="Steve Maas" w:date="2015-05-13T14:00:00Z"/>
                <w:b/>
              </w:rPr>
            </w:pPr>
            <w:ins w:id="1011" w:author="Steve Maas" w:date="2015-05-13T14:02:00Z">
              <w:r w:rsidRPr="002D4065">
                <w:t>0.399403576166799</w:t>
              </w:r>
            </w:ins>
          </w:p>
        </w:tc>
        <w:tc>
          <w:tcPr>
            <w:tcW w:w="2394" w:type="dxa"/>
          </w:tcPr>
          <w:p w14:paraId="30B23300" w14:textId="21698E56" w:rsidR="002D4065" w:rsidRPr="002D4065" w:rsidRDefault="002D4065" w:rsidP="002D4065">
            <w:pPr>
              <w:rPr>
                <w:ins w:id="1012" w:author="Steve Maas" w:date="2015-05-13T14:00:00Z"/>
              </w:rPr>
            </w:pPr>
            <w:ins w:id="1013" w:author="Steve Maas" w:date="2015-05-13T14:01:00Z">
              <w:r w:rsidRPr="002D4065">
                <w:t>0.024888888889</w:t>
              </w:r>
            </w:ins>
          </w:p>
        </w:tc>
      </w:tr>
      <w:tr w:rsidR="002D4065" w14:paraId="4B7375EF" w14:textId="77777777" w:rsidTr="002D4065">
        <w:trPr>
          <w:ins w:id="1014" w:author="Steve Maas" w:date="2015-05-13T14:00:00Z"/>
        </w:trPr>
        <w:tc>
          <w:tcPr>
            <w:tcW w:w="2394" w:type="dxa"/>
          </w:tcPr>
          <w:p w14:paraId="14CCDA35" w14:textId="59537C97" w:rsidR="002D4065" w:rsidRDefault="002D4065" w:rsidP="002D4065">
            <w:pPr>
              <w:rPr>
                <w:ins w:id="1015" w:author="Steve Maas" w:date="2015-05-13T14:00:00Z"/>
                <w:b/>
              </w:rPr>
            </w:pPr>
            <w:ins w:id="1016" w:author="Steve Maas" w:date="2015-05-13T14:02:00Z">
              <w:r w:rsidRPr="002D4065">
                <w:t>0.399403576166799</w:t>
              </w:r>
            </w:ins>
          </w:p>
        </w:tc>
        <w:tc>
          <w:tcPr>
            <w:tcW w:w="2394" w:type="dxa"/>
          </w:tcPr>
          <w:p w14:paraId="11DBEEA3" w14:textId="72DF826C" w:rsidR="002D4065" w:rsidRDefault="002D4065" w:rsidP="002D4065">
            <w:pPr>
              <w:rPr>
                <w:ins w:id="1017" w:author="Steve Maas" w:date="2015-05-13T14:00:00Z"/>
                <w:b/>
              </w:rPr>
            </w:pPr>
            <w:ins w:id="1018" w:author="Steve Maas" w:date="2015-05-13T14:02:00Z">
              <w:r w:rsidRPr="002D4065">
                <w:t>0.399403576166799</w:t>
              </w:r>
            </w:ins>
          </w:p>
        </w:tc>
        <w:tc>
          <w:tcPr>
            <w:tcW w:w="2394" w:type="dxa"/>
          </w:tcPr>
          <w:p w14:paraId="3D5E8C5A" w14:textId="67380217" w:rsidR="002D4065" w:rsidRDefault="002D4065" w:rsidP="002D4065">
            <w:pPr>
              <w:rPr>
                <w:ins w:id="1019" w:author="Steve Maas" w:date="2015-05-13T14:00:00Z"/>
                <w:b/>
              </w:rPr>
            </w:pPr>
            <w:ins w:id="1020" w:author="Steve Maas" w:date="2015-05-13T14:03:00Z">
              <w:r w:rsidRPr="00A76791">
                <w:t>0.100596423833201</w:t>
              </w:r>
            </w:ins>
          </w:p>
        </w:tc>
        <w:tc>
          <w:tcPr>
            <w:tcW w:w="2394" w:type="dxa"/>
          </w:tcPr>
          <w:p w14:paraId="6F3B27D1" w14:textId="69863C27" w:rsidR="002D4065" w:rsidRPr="002D4065" w:rsidRDefault="002D4065" w:rsidP="002D4065">
            <w:pPr>
              <w:rPr>
                <w:ins w:id="1021" w:author="Steve Maas" w:date="2015-05-13T14:00:00Z"/>
              </w:rPr>
            </w:pPr>
            <w:ins w:id="1022" w:author="Steve Maas" w:date="2015-05-13T14:01:00Z">
              <w:r w:rsidRPr="002D4065">
                <w:t>0.024888888889</w:t>
              </w:r>
            </w:ins>
          </w:p>
        </w:tc>
      </w:tr>
      <w:tr w:rsidR="002D4065" w14:paraId="184F80DB" w14:textId="77777777" w:rsidTr="002D4065">
        <w:trPr>
          <w:ins w:id="1023" w:author="Steve Maas" w:date="2015-05-13T14:00:00Z"/>
        </w:trPr>
        <w:tc>
          <w:tcPr>
            <w:tcW w:w="2394" w:type="dxa"/>
          </w:tcPr>
          <w:p w14:paraId="54E3A8C7" w14:textId="039B53B6" w:rsidR="002D4065" w:rsidRDefault="002D4065" w:rsidP="002D4065">
            <w:pPr>
              <w:rPr>
                <w:ins w:id="1024" w:author="Steve Maas" w:date="2015-05-13T14:00:00Z"/>
                <w:b/>
              </w:rPr>
            </w:pPr>
            <w:ins w:id="1025" w:author="Steve Maas" w:date="2015-05-13T14:02:00Z">
              <w:r w:rsidRPr="002D4065">
                <w:t>0.399403576166799</w:t>
              </w:r>
            </w:ins>
          </w:p>
        </w:tc>
        <w:tc>
          <w:tcPr>
            <w:tcW w:w="2394" w:type="dxa"/>
          </w:tcPr>
          <w:p w14:paraId="3CCEAE70" w14:textId="6AB517BA" w:rsidR="002D4065" w:rsidRDefault="002D4065" w:rsidP="002D4065">
            <w:pPr>
              <w:rPr>
                <w:ins w:id="1026" w:author="Steve Maas" w:date="2015-05-13T14:00:00Z"/>
                <w:b/>
              </w:rPr>
            </w:pPr>
            <w:ins w:id="1027" w:author="Steve Maas" w:date="2015-05-13T14:03:00Z">
              <w:r w:rsidRPr="00A76791">
                <w:t>0.100596423833201</w:t>
              </w:r>
            </w:ins>
          </w:p>
        </w:tc>
        <w:tc>
          <w:tcPr>
            <w:tcW w:w="2394" w:type="dxa"/>
          </w:tcPr>
          <w:p w14:paraId="6006D7DA" w14:textId="78E724F0" w:rsidR="002D4065" w:rsidRDefault="002D4065" w:rsidP="002D4065">
            <w:pPr>
              <w:rPr>
                <w:ins w:id="1028" w:author="Steve Maas" w:date="2015-05-13T14:00:00Z"/>
                <w:b/>
              </w:rPr>
            </w:pPr>
            <w:ins w:id="1029" w:author="Steve Maas" w:date="2015-05-13T14:02:00Z">
              <w:r w:rsidRPr="002D4065">
                <w:t>0.399403576166799</w:t>
              </w:r>
            </w:ins>
          </w:p>
        </w:tc>
        <w:tc>
          <w:tcPr>
            <w:tcW w:w="2394" w:type="dxa"/>
          </w:tcPr>
          <w:p w14:paraId="0193A5E2" w14:textId="5DBE85DF" w:rsidR="002D4065" w:rsidRPr="002D4065" w:rsidRDefault="002D4065" w:rsidP="002D4065">
            <w:pPr>
              <w:rPr>
                <w:ins w:id="1030" w:author="Steve Maas" w:date="2015-05-13T14:00:00Z"/>
              </w:rPr>
            </w:pPr>
            <w:ins w:id="1031" w:author="Steve Maas" w:date="2015-05-13T14:01:00Z">
              <w:r w:rsidRPr="002D4065">
                <w:t>0.024888888889</w:t>
              </w:r>
            </w:ins>
          </w:p>
        </w:tc>
      </w:tr>
      <w:tr w:rsidR="002D4065" w14:paraId="140A0809" w14:textId="77777777" w:rsidTr="002D4065">
        <w:trPr>
          <w:ins w:id="1032" w:author="Steve Maas" w:date="2015-05-13T14:01:00Z"/>
        </w:trPr>
        <w:tc>
          <w:tcPr>
            <w:tcW w:w="2394" w:type="dxa"/>
          </w:tcPr>
          <w:p w14:paraId="1963675B" w14:textId="405C1F93" w:rsidR="002D4065" w:rsidRDefault="002D4065" w:rsidP="002D4065">
            <w:pPr>
              <w:rPr>
                <w:ins w:id="1033" w:author="Steve Maas" w:date="2015-05-13T14:01:00Z"/>
                <w:b/>
              </w:rPr>
            </w:pPr>
            <w:ins w:id="1034" w:author="Steve Maas" w:date="2015-05-13T14:03:00Z">
              <w:r w:rsidRPr="00A76791">
                <w:t>0.100596423833201</w:t>
              </w:r>
            </w:ins>
          </w:p>
        </w:tc>
        <w:tc>
          <w:tcPr>
            <w:tcW w:w="2394" w:type="dxa"/>
          </w:tcPr>
          <w:p w14:paraId="1580C057" w14:textId="5680F163" w:rsidR="002D4065" w:rsidRDefault="002D4065" w:rsidP="002D4065">
            <w:pPr>
              <w:rPr>
                <w:ins w:id="1035" w:author="Steve Maas" w:date="2015-05-13T14:01:00Z"/>
                <w:b/>
              </w:rPr>
            </w:pPr>
            <w:ins w:id="1036" w:author="Steve Maas" w:date="2015-05-13T14:02:00Z">
              <w:r w:rsidRPr="002D4065">
                <w:t>0.399403576166799</w:t>
              </w:r>
            </w:ins>
          </w:p>
        </w:tc>
        <w:tc>
          <w:tcPr>
            <w:tcW w:w="2394" w:type="dxa"/>
          </w:tcPr>
          <w:p w14:paraId="075F7884" w14:textId="2BB959E1" w:rsidR="002D4065" w:rsidRDefault="002D4065" w:rsidP="002D4065">
            <w:pPr>
              <w:rPr>
                <w:ins w:id="1037" w:author="Steve Maas" w:date="2015-05-13T14:01:00Z"/>
                <w:b/>
              </w:rPr>
            </w:pPr>
            <w:ins w:id="1038" w:author="Steve Maas" w:date="2015-05-13T14:02:00Z">
              <w:r w:rsidRPr="002D4065">
                <w:t>0.399403576166799</w:t>
              </w:r>
            </w:ins>
          </w:p>
        </w:tc>
        <w:tc>
          <w:tcPr>
            <w:tcW w:w="2394" w:type="dxa"/>
          </w:tcPr>
          <w:p w14:paraId="749F0830" w14:textId="2AF46724" w:rsidR="002D4065" w:rsidRPr="002D4065" w:rsidRDefault="002D4065" w:rsidP="002D4065">
            <w:pPr>
              <w:rPr>
                <w:ins w:id="1039" w:author="Steve Maas" w:date="2015-05-13T14:01:00Z"/>
              </w:rPr>
            </w:pPr>
            <w:ins w:id="1040" w:author="Steve Maas" w:date="2015-05-13T14:01:00Z">
              <w:r w:rsidRPr="002D4065">
                <w:t>0.024888888889</w:t>
              </w:r>
            </w:ins>
          </w:p>
        </w:tc>
      </w:tr>
    </w:tbl>
    <w:p w14:paraId="527AF088" w14:textId="12AC0130" w:rsidR="002D4065" w:rsidRDefault="002D4065" w:rsidP="002D4065">
      <w:pPr>
        <w:rPr>
          <w:ins w:id="1041" w:author="Steve Maas" w:date="2015-05-13T14:05:00Z"/>
        </w:rPr>
      </w:pPr>
    </w:p>
    <w:p w14:paraId="6BB65AC9" w14:textId="4DC5D4BE" w:rsidR="002D4065" w:rsidRPr="002D4065" w:rsidRDefault="002D4065" w:rsidP="002D4065">
      <w:pPr>
        <w:rPr>
          <w:ins w:id="1042" w:author="Steve Maas" w:date="2015-05-13T14:05:00Z"/>
          <w:b/>
          <w:rPrChange w:id="1043" w:author="Steve Maas" w:date="2015-05-13T14:05:00Z">
            <w:rPr>
              <w:ins w:id="1044" w:author="Steve Maas" w:date="2015-05-13T14:05:00Z"/>
            </w:rPr>
          </w:rPrChange>
        </w:rPr>
      </w:pPr>
      <w:ins w:id="1045"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46"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47" w:author="Steve Maas" w:date="2015-05-13T14:05:00Z"/>
                <w:b/>
              </w:rPr>
            </w:pPr>
            <w:ins w:id="1048"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49" w:author="Steve Maas" w:date="2015-05-13T14:05:00Z"/>
                <w:b/>
              </w:rPr>
            </w:pPr>
            <w:ins w:id="1050"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051" w:author="Steve Maas" w:date="2015-05-13T14:05:00Z"/>
                <w:b/>
              </w:rPr>
            </w:pPr>
            <w:ins w:id="1052"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053" w:author="Steve Maas" w:date="2015-05-13T14:05:00Z"/>
                <w:b/>
              </w:rPr>
            </w:pPr>
            <w:ins w:id="1054" w:author="Steve Maas" w:date="2015-05-13T14:05:00Z">
              <w:r w:rsidRPr="00A76791">
                <w:rPr>
                  <w:b/>
                </w:rPr>
                <w:t>w</w:t>
              </w:r>
            </w:ins>
          </w:p>
        </w:tc>
      </w:tr>
      <w:tr w:rsidR="002D4065" w14:paraId="6A8F581D" w14:textId="77777777" w:rsidTr="00486E22">
        <w:trPr>
          <w:ins w:id="1055" w:author="Steve Maas" w:date="2015-05-13T14:05:00Z"/>
        </w:trPr>
        <w:tc>
          <w:tcPr>
            <w:tcW w:w="2394" w:type="dxa"/>
          </w:tcPr>
          <w:p w14:paraId="44F40819" w14:textId="2A4D3621" w:rsidR="002D4065" w:rsidRDefault="00030690" w:rsidP="00486E22">
            <w:pPr>
              <w:rPr>
                <w:ins w:id="1056" w:author="Steve Maas" w:date="2015-05-13T14:05:00Z"/>
              </w:rPr>
            </w:pPr>
            <w:ins w:id="1057" w:author="Steve Maas" w:date="2015-05-13T14:06:00Z">
              <w:r w:rsidRPr="00030690">
                <w:t>0.25</w:t>
              </w:r>
            </w:ins>
          </w:p>
        </w:tc>
        <w:tc>
          <w:tcPr>
            <w:tcW w:w="2394" w:type="dxa"/>
          </w:tcPr>
          <w:p w14:paraId="60E783D7" w14:textId="11017837" w:rsidR="002D4065" w:rsidRDefault="00030690" w:rsidP="00486E22">
            <w:pPr>
              <w:rPr>
                <w:ins w:id="1058" w:author="Steve Maas" w:date="2015-05-13T14:05:00Z"/>
              </w:rPr>
            </w:pPr>
            <w:ins w:id="1059" w:author="Steve Maas" w:date="2015-05-13T14:06:00Z">
              <w:r w:rsidRPr="00030690">
                <w:t>0.25</w:t>
              </w:r>
            </w:ins>
          </w:p>
        </w:tc>
        <w:tc>
          <w:tcPr>
            <w:tcW w:w="2394" w:type="dxa"/>
          </w:tcPr>
          <w:p w14:paraId="2CB9CA5D" w14:textId="006D93A7" w:rsidR="002D4065" w:rsidRDefault="00030690" w:rsidP="00486E22">
            <w:pPr>
              <w:rPr>
                <w:ins w:id="1060" w:author="Steve Maas" w:date="2015-05-13T14:05:00Z"/>
              </w:rPr>
            </w:pPr>
            <w:ins w:id="1061" w:author="Steve Maas" w:date="2015-05-13T14:06:00Z">
              <w:r w:rsidRPr="00030690">
                <w:t>0.25</w:t>
              </w:r>
            </w:ins>
          </w:p>
        </w:tc>
        <w:tc>
          <w:tcPr>
            <w:tcW w:w="2394" w:type="dxa"/>
          </w:tcPr>
          <w:p w14:paraId="6E9523E7" w14:textId="066E8C86" w:rsidR="002D4065" w:rsidRDefault="00030690" w:rsidP="00486E22">
            <w:pPr>
              <w:rPr>
                <w:ins w:id="1062" w:author="Steve Maas" w:date="2015-05-13T14:05:00Z"/>
              </w:rPr>
            </w:pPr>
            <w:ins w:id="1063" w:author="Steve Maas" w:date="2015-05-13T14:06:00Z">
              <w:r w:rsidRPr="00030690">
                <w:t>0.030283678097089</w:t>
              </w:r>
            </w:ins>
          </w:p>
        </w:tc>
      </w:tr>
      <w:tr w:rsidR="002D4065" w14:paraId="573DD254" w14:textId="77777777" w:rsidTr="00486E22">
        <w:trPr>
          <w:ins w:id="1064" w:author="Steve Maas" w:date="2015-05-13T14:05:00Z"/>
        </w:trPr>
        <w:tc>
          <w:tcPr>
            <w:tcW w:w="2394" w:type="dxa"/>
          </w:tcPr>
          <w:p w14:paraId="183452D7" w14:textId="771BF953" w:rsidR="002D4065" w:rsidRDefault="00030690" w:rsidP="00486E22">
            <w:pPr>
              <w:rPr>
                <w:ins w:id="1065" w:author="Steve Maas" w:date="2015-05-13T14:05:00Z"/>
              </w:rPr>
            </w:pPr>
            <w:ins w:id="1066" w:author="Steve Maas" w:date="2015-05-13T14:06:00Z">
              <w:r w:rsidRPr="00030690">
                <w:t>0.333333333333333</w:t>
              </w:r>
            </w:ins>
          </w:p>
        </w:tc>
        <w:tc>
          <w:tcPr>
            <w:tcW w:w="2394" w:type="dxa"/>
          </w:tcPr>
          <w:p w14:paraId="2A5AB0B6" w14:textId="2C9E4790" w:rsidR="002D4065" w:rsidRDefault="00030690" w:rsidP="00486E22">
            <w:pPr>
              <w:rPr>
                <w:ins w:id="1067" w:author="Steve Maas" w:date="2015-05-13T14:05:00Z"/>
              </w:rPr>
            </w:pPr>
            <w:ins w:id="1068" w:author="Steve Maas" w:date="2015-05-13T14:06:00Z">
              <w:r w:rsidRPr="00030690">
                <w:t>0.333333333333333</w:t>
              </w:r>
            </w:ins>
          </w:p>
        </w:tc>
        <w:tc>
          <w:tcPr>
            <w:tcW w:w="2394" w:type="dxa"/>
          </w:tcPr>
          <w:p w14:paraId="743A0F34" w14:textId="4F2C2F7C" w:rsidR="002D4065" w:rsidRDefault="00030690" w:rsidP="00486E22">
            <w:pPr>
              <w:rPr>
                <w:ins w:id="1069" w:author="Steve Maas" w:date="2015-05-13T14:05:00Z"/>
              </w:rPr>
            </w:pPr>
            <w:ins w:id="1070" w:author="Steve Maas" w:date="2015-05-13T14:06:00Z">
              <w:r w:rsidRPr="00030690">
                <w:t>0.333333333333333</w:t>
              </w:r>
            </w:ins>
          </w:p>
        </w:tc>
        <w:tc>
          <w:tcPr>
            <w:tcW w:w="2394" w:type="dxa"/>
          </w:tcPr>
          <w:p w14:paraId="72663CF7" w14:textId="46847039" w:rsidR="002D4065" w:rsidRDefault="00030690" w:rsidP="00486E22">
            <w:pPr>
              <w:rPr>
                <w:ins w:id="1071" w:author="Steve Maas" w:date="2015-05-13T14:05:00Z"/>
              </w:rPr>
            </w:pPr>
            <w:ins w:id="1072" w:author="Steve Maas" w:date="2015-05-13T14:06:00Z">
              <w:r w:rsidRPr="00030690">
                <w:t>0.006026785714286</w:t>
              </w:r>
            </w:ins>
          </w:p>
        </w:tc>
      </w:tr>
      <w:tr w:rsidR="002D4065" w14:paraId="79B1016B" w14:textId="77777777" w:rsidTr="00486E22">
        <w:trPr>
          <w:ins w:id="1073" w:author="Steve Maas" w:date="2015-05-13T14:05:00Z"/>
        </w:trPr>
        <w:tc>
          <w:tcPr>
            <w:tcW w:w="2394" w:type="dxa"/>
          </w:tcPr>
          <w:p w14:paraId="79BAD16E" w14:textId="6BE3D3FA" w:rsidR="002D4065" w:rsidRDefault="00030690" w:rsidP="00486E22">
            <w:pPr>
              <w:rPr>
                <w:ins w:id="1074" w:author="Steve Maas" w:date="2015-05-13T14:05:00Z"/>
              </w:rPr>
            </w:pPr>
            <w:ins w:id="1075" w:author="Steve Maas" w:date="2015-05-13T14:06:00Z">
              <w:r w:rsidRPr="00030690">
                <w:t>0.000000000000000</w:t>
              </w:r>
            </w:ins>
          </w:p>
        </w:tc>
        <w:tc>
          <w:tcPr>
            <w:tcW w:w="2394" w:type="dxa"/>
          </w:tcPr>
          <w:p w14:paraId="0F015EE7" w14:textId="6D268F85" w:rsidR="002D4065" w:rsidRDefault="00030690" w:rsidP="00486E22">
            <w:pPr>
              <w:rPr>
                <w:ins w:id="1076" w:author="Steve Maas" w:date="2015-05-13T14:05:00Z"/>
              </w:rPr>
            </w:pPr>
            <w:ins w:id="1077" w:author="Steve Maas" w:date="2015-05-13T14:06:00Z">
              <w:r w:rsidRPr="00030690">
                <w:t>0.333333333333333</w:t>
              </w:r>
            </w:ins>
          </w:p>
        </w:tc>
        <w:tc>
          <w:tcPr>
            <w:tcW w:w="2394" w:type="dxa"/>
          </w:tcPr>
          <w:p w14:paraId="42A273CC" w14:textId="7B5CDB99" w:rsidR="002D4065" w:rsidRDefault="00030690" w:rsidP="00486E22">
            <w:pPr>
              <w:rPr>
                <w:ins w:id="1078" w:author="Steve Maas" w:date="2015-05-13T14:05:00Z"/>
              </w:rPr>
            </w:pPr>
            <w:ins w:id="1079" w:author="Steve Maas" w:date="2015-05-13T14:06:00Z">
              <w:r w:rsidRPr="00030690">
                <w:t>0.333333333333333</w:t>
              </w:r>
            </w:ins>
          </w:p>
        </w:tc>
        <w:tc>
          <w:tcPr>
            <w:tcW w:w="2394" w:type="dxa"/>
          </w:tcPr>
          <w:p w14:paraId="6D413592" w14:textId="52EC9639" w:rsidR="002D4065" w:rsidRDefault="00030690" w:rsidP="00486E22">
            <w:pPr>
              <w:rPr>
                <w:ins w:id="1080" w:author="Steve Maas" w:date="2015-05-13T14:05:00Z"/>
              </w:rPr>
            </w:pPr>
            <w:ins w:id="1081" w:author="Steve Maas" w:date="2015-05-13T14:06:00Z">
              <w:r w:rsidRPr="00030690">
                <w:t>0.006026785714286</w:t>
              </w:r>
            </w:ins>
          </w:p>
        </w:tc>
      </w:tr>
      <w:tr w:rsidR="002D4065" w14:paraId="4A98DEF4" w14:textId="77777777" w:rsidTr="00486E22">
        <w:trPr>
          <w:ins w:id="1082" w:author="Steve Maas" w:date="2015-05-13T14:05:00Z"/>
        </w:trPr>
        <w:tc>
          <w:tcPr>
            <w:tcW w:w="2394" w:type="dxa"/>
          </w:tcPr>
          <w:p w14:paraId="16906EEB" w14:textId="34616735" w:rsidR="002D4065" w:rsidRDefault="00030690" w:rsidP="00486E22">
            <w:pPr>
              <w:rPr>
                <w:ins w:id="1083" w:author="Steve Maas" w:date="2015-05-13T14:05:00Z"/>
              </w:rPr>
            </w:pPr>
            <w:ins w:id="1084" w:author="Steve Maas" w:date="2015-05-13T14:06:00Z">
              <w:r w:rsidRPr="00030690">
                <w:t>0.333333333333333</w:t>
              </w:r>
            </w:ins>
          </w:p>
        </w:tc>
        <w:tc>
          <w:tcPr>
            <w:tcW w:w="2394" w:type="dxa"/>
          </w:tcPr>
          <w:p w14:paraId="3DFBE964" w14:textId="4CB3B07C" w:rsidR="002D4065" w:rsidRDefault="00030690" w:rsidP="00486E22">
            <w:pPr>
              <w:rPr>
                <w:ins w:id="1085" w:author="Steve Maas" w:date="2015-05-13T14:05:00Z"/>
              </w:rPr>
            </w:pPr>
            <w:ins w:id="1086" w:author="Steve Maas" w:date="2015-05-13T14:06:00Z">
              <w:r w:rsidRPr="00030690">
                <w:t>0.000000000000000</w:t>
              </w:r>
            </w:ins>
          </w:p>
        </w:tc>
        <w:tc>
          <w:tcPr>
            <w:tcW w:w="2394" w:type="dxa"/>
          </w:tcPr>
          <w:p w14:paraId="043567C4" w14:textId="17C12204" w:rsidR="002D4065" w:rsidRDefault="00030690" w:rsidP="00486E22">
            <w:pPr>
              <w:rPr>
                <w:ins w:id="1087" w:author="Steve Maas" w:date="2015-05-13T14:05:00Z"/>
              </w:rPr>
            </w:pPr>
            <w:ins w:id="1088" w:author="Steve Maas" w:date="2015-05-13T14:06:00Z">
              <w:r w:rsidRPr="00030690">
                <w:t>0.333333333333333</w:t>
              </w:r>
            </w:ins>
          </w:p>
        </w:tc>
        <w:tc>
          <w:tcPr>
            <w:tcW w:w="2394" w:type="dxa"/>
          </w:tcPr>
          <w:p w14:paraId="0FDA73CB" w14:textId="594BD79B" w:rsidR="002D4065" w:rsidRDefault="00030690" w:rsidP="00486E22">
            <w:pPr>
              <w:rPr>
                <w:ins w:id="1089" w:author="Steve Maas" w:date="2015-05-13T14:05:00Z"/>
              </w:rPr>
            </w:pPr>
            <w:ins w:id="1090" w:author="Steve Maas" w:date="2015-05-13T14:06:00Z">
              <w:r w:rsidRPr="00030690">
                <w:t>0.006026785714286</w:t>
              </w:r>
            </w:ins>
          </w:p>
        </w:tc>
      </w:tr>
      <w:tr w:rsidR="002D4065" w14:paraId="3AF99A00" w14:textId="77777777" w:rsidTr="00486E22">
        <w:trPr>
          <w:ins w:id="1091" w:author="Steve Maas" w:date="2015-05-13T14:05:00Z"/>
        </w:trPr>
        <w:tc>
          <w:tcPr>
            <w:tcW w:w="2394" w:type="dxa"/>
          </w:tcPr>
          <w:p w14:paraId="65AE16EC" w14:textId="6742AB0C" w:rsidR="002D4065" w:rsidRDefault="00030690" w:rsidP="00486E22">
            <w:pPr>
              <w:rPr>
                <w:ins w:id="1092" w:author="Steve Maas" w:date="2015-05-13T14:05:00Z"/>
              </w:rPr>
            </w:pPr>
            <w:ins w:id="1093" w:author="Steve Maas" w:date="2015-05-13T14:06:00Z">
              <w:r w:rsidRPr="00030690">
                <w:t>0.333333333333333</w:t>
              </w:r>
            </w:ins>
          </w:p>
        </w:tc>
        <w:tc>
          <w:tcPr>
            <w:tcW w:w="2394" w:type="dxa"/>
          </w:tcPr>
          <w:p w14:paraId="62B2453B" w14:textId="03A8E306" w:rsidR="002D4065" w:rsidRDefault="00030690" w:rsidP="00486E22">
            <w:pPr>
              <w:rPr>
                <w:ins w:id="1094" w:author="Steve Maas" w:date="2015-05-13T14:05:00Z"/>
              </w:rPr>
            </w:pPr>
            <w:ins w:id="1095" w:author="Steve Maas" w:date="2015-05-13T14:06:00Z">
              <w:r w:rsidRPr="00030690">
                <w:t>0.333333333333333</w:t>
              </w:r>
            </w:ins>
          </w:p>
        </w:tc>
        <w:tc>
          <w:tcPr>
            <w:tcW w:w="2394" w:type="dxa"/>
          </w:tcPr>
          <w:p w14:paraId="6C16DF0B" w14:textId="248657C5" w:rsidR="002D4065" w:rsidRDefault="00030690" w:rsidP="00486E22">
            <w:pPr>
              <w:rPr>
                <w:ins w:id="1096" w:author="Steve Maas" w:date="2015-05-13T14:05:00Z"/>
              </w:rPr>
            </w:pPr>
            <w:ins w:id="1097" w:author="Steve Maas" w:date="2015-05-13T14:06:00Z">
              <w:r w:rsidRPr="00030690">
                <w:t>0.000000000000000</w:t>
              </w:r>
            </w:ins>
          </w:p>
        </w:tc>
        <w:tc>
          <w:tcPr>
            <w:tcW w:w="2394" w:type="dxa"/>
          </w:tcPr>
          <w:p w14:paraId="44779771" w14:textId="4D9B396A" w:rsidR="002D4065" w:rsidRDefault="00030690" w:rsidP="00486E22">
            <w:pPr>
              <w:rPr>
                <w:ins w:id="1098" w:author="Steve Maas" w:date="2015-05-13T14:05:00Z"/>
              </w:rPr>
            </w:pPr>
            <w:ins w:id="1099" w:author="Steve Maas" w:date="2015-05-13T14:06:00Z">
              <w:r w:rsidRPr="00030690">
                <w:t>0.006026785714286</w:t>
              </w:r>
            </w:ins>
          </w:p>
        </w:tc>
      </w:tr>
      <w:tr w:rsidR="002D4065" w14:paraId="3F119F6F" w14:textId="77777777" w:rsidTr="00486E22">
        <w:trPr>
          <w:ins w:id="1100" w:author="Steve Maas" w:date="2015-05-13T14:05:00Z"/>
        </w:trPr>
        <w:tc>
          <w:tcPr>
            <w:tcW w:w="2394" w:type="dxa"/>
          </w:tcPr>
          <w:p w14:paraId="1495C493" w14:textId="51EC7745" w:rsidR="002D4065" w:rsidRDefault="00030690" w:rsidP="00486E22">
            <w:pPr>
              <w:rPr>
                <w:ins w:id="1101" w:author="Steve Maas" w:date="2015-05-13T14:05:00Z"/>
              </w:rPr>
            </w:pPr>
            <w:ins w:id="1102" w:author="Steve Maas" w:date="2015-05-13T14:07:00Z">
              <w:r w:rsidRPr="00030690">
                <w:t>0.090909090909091</w:t>
              </w:r>
            </w:ins>
          </w:p>
        </w:tc>
        <w:tc>
          <w:tcPr>
            <w:tcW w:w="2394" w:type="dxa"/>
          </w:tcPr>
          <w:p w14:paraId="50A2F552" w14:textId="14968591" w:rsidR="002D4065" w:rsidRDefault="00030690" w:rsidP="00486E22">
            <w:pPr>
              <w:rPr>
                <w:ins w:id="1103" w:author="Steve Maas" w:date="2015-05-13T14:05:00Z"/>
              </w:rPr>
            </w:pPr>
            <w:ins w:id="1104" w:author="Steve Maas" w:date="2015-05-13T14:07:00Z">
              <w:r w:rsidRPr="00030690">
                <w:t>0.090909090909091</w:t>
              </w:r>
            </w:ins>
          </w:p>
        </w:tc>
        <w:tc>
          <w:tcPr>
            <w:tcW w:w="2394" w:type="dxa"/>
          </w:tcPr>
          <w:p w14:paraId="16AA344A" w14:textId="6D8EC717" w:rsidR="002D4065" w:rsidRDefault="00030690" w:rsidP="00486E22">
            <w:pPr>
              <w:rPr>
                <w:ins w:id="1105" w:author="Steve Maas" w:date="2015-05-13T14:05:00Z"/>
              </w:rPr>
            </w:pPr>
            <w:ins w:id="1106" w:author="Steve Maas" w:date="2015-05-13T14:07:00Z">
              <w:r w:rsidRPr="00030690">
                <w:t>0.090909090909091</w:t>
              </w:r>
            </w:ins>
          </w:p>
        </w:tc>
        <w:tc>
          <w:tcPr>
            <w:tcW w:w="2394" w:type="dxa"/>
          </w:tcPr>
          <w:p w14:paraId="1AA4CB22" w14:textId="43F76761" w:rsidR="002D4065" w:rsidRDefault="00030690" w:rsidP="00486E22">
            <w:pPr>
              <w:rPr>
                <w:ins w:id="1107" w:author="Steve Maas" w:date="2015-05-13T14:05:00Z"/>
              </w:rPr>
            </w:pPr>
            <w:ins w:id="1108" w:author="Steve Maas" w:date="2015-05-13T14:07:00Z">
              <w:r w:rsidRPr="00030690">
                <w:t>0.011645249086029</w:t>
              </w:r>
            </w:ins>
          </w:p>
        </w:tc>
      </w:tr>
      <w:tr w:rsidR="002D4065" w14:paraId="1881EA6A" w14:textId="77777777" w:rsidTr="00486E22">
        <w:trPr>
          <w:ins w:id="1109" w:author="Steve Maas" w:date="2015-05-13T14:05:00Z"/>
        </w:trPr>
        <w:tc>
          <w:tcPr>
            <w:tcW w:w="2394" w:type="dxa"/>
          </w:tcPr>
          <w:p w14:paraId="221E3520" w14:textId="424B6A2D" w:rsidR="002D4065" w:rsidRDefault="00030690" w:rsidP="00486E22">
            <w:pPr>
              <w:rPr>
                <w:ins w:id="1110" w:author="Steve Maas" w:date="2015-05-13T14:05:00Z"/>
              </w:rPr>
            </w:pPr>
            <w:ins w:id="1111" w:author="Steve Maas" w:date="2015-05-13T14:07:00Z">
              <w:r w:rsidRPr="00030690">
                <w:t>0.727272727272727</w:t>
              </w:r>
            </w:ins>
          </w:p>
        </w:tc>
        <w:tc>
          <w:tcPr>
            <w:tcW w:w="2394" w:type="dxa"/>
          </w:tcPr>
          <w:p w14:paraId="7BE8D142" w14:textId="1978BF22" w:rsidR="002D4065" w:rsidRDefault="00030690" w:rsidP="00486E22">
            <w:pPr>
              <w:rPr>
                <w:ins w:id="1112" w:author="Steve Maas" w:date="2015-05-13T14:05:00Z"/>
              </w:rPr>
            </w:pPr>
            <w:ins w:id="1113" w:author="Steve Maas" w:date="2015-05-13T14:07:00Z">
              <w:r w:rsidRPr="00030690">
                <w:t>0.090909090909091</w:t>
              </w:r>
            </w:ins>
          </w:p>
        </w:tc>
        <w:tc>
          <w:tcPr>
            <w:tcW w:w="2394" w:type="dxa"/>
          </w:tcPr>
          <w:p w14:paraId="2DB0B981" w14:textId="484945E8" w:rsidR="002D4065" w:rsidRDefault="00030690" w:rsidP="00486E22">
            <w:pPr>
              <w:rPr>
                <w:ins w:id="1114" w:author="Steve Maas" w:date="2015-05-13T14:05:00Z"/>
              </w:rPr>
            </w:pPr>
            <w:ins w:id="1115" w:author="Steve Maas" w:date="2015-05-13T14:07:00Z">
              <w:r w:rsidRPr="00030690">
                <w:t>0.090909090909091</w:t>
              </w:r>
            </w:ins>
          </w:p>
        </w:tc>
        <w:tc>
          <w:tcPr>
            <w:tcW w:w="2394" w:type="dxa"/>
          </w:tcPr>
          <w:p w14:paraId="6FC94C52" w14:textId="64BA2782" w:rsidR="002D4065" w:rsidRDefault="00030690" w:rsidP="00486E22">
            <w:pPr>
              <w:rPr>
                <w:ins w:id="1116" w:author="Steve Maas" w:date="2015-05-13T14:05:00Z"/>
              </w:rPr>
            </w:pPr>
            <w:ins w:id="1117" w:author="Steve Maas" w:date="2015-05-13T14:07:00Z">
              <w:r w:rsidRPr="00030690">
                <w:t>0.011645249086029</w:t>
              </w:r>
            </w:ins>
          </w:p>
        </w:tc>
      </w:tr>
      <w:tr w:rsidR="002D4065" w14:paraId="7FFE633D" w14:textId="77777777" w:rsidTr="00486E22">
        <w:trPr>
          <w:ins w:id="1118" w:author="Steve Maas" w:date="2015-05-13T14:05:00Z"/>
        </w:trPr>
        <w:tc>
          <w:tcPr>
            <w:tcW w:w="2394" w:type="dxa"/>
          </w:tcPr>
          <w:p w14:paraId="4B0AAB77" w14:textId="5FC03BA6" w:rsidR="002D4065" w:rsidRDefault="00030690" w:rsidP="00486E22">
            <w:pPr>
              <w:rPr>
                <w:ins w:id="1119" w:author="Steve Maas" w:date="2015-05-13T14:05:00Z"/>
              </w:rPr>
            </w:pPr>
            <w:ins w:id="1120" w:author="Steve Maas" w:date="2015-05-13T14:07:00Z">
              <w:r w:rsidRPr="00030690">
                <w:t>0.090909090909091</w:t>
              </w:r>
            </w:ins>
          </w:p>
        </w:tc>
        <w:tc>
          <w:tcPr>
            <w:tcW w:w="2394" w:type="dxa"/>
          </w:tcPr>
          <w:p w14:paraId="7360CE97" w14:textId="298B1D00" w:rsidR="002D4065" w:rsidRDefault="00030690" w:rsidP="00486E22">
            <w:pPr>
              <w:rPr>
                <w:ins w:id="1121" w:author="Steve Maas" w:date="2015-05-13T14:05:00Z"/>
              </w:rPr>
            </w:pPr>
            <w:ins w:id="1122" w:author="Steve Maas" w:date="2015-05-13T14:07:00Z">
              <w:r w:rsidRPr="00030690">
                <w:t>0.727272727272727</w:t>
              </w:r>
            </w:ins>
          </w:p>
        </w:tc>
        <w:tc>
          <w:tcPr>
            <w:tcW w:w="2394" w:type="dxa"/>
          </w:tcPr>
          <w:p w14:paraId="63E2794E" w14:textId="3E0BA4DB" w:rsidR="002D4065" w:rsidRDefault="00030690" w:rsidP="00486E22">
            <w:pPr>
              <w:rPr>
                <w:ins w:id="1123" w:author="Steve Maas" w:date="2015-05-13T14:05:00Z"/>
              </w:rPr>
            </w:pPr>
            <w:ins w:id="1124" w:author="Steve Maas" w:date="2015-05-13T14:07:00Z">
              <w:r w:rsidRPr="00030690">
                <w:t>0.090909090909091</w:t>
              </w:r>
            </w:ins>
          </w:p>
        </w:tc>
        <w:tc>
          <w:tcPr>
            <w:tcW w:w="2394" w:type="dxa"/>
          </w:tcPr>
          <w:p w14:paraId="02548852" w14:textId="548AA202" w:rsidR="002D4065" w:rsidRDefault="00030690" w:rsidP="00486E22">
            <w:pPr>
              <w:rPr>
                <w:ins w:id="1125" w:author="Steve Maas" w:date="2015-05-13T14:05:00Z"/>
              </w:rPr>
            </w:pPr>
            <w:ins w:id="1126" w:author="Steve Maas" w:date="2015-05-13T14:07:00Z">
              <w:r w:rsidRPr="00030690">
                <w:t>0.011645249086029</w:t>
              </w:r>
            </w:ins>
          </w:p>
        </w:tc>
      </w:tr>
      <w:tr w:rsidR="002D4065" w14:paraId="1830C4BC" w14:textId="77777777" w:rsidTr="00486E22">
        <w:trPr>
          <w:ins w:id="1127" w:author="Steve Maas" w:date="2015-05-13T14:05:00Z"/>
        </w:trPr>
        <w:tc>
          <w:tcPr>
            <w:tcW w:w="2394" w:type="dxa"/>
          </w:tcPr>
          <w:p w14:paraId="5D3216DE" w14:textId="6CBD4431" w:rsidR="002D4065" w:rsidRDefault="00030690" w:rsidP="00486E22">
            <w:pPr>
              <w:rPr>
                <w:ins w:id="1128" w:author="Steve Maas" w:date="2015-05-13T14:05:00Z"/>
              </w:rPr>
            </w:pPr>
            <w:ins w:id="1129" w:author="Steve Maas" w:date="2015-05-13T14:07:00Z">
              <w:r w:rsidRPr="00030690">
                <w:t>0.090909090909091</w:t>
              </w:r>
            </w:ins>
          </w:p>
        </w:tc>
        <w:tc>
          <w:tcPr>
            <w:tcW w:w="2394" w:type="dxa"/>
          </w:tcPr>
          <w:p w14:paraId="65A42F38" w14:textId="33EDF36D" w:rsidR="002D4065" w:rsidRDefault="00030690" w:rsidP="00486E22">
            <w:pPr>
              <w:rPr>
                <w:ins w:id="1130" w:author="Steve Maas" w:date="2015-05-13T14:05:00Z"/>
              </w:rPr>
            </w:pPr>
            <w:ins w:id="1131" w:author="Steve Maas" w:date="2015-05-13T14:07:00Z">
              <w:r w:rsidRPr="00030690">
                <w:t>0.090909090909091</w:t>
              </w:r>
            </w:ins>
          </w:p>
        </w:tc>
        <w:tc>
          <w:tcPr>
            <w:tcW w:w="2394" w:type="dxa"/>
          </w:tcPr>
          <w:p w14:paraId="66B458C0" w14:textId="58E4513B" w:rsidR="002D4065" w:rsidRDefault="00030690" w:rsidP="00486E22">
            <w:pPr>
              <w:rPr>
                <w:ins w:id="1132" w:author="Steve Maas" w:date="2015-05-13T14:05:00Z"/>
              </w:rPr>
            </w:pPr>
            <w:ins w:id="1133" w:author="Steve Maas" w:date="2015-05-13T14:07:00Z">
              <w:r w:rsidRPr="00030690">
                <w:t>0.727272727272727</w:t>
              </w:r>
            </w:ins>
          </w:p>
        </w:tc>
        <w:tc>
          <w:tcPr>
            <w:tcW w:w="2394" w:type="dxa"/>
          </w:tcPr>
          <w:p w14:paraId="2FBD9CAF" w14:textId="65760343" w:rsidR="002D4065" w:rsidRDefault="00030690" w:rsidP="00486E22">
            <w:pPr>
              <w:rPr>
                <w:ins w:id="1134" w:author="Steve Maas" w:date="2015-05-13T14:05:00Z"/>
              </w:rPr>
            </w:pPr>
            <w:ins w:id="1135" w:author="Steve Maas" w:date="2015-05-13T14:07:00Z">
              <w:r w:rsidRPr="00030690">
                <w:t>0.011645249086029</w:t>
              </w:r>
            </w:ins>
          </w:p>
        </w:tc>
      </w:tr>
      <w:tr w:rsidR="002D4065" w14:paraId="2777907F" w14:textId="77777777" w:rsidTr="00486E22">
        <w:trPr>
          <w:ins w:id="1136" w:author="Steve Maas" w:date="2015-05-13T14:05:00Z"/>
        </w:trPr>
        <w:tc>
          <w:tcPr>
            <w:tcW w:w="2394" w:type="dxa"/>
          </w:tcPr>
          <w:p w14:paraId="21F82E00" w14:textId="3A79D9D6" w:rsidR="002D4065" w:rsidRDefault="00030690" w:rsidP="00486E22">
            <w:pPr>
              <w:rPr>
                <w:ins w:id="1137" w:author="Steve Maas" w:date="2015-05-13T14:05:00Z"/>
              </w:rPr>
            </w:pPr>
            <w:ins w:id="1138" w:author="Steve Maas" w:date="2015-05-13T14:08:00Z">
              <w:r w:rsidRPr="00030690">
                <w:t>0.433449846426336</w:t>
              </w:r>
            </w:ins>
          </w:p>
        </w:tc>
        <w:tc>
          <w:tcPr>
            <w:tcW w:w="2394" w:type="dxa"/>
          </w:tcPr>
          <w:p w14:paraId="49097756" w14:textId="3C6C2DC3" w:rsidR="002D4065" w:rsidRDefault="00030690" w:rsidP="00486E22">
            <w:pPr>
              <w:rPr>
                <w:ins w:id="1139" w:author="Steve Maas" w:date="2015-05-13T14:05:00Z"/>
              </w:rPr>
            </w:pPr>
            <w:ins w:id="1140" w:author="Steve Maas" w:date="2015-05-13T14:08:00Z">
              <w:r w:rsidRPr="00030690">
                <w:t>0.066550153573664</w:t>
              </w:r>
            </w:ins>
          </w:p>
        </w:tc>
        <w:tc>
          <w:tcPr>
            <w:tcW w:w="2394" w:type="dxa"/>
          </w:tcPr>
          <w:p w14:paraId="0B340712" w14:textId="1B26AE29" w:rsidR="002D4065" w:rsidRDefault="00030690" w:rsidP="00486E22">
            <w:pPr>
              <w:rPr>
                <w:ins w:id="1141" w:author="Steve Maas" w:date="2015-05-13T14:05:00Z"/>
              </w:rPr>
            </w:pPr>
            <w:ins w:id="1142" w:author="Steve Maas" w:date="2015-05-13T14:08:00Z">
              <w:r w:rsidRPr="00030690">
                <w:t>0.066550153573664</w:t>
              </w:r>
            </w:ins>
          </w:p>
        </w:tc>
        <w:tc>
          <w:tcPr>
            <w:tcW w:w="2394" w:type="dxa"/>
          </w:tcPr>
          <w:p w14:paraId="65FFF56F" w14:textId="04C86B26" w:rsidR="002D4065" w:rsidRDefault="00030690" w:rsidP="00486E22">
            <w:pPr>
              <w:rPr>
                <w:ins w:id="1143" w:author="Steve Maas" w:date="2015-05-13T14:05:00Z"/>
              </w:rPr>
            </w:pPr>
            <w:ins w:id="1144" w:author="Steve Maas" w:date="2015-05-13T14:07:00Z">
              <w:r w:rsidRPr="00030690">
                <w:t>0.010949141561386</w:t>
              </w:r>
            </w:ins>
          </w:p>
        </w:tc>
      </w:tr>
      <w:tr w:rsidR="002D4065" w14:paraId="5A811ABF" w14:textId="77777777" w:rsidTr="00486E22">
        <w:trPr>
          <w:ins w:id="1145" w:author="Steve Maas" w:date="2015-05-13T14:05:00Z"/>
        </w:trPr>
        <w:tc>
          <w:tcPr>
            <w:tcW w:w="2394" w:type="dxa"/>
          </w:tcPr>
          <w:p w14:paraId="30EF2491" w14:textId="35F40C20" w:rsidR="002D4065" w:rsidRDefault="00030690" w:rsidP="00486E22">
            <w:pPr>
              <w:rPr>
                <w:ins w:id="1146" w:author="Steve Maas" w:date="2015-05-13T14:05:00Z"/>
              </w:rPr>
            </w:pPr>
            <w:ins w:id="1147" w:author="Steve Maas" w:date="2015-05-13T14:08:00Z">
              <w:r w:rsidRPr="00030690">
                <w:t>0.066550153573664</w:t>
              </w:r>
            </w:ins>
          </w:p>
        </w:tc>
        <w:tc>
          <w:tcPr>
            <w:tcW w:w="2394" w:type="dxa"/>
          </w:tcPr>
          <w:p w14:paraId="615A8CA4" w14:textId="6A5F4F7F" w:rsidR="002D4065" w:rsidRDefault="00030690" w:rsidP="00486E22">
            <w:pPr>
              <w:rPr>
                <w:ins w:id="1148" w:author="Steve Maas" w:date="2015-05-13T14:05:00Z"/>
              </w:rPr>
            </w:pPr>
            <w:ins w:id="1149" w:author="Steve Maas" w:date="2015-05-13T14:08:00Z">
              <w:r w:rsidRPr="00030690">
                <w:t>0.433449846426336</w:t>
              </w:r>
            </w:ins>
          </w:p>
        </w:tc>
        <w:tc>
          <w:tcPr>
            <w:tcW w:w="2394" w:type="dxa"/>
          </w:tcPr>
          <w:p w14:paraId="69D251BB" w14:textId="6E81E810" w:rsidR="002D4065" w:rsidRDefault="00030690" w:rsidP="00486E22">
            <w:pPr>
              <w:rPr>
                <w:ins w:id="1150" w:author="Steve Maas" w:date="2015-05-13T14:05:00Z"/>
              </w:rPr>
            </w:pPr>
            <w:ins w:id="1151" w:author="Steve Maas" w:date="2015-05-13T14:08:00Z">
              <w:r w:rsidRPr="00030690">
                <w:t>0.066550153573664</w:t>
              </w:r>
            </w:ins>
          </w:p>
        </w:tc>
        <w:tc>
          <w:tcPr>
            <w:tcW w:w="2394" w:type="dxa"/>
          </w:tcPr>
          <w:p w14:paraId="44967130" w14:textId="38395A2D" w:rsidR="002D4065" w:rsidRDefault="00030690" w:rsidP="00486E22">
            <w:pPr>
              <w:rPr>
                <w:ins w:id="1152" w:author="Steve Maas" w:date="2015-05-13T14:05:00Z"/>
              </w:rPr>
            </w:pPr>
            <w:ins w:id="1153" w:author="Steve Maas" w:date="2015-05-13T14:07:00Z">
              <w:r w:rsidRPr="00030690">
                <w:t>0.010949141561386</w:t>
              </w:r>
            </w:ins>
          </w:p>
        </w:tc>
      </w:tr>
      <w:tr w:rsidR="002D4065" w14:paraId="51271285" w14:textId="77777777" w:rsidTr="00486E22">
        <w:trPr>
          <w:ins w:id="1154" w:author="Steve Maas" w:date="2015-05-13T14:05:00Z"/>
        </w:trPr>
        <w:tc>
          <w:tcPr>
            <w:tcW w:w="2394" w:type="dxa"/>
          </w:tcPr>
          <w:p w14:paraId="25EC0933" w14:textId="08B08FBF" w:rsidR="002D4065" w:rsidRDefault="00030690" w:rsidP="00486E22">
            <w:pPr>
              <w:rPr>
                <w:ins w:id="1155" w:author="Steve Maas" w:date="2015-05-13T14:05:00Z"/>
              </w:rPr>
            </w:pPr>
            <w:ins w:id="1156" w:author="Steve Maas" w:date="2015-05-13T14:08:00Z">
              <w:r w:rsidRPr="00030690">
                <w:t>0.066550153573664</w:t>
              </w:r>
            </w:ins>
          </w:p>
        </w:tc>
        <w:tc>
          <w:tcPr>
            <w:tcW w:w="2394" w:type="dxa"/>
          </w:tcPr>
          <w:p w14:paraId="6B29AE02" w14:textId="78875572" w:rsidR="002D4065" w:rsidRDefault="00030690" w:rsidP="00486E22">
            <w:pPr>
              <w:rPr>
                <w:ins w:id="1157" w:author="Steve Maas" w:date="2015-05-13T14:05:00Z"/>
              </w:rPr>
            </w:pPr>
            <w:ins w:id="1158" w:author="Steve Maas" w:date="2015-05-13T14:08:00Z">
              <w:r w:rsidRPr="00030690">
                <w:t>0.066550153573664</w:t>
              </w:r>
            </w:ins>
          </w:p>
        </w:tc>
        <w:tc>
          <w:tcPr>
            <w:tcW w:w="2394" w:type="dxa"/>
          </w:tcPr>
          <w:p w14:paraId="390583AE" w14:textId="6579BD23" w:rsidR="002D4065" w:rsidRDefault="00030690" w:rsidP="00486E22">
            <w:pPr>
              <w:rPr>
                <w:ins w:id="1159" w:author="Steve Maas" w:date="2015-05-13T14:05:00Z"/>
              </w:rPr>
            </w:pPr>
            <w:ins w:id="1160" w:author="Steve Maas" w:date="2015-05-13T14:08:00Z">
              <w:r w:rsidRPr="00030690">
                <w:t>0.433449846426336</w:t>
              </w:r>
            </w:ins>
          </w:p>
        </w:tc>
        <w:tc>
          <w:tcPr>
            <w:tcW w:w="2394" w:type="dxa"/>
          </w:tcPr>
          <w:p w14:paraId="239974EB" w14:textId="0B453A28" w:rsidR="002D4065" w:rsidRDefault="00030690" w:rsidP="00486E22">
            <w:pPr>
              <w:rPr>
                <w:ins w:id="1161" w:author="Steve Maas" w:date="2015-05-13T14:05:00Z"/>
              </w:rPr>
            </w:pPr>
            <w:ins w:id="1162" w:author="Steve Maas" w:date="2015-05-13T14:07:00Z">
              <w:r w:rsidRPr="00030690">
                <w:t>0.010949141561386</w:t>
              </w:r>
            </w:ins>
          </w:p>
        </w:tc>
      </w:tr>
      <w:tr w:rsidR="002D4065" w14:paraId="397CDE51" w14:textId="77777777" w:rsidTr="00486E22">
        <w:trPr>
          <w:ins w:id="1163" w:author="Steve Maas" w:date="2015-05-13T14:05:00Z"/>
        </w:trPr>
        <w:tc>
          <w:tcPr>
            <w:tcW w:w="2394" w:type="dxa"/>
          </w:tcPr>
          <w:p w14:paraId="62FE462A" w14:textId="7AE5E60E" w:rsidR="002D4065" w:rsidRDefault="00030690" w:rsidP="00486E22">
            <w:pPr>
              <w:rPr>
                <w:ins w:id="1164" w:author="Steve Maas" w:date="2015-05-13T14:05:00Z"/>
              </w:rPr>
            </w:pPr>
            <w:ins w:id="1165" w:author="Steve Maas" w:date="2015-05-13T14:08:00Z">
              <w:r w:rsidRPr="00030690">
                <w:t>0.066550153573664</w:t>
              </w:r>
            </w:ins>
          </w:p>
        </w:tc>
        <w:tc>
          <w:tcPr>
            <w:tcW w:w="2394" w:type="dxa"/>
          </w:tcPr>
          <w:p w14:paraId="4FD6AEE5" w14:textId="0A59C72D" w:rsidR="002D4065" w:rsidRDefault="00030690" w:rsidP="00486E22">
            <w:pPr>
              <w:rPr>
                <w:ins w:id="1166" w:author="Steve Maas" w:date="2015-05-13T14:05:00Z"/>
              </w:rPr>
            </w:pPr>
            <w:ins w:id="1167" w:author="Steve Maas" w:date="2015-05-13T14:08:00Z">
              <w:r w:rsidRPr="00030690">
                <w:t>0.433449846426336</w:t>
              </w:r>
            </w:ins>
          </w:p>
        </w:tc>
        <w:tc>
          <w:tcPr>
            <w:tcW w:w="2394" w:type="dxa"/>
          </w:tcPr>
          <w:p w14:paraId="7A0067C5" w14:textId="313ACC8F" w:rsidR="002D4065" w:rsidRDefault="00030690" w:rsidP="00486E22">
            <w:pPr>
              <w:rPr>
                <w:ins w:id="1168" w:author="Steve Maas" w:date="2015-05-13T14:05:00Z"/>
              </w:rPr>
            </w:pPr>
            <w:ins w:id="1169" w:author="Steve Maas" w:date="2015-05-13T14:08:00Z">
              <w:r w:rsidRPr="00030690">
                <w:t>0.433449846426336</w:t>
              </w:r>
            </w:ins>
          </w:p>
        </w:tc>
        <w:tc>
          <w:tcPr>
            <w:tcW w:w="2394" w:type="dxa"/>
          </w:tcPr>
          <w:p w14:paraId="7C99F5EF" w14:textId="79D4C0C8" w:rsidR="002D4065" w:rsidRDefault="00030690" w:rsidP="00486E22">
            <w:pPr>
              <w:rPr>
                <w:ins w:id="1170" w:author="Steve Maas" w:date="2015-05-13T14:05:00Z"/>
              </w:rPr>
            </w:pPr>
            <w:ins w:id="1171" w:author="Steve Maas" w:date="2015-05-13T14:07:00Z">
              <w:r w:rsidRPr="00030690">
                <w:t>0.010949141561386</w:t>
              </w:r>
            </w:ins>
          </w:p>
        </w:tc>
      </w:tr>
      <w:tr w:rsidR="002D4065" w14:paraId="300D3D83" w14:textId="77777777" w:rsidTr="00486E22">
        <w:trPr>
          <w:ins w:id="1172" w:author="Steve Maas" w:date="2015-05-13T14:05:00Z"/>
        </w:trPr>
        <w:tc>
          <w:tcPr>
            <w:tcW w:w="2394" w:type="dxa"/>
          </w:tcPr>
          <w:p w14:paraId="06699316" w14:textId="37C6612B" w:rsidR="002D4065" w:rsidRDefault="00030690" w:rsidP="00486E22">
            <w:pPr>
              <w:rPr>
                <w:ins w:id="1173" w:author="Steve Maas" w:date="2015-05-13T14:05:00Z"/>
              </w:rPr>
            </w:pPr>
            <w:ins w:id="1174" w:author="Steve Maas" w:date="2015-05-13T14:08:00Z">
              <w:r w:rsidRPr="00030690">
                <w:t>0.433449846426336</w:t>
              </w:r>
            </w:ins>
          </w:p>
        </w:tc>
        <w:tc>
          <w:tcPr>
            <w:tcW w:w="2394" w:type="dxa"/>
          </w:tcPr>
          <w:p w14:paraId="1B3C5550" w14:textId="60B799CD" w:rsidR="002D4065" w:rsidRDefault="00030690" w:rsidP="00486E22">
            <w:pPr>
              <w:rPr>
                <w:ins w:id="1175" w:author="Steve Maas" w:date="2015-05-13T14:05:00Z"/>
              </w:rPr>
            </w:pPr>
            <w:ins w:id="1176" w:author="Steve Maas" w:date="2015-05-13T14:08:00Z">
              <w:r w:rsidRPr="00030690">
                <w:t>0.066550153573664</w:t>
              </w:r>
            </w:ins>
          </w:p>
        </w:tc>
        <w:tc>
          <w:tcPr>
            <w:tcW w:w="2394" w:type="dxa"/>
          </w:tcPr>
          <w:p w14:paraId="74A198E1" w14:textId="508A7295" w:rsidR="002D4065" w:rsidRDefault="00030690" w:rsidP="00486E22">
            <w:pPr>
              <w:rPr>
                <w:ins w:id="1177" w:author="Steve Maas" w:date="2015-05-13T14:05:00Z"/>
              </w:rPr>
            </w:pPr>
            <w:ins w:id="1178" w:author="Steve Maas" w:date="2015-05-13T14:08:00Z">
              <w:r w:rsidRPr="00030690">
                <w:t>0.433449846426336</w:t>
              </w:r>
            </w:ins>
          </w:p>
        </w:tc>
        <w:tc>
          <w:tcPr>
            <w:tcW w:w="2394" w:type="dxa"/>
          </w:tcPr>
          <w:p w14:paraId="7672E021" w14:textId="71F4B7F5" w:rsidR="002D4065" w:rsidRDefault="00030690" w:rsidP="00486E22">
            <w:pPr>
              <w:rPr>
                <w:ins w:id="1179" w:author="Steve Maas" w:date="2015-05-13T14:05:00Z"/>
              </w:rPr>
            </w:pPr>
            <w:ins w:id="1180" w:author="Steve Maas" w:date="2015-05-13T14:07:00Z">
              <w:r w:rsidRPr="00030690">
                <w:t>0.010949141561386</w:t>
              </w:r>
            </w:ins>
          </w:p>
        </w:tc>
      </w:tr>
      <w:tr w:rsidR="002D4065" w14:paraId="68BBBD8F" w14:textId="77777777" w:rsidTr="00486E22">
        <w:trPr>
          <w:ins w:id="1181" w:author="Steve Maas" w:date="2015-05-13T14:05:00Z"/>
        </w:trPr>
        <w:tc>
          <w:tcPr>
            <w:tcW w:w="2394" w:type="dxa"/>
          </w:tcPr>
          <w:p w14:paraId="06FD973F" w14:textId="6A5A8E4D" w:rsidR="002D4065" w:rsidRDefault="00030690" w:rsidP="00486E22">
            <w:pPr>
              <w:rPr>
                <w:ins w:id="1182" w:author="Steve Maas" w:date="2015-05-13T14:05:00Z"/>
              </w:rPr>
            </w:pPr>
            <w:ins w:id="1183" w:author="Steve Maas" w:date="2015-05-13T14:08:00Z">
              <w:r w:rsidRPr="00030690">
                <w:t>0.433449846426336</w:t>
              </w:r>
            </w:ins>
          </w:p>
        </w:tc>
        <w:tc>
          <w:tcPr>
            <w:tcW w:w="2394" w:type="dxa"/>
          </w:tcPr>
          <w:p w14:paraId="499FF865" w14:textId="2F120773" w:rsidR="002D4065" w:rsidRDefault="00030690" w:rsidP="00486E22">
            <w:pPr>
              <w:rPr>
                <w:ins w:id="1184" w:author="Steve Maas" w:date="2015-05-13T14:05:00Z"/>
              </w:rPr>
            </w:pPr>
            <w:ins w:id="1185" w:author="Steve Maas" w:date="2015-05-13T14:08:00Z">
              <w:r w:rsidRPr="00030690">
                <w:t>0.433449846426336</w:t>
              </w:r>
            </w:ins>
          </w:p>
        </w:tc>
        <w:tc>
          <w:tcPr>
            <w:tcW w:w="2394" w:type="dxa"/>
          </w:tcPr>
          <w:p w14:paraId="1909107D" w14:textId="7E942AE8" w:rsidR="002D4065" w:rsidRDefault="00030690" w:rsidP="00486E22">
            <w:pPr>
              <w:rPr>
                <w:ins w:id="1186" w:author="Steve Maas" w:date="2015-05-13T14:05:00Z"/>
              </w:rPr>
            </w:pPr>
            <w:ins w:id="1187" w:author="Steve Maas" w:date="2015-05-13T14:08:00Z">
              <w:r w:rsidRPr="00030690">
                <w:t>0.066550153573664</w:t>
              </w:r>
            </w:ins>
          </w:p>
        </w:tc>
        <w:tc>
          <w:tcPr>
            <w:tcW w:w="2394" w:type="dxa"/>
          </w:tcPr>
          <w:p w14:paraId="0BCA3E11" w14:textId="54422338" w:rsidR="002D4065" w:rsidRDefault="00030690" w:rsidP="00486E22">
            <w:pPr>
              <w:rPr>
                <w:ins w:id="1188" w:author="Steve Maas" w:date="2015-05-13T14:05:00Z"/>
              </w:rPr>
            </w:pPr>
            <w:ins w:id="1189" w:author="Steve Maas" w:date="2015-05-13T14:07:00Z">
              <w:r w:rsidRPr="00030690">
                <w:t>0.010949141561386</w:t>
              </w:r>
            </w:ins>
          </w:p>
        </w:tc>
      </w:tr>
    </w:tbl>
    <w:p w14:paraId="7B30DB17" w14:textId="77777777" w:rsidR="002D4065" w:rsidRPr="002D4065" w:rsidRDefault="002D4065" w:rsidP="002D4065">
      <w:pPr>
        <w:rPr>
          <w:ins w:id="1190" w:author="Steve Maas" w:date="2015-05-13T14:04:00Z"/>
          <w:rPrChange w:id="1191" w:author="Steve Maas" w:date="2015-05-13T14:04:00Z">
            <w:rPr>
              <w:ins w:id="1192"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193" w:name="_Toc289032567"/>
      <w:r>
        <w:t>Shell Elements</w:t>
      </w:r>
      <w:bookmarkEnd w:id="1193"/>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194" w:name="_Toc289032568"/>
      <w:r>
        <w:lastRenderedPageBreak/>
        <w:t>Shell formulation</w:t>
      </w:r>
      <w:bookmarkEnd w:id="1194"/>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7" o:title=""/>
          </v:shape>
          <o:OLEObject Type="Embed" ProgID="Equation.DSMT4" ShapeID="_x0000_i2121" DrawAspect="Content" ObjectID="_1493632239" r:id="rId221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8</w:instrText>
      </w:r>
      <w:r w:rsidR="00BB2289">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9" o:title=""/>
          </v:shape>
          <o:OLEObject Type="Embed" ProgID="Equation.DSMT4" ShapeID="_x0000_i2122" DrawAspect="Content" ObjectID="_1493632240" r:id="rId2220"/>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21" o:title=""/>
          </v:shape>
          <o:OLEObject Type="Embed" ProgID="Equation.DSMT4" ShapeID="_x0000_i2123" DrawAspect="Content" ObjectID="_1493632241" r:id="rId2222"/>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23" o:title=""/>
          </v:shape>
          <o:OLEObject Type="Embed" ProgID="Equation.DSMT4" ShapeID="_x0000_i2124" DrawAspect="Content" ObjectID="_1493632242" r:id="rId2224"/>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25" o:title=""/>
          </v:shape>
          <o:OLEObject Type="Embed" ProgID="Equation.DSMT4" ShapeID="_x0000_i2125" DrawAspect="Content" ObjectID="_1493632243" r:id="rId2226"/>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7" o:title=""/>
          </v:shape>
          <o:OLEObject Type="Embed" ProgID="Equation.DSMT4" ShapeID="_x0000_i2126" DrawAspect="Content" ObjectID="_1493632244" r:id="rId222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9</w:instrText>
      </w:r>
      <w:r w:rsidR="00BB2289">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9" o:title=""/>
          </v:shape>
          <o:OLEObject Type="Embed" ProgID="Equation.DSMT4" ShapeID="_x0000_i2127" DrawAspect="Content" ObjectID="_1493632245" r:id="rId223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10</w:instrText>
      </w:r>
      <w:r w:rsidR="00BB2289">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31" o:title=""/>
          </v:shape>
          <o:OLEObject Type="Embed" ProgID="Equation.DSMT4" ShapeID="_x0000_i2128" DrawAspect="Content" ObjectID="_1493632246" r:id="rId2232"/>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33" o:title=""/>
          </v:shape>
          <o:OLEObject Type="Embed" ProgID="Equation.DSMT4" ShapeID="_x0000_i2129" DrawAspect="Content" ObjectID="_1493632247"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11</w:instrText>
      </w:r>
      <w:r w:rsidR="00BB2289">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35" o:title=""/>
          </v:shape>
          <o:OLEObject Type="Embed" ProgID="Equation.DSMT4" ShapeID="_x0000_i2130" DrawAspect="Content" ObjectID="_1493632248" r:id="rId223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12</w:instrText>
      </w:r>
      <w:r w:rsidR="00BB2289">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7" o:title=""/>
          </v:shape>
          <o:OLEObject Type="Embed" ProgID="Equation.DSMT4" ShapeID="_x0000_i2131" DrawAspect="Content" ObjectID="_1493632249" r:id="rId2238"/>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9" o:title=""/>
          </v:shape>
          <o:OLEObject Type="Embed" ProgID="Equation.DSMT4" ShapeID="_x0000_i2132" DrawAspect="Content" ObjectID="_1493632250" r:id="rId224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13</w:instrText>
      </w:r>
      <w:r w:rsidR="00BB2289">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41" o:title=""/>
          </v:shape>
          <o:OLEObject Type="Embed" ProgID="Equation.DSMT4" ShapeID="_x0000_i2133" DrawAspect="Content" ObjectID="_1493632251"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14</w:instrText>
      </w:r>
      <w:r w:rsidR="00BB2289">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43" o:title=""/>
          </v:shape>
          <o:OLEObject Type="Embed" ProgID="Equation.DSMT4" ShapeID="_x0000_i2134" DrawAspect="Content" ObjectID="_1493632252" r:id="rId224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15</w:instrText>
      </w:r>
      <w:r w:rsidR="00BB2289">
        <w:rPr>
          <w:noProof/>
        </w:rPr>
        <w:fldChar w:fldCharType="end"/>
      </w:r>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45" o:title=""/>
          </v:shape>
          <o:OLEObject Type="Embed" ProgID="Equation.DSMT4" ShapeID="_x0000_i2135" DrawAspect="Content" ObjectID="_1493632253" r:id="rId2246"/>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195" w:name="_Toc289032569"/>
      <w:r>
        <w:t>Quadrilateral shells</w:t>
      </w:r>
      <w:bookmarkEnd w:id="1195"/>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7" o:title=""/>
          </v:shape>
          <o:OLEObject Type="Embed" ProgID="Equation.DSMT4" ShapeID="_x0000_i2136" DrawAspect="Content" ObjectID="_1493632254" r:id="rId224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16</w:instrText>
      </w:r>
      <w:r w:rsidR="00BB2289">
        <w:rPr>
          <w:noProof/>
        </w:rPr>
        <w:fldChar w:fldCharType="end"/>
      </w:r>
      <w:r w:rsidR="004F1C97">
        <w:instrText>)</w:instrText>
      </w:r>
      <w:r w:rsidR="004F1C97">
        <w:fldChar w:fldCharType="end"/>
      </w:r>
    </w:p>
    <w:p w14:paraId="48CBD76E" w14:textId="77777777" w:rsidR="008C7882" w:rsidRDefault="008C7882" w:rsidP="008C7882">
      <w:pPr>
        <w:pStyle w:val="Heading3"/>
      </w:pPr>
      <w:bookmarkStart w:id="1196" w:name="_Toc289032570"/>
      <w:r>
        <w:lastRenderedPageBreak/>
        <w:t>Triangular shells</w:t>
      </w:r>
      <w:bookmarkEnd w:id="1196"/>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9" o:title=""/>
          </v:shape>
          <o:OLEObject Type="Embed" ProgID="Equation.DSMT4" ShapeID="_x0000_i2137" DrawAspect="Content" ObjectID="_1493632255" r:id="rId225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4</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17</w:instrText>
      </w:r>
      <w:r w:rsidR="00BB2289">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197" w:author="Steve Maas" w:date="2015-05-13T13:51:00Z">
        <w:r w:rsidR="00AB0524">
          <w:fldChar w:fldCharType="begin"/>
        </w:r>
        <w:r w:rsidR="00AB0524">
          <w:instrText xml:space="preserve"> STYLEREF 1 \s </w:instrText>
        </w:r>
      </w:ins>
      <w:r w:rsidR="00AB0524">
        <w:fldChar w:fldCharType="separate"/>
      </w:r>
      <w:r w:rsidR="00D3178E">
        <w:rPr>
          <w:noProof/>
        </w:rPr>
        <w:t>4</w:t>
      </w:r>
      <w:ins w:id="1198"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199" w:author="rawlins" w:date="2015-05-19T17:23:00Z">
        <w:r w:rsidR="00D3178E">
          <w:rPr>
            <w:noProof/>
          </w:rPr>
          <w:t>3</w:t>
        </w:r>
      </w:ins>
      <w:ins w:id="1200" w:author="Steve Maas" w:date="2015-05-13T13:51:00Z">
        <w:r w:rsidR="00AB0524">
          <w:fldChar w:fldCharType="end"/>
        </w:r>
      </w:ins>
      <w:del w:id="1201"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02" w:name="_Ref172970092"/>
      <w:bookmarkStart w:id="1203" w:name="_Toc289032571"/>
      <w:r>
        <w:lastRenderedPageBreak/>
        <w:t>Constitutive Models</w:t>
      </w:r>
      <w:bookmarkEnd w:id="1202"/>
      <w:bookmarkEnd w:id="120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04" w:name="_Ref172102939"/>
      <w:bookmarkStart w:id="1205" w:name="_Toc289032572"/>
      <w:r>
        <w:t>Linear Elasticity</w:t>
      </w:r>
      <w:bookmarkEnd w:id="1204"/>
      <w:bookmarkEnd w:id="1205"/>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52" o:title=""/>
          </v:shape>
          <o:OLEObject Type="Embed" ProgID="Equation.DSMT4" ShapeID="_x0000_i2138" DrawAspect="Content" ObjectID="_1493632256" r:id="rId2253"/>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54" o:title=""/>
          </v:shape>
          <o:OLEObject Type="Embed" ProgID="Equation.DSMT4" ShapeID="_x0000_i2139" DrawAspect="Content" ObjectID="_1493632257"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1</w:instrText>
      </w:r>
      <w:r w:rsidR="00BB2289">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6" o:title=""/>
          </v:shape>
          <o:OLEObject Type="Embed" ProgID="Equation.DSMT4" ShapeID="_x0000_i2140" DrawAspect="Content" ObjectID="_1493632258" r:id="rId225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8" o:title=""/>
          </v:shape>
          <o:OLEObject Type="Embed" ProgID="Equation.DSMT4" ShapeID="_x0000_i2141" DrawAspect="Content" ObjectID="_1493632259" r:id="rId2259"/>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60" o:title=""/>
          </v:shape>
          <o:OLEObject Type="Embed" ProgID="Equation.DSMT4" ShapeID="_x0000_i2142" DrawAspect="Content" ObjectID="_1493632260"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w:instrText>
      </w:r>
      <w:r w:rsidR="00BB2289">
        <w:instrText xml:space="preserv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2</w:instrText>
      </w:r>
      <w:r w:rsidR="00BB2289">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62" o:title=""/>
          </v:shape>
          <o:OLEObject Type="Embed" ProgID="Equation.DSMT4" ShapeID="_x0000_i2143" DrawAspect="Content" ObjectID="_1493632261" r:id="rId2263"/>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64" o:title=""/>
          </v:shape>
          <o:OLEObject Type="Embed" ProgID="Equation.DSMT4" ShapeID="_x0000_i2144" DrawAspect="Content" ObjectID="_1493632262" r:id="rId2265"/>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6" o:title=""/>
          </v:shape>
          <o:OLEObject Type="Embed" ProgID="Equation.DSMT4" ShapeID="_x0000_i2145" DrawAspect="Content" ObjectID="_1493632263" r:id="rId226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3</w:instrText>
      </w:r>
      <w:r w:rsidR="00BB2289">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8" o:title=""/>
          </v:shape>
          <o:OLEObject Type="Embed" ProgID="Equation.DSMT4" ShapeID="_x0000_i2146" DrawAspect="Content" ObjectID="_1493632264" r:id="rId226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4</w:instrText>
      </w:r>
      <w:r w:rsidR="00BB2289">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70" o:title=""/>
          </v:shape>
          <o:OLEObject Type="Embed" ProgID="Equation.DSMT4" ShapeID="_x0000_i2147" DrawAspect="Content" ObjectID="_1493632265" r:id="rId227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72" o:title=""/>
          </v:shape>
          <o:OLEObject Type="Embed" ProgID="Equation.DSMT4" ShapeID="_x0000_i2148" DrawAspect="Content" ObjectID="_1493632266" r:id="rId227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74" o:title=""/>
                </v:shape>
                <o:OLEObject Type="Embed" ProgID="Equation.DSMT4" ShapeID="_x0000_i2149" DrawAspect="Content" ObjectID="_1493632267" r:id="rId2275"/>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6" o:title=""/>
                </v:shape>
                <o:OLEObject Type="Embed" ProgID="Equation.DSMT4" ShapeID="_x0000_i2150" DrawAspect="Content" ObjectID="_1493632268" r:id="rId2277"/>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8" o:title=""/>
                </v:shape>
                <o:OLEObject Type="Embed" ProgID="Equation.DSMT4" ShapeID="_x0000_i2151" DrawAspect="Content" ObjectID="_1493632269" r:id="rId2279"/>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80" o:title=""/>
                </v:shape>
                <o:OLEObject Type="Embed" ProgID="Equation.DSMT4" ShapeID="_x0000_i2152" DrawAspect="Content" ObjectID="_1493632270" r:id="rId228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82" o:title=""/>
                </v:shape>
                <o:OLEObject Type="Embed" ProgID="Equation.DSMT4" ShapeID="_x0000_i2153" DrawAspect="Content" ObjectID="_1493632271" r:id="rId2283"/>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84" o:title=""/>
                </v:shape>
                <o:OLEObject Type="Embed" ProgID="Equation.DSMT4" ShapeID="_x0000_i2154" DrawAspect="Content" ObjectID="_1493632272" r:id="rId2285"/>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6" o:title=""/>
                </v:shape>
                <o:OLEObject Type="Embed" ProgID="Equation.DSMT4" ShapeID="_x0000_i2155" DrawAspect="Content" ObjectID="_1493632273" r:id="rId2287"/>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8" o:title=""/>
                </v:shape>
                <o:OLEObject Type="Embed" ProgID="Equation.DSMT4" ShapeID="_x0000_i2156" DrawAspect="Content" ObjectID="_1493632274" r:id="rId228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90" o:title=""/>
                </v:shape>
                <o:OLEObject Type="Embed" ProgID="Equation.DSMT4" ShapeID="_x0000_i2157" DrawAspect="Content" ObjectID="_1493632275" r:id="rId2291"/>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92" o:title=""/>
                </v:shape>
                <o:OLEObject Type="Embed" ProgID="Equation.DSMT4" ShapeID="_x0000_i2158" DrawAspect="Content" ObjectID="_1493632276" r:id="rId2293"/>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94" o:title=""/>
                </v:shape>
                <o:OLEObject Type="Embed" ProgID="Equation.DSMT4" ShapeID="_x0000_i2159" DrawAspect="Content" ObjectID="_1493632277" r:id="rId2295"/>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6" o:title=""/>
                </v:shape>
                <o:OLEObject Type="Embed" ProgID="Equation.DSMT4" ShapeID="_x0000_i2160" DrawAspect="Content" ObjectID="_1493632278" r:id="rId229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8" o:title=""/>
          </v:shape>
          <o:OLEObject Type="Embed" ProgID="Equation.DSMT4" ShapeID="_x0000_i2161" DrawAspect="Content" ObjectID="_1493632279" r:id="rId2299"/>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5</w:instrText>
      </w:r>
      <w:r w:rsidR="00BB2289">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300" o:title=""/>
          </v:shape>
          <o:OLEObject Type="Embed" ProgID="Equation.DSMT4" ShapeID="_x0000_i2162" DrawAspect="Content" ObjectID="_1493632280" r:id="rId2301"/>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6</w:instrText>
      </w:r>
      <w:r w:rsidR="00BB2289">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302" o:title=""/>
          </v:shape>
          <o:OLEObject Type="Embed" ProgID="Equation.DSMT4" ShapeID="_x0000_i2163" DrawAspect="Content" ObjectID="_1493632281" r:id="rId230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06" w:name="ZEqnNum907167"/>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r w:rsidR="00D3178E">
        <w:rPr>
          <w:noProof/>
        </w:rPr>
        <w:instrText>7</w:instrText>
      </w:r>
      <w:r w:rsidR="00BB2289">
        <w:rPr>
          <w:noProof/>
        </w:rPr>
        <w:fldChar w:fldCharType="end"/>
      </w:r>
      <w:r w:rsidR="004F1C97">
        <w:instrText>)</w:instrText>
      </w:r>
      <w:bookmarkEnd w:id="1206"/>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304" o:title=""/>
          </v:shape>
          <o:OLEObject Type="Embed" ProgID="Equation.DSMT4" ShapeID="_x0000_i2164" DrawAspect="Content" ObjectID="_1493632282" r:id="rId2305"/>
        </w:object>
      </w:r>
      <w:r>
        <w:t xml:space="preserve">. In the case of isotropic elasticity, </w:t>
      </w:r>
      <w:r w:rsidR="004F1C97">
        <w:fldChar w:fldCharType="begin"/>
      </w:r>
      <w:r w:rsidR="004F1C97">
        <w:instrText xml:space="preserve"> GOTOBUTTON ZEqnNum907167  \* MERGEFORMAT </w:instrText>
      </w:r>
      <w:r w:rsidR="00BB2289">
        <w:fldChar w:fldCharType="begin"/>
      </w:r>
      <w:r w:rsidR="00BB2289">
        <w:instrText xml:space="preserve"> REF ZEqnNum9071</w:instrText>
      </w:r>
      <w:r w:rsidR="00BB2289">
        <w:instrText xml:space="preserve">67 \* Charformat \! \* MERGEFORMAT </w:instrText>
      </w:r>
      <w:r w:rsidR="00BB2289">
        <w:fldChar w:fldCharType="separate"/>
      </w:r>
      <w:r w:rsidR="00D3178E">
        <w:instrText>(5.7)</w:instrText>
      </w:r>
      <w:r w:rsidR="00BB2289">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6" o:title=""/>
          </v:shape>
          <o:OLEObject Type="Embed" ProgID="Equation.DSMT4" ShapeID="_x0000_i2165" DrawAspect="Content" ObjectID="_1493632283"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w:instrText>
      </w:r>
      <w:r w:rsidR="00BB2289">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8" o:title=""/>
          </v:shape>
          <o:OLEObject Type="Embed" ProgID="Equation.DSMT4" ShapeID="_x0000_i2166" DrawAspect="Content" ObjectID="_1493632284" r:id="rId2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9</w:instrText>
      </w:r>
      <w:r w:rsidR="00BB2289">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07" w:name="_Toc289032573"/>
      <w:bookmarkStart w:id="1208" w:name="_Ref160500499"/>
      <w:r w:rsidR="00C5691A">
        <w:lastRenderedPageBreak/>
        <w:t>Compressible Materials</w:t>
      </w:r>
      <w:bookmarkEnd w:id="1207"/>
    </w:p>
    <w:p w14:paraId="2382B6B9" w14:textId="77777777" w:rsidR="008C7882" w:rsidRDefault="008C7882" w:rsidP="008F4203">
      <w:pPr>
        <w:pStyle w:val="Heading3"/>
      </w:pPr>
      <w:bookmarkStart w:id="1209" w:name="_Toc289032574"/>
      <w:r>
        <w:t>Isotropic Elasticity</w:t>
      </w:r>
      <w:bookmarkEnd w:id="1208"/>
      <w:bookmarkEnd w:id="120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10" o:title=""/>
          </v:shape>
          <o:OLEObject Type="Embed" ProgID="Equation.DSMT4" ShapeID="_x0000_i2167" DrawAspect="Content" ObjectID="_1493632285" r:id="rId2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w:instrText>
      </w:r>
      <w:r w:rsidR="00BB2289">
        <w:instrText xml:space="preserve">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10</w:instrText>
      </w:r>
      <w:r w:rsidR="00BB2289">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12" o:title=""/>
          </v:shape>
          <o:OLEObject Type="Embed" ProgID="Equation.DSMT4" ShapeID="_x0000_i2168" DrawAspect="Content" ObjectID="_1493632286" r:id="rId2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11</w:instrText>
      </w:r>
      <w:r w:rsidR="00BB2289">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14" o:title=""/>
          </v:shape>
          <o:OLEObject Type="Embed" ProgID="Equation.DSMT4" ShapeID="_x0000_i2169" DrawAspect="Content" ObjectID="_1493632287" r:id="rId2315"/>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12</w:instrText>
      </w:r>
      <w:r w:rsidR="00BB2289">
        <w:rPr>
          <w:noProof/>
        </w:rPr>
        <w:fldChar w:fldCharType="end"/>
      </w:r>
      <w:r>
        <w:instrText>)</w:instrText>
      </w:r>
      <w:r>
        <w:fldChar w:fldCharType="end"/>
      </w:r>
    </w:p>
    <w:p w14:paraId="5ACD0341" w14:textId="77777777" w:rsidR="00A447B3" w:rsidRDefault="008C7882" w:rsidP="008C7882">
      <w:pPr>
        <w:rPr>
          <w:ins w:id="1210"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11" w:author="Gerard" w:date="2014-08-27T22:11:00Z">
        <w:r w:rsidR="00A447B3">
          <w:t xml:space="preserve"> The Cauchy stress is</w:t>
        </w:r>
      </w:ins>
    </w:p>
    <w:p w14:paraId="0602C1CA" w14:textId="27C89654" w:rsidR="00A447B3" w:rsidRDefault="00A447B3">
      <w:pPr>
        <w:pStyle w:val="MTDisplayEquation"/>
        <w:pPrChange w:id="1212" w:author="Gerard" w:date="2014-08-27T22:11:00Z">
          <w:pPr/>
        </w:pPrChange>
      </w:pPr>
      <w:ins w:id="1213" w:author="Gerard" w:date="2014-08-27T22:11:00Z">
        <w:r>
          <w:tab/>
        </w:r>
      </w:ins>
      <w:r w:rsidR="00905817" w:rsidRPr="00905817">
        <w:rPr>
          <w:position w:val="-24"/>
        </w:rPr>
        <w:object w:dxaOrig="2680" w:dyaOrig="620" w14:anchorId="4CD4710F">
          <v:shape id="_x0000_i2170" type="#_x0000_t75" style="width:133.8pt;height:30.55pt" o:ole="">
            <v:imagedata r:id="rId2316" o:title=""/>
          </v:shape>
          <o:OLEObject Type="Embed" ProgID="Equation.DSMT4" ShapeID="_x0000_i2170" DrawAspect="Content" ObjectID="_1493632288" r:id="rId2317"/>
        </w:object>
      </w:r>
      <w:ins w:id="1214"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15" w:author="Gerard" w:date="2015-05-06T12:49:00Z">
        <w:r>
          <w:fldChar w:fldCharType="end"/>
        </w:r>
      </w:del>
      <w:ins w:id="1216" w:author="Gerard" w:date="2014-08-27T22:11:00Z">
        <w:r>
          <w:instrText>(</w:instrText>
        </w:r>
        <w:r>
          <w:fldChar w:fldCharType="begin"/>
        </w:r>
        <w:r>
          <w:instrText xml:space="preserve"> SEQ MTSec \c \* Arabic \* MERGEFORMAT </w:instrText>
        </w:r>
      </w:ins>
      <w:r>
        <w:fldChar w:fldCharType="separate"/>
      </w:r>
      <w:ins w:id="1217" w:author="rawlins" w:date="2015-05-19T17:23:00Z">
        <w:r w:rsidR="00D3178E">
          <w:rPr>
            <w:noProof/>
          </w:rPr>
          <w:instrText>5</w:instrText>
        </w:r>
      </w:ins>
      <w:ins w:id="1218" w:author="Gerard" w:date="2014-08-27T22:11:00Z">
        <w:r>
          <w:fldChar w:fldCharType="end"/>
        </w:r>
        <w:r>
          <w:instrText>.</w:instrText>
        </w:r>
        <w:r>
          <w:fldChar w:fldCharType="begin"/>
        </w:r>
        <w:r>
          <w:instrText xml:space="preserve"> SEQ MTEqn \c \* Arabic \* MERGEFORMAT </w:instrText>
        </w:r>
      </w:ins>
      <w:r>
        <w:fldChar w:fldCharType="separate"/>
      </w:r>
      <w:ins w:id="1219" w:author="rawlins" w:date="2015-05-19T17:23:00Z">
        <w:r w:rsidR="00D3178E">
          <w:rPr>
            <w:noProof/>
          </w:rPr>
          <w:instrText>13</w:instrText>
        </w:r>
      </w:ins>
      <w:ins w:id="1220" w:author="Gerard" w:date="2014-08-27T22:11:00Z">
        <w:r>
          <w:fldChar w:fldCharType="end"/>
        </w:r>
        <w:r>
          <w:instrText>)</w:instrText>
        </w:r>
        <w:r>
          <w:fldChar w:fldCharType="end"/>
        </w:r>
      </w:ins>
    </w:p>
    <w:p w14:paraId="32D10873" w14:textId="59A96B4A" w:rsidR="008C7882" w:rsidRDefault="00A447B3" w:rsidP="008C7882">
      <w:pPr>
        <w:rPr>
          <w:ins w:id="1221" w:author="Gerard" w:date="2014-08-27T22:16:00Z"/>
        </w:rPr>
      </w:pPr>
      <w:ins w:id="1222"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8" o:title=""/>
          </v:shape>
          <o:OLEObject Type="Embed" ProgID="Equation.DSMT4" ShapeID="_x0000_i2171" DrawAspect="Content" ObjectID="_1493632289" r:id="rId2319"/>
        </w:object>
      </w:r>
      <w:ins w:id="1223" w:author="Gerard" w:date="2014-08-27T22:15:00Z">
        <w:r>
          <w:t xml:space="preserve"> , whereas the spatial elasticity tensor is</w:t>
        </w:r>
      </w:ins>
    </w:p>
    <w:p w14:paraId="183DE1BF" w14:textId="0CE7FF42" w:rsidR="00A447B3" w:rsidRDefault="00A447B3">
      <w:pPr>
        <w:pStyle w:val="MTDisplayEquation"/>
        <w:pPrChange w:id="1224" w:author="Gerard" w:date="2014-08-27T22:16:00Z">
          <w:pPr/>
        </w:pPrChange>
      </w:pPr>
      <w:ins w:id="1225" w:author="Gerard" w:date="2014-08-27T22:16:00Z">
        <w:r>
          <w:tab/>
        </w:r>
      </w:ins>
      <w:r w:rsidR="00905817" w:rsidRPr="00905817">
        <w:rPr>
          <w:position w:val="-24"/>
        </w:rPr>
        <w:object w:dxaOrig="2340" w:dyaOrig="620" w14:anchorId="5E328A41">
          <v:shape id="_x0000_i2172" type="#_x0000_t75" style="width:116.85pt;height:30.55pt" o:ole="">
            <v:imagedata r:id="rId2320" o:title=""/>
          </v:shape>
          <o:OLEObject Type="Embed" ProgID="Equation.DSMT4" ShapeID="_x0000_i2172" DrawAspect="Content" ObjectID="_1493632290" r:id="rId2321"/>
        </w:object>
      </w:r>
      <w:ins w:id="1226"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27" w:author="Gerard" w:date="2015-05-06T12:49:00Z">
        <w:r>
          <w:fldChar w:fldCharType="end"/>
        </w:r>
      </w:del>
      <w:ins w:id="1228" w:author="Gerard" w:date="2014-08-27T22:16:00Z">
        <w:r>
          <w:instrText>(</w:instrText>
        </w:r>
        <w:r>
          <w:fldChar w:fldCharType="begin"/>
        </w:r>
        <w:r>
          <w:instrText xml:space="preserve"> SEQ MTSec \c \* Arabic \* MERGEFORMAT </w:instrText>
        </w:r>
      </w:ins>
      <w:r>
        <w:fldChar w:fldCharType="separate"/>
      </w:r>
      <w:ins w:id="1229" w:author="rawlins" w:date="2015-05-19T17:23:00Z">
        <w:r w:rsidR="00D3178E">
          <w:rPr>
            <w:noProof/>
          </w:rPr>
          <w:instrText>5</w:instrText>
        </w:r>
      </w:ins>
      <w:ins w:id="1230" w:author="Gerard" w:date="2014-08-27T22:16:00Z">
        <w:r>
          <w:fldChar w:fldCharType="end"/>
        </w:r>
        <w:r>
          <w:instrText>.</w:instrText>
        </w:r>
        <w:r>
          <w:fldChar w:fldCharType="begin"/>
        </w:r>
        <w:r>
          <w:instrText xml:space="preserve"> SEQ MTEqn \c \* Arabic \* MERGEFORMAT </w:instrText>
        </w:r>
      </w:ins>
      <w:r>
        <w:fldChar w:fldCharType="separate"/>
      </w:r>
      <w:ins w:id="1231" w:author="rawlins" w:date="2015-05-19T17:23:00Z">
        <w:r w:rsidR="00D3178E">
          <w:rPr>
            <w:noProof/>
          </w:rPr>
          <w:instrText>14</w:instrText>
        </w:r>
      </w:ins>
      <w:ins w:id="1232" w:author="Gerard" w:date="2014-08-27T22:16:00Z">
        <w:r>
          <w:fldChar w:fldCharType="end"/>
        </w:r>
        <w:r>
          <w:instrText>)</w:instrText>
        </w:r>
        <w:r>
          <w:fldChar w:fldCharType="end"/>
        </w:r>
      </w:ins>
    </w:p>
    <w:p w14:paraId="190A182F" w14:textId="77777777" w:rsidR="004979AD" w:rsidRDefault="004979AD" w:rsidP="004979AD">
      <w:pPr>
        <w:pStyle w:val="Heading3"/>
      </w:pPr>
      <w:bookmarkStart w:id="1233" w:name="_Toc289032575"/>
      <w:r>
        <w:t>Orthotropic Elasticity</w:t>
      </w:r>
      <w:bookmarkEnd w:id="1233"/>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22" o:title=""/>
          </v:shape>
          <o:OLEObject Type="Embed" ProgID="Equation.DSMT4" ShapeID="_x0000_i2173" DrawAspect="Content" ObjectID="_1493632291" r:id="rId2323"/>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234" w:author="rawlins" w:date="2015-05-19T17:23:00Z">
        <w:r w:rsidR="00D3178E">
          <w:rPr>
            <w:noProof/>
          </w:rPr>
          <w:instrText>15</w:instrText>
        </w:r>
      </w:ins>
      <w:ins w:id="1235" w:author="Gerard" w:date="2015-05-06T12:49:00Z">
        <w:del w:id="1236" w:author="rawlins" w:date="2015-05-19T16:10:00Z">
          <w:r w:rsidR="00E3755C" w:rsidDel="00752FD5">
            <w:rPr>
              <w:noProof/>
            </w:rPr>
            <w:delInstrText>15</w:delInstrText>
          </w:r>
        </w:del>
      </w:ins>
      <w:del w:id="1237" w:author="rawlins" w:date="2015-05-19T16:10:00Z">
        <w:r w:rsidR="00567B45" w:rsidDel="00752FD5">
          <w:rPr>
            <w:noProof/>
          </w:rPr>
          <w:delInstrText>13</w:delInstrText>
        </w:r>
      </w:del>
      <w:r w:rsidR="00BB2289">
        <w:rPr>
          <w:noProof/>
        </w:rPr>
        <w:fldChar w:fldCharType="end"/>
      </w:r>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24" o:title=""/>
          </v:shape>
          <o:OLEObject Type="Embed" ProgID="Equation.DSMT4" ShapeID="_x0000_i2174" DrawAspect="Content" ObjectID="_1493632292" r:id="rId2325"/>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6" o:title=""/>
          </v:shape>
          <o:OLEObject Type="Embed" ProgID="Equation.DSMT4" ShapeID="_x0000_i2175" DrawAspect="Content" ObjectID="_1493632293" r:id="rId2327"/>
        </w:object>
      </w:r>
      <w:r>
        <w:t xml:space="preserve"> (</w:t>
      </w:r>
      <w:r w:rsidR="00905817" w:rsidRPr="00905817">
        <w:rPr>
          <w:position w:val="-12"/>
        </w:rPr>
        <w:object w:dxaOrig="1140" w:dyaOrig="380" w14:anchorId="66D30F4F">
          <v:shape id="_x0000_i2176" type="#_x0000_t75" style="width:57.05pt;height:19pt" o:ole="">
            <v:imagedata r:id="rId2328" o:title=""/>
          </v:shape>
          <o:OLEObject Type="Embed" ProgID="Equation.DSMT4" ShapeID="_x0000_i2176" DrawAspect="Content" ObjectID="_1493632294" r:id="rId2329"/>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30" o:title=""/>
          </v:shape>
          <o:OLEObject Type="Embed" ProgID="Equation.DSMT4" ShapeID="_x0000_i2177" DrawAspect="Content" ObjectID="_1493632295" r:id="rId2331"/>
        </w:object>
      </w:r>
      <w:r w:rsidR="00067FF4">
        <w:t xml:space="preserve"> and six moduli </w:t>
      </w:r>
      <w:r w:rsidR="00905817" w:rsidRPr="00905817">
        <w:rPr>
          <w:position w:val="-12"/>
        </w:rPr>
        <w:object w:dxaOrig="340" w:dyaOrig="360" w14:anchorId="58582D3F">
          <v:shape id="_x0000_i2178" type="#_x0000_t75" style="width:17pt;height:19pt" o:ole="">
            <v:imagedata r:id="rId2332" o:title=""/>
          </v:shape>
          <o:OLEObject Type="Embed" ProgID="Equation.DSMT4" ShapeID="_x0000_i2178" DrawAspect="Content" ObjectID="_1493632296" r:id="rId2333"/>
        </w:object>
      </w:r>
      <w:r w:rsidR="00067FF4">
        <w:t xml:space="preserve">, where </w:t>
      </w:r>
      <w:r w:rsidR="00905817" w:rsidRPr="00905817">
        <w:rPr>
          <w:position w:val="-12"/>
        </w:rPr>
        <w:object w:dxaOrig="880" w:dyaOrig="360" w14:anchorId="1B1DED36">
          <v:shape id="_x0000_i2179" type="#_x0000_t75" style="width:44.15pt;height:19pt" o:ole="">
            <v:imagedata r:id="rId2334" o:title=""/>
          </v:shape>
          <o:OLEObject Type="Embed" ProgID="Equation.DSMT4" ShapeID="_x0000_i2179" DrawAspect="Content" ObjectID="_1493632297" r:id="rId2335"/>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6" o:title=""/>
          </v:shape>
          <o:OLEObject Type="Embed" ProgID="Equation.DSMT4" ShapeID="_x0000_i2180" DrawAspect="Content" ObjectID="_1493632298" r:id="rId2337"/>
        </w:object>
      </w:r>
      <w:r w:rsidR="00067FF4">
        <w:t xml:space="preserve">, shear moduli </w:t>
      </w:r>
      <w:r w:rsidR="00905817" w:rsidRPr="00905817">
        <w:rPr>
          <w:position w:val="-12"/>
        </w:rPr>
        <w:object w:dxaOrig="380" w:dyaOrig="360" w14:anchorId="3CE99EEC">
          <v:shape id="_x0000_i2181" type="#_x0000_t75" style="width:19pt;height:19pt" o:ole="">
            <v:imagedata r:id="rId2338" o:title=""/>
          </v:shape>
          <o:OLEObject Type="Embed" ProgID="Equation.DSMT4" ShapeID="_x0000_i2181" DrawAspect="Content" ObjectID="_1493632299" r:id="rId2339"/>
        </w:object>
      </w:r>
      <w:r w:rsidR="00067FF4">
        <w:t xml:space="preserve"> and Poisson’s ratios </w:t>
      </w:r>
      <w:r w:rsidR="00905817" w:rsidRPr="00905817">
        <w:rPr>
          <w:position w:val="-12"/>
        </w:rPr>
        <w:object w:dxaOrig="340" w:dyaOrig="360" w14:anchorId="6990B747">
          <v:shape id="_x0000_i2182" type="#_x0000_t75" style="width:17pt;height:19pt" o:ole="">
            <v:imagedata r:id="rId2340" o:title=""/>
          </v:shape>
          <o:OLEObject Type="Embed" ProgID="Equation.DSMT4" ShapeID="_x0000_i2182" DrawAspect="Content" ObjectID="_1493632300" r:id="rId2341"/>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42" o:title=""/>
          </v:shape>
          <o:OLEObject Type="Embed" ProgID="Equation.DSMT4" ShapeID="_x0000_i2183" DrawAspect="Content" ObjectID="_1493632301" r:id="rId234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238" w:author="rawlins" w:date="2015-05-19T17:23:00Z">
        <w:r w:rsidR="00D3178E">
          <w:rPr>
            <w:noProof/>
          </w:rPr>
          <w:instrText>16</w:instrText>
        </w:r>
      </w:ins>
      <w:ins w:id="1239" w:author="Gerard" w:date="2015-05-06T12:49:00Z">
        <w:del w:id="1240" w:author="rawlins" w:date="2015-05-19T16:10:00Z">
          <w:r w:rsidR="00E3755C" w:rsidDel="00752FD5">
            <w:rPr>
              <w:noProof/>
            </w:rPr>
            <w:delInstrText>16</w:delInstrText>
          </w:r>
        </w:del>
      </w:ins>
      <w:del w:id="1241" w:author="rawlins" w:date="2015-05-19T16:10:00Z">
        <w:r w:rsidR="00567B45" w:rsidDel="00752FD5">
          <w:rPr>
            <w:noProof/>
          </w:rPr>
          <w:delInstrText>14</w:delInstrText>
        </w:r>
      </w:del>
      <w:r w:rsidR="00BB2289">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44" o:title=""/>
          </v:shape>
          <o:OLEObject Type="Embed" ProgID="Equation.DSMT4" ShapeID="_x0000_i2184" DrawAspect="Content" ObjectID="_1493632302" r:id="rId23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w:instrText>
      </w:r>
      <w:r w:rsidR="00BB2289">
        <w:instrText xml:space="preserve">\*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242" w:author="rawlins" w:date="2015-05-19T17:23:00Z">
        <w:r w:rsidR="00D3178E">
          <w:rPr>
            <w:noProof/>
          </w:rPr>
          <w:instrText>17</w:instrText>
        </w:r>
      </w:ins>
      <w:ins w:id="1243" w:author="Gerard" w:date="2015-05-06T12:49:00Z">
        <w:del w:id="1244" w:author="rawlins" w:date="2015-05-19T16:10:00Z">
          <w:r w:rsidR="00E3755C" w:rsidDel="00752FD5">
            <w:rPr>
              <w:noProof/>
            </w:rPr>
            <w:delInstrText>17</w:delInstrText>
          </w:r>
        </w:del>
      </w:ins>
      <w:del w:id="1245" w:author="rawlins" w:date="2015-05-19T16:10:00Z">
        <w:r w:rsidR="00567B45" w:rsidDel="00752FD5">
          <w:rPr>
            <w:noProof/>
          </w:rPr>
          <w:delInstrText>15</w:delInstrText>
        </w:r>
      </w:del>
      <w:r w:rsidR="00BB2289">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6" o:title=""/>
          </v:shape>
          <o:OLEObject Type="Embed" ProgID="Equation.DSMT4" ShapeID="_x0000_i2185" DrawAspect="Content" ObjectID="_1493632303" r:id="rId2347"/>
        </w:object>
      </w:r>
      <w:r>
        <w:t>. The material elasticity tensor is then given by,</w:t>
      </w:r>
    </w:p>
    <w:p w14:paraId="01DDD9FA" w14:textId="10824B26" w:rsidR="004979AD" w:rsidRPr="006B4CAD" w:rsidRDefault="004979AD" w:rsidP="004979AD">
      <w:pPr>
        <w:pStyle w:val="MTDisplayEquation"/>
        <w:rPr>
          <w:position w:val="-28"/>
          <w:rPrChange w:id="1246"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8" o:title=""/>
          </v:shape>
          <o:OLEObject Type="Embed" ProgID="Equation.DSMT4" ShapeID="_x0000_i2186" DrawAspect="Content" ObjectID="_1493632304" r:id="rId2349"/>
        </w:object>
      </w:r>
      <w:del w:id="1247" w:author="Gerard" w:date="2014-08-27T22:47:00Z">
        <w:r w:rsidR="006E0743" w:rsidDel="006B4CAD">
          <w:delText>.</w:delText>
        </w:r>
      </w:del>
      <w:ins w:id="1248"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249" w:author="rawlins" w:date="2015-05-19T17:23:00Z">
        <w:r w:rsidR="00D3178E">
          <w:rPr>
            <w:noProof/>
          </w:rPr>
          <w:instrText>18</w:instrText>
        </w:r>
      </w:ins>
      <w:ins w:id="1250" w:author="Gerard" w:date="2015-05-06T12:49:00Z">
        <w:del w:id="1251" w:author="rawlins" w:date="2015-05-19T16:10:00Z">
          <w:r w:rsidR="00E3755C" w:rsidDel="00752FD5">
            <w:rPr>
              <w:noProof/>
            </w:rPr>
            <w:delInstrText>18</w:delInstrText>
          </w:r>
        </w:del>
      </w:ins>
      <w:del w:id="1252" w:author="rawlins" w:date="2015-05-19T16:10:00Z">
        <w:r w:rsidR="00567B45" w:rsidDel="00752FD5">
          <w:rPr>
            <w:noProof/>
          </w:rPr>
          <w:delInstrText>16</w:delInstrText>
        </w:r>
      </w:del>
      <w:r w:rsidR="00BB2289">
        <w:rPr>
          <w:noProof/>
        </w:rPr>
        <w:fldChar w:fldCharType="end"/>
      </w:r>
      <w:r>
        <w:instrText>)</w:instrText>
      </w:r>
      <w:r>
        <w:fldChar w:fldCharType="end"/>
      </w:r>
    </w:p>
    <w:p w14:paraId="37000B5C" w14:textId="6A43AB4E" w:rsidR="004979AD" w:rsidRDefault="004979AD" w:rsidP="004979AD">
      <w:pPr>
        <w:rPr>
          <w:ins w:id="1253"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54" w:author="Gerard" w:date="2014-08-27T22:32:00Z">
        <w:r w:rsidR="00D41B2F">
          <w:t xml:space="preserve"> The Cauchy stress is</w:t>
        </w:r>
      </w:ins>
    </w:p>
    <w:p w14:paraId="410FAECB" w14:textId="17CEF4D3" w:rsidR="00D41B2F" w:rsidRDefault="00D41B2F">
      <w:pPr>
        <w:pStyle w:val="MTDisplayEquation"/>
        <w:rPr>
          <w:ins w:id="1255" w:author="Gerard" w:date="2014-08-27T22:43:00Z"/>
        </w:rPr>
        <w:pPrChange w:id="1256" w:author="Gerard" w:date="2014-08-27T22:32:00Z">
          <w:pPr/>
        </w:pPrChange>
      </w:pPr>
      <w:ins w:id="1257" w:author="Gerard" w:date="2014-08-27T22:32:00Z">
        <w:r>
          <w:tab/>
        </w:r>
      </w:ins>
      <w:r w:rsidR="00905817" w:rsidRPr="00905817">
        <w:rPr>
          <w:position w:val="-62"/>
        </w:rPr>
        <w:object w:dxaOrig="4500" w:dyaOrig="1359" w14:anchorId="3F844481">
          <v:shape id="_x0000_i2187" type="#_x0000_t75" style="width:225.5pt;height:67.9pt" o:ole="">
            <v:imagedata r:id="rId2350" o:title=""/>
          </v:shape>
          <o:OLEObject Type="Embed" ProgID="Equation.DSMT4" ShapeID="_x0000_i2187" DrawAspect="Content" ObjectID="_1493632305" r:id="rId2351"/>
        </w:object>
      </w:r>
      <w:ins w:id="1258" w:author="Gerard" w:date="2014-08-27T22:32:00Z">
        <w:r>
          <w:t xml:space="preserve"> </w:t>
        </w:r>
        <w:r>
          <w:tab/>
        </w:r>
      </w:ins>
      <w:ins w:id="1259"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60" w:author="rawlins" w:date="2015-05-19T17:23:00Z">
        <w:r w:rsidR="00D3178E">
          <w:rPr>
            <w:noProof/>
          </w:rPr>
          <w:instrText>5</w:instrText>
        </w:r>
      </w:ins>
      <w:ins w:id="1261"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62" w:author="rawlins" w:date="2015-05-19T17:23:00Z">
        <w:r w:rsidR="00D3178E">
          <w:rPr>
            <w:noProof/>
          </w:rPr>
          <w:instrText>19</w:instrText>
        </w:r>
      </w:ins>
      <w:ins w:id="1263" w:author="rawlins" w:date="2015-05-19T15:52:00Z">
        <w:r w:rsidR="00FE64EB">
          <w:fldChar w:fldCharType="end"/>
        </w:r>
        <w:r w:rsidR="00FE64EB">
          <w:instrText>)</w:instrText>
        </w:r>
        <w:r w:rsidR="00FE64EB">
          <w:fldChar w:fldCharType="end"/>
        </w:r>
      </w:ins>
      <w:ins w:id="1264" w:author="Gerard" w:date="2014-08-27T22:32:00Z">
        <w:del w:id="1265"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66" w:author="rawlins" w:date="2015-05-19T15:53:00Z">
        <w:r w:rsidDel="00FE64EB">
          <w:fldChar w:fldCharType="end"/>
        </w:r>
      </w:del>
      <w:ins w:id="1267" w:author="Gerard" w:date="2014-08-27T22:32:00Z">
        <w:del w:id="1268" w:author="rawlins" w:date="2015-05-19T15:53:00Z">
          <w:r w:rsidDel="00FE64EB">
            <w:delInstrText>(</w:delInstrText>
          </w:r>
          <w:r w:rsidDel="00FE64EB">
            <w:fldChar w:fldCharType="begin"/>
          </w:r>
          <w:r w:rsidDel="00FE64EB">
            <w:delInstrText xml:space="preserve"> SEQ MTSec \c \* Arabic \* MERGEFORMAT </w:delInstrText>
          </w:r>
        </w:del>
      </w:ins>
      <w:del w:id="1269" w:author="rawlins" w:date="2015-05-19T15:53:00Z">
        <w:r w:rsidDel="00FE64EB">
          <w:fldChar w:fldCharType="separate"/>
        </w:r>
      </w:del>
      <w:ins w:id="1270" w:author="Gerard" w:date="2015-05-06T12:49:00Z">
        <w:del w:id="1271" w:author="rawlins" w:date="2015-05-19T15:53:00Z">
          <w:r w:rsidR="00E3755C" w:rsidDel="00FE64EB">
            <w:rPr>
              <w:noProof/>
            </w:rPr>
            <w:delInstrText>5</w:delInstrText>
          </w:r>
        </w:del>
      </w:ins>
      <w:ins w:id="1272" w:author="Gerard" w:date="2014-08-27T22:32:00Z">
        <w:del w:id="1273"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74" w:author="rawlins" w:date="2015-05-19T15:53:00Z">
        <w:r w:rsidDel="00FE64EB">
          <w:fldChar w:fldCharType="separate"/>
        </w:r>
      </w:del>
      <w:ins w:id="1275" w:author="Gerard" w:date="2015-05-06T12:49:00Z">
        <w:del w:id="1276" w:author="rawlins" w:date="2015-05-19T15:53:00Z">
          <w:r w:rsidR="00E3755C" w:rsidDel="00FE64EB">
            <w:rPr>
              <w:noProof/>
            </w:rPr>
            <w:delInstrText>19</w:delInstrText>
          </w:r>
        </w:del>
      </w:ins>
      <w:ins w:id="1277" w:author="Gerard" w:date="2014-08-27T22:32:00Z">
        <w:del w:id="1278"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279" w:author="Gerard" w:date="2014-08-27T22:45:00Z"/>
        </w:rPr>
      </w:pPr>
      <w:ins w:id="1280" w:author="Gerard" w:date="2014-08-27T22:43:00Z">
        <w:r>
          <w:t xml:space="preserve">where </w:t>
        </w:r>
      </w:ins>
      <w:r w:rsidR="00905817" w:rsidRPr="00905817">
        <w:rPr>
          <w:position w:val="-12"/>
        </w:rPr>
        <w:object w:dxaOrig="1520" w:dyaOrig="380" w14:anchorId="27807ACE">
          <v:shape id="_x0000_i2188" type="#_x0000_t75" style="width:76.1pt;height:19pt" o:ole="">
            <v:imagedata r:id="rId2352" o:title=""/>
          </v:shape>
          <o:OLEObject Type="Embed" ProgID="Equation.DSMT4" ShapeID="_x0000_i2188" DrawAspect="Content" ObjectID="_1493632306" r:id="rId2353"/>
        </w:object>
      </w:r>
      <w:ins w:id="1281"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282" w:author="Gerard" w:date="2014-08-27T22:45:00Z">
          <w:pPr/>
        </w:pPrChange>
      </w:pPr>
      <w:ins w:id="1283" w:author="Gerard" w:date="2014-08-27T22:45:00Z">
        <w:r>
          <w:tab/>
        </w:r>
      </w:ins>
      <w:r w:rsidR="00905817" w:rsidRPr="00905817">
        <w:rPr>
          <w:position w:val="-28"/>
        </w:rPr>
        <w:object w:dxaOrig="5960" w:dyaOrig="680" w14:anchorId="0AE4462B">
          <v:shape id="_x0000_i2189" type="#_x0000_t75" style="width:298.2pt;height:34.65pt" o:ole="">
            <v:imagedata r:id="rId2354" o:title=""/>
          </v:shape>
          <o:OLEObject Type="Embed" ProgID="Equation.DSMT4" ShapeID="_x0000_i2189" DrawAspect="Content" ObjectID="_1493632307" r:id="rId2355"/>
        </w:object>
      </w:r>
      <w:ins w:id="1284" w:author="Gerard" w:date="2014-08-27T22:45:00Z">
        <w:r>
          <w:t xml:space="preserve"> </w:t>
        </w:r>
        <w:r>
          <w:tab/>
        </w:r>
      </w:ins>
      <w:ins w:id="1285"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86" w:author="rawlins" w:date="2015-05-19T17:23:00Z">
        <w:r w:rsidR="00D3178E">
          <w:rPr>
            <w:noProof/>
          </w:rPr>
          <w:instrText>5</w:instrText>
        </w:r>
      </w:ins>
      <w:ins w:id="1287"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88" w:author="rawlins" w:date="2015-05-19T17:23:00Z">
        <w:r w:rsidR="00D3178E">
          <w:rPr>
            <w:noProof/>
          </w:rPr>
          <w:instrText>20</w:instrText>
        </w:r>
      </w:ins>
      <w:ins w:id="1289" w:author="rawlins" w:date="2015-05-19T15:53:00Z">
        <w:r w:rsidR="00FE64EB">
          <w:fldChar w:fldCharType="end"/>
        </w:r>
        <w:r w:rsidR="00FE64EB">
          <w:instrText>)</w:instrText>
        </w:r>
        <w:r w:rsidR="00FE64EB">
          <w:fldChar w:fldCharType="end"/>
        </w:r>
      </w:ins>
      <w:ins w:id="1290" w:author="Gerard" w:date="2014-08-27T22:45:00Z">
        <w:del w:id="1291"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92" w:author="rawlins" w:date="2015-05-19T15:53:00Z">
        <w:r w:rsidDel="00FE64EB">
          <w:fldChar w:fldCharType="end"/>
        </w:r>
      </w:del>
      <w:ins w:id="1293" w:author="Gerard" w:date="2014-08-27T22:45:00Z">
        <w:del w:id="1294" w:author="rawlins" w:date="2015-05-19T15:53:00Z">
          <w:r w:rsidDel="00FE64EB">
            <w:delInstrText>(</w:delInstrText>
          </w:r>
          <w:r w:rsidDel="00FE64EB">
            <w:fldChar w:fldCharType="begin"/>
          </w:r>
          <w:r w:rsidDel="00FE64EB">
            <w:delInstrText xml:space="preserve"> SEQ MTSec \c \* Arabic \* MERGEFORMAT </w:delInstrText>
          </w:r>
        </w:del>
      </w:ins>
      <w:del w:id="1295" w:author="rawlins" w:date="2015-05-19T15:53:00Z">
        <w:r w:rsidDel="00FE64EB">
          <w:fldChar w:fldCharType="separate"/>
        </w:r>
      </w:del>
      <w:ins w:id="1296" w:author="Gerard" w:date="2015-05-06T12:49:00Z">
        <w:del w:id="1297" w:author="rawlins" w:date="2015-05-19T15:53:00Z">
          <w:r w:rsidR="00E3755C" w:rsidDel="00FE64EB">
            <w:rPr>
              <w:noProof/>
            </w:rPr>
            <w:delInstrText>5</w:delInstrText>
          </w:r>
        </w:del>
      </w:ins>
      <w:ins w:id="1298" w:author="Gerard" w:date="2014-08-27T22:45:00Z">
        <w:del w:id="1299"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00" w:author="rawlins" w:date="2015-05-19T15:53:00Z">
        <w:r w:rsidDel="00FE64EB">
          <w:fldChar w:fldCharType="separate"/>
        </w:r>
      </w:del>
      <w:ins w:id="1301" w:author="Gerard" w:date="2015-05-06T12:49:00Z">
        <w:del w:id="1302" w:author="rawlins" w:date="2015-05-19T15:53:00Z">
          <w:r w:rsidR="00E3755C" w:rsidDel="00FE64EB">
            <w:rPr>
              <w:noProof/>
            </w:rPr>
            <w:delInstrText>20</w:delInstrText>
          </w:r>
        </w:del>
      </w:ins>
      <w:ins w:id="1303" w:author="Gerard" w:date="2014-08-27T22:45:00Z">
        <w:del w:id="1304"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05" w:name="_Toc289032576"/>
      <w:r>
        <w:lastRenderedPageBreak/>
        <w:t>Neo-Hookean Hyperelasticity</w:t>
      </w:r>
      <w:bookmarkEnd w:id="1305"/>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6" o:title=""/>
          </v:shape>
          <o:OLEObject Type="Embed" ProgID="Equation.DSMT4" ShapeID="_x0000_i2190" DrawAspect="Content" ObjectID="_1493632308"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06" w:author="rawlins" w:date="2015-05-19T17:23:00Z">
        <w:r w:rsidR="00D3178E">
          <w:rPr>
            <w:noProof/>
          </w:rPr>
          <w:instrText>21</w:instrText>
        </w:r>
      </w:ins>
      <w:ins w:id="1307" w:author="Gerard" w:date="2015-05-06T12:49:00Z">
        <w:del w:id="1308" w:author="rawlins" w:date="2015-05-19T16:10:00Z">
          <w:r w:rsidR="00E3755C" w:rsidDel="00752FD5">
            <w:rPr>
              <w:noProof/>
            </w:rPr>
            <w:delInstrText>21</w:delInstrText>
          </w:r>
        </w:del>
      </w:ins>
      <w:del w:id="1309" w:author="rawlins" w:date="2015-05-19T16:10:00Z">
        <w:r w:rsidR="00567B45" w:rsidDel="00752FD5">
          <w:rPr>
            <w:noProof/>
          </w:rPr>
          <w:delInstrText>17</w:delInstrText>
        </w:r>
      </w:del>
      <w:r w:rsidR="00BB2289">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8" o:title=""/>
          </v:shape>
          <o:OLEObject Type="Embed" ProgID="Equation.DSMT4" ShapeID="_x0000_i2191" DrawAspect="Content" ObjectID="_1493632309" r:id="rId2359"/>
        </w:object>
      </w:r>
      <w:r>
        <w:t xml:space="preserve"> and </w:t>
      </w:r>
      <w:r w:rsidR="00905817" w:rsidRPr="00905817">
        <w:rPr>
          <w:position w:val="-6"/>
        </w:rPr>
        <w:object w:dxaOrig="220" w:dyaOrig="279" w14:anchorId="2F37CEE3">
          <v:shape id="_x0000_i2192" type="#_x0000_t75" style="width:10.85pt;height:14.25pt" o:ole="">
            <v:imagedata r:id="rId2360" o:title=""/>
          </v:shape>
          <o:OLEObject Type="Embed" ProgID="Equation.DSMT4" ShapeID="_x0000_i2192" DrawAspect="Content" ObjectID="_1493632310" r:id="rId236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62" o:title=""/>
          </v:shape>
          <o:OLEObject Type="Embed" ProgID="Equation.DSMT4" ShapeID="_x0000_i2193" DrawAspect="Content" ObjectID="_1493632311" r:id="rId2363"/>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10" w:author="rawlins" w:date="2015-05-19T17:23:00Z">
        <w:r w:rsidR="00D3178E">
          <w:rPr>
            <w:noProof/>
          </w:rPr>
          <w:instrText>22</w:instrText>
        </w:r>
      </w:ins>
      <w:ins w:id="1311" w:author="Gerard" w:date="2015-05-06T12:49:00Z">
        <w:del w:id="1312" w:author="rawlins" w:date="2015-05-19T16:10:00Z">
          <w:r w:rsidR="00E3755C" w:rsidDel="00752FD5">
            <w:rPr>
              <w:noProof/>
            </w:rPr>
            <w:delInstrText>22</w:delInstrText>
          </w:r>
        </w:del>
      </w:ins>
      <w:del w:id="1313" w:author="rawlins" w:date="2015-05-19T16:10:00Z">
        <w:r w:rsidR="00567B45" w:rsidDel="00752FD5">
          <w:rPr>
            <w:noProof/>
          </w:rPr>
          <w:delInstrText>18</w:delInstrText>
        </w:r>
      </w:del>
      <w:r w:rsidR="00BB2289">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64" o:title=""/>
          </v:shape>
          <o:OLEObject Type="Embed" ProgID="Equation.DSMT4" ShapeID="_x0000_i2194" DrawAspect="Content" ObjectID="_1493632312" r:id="rId236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14" w:author="rawlins" w:date="2015-05-19T17:23:00Z">
        <w:r w:rsidR="00D3178E">
          <w:rPr>
            <w:noProof/>
          </w:rPr>
          <w:instrText>23</w:instrText>
        </w:r>
      </w:ins>
      <w:ins w:id="1315" w:author="Gerard" w:date="2015-05-06T12:49:00Z">
        <w:del w:id="1316" w:author="rawlins" w:date="2015-05-19T16:10:00Z">
          <w:r w:rsidR="00E3755C" w:rsidDel="00752FD5">
            <w:rPr>
              <w:noProof/>
            </w:rPr>
            <w:delInstrText>23</w:delInstrText>
          </w:r>
        </w:del>
      </w:ins>
      <w:del w:id="1317" w:author="rawlins" w:date="2015-05-19T16:10:00Z">
        <w:r w:rsidR="00567B45" w:rsidDel="00752FD5">
          <w:rPr>
            <w:noProof/>
          </w:rPr>
          <w:delInstrText>19</w:delInstrText>
        </w:r>
      </w:del>
      <w:r w:rsidR="00BB2289">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18" w:name="_Toc289032577"/>
      <w:r>
        <w:t>Ogden Unconstrained</w:t>
      </w:r>
      <w:bookmarkEnd w:id="1318"/>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6" o:title=""/>
          </v:shape>
          <o:OLEObject Type="Embed" ProgID="Equation.DSMT4" ShapeID="_x0000_i2195" DrawAspect="Content" ObjectID="_1493632313" r:id="rId23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19" w:author="rawlins" w:date="2015-05-19T17:23:00Z">
        <w:r w:rsidR="00D3178E">
          <w:rPr>
            <w:noProof/>
          </w:rPr>
          <w:instrText>24</w:instrText>
        </w:r>
      </w:ins>
      <w:ins w:id="1320" w:author="Gerard" w:date="2015-05-06T12:49:00Z">
        <w:del w:id="1321" w:author="rawlins" w:date="2015-05-19T16:10:00Z">
          <w:r w:rsidR="00E3755C" w:rsidDel="00752FD5">
            <w:rPr>
              <w:noProof/>
            </w:rPr>
            <w:delInstrText>24</w:delInstrText>
          </w:r>
        </w:del>
      </w:ins>
      <w:del w:id="1322" w:author="rawlins" w:date="2015-05-19T16:10:00Z">
        <w:r w:rsidR="00567B45" w:rsidDel="00752FD5">
          <w:rPr>
            <w:noProof/>
          </w:rPr>
          <w:delInstrText>20</w:delInstrText>
        </w:r>
      </w:del>
      <w:r w:rsidR="00BB2289">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8" o:title=""/>
          </v:shape>
          <o:OLEObject Type="Embed" ProgID="Equation.DSMT4" ShapeID="_x0000_i2196" DrawAspect="Content" ObjectID="_1493632314" r:id="rId2369"/>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70" o:title=""/>
          </v:shape>
          <o:OLEObject Type="Embed" ProgID="Equation.DSMT4" ShapeID="_x0000_i2197" DrawAspect="Content" ObjectID="_1493632315" r:id="rId2371"/>
        </w:object>
      </w:r>
      <w:r>
        <w:t xml:space="preserve">, </w:t>
      </w:r>
      <w:r w:rsidR="00905817" w:rsidRPr="00905817">
        <w:rPr>
          <w:position w:val="-12"/>
        </w:rPr>
        <w:object w:dxaOrig="260" w:dyaOrig="360" w14:anchorId="4B59DB7C">
          <v:shape id="_x0000_i2198" type="#_x0000_t75" style="width:12.9pt;height:19pt" o:ole="">
            <v:imagedata r:id="rId2372" o:title=""/>
          </v:shape>
          <o:OLEObject Type="Embed" ProgID="Equation.DSMT4" ShapeID="_x0000_i2198" DrawAspect="Content" ObjectID="_1493632316" r:id="rId2373"/>
        </w:object>
      </w:r>
      <w:r>
        <w:t xml:space="preserve">and </w:t>
      </w:r>
      <w:r w:rsidR="00905817" w:rsidRPr="00905817">
        <w:rPr>
          <w:position w:val="-12"/>
        </w:rPr>
        <w:object w:dxaOrig="320" w:dyaOrig="360" w14:anchorId="2EA61B14">
          <v:shape id="_x0000_i2199" type="#_x0000_t75" style="width:15.6pt;height:19pt" o:ole="">
            <v:imagedata r:id="rId2374" o:title=""/>
          </v:shape>
          <o:OLEObject Type="Embed" ProgID="Equation.DSMT4" ShapeID="_x0000_i2199" DrawAspect="Content" ObjectID="_1493632317" r:id="rId2375"/>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BB2289">
        <w:fldChar w:fldCharType="begin"/>
      </w:r>
      <w:r w:rsidR="00BB2289">
        <w:instrText xml:space="preserve"> REF ZEqnNum89112</w:instrText>
      </w:r>
      <w:r w:rsidR="00BB2289">
        <w:instrText xml:space="preserve">2 \! \* MERGEFORMAT </w:instrText>
      </w:r>
      <w:r w:rsidR="00BB2289">
        <w:fldChar w:fldCharType="separate"/>
      </w:r>
      <w:ins w:id="1323"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24" w:author="Gerard" w:date="2015-05-06T12:49:00Z">
        <w:del w:id="1325"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26" w:author="Kingsley" w:date="2014-05-24T14:28:00Z">
        <w:del w:id="1327"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28"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r w:rsidR="00BB2289">
        <w:fldChar w:fldCharType="end"/>
      </w:r>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6" o:title=""/>
          </v:shape>
          <o:OLEObject Type="Embed" ProgID="Equation.DSMT4" ShapeID="_x0000_i2200" DrawAspect="Content" ObjectID="_1493632318" r:id="rId2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29" w:author="rawlins" w:date="2015-05-19T17:23:00Z">
        <w:r w:rsidR="00D3178E">
          <w:rPr>
            <w:noProof/>
          </w:rPr>
          <w:instrText>25</w:instrText>
        </w:r>
      </w:ins>
      <w:ins w:id="1330" w:author="Gerard" w:date="2015-05-06T12:49:00Z">
        <w:del w:id="1331" w:author="rawlins" w:date="2015-05-19T16:10:00Z">
          <w:r w:rsidR="00E3755C" w:rsidDel="00752FD5">
            <w:rPr>
              <w:noProof/>
            </w:rPr>
            <w:delInstrText>25</w:delInstrText>
          </w:r>
        </w:del>
      </w:ins>
      <w:del w:id="1332" w:author="rawlins" w:date="2015-05-19T16:10:00Z">
        <w:r w:rsidR="00567B45" w:rsidDel="00752FD5">
          <w:rPr>
            <w:noProof/>
          </w:rPr>
          <w:delInstrText>21</w:delInstrText>
        </w:r>
      </w:del>
      <w:r w:rsidR="00BB2289">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8" o:title=""/>
          </v:shape>
          <o:OLEObject Type="Embed" ProgID="Equation.DSMT4" ShapeID="_x0000_i2201" DrawAspect="Content" ObjectID="_1493632319" r:id="rId2379"/>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Pr="00927C02">
        <w:instrText>.</w:instrText>
      </w:r>
      <w:r w:rsidR="00BB2289">
        <w:fldChar w:fldCharType="begin"/>
      </w:r>
      <w:r w:rsidR="00BB2289">
        <w:instrText xml:space="preserve"> SEQ MTEqn \c \* Arabic \* MERGEFORMAT </w:instrText>
      </w:r>
      <w:r w:rsidR="00BB2289">
        <w:fldChar w:fldCharType="separate"/>
      </w:r>
      <w:ins w:id="1333" w:author="rawlins" w:date="2015-05-19T17:23:00Z">
        <w:r w:rsidR="00D3178E">
          <w:rPr>
            <w:noProof/>
          </w:rPr>
          <w:instrText>26</w:instrText>
        </w:r>
      </w:ins>
      <w:ins w:id="1334" w:author="Gerard" w:date="2015-05-06T12:49:00Z">
        <w:del w:id="1335" w:author="rawlins" w:date="2015-05-19T16:10:00Z">
          <w:r w:rsidR="00E3755C" w:rsidDel="00752FD5">
            <w:rPr>
              <w:noProof/>
            </w:rPr>
            <w:delInstrText>26</w:delInstrText>
          </w:r>
        </w:del>
      </w:ins>
      <w:del w:id="1336" w:author="rawlins" w:date="2015-05-19T16:10:00Z">
        <w:r w:rsidR="00567B45" w:rsidDel="00752FD5">
          <w:rPr>
            <w:noProof/>
          </w:rPr>
          <w:delInstrText>22</w:delInstrText>
        </w:r>
      </w:del>
      <w:r w:rsidR="00BB2289">
        <w:rPr>
          <w:noProof/>
        </w:rPr>
        <w:fldChar w:fldCharType="end"/>
      </w:r>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80" o:title=""/>
          </v:shape>
          <o:OLEObject Type="Embed" ProgID="Equation.DSMT4" ShapeID="_x0000_i2202" DrawAspect="Content" ObjectID="_1493632320" r:id="rId2381"/>
        </w:object>
      </w:r>
      <w:r w:rsidRPr="00927C02">
        <w:t xml:space="preserve"> and </w:t>
      </w:r>
      <w:r w:rsidR="00905817" w:rsidRPr="00905817">
        <w:rPr>
          <w:position w:val="-12"/>
        </w:rPr>
        <w:object w:dxaOrig="260" w:dyaOrig="360" w14:anchorId="6486C92C">
          <v:shape id="_x0000_i2203" type="#_x0000_t75" style="width:12.9pt;height:19pt" o:ole="">
            <v:imagedata r:id="rId2382" o:title=""/>
          </v:shape>
          <o:OLEObject Type="Embed" ProgID="Equation.DSMT4" ShapeID="_x0000_i2203" DrawAspect="Content" ObjectID="_1493632321" r:id="rId2383"/>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84" o:title=""/>
          </v:shape>
          <o:OLEObject Type="Embed" ProgID="Equation.DSMT4" ShapeID="_x0000_i2204" DrawAspect="Content" ObjectID="_1493632322" r:id="rId2385"/>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6" o:title=""/>
          </v:shape>
          <o:OLEObject Type="Embed" ProgID="Equation.DSMT4" ShapeID="_x0000_i2205" DrawAspect="Content" ObjectID="_1493632323" r:id="rId2387"/>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Pr="00927C02">
        <w:instrText>.</w:instrText>
      </w:r>
      <w:r w:rsidR="00BB2289">
        <w:fldChar w:fldCharType="begin"/>
      </w:r>
      <w:r w:rsidR="00BB2289">
        <w:instrText xml:space="preserve"> SEQ MTEqn \c \* Arabic \* MERGEFORMAT </w:instrText>
      </w:r>
      <w:r w:rsidR="00BB2289">
        <w:fldChar w:fldCharType="separate"/>
      </w:r>
      <w:ins w:id="1337" w:author="rawlins" w:date="2015-05-19T17:23:00Z">
        <w:r w:rsidR="00D3178E">
          <w:rPr>
            <w:noProof/>
          </w:rPr>
          <w:instrText>27</w:instrText>
        </w:r>
      </w:ins>
      <w:ins w:id="1338" w:author="Gerard" w:date="2015-05-06T12:49:00Z">
        <w:del w:id="1339" w:author="rawlins" w:date="2015-05-19T16:10:00Z">
          <w:r w:rsidR="00E3755C" w:rsidDel="00752FD5">
            <w:rPr>
              <w:noProof/>
            </w:rPr>
            <w:delInstrText>27</w:delInstrText>
          </w:r>
        </w:del>
      </w:ins>
      <w:del w:id="1340" w:author="rawlins" w:date="2015-05-19T16:10:00Z">
        <w:r w:rsidR="00567B45" w:rsidDel="00752FD5">
          <w:rPr>
            <w:noProof/>
          </w:rPr>
          <w:delInstrText>23</w:delInstrText>
        </w:r>
      </w:del>
      <w:r w:rsidR="00BB2289">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8" o:title=""/>
          </v:shape>
          <o:OLEObject Type="Embed" ProgID="Equation.DSMT4" ShapeID="_x0000_i2206" DrawAspect="Content" ObjectID="_1493632324" r:id="rId2389"/>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Pr="00927C02">
        <w:instrText>.</w:instrText>
      </w:r>
      <w:r w:rsidR="00BB2289">
        <w:fldChar w:fldCharType="begin"/>
      </w:r>
      <w:r w:rsidR="00BB2289">
        <w:instrText xml:space="preserve"> SEQ MTEqn \c \* Arabic \* MERGEFORMAT </w:instrText>
      </w:r>
      <w:r w:rsidR="00BB2289">
        <w:fldChar w:fldCharType="separate"/>
      </w:r>
      <w:ins w:id="1341" w:author="rawlins" w:date="2015-05-19T17:23:00Z">
        <w:r w:rsidR="00D3178E">
          <w:rPr>
            <w:noProof/>
          </w:rPr>
          <w:instrText>28</w:instrText>
        </w:r>
      </w:ins>
      <w:ins w:id="1342" w:author="Gerard" w:date="2015-05-06T12:49:00Z">
        <w:del w:id="1343" w:author="rawlins" w:date="2015-05-19T16:10:00Z">
          <w:r w:rsidR="00E3755C" w:rsidDel="00752FD5">
            <w:rPr>
              <w:noProof/>
            </w:rPr>
            <w:delInstrText>28</w:delInstrText>
          </w:r>
        </w:del>
      </w:ins>
      <w:del w:id="1344" w:author="rawlins" w:date="2015-05-19T16:10:00Z">
        <w:r w:rsidR="00567B45" w:rsidDel="00752FD5">
          <w:rPr>
            <w:noProof/>
          </w:rPr>
          <w:delInstrText>24</w:delInstrText>
        </w:r>
      </w:del>
      <w:r w:rsidR="00BB2289">
        <w:rPr>
          <w:noProof/>
        </w:rPr>
        <w:fldChar w:fldCharType="end"/>
      </w:r>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90" o:title=""/>
          </v:shape>
          <o:OLEObject Type="Embed" ProgID="Equation.DSMT4" ShapeID="_x0000_i2207" DrawAspect="Content" ObjectID="_1493632325" r:id="rId2391"/>
        </w:object>
      </w:r>
      <w:r w:rsidRPr="00033649">
        <w:t xml:space="preserve"> and </w:t>
      </w:r>
      <w:r w:rsidR="00905817" w:rsidRPr="00905817">
        <w:rPr>
          <w:position w:val="-16"/>
        </w:rPr>
        <w:object w:dxaOrig="1320" w:dyaOrig="460" w14:anchorId="7C3A8942">
          <v:shape id="_x0000_i2208" type="#_x0000_t75" style="width:65.9pt;height:22.4pt" o:ole="">
            <v:imagedata r:id="rId2392" o:title=""/>
          </v:shape>
          <o:OLEObject Type="Embed" ProgID="Equation.DSMT4" ShapeID="_x0000_i2208" DrawAspect="Content" ObjectID="_1493632326" r:id="rId2393"/>
        </w:object>
      </w:r>
      <w:r w:rsidRPr="00033649">
        <w:t>.</w:t>
      </w:r>
    </w:p>
    <w:p w14:paraId="6527D3D1" w14:textId="77777777" w:rsidR="00122416" w:rsidRDefault="00122416" w:rsidP="00C5691A"/>
    <w:p w14:paraId="43F5D4CA" w14:textId="77777777" w:rsidR="00122416" w:rsidRDefault="00122416" w:rsidP="00122416">
      <w:pPr>
        <w:pStyle w:val="Heading3"/>
      </w:pPr>
      <w:bookmarkStart w:id="1345" w:name="_Toc289032578"/>
      <w:r>
        <w:t>Holmes-Mow</w:t>
      </w:r>
      <w:bookmarkEnd w:id="1345"/>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94" o:title=""/>
          </v:shape>
          <o:OLEObject Type="Embed" ProgID="Equation.DSMT4" ShapeID="_x0000_i2209" DrawAspect="Content" ObjectID="_1493632327" r:id="rId239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46" w:author="rawlins" w:date="2015-05-19T17:23:00Z">
        <w:r w:rsidR="00D3178E">
          <w:rPr>
            <w:noProof/>
          </w:rPr>
          <w:instrText>29</w:instrText>
        </w:r>
      </w:ins>
      <w:ins w:id="1347" w:author="Gerard" w:date="2015-05-06T12:49:00Z">
        <w:del w:id="1348" w:author="rawlins" w:date="2015-05-19T16:10:00Z">
          <w:r w:rsidR="00E3755C" w:rsidDel="00752FD5">
            <w:rPr>
              <w:noProof/>
            </w:rPr>
            <w:delInstrText>29</w:delInstrText>
          </w:r>
        </w:del>
      </w:ins>
      <w:del w:id="1349" w:author="rawlins" w:date="2015-05-19T16:10:00Z">
        <w:r w:rsidR="00567B45" w:rsidDel="00752FD5">
          <w:rPr>
            <w:noProof/>
          </w:rPr>
          <w:delInstrText>25</w:delInstrText>
        </w:r>
      </w:del>
      <w:r w:rsidR="00BB2289">
        <w:rPr>
          <w:noProof/>
        </w:rPr>
        <w:fldChar w:fldCharType="end"/>
      </w:r>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6" o:title=""/>
          </v:shape>
          <o:OLEObject Type="Embed" ProgID="Equation.DSMT4" ShapeID="_x0000_i2210" DrawAspect="Content" ObjectID="_1493632328" r:id="rId2397"/>
        </w:object>
      </w:r>
      <w:r>
        <w:t xml:space="preserve">and </w:t>
      </w:r>
      <w:r w:rsidR="00905817" w:rsidRPr="00905817">
        <w:rPr>
          <w:position w:val="-12"/>
        </w:rPr>
        <w:object w:dxaOrig="240" w:dyaOrig="360" w14:anchorId="0372790B">
          <v:shape id="_x0000_i2211" type="#_x0000_t75" style="width:12.25pt;height:19pt" o:ole="">
            <v:imagedata r:id="rId2398" o:title=""/>
          </v:shape>
          <o:OLEObject Type="Embed" ProgID="Equation.DSMT4" ShapeID="_x0000_i2211" DrawAspect="Content" ObjectID="_1493632329" r:id="rId239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400" o:title=""/>
          </v:shape>
          <o:OLEObject Type="Embed" ProgID="Equation.DSMT4" ShapeID="_x0000_i2212" DrawAspect="Content" ObjectID="_1493632330" r:id="rId24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w:instrText>
      </w:r>
      <w:r w:rsidR="00BB2289">
        <w:instrText xml:space="preserve">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50" w:author="rawlins" w:date="2015-05-19T17:23:00Z">
        <w:r w:rsidR="00D3178E">
          <w:rPr>
            <w:noProof/>
          </w:rPr>
          <w:instrText>30</w:instrText>
        </w:r>
      </w:ins>
      <w:ins w:id="1351" w:author="Gerard" w:date="2015-05-06T12:49:00Z">
        <w:del w:id="1352" w:author="rawlins" w:date="2015-05-19T16:10:00Z">
          <w:r w:rsidR="00E3755C" w:rsidDel="00752FD5">
            <w:rPr>
              <w:noProof/>
            </w:rPr>
            <w:delInstrText>30</w:delInstrText>
          </w:r>
        </w:del>
      </w:ins>
      <w:del w:id="1353" w:author="rawlins" w:date="2015-05-19T16:10:00Z">
        <w:r w:rsidR="00567B45" w:rsidDel="00752FD5">
          <w:rPr>
            <w:noProof/>
          </w:rPr>
          <w:delInstrText>26</w:delInstrText>
        </w:r>
      </w:del>
      <w:r w:rsidR="00BB2289">
        <w:rPr>
          <w:noProof/>
        </w:rPr>
        <w:fldChar w:fldCharType="end"/>
      </w:r>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402" o:title=""/>
          </v:shape>
          <o:OLEObject Type="Embed" ProgID="Equation.DSMT4" ShapeID="_x0000_i2213" DrawAspect="Content" ObjectID="_1493632331" r:id="rId2403"/>
        </w:object>
      </w:r>
      <w:r>
        <w:t xml:space="preserve">and </w:t>
      </w:r>
      <w:r w:rsidR="00905817" w:rsidRPr="00905817">
        <w:rPr>
          <w:position w:val="-10"/>
        </w:rPr>
        <w:object w:dxaOrig="240" w:dyaOrig="260" w14:anchorId="34542AF1">
          <v:shape id="_x0000_i2214" type="#_x0000_t75" style="width:12.25pt;height:12.9pt" o:ole="">
            <v:imagedata r:id="rId2404" o:title=""/>
          </v:shape>
          <o:OLEObject Type="Embed" ProgID="Equation.DSMT4" ShapeID="_x0000_i2214" DrawAspect="Content" ObjectID="_1493632332" r:id="rId2405"/>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6" o:title=""/>
          </v:shape>
          <o:OLEObject Type="Embed" ProgID="Equation.DSMT4" ShapeID="_x0000_i2215" DrawAspect="Content" ObjectID="_1493632333" r:id="rId24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54" w:author="rawlins" w:date="2015-05-19T17:23:00Z">
        <w:r w:rsidR="00D3178E">
          <w:rPr>
            <w:noProof/>
          </w:rPr>
          <w:instrText>31</w:instrText>
        </w:r>
      </w:ins>
      <w:ins w:id="1355" w:author="Gerard" w:date="2015-05-06T12:49:00Z">
        <w:del w:id="1356" w:author="rawlins" w:date="2015-05-19T16:10:00Z">
          <w:r w:rsidR="00E3755C" w:rsidDel="00752FD5">
            <w:rPr>
              <w:noProof/>
            </w:rPr>
            <w:delInstrText>31</w:delInstrText>
          </w:r>
        </w:del>
      </w:ins>
      <w:del w:id="1357" w:author="rawlins" w:date="2015-05-19T16:10:00Z">
        <w:r w:rsidR="00567B45" w:rsidDel="00752FD5">
          <w:rPr>
            <w:noProof/>
          </w:rPr>
          <w:delInstrText>27</w:delInstrText>
        </w:r>
      </w:del>
      <w:r w:rsidR="00BB2289">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358" w:author="Gerard" w:date="2015-03-26T23:11:00Z"/>
        </w:rPr>
      </w:pPr>
      <w:r>
        <w:tab/>
      </w:r>
      <w:r w:rsidR="00905817" w:rsidRPr="00905817">
        <w:rPr>
          <w:position w:val="-28"/>
        </w:rPr>
        <w:object w:dxaOrig="6259" w:dyaOrig="660" w14:anchorId="689DC561">
          <v:shape id="_x0000_i2216" type="#_x0000_t75" style="width:312.45pt;height:32.6pt" o:ole="">
            <v:imagedata r:id="rId2408" o:title=""/>
          </v:shape>
          <o:OLEObject Type="Embed" ProgID="Equation.DSMT4" ShapeID="_x0000_i2216" DrawAspect="Content" ObjectID="_1493632334" r:id="rId24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359" w:author="rawlins" w:date="2015-05-19T17:23:00Z">
        <w:r w:rsidR="00D3178E">
          <w:rPr>
            <w:noProof/>
          </w:rPr>
          <w:instrText>32</w:instrText>
        </w:r>
      </w:ins>
      <w:ins w:id="1360" w:author="Gerard" w:date="2015-05-06T12:49:00Z">
        <w:del w:id="1361" w:author="rawlins" w:date="2015-05-19T16:10:00Z">
          <w:r w:rsidR="00E3755C" w:rsidDel="00752FD5">
            <w:rPr>
              <w:noProof/>
            </w:rPr>
            <w:delInstrText>32</w:delInstrText>
          </w:r>
        </w:del>
      </w:ins>
      <w:del w:id="1362" w:author="rawlins" w:date="2015-05-19T16:10:00Z">
        <w:r w:rsidR="00567B45" w:rsidDel="00752FD5">
          <w:rPr>
            <w:noProof/>
          </w:rPr>
          <w:delInstrText>28</w:delInstrText>
        </w:r>
      </w:del>
      <w:r w:rsidR="00BB2289">
        <w:rPr>
          <w:noProof/>
        </w:rPr>
        <w:fldChar w:fldCharType="end"/>
      </w:r>
      <w:r>
        <w:instrText>)</w:instrText>
      </w:r>
      <w:r>
        <w:fldChar w:fldCharType="end"/>
      </w:r>
    </w:p>
    <w:p w14:paraId="6374DEAF" w14:textId="1672AE6C" w:rsidR="00214E15" w:rsidRDefault="00214E15" w:rsidP="00214E15">
      <w:pPr>
        <w:pStyle w:val="Heading3"/>
        <w:rPr>
          <w:ins w:id="1363" w:author="Gerard" w:date="2015-03-26T23:11:00Z"/>
        </w:rPr>
      </w:pPr>
      <w:bookmarkStart w:id="1364" w:name="_Toc289032579"/>
      <w:ins w:id="1365" w:author="Gerard" w:date="2015-03-26T23:12:00Z">
        <w:r>
          <w:t>Conewise Linear Elasticity</w:t>
        </w:r>
      </w:ins>
      <w:bookmarkEnd w:id="1364"/>
    </w:p>
    <w:p w14:paraId="158FCC99" w14:textId="650AB6F4" w:rsidR="00214E15" w:rsidRDefault="00214E15" w:rsidP="00214E15">
      <w:pPr>
        <w:rPr>
          <w:ins w:id="1366" w:author="Gerard" w:date="2015-03-26T23:11:00Z"/>
        </w:rPr>
      </w:pPr>
      <w:ins w:id="1367"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368" w:author="Gerard" w:date="2015-03-26T23:12:00Z">
        <w:r>
          <w:fldChar w:fldCharType="end"/>
        </w:r>
      </w:ins>
      <w:ins w:id="1369" w:author="Gerard" w:date="2015-03-26T23:14:00Z">
        <w:r w:rsidR="000450C4">
          <w:t xml:space="preserve"> formulated a model for describing bimodular elastic solids exhibiting orthotropic material symmetry. </w:t>
        </w:r>
      </w:ins>
      <w:ins w:id="1370" w:author="Gerard" w:date="2015-03-26T23:15:00Z">
        <w:r w:rsidR="000450C4">
          <w:t xml:space="preserve">This </w:t>
        </w:r>
      </w:ins>
      <w:ins w:id="1371" w:author="Gerard" w:date="2015-03-26T23:11:00Z">
        <w:r>
          <w:t>can be derived from the following hyperelastic strain-energy function:</w:t>
        </w:r>
      </w:ins>
    </w:p>
    <w:p w14:paraId="48A8C812" w14:textId="69AB8442" w:rsidR="00214E15" w:rsidRDefault="00214E15" w:rsidP="00214E15">
      <w:pPr>
        <w:pStyle w:val="MTDisplayEquation"/>
        <w:rPr>
          <w:ins w:id="1372" w:author="Gerard" w:date="2015-03-26T23:11:00Z"/>
        </w:rPr>
      </w:pPr>
      <w:ins w:id="1373" w:author="Gerard" w:date="2015-03-26T23:11:00Z">
        <w:r>
          <w:lastRenderedPageBreak/>
          <w:tab/>
        </w:r>
      </w:ins>
      <w:ins w:id="1374" w:author="Gerard" w:date="2015-03-26T23:11:00Z">
        <w:r w:rsidR="00153956" w:rsidRPr="00153375">
          <w:rPr>
            <w:position w:val="-30"/>
          </w:rPr>
          <w:object w:dxaOrig="6740" w:dyaOrig="720" w14:anchorId="1B2CB3A5">
            <v:shape id="_x0000_i2217" type="#_x0000_t75" style="width:337.6pt;height:36.7pt" o:ole="">
              <v:imagedata r:id="rId2410" o:title=""/>
            </v:shape>
            <o:OLEObject Type="Embed" ProgID="Equation.DSMT4" ShapeID="_x0000_i2217" DrawAspect="Content" ObjectID="_1493632335" r:id="rId2411"/>
          </w:object>
        </w:r>
      </w:ins>
      <w:ins w:id="1375" w:author="Gerard" w:date="2015-03-26T23:11:00Z">
        <w:r>
          <w:t>,</w:t>
        </w:r>
        <w:r>
          <w:tab/>
        </w:r>
        <w:del w:id="1376"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377" w:author="rawlins" w:date="2015-05-19T16:09:00Z">
        <w:r w:rsidR="00E3755C" w:rsidDel="00752FD5">
          <w:rPr>
            <w:noProof/>
          </w:rPr>
          <w:delInstrText>5</w:delInstrText>
        </w:r>
      </w:del>
      <w:ins w:id="1378" w:author="Gerard" w:date="2015-03-26T23:11:00Z">
        <w:del w:id="1379"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380" w:author="rawlins" w:date="2015-05-19T16:09:00Z">
        <w:r w:rsidR="00E3755C" w:rsidDel="00752FD5">
          <w:rPr>
            <w:noProof/>
          </w:rPr>
          <w:delInstrText>32</w:delInstrText>
        </w:r>
      </w:del>
      <w:ins w:id="1381" w:author="Gerard" w:date="2015-03-26T23:11:00Z">
        <w:del w:id="1382" w:author="rawlins" w:date="2015-05-19T16:09:00Z">
          <w:r w:rsidDel="00752FD5">
            <w:rPr>
              <w:noProof/>
            </w:rPr>
            <w:fldChar w:fldCharType="end"/>
          </w:r>
          <w:r w:rsidDel="00752FD5">
            <w:delInstrText>)</w:delInstrText>
          </w:r>
          <w:r w:rsidDel="00752FD5">
            <w:fldChar w:fldCharType="end"/>
          </w:r>
        </w:del>
      </w:ins>
      <w:ins w:id="1383"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384" w:author="rawlins" w:date="2015-05-19T17:23:00Z">
        <w:r w:rsidR="00D3178E">
          <w:rPr>
            <w:noProof/>
          </w:rPr>
          <w:instrText>5</w:instrText>
        </w:r>
      </w:ins>
      <w:ins w:id="1385"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386" w:author="rawlins" w:date="2015-05-19T17:23:00Z">
        <w:r w:rsidR="00D3178E">
          <w:rPr>
            <w:noProof/>
          </w:rPr>
          <w:instrText>33</w:instrText>
        </w:r>
      </w:ins>
      <w:ins w:id="1387"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388" w:author="Gerard" w:date="2015-03-26T23:16:00Z"/>
        </w:rPr>
      </w:pPr>
      <w:ins w:id="1389" w:author="Gerard" w:date="2015-03-26T23:11:00Z">
        <w:r>
          <w:t xml:space="preserve">where </w:t>
        </w:r>
      </w:ins>
      <w:ins w:id="1390" w:author="Gerard" w:date="2015-03-26T23:11:00Z">
        <w:r w:rsidRPr="00905817">
          <w:rPr>
            <w:position w:val="-12"/>
          </w:rPr>
          <w:object w:dxaOrig="1280" w:dyaOrig="380" w14:anchorId="1CF4711F">
            <v:shape id="_x0000_i2218" type="#_x0000_t75" style="width:63.85pt;height:19pt" o:ole="">
              <v:imagedata r:id="rId2324" o:title=""/>
            </v:shape>
            <o:OLEObject Type="Embed" ProgID="Equation.DSMT4" ShapeID="_x0000_i2218" DrawAspect="Content" ObjectID="_1493632336" r:id="rId2412"/>
          </w:object>
        </w:r>
      </w:ins>
      <w:ins w:id="1391" w:author="Gerard" w:date="2015-03-26T23:11:00Z">
        <w:r>
          <w:t xml:space="preserve"> is the structural tensor corresponding to one of the three mutually orthogonal planes of symmetry whose unit outward normal is </w:t>
        </w:r>
      </w:ins>
      <w:ins w:id="1392" w:author="Gerard" w:date="2015-03-26T23:11:00Z">
        <w:r w:rsidRPr="00905817">
          <w:rPr>
            <w:position w:val="-12"/>
          </w:rPr>
          <w:object w:dxaOrig="279" w:dyaOrig="380" w14:anchorId="68A4843B">
            <v:shape id="_x0000_i2219" type="#_x0000_t75" style="width:14.25pt;height:19pt" o:ole="">
              <v:imagedata r:id="rId2326" o:title=""/>
            </v:shape>
            <o:OLEObject Type="Embed" ProgID="Equation.DSMT4" ShapeID="_x0000_i2219" DrawAspect="Content" ObjectID="_1493632337" r:id="rId2413"/>
          </w:object>
        </w:r>
      </w:ins>
      <w:ins w:id="1393" w:author="Gerard" w:date="2015-03-26T23:11:00Z">
        <w:r>
          <w:t xml:space="preserve"> (</w:t>
        </w:r>
      </w:ins>
      <w:ins w:id="1394" w:author="Gerard" w:date="2015-03-26T23:11:00Z">
        <w:r w:rsidRPr="00905817">
          <w:rPr>
            <w:position w:val="-12"/>
          </w:rPr>
          <w:object w:dxaOrig="1140" w:dyaOrig="380" w14:anchorId="0A71C0B3">
            <v:shape id="_x0000_i2220" type="#_x0000_t75" style="width:57.05pt;height:19pt" o:ole="">
              <v:imagedata r:id="rId2328" o:title=""/>
            </v:shape>
            <o:OLEObject Type="Embed" ProgID="Equation.DSMT4" ShapeID="_x0000_i2220" DrawAspect="Content" ObjectID="_1493632338" r:id="rId2414"/>
          </w:object>
        </w:r>
      </w:ins>
      <w:ins w:id="1395" w:author="Gerard" w:date="2015-03-26T23:11:00Z">
        <w:r>
          <w:t xml:space="preserve">). </w:t>
        </w:r>
      </w:ins>
      <w:ins w:id="1396" w:author="Gerard" w:date="2015-03-26T23:16:00Z">
        <w:r w:rsidR="000450C4">
          <w:t>The bimodular response is described by</w:t>
        </w:r>
      </w:ins>
    </w:p>
    <w:p w14:paraId="66FC8AE9" w14:textId="0FA1ADFA" w:rsidR="000450C4" w:rsidRDefault="000450C4">
      <w:pPr>
        <w:pStyle w:val="MTDisplayEquation"/>
        <w:rPr>
          <w:ins w:id="1397" w:author="Gerard" w:date="2015-03-26T23:16:00Z"/>
        </w:rPr>
        <w:pPrChange w:id="1398" w:author="Gerard" w:date="2015-03-26T23:16:00Z">
          <w:pPr/>
        </w:pPrChange>
      </w:pPr>
      <w:ins w:id="1399" w:author="Gerard" w:date="2015-03-26T23:16:00Z">
        <w:r>
          <w:tab/>
        </w:r>
      </w:ins>
      <w:ins w:id="1400" w:author="Gerard" w:date="2015-03-26T23:16:00Z">
        <w:r w:rsidRPr="00153375">
          <w:rPr>
            <w:position w:val="-42"/>
          </w:rPr>
          <w:object w:dxaOrig="3360" w:dyaOrig="980" w14:anchorId="57E12787">
            <v:shape id="_x0000_i2221" type="#_x0000_t75" style="width:168.45pt;height:49.6pt" o:ole="">
              <v:imagedata r:id="rId2415" o:title=""/>
            </v:shape>
            <o:OLEObject Type="Embed" ProgID="Equation.DSMT4" ShapeID="_x0000_i2221" DrawAspect="Content" ObjectID="_1493632339" r:id="rId2416"/>
          </w:object>
        </w:r>
      </w:ins>
      <w:ins w:id="1401" w:author="Gerard" w:date="2015-03-26T23:16:00Z">
        <w:r>
          <w:t xml:space="preserve"> </w:t>
        </w:r>
        <w:r>
          <w:tab/>
        </w:r>
        <w:del w:id="1402"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03" w:author="rawlins" w:date="2015-05-19T16:09:00Z">
        <w:r w:rsidDel="00752FD5">
          <w:fldChar w:fldCharType="end"/>
        </w:r>
      </w:del>
      <w:ins w:id="1404" w:author="Gerard" w:date="2015-03-26T23:16:00Z">
        <w:del w:id="1405" w:author="rawlins" w:date="2015-05-19T16:09:00Z">
          <w:r w:rsidDel="00752FD5">
            <w:delInstrText>(</w:delInstrText>
          </w:r>
          <w:r w:rsidDel="00752FD5">
            <w:fldChar w:fldCharType="begin"/>
          </w:r>
          <w:r w:rsidDel="00752FD5">
            <w:delInstrText xml:space="preserve"> SEQ MTSec \c \* Arabic \* MERGEFORMAT </w:delInstrText>
          </w:r>
        </w:del>
      </w:ins>
      <w:del w:id="1406" w:author="rawlins" w:date="2015-05-19T16:09:00Z">
        <w:r w:rsidDel="00752FD5">
          <w:fldChar w:fldCharType="separate"/>
        </w:r>
      </w:del>
      <w:ins w:id="1407" w:author="Gerard" w:date="2015-05-06T12:49:00Z">
        <w:del w:id="1408" w:author="rawlins" w:date="2015-05-19T16:09:00Z">
          <w:r w:rsidR="00E3755C" w:rsidDel="00752FD5">
            <w:rPr>
              <w:noProof/>
            </w:rPr>
            <w:delInstrText>5</w:delInstrText>
          </w:r>
        </w:del>
      </w:ins>
      <w:ins w:id="1409" w:author="Gerard" w:date="2015-03-26T23:16:00Z">
        <w:del w:id="1410"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11" w:author="rawlins" w:date="2015-05-19T16:09:00Z">
        <w:r w:rsidDel="00752FD5">
          <w:fldChar w:fldCharType="separate"/>
        </w:r>
      </w:del>
      <w:ins w:id="1412" w:author="Gerard" w:date="2015-05-06T12:49:00Z">
        <w:del w:id="1413" w:author="rawlins" w:date="2015-05-19T16:09:00Z">
          <w:r w:rsidR="00E3755C" w:rsidDel="00752FD5">
            <w:rPr>
              <w:noProof/>
            </w:rPr>
            <w:delInstrText>33</w:delInstrText>
          </w:r>
        </w:del>
      </w:ins>
      <w:ins w:id="1414" w:author="Gerard" w:date="2015-03-26T23:16:00Z">
        <w:del w:id="1415" w:author="rawlins" w:date="2015-05-19T16:09:00Z">
          <w:r w:rsidDel="00752FD5">
            <w:fldChar w:fldCharType="end"/>
          </w:r>
          <w:r w:rsidDel="00752FD5">
            <w:delInstrText>)</w:delInstrText>
          </w:r>
          <w:r w:rsidDel="00752FD5">
            <w:fldChar w:fldCharType="end"/>
          </w:r>
        </w:del>
      </w:ins>
      <w:ins w:id="1416"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17" w:author="rawlins" w:date="2015-05-19T17:23:00Z">
        <w:r w:rsidR="00D3178E">
          <w:rPr>
            <w:noProof/>
          </w:rPr>
          <w:instrText>5</w:instrText>
        </w:r>
      </w:ins>
      <w:ins w:id="1418"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19" w:author="rawlins" w:date="2015-05-19T17:23:00Z">
        <w:r w:rsidR="00D3178E">
          <w:rPr>
            <w:noProof/>
          </w:rPr>
          <w:instrText>34</w:instrText>
        </w:r>
      </w:ins>
      <w:ins w:id="1420"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21" w:author="Gerard" w:date="2015-03-26T23:11:00Z"/>
        </w:rPr>
      </w:pPr>
      <w:ins w:id="1422" w:author="Gerard" w:date="2015-03-26T23:11:00Z">
        <w:r>
          <w:t xml:space="preserve">The material constants are the three shear moduli </w:t>
        </w:r>
      </w:ins>
      <w:ins w:id="1423" w:author="Gerard" w:date="2015-03-26T23:11:00Z">
        <w:r w:rsidRPr="00905817">
          <w:rPr>
            <w:position w:val="-12"/>
          </w:rPr>
          <w:object w:dxaOrig="300" w:dyaOrig="360" w14:anchorId="48FA50C5">
            <v:shape id="_x0000_i2222" type="#_x0000_t75" style="width:14.95pt;height:19pt" o:ole="">
              <v:imagedata r:id="rId2330" o:title=""/>
            </v:shape>
            <o:OLEObject Type="Embed" ProgID="Equation.DSMT4" ShapeID="_x0000_i2222" DrawAspect="Content" ObjectID="_1493632340" r:id="rId2417"/>
          </w:object>
        </w:r>
      </w:ins>
      <w:ins w:id="1424" w:author="Gerard" w:date="2015-03-26T23:19:00Z">
        <w:r w:rsidR="000450C4" w:rsidRPr="000450C4">
          <w:rPr>
            <w:rPrChange w:id="1425" w:author="Gerard" w:date="2015-03-26T23:19:00Z">
              <w:rPr>
                <w:position w:val="-12"/>
              </w:rPr>
            </w:rPrChange>
          </w:rPr>
          <w:t>,</w:t>
        </w:r>
      </w:ins>
      <w:ins w:id="1426" w:author="Gerard" w:date="2015-03-26T23:11:00Z">
        <w:r>
          <w:t xml:space="preserve"> </w:t>
        </w:r>
      </w:ins>
      <w:ins w:id="1427" w:author="Gerard" w:date="2015-03-26T23:20:00Z">
        <w:r w:rsidR="000450C4">
          <w:t xml:space="preserve">three tensile moduli </w:t>
        </w:r>
      </w:ins>
      <w:ins w:id="1428" w:author="Gerard" w:date="2015-03-26T23:20:00Z">
        <w:r w:rsidR="000450C4" w:rsidRPr="00153375">
          <w:rPr>
            <w:position w:val="-12"/>
          </w:rPr>
          <w:object w:dxaOrig="460" w:dyaOrig="380" w14:anchorId="011D0531">
            <v:shape id="_x0000_i2223" type="#_x0000_t75" style="width:22.4pt;height:19pt" o:ole="">
              <v:imagedata r:id="rId2418" o:title=""/>
            </v:shape>
            <o:OLEObject Type="Embed" ProgID="Equation.DSMT4" ShapeID="_x0000_i2223" DrawAspect="Content" ObjectID="_1493632341" r:id="rId2419"/>
          </w:object>
        </w:r>
      </w:ins>
      <w:ins w:id="1429" w:author="Gerard" w:date="2015-03-26T23:20:00Z">
        <w:r w:rsidR="000450C4">
          <w:t xml:space="preserve">, three compressive moduli </w:t>
        </w:r>
      </w:ins>
      <w:ins w:id="1430" w:author="Gerard" w:date="2015-03-26T23:20:00Z">
        <w:r w:rsidR="000450C4" w:rsidRPr="00153375">
          <w:rPr>
            <w:position w:val="-12"/>
          </w:rPr>
          <w:object w:dxaOrig="460" w:dyaOrig="380" w14:anchorId="22BA29F6">
            <v:shape id="_x0000_i2224" type="#_x0000_t75" style="width:22.4pt;height:19pt" o:ole="">
              <v:imagedata r:id="rId2420" o:title=""/>
            </v:shape>
            <o:OLEObject Type="Embed" ProgID="Equation.DSMT4" ShapeID="_x0000_i2224" DrawAspect="Content" ObjectID="_1493632342" r:id="rId2421"/>
          </w:object>
        </w:r>
      </w:ins>
      <w:ins w:id="1431" w:author="Gerard" w:date="2015-03-26T23:20:00Z">
        <w:r w:rsidR="000450C4">
          <w:t xml:space="preserve">, </w:t>
        </w:r>
      </w:ins>
      <w:ins w:id="1432" w:author="Gerard" w:date="2015-03-26T23:11:00Z">
        <w:r>
          <w:t xml:space="preserve">and </w:t>
        </w:r>
      </w:ins>
      <w:ins w:id="1433" w:author="Gerard" w:date="2015-03-26T23:20:00Z">
        <w:r w:rsidR="000450C4">
          <w:t xml:space="preserve">three </w:t>
        </w:r>
      </w:ins>
      <w:ins w:id="1434" w:author="Gerard" w:date="2015-03-26T23:11:00Z">
        <w:r>
          <w:t xml:space="preserve">moduli </w:t>
        </w:r>
      </w:ins>
      <w:ins w:id="1435" w:author="Gerard" w:date="2015-03-26T23:11:00Z">
        <w:r w:rsidR="000450C4" w:rsidRPr="00905817">
          <w:rPr>
            <w:position w:val="-12"/>
          </w:rPr>
          <w:object w:dxaOrig="360" w:dyaOrig="380" w14:anchorId="45F962D1">
            <v:shape id="_x0000_i2225" type="#_x0000_t75" style="width:17.65pt;height:19.7pt" o:ole="">
              <v:imagedata r:id="rId2422" o:title=""/>
            </v:shape>
            <o:OLEObject Type="Embed" ProgID="Equation.DSMT4" ShapeID="_x0000_i2225" DrawAspect="Content" ObjectID="_1493632343" r:id="rId2423"/>
          </w:object>
        </w:r>
      </w:ins>
      <w:ins w:id="1436" w:author="Gerard" w:date="2015-03-26T23:20:00Z">
        <w:r w:rsidR="000450C4" w:rsidRPr="000450C4">
          <w:rPr>
            <w:rPrChange w:id="1437" w:author="Gerard" w:date="2015-03-26T23:20:00Z">
              <w:rPr>
                <w:position w:val="-12"/>
              </w:rPr>
            </w:rPrChange>
          </w:rPr>
          <w:t xml:space="preserve"> </w:t>
        </w:r>
      </w:ins>
      <w:ins w:id="1438" w:author="Gerard" w:date="2015-03-26T23:21:00Z">
        <w:r w:rsidR="000450C4">
          <w:t>(</w:t>
        </w:r>
      </w:ins>
      <w:ins w:id="1439" w:author="Gerard" w:date="2015-03-26T23:21:00Z">
        <w:r w:rsidR="000450C4" w:rsidRPr="00153375">
          <w:rPr>
            <w:position w:val="-6"/>
          </w:rPr>
          <w:object w:dxaOrig="560" w:dyaOrig="280" w14:anchorId="68E35055">
            <v:shape id="_x0000_i2226" type="#_x0000_t75" style="width:27.85pt;height:14.25pt" o:ole="">
              <v:imagedata r:id="rId2424" o:title=""/>
            </v:shape>
            <o:OLEObject Type="Embed" ProgID="Equation.DSMT4" ShapeID="_x0000_i2226" DrawAspect="Content" ObjectID="_1493632344" r:id="rId2425"/>
          </w:object>
        </w:r>
      </w:ins>
      <w:ins w:id="1440" w:author="Gerard" w:date="2015-03-26T23:21:00Z">
        <w:r w:rsidR="000450C4">
          <w:t>)</w:t>
        </w:r>
      </w:ins>
      <w:ins w:id="1441" w:author="Gerard" w:date="2015-03-26T23:11:00Z">
        <w:r>
          <w:t xml:space="preserve">, where </w:t>
        </w:r>
      </w:ins>
      <w:ins w:id="1442" w:author="Gerard" w:date="2015-03-26T23:11:00Z">
        <w:r w:rsidRPr="00905817">
          <w:rPr>
            <w:position w:val="-12"/>
          </w:rPr>
          <w:object w:dxaOrig="880" w:dyaOrig="360" w14:anchorId="0B50D02F">
            <v:shape id="_x0000_i2227" type="#_x0000_t75" style="width:44.15pt;height:19pt" o:ole="">
              <v:imagedata r:id="rId2334" o:title=""/>
            </v:shape>
            <o:OLEObject Type="Embed" ProgID="Equation.DSMT4" ShapeID="_x0000_i2227" DrawAspect="Content" ObjectID="_1493632345" r:id="rId2426"/>
          </w:object>
        </w:r>
      </w:ins>
      <w:ins w:id="1443" w:author="Gerard" w:date="2015-03-26T23:11:00Z">
        <w:r>
          <w:t>.</w:t>
        </w:r>
      </w:ins>
      <w:ins w:id="1444" w:author="Gerard" w:date="2015-03-26T23:24:00Z">
        <w:r w:rsidR="000450C4">
          <w:t xml:space="preserve"> </w:t>
        </w:r>
      </w:ins>
      <w:ins w:id="1445"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446" w:author="Gerard" w:date="2015-03-26T23:11:00Z"/>
        </w:rPr>
      </w:pPr>
      <w:ins w:id="1447" w:author="Gerard" w:date="2015-03-26T23:11:00Z">
        <w:r>
          <w:tab/>
        </w:r>
      </w:ins>
      <w:ins w:id="1448" w:author="Gerard" w:date="2015-03-26T23:11:00Z">
        <w:r w:rsidR="00153956" w:rsidRPr="00153375">
          <w:rPr>
            <w:position w:val="-66"/>
          </w:rPr>
          <w:object w:dxaOrig="4840" w:dyaOrig="1440" w14:anchorId="271D4F74">
            <v:shape id="_x0000_i2228" type="#_x0000_t75" style="width:241.8pt;height:1in" o:ole="">
              <v:imagedata r:id="rId2427" o:title=""/>
            </v:shape>
            <o:OLEObject Type="Embed" ProgID="Equation.DSMT4" ShapeID="_x0000_i2228" DrawAspect="Content" ObjectID="_1493632346" r:id="rId2428"/>
          </w:object>
        </w:r>
      </w:ins>
      <w:ins w:id="1449" w:author="Gerard" w:date="2015-03-26T23:11:00Z">
        <w:r>
          <w:tab/>
        </w:r>
        <w:del w:id="1450"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51" w:author="rawlins" w:date="2015-05-19T16:09:00Z">
        <w:r w:rsidR="00E3755C" w:rsidDel="00752FD5">
          <w:rPr>
            <w:noProof/>
          </w:rPr>
          <w:delInstrText>5</w:delInstrText>
        </w:r>
      </w:del>
      <w:ins w:id="1452" w:author="Gerard" w:date="2015-03-26T23:11:00Z">
        <w:del w:id="1453"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54" w:author="Gerard" w:date="2015-05-06T12:49:00Z">
        <w:del w:id="1455" w:author="rawlins" w:date="2015-05-19T16:09:00Z">
          <w:r w:rsidR="00E3755C" w:rsidDel="00752FD5">
            <w:rPr>
              <w:noProof/>
            </w:rPr>
            <w:delInstrText>33</w:delInstrText>
          </w:r>
        </w:del>
      </w:ins>
      <w:del w:id="1456" w:author="rawlins" w:date="2015-05-19T16:09:00Z">
        <w:r w:rsidDel="00752FD5">
          <w:rPr>
            <w:noProof/>
          </w:rPr>
          <w:delInstrText>32</w:delInstrText>
        </w:r>
      </w:del>
      <w:ins w:id="1457" w:author="Gerard" w:date="2015-03-26T23:11:00Z">
        <w:del w:id="1458" w:author="rawlins" w:date="2015-05-19T16:09:00Z">
          <w:r w:rsidDel="00752FD5">
            <w:rPr>
              <w:noProof/>
            </w:rPr>
            <w:fldChar w:fldCharType="end"/>
          </w:r>
          <w:r w:rsidDel="00752FD5">
            <w:delInstrText>)</w:delInstrText>
          </w:r>
          <w:r w:rsidDel="00752FD5">
            <w:fldChar w:fldCharType="end"/>
          </w:r>
        </w:del>
      </w:ins>
      <w:ins w:id="1459"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60" w:author="rawlins" w:date="2015-05-19T17:23:00Z">
        <w:r w:rsidR="00D3178E">
          <w:rPr>
            <w:noProof/>
          </w:rPr>
          <w:instrText>5</w:instrText>
        </w:r>
      </w:ins>
      <w:ins w:id="1461"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62" w:author="rawlins" w:date="2015-05-19T17:23:00Z">
        <w:r w:rsidR="00D3178E">
          <w:rPr>
            <w:noProof/>
          </w:rPr>
          <w:instrText>35</w:instrText>
        </w:r>
      </w:ins>
      <w:ins w:id="1463"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464" w:author="Gerard" w:date="2015-03-26T23:11:00Z"/>
        </w:rPr>
      </w:pPr>
      <w:ins w:id="1465" w:author="Gerard" w:date="2015-03-26T23:11:00Z">
        <w:r>
          <w:t>The material elasticity tensor is then given by,</w:t>
        </w:r>
      </w:ins>
    </w:p>
    <w:p w14:paraId="379F10E1" w14:textId="7F0F087B" w:rsidR="00214E15" w:rsidRPr="00782091" w:rsidRDefault="00214E15" w:rsidP="00214E15">
      <w:pPr>
        <w:pStyle w:val="MTDisplayEquation"/>
        <w:rPr>
          <w:ins w:id="1466" w:author="Gerard" w:date="2015-03-26T23:11:00Z"/>
          <w:position w:val="-28"/>
        </w:rPr>
      </w:pPr>
      <w:ins w:id="1467" w:author="Gerard" w:date="2015-03-26T23:11:00Z">
        <w:r>
          <w:tab/>
        </w:r>
      </w:ins>
      <w:ins w:id="1468" w:author="Gerard" w:date="2015-03-26T23:11:00Z">
        <w:r w:rsidR="002E6B79" w:rsidRPr="002E6B79">
          <w:rPr>
            <w:position w:val="-64"/>
            <w:rPrChange w:id="1469" w:author="rawlins" w:date="2015-05-19T13:03:00Z">
              <w:rPr>
                <w:position w:val="-64"/>
              </w:rPr>
            </w:rPrChange>
          </w:rPr>
          <w:object w:dxaOrig="4320" w:dyaOrig="1400" w14:anchorId="3C1DA6AB">
            <v:shape id="_x0000_i2229" type="#_x0000_t75" style="width:3in;height:69.95pt" o:ole="">
              <v:imagedata r:id="rId2429" o:title=""/>
            </v:shape>
            <o:OLEObject Type="Embed" ProgID="Equation.DSMT4" ShapeID="_x0000_i2229" DrawAspect="Content" ObjectID="_1493632347" r:id="rId2430"/>
          </w:object>
        </w:r>
      </w:ins>
      <w:ins w:id="1470" w:author="Gerard" w:date="2015-03-26T23:11:00Z">
        <w:r>
          <w:t>.</w:t>
        </w:r>
        <w:r>
          <w:tab/>
        </w:r>
        <w:del w:id="1471"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72" w:author="rawlins" w:date="2015-05-19T16:09:00Z">
        <w:r w:rsidR="00E3755C" w:rsidDel="00752FD5">
          <w:rPr>
            <w:noProof/>
          </w:rPr>
          <w:delInstrText>5</w:delInstrText>
        </w:r>
      </w:del>
      <w:ins w:id="1473" w:author="Gerard" w:date="2015-03-26T23:11:00Z">
        <w:del w:id="1474"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75" w:author="Gerard" w:date="2015-05-06T12:49:00Z">
        <w:del w:id="1476" w:author="rawlins" w:date="2015-05-19T16:09:00Z">
          <w:r w:rsidR="00E3755C" w:rsidDel="00752FD5">
            <w:rPr>
              <w:noProof/>
            </w:rPr>
            <w:delInstrText>33</w:delInstrText>
          </w:r>
        </w:del>
      </w:ins>
      <w:del w:id="1477" w:author="rawlins" w:date="2015-05-19T16:09:00Z">
        <w:r w:rsidDel="00752FD5">
          <w:rPr>
            <w:noProof/>
          </w:rPr>
          <w:delInstrText>32</w:delInstrText>
        </w:r>
      </w:del>
      <w:ins w:id="1478" w:author="Gerard" w:date="2015-03-26T23:11:00Z">
        <w:del w:id="1479" w:author="rawlins" w:date="2015-05-19T16:09:00Z">
          <w:r w:rsidDel="00752FD5">
            <w:rPr>
              <w:noProof/>
            </w:rPr>
            <w:fldChar w:fldCharType="end"/>
          </w:r>
          <w:r w:rsidDel="00752FD5">
            <w:delInstrText>)</w:delInstrText>
          </w:r>
          <w:r w:rsidDel="00752FD5">
            <w:fldChar w:fldCharType="end"/>
          </w:r>
        </w:del>
      </w:ins>
      <w:ins w:id="1480"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81" w:author="rawlins" w:date="2015-05-19T17:23:00Z">
        <w:r w:rsidR="00D3178E">
          <w:rPr>
            <w:noProof/>
          </w:rPr>
          <w:instrText>5</w:instrText>
        </w:r>
      </w:ins>
      <w:ins w:id="1482"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83" w:author="rawlins" w:date="2015-05-19T17:23:00Z">
        <w:r w:rsidR="00D3178E">
          <w:rPr>
            <w:noProof/>
          </w:rPr>
          <w:instrText>36</w:instrText>
        </w:r>
      </w:ins>
      <w:ins w:id="1484"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485" w:author="Gerard" w:date="2015-03-26T23:11:00Z"/>
        </w:rPr>
      </w:pPr>
      <w:ins w:id="1486" w:author="Gerard" w:date="2015-03-26T23:11:00Z">
        <w:r>
          <w:t xml:space="preserve">It is important to note that although this model is objective, it should only be used for small strains. For large strains, the response </w:t>
        </w:r>
      </w:ins>
      <w:ins w:id="1487" w:author="Gerard" w:date="2015-03-26T23:29:00Z">
        <w:r w:rsidR="007F446F">
          <w:t>may be</w:t>
        </w:r>
      </w:ins>
      <w:ins w:id="1488" w:author="Gerard" w:date="2015-03-26T23:11:00Z">
        <w:r>
          <w:t xml:space="preserve"> unrealistic.</w:t>
        </w:r>
      </w:ins>
      <w:ins w:id="1489" w:author="Gerard" w:date="2015-03-26T23:30:00Z">
        <w:r w:rsidR="007F446F">
          <w:t xml:space="preserve"> </w:t>
        </w:r>
      </w:ins>
      <w:ins w:id="1490" w:author="Gerard" w:date="2015-03-26T23:11:00Z">
        <w:r>
          <w:t>The Cauchy stress is</w:t>
        </w:r>
      </w:ins>
    </w:p>
    <w:p w14:paraId="70557047" w14:textId="4B454617" w:rsidR="00214E15" w:rsidRDefault="00214E15" w:rsidP="00214E15">
      <w:pPr>
        <w:pStyle w:val="MTDisplayEquation"/>
        <w:rPr>
          <w:ins w:id="1491" w:author="Gerard" w:date="2015-03-26T23:11:00Z"/>
        </w:rPr>
      </w:pPr>
      <w:ins w:id="1492" w:author="Gerard" w:date="2015-03-26T23:11:00Z">
        <w:r>
          <w:tab/>
        </w:r>
      </w:ins>
      <w:ins w:id="1493" w:author="Gerard" w:date="2015-03-26T23:11:00Z">
        <w:r w:rsidR="00153956" w:rsidRPr="00153375">
          <w:rPr>
            <w:position w:val="-72"/>
          </w:rPr>
          <w:object w:dxaOrig="3940" w:dyaOrig="1560" w14:anchorId="588FB47A">
            <v:shape id="_x0000_i2230" type="#_x0000_t75" style="width:196.3pt;height:78.8pt" o:ole="">
              <v:imagedata r:id="rId2431" o:title=""/>
            </v:shape>
            <o:OLEObject Type="Embed" ProgID="Equation.DSMT4" ShapeID="_x0000_i2230" DrawAspect="Content" ObjectID="_1493632348" r:id="rId2432"/>
          </w:object>
        </w:r>
      </w:ins>
      <w:ins w:id="1494" w:author="Gerard" w:date="2015-03-26T23:11:00Z">
        <w:r>
          <w:t xml:space="preserve"> </w:t>
        </w:r>
        <w:r>
          <w:tab/>
        </w:r>
        <w:del w:id="1495"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96" w:author="rawlins" w:date="2015-05-19T16:10:00Z">
        <w:r w:rsidR="00E3755C" w:rsidDel="00752FD5">
          <w:rPr>
            <w:noProof/>
          </w:rPr>
          <w:delInstrText>5</w:delInstrText>
        </w:r>
      </w:del>
      <w:ins w:id="1497" w:author="Gerard" w:date="2015-03-26T23:11:00Z">
        <w:del w:id="1498"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99" w:author="Gerard" w:date="2015-05-06T12:49:00Z">
        <w:del w:id="1500" w:author="rawlins" w:date="2015-05-19T16:10:00Z">
          <w:r w:rsidR="00E3755C" w:rsidDel="00752FD5">
            <w:rPr>
              <w:noProof/>
            </w:rPr>
            <w:delInstrText>33</w:delInstrText>
          </w:r>
        </w:del>
      </w:ins>
      <w:del w:id="1501" w:author="rawlins" w:date="2015-05-19T16:10:00Z">
        <w:r w:rsidDel="00752FD5">
          <w:rPr>
            <w:noProof/>
          </w:rPr>
          <w:delInstrText>32</w:delInstrText>
        </w:r>
      </w:del>
      <w:ins w:id="1502" w:author="Gerard" w:date="2015-03-26T23:11:00Z">
        <w:del w:id="1503" w:author="rawlins" w:date="2015-05-19T16:10:00Z">
          <w:r w:rsidDel="00752FD5">
            <w:fldChar w:fldCharType="end"/>
          </w:r>
          <w:r w:rsidDel="00752FD5">
            <w:delInstrText>)</w:delInstrText>
          </w:r>
          <w:r w:rsidDel="00752FD5">
            <w:fldChar w:fldCharType="end"/>
          </w:r>
        </w:del>
      </w:ins>
      <w:ins w:id="1504"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05" w:author="rawlins" w:date="2015-05-19T17:23:00Z">
        <w:r w:rsidR="00D3178E">
          <w:rPr>
            <w:noProof/>
          </w:rPr>
          <w:instrText>5</w:instrText>
        </w:r>
      </w:ins>
      <w:ins w:id="1506"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07" w:author="rawlins" w:date="2015-05-19T17:23:00Z">
        <w:r w:rsidR="00D3178E">
          <w:rPr>
            <w:noProof/>
          </w:rPr>
          <w:instrText>37</w:instrText>
        </w:r>
      </w:ins>
      <w:ins w:id="1508"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09" w:author="Gerard" w:date="2015-03-26T23:11:00Z"/>
        </w:rPr>
      </w:pPr>
      <w:ins w:id="1510" w:author="Gerard" w:date="2015-03-26T23:11:00Z">
        <w:r>
          <w:t xml:space="preserve">where </w:t>
        </w:r>
      </w:ins>
      <w:ins w:id="1511" w:author="Gerard" w:date="2015-03-26T23:11:00Z">
        <w:r w:rsidRPr="00905817">
          <w:rPr>
            <w:position w:val="-12"/>
          </w:rPr>
          <w:object w:dxaOrig="1520" w:dyaOrig="380" w14:anchorId="1C0B9BAB">
            <v:shape id="_x0000_i2231" type="#_x0000_t75" style="width:76.1pt;height:19pt" o:ole="">
              <v:imagedata r:id="rId2352" o:title=""/>
            </v:shape>
            <o:OLEObject Type="Embed" ProgID="Equation.DSMT4" ShapeID="_x0000_i2231" DrawAspect="Content" ObjectID="_1493632349" r:id="rId2433"/>
          </w:object>
        </w:r>
      </w:ins>
      <w:ins w:id="1512" w:author="Gerard" w:date="2015-03-26T23:34:00Z">
        <w:r w:rsidR="00153956" w:rsidRPr="00153956">
          <w:t xml:space="preserve"> and</w:t>
        </w:r>
        <w:r w:rsidR="00153956" w:rsidRPr="00153956">
          <w:rPr>
            <w:rPrChange w:id="1513" w:author="Gerard" w:date="2015-03-26T23:34:00Z">
              <w:rPr>
                <w:position w:val="-12"/>
              </w:rPr>
            </w:rPrChange>
          </w:rPr>
          <w:t xml:space="preserve"> </w:t>
        </w:r>
      </w:ins>
      <w:ins w:id="1514" w:author="Gerard" w:date="2015-03-26T23:34:00Z">
        <w:r w:rsidR="00153956" w:rsidRPr="00153375">
          <w:rPr>
            <w:position w:val="-24"/>
          </w:rPr>
          <w:object w:dxaOrig="1760" w:dyaOrig="660" w14:anchorId="33C0590B">
            <v:shape id="_x0000_i2232" type="#_x0000_t75" style="width:87.6pt;height:32.6pt" o:ole="">
              <v:imagedata r:id="rId2434" o:title=""/>
            </v:shape>
            <o:OLEObject Type="Embed" ProgID="Equation.DSMT4" ShapeID="_x0000_i2232" DrawAspect="Content" ObjectID="_1493632350" r:id="rId2435"/>
          </w:object>
        </w:r>
      </w:ins>
      <w:ins w:id="1515" w:author="Gerard" w:date="2015-03-26T23:35:00Z">
        <w:r w:rsidR="00153956">
          <w:t>.</w:t>
        </w:r>
      </w:ins>
      <w:ins w:id="1516" w:author="Gerard" w:date="2015-03-26T23:11:00Z">
        <w:r w:rsidR="007F446F">
          <w:t xml:space="preserve"> </w:t>
        </w:r>
      </w:ins>
      <w:ins w:id="1517" w:author="Gerard" w:date="2015-03-26T23:35:00Z">
        <w:r w:rsidR="00153956">
          <w:t>T</w:t>
        </w:r>
      </w:ins>
      <w:ins w:id="1518" w:author="Gerard" w:date="2015-03-26T23:11:00Z">
        <w:r>
          <w:t>he spatial elasticity tensor is</w:t>
        </w:r>
      </w:ins>
    </w:p>
    <w:p w14:paraId="4B1F36A0" w14:textId="638E1218" w:rsidR="00214E15" w:rsidRPr="00C67E37" w:rsidRDefault="00214E15" w:rsidP="00214E15">
      <w:pPr>
        <w:pStyle w:val="MTDisplayEquation"/>
        <w:rPr>
          <w:ins w:id="1519" w:author="Gerard" w:date="2015-03-26T23:11:00Z"/>
        </w:rPr>
      </w:pPr>
      <w:ins w:id="1520" w:author="Gerard" w:date="2015-03-26T23:11:00Z">
        <w:r>
          <w:tab/>
        </w:r>
      </w:ins>
      <w:ins w:id="1521" w:author="Gerard" w:date="2015-03-26T23:11:00Z">
        <w:r w:rsidR="00153956" w:rsidRPr="00153375">
          <w:rPr>
            <w:position w:val="-32"/>
          </w:rPr>
          <w:object w:dxaOrig="7080" w:dyaOrig="780" w14:anchorId="045F9F74">
            <v:shape id="_x0000_i2233" type="#_x0000_t75" style="width:353.9pt;height:39.4pt" o:ole="">
              <v:imagedata r:id="rId2436" o:title=""/>
            </v:shape>
            <o:OLEObject Type="Embed" ProgID="Equation.DSMT4" ShapeID="_x0000_i2233" DrawAspect="Content" ObjectID="_1493632351" r:id="rId2437"/>
          </w:object>
        </w:r>
      </w:ins>
      <w:ins w:id="1522" w:author="Gerard" w:date="2015-03-26T23:11:00Z">
        <w:r>
          <w:t xml:space="preserve"> </w:t>
        </w:r>
        <w:r>
          <w:tab/>
        </w:r>
        <w:del w:id="1523"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24" w:author="rawlins" w:date="2015-05-19T16:10:00Z">
        <w:r w:rsidR="00E3755C" w:rsidDel="00752FD5">
          <w:rPr>
            <w:noProof/>
          </w:rPr>
          <w:delInstrText>5</w:delInstrText>
        </w:r>
      </w:del>
      <w:ins w:id="1525" w:author="Gerard" w:date="2015-03-26T23:11:00Z">
        <w:del w:id="1526"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27" w:author="Gerard" w:date="2015-05-06T12:49:00Z">
        <w:del w:id="1528" w:author="rawlins" w:date="2015-05-19T16:10:00Z">
          <w:r w:rsidR="00E3755C" w:rsidDel="00752FD5">
            <w:rPr>
              <w:noProof/>
            </w:rPr>
            <w:delInstrText>33</w:delInstrText>
          </w:r>
        </w:del>
      </w:ins>
      <w:del w:id="1529" w:author="rawlins" w:date="2015-05-19T16:10:00Z">
        <w:r w:rsidDel="00752FD5">
          <w:rPr>
            <w:noProof/>
          </w:rPr>
          <w:delInstrText>32</w:delInstrText>
        </w:r>
      </w:del>
      <w:ins w:id="1530" w:author="Gerard" w:date="2015-03-26T23:11:00Z">
        <w:del w:id="1531" w:author="rawlins" w:date="2015-05-19T16:10:00Z">
          <w:r w:rsidDel="00752FD5">
            <w:fldChar w:fldCharType="end"/>
          </w:r>
          <w:r w:rsidDel="00752FD5">
            <w:delInstrText>)</w:delInstrText>
          </w:r>
          <w:r w:rsidDel="00752FD5">
            <w:fldChar w:fldCharType="end"/>
          </w:r>
        </w:del>
      </w:ins>
      <w:ins w:id="1532"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33" w:author="rawlins" w:date="2015-05-19T17:23:00Z">
        <w:r w:rsidR="00D3178E">
          <w:rPr>
            <w:noProof/>
          </w:rPr>
          <w:instrText>5</w:instrText>
        </w:r>
      </w:ins>
      <w:ins w:id="1534"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35" w:author="rawlins" w:date="2015-05-19T17:23:00Z">
        <w:r w:rsidR="00D3178E">
          <w:rPr>
            <w:noProof/>
          </w:rPr>
          <w:instrText>38</w:instrText>
        </w:r>
      </w:ins>
      <w:ins w:id="1536"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37" w:author="Gerard" w:date="2015-03-26T23:38:00Z"/>
        </w:rPr>
      </w:pPr>
      <w:ins w:id="1538" w:author="Gerard" w:date="2015-03-26T23:38:00Z">
        <w:r>
          <w:t xml:space="preserve">In the special case of cubic symmetry, the number of material constants reduces </w:t>
        </w:r>
      </w:ins>
      <w:ins w:id="1539" w:author="Gerard" w:date="2015-03-26T23:39:00Z">
        <w:r>
          <w:t>to four</w:t>
        </w:r>
      </w:ins>
      <w:ins w:id="1540" w:author="Gerard" w:date="2015-03-26T23:38:00Z">
        <w:r>
          <w:t>,</w:t>
        </w:r>
      </w:ins>
    </w:p>
    <w:p w14:paraId="20FB5CD3" w14:textId="56242B76" w:rsidR="00153956" w:rsidRPr="00214E15" w:rsidRDefault="00153956" w:rsidP="00153956">
      <w:pPr>
        <w:pStyle w:val="MTDisplayEquation"/>
      </w:pPr>
      <w:ins w:id="1541" w:author="Gerard" w:date="2015-03-26T23:38:00Z">
        <w:r>
          <w:tab/>
        </w:r>
      </w:ins>
      <w:ins w:id="1542" w:author="Gerard" w:date="2015-03-26T23:38:00Z">
        <w:r w:rsidRPr="00153375">
          <w:rPr>
            <w:position w:val="-70"/>
          </w:rPr>
          <w:object w:dxaOrig="2180" w:dyaOrig="1540" w14:anchorId="2CD5102F">
            <v:shape id="_x0000_i2234" type="#_x0000_t75" style="width:108.7pt;height:76.75pt" o:ole="">
              <v:imagedata r:id="rId2438" o:title=""/>
            </v:shape>
            <o:OLEObject Type="Embed" ProgID="Equation.DSMT4" ShapeID="_x0000_i2234" DrawAspect="Content" ObjectID="_1493632352" r:id="rId2439"/>
          </w:object>
        </w:r>
      </w:ins>
      <w:ins w:id="1543" w:author="Gerard" w:date="2015-03-26T23:38:00Z">
        <w:r>
          <w:t xml:space="preserve"> </w:t>
        </w:r>
        <w:r>
          <w:tab/>
        </w:r>
        <w:del w:id="1544"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545" w:author="rawlins" w:date="2015-05-19T16:10:00Z">
        <w:r w:rsidDel="00752FD5">
          <w:fldChar w:fldCharType="end"/>
        </w:r>
      </w:del>
      <w:ins w:id="1546" w:author="Gerard" w:date="2015-03-26T23:38:00Z">
        <w:del w:id="1547" w:author="rawlins" w:date="2015-05-19T16:10:00Z">
          <w:r w:rsidDel="00752FD5">
            <w:delInstrText>(</w:delInstrText>
          </w:r>
          <w:r w:rsidDel="00752FD5">
            <w:fldChar w:fldCharType="begin"/>
          </w:r>
          <w:r w:rsidDel="00752FD5">
            <w:delInstrText xml:space="preserve"> SEQ MTSec \c \* Arabic \* MERGEFORMAT </w:delInstrText>
          </w:r>
        </w:del>
      </w:ins>
      <w:del w:id="1548" w:author="rawlins" w:date="2015-05-19T16:10:00Z">
        <w:r w:rsidDel="00752FD5">
          <w:fldChar w:fldCharType="separate"/>
        </w:r>
      </w:del>
      <w:ins w:id="1549" w:author="Gerard" w:date="2015-05-06T12:49:00Z">
        <w:del w:id="1550" w:author="rawlins" w:date="2015-05-19T16:10:00Z">
          <w:r w:rsidR="00E3755C" w:rsidDel="00752FD5">
            <w:rPr>
              <w:noProof/>
            </w:rPr>
            <w:delInstrText>5</w:delInstrText>
          </w:r>
        </w:del>
      </w:ins>
      <w:ins w:id="1551" w:author="Gerard" w:date="2015-03-26T23:38:00Z">
        <w:del w:id="1552"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553" w:author="rawlins" w:date="2015-05-19T16:10:00Z">
        <w:r w:rsidDel="00752FD5">
          <w:fldChar w:fldCharType="separate"/>
        </w:r>
      </w:del>
      <w:ins w:id="1554" w:author="Gerard" w:date="2015-05-06T12:49:00Z">
        <w:del w:id="1555" w:author="rawlins" w:date="2015-05-19T16:10:00Z">
          <w:r w:rsidR="00E3755C" w:rsidDel="00752FD5">
            <w:rPr>
              <w:noProof/>
            </w:rPr>
            <w:delInstrText>34</w:delInstrText>
          </w:r>
        </w:del>
      </w:ins>
      <w:ins w:id="1556" w:author="Gerard" w:date="2015-03-26T23:38:00Z">
        <w:del w:id="1557" w:author="rawlins" w:date="2015-05-19T16:10:00Z">
          <w:r w:rsidDel="00752FD5">
            <w:fldChar w:fldCharType="end"/>
          </w:r>
          <w:r w:rsidDel="00752FD5">
            <w:delInstrText>)</w:delInstrText>
          </w:r>
          <w:r w:rsidDel="00752FD5">
            <w:fldChar w:fldCharType="end"/>
          </w:r>
        </w:del>
      </w:ins>
      <w:ins w:id="1558"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59" w:author="rawlins" w:date="2015-05-19T17:23:00Z">
        <w:r w:rsidR="00D3178E">
          <w:rPr>
            <w:noProof/>
          </w:rPr>
          <w:instrText>5</w:instrText>
        </w:r>
      </w:ins>
      <w:ins w:id="1560"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61" w:author="rawlins" w:date="2015-05-19T17:23:00Z">
        <w:r w:rsidR="00D3178E">
          <w:rPr>
            <w:noProof/>
          </w:rPr>
          <w:instrText>39</w:instrText>
        </w:r>
      </w:ins>
      <w:ins w:id="1562"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563" w:name="_Toc289032580"/>
      <w:r>
        <w:lastRenderedPageBreak/>
        <w:t>Donnan Equilibrium Swelling</w:t>
      </w:r>
      <w:bookmarkEnd w:id="1563"/>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40" o:title=""/>
          </v:shape>
          <o:OLEObject Type="Embed" ProgID="Equation.DSMT4" ShapeID="_x0000_i2235" DrawAspect="Content" ObjectID="_1493632353" r:id="rId24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64" w:author="rawlins" w:date="2015-05-19T17:23:00Z">
        <w:r w:rsidR="00D3178E">
          <w:rPr>
            <w:noProof/>
          </w:rPr>
          <w:instrText>40</w:instrText>
        </w:r>
      </w:ins>
      <w:ins w:id="1565" w:author="Gerard" w:date="2015-05-06T12:49:00Z">
        <w:del w:id="1566" w:author="rawlins" w:date="2015-05-19T16:10:00Z">
          <w:r w:rsidR="00E3755C" w:rsidDel="00752FD5">
            <w:rPr>
              <w:noProof/>
            </w:rPr>
            <w:delInstrText>35</w:delInstrText>
          </w:r>
        </w:del>
      </w:ins>
      <w:del w:id="1567" w:author="rawlins" w:date="2015-05-19T16:10:00Z">
        <w:r w:rsidR="00567B45" w:rsidDel="00752FD5">
          <w:rPr>
            <w:noProof/>
          </w:rPr>
          <w:delInstrText>29</w:delInstrText>
        </w:r>
      </w:del>
      <w:r w:rsidR="00BB2289">
        <w:rPr>
          <w:noProof/>
        </w:rPr>
        <w:fldChar w:fldCharType="end"/>
      </w:r>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42" o:title=""/>
          </v:shape>
          <o:OLEObject Type="Embed" ProgID="Equation.DSMT4" ShapeID="_x0000_i2236" DrawAspect="Content" ObjectID="_1493632354" r:id="rId2443"/>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44" o:title=""/>
          </v:shape>
          <o:OLEObject Type="Embed" ProgID="Equation.DSMT4" ShapeID="_x0000_i2237" DrawAspect="Content" ObjectID="_1493632355" r:id="rId24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68" w:author="rawlins" w:date="2015-05-19T17:23:00Z">
        <w:r w:rsidR="00D3178E">
          <w:rPr>
            <w:noProof/>
          </w:rPr>
          <w:instrText>41</w:instrText>
        </w:r>
      </w:ins>
      <w:ins w:id="1569" w:author="Gerard" w:date="2015-05-06T12:49:00Z">
        <w:del w:id="1570" w:author="rawlins" w:date="2015-05-19T16:10:00Z">
          <w:r w:rsidR="00E3755C" w:rsidDel="00752FD5">
            <w:rPr>
              <w:noProof/>
            </w:rPr>
            <w:delInstrText>36</w:delInstrText>
          </w:r>
        </w:del>
      </w:ins>
      <w:del w:id="1571" w:author="rawlins" w:date="2015-05-19T16:10:00Z">
        <w:r w:rsidR="00567B45" w:rsidDel="00752FD5">
          <w:rPr>
            <w:noProof/>
          </w:rPr>
          <w:delInstrText>30</w:delInstrText>
        </w:r>
      </w:del>
      <w:r w:rsidR="00BB2289">
        <w:rPr>
          <w:noProof/>
        </w:rPr>
        <w:fldChar w:fldCharType="end"/>
      </w:r>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6" o:title=""/>
          </v:shape>
          <o:OLEObject Type="Embed" ProgID="Equation.DSMT4" ShapeID="_x0000_i2238" DrawAspect="Content" ObjectID="_1493632356" r:id="rId2447"/>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8" o:title=""/>
          </v:shape>
          <o:OLEObject Type="Embed" ProgID="Equation.DSMT4" ShapeID="_x0000_i2239" DrawAspect="Content" ObjectID="_1493632357" r:id="rId24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72" w:author="rawlins" w:date="2015-05-19T17:23:00Z">
        <w:r w:rsidR="00D3178E">
          <w:rPr>
            <w:noProof/>
          </w:rPr>
          <w:instrText>42</w:instrText>
        </w:r>
      </w:ins>
      <w:ins w:id="1573" w:author="Gerard" w:date="2015-05-06T12:49:00Z">
        <w:del w:id="1574" w:author="rawlins" w:date="2015-05-19T16:10:00Z">
          <w:r w:rsidR="00E3755C" w:rsidDel="00752FD5">
            <w:rPr>
              <w:noProof/>
            </w:rPr>
            <w:delInstrText>37</w:delInstrText>
          </w:r>
        </w:del>
      </w:ins>
      <w:del w:id="1575" w:author="rawlins" w:date="2015-05-19T16:10:00Z">
        <w:r w:rsidR="00567B45" w:rsidDel="00752FD5">
          <w:rPr>
            <w:noProof/>
          </w:rPr>
          <w:delInstrText>31</w:delInstrText>
        </w:r>
      </w:del>
      <w:r w:rsidR="00BB2289">
        <w:rPr>
          <w:noProof/>
        </w:rPr>
        <w:fldChar w:fldCharType="end"/>
      </w:r>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50" o:title=""/>
          </v:shape>
          <o:OLEObject Type="Embed" ProgID="Equation.DSMT4" ShapeID="_x0000_i2240" DrawAspect="Content" ObjectID="_1493632358" r:id="rId2451"/>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52" o:title=""/>
          </v:shape>
          <o:OLEObject Type="Embed" ProgID="Equation.DSMT4" ShapeID="_x0000_i2241" DrawAspect="Content" ObjectID="_1493632359" r:id="rId2453"/>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54" o:title=""/>
          </v:shape>
          <o:OLEObject Type="Embed" ProgID="Equation.DSMT4" ShapeID="_x0000_i2242" DrawAspect="Content" ObjectID="_1493632360" r:id="rId2455"/>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6" o:title=""/>
          </v:shape>
          <o:OLEObject Type="Embed" ProgID="Equation.DSMT4" ShapeID="_x0000_i2243" DrawAspect="Content" ObjectID="_1493632361" r:id="rId2457"/>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8" o:title=""/>
          </v:shape>
          <o:OLEObject Type="Embed" ProgID="Equation.DSMT4" ShapeID="_x0000_i2244" DrawAspect="Content" ObjectID="_1493632362" r:id="rId2459"/>
        </w:object>
      </w:r>
      <w:r>
        <w:t xml:space="preserve">is unitless and must be in the range </w:t>
      </w:r>
      <w:r w:rsidR="00905817" w:rsidRPr="00905817">
        <w:rPr>
          <w:position w:val="-12"/>
        </w:rPr>
        <w:object w:dxaOrig="1020" w:dyaOrig="380" w14:anchorId="6BDAAA2C">
          <v:shape id="_x0000_i2245" type="#_x0000_t75" style="width:51.6pt;height:19pt" o:ole="">
            <v:imagedata r:id="rId2460" o:title=""/>
          </v:shape>
          <o:OLEObject Type="Embed" ProgID="Equation.DSMT4" ShapeID="_x0000_i2245" DrawAspect="Content" ObjectID="_1493632363" r:id="rId2461"/>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62" o:title=""/>
          </v:shape>
          <o:OLEObject Type="Embed" ProgID="Equation.DSMT4" ShapeID="_x0000_i2246" DrawAspect="Content" ObjectID="_1493632364" r:id="rId2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76" w:author="rawlins" w:date="2015-05-19T17:23:00Z">
        <w:r w:rsidR="00D3178E">
          <w:rPr>
            <w:noProof/>
          </w:rPr>
          <w:instrText>43</w:instrText>
        </w:r>
      </w:ins>
      <w:ins w:id="1577" w:author="Gerard" w:date="2015-05-06T12:49:00Z">
        <w:del w:id="1578" w:author="rawlins" w:date="2015-05-19T16:10:00Z">
          <w:r w:rsidR="00E3755C" w:rsidDel="00752FD5">
            <w:rPr>
              <w:noProof/>
            </w:rPr>
            <w:delInstrText>38</w:delInstrText>
          </w:r>
        </w:del>
      </w:ins>
      <w:del w:id="1579" w:author="rawlins" w:date="2015-05-19T16:10:00Z">
        <w:r w:rsidR="00567B45" w:rsidDel="00752FD5">
          <w:rPr>
            <w:noProof/>
          </w:rPr>
          <w:delInstrText>32</w:delInstrText>
        </w:r>
      </w:del>
      <w:r w:rsidR="00BB2289">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580" w:name="_Toc289032581"/>
      <w:r>
        <w:t>Perfect Osmometer Equilibrium Osmotic Pressure</w:t>
      </w:r>
      <w:bookmarkEnd w:id="1580"/>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64" o:title=""/>
          </v:shape>
          <o:OLEObject Type="Embed" ProgID="Equation.DSMT4" ShapeID="_x0000_i2247" DrawAspect="Content" ObjectID="_1493632365" r:id="rId246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81" w:author="rawlins" w:date="2015-05-19T17:23:00Z">
        <w:r w:rsidR="00D3178E">
          <w:rPr>
            <w:noProof/>
          </w:rPr>
          <w:instrText>44</w:instrText>
        </w:r>
      </w:ins>
      <w:ins w:id="1582" w:author="Gerard" w:date="2015-05-06T12:49:00Z">
        <w:del w:id="1583" w:author="rawlins" w:date="2015-05-19T16:10:00Z">
          <w:r w:rsidR="00E3755C" w:rsidDel="00752FD5">
            <w:rPr>
              <w:noProof/>
            </w:rPr>
            <w:delInstrText>39</w:delInstrText>
          </w:r>
        </w:del>
      </w:ins>
      <w:del w:id="1584" w:author="rawlins" w:date="2015-05-19T16:10:00Z">
        <w:r w:rsidR="00567B45" w:rsidDel="00752FD5">
          <w:rPr>
            <w:noProof/>
          </w:rPr>
          <w:delInstrText>33</w:delInstrText>
        </w:r>
      </w:del>
      <w:r w:rsidR="00BB2289">
        <w:rPr>
          <w:noProof/>
        </w:rPr>
        <w:fldChar w:fldCharType="end"/>
      </w:r>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6" o:title=""/>
          </v:shape>
          <o:OLEObject Type="Embed" ProgID="Equation.DSMT4" ShapeID="_x0000_i2248" DrawAspect="Content" ObjectID="_1493632366" r:id="rId2467"/>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8" o:title=""/>
          </v:shape>
          <o:OLEObject Type="Embed" ProgID="Equation.DSMT4" ShapeID="_x0000_i2249" DrawAspect="Content" ObjectID="_1493632367" r:id="rId246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85" w:author="rawlins" w:date="2015-05-19T17:23:00Z">
        <w:r w:rsidR="00D3178E">
          <w:rPr>
            <w:noProof/>
          </w:rPr>
          <w:instrText>45</w:instrText>
        </w:r>
      </w:ins>
      <w:ins w:id="1586" w:author="Gerard" w:date="2015-05-06T12:49:00Z">
        <w:del w:id="1587" w:author="rawlins" w:date="2015-05-19T16:10:00Z">
          <w:r w:rsidR="00E3755C" w:rsidDel="00752FD5">
            <w:rPr>
              <w:noProof/>
            </w:rPr>
            <w:delInstrText>40</w:delInstrText>
          </w:r>
        </w:del>
      </w:ins>
      <w:del w:id="1588" w:author="rawlins" w:date="2015-05-19T16:10:00Z">
        <w:r w:rsidR="00567B45" w:rsidDel="00752FD5">
          <w:rPr>
            <w:noProof/>
          </w:rPr>
          <w:delInstrText>34</w:delInstrText>
        </w:r>
      </w:del>
      <w:r w:rsidR="00BB2289">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70" o:title=""/>
          </v:shape>
          <o:OLEObject Type="Embed" ProgID="Equation.DSMT4" ShapeID="_x0000_i2250" DrawAspect="Content" ObjectID="_1493632368" r:id="rId2471"/>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72" o:title=""/>
          </v:shape>
          <o:OLEObject Type="Embed" ProgID="Equation.DSMT4" ShapeID="_x0000_i2251" DrawAspect="Content" ObjectID="_1493632369" r:id="rId247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89" w:author="rawlins" w:date="2015-05-19T17:23:00Z">
        <w:r w:rsidR="00D3178E">
          <w:rPr>
            <w:noProof/>
          </w:rPr>
          <w:instrText>46</w:instrText>
        </w:r>
      </w:ins>
      <w:ins w:id="1590" w:author="Gerard" w:date="2015-05-06T12:49:00Z">
        <w:del w:id="1591" w:author="rawlins" w:date="2015-05-19T16:10:00Z">
          <w:r w:rsidR="00E3755C" w:rsidDel="00752FD5">
            <w:rPr>
              <w:noProof/>
            </w:rPr>
            <w:delInstrText>41</w:delInstrText>
          </w:r>
        </w:del>
      </w:ins>
      <w:del w:id="1592" w:author="rawlins" w:date="2015-05-19T16:10:00Z">
        <w:r w:rsidR="00567B45" w:rsidDel="00752FD5">
          <w:rPr>
            <w:noProof/>
          </w:rPr>
          <w:delInstrText>35</w:delInstrText>
        </w:r>
      </w:del>
      <w:r w:rsidR="00BB2289">
        <w:rPr>
          <w:noProof/>
        </w:rPr>
        <w:fldChar w:fldCharType="end"/>
      </w:r>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74" o:title=""/>
          </v:shape>
          <o:OLEObject Type="Embed" ProgID="Equation.DSMT4" ShapeID="_x0000_i2252" DrawAspect="Content" ObjectID="_1493632370" r:id="rId2475"/>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6" o:title=""/>
          </v:shape>
          <o:OLEObject Type="Embed" ProgID="Equation.DSMT4" ShapeID="_x0000_i2253" DrawAspect="Content" ObjectID="_1493632371" r:id="rId2477"/>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8" o:title=""/>
          </v:shape>
          <o:OLEObject Type="Embed" ProgID="Equation.DSMT4" ShapeID="_x0000_i2254" DrawAspect="Content" ObjectID="_1493632372" r:id="rId2479"/>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93" w:author="rawlins" w:date="2015-05-19T17:23:00Z">
        <w:r w:rsidR="00D3178E">
          <w:rPr>
            <w:noProof/>
          </w:rPr>
          <w:instrText>47</w:instrText>
        </w:r>
      </w:ins>
      <w:ins w:id="1594" w:author="Gerard" w:date="2015-05-06T12:49:00Z">
        <w:del w:id="1595" w:author="rawlins" w:date="2015-05-19T16:10:00Z">
          <w:r w:rsidR="00E3755C" w:rsidDel="00752FD5">
            <w:rPr>
              <w:noProof/>
            </w:rPr>
            <w:delInstrText>42</w:delInstrText>
          </w:r>
        </w:del>
      </w:ins>
      <w:del w:id="1596" w:author="rawlins" w:date="2015-05-19T16:10:00Z">
        <w:r w:rsidR="00567B45" w:rsidDel="00752FD5">
          <w:rPr>
            <w:noProof/>
          </w:rPr>
          <w:delInstrText>36</w:delInstrText>
        </w:r>
      </w:del>
      <w:r w:rsidR="00BB2289">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597" w:name="_Toc289032582"/>
      <w:r>
        <w:t>Nearly-Incompressible Materials</w:t>
      </w:r>
      <w:bookmarkEnd w:id="1597"/>
    </w:p>
    <w:p w14:paraId="769937C5" w14:textId="77777777" w:rsidR="008C7882" w:rsidRDefault="008C7882" w:rsidP="008F4203">
      <w:pPr>
        <w:pStyle w:val="Heading3"/>
      </w:pPr>
      <w:bookmarkStart w:id="1598" w:name="_Toc289032583"/>
      <w:r>
        <w:t>Mooney-Rivlin Hyperelasticity</w:t>
      </w:r>
      <w:bookmarkEnd w:id="1598"/>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80" o:title=""/>
          </v:shape>
          <o:OLEObject Type="Embed" ProgID="Equation.DSMT4" ShapeID="_x0000_i2255" DrawAspect="Content" ObjectID="_1493632373" r:id="rId248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599" w:author="rawlins" w:date="2015-05-19T17:23:00Z">
        <w:r w:rsidR="00D3178E">
          <w:rPr>
            <w:noProof/>
          </w:rPr>
          <w:instrText>48</w:instrText>
        </w:r>
      </w:ins>
      <w:ins w:id="1600" w:author="Gerard" w:date="2015-05-06T12:49:00Z">
        <w:del w:id="1601" w:author="rawlins" w:date="2015-05-19T16:10:00Z">
          <w:r w:rsidR="00E3755C" w:rsidDel="00752FD5">
            <w:rPr>
              <w:noProof/>
            </w:rPr>
            <w:delInstrText>43</w:delInstrText>
          </w:r>
        </w:del>
      </w:ins>
      <w:del w:id="1602" w:author="rawlins" w:date="2015-05-19T16:10:00Z">
        <w:r w:rsidR="00567B45" w:rsidDel="00752FD5">
          <w:rPr>
            <w:noProof/>
          </w:rPr>
          <w:delInstrText>37</w:delInstrText>
        </w:r>
      </w:del>
      <w:r w:rsidR="00BB2289">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82" o:title=""/>
          </v:shape>
          <o:OLEObject Type="Embed" ProgID="Equation.DSMT4" ShapeID="_x0000_i2256" DrawAspect="Content" ObjectID="_1493632374" r:id="rId2483"/>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84" o:title=""/>
          </v:shape>
          <o:OLEObject Type="Embed" ProgID="Equation.DSMT4" ShapeID="_x0000_i2257" DrawAspect="Content" ObjectID="_1493632375" r:id="rId2485"/>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6" o:title=""/>
          </v:shape>
          <o:OLEObject Type="Embed" ProgID="Equation.DSMT4" ShapeID="_x0000_i2258" DrawAspect="Content" ObjectID="_1493632376" r:id="rId2487"/>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8" o:title=""/>
          </v:shape>
          <o:OLEObject Type="Embed" ProgID="Equation.DSMT4" ShapeID="_x0000_i2259" DrawAspect="Content" ObjectID="_1493632377" r:id="rId2489"/>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90" o:title=""/>
          </v:shape>
          <o:OLEObject Type="Embed" ProgID="Equation.DSMT4" ShapeID="_x0000_i2260" DrawAspect="Content" ObjectID="_1493632378" r:id="rId2491"/>
        </w:object>
      </w:r>
      <w:r w:rsidR="008C7882">
        <w:t xml:space="preserve">, where </w:t>
      </w:r>
      <w:r w:rsidR="00905817" w:rsidRPr="00905817">
        <w:rPr>
          <w:position w:val="-6"/>
        </w:rPr>
        <w:object w:dxaOrig="1140" w:dyaOrig="300" w14:anchorId="63B0CC03">
          <v:shape id="_x0000_i2261" type="#_x0000_t75" style="width:57.05pt;height:14.95pt" o:ole="">
            <v:imagedata r:id="rId2492" o:title=""/>
          </v:shape>
          <o:OLEObject Type="Embed" ProgID="Equation.DSMT4" ShapeID="_x0000_i2261" DrawAspect="Content" ObjectID="_1493632379" r:id="rId2493"/>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94" o:title=""/>
          </v:shape>
          <o:OLEObject Type="Embed" ProgID="Equation.DSMT4" ShapeID="_x0000_i2262" DrawAspect="Content" ObjectID="_1493632380" r:id="rId2495"/>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6" o:title=""/>
          </v:shape>
          <o:OLEObject Type="Embed" ProgID="Equation.DSMT4" ShapeID="_x0000_i2263" DrawAspect="Content" ObjectID="_1493632381" r:id="rId2497"/>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8" o:title=""/>
          </v:shape>
          <o:OLEObject Type="Embed" ProgID="Equation.DSMT4" ShapeID="_x0000_i2264" DrawAspect="Content" ObjectID="_1493632382" r:id="rId24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03" w:author="rawlins" w:date="2015-05-19T17:23:00Z">
        <w:r w:rsidR="00D3178E">
          <w:rPr>
            <w:noProof/>
          </w:rPr>
          <w:instrText>49</w:instrText>
        </w:r>
      </w:ins>
      <w:ins w:id="1604" w:author="Gerard" w:date="2015-05-06T12:49:00Z">
        <w:del w:id="1605" w:author="rawlins" w:date="2015-05-19T16:10:00Z">
          <w:r w:rsidR="00E3755C" w:rsidDel="00752FD5">
            <w:rPr>
              <w:noProof/>
            </w:rPr>
            <w:delInstrText>44</w:delInstrText>
          </w:r>
        </w:del>
      </w:ins>
      <w:del w:id="1606" w:author="rawlins" w:date="2015-05-19T16:10:00Z">
        <w:r w:rsidR="00567B45" w:rsidDel="00752FD5">
          <w:rPr>
            <w:noProof/>
          </w:rPr>
          <w:delInstrText>38</w:delInstrText>
        </w:r>
      </w:del>
      <w:r w:rsidR="00BB2289">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500" o:title=""/>
          </v:shape>
          <o:OLEObject Type="Embed" ProgID="Equation.DSMT4" ShapeID="_x0000_i2265" DrawAspect="Content" ObjectID="_1493632383" r:id="rId25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07" w:author="rawlins" w:date="2015-05-19T17:23:00Z">
        <w:r w:rsidR="00D3178E">
          <w:rPr>
            <w:noProof/>
          </w:rPr>
          <w:instrText>50</w:instrText>
        </w:r>
      </w:ins>
      <w:ins w:id="1608" w:author="Gerard" w:date="2015-05-06T12:49:00Z">
        <w:del w:id="1609" w:author="rawlins" w:date="2015-05-19T16:10:00Z">
          <w:r w:rsidR="00E3755C" w:rsidDel="00752FD5">
            <w:rPr>
              <w:noProof/>
            </w:rPr>
            <w:delInstrText>45</w:delInstrText>
          </w:r>
        </w:del>
      </w:ins>
      <w:del w:id="1610" w:author="rawlins" w:date="2015-05-19T16:10:00Z">
        <w:r w:rsidR="00567B45" w:rsidDel="00752FD5">
          <w:rPr>
            <w:noProof/>
          </w:rPr>
          <w:delInstrText>39</w:delInstrText>
        </w:r>
      </w:del>
      <w:r w:rsidR="00BB2289">
        <w:rPr>
          <w:noProof/>
        </w:rPr>
        <w:fldChar w:fldCharType="end"/>
      </w:r>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502" o:title=""/>
          </v:shape>
          <o:OLEObject Type="Embed" ProgID="Equation.DSMT4" ShapeID="_x0000_i2266" DrawAspect="Content" ObjectID="_1493632384" r:id="rId25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11" w:author="rawlins" w:date="2015-05-19T17:23:00Z">
        <w:r w:rsidR="00D3178E">
          <w:rPr>
            <w:noProof/>
          </w:rPr>
          <w:instrText>51</w:instrText>
        </w:r>
      </w:ins>
      <w:ins w:id="1612" w:author="Gerard" w:date="2015-05-06T12:49:00Z">
        <w:del w:id="1613" w:author="rawlins" w:date="2015-05-19T16:10:00Z">
          <w:r w:rsidR="00E3755C" w:rsidDel="00752FD5">
            <w:rPr>
              <w:noProof/>
            </w:rPr>
            <w:delInstrText>46</w:delInstrText>
          </w:r>
        </w:del>
      </w:ins>
      <w:del w:id="1614" w:author="rawlins" w:date="2015-05-19T16:10:00Z">
        <w:r w:rsidR="00567B45" w:rsidDel="00752FD5">
          <w:rPr>
            <w:noProof/>
          </w:rPr>
          <w:delInstrText>40</w:delInstrText>
        </w:r>
      </w:del>
      <w:r w:rsidR="00BB2289">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15" w:name="_Toc289032584"/>
      <w:commentRangeStart w:id="1616"/>
      <w:r>
        <w:lastRenderedPageBreak/>
        <w:t>Ogden Hyperelastic</w:t>
      </w:r>
      <w:commentRangeEnd w:id="1616"/>
      <w:r w:rsidR="00FB3B8D">
        <w:rPr>
          <w:rStyle w:val="CommentReference"/>
          <w:rFonts w:cs="Times New Roman"/>
          <w:b w:val="0"/>
          <w:bCs w:val="0"/>
        </w:rPr>
        <w:commentReference w:id="1616"/>
      </w:r>
      <w:bookmarkEnd w:id="1615"/>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504" o:title=""/>
          </v:shape>
          <o:OLEObject Type="Embed" ProgID="Equation.DSMT4" ShapeID="_x0000_i2267" DrawAspect="Content" ObjectID="_1493632385" r:id="rId25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17" w:author="rawlins" w:date="2015-05-19T17:23:00Z">
        <w:r w:rsidR="00D3178E">
          <w:rPr>
            <w:noProof/>
          </w:rPr>
          <w:instrText>52</w:instrText>
        </w:r>
      </w:ins>
      <w:ins w:id="1618" w:author="Gerard" w:date="2015-05-06T12:49:00Z">
        <w:del w:id="1619" w:author="rawlins" w:date="2015-05-19T16:10:00Z">
          <w:r w:rsidR="00E3755C" w:rsidDel="00752FD5">
            <w:rPr>
              <w:noProof/>
            </w:rPr>
            <w:delInstrText>47</w:delInstrText>
          </w:r>
        </w:del>
      </w:ins>
      <w:del w:id="1620" w:author="rawlins" w:date="2015-05-19T16:10:00Z">
        <w:r w:rsidR="00567B45" w:rsidDel="00752FD5">
          <w:rPr>
            <w:noProof/>
          </w:rPr>
          <w:delInstrText>41</w:delInstrText>
        </w:r>
      </w:del>
      <w:r w:rsidR="00BB2289">
        <w:rPr>
          <w:noProof/>
        </w:rPr>
        <w:fldChar w:fldCharType="end"/>
      </w:r>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6" o:title=""/>
          </v:shape>
          <o:OLEObject Type="Embed" ProgID="Equation.DSMT4" ShapeID="_x0000_i2268" DrawAspect="Content" ObjectID="_1493632386" r:id="rId2507"/>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8" o:title=""/>
          </v:shape>
          <o:OLEObject Type="Embed" ProgID="Equation.DSMT4" ShapeID="_x0000_i2269" DrawAspect="Content" ObjectID="_1493632387" r:id="rId2509"/>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10" o:title=""/>
          </v:shape>
          <o:OLEObject Type="Embed" ProgID="Equation.DSMT4" ShapeID="_x0000_i2270" DrawAspect="Content" ObjectID="_1493632388" r:id="rId2511"/>
        </w:object>
      </w:r>
      <w:r>
        <w:t xml:space="preserve"> are material parameters. The term </w:t>
      </w:r>
      <w:r w:rsidR="00905817" w:rsidRPr="00905817">
        <w:rPr>
          <w:position w:val="-14"/>
        </w:rPr>
        <w:object w:dxaOrig="620" w:dyaOrig="400" w14:anchorId="48AD0EDF">
          <v:shape id="_x0000_i2271" type="#_x0000_t75" style="width:30.55pt;height:19.7pt" o:ole="">
            <v:imagedata r:id="rId2512" o:title=""/>
          </v:shape>
          <o:OLEObject Type="Embed" ProgID="Equation.DSMT4" ShapeID="_x0000_i2271" DrawAspect="Content" ObjectID="_1493632389" r:id="rId2513"/>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14" o:title=""/>
          </v:shape>
          <o:OLEObject Type="Embed" ProgID="Equation.DSMT4" ShapeID="_x0000_i2272" DrawAspect="Content" ObjectID="_1493632390" r:id="rId2515"/>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6" o:title=""/>
          </v:shape>
          <o:OLEObject Type="Embed" ProgID="Equation.DSMT4" ShapeID="_x0000_i2273" DrawAspect="Content" ObjectID="_1493632391" r:id="rId2517"/>
        </w:object>
      </w:r>
      <w:r>
        <w:t>.</w:t>
      </w:r>
    </w:p>
    <w:p w14:paraId="310948CB" w14:textId="77777777" w:rsidR="008C7882" w:rsidRDefault="008C7882" w:rsidP="008F4203">
      <w:pPr>
        <w:pStyle w:val="Heading3"/>
      </w:pPr>
      <w:bookmarkStart w:id="1621" w:name="_Toc302481274"/>
      <w:bookmarkStart w:id="1622" w:name="_Toc302490328"/>
      <w:bookmarkStart w:id="1623" w:name="_Toc302491862"/>
      <w:bookmarkStart w:id="1624" w:name="_Toc302492231"/>
      <w:bookmarkStart w:id="1625" w:name="_Toc289032585"/>
      <w:bookmarkEnd w:id="1621"/>
      <w:bookmarkEnd w:id="1622"/>
      <w:bookmarkEnd w:id="1623"/>
      <w:bookmarkEnd w:id="1624"/>
      <w:r>
        <w:t>Veronda-Westmann Hyperelasticity</w:t>
      </w:r>
      <w:bookmarkEnd w:id="1625"/>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8" o:title=""/>
          </v:shape>
          <o:OLEObject Type="Embed" ProgID="Equation.DSMT4" ShapeID="_x0000_i2274" DrawAspect="Content" ObjectID="_1493632392"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26" w:author="rawlins" w:date="2015-05-19T17:23:00Z">
        <w:r w:rsidR="00D3178E">
          <w:rPr>
            <w:noProof/>
          </w:rPr>
          <w:instrText>53</w:instrText>
        </w:r>
      </w:ins>
      <w:ins w:id="1627" w:author="Gerard" w:date="2015-05-06T12:49:00Z">
        <w:del w:id="1628" w:author="rawlins" w:date="2015-05-19T16:10:00Z">
          <w:r w:rsidR="00E3755C" w:rsidDel="00752FD5">
            <w:rPr>
              <w:noProof/>
            </w:rPr>
            <w:delInstrText>48</w:delInstrText>
          </w:r>
        </w:del>
      </w:ins>
      <w:del w:id="1629" w:author="rawlins" w:date="2015-05-19T16:10:00Z">
        <w:r w:rsidR="00567B45" w:rsidDel="00752FD5">
          <w:rPr>
            <w:noProof/>
          </w:rPr>
          <w:delInstrText>42</w:delInstrText>
        </w:r>
      </w:del>
      <w:r w:rsidR="00BB2289">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20" o:title=""/>
          </v:shape>
          <o:OLEObject Type="Embed" ProgID="Equation.DSMT4" ShapeID="_x0000_i2275" DrawAspect="Content" ObjectID="_1493632393" r:id="rId2521"/>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22" o:title=""/>
          </v:shape>
          <o:OLEObject Type="Embed" ProgID="Equation.DSMT4" ShapeID="_x0000_i2276" DrawAspect="Content" ObjectID="_1493632394" r:id="rId252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30" w:author="rawlins" w:date="2015-05-19T17:23:00Z">
        <w:r w:rsidR="00D3178E">
          <w:rPr>
            <w:noProof/>
          </w:rPr>
          <w:instrText>54</w:instrText>
        </w:r>
      </w:ins>
      <w:ins w:id="1631" w:author="Gerard" w:date="2015-05-06T12:49:00Z">
        <w:del w:id="1632" w:author="rawlins" w:date="2015-05-19T16:10:00Z">
          <w:r w:rsidR="00E3755C" w:rsidDel="00752FD5">
            <w:rPr>
              <w:noProof/>
            </w:rPr>
            <w:delInstrText>49</w:delInstrText>
          </w:r>
        </w:del>
      </w:ins>
      <w:del w:id="1633" w:author="rawlins" w:date="2015-05-19T16:10:00Z">
        <w:r w:rsidR="00567B45" w:rsidDel="00752FD5">
          <w:rPr>
            <w:noProof/>
          </w:rPr>
          <w:delInstrText>43</w:delInstrText>
        </w:r>
      </w:del>
      <w:r w:rsidR="00BB2289">
        <w:rPr>
          <w:noProof/>
        </w:rPr>
        <w:fldChar w:fldCharType="end"/>
      </w:r>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24" o:title=""/>
          </v:shape>
          <o:OLEObject Type="Embed" ProgID="Equation.DSMT4" ShapeID="_x0000_i2277" DrawAspect="Content" ObjectID="_1493632395" r:id="rId252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34" w:author="rawlins" w:date="2015-05-19T17:23:00Z">
        <w:r w:rsidR="00D3178E">
          <w:rPr>
            <w:noProof/>
          </w:rPr>
          <w:instrText>55</w:instrText>
        </w:r>
      </w:ins>
      <w:ins w:id="1635" w:author="Gerard" w:date="2015-05-06T12:49:00Z">
        <w:del w:id="1636" w:author="rawlins" w:date="2015-05-19T16:10:00Z">
          <w:r w:rsidR="00E3755C" w:rsidDel="00752FD5">
            <w:rPr>
              <w:noProof/>
            </w:rPr>
            <w:delInstrText>50</w:delInstrText>
          </w:r>
        </w:del>
      </w:ins>
      <w:del w:id="1637" w:author="rawlins" w:date="2015-05-19T16:10:00Z">
        <w:r w:rsidR="00567B45" w:rsidDel="00752FD5">
          <w:rPr>
            <w:noProof/>
          </w:rPr>
          <w:delInstrText>44</w:delInstrText>
        </w:r>
      </w:del>
      <w:r w:rsidR="00BB2289">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6" o:title=""/>
          </v:shape>
          <o:OLEObject Type="Embed" ProgID="Equation.DSMT4" ShapeID="_x0000_i2278" DrawAspect="Content" ObjectID="_1493632396" r:id="rId2527"/>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38" w:author="rawlins" w:date="2015-05-19T17:23:00Z">
        <w:r w:rsidR="00D3178E">
          <w:rPr>
            <w:noProof/>
          </w:rPr>
          <w:instrText>56</w:instrText>
        </w:r>
      </w:ins>
      <w:ins w:id="1639" w:author="Gerard" w:date="2015-05-06T12:49:00Z">
        <w:del w:id="1640" w:author="rawlins" w:date="2015-05-19T16:10:00Z">
          <w:r w:rsidR="00E3755C" w:rsidDel="00752FD5">
            <w:rPr>
              <w:noProof/>
            </w:rPr>
            <w:delInstrText>51</w:delInstrText>
          </w:r>
        </w:del>
      </w:ins>
      <w:del w:id="1641" w:author="rawlins" w:date="2015-05-19T16:10:00Z">
        <w:r w:rsidR="00567B45" w:rsidDel="00752FD5">
          <w:rPr>
            <w:noProof/>
          </w:rPr>
          <w:delInstrText>45</w:delInstrText>
        </w:r>
      </w:del>
      <w:r w:rsidR="00BB2289">
        <w:rPr>
          <w:noProof/>
        </w:rPr>
        <w:fldChar w:fldCharType="end"/>
      </w:r>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8" o:title=""/>
          </v:shape>
          <o:OLEObject Type="Embed" ProgID="Equation.DSMT4" ShapeID="_x0000_i2279" DrawAspect="Content" ObjectID="_1493632397" r:id="rId2529"/>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42" w:author="rawlins" w:date="2015-05-19T17:23:00Z">
        <w:r w:rsidR="00D3178E">
          <w:rPr>
            <w:noProof/>
          </w:rPr>
          <w:instrText>57</w:instrText>
        </w:r>
      </w:ins>
      <w:ins w:id="1643" w:author="Gerard" w:date="2015-05-06T12:49:00Z">
        <w:del w:id="1644" w:author="rawlins" w:date="2015-05-19T16:10:00Z">
          <w:r w:rsidR="00E3755C" w:rsidDel="00752FD5">
            <w:rPr>
              <w:noProof/>
            </w:rPr>
            <w:delInstrText>52</w:delInstrText>
          </w:r>
        </w:del>
      </w:ins>
      <w:del w:id="1645" w:author="rawlins" w:date="2015-05-19T16:10:00Z">
        <w:r w:rsidR="00567B45" w:rsidDel="00752FD5">
          <w:rPr>
            <w:noProof/>
          </w:rPr>
          <w:delInstrText>46</w:delInstrText>
        </w:r>
      </w:del>
      <w:r w:rsidR="00BB2289">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46" w:name="_Toc289032586"/>
      <w:commentRangeStart w:id="1647"/>
      <w:r>
        <w:t>Arruda-Boyce Hyperelasticity</w:t>
      </w:r>
      <w:commentRangeEnd w:id="1647"/>
      <w:r w:rsidR="00FB3B8D">
        <w:rPr>
          <w:rStyle w:val="CommentReference"/>
          <w:rFonts w:cs="Times New Roman"/>
          <w:b w:val="0"/>
          <w:bCs w:val="0"/>
        </w:rPr>
        <w:commentReference w:id="1647"/>
      </w:r>
      <w:bookmarkEnd w:id="1646"/>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30" o:title=""/>
          </v:shape>
          <o:OLEObject Type="Embed" ProgID="Equation.DSMT4" ShapeID="_x0000_i2280" DrawAspect="Content" ObjectID="_1493632398" r:id="rId2531"/>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32" o:title=""/>
          </v:shape>
          <o:OLEObject Type="Embed" ProgID="Equation.DSMT4" ShapeID="_x0000_i2281" DrawAspect="Content" ObjectID="_1493632399" r:id="rId2533"/>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34" o:title=""/>
          </v:shape>
          <o:OLEObject Type="Embed" ProgID="Equation.DSMT4" ShapeID="_x0000_i2282" DrawAspect="Content" ObjectID="_1493632400" r:id="rId2535"/>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6" o:title=""/>
          </v:shape>
          <o:OLEObject Type="Embed" ProgID="Equation.DSMT4" ShapeID="_x0000_i2283" DrawAspect="Content" ObjectID="_1493632401" r:id="rId2537"/>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8" o:title=""/>
          </v:shape>
          <o:OLEObject Type="Embed" ProgID="Equation.DSMT4" ShapeID="_x0000_i2284" DrawAspect="Content" ObjectID="_1493632402" r:id="rId2539"/>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40" o:title=""/>
          </v:shape>
          <o:OLEObject Type="Embed" ProgID="Equation.DSMT4" ShapeID="_x0000_i2285" DrawAspect="Content" ObjectID="_1493632403" r:id="rId25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48" w:author="rawlins" w:date="2015-05-19T17:23:00Z">
        <w:r w:rsidR="00D3178E">
          <w:rPr>
            <w:noProof/>
          </w:rPr>
          <w:instrText>58</w:instrText>
        </w:r>
      </w:ins>
      <w:ins w:id="1649" w:author="Gerard" w:date="2015-05-06T12:49:00Z">
        <w:del w:id="1650" w:author="rawlins" w:date="2015-05-19T16:10:00Z">
          <w:r w:rsidR="00E3755C" w:rsidDel="00752FD5">
            <w:rPr>
              <w:noProof/>
            </w:rPr>
            <w:delInstrText>53</w:delInstrText>
          </w:r>
        </w:del>
      </w:ins>
      <w:del w:id="1651" w:author="rawlins" w:date="2015-05-19T16:10:00Z">
        <w:r w:rsidR="00567B45" w:rsidDel="00752FD5">
          <w:rPr>
            <w:noProof/>
          </w:rPr>
          <w:delInstrText>47</w:delInstrText>
        </w:r>
      </w:del>
      <w:r w:rsidR="00BB2289">
        <w:rPr>
          <w:noProof/>
        </w:rPr>
        <w:fldChar w:fldCharType="end"/>
      </w:r>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42" o:title=""/>
          </v:shape>
          <o:OLEObject Type="Embed" ProgID="Equation.DSMT4" ShapeID="_x0000_i2286" DrawAspect="Content" ObjectID="_1493632404" r:id="rId2543"/>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44" o:title=""/>
          </v:shape>
          <o:OLEObject Type="Embed" ProgID="Equation.DSMT4" ShapeID="_x0000_i2287" DrawAspect="Content" ObjectID="_1493632405" r:id="rId2545"/>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6" o:title=""/>
          </v:shape>
          <o:OLEObject Type="Embed" ProgID="Equation.DSMT4" ShapeID="_x0000_i2288" DrawAspect="Content" ObjectID="_1493632406" r:id="rId25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52" w:author="rawlins" w:date="2015-05-19T17:23:00Z">
        <w:r w:rsidR="00D3178E">
          <w:rPr>
            <w:noProof/>
          </w:rPr>
          <w:instrText>59</w:instrText>
        </w:r>
      </w:ins>
      <w:ins w:id="1653" w:author="Gerard" w:date="2015-05-06T12:49:00Z">
        <w:del w:id="1654" w:author="rawlins" w:date="2015-05-19T16:10:00Z">
          <w:r w:rsidR="00E3755C" w:rsidDel="00752FD5">
            <w:rPr>
              <w:noProof/>
            </w:rPr>
            <w:delInstrText>54</w:delInstrText>
          </w:r>
        </w:del>
      </w:ins>
      <w:del w:id="1655" w:author="rawlins" w:date="2015-05-19T16:10:00Z">
        <w:r w:rsidR="00567B45" w:rsidDel="00752FD5">
          <w:rPr>
            <w:noProof/>
          </w:rPr>
          <w:delInstrText>48</w:delInstrText>
        </w:r>
      </w:del>
      <w:r w:rsidR="00BB2289">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8" o:title=""/>
          </v:shape>
          <o:OLEObject Type="Embed" ProgID="Equation.DSMT4" ShapeID="_x0000_i2289" DrawAspect="Content" ObjectID="_1493632407" r:id="rId25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56" w:author="rawlins" w:date="2015-05-19T17:23:00Z">
        <w:r w:rsidR="00D3178E">
          <w:rPr>
            <w:noProof/>
          </w:rPr>
          <w:instrText>60</w:instrText>
        </w:r>
      </w:ins>
      <w:ins w:id="1657" w:author="Gerard" w:date="2015-05-06T12:49:00Z">
        <w:del w:id="1658" w:author="rawlins" w:date="2015-05-19T16:10:00Z">
          <w:r w:rsidR="00E3755C" w:rsidDel="00752FD5">
            <w:rPr>
              <w:noProof/>
            </w:rPr>
            <w:delInstrText>55</w:delInstrText>
          </w:r>
        </w:del>
      </w:ins>
      <w:del w:id="1659" w:author="rawlins" w:date="2015-05-19T16:10:00Z">
        <w:r w:rsidR="00567B45" w:rsidDel="00752FD5">
          <w:rPr>
            <w:noProof/>
          </w:rPr>
          <w:delInstrText>49</w:delInstrText>
        </w:r>
      </w:del>
      <w:r w:rsidR="00BB2289">
        <w:rPr>
          <w:noProof/>
        </w:rPr>
        <w:fldChar w:fldCharType="end"/>
      </w:r>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50" o:title=""/>
          </v:shape>
          <o:OLEObject Type="Embed" ProgID="Equation.DSMT4" ShapeID="_x0000_i2290" DrawAspect="Content" ObjectID="_1493632408" r:id="rId255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60" w:author="rawlins" w:date="2015-05-19T17:23:00Z">
        <w:r w:rsidR="00D3178E">
          <w:rPr>
            <w:noProof/>
          </w:rPr>
          <w:instrText>61</w:instrText>
        </w:r>
      </w:ins>
      <w:ins w:id="1661" w:author="Gerard" w:date="2015-05-06T12:49:00Z">
        <w:del w:id="1662" w:author="rawlins" w:date="2015-05-19T16:10:00Z">
          <w:r w:rsidR="00E3755C" w:rsidDel="00752FD5">
            <w:rPr>
              <w:noProof/>
            </w:rPr>
            <w:delInstrText>56</w:delInstrText>
          </w:r>
        </w:del>
      </w:ins>
      <w:del w:id="1663" w:author="rawlins" w:date="2015-05-19T16:10:00Z">
        <w:r w:rsidR="00567B45" w:rsidDel="00752FD5">
          <w:rPr>
            <w:noProof/>
          </w:rPr>
          <w:delInstrText>50</w:delInstrText>
        </w:r>
      </w:del>
      <w:r w:rsidR="00BB2289">
        <w:rPr>
          <w:noProof/>
        </w:rPr>
        <w:fldChar w:fldCharType="end"/>
      </w:r>
      <w:r>
        <w:instrText>)</w:instrText>
      </w:r>
      <w:r>
        <w:fldChar w:fldCharType="end"/>
      </w:r>
    </w:p>
    <w:p w14:paraId="61F4532C" w14:textId="77777777" w:rsidR="008C7882" w:rsidRDefault="008C7882" w:rsidP="008F4203">
      <w:pPr>
        <w:pStyle w:val="Heading3"/>
      </w:pPr>
      <w:bookmarkStart w:id="1664" w:name="_Toc289032587"/>
      <w:commentRangeStart w:id="1665"/>
      <w:r>
        <w:t>Transversely Isotropic Hyperelastic</w:t>
      </w:r>
      <w:commentRangeEnd w:id="1665"/>
      <w:r w:rsidR="00FB3B8D">
        <w:rPr>
          <w:rStyle w:val="CommentReference"/>
          <w:rFonts w:cs="Times New Roman"/>
          <w:b w:val="0"/>
          <w:bCs w:val="0"/>
        </w:rPr>
        <w:commentReference w:id="1665"/>
      </w:r>
      <w:bookmarkEnd w:id="1664"/>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52" o:title=""/>
          </v:shape>
          <o:OLEObject Type="Embed" ProgID="Equation.DSMT4" ShapeID="_x0000_i2291" DrawAspect="Content" ObjectID="_1493632409" r:id="rId25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66" w:author="rawlins" w:date="2015-05-19T17:23:00Z">
        <w:r w:rsidR="00D3178E">
          <w:rPr>
            <w:noProof/>
          </w:rPr>
          <w:instrText>62</w:instrText>
        </w:r>
      </w:ins>
      <w:ins w:id="1667" w:author="Gerard" w:date="2015-05-06T12:49:00Z">
        <w:del w:id="1668" w:author="rawlins" w:date="2015-05-19T16:10:00Z">
          <w:r w:rsidR="00E3755C" w:rsidDel="00752FD5">
            <w:rPr>
              <w:noProof/>
            </w:rPr>
            <w:delInstrText>57</w:delInstrText>
          </w:r>
        </w:del>
      </w:ins>
      <w:del w:id="1669" w:author="rawlins" w:date="2015-05-19T16:10:00Z">
        <w:r w:rsidR="00567B45" w:rsidDel="00752FD5">
          <w:rPr>
            <w:noProof/>
          </w:rPr>
          <w:delInstrText>51</w:delInstrText>
        </w:r>
      </w:del>
      <w:r w:rsidR="00BB2289">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54" o:title=""/>
          </v:shape>
          <o:OLEObject Type="Embed" ProgID="Equation.DSMT4" ShapeID="_x0000_i2292" DrawAspect="Content" ObjectID="_1493632410" r:id="rId2555"/>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6" o:title=""/>
          </v:shape>
          <o:OLEObject Type="Embed" ProgID="Equation.DSMT4" ShapeID="_x0000_i2293" DrawAspect="Content" ObjectID="_1493632411" r:id="rId2557"/>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8" o:title=""/>
          </v:shape>
          <o:OLEObject Type="Embed" ProgID="Equation.DSMT4" ShapeID="_x0000_i2294" DrawAspect="Content" ObjectID="_1493632412" r:id="rId2559"/>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60" o:title=""/>
          </v:shape>
          <o:OLEObject Type="Embed" ProgID="Equation.DSMT4" ShapeID="_x0000_i2295" DrawAspect="Content" ObjectID="_1493632413" r:id="rId2561"/>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62" o:title=""/>
          </v:shape>
          <o:OLEObject Type="Embed" ProgID="Equation.DSMT4" ShapeID="_x0000_i2296" DrawAspect="Content" ObjectID="_1493632414" r:id="rId2563"/>
        </w:object>
      </w:r>
      <w:r>
        <w:t xml:space="preserve">, where </w:t>
      </w:r>
      <w:r w:rsidR="00905817" w:rsidRPr="00905817">
        <w:rPr>
          <w:position w:val="-4"/>
        </w:rPr>
        <w:object w:dxaOrig="260" w:dyaOrig="260" w14:anchorId="0A03AA72">
          <v:shape id="_x0000_i2297" type="#_x0000_t75" style="width:14.25pt;height:14.25pt" o:ole="">
            <v:imagedata r:id="rId2564" o:title=""/>
          </v:shape>
          <o:OLEObject Type="Embed" ProgID="Equation.DSMT4" ShapeID="_x0000_i2297" DrawAspect="Content" ObjectID="_1493632415" r:id="rId2565"/>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6" o:title=""/>
          </v:shape>
          <o:OLEObject Type="Embed" ProgID="Equation.DSMT4" ShapeID="_x0000_i2298" DrawAspect="Content" ObjectID="_1493632416" r:id="rId2567"/>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8" o:title=""/>
          </v:shape>
          <o:OLEObject Type="Embed" ProgID="Equation.DSMT4" ShapeID="_x0000_i2299" DrawAspect="Content" ObjectID="_1493632417" r:id="rId2569"/>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70" o:title=""/>
          </v:shape>
          <o:OLEObject Type="Embed" ProgID="Equation.DSMT4" ShapeID="_x0000_i2300" DrawAspect="Content" ObjectID="_1493632418" r:id="rId25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w:instrText>
      </w:r>
      <w:r w:rsidR="00BB2289">
        <w:instrText xml:space="preserve">c \* MERGEFORMAT </w:instrText>
      </w:r>
      <w:r w:rsidR="00BB2289">
        <w:fldChar w:fldCharType="separate"/>
      </w:r>
      <w:ins w:id="1670" w:author="rawlins" w:date="2015-05-19T17:23:00Z">
        <w:r w:rsidR="00D3178E">
          <w:rPr>
            <w:noProof/>
          </w:rPr>
          <w:instrText>63</w:instrText>
        </w:r>
      </w:ins>
      <w:ins w:id="1671" w:author="Gerard" w:date="2015-05-06T12:49:00Z">
        <w:del w:id="1672" w:author="rawlins" w:date="2015-05-19T16:10:00Z">
          <w:r w:rsidR="00E3755C" w:rsidDel="00752FD5">
            <w:rPr>
              <w:noProof/>
            </w:rPr>
            <w:delInstrText>58</w:delInstrText>
          </w:r>
        </w:del>
      </w:ins>
      <w:del w:id="1673" w:author="rawlins" w:date="2015-05-19T16:10:00Z">
        <w:r w:rsidR="00567B45" w:rsidDel="00752FD5">
          <w:rPr>
            <w:noProof/>
          </w:rPr>
          <w:delInstrText>52</w:delInstrText>
        </w:r>
      </w:del>
      <w:r w:rsidR="00BB2289">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72" o:title=""/>
          </v:shape>
          <o:OLEObject Type="Embed" ProgID="Equation.DSMT4" ShapeID="_x0000_i2301" DrawAspect="Content" ObjectID="_1493632419" r:id="rId2573"/>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74" o:title=""/>
          </v:shape>
          <o:OLEObject Type="Embed" ProgID="Equation.DSMT4" ShapeID="_x0000_i2302" DrawAspect="Content" ObjectID="_1493632420" r:id="rId2575"/>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6" o:title=""/>
          </v:shape>
          <o:OLEObject Type="Embed" ProgID="Equation.DSMT4" ShapeID="_x0000_i2303" DrawAspect="Content" ObjectID="_1493632421" r:id="rId2577"/>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8" o:title=""/>
          </v:shape>
          <o:OLEObject Type="Embed" ProgID="Equation.DSMT4" ShapeID="_x0000_i2304" DrawAspect="Content" ObjectID="_1493632422" r:id="rId2579"/>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80" o:title=""/>
          </v:shape>
          <o:OLEObject Type="Embed" ProgID="Equation.DSMT4" ShapeID="_x0000_i2305" DrawAspect="Content" ObjectID="_1493632423" r:id="rId2581"/>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82" o:title=""/>
          </v:shape>
          <o:OLEObject Type="Embed" ProgID="Equation.DSMT4" ShapeID="_x0000_i2306" DrawAspect="Content" ObjectID="_1493632424" r:id="rId2583"/>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74" w:name="_Toc289032588"/>
      <w:r>
        <w:lastRenderedPageBreak/>
        <w:t>Ellipsoidal Fiber Distribution</w:t>
      </w:r>
      <w:bookmarkEnd w:id="1674"/>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84" o:title=""/>
          </v:shape>
          <o:OLEObject Type="Embed" ProgID="Equation.DSMT4" ShapeID="_x0000_i2307" DrawAspect="Content" ObjectID="_1493632425" r:id="rId2585"/>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75" w:author="rawlins" w:date="2015-05-19T17:23:00Z">
        <w:r w:rsidR="00D3178E">
          <w:rPr>
            <w:noProof/>
          </w:rPr>
          <w:instrText>64</w:instrText>
        </w:r>
      </w:ins>
      <w:ins w:id="1676" w:author="Gerard" w:date="2015-05-06T12:49:00Z">
        <w:del w:id="1677" w:author="rawlins" w:date="2015-05-19T16:10:00Z">
          <w:r w:rsidR="00E3755C" w:rsidDel="00752FD5">
            <w:rPr>
              <w:noProof/>
            </w:rPr>
            <w:delInstrText>59</w:delInstrText>
          </w:r>
        </w:del>
      </w:ins>
      <w:del w:id="1678" w:author="rawlins" w:date="2015-05-19T16:10:00Z">
        <w:r w:rsidR="00567B45" w:rsidDel="00752FD5">
          <w:rPr>
            <w:noProof/>
          </w:rPr>
          <w:delInstrText>53</w:delInstrText>
        </w:r>
      </w:del>
      <w:r w:rsidR="00BB2289">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6" o:title=""/>
          </v:shape>
          <o:OLEObject Type="Embed" ProgID="Equation.DSMT4" ShapeID="_x0000_i2308" DrawAspect="Content" ObjectID="_1493632426" r:id="rId25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79" w:author="rawlins" w:date="2015-05-19T17:23:00Z">
        <w:r w:rsidR="00D3178E">
          <w:rPr>
            <w:noProof/>
          </w:rPr>
          <w:instrText>65</w:instrText>
        </w:r>
      </w:ins>
      <w:ins w:id="1680" w:author="Gerard" w:date="2015-05-06T12:49:00Z">
        <w:del w:id="1681" w:author="rawlins" w:date="2015-05-19T16:10:00Z">
          <w:r w:rsidR="00E3755C" w:rsidDel="00752FD5">
            <w:rPr>
              <w:noProof/>
            </w:rPr>
            <w:delInstrText>60</w:delInstrText>
          </w:r>
        </w:del>
      </w:ins>
      <w:del w:id="1682" w:author="rawlins" w:date="2015-05-19T16:10:00Z">
        <w:r w:rsidR="00567B45" w:rsidDel="00752FD5">
          <w:rPr>
            <w:noProof/>
          </w:rPr>
          <w:delInstrText>54</w:delInstrText>
        </w:r>
      </w:del>
      <w:r w:rsidR="00BB2289">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8" o:title=""/>
          </v:shape>
          <o:OLEObject Type="Embed" ProgID="Equation.DSMT4" ShapeID="_x0000_i2309" DrawAspect="Content" ObjectID="_1493632427" r:id="rId2589"/>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90" o:title=""/>
          </v:shape>
          <o:OLEObject Type="Embed" ProgID="Equation.DSMT4" ShapeID="_x0000_i2310" DrawAspect="Content" ObjectID="_1493632428" r:id="rId2591"/>
        </w:object>
      </w:r>
      <w:r w:rsidR="002C3797">
        <w:t xml:space="preserve">, </w:t>
      </w:r>
      <w:r w:rsidRPr="00905817">
        <w:rPr>
          <w:position w:val="-6"/>
        </w:rPr>
        <w:object w:dxaOrig="260" w:dyaOrig="279" w14:anchorId="5BE145BC">
          <v:shape id="_x0000_i2311" type="#_x0000_t75" style="width:12.9pt;height:14.25pt" o:ole="">
            <v:imagedata r:id="rId2592" o:title=""/>
          </v:shape>
          <o:OLEObject Type="Embed" ProgID="Equation.DSMT4" ShapeID="_x0000_i2311" DrawAspect="Content" ObjectID="_1493632429" r:id="rId2593"/>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94" o:title=""/>
          </v:shape>
          <o:OLEObject Type="Embed" ProgID="Equation.DSMT4" ShapeID="_x0000_i2312" DrawAspect="Content" ObjectID="_1493632430" r:id="rId2595"/>
        </w:object>
      </w:r>
      <w:r w:rsidR="002C3797">
        <w:t xml:space="preserve">, </w:t>
      </w:r>
      <w:r w:rsidRPr="00905817">
        <w:rPr>
          <w:position w:val="-12"/>
        </w:rPr>
        <w:object w:dxaOrig="1260" w:dyaOrig="400" w14:anchorId="40ED9A0C">
          <v:shape id="_x0000_i2313" type="#_x0000_t75" style="width:63.15pt;height:19.7pt" o:ole="">
            <v:imagedata r:id="rId2596" o:title=""/>
          </v:shape>
          <o:OLEObject Type="Embed" ProgID="Equation.DSMT4" ShapeID="_x0000_i2313" DrawAspect="Content" ObjectID="_1493632431" r:id="rId2597"/>
        </w:object>
      </w:r>
      <w:r w:rsidR="002C3797">
        <w:t xml:space="preserve"> and </w:t>
      </w:r>
      <w:r w:rsidRPr="00905817">
        <w:rPr>
          <w:position w:val="-14"/>
        </w:rPr>
        <w:object w:dxaOrig="600" w:dyaOrig="400" w14:anchorId="7CEC3E03">
          <v:shape id="_x0000_i2314" type="#_x0000_t75" style="width:29.9pt;height:19.7pt" o:ole="">
            <v:imagedata r:id="rId2598" o:title=""/>
          </v:shape>
          <o:OLEObject Type="Embed" ProgID="Equation.DSMT4" ShapeID="_x0000_i2314" DrawAspect="Content" ObjectID="_1493632432" r:id="rId2599"/>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600" o:title=""/>
          </v:shape>
          <o:OLEObject Type="Embed" ProgID="Equation.DSMT4" ShapeID="_x0000_i2315" DrawAspect="Content" ObjectID="_1493632433" r:id="rId26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83" w:author="rawlins" w:date="2015-05-19T17:23:00Z">
        <w:r w:rsidR="00D3178E">
          <w:rPr>
            <w:noProof/>
          </w:rPr>
          <w:instrText>66</w:instrText>
        </w:r>
      </w:ins>
      <w:ins w:id="1684" w:author="Gerard" w:date="2015-05-06T12:49:00Z">
        <w:del w:id="1685" w:author="rawlins" w:date="2015-05-19T16:10:00Z">
          <w:r w:rsidR="00E3755C" w:rsidDel="00752FD5">
            <w:rPr>
              <w:noProof/>
            </w:rPr>
            <w:delInstrText>61</w:delInstrText>
          </w:r>
        </w:del>
      </w:ins>
      <w:del w:id="1686" w:author="rawlins" w:date="2015-05-19T16:10:00Z">
        <w:r w:rsidR="00567B45" w:rsidDel="00752FD5">
          <w:rPr>
            <w:noProof/>
          </w:rPr>
          <w:delInstrText>55</w:delInstrText>
        </w:r>
      </w:del>
      <w:r w:rsidR="00BB2289">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602" o:title=""/>
          </v:shape>
          <o:OLEObject Type="Embed" ProgID="Equation.DSMT4" ShapeID="_x0000_i2316" DrawAspect="Content" ObjectID="_1493632434" r:id="rId2603"/>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87" w:author="rawlins" w:date="2015-05-19T17:23:00Z">
        <w:r w:rsidR="00D3178E">
          <w:rPr>
            <w:noProof/>
          </w:rPr>
          <w:instrText>67</w:instrText>
        </w:r>
      </w:ins>
      <w:ins w:id="1688" w:author="Gerard" w:date="2015-05-06T12:49:00Z">
        <w:del w:id="1689" w:author="rawlins" w:date="2015-05-19T16:10:00Z">
          <w:r w:rsidR="00E3755C" w:rsidDel="00752FD5">
            <w:rPr>
              <w:noProof/>
            </w:rPr>
            <w:delInstrText>62</w:delInstrText>
          </w:r>
        </w:del>
      </w:ins>
      <w:del w:id="1690" w:author="rawlins" w:date="2015-05-19T16:10:00Z">
        <w:r w:rsidR="00567B45" w:rsidDel="00752FD5">
          <w:rPr>
            <w:noProof/>
          </w:rPr>
          <w:delInstrText>56</w:delInstrText>
        </w:r>
      </w:del>
      <w:r w:rsidR="00BB2289">
        <w:rPr>
          <w:noProof/>
        </w:rPr>
        <w:fldChar w:fldCharType="end"/>
      </w:r>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604" o:title=""/>
          </v:shape>
          <o:OLEObject Type="Embed" ProgID="Equation.DSMT4" ShapeID="_x0000_i2317" DrawAspect="Content" ObjectID="_1493632435" r:id="rId260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91" w:author="rawlins" w:date="2015-05-19T17:23:00Z">
        <w:r w:rsidR="00D3178E">
          <w:rPr>
            <w:noProof/>
          </w:rPr>
          <w:instrText>68</w:instrText>
        </w:r>
      </w:ins>
      <w:ins w:id="1692" w:author="Gerard" w:date="2015-05-06T12:49:00Z">
        <w:del w:id="1693" w:author="rawlins" w:date="2015-05-19T16:10:00Z">
          <w:r w:rsidR="00E3755C" w:rsidDel="00752FD5">
            <w:rPr>
              <w:noProof/>
            </w:rPr>
            <w:delInstrText>63</w:delInstrText>
          </w:r>
        </w:del>
      </w:ins>
      <w:del w:id="1694" w:author="rawlins" w:date="2015-05-19T16:10:00Z">
        <w:r w:rsidR="00567B45" w:rsidDel="00752FD5">
          <w:rPr>
            <w:noProof/>
          </w:rPr>
          <w:delInstrText>57</w:delInstrText>
        </w:r>
      </w:del>
      <w:r w:rsidR="00BB2289">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6" o:title=""/>
          </v:shape>
          <o:OLEObject Type="Embed" ProgID="Equation.DSMT4" ShapeID="_x0000_i2318" DrawAspect="Content" ObjectID="_1493632436" r:id="rId2607"/>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8" o:title=""/>
          </v:shape>
          <o:OLEObject Type="Embed" ProgID="Equation.DSMT4" ShapeID="_x0000_i2319" DrawAspect="Content" ObjectID="_1493632437" r:id="rId2609"/>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10" o:title=""/>
          </v:shape>
          <o:OLEObject Type="Embed" ProgID="Equation.DSMT4" ShapeID="_x0000_i2320" DrawAspect="Content" ObjectID="_1493632438"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695" w:author="rawlins" w:date="2015-05-19T17:23:00Z">
        <w:r w:rsidR="00D3178E">
          <w:rPr>
            <w:noProof/>
          </w:rPr>
          <w:instrText>69</w:instrText>
        </w:r>
      </w:ins>
      <w:ins w:id="1696" w:author="Gerard" w:date="2015-05-06T12:49:00Z">
        <w:del w:id="1697" w:author="rawlins" w:date="2015-05-19T16:10:00Z">
          <w:r w:rsidR="00E3755C" w:rsidDel="00752FD5">
            <w:rPr>
              <w:noProof/>
            </w:rPr>
            <w:delInstrText>64</w:delInstrText>
          </w:r>
        </w:del>
      </w:ins>
      <w:del w:id="1698" w:author="rawlins" w:date="2015-05-19T16:10:00Z">
        <w:r w:rsidR="00567B45" w:rsidDel="00752FD5">
          <w:rPr>
            <w:noProof/>
          </w:rPr>
          <w:delInstrText>58</w:delInstrText>
        </w:r>
      </w:del>
      <w:r w:rsidR="00BB2289">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12" o:title=""/>
          </v:shape>
          <o:OLEObject Type="Embed" ProgID="Equation.DSMT4" ShapeID="_x0000_i2321" DrawAspect="Content" ObjectID="_1493632439" r:id="rId2613"/>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w:instrText>
      </w:r>
      <w:r w:rsidR="00BB2289">
        <w:instrText xml:space="preserve">ERGEFORMAT </w:instrText>
      </w:r>
      <w:r w:rsidR="00BB2289">
        <w:fldChar w:fldCharType="separate"/>
      </w:r>
      <w:ins w:id="1699" w:author="rawlins" w:date="2015-05-19T17:23:00Z">
        <w:r w:rsidR="00D3178E">
          <w:rPr>
            <w:noProof/>
          </w:rPr>
          <w:instrText>70</w:instrText>
        </w:r>
      </w:ins>
      <w:ins w:id="1700" w:author="Gerard" w:date="2015-05-06T12:49:00Z">
        <w:del w:id="1701" w:author="rawlins" w:date="2015-05-19T16:10:00Z">
          <w:r w:rsidR="00E3755C" w:rsidDel="00752FD5">
            <w:rPr>
              <w:noProof/>
            </w:rPr>
            <w:delInstrText>65</w:delInstrText>
          </w:r>
        </w:del>
      </w:ins>
      <w:del w:id="1702" w:author="rawlins" w:date="2015-05-19T16:10:00Z">
        <w:r w:rsidR="00567B45" w:rsidDel="00752FD5">
          <w:rPr>
            <w:noProof/>
          </w:rPr>
          <w:delInstrText>59</w:delInstrText>
        </w:r>
      </w:del>
      <w:r w:rsidR="00BB2289">
        <w:rPr>
          <w:noProof/>
        </w:rPr>
        <w:fldChar w:fldCharType="end"/>
      </w:r>
      <w:r>
        <w:instrText>)</w:instrText>
      </w:r>
      <w:r>
        <w:fldChar w:fldCharType="end"/>
      </w:r>
    </w:p>
    <w:p w14:paraId="60DD6302" w14:textId="77777777" w:rsidR="00B30137" w:rsidRDefault="00C56E50" w:rsidP="008F4203">
      <w:pPr>
        <w:pStyle w:val="Heading3"/>
      </w:pPr>
      <w:bookmarkStart w:id="1703" w:name="_Toc289032589"/>
      <w:r>
        <w:t xml:space="preserve">Fiber with </w:t>
      </w:r>
      <w:r w:rsidR="0081541F">
        <w:t>E</w:t>
      </w:r>
      <w:r>
        <w:t>xponential Power law</w:t>
      </w:r>
      <w:bookmarkEnd w:id="1703"/>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14" o:title=""/>
          </v:shape>
          <o:OLEObject Type="Embed" ProgID="Equation.DSMT4" ShapeID="_x0000_i2322" DrawAspect="Content" ObjectID="_1493632440" r:id="rId261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04" w:author="rawlins" w:date="2015-05-19T17:23:00Z">
        <w:r w:rsidR="00D3178E">
          <w:rPr>
            <w:noProof/>
          </w:rPr>
          <w:instrText>71</w:instrText>
        </w:r>
      </w:ins>
      <w:ins w:id="1705" w:author="Gerard" w:date="2015-05-06T12:49:00Z">
        <w:del w:id="1706" w:author="rawlins" w:date="2015-05-19T16:10:00Z">
          <w:r w:rsidR="00E3755C" w:rsidDel="00752FD5">
            <w:rPr>
              <w:noProof/>
            </w:rPr>
            <w:delInstrText>66</w:delInstrText>
          </w:r>
        </w:del>
      </w:ins>
      <w:del w:id="1707" w:author="rawlins" w:date="2015-05-19T16:10:00Z">
        <w:r w:rsidR="00567B45" w:rsidDel="00752FD5">
          <w:rPr>
            <w:noProof/>
          </w:rPr>
          <w:delInstrText>60</w:delInstrText>
        </w:r>
      </w:del>
      <w:r w:rsidR="00BB2289">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6" o:title=""/>
          </v:shape>
          <o:OLEObject Type="Embed" ProgID="Equation.DSMT4" ShapeID="_x0000_i2323" DrawAspect="Content" ObjectID="_1493632441"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08" w:author="rawlins" w:date="2015-05-19T17:23:00Z">
        <w:r w:rsidR="00D3178E">
          <w:rPr>
            <w:noProof/>
          </w:rPr>
          <w:instrText>72</w:instrText>
        </w:r>
      </w:ins>
      <w:ins w:id="1709" w:author="Gerard" w:date="2015-05-06T12:49:00Z">
        <w:del w:id="1710" w:author="rawlins" w:date="2015-05-19T16:10:00Z">
          <w:r w:rsidR="00E3755C" w:rsidDel="00752FD5">
            <w:rPr>
              <w:noProof/>
            </w:rPr>
            <w:delInstrText>67</w:delInstrText>
          </w:r>
        </w:del>
      </w:ins>
      <w:del w:id="1711" w:author="rawlins" w:date="2015-05-19T16:10:00Z">
        <w:r w:rsidR="00567B45" w:rsidDel="00752FD5">
          <w:rPr>
            <w:noProof/>
          </w:rPr>
          <w:delInstrText>61</w:delInstrText>
        </w:r>
      </w:del>
      <w:r w:rsidR="00BB2289">
        <w:rPr>
          <w:noProof/>
        </w:rPr>
        <w:fldChar w:fldCharType="end"/>
      </w:r>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8" o:title=""/>
          </v:shape>
          <o:OLEObject Type="Embed" ProgID="Equation.DSMT4" ShapeID="_x0000_i2324" DrawAspect="Content" ObjectID="_1493632442" r:id="rId2619"/>
        </w:object>
      </w:r>
      <w:r>
        <w:t xml:space="preserve"> is the square of the fiber stretch, </w:t>
      </w:r>
      <w:r w:rsidR="00905817" w:rsidRPr="00905817">
        <w:rPr>
          <w:position w:val="-6"/>
        </w:rPr>
        <w:object w:dxaOrig="260" w:dyaOrig="279" w14:anchorId="2F88C5A5">
          <v:shape id="_x0000_i2325" type="#_x0000_t75" style="width:12.9pt;height:14.25pt" o:ole="">
            <v:imagedata r:id="rId2620" o:title=""/>
          </v:shape>
          <o:OLEObject Type="Embed" ProgID="Equation.DSMT4" ShapeID="_x0000_i2325" DrawAspect="Content" ObjectID="_1493632443" r:id="rId2621"/>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22" o:title=""/>
          </v:shape>
          <o:OLEObject Type="Embed" ProgID="Equation.DSMT4" ShapeID="_x0000_i2326" DrawAspect="Content" ObjectID="_1493632444" r:id="rId26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w:instrText>
      </w:r>
      <w:r w:rsidR="00BB2289">
        <w:instrText xml:space="preserve">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12" w:author="rawlins" w:date="2015-05-19T17:23:00Z">
        <w:r w:rsidR="00D3178E">
          <w:rPr>
            <w:noProof/>
          </w:rPr>
          <w:instrText>73</w:instrText>
        </w:r>
      </w:ins>
      <w:ins w:id="1713" w:author="Gerard" w:date="2015-05-06T12:49:00Z">
        <w:del w:id="1714" w:author="rawlins" w:date="2015-05-19T16:10:00Z">
          <w:r w:rsidR="00E3755C" w:rsidDel="00752FD5">
            <w:rPr>
              <w:noProof/>
            </w:rPr>
            <w:delInstrText>68</w:delInstrText>
          </w:r>
        </w:del>
      </w:ins>
      <w:del w:id="1715" w:author="rawlins" w:date="2015-05-19T16:10:00Z">
        <w:r w:rsidR="00567B45" w:rsidDel="00752FD5">
          <w:rPr>
            <w:noProof/>
          </w:rPr>
          <w:delInstrText>62</w:delInstrText>
        </w:r>
      </w:del>
      <w:r w:rsidR="00BB2289">
        <w:rPr>
          <w:noProof/>
        </w:rPr>
        <w:fldChar w:fldCharType="end"/>
      </w:r>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24" o:title=""/>
          </v:shape>
          <o:OLEObject Type="Embed" ProgID="Equation.DSMT4" ShapeID="_x0000_i2327" DrawAspect="Content" ObjectID="_1493632445" r:id="rId2625"/>
        </w:object>
      </w:r>
      <w:r>
        <w:t xml:space="preserve"> and </w:t>
      </w:r>
      <w:r w:rsidR="00905817" w:rsidRPr="00905817">
        <w:rPr>
          <w:position w:val="-14"/>
        </w:rPr>
        <w:object w:dxaOrig="600" w:dyaOrig="400" w14:anchorId="1594CB3A">
          <v:shape id="_x0000_i2328" type="#_x0000_t75" style="width:29.9pt;height:19.7pt" o:ole="">
            <v:imagedata r:id="rId2626" o:title=""/>
          </v:shape>
          <o:OLEObject Type="Embed" ProgID="Equation.DSMT4" ShapeID="_x0000_i2328" DrawAspect="Content" ObjectID="_1493632446" r:id="rId2627"/>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8" o:title=""/>
          </v:shape>
          <o:OLEObject Type="Embed" ProgID="Equation.DSMT4" ShapeID="_x0000_i2329" DrawAspect="Content" ObjectID="_1493632447" r:id="rId262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16" w:author="rawlins" w:date="2015-05-19T17:23:00Z">
        <w:r w:rsidR="00D3178E">
          <w:rPr>
            <w:noProof/>
          </w:rPr>
          <w:instrText>74</w:instrText>
        </w:r>
      </w:ins>
      <w:ins w:id="1717" w:author="Gerard" w:date="2015-05-06T12:49:00Z">
        <w:del w:id="1718" w:author="rawlins" w:date="2015-05-19T16:10:00Z">
          <w:r w:rsidR="00E3755C" w:rsidDel="00752FD5">
            <w:rPr>
              <w:noProof/>
            </w:rPr>
            <w:delInstrText>69</w:delInstrText>
          </w:r>
        </w:del>
      </w:ins>
      <w:del w:id="1719" w:author="rawlins" w:date="2015-05-19T16:10:00Z">
        <w:r w:rsidR="00567B45" w:rsidDel="00752FD5">
          <w:rPr>
            <w:noProof/>
          </w:rPr>
          <w:delInstrText>63</w:delInstrText>
        </w:r>
      </w:del>
      <w:r w:rsidR="00BB2289">
        <w:rPr>
          <w:noProof/>
        </w:rPr>
        <w:fldChar w:fldCharType="end"/>
      </w:r>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30" o:title=""/>
          </v:shape>
          <o:OLEObject Type="Embed" ProgID="Equation.DSMT4" ShapeID="_x0000_i2330" DrawAspect="Content" ObjectID="_1493632448" r:id="rId2631"/>
        </w:object>
      </w:r>
      <w:r>
        <w:t xml:space="preserve">, </w:t>
      </w:r>
      <w:r w:rsidR="00905817" w:rsidRPr="00905817">
        <w:rPr>
          <w:position w:val="-6"/>
        </w:rPr>
        <w:object w:dxaOrig="580" w:dyaOrig="279" w14:anchorId="42DB43CA">
          <v:shape id="_x0000_i2331" type="#_x0000_t75" style="width:29.2pt;height:14.25pt" o:ole="">
            <v:imagedata r:id="rId2632" o:title=""/>
          </v:shape>
          <o:OLEObject Type="Embed" ProgID="Equation.DSMT4" ShapeID="_x0000_i2331" DrawAspect="Content" ObjectID="_1493632449" r:id="rId2633"/>
        </w:object>
      </w:r>
      <w:r>
        <w:t xml:space="preserve">and </w:t>
      </w:r>
      <w:r w:rsidR="00905817" w:rsidRPr="00905817">
        <w:rPr>
          <w:position w:val="-10"/>
        </w:rPr>
        <w:object w:dxaOrig="600" w:dyaOrig="320" w14:anchorId="673CFFC1">
          <v:shape id="_x0000_i2332" type="#_x0000_t75" style="width:29.9pt;height:15.6pt" o:ole="">
            <v:imagedata r:id="rId2634" o:title=""/>
          </v:shape>
          <o:OLEObject Type="Embed" ProgID="Equation.DSMT4" ShapeID="_x0000_i2332" DrawAspect="Content" ObjectID="_1493632450" r:id="rId2635"/>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6" o:title=""/>
          </v:shape>
          <o:OLEObject Type="Embed" ProgID="Equation.DSMT4" ShapeID="_x0000_i2333" DrawAspect="Content" ObjectID="_1493632451" r:id="rId2637"/>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8" o:title=""/>
          </v:shape>
          <o:OLEObject Type="Embed" ProgID="Equation.DSMT4" ShapeID="_x0000_i2334" DrawAspect="Content" ObjectID="_1493632452" r:id="rId263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w:instrText>
      </w:r>
      <w:r w:rsidR="00BB2289">
        <w:instrText xml:space="preserve">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20" w:author="rawlins" w:date="2015-05-19T17:23:00Z">
        <w:r w:rsidR="00D3178E">
          <w:rPr>
            <w:noProof/>
          </w:rPr>
          <w:instrText>75</w:instrText>
        </w:r>
      </w:ins>
      <w:ins w:id="1721" w:author="Gerard" w:date="2015-05-06T12:49:00Z">
        <w:del w:id="1722" w:author="rawlins" w:date="2015-05-19T16:10:00Z">
          <w:r w:rsidR="00E3755C" w:rsidDel="00752FD5">
            <w:rPr>
              <w:noProof/>
            </w:rPr>
            <w:delInstrText>70</w:delInstrText>
          </w:r>
        </w:del>
      </w:ins>
      <w:del w:id="1723" w:author="rawlins" w:date="2015-05-19T16:10:00Z">
        <w:r w:rsidR="00567B45" w:rsidDel="00752FD5">
          <w:rPr>
            <w:noProof/>
          </w:rPr>
          <w:delInstrText>64</w:delInstrText>
        </w:r>
      </w:del>
      <w:r w:rsidR="00BB2289">
        <w:rPr>
          <w:noProof/>
        </w:rPr>
        <w:fldChar w:fldCharType="end"/>
      </w:r>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40" o:title=""/>
          </v:shape>
          <o:OLEObject Type="Embed" ProgID="Equation.DSMT4" ShapeID="_x0000_i2335" DrawAspect="Content" ObjectID="_1493632453" r:id="rId2641"/>
        </w:object>
      </w:r>
      <w:r>
        <w:t>, the fiber modulus is zero at the strain origin (</w:t>
      </w:r>
      <w:r w:rsidR="00905817" w:rsidRPr="00905817">
        <w:rPr>
          <w:position w:val="-12"/>
        </w:rPr>
        <w:object w:dxaOrig="580" w:dyaOrig="380" w14:anchorId="2C2AE3DC">
          <v:shape id="_x0000_i2336" type="#_x0000_t75" style="width:29.2pt;height:19pt" o:ole="">
            <v:imagedata r:id="rId2642" o:title=""/>
          </v:shape>
          <o:OLEObject Type="Embed" ProgID="Equation.DSMT4" ShapeID="_x0000_i2336" DrawAspect="Content" ObjectID="_1493632454" r:id="rId2643"/>
        </w:object>
      </w:r>
      <w:r>
        <w:t xml:space="preserve">). Therefore, use </w:t>
      </w:r>
      <w:r w:rsidR="00905817" w:rsidRPr="00905817">
        <w:rPr>
          <w:position w:val="-10"/>
        </w:rPr>
        <w:object w:dxaOrig="600" w:dyaOrig="320" w14:anchorId="780406D7">
          <v:shape id="_x0000_i2337" type="#_x0000_t75" style="width:29.9pt;height:15.6pt" o:ole="">
            <v:imagedata r:id="rId2644" o:title=""/>
          </v:shape>
          <o:OLEObject Type="Embed" ProgID="Equation.DSMT4" ShapeID="_x0000_i2337" DrawAspect="Content" ObjectID="_1493632455" r:id="rId2645"/>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24" w:name="_Toc289032590"/>
      <w:r>
        <w:t>Fung Orthotropic</w:t>
      </w:r>
      <w:bookmarkEnd w:id="1724"/>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6" o:title=""/>
          </v:shape>
          <o:OLEObject Type="Embed" ProgID="Equation.DSMT4" ShapeID="_x0000_i2338" DrawAspect="Content" ObjectID="_1493632456" r:id="rId264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25" w:author="rawlins" w:date="2015-05-19T17:23:00Z">
        <w:r w:rsidR="00D3178E">
          <w:rPr>
            <w:noProof/>
          </w:rPr>
          <w:instrText>76</w:instrText>
        </w:r>
      </w:ins>
      <w:ins w:id="1726" w:author="Gerard" w:date="2015-05-06T12:49:00Z">
        <w:del w:id="1727" w:author="rawlins" w:date="2015-05-19T16:10:00Z">
          <w:r w:rsidR="00E3755C" w:rsidDel="00752FD5">
            <w:rPr>
              <w:noProof/>
            </w:rPr>
            <w:delInstrText>71</w:delInstrText>
          </w:r>
        </w:del>
      </w:ins>
      <w:del w:id="1728" w:author="rawlins" w:date="2015-05-19T16:10:00Z">
        <w:r w:rsidR="00567B45" w:rsidDel="00752FD5">
          <w:rPr>
            <w:noProof/>
          </w:rPr>
          <w:delInstrText>65</w:delInstrText>
        </w:r>
      </w:del>
      <w:r w:rsidR="00BB2289">
        <w:rPr>
          <w:noProof/>
        </w:rPr>
        <w:fldChar w:fldCharType="end"/>
      </w:r>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8" o:title=""/>
          </v:shape>
          <o:OLEObject Type="Embed" ProgID="Equation.DSMT4" ShapeID="_x0000_i2339" DrawAspect="Content" ObjectID="_1493632457" r:id="rId264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w:instrText>
      </w:r>
      <w:r w:rsidR="00BB2289">
        <w:instrText xml:space="preserve">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29" w:author="rawlins" w:date="2015-05-19T17:23:00Z">
        <w:r w:rsidR="00D3178E">
          <w:rPr>
            <w:noProof/>
          </w:rPr>
          <w:instrText>77</w:instrText>
        </w:r>
      </w:ins>
      <w:ins w:id="1730" w:author="Gerard" w:date="2015-05-06T12:49:00Z">
        <w:del w:id="1731" w:author="rawlins" w:date="2015-05-19T16:10:00Z">
          <w:r w:rsidR="00E3755C" w:rsidDel="00752FD5">
            <w:rPr>
              <w:noProof/>
            </w:rPr>
            <w:delInstrText>72</w:delInstrText>
          </w:r>
        </w:del>
      </w:ins>
      <w:del w:id="1732" w:author="rawlins" w:date="2015-05-19T16:10:00Z">
        <w:r w:rsidR="00567B45" w:rsidDel="00752FD5">
          <w:rPr>
            <w:noProof/>
          </w:rPr>
          <w:delInstrText>66</w:delInstrText>
        </w:r>
      </w:del>
      <w:r w:rsidR="00BB2289">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50" o:title=""/>
          </v:shape>
          <o:OLEObject Type="Embed" ProgID="Equation.DSMT4" ShapeID="_x0000_i2340" DrawAspect="Content" ObjectID="_1493632458" r:id="rId2651"/>
        </w:object>
      </w:r>
      <w:r>
        <w:t xml:space="preserve"> and </w:t>
      </w:r>
      <w:r w:rsidR="00905817" w:rsidRPr="00905817">
        <w:rPr>
          <w:position w:val="-12"/>
        </w:rPr>
        <w:object w:dxaOrig="1460" w:dyaOrig="360" w14:anchorId="5650ED75">
          <v:shape id="_x0000_i2341" type="#_x0000_t75" style="width:72.7pt;height:19pt" o:ole="">
            <v:imagedata r:id="rId2652" o:title=""/>
          </v:shape>
          <o:OLEObject Type="Embed" ProgID="Equation.DSMT4" ShapeID="_x0000_i2341" DrawAspect="Content" ObjectID="_1493632459" r:id="rId2653"/>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54" o:title=""/>
          </v:shape>
          <o:OLEObject Type="Embed" ProgID="Equation.DSMT4" ShapeID="_x0000_i2342" DrawAspect="Content" ObjectID="_1493632460" r:id="rId2655"/>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6" o:title=""/>
          </v:shape>
          <o:OLEObject Type="Embed" ProgID="Equation.DSMT4" ShapeID="_x0000_i2343" DrawAspect="Content" ObjectID="_1493632461"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w:instrText>
      </w:r>
      <w:r w:rsidR="00BB2289">
        <w:instrText xml:space="preserve"> MERGEFORMAT </w:instrText>
      </w:r>
      <w:r w:rsidR="00BB2289">
        <w:fldChar w:fldCharType="separate"/>
      </w:r>
      <w:ins w:id="1733" w:author="rawlins" w:date="2015-05-19T17:23:00Z">
        <w:r w:rsidR="00D3178E">
          <w:rPr>
            <w:noProof/>
          </w:rPr>
          <w:instrText>78</w:instrText>
        </w:r>
      </w:ins>
      <w:ins w:id="1734" w:author="Gerard" w:date="2015-05-06T12:49:00Z">
        <w:del w:id="1735" w:author="rawlins" w:date="2015-05-19T16:10:00Z">
          <w:r w:rsidR="00E3755C" w:rsidDel="00752FD5">
            <w:rPr>
              <w:noProof/>
            </w:rPr>
            <w:delInstrText>73</w:delInstrText>
          </w:r>
        </w:del>
      </w:ins>
      <w:del w:id="1736" w:author="rawlins" w:date="2015-05-19T16:10:00Z">
        <w:r w:rsidR="00567B45" w:rsidDel="00752FD5">
          <w:rPr>
            <w:noProof/>
          </w:rPr>
          <w:delInstrText>67</w:delInstrText>
        </w:r>
      </w:del>
      <w:r w:rsidR="00BB2289">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37" w:name="_Toc289032591"/>
      <w:r>
        <w:lastRenderedPageBreak/>
        <w:t>Tension-Compression Nonlinear Orth</w:t>
      </w:r>
      <w:r w:rsidR="00E22F0B">
        <w:t>o</w:t>
      </w:r>
      <w:r>
        <w:t>tropic</w:t>
      </w:r>
      <w:bookmarkEnd w:id="1737"/>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8" o:title=""/>
          </v:shape>
          <o:OLEObject Type="Embed" ProgID="Equation.DSMT4" ShapeID="_x0000_i2344" DrawAspect="Content" ObjectID="_1493632462" r:id="rId265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38" w:author="rawlins" w:date="2015-05-19T17:23:00Z">
        <w:r w:rsidR="00D3178E">
          <w:rPr>
            <w:noProof/>
          </w:rPr>
          <w:instrText>79</w:instrText>
        </w:r>
      </w:ins>
      <w:ins w:id="1739" w:author="Gerard" w:date="2015-05-06T12:49:00Z">
        <w:del w:id="1740" w:author="rawlins" w:date="2015-05-19T16:10:00Z">
          <w:r w:rsidR="00E3755C" w:rsidDel="00752FD5">
            <w:rPr>
              <w:noProof/>
            </w:rPr>
            <w:delInstrText>74</w:delInstrText>
          </w:r>
        </w:del>
      </w:ins>
      <w:del w:id="1741" w:author="rawlins" w:date="2015-05-19T16:10:00Z">
        <w:r w:rsidR="00567B45" w:rsidDel="00752FD5">
          <w:rPr>
            <w:noProof/>
          </w:rPr>
          <w:delInstrText>68</w:delInstrText>
        </w:r>
      </w:del>
      <w:r w:rsidR="00BB2289">
        <w:rPr>
          <w:noProof/>
        </w:rPr>
        <w:fldChar w:fldCharType="end"/>
      </w:r>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60" o:title=""/>
          </v:shape>
          <o:OLEObject Type="Embed" ProgID="Equation.DSMT4" ShapeID="_x0000_i2345" DrawAspect="Content" ObjectID="_1493632463" r:id="rId2661"/>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62" o:title=""/>
          </v:shape>
          <o:OLEObject Type="Embed" ProgID="Equation.DSMT4" ShapeID="_x0000_i2346" DrawAspect="Content" ObjectID="_1493632464" r:id="rId26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w:instrText>
      </w:r>
      <w:r w:rsidR="00BB2289">
        <w:instrText xml:space="preserve">n \c \* Arabic \* MERGEFORMAT </w:instrText>
      </w:r>
      <w:r w:rsidR="00BB2289">
        <w:fldChar w:fldCharType="separate"/>
      </w:r>
      <w:ins w:id="1742" w:author="rawlins" w:date="2015-05-19T17:23:00Z">
        <w:r w:rsidR="00D3178E">
          <w:rPr>
            <w:noProof/>
          </w:rPr>
          <w:instrText>80</w:instrText>
        </w:r>
      </w:ins>
      <w:ins w:id="1743" w:author="Gerard" w:date="2015-05-06T12:49:00Z">
        <w:del w:id="1744" w:author="rawlins" w:date="2015-05-19T16:10:00Z">
          <w:r w:rsidR="00E3755C" w:rsidDel="00752FD5">
            <w:rPr>
              <w:noProof/>
            </w:rPr>
            <w:delInstrText>75</w:delInstrText>
          </w:r>
        </w:del>
      </w:ins>
      <w:del w:id="1745" w:author="rawlins" w:date="2015-05-19T16:10:00Z">
        <w:r w:rsidR="00567B45" w:rsidDel="00752FD5">
          <w:rPr>
            <w:noProof/>
          </w:rPr>
          <w:delInstrText>69</w:delInstrText>
        </w:r>
      </w:del>
      <w:r w:rsidR="00BB2289">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64" o:title=""/>
          </v:shape>
          <o:OLEObject Type="Embed" ProgID="Equation.DSMT4" ShapeID="_x0000_i2347" DrawAspect="Content" ObjectID="_1493632465" r:id="rId2665"/>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6" o:title=""/>
          </v:shape>
          <o:OLEObject Type="Embed" ProgID="Equation.DSMT4" ShapeID="_x0000_i2348" DrawAspect="Content" ObjectID="_1493632466" r:id="rId266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46" w:author="rawlins" w:date="2015-05-19T17:23:00Z">
        <w:r w:rsidR="00D3178E">
          <w:rPr>
            <w:noProof/>
          </w:rPr>
          <w:instrText>81</w:instrText>
        </w:r>
      </w:ins>
      <w:ins w:id="1747" w:author="Gerard" w:date="2015-05-06T12:49:00Z">
        <w:del w:id="1748" w:author="rawlins" w:date="2015-05-19T16:10:00Z">
          <w:r w:rsidR="00E3755C" w:rsidDel="00752FD5">
            <w:rPr>
              <w:noProof/>
            </w:rPr>
            <w:delInstrText>76</w:delInstrText>
          </w:r>
        </w:del>
      </w:ins>
      <w:del w:id="1749" w:author="rawlins" w:date="2015-05-19T16:10:00Z">
        <w:r w:rsidR="00567B45" w:rsidDel="00752FD5">
          <w:rPr>
            <w:noProof/>
          </w:rPr>
          <w:delInstrText>70</w:delInstrText>
        </w:r>
      </w:del>
      <w:r w:rsidR="00BB2289">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8" o:title=""/>
          </v:shape>
          <o:OLEObject Type="Embed" ProgID="Equation.DSMT4" ShapeID="_x0000_i2349" DrawAspect="Content" ObjectID="_1493632467" r:id="rId2669"/>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70" o:title=""/>
          </v:shape>
          <o:OLEObject Type="Embed" ProgID="Equation.DSMT4" ShapeID="_x0000_i2350" DrawAspect="Content" ObjectID="_1493632468" r:id="rId26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50" w:author="rawlins" w:date="2015-05-19T17:23:00Z">
        <w:r w:rsidR="00D3178E">
          <w:rPr>
            <w:noProof/>
          </w:rPr>
          <w:instrText>82</w:instrText>
        </w:r>
      </w:ins>
      <w:ins w:id="1751" w:author="Gerard" w:date="2015-05-06T12:49:00Z">
        <w:del w:id="1752" w:author="rawlins" w:date="2015-05-19T16:10:00Z">
          <w:r w:rsidR="00E3755C" w:rsidDel="00752FD5">
            <w:rPr>
              <w:noProof/>
            </w:rPr>
            <w:delInstrText>77</w:delInstrText>
          </w:r>
        </w:del>
      </w:ins>
      <w:del w:id="1753" w:author="rawlins" w:date="2015-05-19T16:10:00Z">
        <w:r w:rsidR="00567B45" w:rsidDel="00752FD5">
          <w:rPr>
            <w:noProof/>
          </w:rPr>
          <w:delInstrText>71</w:delInstrText>
        </w:r>
      </w:del>
      <w:r w:rsidR="00BB2289">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72" o:title=""/>
          </v:shape>
          <o:OLEObject Type="Embed" ProgID="Equation.DSMT4" ShapeID="_x0000_i2351" DrawAspect="Content" ObjectID="_1493632469" r:id="rId2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54" w:author="rawlins" w:date="2015-05-19T17:23:00Z">
        <w:r w:rsidR="00D3178E">
          <w:rPr>
            <w:noProof/>
          </w:rPr>
          <w:instrText>83</w:instrText>
        </w:r>
      </w:ins>
      <w:ins w:id="1755" w:author="Gerard" w:date="2015-05-06T12:49:00Z">
        <w:del w:id="1756" w:author="rawlins" w:date="2015-05-19T16:10:00Z">
          <w:r w:rsidR="00E3755C" w:rsidDel="00752FD5">
            <w:rPr>
              <w:noProof/>
            </w:rPr>
            <w:delInstrText>78</w:delInstrText>
          </w:r>
        </w:del>
      </w:ins>
      <w:del w:id="1757" w:author="rawlins" w:date="2015-05-19T16:10:00Z">
        <w:r w:rsidR="00567B45" w:rsidDel="00752FD5">
          <w:rPr>
            <w:noProof/>
          </w:rPr>
          <w:delInstrText>72</w:delInstrText>
        </w:r>
      </w:del>
      <w:r w:rsidR="00BB2289">
        <w:rPr>
          <w:noProof/>
        </w:rPr>
        <w:fldChar w:fldCharType="end"/>
      </w:r>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74" o:title=""/>
          </v:shape>
          <o:OLEObject Type="Embed" ProgID="Equation.DSMT4" ShapeID="_x0000_i2352" DrawAspect="Content" ObjectID="_1493632470" r:id="rId2675"/>
        </w:object>
      </w:r>
      <w:r w:rsidR="006E3FDF">
        <w:t>.</w:t>
      </w:r>
    </w:p>
    <w:p w14:paraId="1F9EF65A" w14:textId="77777777" w:rsidR="002F3DF9" w:rsidRDefault="002F3DF9" w:rsidP="00813691"/>
    <w:p w14:paraId="305DB090" w14:textId="77777777" w:rsidR="002F3DF9" w:rsidRDefault="002F3DF9" w:rsidP="008F4203">
      <w:pPr>
        <w:pStyle w:val="Heading2"/>
      </w:pPr>
      <w:bookmarkStart w:id="1758" w:name="_Toc289032592"/>
      <w:commentRangeStart w:id="1759"/>
      <w:r>
        <w:t>Viscoelasticity</w:t>
      </w:r>
      <w:commentRangeEnd w:id="1759"/>
      <w:r w:rsidR="001E1949">
        <w:rPr>
          <w:rStyle w:val="CommentReference"/>
          <w:rFonts w:cs="Times New Roman"/>
          <w:b w:val="0"/>
          <w:bCs w:val="0"/>
          <w:iCs w:val="0"/>
        </w:rPr>
        <w:commentReference w:id="1759"/>
      </w:r>
      <w:bookmarkEnd w:id="1758"/>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6" o:title=""/>
          </v:shape>
          <o:OLEObject Type="Embed" ProgID="Equation.DSMT4" ShapeID="_x0000_i2353" DrawAspect="Content" ObjectID="_1493632471"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60" w:author="rawlins" w:date="2015-05-19T17:23:00Z">
        <w:r w:rsidR="00D3178E">
          <w:rPr>
            <w:noProof/>
          </w:rPr>
          <w:instrText>84</w:instrText>
        </w:r>
      </w:ins>
      <w:ins w:id="1761" w:author="Gerard" w:date="2015-05-06T12:49:00Z">
        <w:del w:id="1762" w:author="rawlins" w:date="2015-05-19T16:10:00Z">
          <w:r w:rsidR="00E3755C" w:rsidDel="00752FD5">
            <w:rPr>
              <w:noProof/>
            </w:rPr>
            <w:delInstrText>79</w:delInstrText>
          </w:r>
        </w:del>
      </w:ins>
      <w:del w:id="1763" w:author="rawlins" w:date="2015-05-19T16:10:00Z">
        <w:r w:rsidR="00567B45" w:rsidDel="00752FD5">
          <w:rPr>
            <w:noProof/>
          </w:rPr>
          <w:delInstrText>73</w:delInstrText>
        </w:r>
      </w:del>
      <w:r w:rsidR="00BB2289">
        <w:rPr>
          <w:noProof/>
        </w:rPr>
        <w:fldChar w:fldCharType="end"/>
      </w:r>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8" o:title=""/>
          </v:shape>
          <o:OLEObject Type="Embed" ProgID="Equation.DSMT4" ShapeID="_x0000_i2354" DrawAspect="Content" ObjectID="_1493632472" r:id="rId2679"/>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80" o:title=""/>
          </v:shape>
          <o:OLEObject Type="Embed" ProgID="Equation.DSMT4" ShapeID="_x0000_i2355" DrawAspect="Content" ObjectID="_1493632473"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64" w:author="rawlins" w:date="2015-05-19T17:23:00Z">
        <w:r w:rsidR="00D3178E">
          <w:rPr>
            <w:noProof/>
          </w:rPr>
          <w:instrText>85</w:instrText>
        </w:r>
      </w:ins>
      <w:ins w:id="1765" w:author="Gerard" w:date="2015-05-06T12:49:00Z">
        <w:del w:id="1766" w:author="rawlins" w:date="2015-05-19T16:10:00Z">
          <w:r w:rsidR="00E3755C" w:rsidDel="00752FD5">
            <w:rPr>
              <w:noProof/>
            </w:rPr>
            <w:delInstrText>80</w:delInstrText>
          </w:r>
        </w:del>
      </w:ins>
      <w:del w:id="1767" w:author="rawlins" w:date="2015-05-19T16:10:00Z">
        <w:r w:rsidR="00567B45" w:rsidDel="00752FD5">
          <w:rPr>
            <w:noProof/>
          </w:rPr>
          <w:delInstrText>74</w:delInstrText>
        </w:r>
      </w:del>
      <w:r w:rsidR="00BB2289">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82" o:title=""/>
          </v:shape>
          <o:OLEObject Type="Embed" ProgID="Equation.DSMT4" ShapeID="_x0000_i2356" DrawAspect="Content" ObjectID="_1493632474" r:id="rId268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68" w:name="ZEqnNum344442"/>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69" w:author="rawlins" w:date="2015-05-19T17:23:00Z">
        <w:r w:rsidR="00D3178E">
          <w:rPr>
            <w:noProof/>
          </w:rPr>
          <w:instrText>86</w:instrText>
        </w:r>
      </w:ins>
      <w:ins w:id="1770" w:author="Gerard" w:date="2015-05-06T12:49:00Z">
        <w:del w:id="1771" w:author="rawlins" w:date="2015-05-19T16:10:00Z">
          <w:r w:rsidR="00E3755C" w:rsidDel="00752FD5">
            <w:rPr>
              <w:noProof/>
            </w:rPr>
            <w:delInstrText>81</w:delInstrText>
          </w:r>
        </w:del>
      </w:ins>
      <w:del w:id="1772" w:author="rawlins" w:date="2015-05-19T16:10:00Z">
        <w:r w:rsidR="00567B45" w:rsidDel="00752FD5">
          <w:rPr>
            <w:noProof/>
          </w:rPr>
          <w:delInstrText>75</w:delInstrText>
        </w:r>
      </w:del>
      <w:r w:rsidR="00BB2289">
        <w:rPr>
          <w:noProof/>
        </w:rPr>
        <w:fldChar w:fldCharType="end"/>
      </w:r>
      <w:r>
        <w:instrText>)</w:instrText>
      </w:r>
      <w:bookmarkEnd w:id="1768"/>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84" o:title=""/>
          </v:shape>
          <o:OLEObject Type="Embed" ProgID="Equation.DSMT4" ShapeID="_x0000_i2357" DrawAspect="Content" ObjectID="_1493632475" r:id="rId268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3" w:name="ZEqnNum257742"/>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74" w:author="rawlins" w:date="2015-05-19T17:23:00Z">
        <w:r w:rsidR="00D3178E">
          <w:rPr>
            <w:noProof/>
          </w:rPr>
          <w:instrText>87</w:instrText>
        </w:r>
      </w:ins>
      <w:ins w:id="1775" w:author="Gerard" w:date="2015-05-06T12:49:00Z">
        <w:del w:id="1776" w:author="rawlins" w:date="2015-05-19T16:10:00Z">
          <w:r w:rsidR="00E3755C" w:rsidDel="00752FD5">
            <w:rPr>
              <w:noProof/>
            </w:rPr>
            <w:delInstrText>82</w:delInstrText>
          </w:r>
        </w:del>
      </w:ins>
      <w:del w:id="1777" w:author="rawlins" w:date="2015-05-19T16:10:00Z">
        <w:r w:rsidR="00567B45" w:rsidDel="00752FD5">
          <w:rPr>
            <w:noProof/>
          </w:rPr>
          <w:delInstrText>76</w:delInstrText>
        </w:r>
      </w:del>
      <w:r w:rsidR="00BB2289">
        <w:rPr>
          <w:noProof/>
        </w:rPr>
        <w:fldChar w:fldCharType="end"/>
      </w:r>
      <w:r>
        <w:instrText>)</w:instrText>
      </w:r>
      <w:bookmarkEnd w:id="1773"/>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r w:rsidR="00BB2289">
        <w:fldChar w:fldCharType="begin"/>
      </w:r>
      <w:r w:rsidR="00BB2289">
        <w:instrText xml:space="preserve"> REF ZEqnNum344442 \! \* MERGEFORMAT </w:instrText>
      </w:r>
      <w:r w:rsidR="00BB2289">
        <w:fldChar w:fldCharType="separate"/>
      </w:r>
      <w:ins w:id="1778" w:author="rawlins" w:date="2015-05-19T17:23:00Z">
        <w:r w:rsidR="00D3178E">
          <w:instrText>(5.86)</w:instrText>
        </w:r>
      </w:ins>
      <w:ins w:id="1779" w:author="Gerard" w:date="2015-05-06T12:49:00Z">
        <w:del w:id="1780" w:author="rawlins" w:date="2015-05-19T16:10:00Z">
          <w:r w:rsidR="00E3755C" w:rsidDel="00752FD5">
            <w:delInstrText>(5.81)</w:delInstrText>
          </w:r>
        </w:del>
      </w:ins>
      <w:del w:id="1781" w:author="rawlins" w:date="2015-05-19T16:10:00Z">
        <w:r w:rsidR="00567B45" w:rsidDel="00752FD5">
          <w:delInstrText>(5.75)</w:delInstrText>
        </w:r>
      </w:del>
      <w:r w:rsidR="00BB2289">
        <w:fldChar w:fldCharType="end"/>
      </w:r>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6" o:title=""/>
          </v:shape>
          <o:OLEObject Type="Embed" ProgID="Equation.DSMT4" ShapeID="_x0000_i2358" DrawAspect="Content" ObjectID="_1493632476" r:id="rId268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82" w:author="rawlins" w:date="2015-05-19T17:23:00Z">
        <w:r w:rsidR="00D3178E">
          <w:rPr>
            <w:noProof/>
          </w:rPr>
          <w:instrText>88</w:instrText>
        </w:r>
      </w:ins>
      <w:ins w:id="1783" w:author="Gerard" w:date="2015-05-06T12:49:00Z">
        <w:del w:id="1784" w:author="rawlins" w:date="2015-05-19T16:10:00Z">
          <w:r w:rsidR="00E3755C" w:rsidDel="00752FD5">
            <w:rPr>
              <w:noProof/>
            </w:rPr>
            <w:delInstrText>83</w:delInstrText>
          </w:r>
        </w:del>
      </w:ins>
      <w:del w:id="1785" w:author="rawlins" w:date="2015-05-19T16:10:00Z">
        <w:r w:rsidR="00567B45" w:rsidDel="00752FD5">
          <w:rPr>
            <w:noProof/>
          </w:rPr>
          <w:delInstrText>77</w:delInstrText>
        </w:r>
      </w:del>
      <w:r w:rsidR="00BB2289">
        <w:rPr>
          <w:noProof/>
        </w:rPr>
        <w:fldChar w:fldCharType="end"/>
      </w:r>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8" o:title=""/>
          </v:shape>
          <o:OLEObject Type="Embed" ProgID="Equation.DSMT4" ShapeID="_x0000_i2359" DrawAspect="Content" ObjectID="_1493632477" r:id="rId2689"/>
        </w:object>
      </w:r>
      <w:r w:rsidR="00E22F0B">
        <w:t>, so</w:t>
      </w:r>
      <w:r>
        <w:t xml:space="preserve"> </w:t>
      </w:r>
      <w:r w:rsidR="00905817" w:rsidRPr="00905817">
        <w:rPr>
          <w:position w:val="-6"/>
        </w:rPr>
        <w:object w:dxaOrig="279" w:dyaOrig="320" w14:anchorId="0342842A">
          <v:shape id="_x0000_i2360" type="#_x0000_t75" style="width:14.25pt;height:14.25pt" o:ole="">
            <v:imagedata r:id="rId2690" o:title=""/>
          </v:shape>
          <o:OLEObject Type="Embed" ProgID="Equation.DSMT4" ShapeID="_x0000_i2360" DrawAspect="Content" ObjectID="_1493632478" r:id="rId2691"/>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BB2289">
        <w:fldChar w:fldCharType="begin"/>
      </w:r>
      <w:r w:rsidR="00BB2289">
        <w:instrText xml:space="preserve"> REF ZEqnNum257742 \! \* MERGEFORMAT </w:instrText>
      </w:r>
      <w:r w:rsidR="00BB2289">
        <w:fldChar w:fldCharType="separate"/>
      </w:r>
      <w:ins w:id="1786" w:author="rawlins" w:date="2015-05-19T17:23:00Z">
        <w:r w:rsidR="00D3178E">
          <w:instrText>(5.87)</w:instrText>
        </w:r>
      </w:ins>
      <w:ins w:id="1787" w:author="Gerard" w:date="2015-05-06T12:49:00Z">
        <w:del w:id="1788" w:author="rawlins" w:date="2015-05-19T16:10:00Z">
          <w:r w:rsidR="00E3755C" w:rsidDel="00752FD5">
            <w:delInstrText>(5.82)</w:delInstrText>
          </w:r>
        </w:del>
      </w:ins>
      <w:del w:id="1789" w:author="rawlins" w:date="2015-05-19T16:10:00Z">
        <w:r w:rsidR="00567B45" w:rsidDel="00752FD5">
          <w:delInstrText>(5.76)</w:delInstrText>
        </w:r>
      </w:del>
      <w:r w:rsidR="00BB2289">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92" o:title=""/>
          </v:shape>
          <o:OLEObject Type="Embed" ProgID="Equation.DSMT4" ShapeID="_x0000_i2361" DrawAspect="Content" ObjectID="_1493632479" r:id="rId2693"/>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94" o:title=""/>
          </v:shape>
          <o:OLEObject Type="Embed" ProgID="Equation.DSMT4" ShapeID="_x0000_i2362" DrawAspect="Content" ObjectID="_1493632480" r:id="rId26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90" w:author="rawlins" w:date="2015-05-19T17:23:00Z">
        <w:r w:rsidR="00D3178E">
          <w:rPr>
            <w:noProof/>
          </w:rPr>
          <w:instrText>89</w:instrText>
        </w:r>
      </w:ins>
      <w:ins w:id="1791" w:author="Gerard" w:date="2015-05-06T12:49:00Z">
        <w:del w:id="1792" w:author="rawlins" w:date="2015-05-19T16:10:00Z">
          <w:r w:rsidR="00E3755C" w:rsidDel="00752FD5">
            <w:rPr>
              <w:noProof/>
            </w:rPr>
            <w:delInstrText>84</w:delInstrText>
          </w:r>
        </w:del>
      </w:ins>
      <w:del w:id="1793" w:author="rawlins" w:date="2015-05-19T16:10:00Z">
        <w:r w:rsidR="00567B45" w:rsidDel="00752FD5">
          <w:rPr>
            <w:noProof/>
          </w:rPr>
          <w:delInstrText>78</w:delInstrText>
        </w:r>
      </w:del>
      <w:r w:rsidR="00BB2289">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6" o:title=""/>
          </v:shape>
          <o:OLEObject Type="Embed" ProgID="Equation.DSMT4" ShapeID="_x0000_i2363" DrawAspect="Content" ObjectID="_1493632481" r:id="rId269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1794" w:author="rawlins" w:date="2015-05-19T17:23:00Z">
        <w:r w:rsidR="00D3178E">
          <w:rPr>
            <w:noProof/>
          </w:rPr>
          <w:instrText>90</w:instrText>
        </w:r>
      </w:ins>
      <w:ins w:id="1795" w:author="Gerard" w:date="2015-05-06T12:49:00Z">
        <w:del w:id="1796" w:author="rawlins" w:date="2015-05-19T16:10:00Z">
          <w:r w:rsidR="00E3755C" w:rsidDel="00752FD5">
            <w:rPr>
              <w:noProof/>
            </w:rPr>
            <w:delInstrText>85</w:delInstrText>
          </w:r>
        </w:del>
      </w:ins>
      <w:del w:id="1797" w:author="rawlins" w:date="2015-05-19T16:10:00Z">
        <w:r w:rsidR="00567B45" w:rsidDel="00752FD5">
          <w:rPr>
            <w:noProof/>
          </w:rPr>
          <w:delInstrText>79</w:delInstrText>
        </w:r>
      </w:del>
      <w:r w:rsidR="00BB2289">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8" o:title=""/>
          </v:shape>
          <o:OLEObject Type="Embed" ProgID="Equation.DSMT4" ShapeID="_x0000_i2364" DrawAspect="Content" ObjectID="_1493632482" r:id="rId2699"/>
        </w:object>
      </w:r>
      <w:r w:rsidR="00BA1866">
        <w:t xml:space="preserve"> and </w:t>
      </w:r>
      <w:r w:rsidR="00905817" w:rsidRPr="00905817">
        <w:rPr>
          <w:position w:val="-12"/>
        </w:rPr>
        <w:object w:dxaOrig="420" w:dyaOrig="400" w14:anchorId="2C6839D7">
          <v:shape id="_x0000_i2365" type="#_x0000_t75" style="width:21.75pt;height:21.75pt" o:ole="">
            <v:imagedata r:id="rId2700" o:title=""/>
          </v:shape>
          <o:OLEObject Type="Embed" ProgID="Equation.DSMT4" ShapeID="_x0000_i2365" DrawAspect="Content" ObjectID="_1493632483" r:id="rId2701"/>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702" o:title=""/>
          </v:shape>
          <o:OLEObject Type="Embed" ProgID="Equation.DSMT4" ShapeID="_x0000_i2366" DrawAspect="Content" ObjectID="_1493632484" r:id="rId2703"/>
        </w:object>
      </w:r>
      <w:r w:rsidR="00BA1866">
        <w:t xml:space="preserve"> and </w:t>
      </w:r>
      <w:r w:rsidR="00905817" w:rsidRPr="00905817">
        <w:rPr>
          <w:position w:val="-12"/>
        </w:rPr>
        <w:object w:dxaOrig="480" w:dyaOrig="400" w14:anchorId="5104CD03">
          <v:shape id="_x0000_i2367" type="#_x0000_t75" style="width:21.75pt;height:21.75pt" o:ole="">
            <v:imagedata r:id="rId2704" o:title=""/>
          </v:shape>
          <o:OLEObject Type="Embed" ProgID="Equation.DSMT4" ShapeID="_x0000_i2367" DrawAspect="Content" ObjectID="_1493632485" r:id="rId2705"/>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6" o:title=""/>
          </v:shape>
          <o:OLEObject Type="Embed" ProgID="Equation.DSMT4" ShapeID="_x0000_i2368" DrawAspect="Content" ObjectID="_1493632486" r:id="rId2707"/>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8" o:title=""/>
          </v:shape>
          <o:OLEObject Type="Embed" ProgID="Equation.DSMT4" ShapeID="_x0000_i2369" DrawAspect="Content" ObjectID="_1493632487" r:id="rId2709"/>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10" o:title=""/>
          </v:shape>
          <o:OLEObject Type="Embed" ProgID="Equation.DSMT4" ShapeID="_x0000_i2370" DrawAspect="Content" ObjectID="_1493632488" r:id="rId2711"/>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12" o:title=""/>
          </v:shape>
          <o:OLEObject Type="Embed" ProgID="Equation.DSMT4" ShapeID="_x0000_i2371" DrawAspect="Content" ObjectID="_1493632489" r:id="rId2713"/>
        </w:object>
      </w:r>
    </w:p>
    <w:p w14:paraId="56E68BE3" w14:textId="77777777" w:rsidR="002F3DF9" w:rsidRDefault="009D61A1" w:rsidP="002F3DF9">
      <w:pPr>
        <w:rPr>
          <w:ins w:id="1798" w:author="Gerard" w:date="2015-03-21T09:58:00Z"/>
        </w:rPr>
      </w:pPr>
      <w:r>
        <w:br w:type="page"/>
      </w:r>
    </w:p>
    <w:p w14:paraId="20E67075" w14:textId="7C39980D" w:rsidR="00D25725" w:rsidRDefault="00D25725">
      <w:pPr>
        <w:pStyle w:val="Heading2"/>
        <w:rPr>
          <w:ins w:id="1799" w:author="Gerard" w:date="2015-03-21T09:58:00Z"/>
        </w:rPr>
        <w:pPrChange w:id="1800" w:author="Gerard" w:date="2015-03-21T09:58:00Z">
          <w:pPr/>
        </w:pPrChange>
      </w:pPr>
      <w:bookmarkStart w:id="1801" w:name="_Toc289032593"/>
      <w:ins w:id="1802" w:author="Gerard" w:date="2015-03-21T09:58:00Z">
        <w:r>
          <w:lastRenderedPageBreak/>
          <w:t>Reactive Viscoelasticity</w:t>
        </w:r>
        <w:bookmarkEnd w:id="1801"/>
      </w:ins>
    </w:p>
    <w:p w14:paraId="66FA81EB" w14:textId="605DE764" w:rsidR="00D25725" w:rsidRDefault="00D25725" w:rsidP="002F3DF9">
      <w:pPr>
        <w:rPr>
          <w:ins w:id="1803" w:author="Gerard" w:date="2015-03-21T10:18:00Z"/>
        </w:rPr>
      </w:pPr>
      <w:ins w:id="1804" w:author="Gerard" w:date="2015-03-21T09:59:00Z">
        <w:r>
          <w:t>Reactive viscoelasticity models a material as a mixture of strong bonds, which are permanent, and weak bonds, which break and reform in response to loading</w:t>
        </w:r>
      </w:ins>
      <w:ins w:id="1805"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806" w:author="Gerard" w:date="2015-03-21T09:59:00Z">
        <w:r>
          <w:t xml:space="preserve">. Strong bonds produce the </w:t>
        </w:r>
      </w:ins>
      <w:ins w:id="1807" w:author="Gerard" w:date="2015-03-21T10:00:00Z">
        <w:r>
          <w:t xml:space="preserve">equilibrium </w:t>
        </w:r>
      </w:ins>
      <w:ins w:id="1808" w:author="Gerard" w:date="2015-03-21T09:59:00Z">
        <w:r>
          <w:t xml:space="preserve">elastic </w:t>
        </w:r>
      </w:ins>
      <w:ins w:id="1809" w:author="Gerard" w:date="2015-03-21T10:00:00Z">
        <w:r>
          <w:t xml:space="preserve">response, whereas weak bonds produce the transient viscous response.  </w:t>
        </w:r>
      </w:ins>
      <w:ins w:id="1810" w:author="Gerard" w:date="2015-03-21T10:12:00Z">
        <w:r w:rsidR="00A353EC">
          <w:t xml:space="preserve">Strong bonds are in a stress-free state when in their reference configuration </w:t>
        </w:r>
      </w:ins>
      <w:ins w:id="1811" w:author="Gerard" w:date="2015-03-21T10:13:00Z">
        <w:r w:rsidR="00A353EC" w:rsidRPr="00A353EC">
          <w:rPr>
            <w:position w:val="-4"/>
          </w:rPr>
          <w:object w:dxaOrig="260" w:dyaOrig="240" w14:anchorId="73A293CB">
            <v:shape id="_x0000_i2372" type="#_x0000_t75" style="width:14.25pt;height:14.25pt" o:ole="">
              <v:imagedata r:id="rId2714" o:title=""/>
            </v:shape>
            <o:OLEObject Type="Embed" ProgID="Equation.DSMT4" ShapeID="_x0000_i2372" DrawAspect="Content" ObjectID="_1493632490" r:id="rId2715"/>
          </w:object>
        </w:r>
      </w:ins>
      <w:ins w:id="1812" w:author="Gerard" w:date="2015-03-21T10:13:00Z">
        <w:r w:rsidR="00A353EC">
          <w:t xml:space="preserve">.  </w:t>
        </w:r>
      </w:ins>
      <w:ins w:id="1813" w:author="Gerard" w:date="2015-03-21T10:16:00Z">
        <w:r w:rsidR="00F77222">
          <w:t xml:space="preserve">Their deformation gradient is defined as usual, </w:t>
        </w:r>
      </w:ins>
      <w:ins w:id="1814" w:author="Gerard" w:date="2015-03-21T10:16:00Z">
        <w:r w:rsidR="00F77222" w:rsidRPr="007E2473">
          <w:rPr>
            <w:position w:val="-14"/>
          </w:rPr>
          <w:object w:dxaOrig="2240" w:dyaOrig="420" w14:anchorId="7B29CE2A">
            <v:shape id="_x0000_i2373" type="#_x0000_t75" style="width:115.45pt;height:21.75pt" o:ole="">
              <v:imagedata r:id="rId2716" o:title=""/>
            </v:shape>
            <o:OLEObject Type="Embed" ProgID="Equation.DSMT4" ShapeID="_x0000_i2373" DrawAspect="Content" ObjectID="_1493632491" r:id="rId2717"/>
          </w:object>
        </w:r>
      </w:ins>
      <w:ins w:id="1815" w:author="Gerard" w:date="2015-03-21T10:16:00Z">
        <w:r w:rsidR="00F77222">
          <w:t xml:space="preserve">.  </w:t>
        </w:r>
      </w:ins>
      <w:ins w:id="1816" w:author="Gerard" w:date="2015-03-21T10:10:00Z">
        <w:r w:rsidR="00A353EC">
          <w:t>When w</w:t>
        </w:r>
      </w:ins>
      <w:ins w:id="1817" w:author="Gerard" w:date="2015-03-21T10:09:00Z">
        <w:r>
          <w:t>eak bonds break in response to loading</w:t>
        </w:r>
      </w:ins>
      <w:ins w:id="1818" w:author="Gerard" w:date="2015-03-21T10:11:00Z">
        <w:r w:rsidR="00A353EC">
          <w:t xml:space="preserve"> at some time </w:t>
        </w:r>
      </w:ins>
      <w:ins w:id="1819" w:author="Gerard" w:date="2015-03-21T10:11:00Z">
        <w:r w:rsidR="00A353EC" w:rsidRPr="00A353EC">
          <w:rPr>
            <w:position w:val="-4"/>
          </w:rPr>
          <w:object w:dxaOrig="200" w:dyaOrig="200" w14:anchorId="3BBFD43D">
            <v:shape id="_x0000_i2374" type="#_x0000_t75" style="width:7.45pt;height:7.45pt" o:ole="">
              <v:imagedata r:id="rId2718" o:title=""/>
            </v:shape>
            <o:OLEObject Type="Embed" ProgID="Equation.DSMT4" ShapeID="_x0000_i2374" DrawAspect="Content" ObjectID="_1493632492" r:id="rId2719"/>
          </w:object>
        </w:r>
      </w:ins>
      <w:ins w:id="1820" w:author="Gerard" w:date="2015-03-21T10:10:00Z">
        <w:r w:rsidR="00A353EC">
          <w:t>, they</w:t>
        </w:r>
      </w:ins>
      <w:ins w:id="1821" w:author="Gerard" w:date="2015-03-21T10:09:00Z">
        <w:r>
          <w:t xml:space="preserve"> reform</w:t>
        </w:r>
      </w:ins>
      <w:ins w:id="1822" w:author="Gerard" w:date="2015-03-21T10:10:00Z">
        <w:r>
          <w:t xml:space="preserve"> </w:t>
        </w:r>
      </w:ins>
      <w:ins w:id="1823" w:author="Gerard" w:date="2015-03-21T10:11:00Z">
        <w:r w:rsidR="00A353EC">
          <w:t xml:space="preserve">instantaneously </w:t>
        </w:r>
      </w:ins>
      <w:ins w:id="1824" w:author="Gerard" w:date="2015-03-21T10:10:00Z">
        <w:r>
          <w:t>in a stress</w:t>
        </w:r>
        <w:r w:rsidR="00A353EC">
          <w:t xml:space="preserve">-free configuration </w:t>
        </w:r>
      </w:ins>
      <w:ins w:id="1825" w:author="Gerard" w:date="2015-03-21T10:12:00Z">
        <w:r w:rsidR="00A353EC" w:rsidRPr="00A353EC">
          <w:rPr>
            <w:position w:val="-4"/>
          </w:rPr>
          <w:object w:dxaOrig="340" w:dyaOrig="320" w14:anchorId="6A6E97B9">
            <v:shape id="_x0000_i2375" type="#_x0000_t75" style="width:14.25pt;height:14.25pt" o:ole="">
              <v:imagedata r:id="rId2720" o:title=""/>
            </v:shape>
            <o:OLEObject Type="Embed" ProgID="Equation.DSMT4" ShapeID="_x0000_i2375" DrawAspect="Content" ObjectID="_1493632493" r:id="rId2721"/>
          </w:object>
        </w:r>
      </w:ins>
      <w:ins w:id="1826" w:author="Gerard" w:date="2015-03-21T10:12:00Z">
        <w:r w:rsidR="00A353EC">
          <w:t xml:space="preserve"> </w:t>
        </w:r>
      </w:ins>
      <w:ins w:id="1827" w:author="Gerard" w:date="2015-03-21T10:11:00Z">
        <w:r w:rsidR="00A353EC">
          <w:t xml:space="preserve">that coincides with the current configuration </w:t>
        </w:r>
      </w:ins>
      <w:ins w:id="1828" w:author="Gerard" w:date="2015-03-21T10:12:00Z">
        <w:r w:rsidR="00A353EC">
          <w:t xml:space="preserve">at time </w:t>
        </w:r>
      </w:ins>
      <w:ins w:id="1829" w:author="Gerard" w:date="2015-03-21T10:12:00Z">
        <w:r w:rsidR="00A353EC" w:rsidRPr="00A353EC">
          <w:rPr>
            <w:position w:val="-4"/>
          </w:rPr>
          <w:object w:dxaOrig="200" w:dyaOrig="200" w14:anchorId="689227DA">
            <v:shape id="_x0000_i2376" type="#_x0000_t75" style="width:7.45pt;height:7.45pt" o:ole="">
              <v:imagedata r:id="rId2722" o:title=""/>
            </v:shape>
            <o:OLEObject Type="Embed" ProgID="Equation.DSMT4" ShapeID="_x0000_i2376" DrawAspect="Content" ObjectID="_1493632494" r:id="rId2723"/>
          </w:object>
        </w:r>
      </w:ins>
      <w:ins w:id="1830" w:author="Gerard" w:date="2015-03-21T10:11:00Z">
        <w:r w:rsidR="00A353EC">
          <w:t xml:space="preserve">, </w:t>
        </w:r>
      </w:ins>
      <w:ins w:id="1831" w:author="Gerard" w:date="2015-03-21T10:14:00Z">
        <w:r w:rsidR="00A353EC">
          <w:t>t</w:t>
        </w:r>
      </w:ins>
      <w:ins w:id="1832" w:author="Gerard" w:date="2015-03-21T10:13:00Z">
        <w:r w:rsidR="00A353EC">
          <w:t xml:space="preserve">hus, </w:t>
        </w:r>
      </w:ins>
      <w:ins w:id="1833" w:author="Gerard" w:date="2015-03-21T10:13:00Z">
        <w:r w:rsidR="00A353EC" w:rsidRPr="007E2473">
          <w:rPr>
            <w:position w:val="-14"/>
          </w:rPr>
          <w:object w:dxaOrig="1320" w:dyaOrig="420" w14:anchorId="5461EFE0">
            <v:shape id="_x0000_i2377" type="#_x0000_t75" style="width:64.55pt;height:21.75pt" o:ole="">
              <v:imagedata r:id="rId2724" o:title=""/>
            </v:shape>
            <o:OLEObject Type="Embed" ProgID="Equation.DSMT4" ShapeID="_x0000_i2377" DrawAspect="Content" ObjectID="_1493632495" r:id="rId2725"/>
          </w:object>
        </w:r>
      </w:ins>
      <w:ins w:id="1834" w:author="Gerard" w:date="2015-03-21T10:14:00Z">
        <w:r w:rsidR="00A353EC">
          <w:t>.</w:t>
        </w:r>
        <w:r w:rsidR="00F77222">
          <w:t xml:space="preserve">  </w:t>
        </w:r>
      </w:ins>
      <w:ins w:id="1835" w:author="Gerard" w:date="2015-03-21T13:20:00Z">
        <w:r w:rsidR="00531BEB">
          <w:t>Therefore</w:t>
        </w:r>
      </w:ins>
      <w:ins w:id="1836" w:author="Gerard" w:date="2015-03-21T10:42:00Z">
        <w:r w:rsidR="00731A28">
          <w:t xml:space="preserve">, a reaction transforms intact loaded bonds into reformed unloaded bonds.  </w:t>
        </w:r>
      </w:ins>
      <w:ins w:id="1837" w:author="Gerard" w:date="2015-03-21T10:14:00Z">
        <w:r w:rsidR="00F77222">
          <w:t xml:space="preserve">Weak bonds that reform at time </w:t>
        </w:r>
      </w:ins>
      <w:ins w:id="1838" w:author="Gerard" w:date="2015-03-21T10:14:00Z">
        <w:r w:rsidR="00F77222" w:rsidRPr="00F77222">
          <w:rPr>
            <w:position w:val="-4"/>
          </w:rPr>
          <w:object w:dxaOrig="200" w:dyaOrig="200" w14:anchorId="41639E99">
            <v:shape id="_x0000_i2378" type="#_x0000_t75" style="width:7.45pt;height:7.45pt" o:ole="">
              <v:imagedata r:id="rId2726" o:title=""/>
            </v:shape>
            <o:OLEObject Type="Embed" ProgID="Equation.DSMT4" ShapeID="_x0000_i2378" DrawAspect="Content" ObjectID="_1493632496" r:id="rId2727"/>
          </w:object>
        </w:r>
      </w:ins>
      <w:ins w:id="1839" w:author="Gerard" w:date="2015-03-21T10:14:00Z">
        <w:r w:rsidR="00F77222">
          <w:t xml:space="preserve"> may be called </w:t>
        </w:r>
      </w:ins>
      <w:ins w:id="1840" w:author="Gerard" w:date="2015-03-21T10:14:00Z">
        <w:r w:rsidR="00F77222" w:rsidRPr="00F77222">
          <w:rPr>
            <w:position w:val="-4"/>
          </w:rPr>
          <w:object w:dxaOrig="380" w:dyaOrig="200" w14:anchorId="3E0F6237">
            <v:shape id="_x0000_i2379" type="#_x0000_t75" style="width:21.75pt;height:7.45pt" o:ole="">
              <v:imagedata r:id="rId2728" o:title=""/>
            </v:shape>
            <o:OLEObject Type="Embed" ProgID="Equation.DSMT4" ShapeID="_x0000_i2379" DrawAspect="Content" ObjectID="_1493632497" r:id="rId2729"/>
          </w:object>
        </w:r>
      </w:ins>
      <w:ins w:id="1841" w:author="Gerard" w:date="2015-03-21T10:15:00Z">
        <w:r w:rsidR="00F77222">
          <w:t>generation bonds.</w:t>
        </w:r>
      </w:ins>
      <w:ins w:id="1842" w:author="Gerard" w:date="2015-03-21T10:17:00Z">
        <w:r w:rsidR="00F77222">
          <w:t xml:space="preserve">  The deformation gradient of </w:t>
        </w:r>
      </w:ins>
      <w:ins w:id="1843" w:author="Gerard" w:date="2015-03-21T10:18:00Z">
        <w:r w:rsidR="00F77222" w:rsidRPr="00F77222">
          <w:rPr>
            <w:position w:val="-4"/>
          </w:rPr>
          <w:object w:dxaOrig="380" w:dyaOrig="200" w14:anchorId="795008F4">
            <v:shape id="_x0000_i2380" type="#_x0000_t75" style="width:21.75pt;height:7.45pt" o:ole="">
              <v:imagedata r:id="rId2730" o:title=""/>
            </v:shape>
            <o:OLEObject Type="Embed" ProgID="Equation.DSMT4" ShapeID="_x0000_i2380" DrawAspect="Content" ObjectID="_1493632498" r:id="rId2731"/>
          </w:object>
        </w:r>
      </w:ins>
      <w:ins w:id="1844" w:author="Gerard" w:date="2015-03-21T10:18:00Z">
        <w:r w:rsidR="00F77222">
          <w:t xml:space="preserve">generation </w:t>
        </w:r>
      </w:ins>
      <w:ins w:id="1845" w:author="Gerard" w:date="2015-03-21T10:17:00Z">
        <w:r w:rsidR="00F77222">
          <w:t xml:space="preserve">weak bonds relative to their reference configuration </w:t>
        </w:r>
      </w:ins>
      <w:ins w:id="1846" w:author="Gerard" w:date="2015-03-21T10:17:00Z">
        <w:r w:rsidR="00F77222" w:rsidRPr="00F77222">
          <w:rPr>
            <w:position w:val="-4"/>
          </w:rPr>
          <w:object w:dxaOrig="340" w:dyaOrig="320" w14:anchorId="0CDD3F2D">
            <v:shape id="_x0000_i2381" type="#_x0000_t75" style="width:14.25pt;height:14.25pt" o:ole="">
              <v:imagedata r:id="rId2732" o:title=""/>
            </v:shape>
            <o:OLEObject Type="Embed" ProgID="Equation.DSMT4" ShapeID="_x0000_i2381" DrawAspect="Content" ObjectID="_1493632499" r:id="rId2733"/>
          </w:object>
        </w:r>
      </w:ins>
      <w:ins w:id="1847" w:author="Gerard" w:date="2015-03-21T10:17:00Z">
        <w:r w:rsidR="00F77222">
          <w:t xml:space="preserve"> is denoted by </w:t>
        </w:r>
      </w:ins>
      <w:ins w:id="1848" w:author="Gerard" w:date="2015-03-21T10:17:00Z">
        <w:r w:rsidR="00F77222" w:rsidRPr="007E2473">
          <w:rPr>
            <w:position w:val="-14"/>
          </w:rPr>
          <w:object w:dxaOrig="840" w:dyaOrig="420" w14:anchorId="33177BF0">
            <v:shape id="_x0000_i2382" type="#_x0000_t75" style="width:43.45pt;height:21.75pt" o:ole="">
              <v:imagedata r:id="rId2734" o:title=""/>
            </v:shape>
            <o:OLEObject Type="Embed" ProgID="Equation.DSMT4" ShapeID="_x0000_i2382" DrawAspect="Content" ObjectID="_1493632500" r:id="rId2735"/>
          </w:object>
        </w:r>
      </w:ins>
      <w:ins w:id="1849" w:author="Gerard" w:date="2015-03-21T10:17:00Z">
        <w:r w:rsidR="00F77222">
          <w:t>, which may be evaluated from the chain rule,</w:t>
        </w:r>
      </w:ins>
    </w:p>
    <w:p w14:paraId="4DA274AF" w14:textId="799C5119" w:rsidR="00F77222" w:rsidRDefault="00F77222">
      <w:pPr>
        <w:pStyle w:val="MTDisplayEquation"/>
        <w:rPr>
          <w:ins w:id="1850" w:author="Gerard" w:date="2015-03-21T10:09:00Z"/>
        </w:rPr>
        <w:pPrChange w:id="1851" w:author="Gerard" w:date="2015-03-21T10:19:00Z">
          <w:pPr/>
        </w:pPrChange>
      </w:pPr>
      <w:ins w:id="1852" w:author="Gerard" w:date="2015-03-21T10:18:00Z">
        <w:r>
          <w:tab/>
        </w:r>
      </w:ins>
      <w:ins w:id="1853" w:author="Gerard" w:date="2015-03-21T10:18:00Z">
        <w:r w:rsidRPr="007E2473">
          <w:rPr>
            <w:position w:val="-14"/>
          </w:rPr>
          <w:object w:dxaOrig="2580" w:dyaOrig="420" w14:anchorId="12622D01">
            <v:shape id="_x0000_i2383" type="#_x0000_t75" style="width:129.75pt;height:21.75pt" o:ole="">
              <v:imagedata r:id="rId2736" o:title=""/>
            </v:shape>
            <o:OLEObject Type="Embed" ProgID="Equation.DSMT4" ShapeID="_x0000_i2383" DrawAspect="Content" ObjectID="_1493632501" r:id="rId2737"/>
          </w:object>
        </w:r>
      </w:ins>
      <w:ins w:id="1854" w:author="Gerard" w:date="2015-03-21T10:18:00Z">
        <w:r>
          <w:t xml:space="preserve"> </w:t>
        </w:r>
        <w:r>
          <w:tab/>
        </w:r>
        <w:del w:id="1855"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56" w:author="rawlins" w:date="2015-05-19T16:38:00Z">
        <w:r w:rsidDel="00A924E1">
          <w:fldChar w:fldCharType="end"/>
        </w:r>
      </w:del>
      <w:bookmarkStart w:id="1857" w:name="ZEqnNum403837"/>
      <w:ins w:id="1858" w:author="Gerard" w:date="2015-03-21T10:18:00Z">
        <w:del w:id="1859" w:author="rawlins" w:date="2015-05-19T16:38:00Z">
          <w:r w:rsidDel="00A924E1">
            <w:delInstrText>(</w:delInstrText>
          </w:r>
          <w:r w:rsidDel="00A924E1">
            <w:fldChar w:fldCharType="begin"/>
          </w:r>
          <w:r w:rsidDel="00A924E1">
            <w:delInstrText xml:space="preserve"> SEQ MTSec \c \* Arabic \* MERGEFORMAT </w:delInstrText>
          </w:r>
        </w:del>
      </w:ins>
      <w:del w:id="1860" w:author="rawlins" w:date="2015-05-19T16:38:00Z">
        <w:r w:rsidDel="00A924E1">
          <w:fldChar w:fldCharType="end"/>
        </w:r>
      </w:del>
      <w:ins w:id="1861" w:author="Gerard" w:date="2015-03-21T10:18:00Z">
        <w:del w:id="1862" w:author="rawlins" w:date="2015-05-19T16:38:00Z">
          <w:r w:rsidDel="00A924E1">
            <w:delInstrText>.</w:delInstrText>
          </w:r>
          <w:r w:rsidDel="00A924E1">
            <w:fldChar w:fldCharType="begin"/>
          </w:r>
          <w:r w:rsidDel="00A924E1">
            <w:delInstrText xml:space="preserve"> SEQ MTEqn \c \* Arabic \* MERGEFORMAT </w:delInstrText>
          </w:r>
        </w:del>
      </w:ins>
      <w:del w:id="1863" w:author="rawlins" w:date="2015-05-19T16:38:00Z">
        <w:r w:rsidDel="00A924E1">
          <w:fldChar w:fldCharType="separate"/>
        </w:r>
      </w:del>
      <w:ins w:id="1864" w:author="Gerard" w:date="2015-05-06T12:49:00Z">
        <w:del w:id="1865" w:author="rawlins" w:date="2015-05-19T16:10:00Z">
          <w:r w:rsidR="00E3755C" w:rsidDel="00752FD5">
            <w:rPr>
              <w:noProof/>
            </w:rPr>
            <w:delInstrText>86</w:delInstrText>
          </w:r>
        </w:del>
      </w:ins>
      <w:ins w:id="1866" w:author="Gerard" w:date="2015-03-21T10:18:00Z">
        <w:del w:id="1867" w:author="rawlins" w:date="2015-05-19T16:38:00Z">
          <w:r w:rsidDel="00A924E1">
            <w:fldChar w:fldCharType="end"/>
          </w:r>
          <w:r w:rsidDel="00A924E1">
            <w:delInstrText>)</w:delInstrText>
          </w:r>
          <w:bookmarkEnd w:id="1857"/>
          <w:r w:rsidDel="00A924E1">
            <w:fldChar w:fldCharType="end"/>
          </w:r>
        </w:del>
      </w:ins>
      <w:ins w:id="1868"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869" w:name="ZEqnNum360094"/>
        <w:r w:rsidR="00A924E1">
          <w:instrText>(</w:instrText>
        </w:r>
        <w:r w:rsidR="00A924E1">
          <w:fldChar w:fldCharType="begin"/>
        </w:r>
        <w:r w:rsidR="00A924E1">
          <w:instrText xml:space="preserve"> SEQ MTSec \c \* Arabic \* MERGEFORMAT </w:instrText>
        </w:r>
      </w:ins>
      <w:r w:rsidR="00A924E1">
        <w:fldChar w:fldCharType="separate"/>
      </w:r>
      <w:ins w:id="1870" w:author="rawlins" w:date="2015-05-19T17:23:00Z">
        <w:r w:rsidR="00D3178E">
          <w:rPr>
            <w:noProof/>
          </w:rPr>
          <w:instrText>5</w:instrText>
        </w:r>
      </w:ins>
      <w:ins w:id="1871"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72" w:author="rawlins" w:date="2015-05-19T17:23:00Z">
        <w:r w:rsidR="00D3178E">
          <w:rPr>
            <w:noProof/>
          </w:rPr>
          <w:instrText>91</w:instrText>
        </w:r>
      </w:ins>
      <w:ins w:id="1873" w:author="rawlins" w:date="2015-05-19T16:38:00Z">
        <w:r w:rsidR="00A924E1">
          <w:fldChar w:fldCharType="end"/>
        </w:r>
        <w:r w:rsidR="00A924E1">
          <w:instrText>)</w:instrText>
        </w:r>
        <w:bookmarkEnd w:id="1869"/>
        <w:r w:rsidR="00A924E1">
          <w:fldChar w:fldCharType="end"/>
        </w:r>
      </w:ins>
    </w:p>
    <w:p w14:paraId="15045206" w14:textId="605091B5" w:rsidR="008F4FC8" w:rsidRDefault="008F4FC8" w:rsidP="002F3DF9">
      <w:pPr>
        <w:rPr>
          <w:ins w:id="1874" w:author="Gerard" w:date="2015-03-21T10:21:00Z"/>
        </w:rPr>
      </w:pPr>
      <w:ins w:id="1875" w:author="Gerard" w:date="2015-03-21T10:21:00Z">
        <w:r>
          <w:t xml:space="preserve">The strain energy density </w:t>
        </w:r>
      </w:ins>
      <w:ins w:id="1876" w:author="Gerard" w:date="2015-03-21T10:21:00Z">
        <w:r w:rsidRPr="007E2473">
          <w:rPr>
            <w:position w:val="-12"/>
          </w:rPr>
          <w:object w:dxaOrig="340" w:dyaOrig="380" w14:anchorId="53C089EF">
            <v:shape id="_x0000_i2384" type="#_x0000_t75" style="width:14.25pt;height:21.75pt" o:ole="">
              <v:imagedata r:id="rId2738" o:title=""/>
            </v:shape>
            <o:OLEObject Type="Embed" ProgID="Equation.DSMT4" ShapeID="_x0000_i2384" DrawAspect="Content" ObjectID="_1493632502" r:id="rId2739"/>
          </w:object>
        </w:r>
      </w:ins>
      <w:ins w:id="1877" w:author="Gerard" w:date="2015-03-21T10:21:00Z">
        <w:r>
          <w:t xml:space="preserve"> in a reactive viscoelastic material is given by</w:t>
        </w:r>
      </w:ins>
    </w:p>
    <w:p w14:paraId="0DF2AA31" w14:textId="5D5435DE" w:rsidR="008F4FC8" w:rsidRDefault="008F4FC8">
      <w:pPr>
        <w:pStyle w:val="MTDisplayEquation"/>
        <w:rPr>
          <w:ins w:id="1878" w:author="Gerard" w:date="2015-03-21T10:21:00Z"/>
        </w:rPr>
        <w:pPrChange w:id="1879" w:author="Gerard" w:date="2015-03-21T10:21:00Z">
          <w:pPr/>
        </w:pPrChange>
      </w:pPr>
      <w:ins w:id="1880" w:author="Gerard" w:date="2015-03-21T10:21:00Z">
        <w:r>
          <w:tab/>
        </w:r>
      </w:ins>
      <w:ins w:id="1881" w:author="Gerard" w:date="2015-03-21T10:21:00Z">
        <w:r w:rsidRPr="007E2473">
          <w:rPr>
            <w:position w:val="-28"/>
          </w:rPr>
          <w:object w:dxaOrig="3040" w:dyaOrig="580" w14:anchorId="5EF36CF8">
            <v:shape id="_x0000_i2385" type="#_x0000_t75" style="width:151.45pt;height:28.55pt" o:ole="">
              <v:imagedata r:id="rId2740" o:title=""/>
            </v:shape>
            <o:OLEObject Type="Embed" ProgID="Equation.DSMT4" ShapeID="_x0000_i2385" DrawAspect="Content" ObjectID="_1493632503" r:id="rId2741"/>
          </w:object>
        </w:r>
      </w:ins>
      <w:ins w:id="1882" w:author="Gerard" w:date="2015-03-21T10:21:00Z">
        <w:r>
          <w:t xml:space="preserve"> </w:t>
        </w:r>
        <w:r>
          <w:tab/>
        </w:r>
        <w:del w:id="1883"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84" w:author="rawlins" w:date="2015-05-19T16:38:00Z">
        <w:r w:rsidDel="00A924E1">
          <w:fldChar w:fldCharType="end"/>
        </w:r>
      </w:del>
      <w:ins w:id="1885" w:author="Gerard" w:date="2015-03-21T10:21:00Z">
        <w:del w:id="1886" w:author="rawlins" w:date="2015-05-19T16:38:00Z">
          <w:r w:rsidDel="00A924E1">
            <w:delInstrText>(</w:delInstrText>
          </w:r>
          <w:r w:rsidDel="00A924E1">
            <w:fldChar w:fldCharType="begin"/>
          </w:r>
          <w:r w:rsidDel="00A924E1">
            <w:delInstrText xml:space="preserve"> SEQ MTSec \c \* Arabic \* MERGEFORMAT </w:delInstrText>
          </w:r>
        </w:del>
      </w:ins>
      <w:del w:id="1887" w:author="rawlins" w:date="2015-05-19T16:38:00Z">
        <w:r w:rsidDel="00A924E1">
          <w:fldChar w:fldCharType="end"/>
        </w:r>
      </w:del>
      <w:ins w:id="1888" w:author="Gerard" w:date="2015-03-21T10:21:00Z">
        <w:del w:id="1889" w:author="rawlins" w:date="2015-05-19T16:38:00Z">
          <w:r w:rsidDel="00A924E1">
            <w:delInstrText>.</w:delInstrText>
          </w:r>
          <w:r w:rsidDel="00A924E1">
            <w:fldChar w:fldCharType="begin"/>
          </w:r>
          <w:r w:rsidDel="00A924E1">
            <w:delInstrText xml:space="preserve"> SEQ MTEqn \c \* Arabic \* MERGEFORMAT </w:delInstrText>
          </w:r>
        </w:del>
      </w:ins>
      <w:del w:id="1890" w:author="rawlins" w:date="2015-05-19T16:38:00Z">
        <w:r w:rsidDel="00A924E1">
          <w:fldChar w:fldCharType="separate"/>
        </w:r>
      </w:del>
      <w:ins w:id="1891" w:author="Gerard" w:date="2015-05-06T12:49:00Z">
        <w:del w:id="1892" w:author="rawlins" w:date="2015-05-19T16:10:00Z">
          <w:r w:rsidR="00E3755C" w:rsidDel="00752FD5">
            <w:rPr>
              <w:noProof/>
            </w:rPr>
            <w:delInstrText>87</w:delInstrText>
          </w:r>
        </w:del>
      </w:ins>
      <w:ins w:id="1893" w:author="Gerard" w:date="2015-03-21T10:21:00Z">
        <w:del w:id="1894" w:author="rawlins" w:date="2015-05-19T16:38:00Z">
          <w:r w:rsidDel="00A924E1">
            <w:fldChar w:fldCharType="end"/>
          </w:r>
          <w:r w:rsidDel="00A924E1">
            <w:delInstrText>)</w:delInstrText>
          </w:r>
          <w:r w:rsidDel="00A924E1">
            <w:fldChar w:fldCharType="end"/>
          </w:r>
        </w:del>
      </w:ins>
      <w:ins w:id="1895"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896" w:author="rawlins" w:date="2015-05-19T17:23:00Z">
        <w:r w:rsidR="00D3178E">
          <w:rPr>
            <w:noProof/>
          </w:rPr>
          <w:instrText>5</w:instrText>
        </w:r>
      </w:ins>
      <w:ins w:id="1897"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98" w:author="rawlins" w:date="2015-05-19T17:23:00Z">
        <w:r w:rsidR="00D3178E">
          <w:rPr>
            <w:noProof/>
          </w:rPr>
          <w:instrText>92</w:instrText>
        </w:r>
      </w:ins>
      <w:ins w:id="1899"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00" w:author="Gerard" w:date="2015-03-21T10:01:00Z"/>
        </w:rPr>
      </w:pPr>
      <w:ins w:id="1901" w:author="Gerard" w:date="2015-03-21T10:22:00Z">
        <w:r>
          <w:t xml:space="preserve">where </w:t>
        </w:r>
      </w:ins>
      <w:ins w:id="1902" w:author="Gerard" w:date="2015-03-21T10:22:00Z">
        <w:r w:rsidRPr="007E2473">
          <w:rPr>
            <w:position w:val="-12"/>
          </w:rPr>
          <w:object w:dxaOrig="340" w:dyaOrig="400" w14:anchorId="02512260">
            <v:shape id="_x0000_i2386" type="#_x0000_t75" style="width:14.25pt;height:21.75pt" o:ole="">
              <v:imagedata r:id="rId2742" o:title=""/>
            </v:shape>
            <o:OLEObject Type="Embed" ProgID="Equation.DSMT4" ShapeID="_x0000_i2386" DrawAspect="Content" ObjectID="_1493632504" r:id="rId2743"/>
          </w:object>
        </w:r>
      </w:ins>
      <w:ins w:id="1903" w:author="Gerard" w:date="2015-03-21T10:22:00Z">
        <w:r>
          <w:t xml:space="preserve"> is the strain energy density of strong bonds and </w:t>
        </w:r>
      </w:ins>
      <w:ins w:id="1904" w:author="Gerard" w:date="2015-03-21T10:23:00Z">
        <w:r w:rsidRPr="007E2473">
          <w:rPr>
            <w:position w:val="-12"/>
          </w:rPr>
          <w:object w:dxaOrig="360" w:dyaOrig="400" w14:anchorId="631B3E1A">
            <v:shape id="_x0000_i2387" type="#_x0000_t75" style="width:14.25pt;height:21.75pt" o:ole="">
              <v:imagedata r:id="rId2744" o:title=""/>
            </v:shape>
            <o:OLEObject Type="Embed" ProgID="Equation.DSMT4" ShapeID="_x0000_i2387" DrawAspect="Content" ObjectID="_1493632505" r:id="rId2745"/>
          </w:object>
        </w:r>
      </w:ins>
      <w:ins w:id="1905" w:author="Gerard" w:date="2015-03-21T10:23:00Z">
        <w:r>
          <w:t xml:space="preserve"> is the strain energy density of weak bonds, when they all </w:t>
        </w:r>
      </w:ins>
      <w:ins w:id="1906" w:author="Gerard" w:date="2015-03-21T13:22:00Z">
        <w:r w:rsidR="003D7647">
          <w:t>belong to the same generation</w:t>
        </w:r>
      </w:ins>
      <w:ins w:id="1907" w:author="Gerard" w:date="2015-03-21T10:23:00Z">
        <w:r>
          <w:t xml:space="preserve">.  </w:t>
        </w:r>
      </w:ins>
      <w:ins w:id="1908" w:author="Gerard" w:date="2015-03-21T10:24:00Z">
        <w:r>
          <w:t xml:space="preserve">In this expression, </w:t>
        </w:r>
      </w:ins>
      <w:ins w:id="1909" w:author="Gerard" w:date="2015-03-21T10:24:00Z">
        <w:r w:rsidRPr="006A2D15">
          <w:rPr>
            <w:position w:val="-14"/>
          </w:rPr>
          <w:object w:dxaOrig="860" w:dyaOrig="420" w14:anchorId="473ADCFE">
            <v:shape id="_x0000_i2388" type="#_x0000_t75" style="width:43.45pt;height:21.75pt" o:ole="">
              <v:imagedata r:id="rId2746" o:title=""/>
            </v:shape>
            <o:OLEObject Type="Embed" ProgID="Equation.DSMT4" ShapeID="_x0000_i2388" DrawAspect="Content" ObjectID="_1493632506" r:id="rId2747"/>
          </w:object>
        </w:r>
      </w:ins>
      <w:ins w:id="1910" w:author="Gerard" w:date="2015-03-21T10:25:00Z">
        <w:r>
          <w:t xml:space="preserve"> is t</w:t>
        </w:r>
      </w:ins>
      <w:ins w:id="1911" w:author="Gerard" w:date="2015-03-21T10:24:00Z">
        <w:r>
          <w:t xml:space="preserve">he mass fraction of </w:t>
        </w:r>
      </w:ins>
      <w:ins w:id="1912" w:author="Gerard" w:date="2015-03-21T10:24:00Z">
        <w:r w:rsidRPr="008F4FC8">
          <w:rPr>
            <w:position w:val="-4"/>
          </w:rPr>
          <w:object w:dxaOrig="380" w:dyaOrig="200" w14:anchorId="6AA7054E">
            <v:shape id="_x0000_i2389" type="#_x0000_t75" style="width:21.75pt;height:7.45pt" o:ole="">
              <v:imagedata r:id="rId2748" o:title=""/>
            </v:shape>
            <o:OLEObject Type="Embed" ProgID="Equation.DSMT4" ShapeID="_x0000_i2389" DrawAspect="Content" ObjectID="_1493632507" r:id="rId2749"/>
          </w:object>
        </w:r>
      </w:ins>
      <w:ins w:id="1913" w:author="Gerard" w:date="2015-03-21T10:24:00Z">
        <w:r>
          <w:t>generation weak bonds</w:t>
        </w:r>
      </w:ins>
      <w:ins w:id="1914" w:author="Gerard" w:date="2015-03-21T10:25:00Z">
        <w:r>
          <w:t>, which evolves over time as described below</w:t>
        </w:r>
      </w:ins>
      <w:ins w:id="1915" w:author="Gerard" w:date="2015-03-21T10:24:00Z">
        <w:r>
          <w:t>.</w:t>
        </w:r>
      </w:ins>
      <w:ins w:id="1916" w:author="Gerard" w:date="2015-03-21T10:26:00Z">
        <w:r>
          <w:t xml:space="preserve">  The summation is taken over all generations </w:t>
        </w:r>
      </w:ins>
      <w:ins w:id="1917" w:author="Gerard" w:date="2015-03-21T10:26:00Z">
        <w:r w:rsidRPr="00F77222">
          <w:rPr>
            <w:position w:val="-4"/>
          </w:rPr>
          <w:object w:dxaOrig="200" w:dyaOrig="200" w14:anchorId="6457A565">
            <v:shape id="_x0000_i2390" type="#_x0000_t75" style="width:7.45pt;height:7.45pt" o:ole="">
              <v:imagedata r:id="rId2750" o:title=""/>
            </v:shape>
            <o:OLEObject Type="Embed" ProgID="Equation.DSMT4" ShapeID="_x0000_i2390" DrawAspect="Content" ObjectID="_1493632508" r:id="rId2751"/>
          </w:object>
        </w:r>
      </w:ins>
      <w:ins w:id="1918" w:author="Gerard" w:date="2015-03-21T10:26:00Z">
        <w:r>
          <w:t xml:space="preserve"> that were created prior to the current time </w:t>
        </w:r>
      </w:ins>
      <w:ins w:id="1919" w:author="Gerard" w:date="2015-03-21T10:26:00Z">
        <w:r w:rsidRPr="008F4FC8">
          <w:rPr>
            <w:position w:val="-4"/>
          </w:rPr>
          <w:object w:dxaOrig="140" w:dyaOrig="220" w14:anchorId="11710968">
            <v:shape id="_x0000_i2391" type="#_x0000_t75" style="width:7.45pt;height:14.25pt" o:ole="">
              <v:imagedata r:id="rId2752" o:title=""/>
            </v:shape>
            <o:OLEObject Type="Embed" ProgID="Equation.DSMT4" ShapeID="_x0000_i2391" DrawAspect="Content" ObjectID="_1493632509" r:id="rId2753"/>
          </w:object>
        </w:r>
      </w:ins>
      <w:ins w:id="1920" w:author="Gerard" w:date="2015-03-21T10:26:00Z">
        <w:r>
          <w:t>.</w:t>
        </w:r>
      </w:ins>
      <w:ins w:id="1921" w:author="Gerard" w:date="2015-03-21T10:25:00Z">
        <w:r>
          <w:t xml:space="preserve">  </w:t>
        </w:r>
      </w:ins>
      <w:ins w:id="1922" w:author="Gerard" w:date="2015-03-21T10:00:00Z">
        <w:r w:rsidR="00D25725">
          <w:t xml:space="preserve">The Cauchy stress </w:t>
        </w:r>
      </w:ins>
      <w:ins w:id="1923" w:author="Gerard" w:date="2015-03-21T10:03:00Z">
        <w:r w:rsidR="00D25725" w:rsidRPr="007E2473">
          <w:rPr>
            <w:position w:val="-6"/>
          </w:rPr>
          <w:object w:dxaOrig="240" w:dyaOrig="240" w14:anchorId="2A21D649">
            <v:shape id="_x0000_i2392" type="#_x0000_t75" style="width:14.25pt;height:14.25pt" o:ole="">
              <v:imagedata r:id="rId2754" o:title=""/>
            </v:shape>
            <o:OLEObject Type="Embed" ProgID="Equation.DSMT4" ShapeID="_x0000_i2392" DrawAspect="Content" ObjectID="_1493632510" r:id="rId2755"/>
          </w:object>
        </w:r>
      </w:ins>
      <w:ins w:id="1924" w:author="Gerard" w:date="2015-03-21T10:03:00Z">
        <w:r w:rsidR="00D25725">
          <w:t xml:space="preserve"> </w:t>
        </w:r>
      </w:ins>
      <w:ins w:id="1925" w:author="Gerard" w:date="2015-03-21T10:00:00Z">
        <w:r w:rsidR="00D25725">
          <w:t xml:space="preserve">in a reactive viscoelastic material is </w:t>
        </w:r>
      </w:ins>
      <w:ins w:id="1926" w:author="Gerard" w:date="2015-03-21T10:25:00Z">
        <w:r>
          <w:t xml:space="preserve">similarly </w:t>
        </w:r>
      </w:ins>
      <w:ins w:id="1927" w:author="Gerard" w:date="2015-03-21T10:00:00Z">
        <w:r w:rsidR="00D25725">
          <w:t>given by</w:t>
        </w:r>
      </w:ins>
    </w:p>
    <w:p w14:paraId="0064A955" w14:textId="38E39D08" w:rsidR="00D25725" w:rsidRDefault="00D25725">
      <w:pPr>
        <w:pStyle w:val="MTDisplayEquation"/>
        <w:rPr>
          <w:ins w:id="1928" w:author="Gerard" w:date="2015-03-21T09:58:00Z"/>
        </w:rPr>
        <w:pPrChange w:id="1929" w:author="Gerard" w:date="2015-03-21T10:01:00Z">
          <w:pPr/>
        </w:pPrChange>
      </w:pPr>
      <w:ins w:id="1930" w:author="Gerard" w:date="2015-03-21T10:01:00Z">
        <w:r>
          <w:tab/>
        </w:r>
      </w:ins>
      <w:ins w:id="1931" w:author="Gerard" w:date="2015-03-21T10:01:00Z">
        <w:r w:rsidRPr="007E2473">
          <w:rPr>
            <w:position w:val="-28"/>
          </w:rPr>
          <w:object w:dxaOrig="2840" w:dyaOrig="580" w14:anchorId="72E23D6A">
            <v:shape id="_x0000_i2393" type="#_x0000_t75" style="width:2in;height:28.55pt" o:ole="">
              <v:imagedata r:id="rId2756" o:title=""/>
            </v:shape>
            <o:OLEObject Type="Embed" ProgID="Equation.DSMT4" ShapeID="_x0000_i2393" DrawAspect="Content" ObjectID="_1493632511" r:id="rId2757"/>
          </w:object>
        </w:r>
      </w:ins>
      <w:ins w:id="1932" w:author="Gerard" w:date="2015-03-21T10:01:00Z">
        <w:r>
          <w:t xml:space="preserve"> </w:t>
        </w:r>
        <w:r>
          <w:tab/>
        </w:r>
        <w:del w:id="1933"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34" w:author="rawlins" w:date="2015-05-19T16:38:00Z">
        <w:r w:rsidDel="00A924E1">
          <w:fldChar w:fldCharType="end"/>
        </w:r>
      </w:del>
      <w:bookmarkStart w:id="1935" w:name="ZEqnNum468501"/>
      <w:ins w:id="1936" w:author="Gerard" w:date="2015-03-21T10:01:00Z">
        <w:del w:id="1937" w:author="rawlins" w:date="2015-05-19T16:38:00Z">
          <w:r w:rsidDel="00A924E1">
            <w:delInstrText>(</w:delInstrText>
          </w:r>
          <w:r w:rsidDel="00A924E1">
            <w:fldChar w:fldCharType="begin"/>
          </w:r>
          <w:r w:rsidDel="00A924E1">
            <w:delInstrText xml:space="preserve"> SEQ MTSec \c \* Arabic \* MERGEFORMAT </w:delInstrText>
          </w:r>
        </w:del>
      </w:ins>
      <w:del w:id="1938" w:author="rawlins" w:date="2015-05-19T16:38:00Z">
        <w:r w:rsidDel="00A924E1">
          <w:fldChar w:fldCharType="end"/>
        </w:r>
      </w:del>
      <w:ins w:id="1939" w:author="Gerard" w:date="2015-03-21T10:01:00Z">
        <w:del w:id="1940" w:author="rawlins" w:date="2015-05-19T16:38:00Z">
          <w:r w:rsidDel="00A924E1">
            <w:delInstrText>.</w:delInstrText>
          </w:r>
          <w:r w:rsidDel="00A924E1">
            <w:fldChar w:fldCharType="begin"/>
          </w:r>
          <w:r w:rsidDel="00A924E1">
            <w:delInstrText xml:space="preserve"> SEQ MTEqn \c \* Arabic \* MERGEFORMAT </w:delInstrText>
          </w:r>
        </w:del>
      </w:ins>
      <w:del w:id="1941" w:author="rawlins" w:date="2015-05-19T16:38:00Z">
        <w:r w:rsidDel="00A924E1">
          <w:fldChar w:fldCharType="separate"/>
        </w:r>
      </w:del>
      <w:ins w:id="1942" w:author="Gerard" w:date="2015-05-06T12:49:00Z">
        <w:del w:id="1943" w:author="rawlins" w:date="2015-05-19T16:10:00Z">
          <w:r w:rsidR="00E3755C" w:rsidDel="00752FD5">
            <w:rPr>
              <w:noProof/>
            </w:rPr>
            <w:delInstrText>88</w:delInstrText>
          </w:r>
        </w:del>
      </w:ins>
      <w:ins w:id="1944" w:author="Gerard" w:date="2015-03-21T10:01:00Z">
        <w:del w:id="1945" w:author="rawlins" w:date="2015-05-19T16:38:00Z">
          <w:r w:rsidDel="00A924E1">
            <w:fldChar w:fldCharType="end"/>
          </w:r>
          <w:r w:rsidDel="00A924E1">
            <w:delInstrText>)</w:delInstrText>
          </w:r>
          <w:bookmarkEnd w:id="1935"/>
          <w:r w:rsidDel="00A924E1">
            <w:fldChar w:fldCharType="end"/>
          </w:r>
        </w:del>
      </w:ins>
      <w:ins w:id="194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47" w:name="ZEqnNum467146"/>
        <w:r w:rsidR="00A924E1">
          <w:instrText>(</w:instrText>
        </w:r>
        <w:r w:rsidR="00A924E1">
          <w:fldChar w:fldCharType="begin"/>
        </w:r>
        <w:r w:rsidR="00A924E1">
          <w:instrText xml:space="preserve"> SEQ MTSec \c \* Arabic \* MERGEFORMAT </w:instrText>
        </w:r>
      </w:ins>
      <w:r w:rsidR="00A924E1">
        <w:fldChar w:fldCharType="separate"/>
      </w:r>
      <w:ins w:id="1948" w:author="rawlins" w:date="2015-05-19T17:23:00Z">
        <w:r w:rsidR="00D3178E">
          <w:rPr>
            <w:noProof/>
          </w:rPr>
          <w:instrText>5</w:instrText>
        </w:r>
      </w:ins>
      <w:ins w:id="1949"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50" w:author="rawlins" w:date="2015-05-19T17:23:00Z">
        <w:r w:rsidR="00D3178E">
          <w:rPr>
            <w:noProof/>
          </w:rPr>
          <w:instrText>93</w:instrText>
        </w:r>
      </w:ins>
      <w:ins w:id="1951" w:author="rawlins" w:date="2015-05-19T16:39:00Z">
        <w:r w:rsidR="00A924E1">
          <w:fldChar w:fldCharType="end"/>
        </w:r>
        <w:r w:rsidR="00A924E1">
          <w:instrText>)</w:instrText>
        </w:r>
        <w:bookmarkEnd w:id="1947"/>
        <w:r w:rsidR="00A924E1">
          <w:fldChar w:fldCharType="end"/>
        </w:r>
      </w:ins>
    </w:p>
    <w:p w14:paraId="3DDE9A00" w14:textId="6CF22B23" w:rsidR="00D25725" w:rsidRDefault="00D25725" w:rsidP="008F4FC8">
      <w:pPr>
        <w:rPr>
          <w:ins w:id="1952" w:author="Gerard" w:date="2015-03-21T10:26:00Z"/>
        </w:rPr>
      </w:pPr>
      <w:ins w:id="1953" w:author="Gerard" w:date="2015-03-21T10:03:00Z">
        <w:r>
          <w:t xml:space="preserve">where </w:t>
        </w:r>
      </w:ins>
      <w:ins w:id="1954" w:author="Gerard" w:date="2015-03-21T10:03:00Z">
        <w:r w:rsidRPr="007E2473">
          <w:rPr>
            <w:position w:val="-6"/>
          </w:rPr>
          <w:object w:dxaOrig="300" w:dyaOrig="340" w14:anchorId="356C6038">
            <v:shape id="_x0000_i2394" type="#_x0000_t75" style="width:14.25pt;height:14.25pt" o:ole="">
              <v:imagedata r:id="rId2758" o:title=""/>
            </v:shape>
            <o:OLEObject Type="Embed" ProgID="Equation.DSMT4" ShapeID="_x0000_i2394" DrawAspect="Content" ObjectID="_1493632512" r:id="rId2759"/>
          </w:object>
        </w:r>
      </w:ins>
      <w:ins w:id="1955" w:author="Gerard" w:date="2015-03-21T10:03:00Z">
        <w:r>
          <w:t xml:space="preserve"> is the stress in the strong bonds and </w:t>
        </w:r>
      </w:ins>
      <w:ins w:id="1956" w:author="Gerard" w:date="2015-03-21T10:03:00Z">
        <w:r w:rsidRPr="007E2473">
          <w:rPr>
            <w:position w:val="-6"/>
          </w:rPr>
          <w:object w:dxaOrig="320" w:dyaOrig="340" w14:anchorId="7BEBA7B7">
            <v:shape id="_x0000_i2395" type="#_x0000_t75" style="width:14.25pt;height:14.25pt" o:ole="">
              <v:imagedata r:id="rId2760" o:title=""/>
            </v:shape>
            <o:OLEObject Type="Embed" ProgID="Equation.DSMT4" ShapeID="_x0000_i2395" DrawAspect="Content" ObjectID="_1493632513" r:id="rId2761"/>
          </w:object>
        </w:r>
      </w:ins>
      <w:ins w:id="1957" w:author="Gerard" w:date="2015-03-21T10:03:00Z">
        <w:r>
          <w:t xml:space="preserve"> </w:t>
        </w:r>
      </w:ins>
      <w:ins w:id="1958" w:author="Gerard" w:date="2015-03-21T10:04:00Z">
        <w:r>
          <w:t>is the stress in the weak bonds.</w:t>
        </w:r>
      </w:ins>
      <w:ins w:id="1959"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1960" w:author="Gerard" w:date="2015-03-21T10:28:00Z"/>
        </w:rPr>
        <w:pPrChange w:id="1961" w:author="Gerard" w:date="2015-03-21T10:26:00Z">
          <w:pPr>
            <w:jc w:val="left"/>
          </w:pPr>
        </w:pPrChange>
      </w:pPr>
      <w:ins w:id="1962" w:author="Gerard" w:date="2015-03-21T10:26:00Z">
        <w:r>
          <w:tab/>
        </w:r>
      </w:ins>
      <w:ins w:id="1963" w:author="Gerard" w:date="2015-03-21T10:27:00Z">
        <w:r w:rsidRPr="007E2473">
          <w:rPr>
            <w:position w:val="-24"/>
          </w:rPr>
          <w:object w:dxaOrig="5220" w:dyaOrig="740" w14:anchorId="42A7F3FC">
            <v:shape id="_x0000_i2396" type="#_x0000_t75" style="width:259.45pt;height:36pt" o:ole="">
              <v:imagedata r:id="rId2762" o:title=""/>
            </v:shape>
            <o:OLEObject Type="Embed" ProgID="Equation.DSMT4" ShapeID="_x0000_i2396" DrawAspect="Content" ObjectID="_1493632514" r:id="rId2763"/>
          </w:object>
        </w:r>
      </w:ins>
      <w:ins w:id="1964" w:author="Gerard" w:date="2015-03-21T10:27:00Z">
        <w:r>
          <w:t xml:space="preserve"> </w:t>
        </w:r>
        <w:r>
          <w:tab/>
        </w:r>
        <w:del w:id="1965"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66" w:author="rawlins" w:date="2015-05-19T16:39:00Z">
        <w:r w:rsidDel="00A924E1">
          <w:fldChar w:fldCharType="end"/>
        </w:r>
      </w:del>
      <w:ins w:id="1967" w:author="Gerard" w:date="2015-03-21T10:27:00Z">
        <w:del w:id="1968" w:author="rawlins" w:date="2015-05-19T16:39:00Z">
          <w:r w:rsidDel="00A924E1">
            <w:delInstrText>(</w:delInstrText>
          </w:r>
          <w:r w:rsidDel="00A924E1">
            <w:fldChar w:fldCharType="begin"/>
          </w:r>
          <w:r w:rsidDel="00A924E1">
            <w:delInstrText xml:space="preserve"> SEQ MTSec \c \* Arabic \* MERGEFORMAT </w:delInstrText>
          </w:r>
        </w:del>
      </w:ins>
      <w:del w:id="1969" w:author="rawlins" w:date="2015-05-19T16:39:00Z">
        <w:r w:rsidDel="00A924E1">
          <w:fldChar w:fldCharType="end"/>
        </w:r>
      </w:del>
      <w:ins w:id="1970" w:author="Gerard" w:date="2015-03-21T10:27:00Z">
        <w:del w:id="1971" w:author="rawlins" w:date="2015-05-19T16:39:00Z">
          <w:r w:rsidDel="00A924E1">
            <w:delInstrText>.</w:delInstrText>
          </w:r>
          <w:r w:rsidDel="00A924E1">
            <w:fldChar w:fldCharType="begin"/>
          </w:r>
          <w:r w:rsidDel="00A924E1">
            <w:delInstrText xml:space="preserve"> SEQ MTEqn \c \* Arabic \* MERGEFORMAT </w:delInstrText>
          </w:r>
        </w:del>
      </w:ins>
      <w:del w:id="1972" w:author="rawlins" w:date="2015-05-19T16:39:00Z">
        <w:r w:rsidDel="00A924E1">
          <w:fldChar w:fldCharType="separate"/>
        </w:r>
      </w:del>
      <w:ins w:id="1973" w:author="Gerard" w:date="2015-05-06T12:49:00Z">
        <w:del w:id="1974" w:author="rawlins" w:date="2015-05-19T16:10:00Z">
          <w:r w:rsidR="00E3755C" w:rsidDel="00752FD5">
            <w:rPr>
              <w:noProof/>
            </w:rPr>
            <w:delInstrText>89</w:delInstrText>
          </w:r>
        </w:del>
      </w:ins>
      <w:ins w:id="1975" w:author="Gerard" w:date="2015-03-21T10:27:00Z">
        <w:del w:id="1976" w:author="rawlins" w:date="2015-05-19T16:39:00Z">
          <w:r w:rsidDel="00A924E1">
            <w:fldChar w:fldCharType="end"/>
          </w:r>
          <w:r w:rsidDel="00A924E1">
            <w:delInstrText>)</w:delInstrText>
          </w:r>
          <w:r w:rsidDel="00A924E1">
            <w:fldChar w:fldCharType="end"/>
          </w:r>
        </w:del>
      </w:ins>
      <w:ins w:id="1977"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78" w:author="rawlins" w:date="2015-05-19T17:23:00Z">
        <w:r w:rsidR="00D3178E">
          <w:rPr>
            <w:noProof/>
          </w:rPr>
          <w:instrText>5</w:instrText>
        </w:r>
      </w:ins>
      <w:ins w:id="1979"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80" w:author="rawlins" w:date="2015-05-19T17:23:00Z">
        <w:r w:rsidR="00D3178E">
          <w:rPr>
            <w:noProof/>
          </w:rPr>
          <w:instrText>94</w:instrText>
        </w:r>
      </w:ins>
      <w:ins w:id="1981"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1982" w:author="Gerard" w:date="2015-03-21T10:30:00Z"/>
        </w:rPr>
      </w:pPr>
      <w:ins w:id="1983" w:author="Gerard" w:date="2015-03-21T10:29:00Z">
        <w:r>
          <w:t xml:space="preserve">The mass fractions </w:t>
        </w:r>
      </w:ins>
      <w:ins w:id="1984" w:author="Gerard" w:date="2015-03-21T10:29:00Z">
        <w:r w:rsidRPr="007E2473">
          <w:rPr>
            <w:position w:val="-14"/>
          </w:rPr>
          <w:object w:dxaOrig="860" w:dyaOrig="420" w14:anchorId="50342B82">
            <v:shape id="_x0000_i2397" type="#_x0000_t75" style="width:43.45pt;height:21.75pt" o:ole="">
              <v:imagedata r:id="rId2764" o:title=""/>
            </v:shape>
            <o:OLEObject Type="Embed" ProgID="Equation.DSMT4" ShapeID="_x0000_i2397" DrawAspect="Content" ObjectID="_1493632515" r:id="rId2765"/>
          </w:object>
        </w:r>
      </w:ins>
      <w:ins w:id="1985" w:author="Gerard" w:date="2015-03-21T10:29:00Z">
        <w:r>
          <w:t xml:space="preserve"> are obtained by solving the equation of mass balance for reactive </w:t>
        </w:r>
      </w:ins>
      <w:ins w:id="1986" w:author="Gerard" w:date="2015-03-21T13:24:00Z">
        <w:r w:rsidR="003D7647">
          <w:t xml:space="preserve">constrained </w:t>
        </w:r>
      </w:ins>
      <w:ins w:id="1987" w:author="Gerard" w:date="2015-03-21T10:29:00Z">
        <w:r>
          <w:t>mixtures,</w:t>
        </w:r>
      </w:ins>
    </w:p>
    <w:p w14:paraId="1976AFF7" w14:textId="1BDD3943" w:rsidR="00FC599A" w:rsidRPr="008F4FC8" w:rsidRDefault="00FC599A">
      <w:pPr>
        <w:pStyle w:val="MTDisplayEquation"/>
        <w:rPr>
          <w:ins w:id="1988" w:author="Gerard" w:date="2015-03-21T10:20:00Z"/>
        </w:rPr>
        <w:pPrChange w:id="1989" w:author="Gerard" w:date="2015-03-21T10:30:00Z">
          <w:pPr>
            <w:jc w:val="left"/>
          </w:pPr>
        </w:pPrChange>
      </w:pPr>
      <w:ins w:id="1990" w:author="Gerard" w:date="2015-03-21T10:30:00Z">
        <w:r>
          <w:tab/>
        </w:r>
      </w:ins>
      <w:ins w:id="1991" w:author="Gerard" w:date="2015-03-21T10:30:00Z">
        <w:r w:rsidR="00146ACD" w:rsidRPr="00146ACD">
          <w:rPr>
            <w:position w:val="-24"/>
          </w:rPr>
          <w:object w:dxaOrig="1680" w:dyaOrig="680" w14:anchorId="0B1B2BA7">
            <v:shape id="_x0000_i2398" type="#_x0000_t75" style="width:86.25pt;height:36pt" o:ole="">
              <v:imagedata r:id="rId2766" o:title=""/>
            </v:shape>
            <o:OLEObject Type="Embed" ProgID="Equation.DSMT4" ShapeID="_x0000_i2398" DrawAspect="Content" ObjectID="_1493632516" r:id="rId2767"/>
          </w:object>
        </w:r>
      </w:ins>
      <w:ins w:id="1992" w:author="Gerard" w:date="2015-03-21T10:30:00Z">
        <w:r>
          <w:t xml:space="preserve"> </w:t>
        </w:r>
        <w:r>
          <w:tab/>
        </w:r>
        <w:del w:id="1993"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94" w:author="rawlins" w:date="2015-05-19T16:39:00Z">
        <w:r w:rsidDel="00A924E1">
          <w:fldChar w:fldCharType="end"/>
        </w:r>
      </w:del>
      <w:ins w:id="1995" w:author="Gerard" w:date="2015-03-21T10:30:00Z">
        <w:del w:id="1996" w:author="rawlins" w:date="2015-05-19T16:39:00Z">
          <w:r w:rsidDel="00A924E1">
            <w:delInstrText>(</w:delInstrText>
          </w:r>
          <w:r w:rsidDel="00A924E1">
            <w:fldChar w:fldCharType="begin"/>
          </w:r>
          <w:r w:rsidDel="00A924E1">
            <w:delInstrText xml:space="preserve"> SEQ MTSec \c \* Arabic \* MERGEFORMAT </w:delInstrText>
          </w:r>
        </w:del>
      </w:ins>
      <w:del w:id="1997" w:author="rawlins" w:date="2015-05-19T16:39:00Z">
        <w:r w:rsidDel="00A924E1">
          <w:fldChar w:fldCharType="end"/>
        </w:r>
      </w:del>
      <w:ins w:id="1998" w:author="Gerard" w:date="2015-03-21T10:30:00Z">
        <w:del w:id="1999" w:author="rawlins" w:date="2015-05-19T16:39:00Z">
          <w:r w:rsidDel="00A924E1">
            <w:delInstrText>.</w:delInstrText>
          </w:r>
          <w:r w:rsidDel="00A924E1">
            <w:fldChar w:fldCharType="begin"/>
          </w:r>
          <w:r w:rsidDel="00A924E1">
            <w:delInstrText xml:space="preserve"> SEQ MTEqn \c \* Arabic \* MERGEFORMAT </w:delInstrText>
          </w:r>
        </w:del>
      </w:ins>
      <w:del w:id="2000" w:author="rawlins" w:date="2015-05-19T16:39:00Z">
        <w:r w:rsidDel="00A924E1">
          <w:fldChar w:fldCharType="separate"/>
        </w:r>
      </w:del>
      <w:ins w:id="2001" w:author="Gerard" w:date="2015-05-06T12:49:00Z">
        <w:del w:id="2002" w:author="rawlins" w:date="2015-05-19T16:10:00Z">
          <w:r w:rsidR="00E3755C" w:rsidDel="00752FD5">
            <w:rPr>
              <w:noProof/>
            </w:rPr>
            <w:delInstrText>90</w:delInstrText>
          </w:r>
        </w:del>
      </w:ins>
      <w:ins w:id="2003" w:author="Gerard" w:date="2015-03-21T10:30:00Z">
        <w:del w:id="2004" w:author="rawlins" w:date="2015-05-19T16:39:00Z">
          <w:r w:rsidDel="00A924E1">
            <w:fldChar w:fldCharType="end"/>
          </w:r>
          <w:r w:rsidDel="00A924E1">
            <w:delInstrText>)</w:delInstrText>
          </w:r>
          <w:r w:rsidDel="00A924E1">
            <w:fldChar w:fldCharType="end"/>
          </w:r>
        </w:del>
      </w:ins>
      <w:ins w:id="2005"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06" w:author="rawlins" w:date="2015-05-19T17:23:00Z">
        <w:r w:rsidR="00D3178E">
          <w:rPr>
            <w:noProof/>
          </w:rPr>
          <w:instrText>5</w:instrText>
        </w:r>
      </w:ins>
      <w:ins w:id="2007"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08" w:author="rawlins" w:date="2015-05-19T17:23:00Z">
        <w:r w:rsidR="00D3178E">
          <w:rPr>
            <w:noProof/>
          </w:rPr>
          <w:instrText>95</w:instrText>
        </w:r>
      </w:ins>
      <w:ins w:id="2009"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10" w:author="Gerard" w:date="2015-03-21T10:33:00Z"/>
        </w:rPr>
      </w:pPr>
      <w:ins w:id="2011" w:author="Gerard" w:date="2015-03-21T10:31:00Z">
        <w:r>
          <w:t xml:space="preserve">where the mass fraction supply </w:t>
        </w:r>
      </w:ins>
      <w:ins w:id="2012" w:author="Gerard" w:date="2015-03-21T10:31:00Z">
        <w:r w:rsidRPr="00146ACD">
          <w:rPr>
            <w:position w:val="-4"/>
          </w:rPr>
          <w:object w:dxaOrig="320" w:dyaOrig="320" w14:anchorId="036FE4F7">
            <v:shape id="_x0000_i2399" type="#_x0000_t75" style="width:14.25pt;height:14.25pt" o:ole="">
              <v:imagedata r:id="rId2768" o:title=""/>
            </v:shape>
            <o:OLEObject Type="Embed" ProgID="Equation.DSMT4" ShapeID="_x0000_i2399" DrawAspect="Content" ObjectID="_1493632517" r:id="rId2769"/>
          </w:object>
        </w:r>
      </w:ins>
      <w:ins w:id="2013" w:author="Gerard" w:date="2015-03-21T10:31:00Z">
        <w:r>
          <w:t xml:space="preserve"> must be specified </w:t>
        </w:r>
      </w:ins>
      <w:ins w:id="2014" w:author="Gerard" w:date="2015-03-21T10:32:00Z">
        <w:r>
          <w:t xml:space="preserve">as </w:t>
        </w:r>
      </w:ins>
      <w:ins w:id="2015" w:author="Gerard" w:date="2015-03-21T10:31:00Z">
        <w:r>
          <w:t xml:space="preserve">a constitutive </w:t>
        </w:r>
      </w:ins>
      <w:ins w:id="2016" w:author="Gerard" w:date="2015-03-21T10:32:00Z">
        <w:r>
          <w:t>function of the deformation</w:t>
        </w:r>
      </w:ins>
      <w:ins w:id="2017" w:author="Gerard" w:date="2015-03-21T10:34:00Z">
        <w:r w:rsidR="00295FC5">
          <w:t xml:space="preserve"> gradient </w:t>
        </w:r>
      </w:ins>
      <w:ins w:id="2018" w:author="Gerard" w:date="2015-03-21T10:36:00Z">
        <w:r w:rsidR="00295FC5" w:rsidRPr="00295FC5">
          <w:rPr>
            <w:position w:val="-4"/>
          </w:rPr>
          <w:object w:dxaOrig="220" w:dyaOrig="240" w14:anchorId="4DA3227F">
            <v:shape id="_x0000_i2400" type="#_x0000_t75" style="width:14.25pt;height:14.25pt" o:ole="">
              <v:imagedata r:id="rId2770" o:title=""/>
            </v:shape>
            <o:OLEObject Type="Embed" ProgID="Equation.DSMT4" ShapeID="_x0000_i2400" DrawAspect="Content" ObjectID="_1493632518" r:id="rId2771"/>
          </w:object>
        </w:r>
      </w:ins>
      <w:ins w:id="2019" w:author="Gerard" w:date="2015-03-21T10:36:00Z">
        <w:r w:rsidR="00295FC5">
          <w:t xml:space="preserve"> </w:t>
        </w:r>
      </w:ins>
      <w:ins w:id="2020" w:author="Gerard" w:date="2015-03-21T10:32:00Z">
        <w:r>
          <w:t xml:space="preserve">and </w:t>
        </w:r>
      </w:ins>
      <w:ins w:id="2021" w:author="Gerard" w:date="2015-03-21T10:34:00Z">
        <w:r w:rsidR="00295FC5">
          <w:t xml:space="preserve">the </w:t>
        </w:r>
      </w:ins>
      <w:ins w:id="2022" w:author="Gerard" w:date="2015-03-21T10:32:00Z">
        <w:r>
          <w:t xml:space="preserve">mass fractions </w:t>
        </w:r>
      </w:ins>
      <w:ins w:id="2023" w:author="Gerard" w:date="2015-03-21T10:31:00Z">
        <w:r w:rsidRPr="00146ACD">
          <w:rPr>
            <w:position w:val="-4"/>
          </w:rPr>
          <w:object w:dxaOrig="340" w:dyaOrig="320" w14:anchorId="55B77E6B">
            <v:shape id="_x0000_i2401" type="#_x0000_t75" style="width:14.25pt;height:14.25pt" o:ole="">
              <v:imagedata r:id="rId2772" o:title=""/>
            </v:shape>
            <o:OLEObject Type="Embed" ProgID="Equation.DSMT4" ShapeID="_x0000_i2401" DrawAspect="Content" ObjectID="_1493632519" r:id="rId2773"/>
          </w:object>
        </w:r>
      </w:ins>
      <w:ins w:id="2024" w:author="Gerard" w:date="2015-03-21T10:31:00Z">
        <w:r>
          <w:t xml:space="preserve"> </w:t>
        </w:r>
      </w:ins>
      <w:ins w:id="2025" w:author="Gerard" w:date="2015-03-21T10:32:00Z">
        <w:r>
          <w:t>from all generations.</w:t>
        </w:r>
      </w:ins>
      <w:ins w:id="2026" w:author="Gerard" w:date="2015-03-21T10:33:00Z">
        <w:r w:rsidR="00E11829">
          <w:t xml:space="preserve">  Since mass must be conserved over all generations, it follows that</w:t>
        </w:r>
      </w:ins>
    </w:p>
    <w:p w14:paraId="1C4E62DD" w14:textId="2203618C" w:rsidR="00E11829" w:rsidRDefault="00E11829">
      <w:pPr>
        <w:pStyle w:val="MTDisplayEquation"/>
        <w:rPr>
          <w:ins w:id="2027" w:author="Gerard" w:date="2015-03-21T10:34:00Z"/>
        </w:rPr>
        <w:pPrChange w:id="2028" w:author="Gerard" w:date="2015-03-21T10:33:00Z">
          <w:pPr>
            <w:jc w:val="left"/>
          </w:pPr>
        </w:pPrChange>
      </w:pPr>
      <w:ins w:id="2029" w:author="Gerard" w:date="2015-03-21T10:33:00Z">
        <w:r>
          <w:lastRenderedPageBreak/>
          <w:tab/>
        </w:r>
      </w:ins>
      <w:ins w:id="2030" w:author="Gerard" w:date="2015-03-21T10:33:00Z">
        <w:r w:rsidRPr="007E2473">
          <w:rPr>
            <w:position w:val="-28"/>
          </w:rPr>
          <w:object w:dxaOrig="2120" w:dyaOrig="560" w14:anchorId="7DBFA940">
            <v:shape id="_x0000_i2402" type="#_x0000_t75" style="width:108pt;height:28.55pt" o:ole="">
              <v:imagedata r:id="rId2774" o:title=""/>
            </v:shape>
            <o:OLEObject Type="Embed" ProgID="Equation.DSMT4" ShapeID="_x0000_i2402" DrawAspect="Content" ObjectID="_1493632520" r:id="rId2775"/>
          </w:object>
        </w:r>
      </w:ins>
      <w:ins w:id="2031" w:author="Gerard" w:date="2015-03-21T10:33:00Z">
        <w:r>
          <w:t xml:space="preserve"> </w:t>
        </w:r>
        <w:r>
          <w:tab/>
        </w:r>
        <w:del w:id="2032"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33" w:author="rawlins" w:date="2015-05-19T16:39:00Z">
        <w:r w:rsidDel="00A924E1">
          <w:fldChar w:fldCharType="end"/>
        </w:r>
      </w:del>
      <w:ins w:id="2034" w:author="Gerard" w:date="2015-03-21T10:33:00Z">
        <w:del w:id="2035" w:author="rawlins" w:date="2015-05-19T16:39:00Z">
          <w:r w:rsidDel="00A924E1">
            <w:delInstrText>(</w:delInstrText>
          </w:r>
          <w:r w:rsidDel="00A924E1">
            <w:fldChar w:fldCharType="begin"/>
          </w:r>
          <w:r w:rsidDel="00A924E1">
            <w:delInstrText xml:space="preserve"> SEQ MTSec \c \* Arabic \* MERGEFORMAT </w:delInstrText>
          </w:r>
        </w:del>
      </w:ins>
      <w:del w:id="2036" w:author="rawlins" w:date="2015-05-19T16:39:00Z">
        <w:r w:rsidDel="00A924E1">
          <w:fldChar w:fldCharType="end"/>
        </w:r>
      </w:del>
      <w:ins w:id="2037" w:author="Gerard" w:date="2015-03-21T10:33:00Z">
        <w:del w:id="2038" w:author="rawlins" w:date="2015-05-19T16:39:00Z">
          <w:r w:rsidDel="00A924E1">
            <w:delInstrText>.</w:delInstrText>
          </w:r>
          <w:r w:rsidDel="00A924E1">
            <w:fldChar w:fldCharType="begin"/>
          </w:r>
          <w:r w:rsidDel="00A924E1">
            <w:delInstrText xml:space="preserve"> SEQ MTEqn \c \* Arabic \* MERGEFORMAT </w:delInstrText>
          </w:r>
        </w:del>
      </w:ins>
      <w:del w:id="2039" w:author="rawlins" w:date="2015-05-19T16:39:00Z">
        <w:r w:rsidDel="00A924E1">
          <w:fldChar w:fldCharType="separate"/>
        </w:r>
      </w:del>
      <w:ins w:id="2040" w:author="Gerard" w:date="2015-05-06T12:49:00Z">
        <w:del w:id="2041" w:author="rawlins" w:date="2015-05-19T16:10:00Z">
          <w:r w:rsidR="00E3755C" w:rsidDel="00752FD5">
            <w:rPr>
              <w:noProof/>
            </w:rPr>
            <w:delInstrText>91</w:delInstrText>
          </w:r>
        </w:del>
      </w:ins>
      <w:ins w:id="2042" w:author="Gerard" w:date="2015-03-21T10:33:00Z">
        <w:del w:id="2043" w:author="rawlins" w:date="2015-05-19T16:39:00Z">
          <w:r w:rsidDel="00A924E1">
            <w:fldChar w:fldCharType="end"/>
          </w:r>
          <w:r w:rsidDel="00A924E1">
            <w:delInstrText>)</w:delInstrText>
          </w:r>
          <w:r w:rsidDel="00A924E1">
            <w:fldChar w:fldCharType="end"/>
          </w:r>
        </w:del>
      </w:ins>
      <w:ins w:id="2044"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45" w:author="rawlins" w:date="2015-05-19T17:23:00Z">
        <w:r w:rsidR="00D3178E">
          <w:rPr>
            <w:noProof/>
          </w:rPr>
          <w:instrText>5</w:instrText>
        </w:r>
      </w:ins>
      <w:ins w:id="2046"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47" w:author="rawlins" w:date="2015-05-19T17:23:00Z">
        <w:r w:rsidR="00D3178E">
          <w:rPr>
            <w:noProof/>
          </w:rPr>
          <w:instrText>96</w:instrText>
        </w:r>
      </w:ins>
      <w:ins w:id="2048"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049" w:author="Gerard" w:date="2015-03-21T10:45:00Z"/>
        </w:rPr>
      </w:pPr>
      <w:ins w:id="2050" w:author="Gerard" w:date="2015-03-21T10:44:00Z">
        <w:r>
          <w:t xml:space="preserve">Any number of valid solutions may exist for </w:t>
        </w:r>
      </w:ins>
      <w:ins w:id="2051" w:author="Gerard" w:date="2015-03-21T10:44:00Z">
        <w:r w:rsidRPr="00731A28">
          <w:rPr>
            <w:position w:val="-4"/>
          </w:rPr>
          <w:object w:dxaOrig="320" w:dyaOrig="320" w14:anchorId="69DB3F6A">
            <v:shape id="_x0000_i2403" type="#_x0000_t75" style="width:14.25pt;height:14.25pt" o:ole="">
              <v:imagedata r:id="rId2776" o:title=""/>
            </v:shape>
            <o:OLEObject Type="Embed" ProgID="Equation.DSMT4" ShapeID="_x0000_i2403" DrawAspect="Content" ObjectID="_1493632521" r:id="rId2777"/>
          </w:object>
        </w:r>
      </w:ins>
      <w:ins w:id="2052" w:author="Gerard" w:date="2015-03-21T10:44:00Z">
        <w:r>
          <w:t xml:space="preserve">, based on constitutive assumptions for </w:t>
        </w:r>
      </w:ins>
      <w:ins w:id="2053" w:author="Gerard" w:date="2015-03-21T10:44:00Z">
        <w:r w:rsidRPr="00731A28">
          <w:rPr>
            <w:position w:val="-4"/>
          </w:rPr>
          <w:object w:dxaOrig="320" w:dyaOrig="320" w14:anchorId="17F80F99">
            <v:shape id="_x0000_i2404" type="#_x0000_t75" style="width:14.25pt;height:14.25pt" o:ole="">
              <v:imagedata r:id="rId2778" o:title=""/>
            </v:shape>
            <o:OLEObject Type="Embed" ProgID="Equation.DSMT4" ShapeID="_x0000_i2404" DrawAspect="Content" ObjectID="_1493632522" r:id="rId2779"/>
          </w:object>
        </w:r>
      </w:ins>
      <w:ins w:id="2054" w:author="Gerard" w:date="2015-03-21T10:44:00Z">
        <w:r>
          <w:t xml:space="preserve">.  </w:t>
        </w:r>
      </w:ins>
      <w:ins w:id="2055" w:author="Gerard" w:date="2015-03-21T10:45:00Z">
        <w:r>
          <w:t xml:space="preserve">For example, </w:t>
        </w:r>
      </w:ins>
      <w:ins w:id="2056" w:author="Gerard" w:date="2015-03-21T10:47:00Z">
        <w:r>
          <w:t xml:space="preserve">for </w:t>
        </w:r>
      </w:ins>
      <w:ins w:id="2057" w:author="Gerard" w:date="2015-03-21T10:47:00Z">
        <w:r w:rsidRPr="00731A28">
          <w:rPr>
            <w:position w:val="-4"/>
          </w:rPr>
          <w:object w:dxaOrig="380" w:dyaOrig="200" w14:anchorId="589F2DF2">
            <v:shape id="_x0000_i2405" type="#_x0000_t75" style="width:21.75pt;height:7.45pt" o:ole="">
              <v:imagedata r:id="rId2780" o:title=""/>
            </v:shape>
            <o:OLEObject Type="Embed" ProgID="Equation.DSMT4" ShapeID="_x0000_i2405" DrawAspect="Content" ObjectID="_1493632523" r:id="rId2781"/>
          </w:object>
        </w:r>
      </w:ins>
      <w:ins w:id="2058" w:author="Gerard" w:date="2015-03-21T10:47:00Z">
        <w:r>
          <w:t>generation bonds</w:t>
        </w:r>
      </w:ins>
      <w:ins w:id="2059" w:author="Gerard" w:date="2015-03-21T10:48:00Z">
        <w:r>
          <w:t xml:space="preserve"> reforming in an unloaded state during the time interval </w:t>
        </w:r>
      </w:ins>
      <w:ins w:id="2060" w:author="Gerard" w:date="2015-03-21T10:48:00Z">
        <w:r w:rsidRPr="00731A28">
          <w:rPr>
            <w:position w:val="-4"/>
          </w:rPr>
          <w:object w:dxaOrig="860" w:dyaOrig="240" w14:anchorId="2FDEFD97">
            <v:shape id="_x0000_i2406" type="#_x0000_t75" style="width:43.45pt;height:14.25pt" o:ole="">
              <v:imagedata r:id="rId2782" o:title=""/>
            </v:shape>
            <o:OLEObject Type="Embed" ProgID="Equation.DSMT4" ShapeID="_x0000_i2406" DrawAspect="Content" ObjectID="_1493632524" r:id="rId2783"/>
          </w:object>
        </w:r>
      </w:ins>
      <w:ins w:id="2061" w:author="Gerard" w:date="2015-03-21T10:48:00Z">
        <w:r>
          <w:t xml:space="preserve">, and subsequently breaking in response to loading at </w:t>
        </w:r>
      </w:ins>
      <w:ins w:id="2062" w:author="Gerard" w:date="2015-03-21T10:48:00Z">
        <w:r w:rsidRPr="00731A28">
          <w:rPr>
            <w:position w:val="-4"/>
          </w:rPr>
          <w:object w:dxaOrig="500" w:dyaOrig="220" w14:anchorId="302541F5">
            <v:shape id="_x0000_i2407" type="#_x0000_t75" style="width:21.75pt;height:14.25pt" o:ole="">
              <v:imagedata r:id="rId2784" o:title=""/>
            </v:shape>
            <o:OLEObject Type="Embed" ProgID="Equation.DSMT4" ShapeID="_x0000_i2407" DrawAspect="Content" ObjectID="_1493632525" r:id="rId2785"/>
          </w:object>
        </w:r>
      </w:ins>
      <w:ins w:id="2063" w:author="Gerard" w:date="2015-03-21T10:48:00Z">
        <w:r>
          <w:t>,</w:t>
        </w:r>
      </w:ins>
      <w:ins w:id="2064" w:author="Gerard" w:date="2015-03-21T10:47:00Z">
        <w:r>
          <w:t xml:space="preserve"> </w:t>
        </w:r>
      </w:ins>
      <w:ins w:id="2065" w:author="Gerard" w:date="2015-03-21T10:45:00Z">
        <w:r>
          <w:t>Type I bond kinetics provide</w:t>
        </w:r>
      </w:ins>
      <w:ins w:id="2066" w:author="Gerard" w:date="2015-03-21T10:48:00Z">
        <w:r>
          <w:t>s</w:t>
        </w:r>
      </w:ins>
      <w:ins w:id="2067" w:author="Gerard" w:date="2015-03-21T10:45:00Z">
        <w:r>
          <w:t xml:space="preserve"> a solution of the form</w:t>
        </w:r>
      </w:ins>
    </w:p>
    <w:p w14:paraId="3130B1D1" w14:textId="0B979112" w:rsidR="00731A28" w:rsidRPr="00295FC5" w:rsidRDefault="00731A28">
      <w:pPr>
        <w:pStyle w:val="MTDisplayEquation"/>
        <w:rPr>
          <w:ins w:id="2068" w:author="Gerard" w:date="2015-03-21T10:03:00Z"/>
        </w:rPr>
        <w:pPrChange w:id="2069" w:author="Gerard" w:date="2015-03-21T10:45:00Z">
          <w:pPr>
            <w:jc w:val="left"/>
          </w:pPr>
        </w:pPrChange>
      </w:pPr>
      <w:ins w:id="2070" w:author="Gerard" w:date="2015-03-21T10:45:00Z">
        <w:r>
          <w:tab/>
        </w:r>
      </w:ins>
      <w:ins w:id="2071" w:author="Gerard" w:date="2015-03-21T10:45:00Z">
        <w:r w:rsidRPr="00731A28">
          <w:rPr>
            <w:position w:val="-72"/>
          </w:rPr>
          <w:object w:dxaOrig="5000" w:dyaOrig="1560" w14:anchorId="2A575F2D">
            <v:shape id="_x0000_i2408" type="#_x0000_t75" style="width:252pt;height:79.45pt" o:ole="">
              <v:imagedata r:id="rId2786" o:title=""/>
            </v:shape>
            <o:OLEObject Type="Embed" ProgID="Equation.DSMT4" ShapeID="_x0000_i2408" DrawAspect="Content" ObjectID="_1493632526" r:id="rId2787"/>
          </w:object>
        </w:r>
      </w:ins>
      <w:ins w:id="2072" w:author="Gerard" w:date="2015-03-21T10:45:00Z">
        <w:r>
          <w:t xml:space="preserve"> </w:t>
        </w:r>
        <w:r>
          <w:tab/>
        </w:r>
        <w:del w:id="2073"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74" w:author="rawlins" w:date="2015-05-19T16:39:00Z">
        <w:r w:rsidDel="00A924E1">
          <w:fldChar w:fldCharType="end"/>
        </w:r>
      </w:del>
      <w:bookmarkStart w:id="2075" w:name="ZEqnNum708996"/>
      <w:ins w:id="2076" w:author="Gerard" w:date="2015-03-21T10:45:00Z">
        <w:del w:id="2077" w:author="rawlins" w:date="2015-05-19T16:39:00Z">
          <w:r w:rsidDel="00A924E1">
            <w:delInstrText>(</w:delInstrText>
          </w:r>
          <w:r w:rsidDel="00A924E1">
            <w:fldChar w:fldCharType="begin"/>
          </w:r>
          <w:r w:rsidDel="00A924E1">
            <w:delInstrText xml:space="preserve"> SEQ MTSec \c \* Arabic \* MERGEFORMAT </w:delInstrText>
          </w:r>
        </w:del>
      </w:ins>
      <w:del w:id="2078" w:author="rawlins" w:date="2015-05-19T16:39:00Z">
        <w:r w:rsidDel="00A924E1">
          <w:fldChar w:fldCharType="end"/>
        </w:r>
      </w:del>
      <w:ins w:id="2079" w:author="Gerard" w:date="2015-03-21T10:45:00Z">
        <w:del w:id="2080" w:author="rawlins" w:date="2015-05-19T16:39:00Z">
          <w:r w:rsidDel="00A924E1">
            <w:delInstrText>.</w:delInstrText>
          </w:r>
          <w:r w:rsidDel="00A924E1">
            <w:fldChar w:fldCharType="begin"/>
          </w:r>
          <w:r w:rsidDel="00A924E1">
            <w:delInstrText xml:space="preserve"> SEQ MTEqn \c \* Arabic \* MERGEFORMAT </w:delInstrText>
          </w:r>
        </w:del>
      </w:ins>
      <w:del w:id="2081" w:author="rawlins" w:date="2015-05-19T16:39:00Z">
        <w:r w:rsidDel="00A924E1">
          <w:fldChar w:fldCharType="separate"/>
        </w:r>
      </w:del>
      <w:ins w:id="2082" w:author="Gerard" w:date="2015-05-06T12:49:00Z">
        <w:del w:id="2083" w:author="rawlins" w:date="2015-05-19T16:10:00Z">
          <w:r w:rsidR="00E3755C" w:rsidDel="00752FD5">
            <w:rPr>
              <w:noProof/>
            </w:rPr>
            <w:delInstrText>92</w:delInstrText>
          </w:r>
        </w:del>
      </w:ins>
      <w:ins w:id="2084" w:author="Gerard" w:date="2015-03-21T10:45:00Z">
        <w:del w:id="2085" w:author="rawlins" w:date="2015-05-19T16:39:00Z">
          <w:r w:rsidDel="00A924E1">
            <w:fldChar w:fldCharType="end"/>
          </w:r>
          <w:r w:rsidDel="00A924E1">
            <w:delInstrText>)</w:delInstrText>
          </w:r>
          <w:bookmarkEnd w:id="2075"/>
          <w:r w:rsidDel="00A924E1">
            <w:fldChar w:fldCharType="end"/>
          </w:r>
        </w:del>
      </w:ins>
      <w:ins w:id="208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87" w:name="ZEqnNum286819"/>
        <w:r w:rsidR="00A924E1">
          <w:instrText>(</w:instrText>
        </w:r>
        <w:r w:rsidR="00A924E1">
          <w:fldChar w:fldCharType="begin"/>
        </w:r>
        <w:r w:rsidR="00A924E1">
          <w:instrText xml:space="preserve"> SEQ MTSec \c \* Arabic \* MERGEFORMAT </w:instrText>
        </w:r>
      </w:ins>
      <w:r w:rsidR="00A924E1">
        <w:fldChar w:fldCharType="separate"/>
      </w:r>
      <w:ins w:id="2088" w:author="rawlins" w:date="2015-05-19T17:23:00Z">
        <w:r w:rsidR="00D3178E">
          <w:rPr>
            <w:noProof/>
          </w:rPr>
          <w:instrText>5</w:instrText>
        </w:r>
      </w:ins>
      <w:ins w:id="2089"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90" w:author="rawlins" w:date="2015-05-19T17:23:00Z">
        <w:r w:rsidR="00D3178E">
          <w:rPr>
            <w:noProof/>
          </w:rPr>
          <w:instrText>97</w:instrText>
        </w:r>
      </w:ins>
      <w:ins w:id="2091" w:author="rawlins" w:date="2015-05-19T16:39:00Z">
        <w:r w:rsidR="00A924E1">
          <w:fldChar w:fldCharType="end"/>
        </w:r>
        <w:r w:rsidR="00A924E1">
          <w:instrText>)</w:instrText>
        </w:r>
        <w:bookmarkEnd w:id="2087"/>
        <w:r w:rsidR="00A924E1">
          <w:fldChar w:fldCharType="end"/>
        </w:r>
      </w:ins>
    </w:p>
    <w:p w14:paraId="17F4654B" w14:textId="19EBFC80" w:rsidR="00731A28" w:rsidRDefault="00731A28" w:rsidP="00731A28">
      <w:pPr>
        <w:rPr>
          <w:ins w:id="2092" w:author="Gerard" w:date="2015-03-21T10:49:00Z"/>
        </w:rPr>
      </w:pPr>
      <w:ins w:id="2093" w:author="Gerard" w:date="2015-03-21T10:49:00Z">
        <w:r>
          <w:t>where</w:t>
        </w:r>
      </w:ins>
    </w:p>
    <w:p w14:paraId="0D428282" w14:textId="63BBE18C" w:rsidR="00731A28" w:rsidRDefault="00731A28">
      <w:pPr>
        <w:pStyle w:val="MTDisplayEquation"/>
        <w:rPr>
          <w:ins w:id="2094" w:author="Gerard" w:date="2015-03-21T10:49:00Z"/>
        </w:rPr>
        <w:pPrChange w:id="2095" w:author="Gerard" w:date="2015-03-21T10:49:00Z">
          <w:pPr>
            <w:jc w:val="left"/>
          </w:pPr>
        </w:pPrChange>
      </w:pPr>
      <w:ins w:id="2096" w:author="Gerard" w:date="2015-03-21T10:49:00Z">
        <w:r>
          <w:tab/>
        </w:r>
      </w:ins>
      <w:ins w:id="2097" w:author="Gerard" w:date="2015-03-21T10:49:00Z">
        <w:r w:rsidR="003D7647" w:rsidRPr="003D7647">
          <w:rPr>
            <w:position w:val="-32"/>
          </w:rPr>
          <w:object w:dxaOrig="2500" w:dyaOrig="600" w14:anchorId="4111CE34">
            <v:shape id="_x0000_i2409" type="#_x0000_t75" style="width:122.25pt;height:28.55pt" o:ole="">
              <v:imagedata r:id="rId2788" o:title=""/>
            </v:shape>
            <o:OLEObject Type="Embed" ProgID="Equation.DSMT4" ShapeID="_x0000_i2409" DrawAspect="Content" ObjectID="_1493632527" r:id="rId2789"/>
          </w:object>
        </w:r>
      </w:ins>
      <w:ins w:id="2098" w:author="Gerard" w:date="2015-03-21T10:49:00Z">
        <w:r>
          <w:t xml:space="preserve"> </w:t>
        </w:r>
        <w:r>
          <w:tab/>
        </w:r>
        <w:del w:id="2099"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0" w:author="rawlins" w:date="2015-05-19T16:39:00Z">
        <w:r w:rsidDel="00A924E1">
          <w:fldChar w:fldCharType="end"/>
        </w:r>
      </w:del>
      <w:bookmarkStart w:id="2101" w:name="ZEqnNum604881"/>
      <w:ins w:id="2102" w:author="Gerard" w:date="2015-03-21T10:49:00Z">
        <w:del w:id="2103" w:author="rawlins" w:date="2015-05-19T16:39:00Z">
          <w:r w:rsidDel="00A924E1">
            <w:delInstrText>(</w:delInstrText>
          </w:r>
          <w:r w:rsidDel="00A924E1">
            <w:fldChar w:fldCharType="begin"/>
          </w:r>
          <w:r w:rsidDel="00A924E1">
            <w:delInstrText xml:space="preserve"> SEQ MTSec \c \* Arabic \* MERGEFORMAT </w:delInstrText>
          </w:r>
        </w:del>
      </w:ins>
      <w:del w:id="2104" w:author="rawlins" w:date="2015-05-19T16:39:00Z">
        <w:r w:rsidDel="00A924E1">
          <w:fldChar w:fldCharType="end"/>
        </w:r>
      </w:del>
      <w:ins w:id="2105" w:author="Gerard" w:date="2015-03-21T10:49:00Z">
        <w:del w:id="2106" w:author="rawlins" w:date="2015-05-19T16:39:00Z">
          <w:r w:rsidDel="00A924E1">
            <w:delInstrText>.</w:delInstrText>
          </w:r>
          <w:r w:rsidDel="00A924E1">
            <w:fldChar w:fldCharType="begin"/>
          </w:r>
          <w:r w:rsidDel="00A924E1">
            <w:delInstrText xml:space="preserve"> SEQ MTEqn \c \* Arabic \* MERGEFORMAT </w:delInstrText>
          </w:r>
        </w:del>
      </w:ins>
      <w:del w:id="2107" w:author="rawlins" w:date="2015-05-19T16:39:00Z">
        <w:r w:rsidDel="00A924E1">
          <w:fldChar w:fldCharType="separate"/>
        </w:r>
      </w:del>
      <w:ins w:id="2108" w:author="Gerard" w:date="2015-05-06T12:49:00Z">
        <w:del w:id="2109" w:author="rawlins" w:date="2015-05-19T16:10:00Z">
          <w:r w:rsidR="00E3755C" w:rsidDel="00752FD5">
            <w:rPr>
              <w:noProof/>
            </w:rPr>
            <w:delInstrText>93</w:delInstrText>
          </w:r>
        </w:del>
      </w:ins>
      <w:ins w:id="2110" w:author="Gerard" w:date="2015-03-21T10:49:00Z">
        <w:del w:id="2111" w:author="rawlins" w:date="2015-05-19T16:39:00Z">
          <w:r w:rsidDel="00A924E1">
            <w:fldChar w:fldCharType="end"/>
          </w:r>
          <w:r w:rsidDel="00A924E1">
            <w:delInstrText>)</w:delInstrText>
          </w:r>
          <w:bookmarkEnd w:id="2101"/>
          <w:r w:rsidDel="00A924E1">
            <w:fldChar w:fldCharType="end"/>
          </w:r>
        </w:del>
      </w:ins>
      <w:ins w:id="2112"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13" w:name="ZEqnNum824346"/>
        <w:r w:rsidR="00A924E1">
          <w:instrText>(</w:instrText>
        </w:r>
        <w:r w:rsidR="00A924E1">
          <w:fldChar w:fldCharType="begin"/>
        </w:r>
        <w:r w:rsidR="00A924E1">
          <w:instrText xml:space="preserve"> SEQ MTSec \c \* Arabic \* MERGEFORMAT </w:instrText>
        </w:r>
      </w:ins>
      <w:r w:rsidR="00A924E1">
        <w:fldChar w:fldCharType="separate"/>
      </w:r>
      <w:ins w:id="2114" w:author="rawlins" w:date="2015-05-19T17:23:00Z">
        <w:r w:rsidR="00D3178E">
          <w:rPr>
            <w:noProof/>
          </w:rPr>
          <w:instrText>5</w:instrText>
        </w:r>
      </w:ins>
      <w:ins w:id="211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16" w:author="rawlins" w:date="2015-05-19T17:23:00Z">
        <w:r w:rsidR="00D3178E">
          <w:rPr>
            <w:noProof/>
          </w:rPr>
          <w:instrText>98</w:instrText>
        </w:r>
      </w:ins>
      <w:ins w:id="2117" w:author="rawlins" w:date="2015-05-19T16:39:00Z">
        <w:r w:rsidR="00A924E1">
          <w:fldChar w:fldCharType="end"/>
        </w:r>
        <w:r w:rsidR="00A924E1">
          <w:instrText>)</w:instrText>
        </w:r>
        <w:bookmarkEnd w:id="2113"/>
        <w:r w:rsidR="00A924E1">
          <w:fldChar w:fldCharType="end"/>
        </w:r>
      </w:ins>
    </w:p>
    <w:p w14:paraId="63428008" w14:textId="65F58706" w:rsidR="00731A28" w:rsidRDefault="00731A28">
      <w:pPr>
        <w:rPr>
          <w:ins w:id="2118" w:author="Gerard" w:date="2015-03-21T10:57:00Z"/>
        </w:rPr>
        <w:pPrChange w:id="2119" w:author="Gerard" w:date="2015-03-21T10:49:00Z">
          <w:pPr>
            <w:jc w:val="left"/>
          </w:pPr>
        </w:pPrChange>
      </w:pPr>
      <w:ins w:id="2120" w:author="Gerard" w:date="2015-03-21T10:49:00Z">
        <w:r>
          <w:t xml:space="preserve">and </w:t>
        </w:r>
      </w:ins>
      <w:ins w:id="2121" w:author="Gerard" w:date="2015-03-21T10:50:00Z">
        <w:r w:rsidRPr="007E2473">
          <w:rPr>
            <w:position w:val="-18"/>
          </w:rPr>
          <w:object w:dxaOrig="1720" w:dyaOrig="480" w14:anchorId="6BF4B01F">
            <v:shape id="_x0000_i2410" type="#_x0000_t75" style="width:86.25pt;height:21.75pt" o:ole="">
              <v:imagedata r:id="rId2790" o:title=""/>
            </v:shape>
            <o:OLEObject Type="Embed" ProgID="Equation.DSMT4" ShapeID="_x0000_i2410" DrawAspect="Content" ObjectID="_1493632528" r:id="rId2791"/>
          </w:object>
        </w:r>
      </w:ins>
      <w:ins w:id="2122" w:author="Gerard" w:date="2015-03-21T10:50:00Z">
        <w:r>
          <w:t xml:space="preserve"> is a </w:t>
        </w:r>
        <w:r w:rsidR="00541E56">
          <w:t>reduced relaxation function which may assume any number of valid forms.</w:t>
        </w:r>
      </w:ins>
      <w:ins w:id="2123" w:author="Gerard" w:date="2015-03-21T10:51:00Z">
        <w:r w:rsidR="00541E56">
          <w:t xml:space="preserve">  (A reduced relaxation function </w:t>
        </w:r>
      </w:ins>
      <w:ins w:id="2124" w:author="Gerard" w:date="2015-03-21T10:52:00Z">
        <w:r w:rsidR="00541E56" w:rsidRPr="007E2473">
          <w:rPr>
            <w:position w:val="-14"/>
          </w:rPr>
          <w:object w:dxaOrig="480" w:dyaOrig="420" w14:anchorId="295127CF">
            <v:shape id="_x0000_i2411" type="#_x0000_t75" style="width:21.75pt;height:21.75pt" o:ole="">
              <v:imagedata r:id="rId2792" o:title=""/>
            </v:shape>
            <o:OLEObject Type="Embed" ProgID="Equation.DSMT4" ShapeID="_x0000_i2411" DrawAspect="Content" ObjectID="_1493632529" r:id="rId2793"/>
          </w:object>
        </w:r>
      </w:ins>
      <w:ins w:id="2125" w:author="Gerard" w:date="2015-03-21T10:52:00Z">
        <w:r w:rsidR="00541E56">
          <w:t xml:space="preserve"> </w:t>
        </w:r>
      </w:ins>
      <w:ins w:id="2126" w:author="Gerard" w:date="2015-03-21T10:51:00Z">
        <w:r w:rsidR="00541E56">
          <w:t>satisf</w:t>
        </w:r>
      </w:ins>
      <w:ins w:id="2127" w:author="Gerard" w:date="2015-03-21T10:52:00Z">
        <w:r w:rsidR="00541E56">
          <w:t>ies</w:t>
        </w:r>
      </w:ins>
      <w:ins w:id="2128" w:author="Gerard" w:date="2015-03-21T10:51:00Z">
        <w:r w:rsidR="00541E56">
          <w:t xml:space="preserve"> </w:t>
        </w:r>
      </w:ins>
      <w:ins w:id="2129" w:author="Gerard" w:date="2015-03-21T10:52:00Z">
        <w:r w:rsidR="00541E56" w:rsidRPr="007E2473">
          <w:rPr>
            <w:position w:val="-14"/>
          </w:rPr>
          <w:object w:dxaOrig="840" w:dyaOrig="420" w14:anchorId="1AE5D5F1">
            <v:shape id="_x0000_i2412" type="#_x0000_t75" style="width:43.45pt;height:21.75pt" o:ole="">
              <v:imagedata r:id="rId2794" o:title=""/>
            </v:shape>
            <o:OLEObject Type="Embed" ProgID="Equation.DSMT4" ShapeID="_x0000_i2412" DrawAspect="Content" ObjectID="_1493632530" r:id="rId2795"/>
          </w:object>
        </w:r>
      </w:ins>
      <w:ins w:id="2130" w:author="Gerard" w:date="2015-03-21T10:52:00Z">
        <w:r w:rsidR="00541E56">
          <w:t xml:space="preserve"> and </w:t>
        </w:r>
      </w:ins>
      <w:ins w:id="2131" w:author="Gerard" w:date="2015-03-21T10:52:00Z">
        <w:r w:rsidR="00541E56" w:rsidRPr="007E2473">
          <w:rPr>
            <w:position w:val="-14"/>
          </w:rPr>
          <w:object w:dxaOrig="1340" w:dyaOrig="420" w14:anchorId="73C7C7E4">
            <v:shape id="_x0000_i2413" type="#_x0000_t75" style="width:64.55pt;height:21.75pt" o:ole="">
              <v:imagedata r:id="rId2796" o:title=""/>
            </v:shape>
            <o:OLEObject Type="Embed" ProgID="Equation.DSMT4" ShapeID="_x0000_i2413" DrawAspect="Content" ObjectID="_1493632531" r:id="rId2797"/>
          </w:object>
        </w:r>
      </w:ins>
      <w:ins w:id="2132" w:author="Gerard" w:date="2015-03-21T13:25:00Z">
        <w:r w:rsidR="003D7647">
          <w:t xml:space="preserve">, and decreases monotonically with </w:t>
        </w:r>
      </w:ins>
      <w:ins w:id="2133" w:author="Gerard" w:date="2015-03-21T13:25:00Z">
        <w:r w:rsidR="003D7647" w:rsidRPr="003D7647">
          <w:rPr>
            <w:position w:val="-4"/>
          </w:rPr>
          <w:object w:dxaOrig="140" w:dyaOrig="220" w14:anchorId="0D1A9703">
            <v:shape id="_x0000_i2414" type="#_x0000_t75" style="width:7.45pt;height:14.25pt" o:ole="">
              <v:imagedata r:id="rId2798" o:title=""/>
            </v:shape>
            <o:OLEObject Type="Embed" ProgID="Equation.DSMT4" ShapeID="_x0000_i2414" DrawAspect="Content" ObjectID="_1493632532" r:id="rId2799"/>
          </w:object>
        </w:r>
      </w:ins>
      <w:ins w:id="2134" w:author="Gerard" w:date="2015-03-21T10:52:00Z">
        <w:r w:rsidR="00541E56">
          <w:t xml:space="preserve">.) </w:t>
        </w:r>
      </w:ins>
      <w:ins w:id="2135" w:author="Gerard" w:date="2015-03-21T10:51:00Z">
        <w:r w:rsidR="00541E56">
          <w:t xml:space="preserve">In particular, </w:t>
        </w:r>
      </w:ins>
      <w:ins w:id="2136" w:author="Gerard" w:date="2015-03-21T10:53:00Z">
        <w:r w:rsidR="00541E56" w:rsidRPr="007E2473">
          <w:rPr>
            <w:position w:val="-10"/>
          </w:rPr>
          <w:object w:dxaOrig="220" w:dyaOrig="260" w14:anchorId="7F93E5AA">
            <v:shape id="_x0000_i2415" type="#_x0000_t75" style="width:14.25pt;height:14.25pt" o:ole="">
              <v:imagedata r:id="rId2800" o:title=""/>
            </v:shape>
            <o:OLEObject Type="Embed" ProgID="Equation.DSMT4" ShapeID="_x0000_i2415" DrawAspect="Content" ObjectID="_1493632533" r:id="rId2801"/>
          </w:object>
        </w:r>
      </w:ins>
      <w:ins w:id="2137" w:author="Gerard" w:date="2015-03-21T10:53:00Z">
        <w:r w:rsidR="00541E56">
          <w:t xml:space="preserve"> may depend on the strain at time </w:t>
        </w:r>
      </w:ins>
      <w:ins w:id="2138" w:author="Gerard" w:date="2015-03-21T10:54:00Z">
        <w:r w:rsidR="00541E56" w:rsidRPr="00541E56">
          <w:rPr>
            <w:position w:val="-4"/>
          </w:rPr>
          <w:object w:dxaOrig="180" w:dyaOrig="200" w14:anchorId="294E6DDB">
            <v:shape id="_x0000_i2416" type="#_x0000_t75" style="width:7.45pt;height:7.45pt" o:ole="">
              <v:imagedata r:id="rId2802" o:title=""/>
            </v:shape>
            <o:OLEObject Type="Embed" ProgID="Equation.DSMT4" ShapeID="_x0000_i2416" DrawAspect="Content" ObjectID="_1493632534" r:id="rId2803"/>
          </w:object>
        </w:r>
      </w:ins>
      <w:ins w:id="2139" w:author="Gerard" w:date="2015-03-21T10:54:00Z">
        <w:r w:rsidR="00541E56">
          <w:t xml:space="preserve"> relative to the reference configuration of the </w:t>
        </w:r>
      </w:ins>
      <w:ins w:id="2140" w:author="Gerard" w:date="2015-03-21T10:54:00Z">
        <w:r w:rsidR="00541E56" w:rsidRPr="00541E56">
          <w:rPr>
            <w:position w:val="-4"/>
          </w:rPr>
          <w:object w:dxaOrig="380" w:dyaOrig="200" w14:anchorId="49D76B04">
            <v:shape id="_x0000_i2417" type="#_x0000_t75" style="width:21.75pt;height:7.45pt" o:ole="">
              <v:imagedata r:id="rId2804" o:title=""/>
            </v:shape>
            <o:OLEObject Type="Embed" ProgID="Equation.DSMT4" ShapeID="_x0000_i2417" DrawAspect="Content" ObjectID="_1493632535" r:id="rId2805"/>
          </w:object>
        </w:r>
      </w:ins>
      <w:ins w:id="2141" w:author="Gerard" w:date="2015-03-21T10:54:00Z">
        <w:r w:rsidR="00541E56">
          <w:t xml:space="preserve">generation.  </w:t>
        </w:r>
      </w:ins>
      <w:ins w:id="2142" w:author="Gerard" w:date="2015-03-21T10:55:00Z">
        <w:r w:rsidR="00541E56">
          <w:t>In t</w:t>
        </w:r>
      </w:ins>
      <w:ins w:id="2143" w:author="Gerard" w:date="2015-03-21T10:54:00Z">
        <w:r w:rsidR="00541E56">
          <w:t xml:space="preserve">he recursive expression of </w:t>
        </w:r>
      </w:ins>
      <w:ins w:id="2144"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145" w:author="rawlins" w:date="2015-05-19T17:23:00Z">
        <w:r w:rsidR="00D3178E">
          <w:instrText>(5.97)</w:instrText>
        </w:r>
      </w:ins>
      <w:ins w:id="2146" w:author="rawlins" w:date="2015-05-19T16:44:00Z">
        <w:r w:rsidR="002720BF">
          <w:fldChar w:fldCharType="end"/>
        </w:r>
        <w:r w:rsidR="002720BF">
          <w:fldChar w:fldCharType="end"/>
        </w:r>
      </w:ins>
      <w:ins w:id="2147" w:author="Gerard" w:date="2015-03-21T10:55:00Z">
        <w:r w:rsidR="00541E56">
          <w:t xml:space="preserve">, the earliest generation </w:t>
        </w:r>
      </w:ins>
      <w:ins w:id="2148" w:author="Gerard" w:date="2015-03-21T10:55:00Z">
        <w:r w:rsidR="00541E56" w:rsidRPr="00541E56">
          <w:rPr>
            <w:position w:val="-4"/>
          </w:rPr>
          <w:object w:dxaOrig="740" w:dyaOrig="200" w14:anchorId="12D18959">
            <v:shape id="_x0000_i2418" type="#_x0000_t75" style="width:36pt;height:7.45pt" o:ole="">
              <v:imagedata r:id="rId2806" o:title=""/>
            </v:shape>
            <o:OLEObject Type="Embed" ProgID="Equation.DSMT4" ShapeID="_x0000_i2418" DrawAspect="Content" ObjectID="_1493632536" r:id="rId2807"/>
          </w:object>
        </w:r>
      </w:ins>
      <w:ins w:id="2149" w:author="Gerard" w:date="2015-03-21T10:55:00Z">
        <w:r w:rsidR="00541E56">
          <w:t xml:space="preserve">, which is initially at rest, produces </w:t>
        </w:r>
      </w:ins>
      <w:ins w:id="2150" w:author="Gerard" w:date="2015-03-21T10:55:00Z">
        <w:r w:rsidR="00541E56" w:rsidRPr="007E2473">
          <w:rPr>
            <w:position w:val="-14"/>
          </w:rPr>
          <w:object w:dxaOrig="920" w:dyaOrig="420" w14:anchorId="1081F997">
            <v:shape id="_x0000_i2419" type="#_x0000_t75" style="width:43.45pt;height:21.75pt" o:ole="">
              <v:imagedata r:id="rId2808" o:title=""/>
            </v:shape>
            <o:OLEObject Type="Embed" ProgID="Equation.DSMT4" ShapeID="_x0000_i2419" DrawAspect="Content" ObjectID="_1493632537" r:id="rId2809"/>
          </w:object>
        </w:r>
      </w:ins>
      <w:ins w:id="2151" w:author="Gerard" w:date="2015-03-21T10:55:00Z">
        <w:r w:rsidR="00541E56">
          <w:t xml:space="preserve"> for </w:t>
        </w:r>
      </w:ins>
      <w:ins w:id="2152" w:author="Gerard" w:date="2015-03-21T10:55:00Z">
        <w:r w:rsidR="00541E56" w:rsidRPr="00541E56">
          <w:rPr>
            <w:position w:val="-4"/>
          </w:rPr>
          <w:object w:dxaOrig="500" w:dyaOrig="220" w14:anchorId="67417E61">
            <v:shape id="_x0000_i2420" type="#_x0000_t75" style="width:21.75pt;height:14.25pt" o:ole="">
              <v:imagedata r:id="rId2810" o:title=""/>
            </v:shape>
            <o:OLEObject Type="Embed" ProgID="Equation.DSMT4" ShapeID="_x0000_i2420" DrawAspect="Content" ObjectID="_1493632538" r:id="rId2811"/>
          </w:object>
        </w:r>
      </w:ins>
      <w:ins w:id="2153" w:author="Gerard" w:date="2015-03-21T10:55:00Z">
        <w:r w:rsidR="00541E56">
          <w:t xml:space="preserve"> and </w:t>
        </w:r>
      </w:ins>
      <w:ins w:id="2154" w:author="Gerard" w:date="2015-03-21T10:55:00Z">
        <w:r w:rsidR="00541E56" w:rsidRPr="007E2473">
          <w:rPr>
            <w:position w:val="-18"/>
          </w:rPr>
          <w:object w:dxaOrig="2480" w:dyaOrig="480" w14:anchorId="784BC45B">
            <v:shape id="_x0000_i2421" type="#_x0000_t75" style="width:122.25pt;height:21.75pt" o:ole="">
              <v:imagedata r:id="rId2812" o:title=""/>
            </v:shape>
            <o:OLEObject Type="Embed" ProgID="Equation.DSMT4" ShapeID="_x0000_i2421" DrawAspect="Content" ObjectID="_1493632539" r:id="rId2813"/>
          </w:object>
        </w:r>
      </w:ins>
      <w:ins w:id="2155" w:author="Gerard" w:date="2015-03-21T10:55:00Z">
        <w:r w:rsidR="00541E56">
          <w:t xml:space="preserve"> </w:t>
        </w:r>
      </w:ins>
      <w:ins w:id="2156" w:author="Gerard" w:date="2015-03-21T10:56:00Z">
        <w:r w:rsidR="00541E56">
          <w:t xml:space="preserve">for </w:t>
        </w:r>
      </w:ins>
      <w:ins w:id="2157" w:author="Gerard" w:date="2015-03-21T10:56:00Z">
        <w:r w:rsidR="00541E56" w:rsidRPr="00541E56">
          <w:rPr>
            <w:position w:val="-4"/>
          </w:rPr>
          <w:object w:dxaOrig="500" w:dyaOrig="240" w14:anchorId="27894DDC">
            <v:shape id="_x0000_i2422" type="#_x0000_t75" style="width:21.75pt;height:14.25pt" o:ole="">
              <v:imagedata r:id="rId2814" o:title=""/>
            </v:shape>
            <o:OLEObject Type="Embed" ProgID="Equation.DSMT4" ShapeID="_x0000_i2422" DrawAspect="Content" ObjectID="_1493632540" r:id="rId2815"/>
          </w:object>
        </w:r>
      </w:ins>
      <w:ins w:id="2158" w:author="Gerard" w:date="2015-03-21T10:56:00Z">
        <w:r w:rsidR="00541E56">
          <w:t xml:space="preserve">; this latter expression seeds the recursion for subsequent generations.  Therefore, providing a functional form for </w:t>
        </w:r>
      </w:ins>
      <w:ins w:id="2159" w:author="Gerard" w:date="2015-03-21T10:56:00Z">
        <w:r w:rsidR="00541E56" w:rsidRPr="007E2473">
          <w:rPr>
            <w:position w:val="-10"/>
          </w:rPr>
          <w:object w:dxaOrig="220" w:dyaOrig="260" w14:anchorId="58DE7D4B">
            <v:shape id="_x0000_i2423" type="#_x0000_t75" style="width:14.25pt;height:14.25pt" o:ole="">
              <v:imagedata r:id="rId2816" o:title=""/>
            </v:shape>
            <o:OLEObject Type="Embed" ProgID="Equation.DSMT4" ShapeID="_x0000_i2423" DrawAspect="Content" ObjectID="_1493632541" r:id="rId2817"/>
          </w:object>
        </w:r>
      </w:ins>
      <w:ins w:id="2160" w:author="Gerard" w:date="2015-03-21T10:56:00Z">
        <w:r w:rsidR="00541E56">
          <w:t xml:space="preserve"> suffices to produce the solution for all bond generations </w:t>
        </w:r>
      </w:ins>
      <w:ins w:id="2161" w:author="Gerard" w:date="2015-03-21T10:56:00Z">
        <w:r w:rsidR="00541E56" w:rsidRPr="00541E56">
          <w:rPr>
            <w:position w:val="-4"/>
          </w:rPr>
          <w:object w:dxaOrig="200" w:dyaOrig="200" w14:anchorId="691F3E41">
            <v:shape id="_x0000_i2424" type="#_x0000_t75" style="width:7.45pt;height:7.45pt" o:ole="">
              <v:imagedata r:id="rId2818" o:title=""/>
            </v:shape>
            <o:OLEObject Type="Embed" ProgID="Equation.DSMT4" ShapeID="_x0000_i2424" DrawAspect="Content" ObjectID="_1493632542" r:id="rId2819"/>
          </w:object>
        </w:r>
      </w:ins>
      <w:ins w:id="2162" w:author="Gerard" w:date="2015-03-21T10:56:00Z">
        <w:r w:rsidR="00541E56">
          <w:t>.</w:t>
        </w:r>
      </w:ins>
    </w:p>
    <w:p w14:paraId="59CAC2A8" w14:textId="56CE0F7E" w:rsidR="0034223B" w:rsidRDefault="0034223B" w:rsidP="00731A28">
      <w:pPr>
        <w:rPr>
          <w:ins w:id="2163" w:author="Gerard" w:date="2015-03-21T10:58:00Z"/>
        </w:rPr>
      </w:pPr>
      <w:ins w:id="2164" w:author="Gerard" w:date="2015-03-21T10:57:00Z">
        <w:r>
          <w:tab/>
          <w:t xml:space="preserve">For Type II bond kinetics, </w:t>
        </w:r>
      </w:ins>
      <w:ins w:id="2165" w:author="Gerard" w:date="2015-03-21T10:58:00Z">
        <w:r>
          <w:t>the solution for the mass fractions is given by</w:t>
        </w:r>
      </w:ins>
    </w:p>
    <w:p w14:paraId="3A354AB6" w14:textId="42C30F1E" w:rsidR="0034223B" w:rsidRPr="00731A28" w:rsidRDefault="0034223B">
      <w:pPr>
        <w:pStyle w:val="MTDisplayEquation"/>
        <w:rPr>
          <w:ins w:id="2166" w:author="Gerard" w:date="2015-03-21T10:49:00Z"/>
        </w:rPr>
        <w:pPrChange w:id="2167" w:author="Gerard" w:date="2015-03-21T10:58:00Z">
          <w:pPr>
            <w:jc w:val="left"/>
          </w:pPr>
        </w:pPrChange>
      </w:pPr>
      <w:ins w:id="2168" w:author="Gerard" w:date="2015-03-21T10:58:00Z">
        <w:r>
          <w:tab/>
        </w:r>
      </w:ins>
      <w:ins w:id="2169" w:author="Gerard" w:date="2015-03-21T10:58:00Z">
        <w:r w:rsidRPr="007E2473">
          <w:rPr>
            <w:position w:val="-68"/>
          </w:rPr>
          <w:object w:dxaOrig="3920" w:dyaOrig="1480" w14:anchorId="2E482C25">
            <v:shape id="_x0000_i2425" type="#_x0000_t75" style="width:194.25pt;height:1in" o:ole="">
              <v:imagedata r:id="rId2820" o:title=""/>
            </v:shape>
            <o:OLEObject Type="Embed" ProgID="Equation.DSMT4" ShapeID="_x0000_i2425" DrawAspect="Content" ObjectID="_1493632543" r:id="rId2821"/>
          </w:object>
        </w:r>
      </w:ins>
      <w:ins w:id="2170" w:author="Gerard" w:date="2015-03-21T10:58:00Z">
        <w:r>
          <w:t xml:space="preserve"> </w:t>
        </w:r>
        <w:r>
          <w:tab/>
        </w:r>
        <w:del w:id="217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72" w:author="rawlins" w:date="2015-05-19T16:39:00Z">
        <w:r w:rsidDel="00A924E1">
          <w:fldChar w:fldCharType="end"/>
        </w:r>
      </w:del>
      <w:bookmarkStart w:id="2173" w:name="ZEqnNum710132"/>
      <w:ins w:id="2174" w:author="Gerard" w:date="2015-03-21T10:58:00Z">
        <w:del w:id="2175" w:author="rawlins" w:date="2015-05-19T16:39:00Z">
          <w:r w:rsidDel="00A924E1">
            <w:delInstrText>(</w:delInstrText>
          </w:r>
          <w:r w:rsidDel="00A924E1">
            <w:fldChar w:fldCharType="begin"/>
          </w:r>
          <w:r w:rsidDel="00A924E1">
            <w:delInstrText xml:space="preserve"> SEQ MTSec \c \* Arabic \* MERGEFORMAT </w:delInstrText>
          </w:r>
        </w:del>
      </w:ins>
      <w:del w:id="2176" w:author="rawlins" w:date="2015-05-19T16:39:00Z">
        <w:r w:rsidDel="00A924E1">
          <w:fldChar w:fldCharType="end"/>
        </w:r>
      </w:del>
      <w:ins w:id="2177" w:author="Gerard" w:date="2015-03-21T10:58:00Z">
        <w:del w:id="2178" w:author="rawlins" w:date="2015-05-19T16:39:00Z">
          <w:r w:rsidDel="00A924E1">
            <w:delInstrText>.</w:delInstrText>
          </w:r>
          <w:r w:rsidDel="00A924E1">
            <w:fldChar w:fldCharType="begin"/>
          </w:r>
          <w:r w:rsidDel="00A924E1">
            <w:delInstrText xml:space="preserve"> SEQ MTEqn \c \* Arabic \* MERGEFORMAT </w:delInstrText>
          </w:r>
        </w:del>
      </w:ins>
      <w:del w:id="2179" w:author="rawlins" w:date="2015-05-19T16:39:00Z">
        <w:r w:rsidDel="00A924E1">
          <w:fldChar w:fldCharType="separate"/>
        </w:r>
      </w:del>
      <w:ins w:id="2180" w:author="Gerard" w:date="2015-05-06T12:49:00Z">
        <w:del w:id="2181" w:author="rawlins" w:date="2015-05-19T16:10:00Z">
          <w:r w:rsidR="00E3755C" w:rsidDel="00752FD5">
            <w:rPr>
              <w:noProof/>
            </w:rPr>
            <w:delInstrText>94</w:delInstrText>
          </w:r>
        </w:del>
      </w:ins>
      <w:ins w:id="2182" w:author="Gerard" w:date="2015-03-21T10:58:00Z">
        <w:del w:id="2183" w:author="rawlins" w:date="2015-05-19T16:39:00Z">
          <w:r w:rsidDel="00A924E1">
            <w:fldChar w:fldCharType="end"/>
          </w:r>
          <w:r w:rsidDel="00A924E1">
            <w:delInstrText>)</w:delInstrText>
          </w:r>
          <w:bookmarkEnd w:id="2173"/>
          <w:r w:rsidDel="00A924E1">
            <w:fldChar w:fldCharType="end"/>
          </w:r>
        </w:del>
      </w:ins>
      <w:ins w:id="2184"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85" w:author="rawlins" w:date="2015-05-19T17:23:00Z">
        <w:r w:rsidR="00D3178E">
          <w:rPr>
            <w:noProof/>
          </w:rPr>
          <w:instrText>5</w:instrText>
        </w:r>
      </w:ins>
      <w:ins w:id="2186"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87" w:author="rawlins" w:date="2015-05-19T17:23:00Z">
        <w:r w:rsidR="00D3178E">
          <w:rPr>
            <w:noProof/>
          </w:rPr>
          <w:instrText>99</w:instrText>
        </w:r>
      </w:ins>
      <w:ins w:id="2188" w:author="rawlins" w:date="2015-05-19T16:39:00Z">
        <w:r w:rsidR="00A924E1">
          <w:fldChar w:fldCharType="end"/>
        </w:r>
        <w:r w:rsidR="00A924E1">
          <w:instrText>)</w:instrText>
        </w:r>
        <w:r w:rsidR="00A924E1">
          <w:fldChar w:fldCharType="end"/>
        </w:r>
      </w:ins>
    </w:p>
    <w:p w14:paraId="1F366B06" w14:textId="794ED744" w:rsidR="0034223B" w:rsidRDefault="0068098A">
      <w:pPr>
        <w:rPr>
          <w:ins w:id="2189" w:author="Gerard" w:date="2015-03-21T11:02:00Z"/>
        </w:rPr>
        <w:pPrChange w:id="2190" w:author="Gerard" w:date="2015-03-21T10:59:00Z">
          <w:pPr>
            <w:jc w:val="left"/>
          </w:pPr>
        </w:pPrChange>
      </w:pPr>
      <w:ins w:id="2191" w:author="Gerard" w:date="2015-03-21T10:59:00Z">
        <w:r>
          <w:t>For this type of bond kinetics</w:t>
        </w:r>
        <w:r w:rsidR="0034223B">
          <w:t>, the reduced relaxation function</w:t>
        </w:r>
      </w:ins>
      <w:ins w:id="2192" w:author="Gerard" w:date="2015-03-21T11:00:00Z">
        <w:r w:rsidR="0034223B">
          <w:t xml:space="preserve"> </w:t>
        </w:r>
      </w:ins>
      <w:ins w:id="2193" w:author="Gerard" w:date="2015-03-21T11:00:00Z">
        <w:r w:rsidR="0034223B" w:rsidRPr="007E2473">
          <w:rPr>
            <w:position w:val="-10"/>
          </w:rPr>
          <w:object w:dxaOrig="220" w:dyaOrig="260" w14:anchorId="00AD2242">
            <v:shape id="_x0000_i2426" type="#_x0000_t75" style="width:14.25pt;height:14.25pt" o:ole="">
              <v:imagedata r:id="rId2822" o:title=""/>
            </v:shape>
            <o:OLEObject Type="Embed" ProgID="Equation.DSMT4" ShapeID="_x0000_i2426" DrawAspect="Content" ObjectID="_1493632544" r:id="rId2823"/>
          </w:object>
        </w:r>
      </w:ins>
      <w:ins w:id="2194" w:author="Gerard" w:date="2015-03-21T11:00:00Z">
        <w:r w:rsidR="0034223B">
          <w:t xml:space="preserve"> cannot depend on the </w:t>
        </w:r>
      </w:ins>
      <w:ins w:id="2195" w:author="Gerard" w:date="2015-03-21T11:02:00Z">
        <w:r w:rsidR="00551DDA">
          <w:t xml:space="preserve">magnitude of the </w:t>
        </w:r>
      </w:ins>
      <w:ins w:id="2196" w:author="Gerard" w:date="2015-03-21T11:00:00Z">
        <w:r w:rsidR="0034223B">
          <w:t xml:space="preserve">strain, </w:t>
        </w:r>
        <w:r>
          <w:t xml:space="preserve">because strain-dependence might violate the constraint </w:t>
        </w:r>
      </w:ins>
      <w:ins w:id="2197" w:author="Gerard" w:date="2015-03-21T11:01:00Z">
        <w:r w:rsidRPr="0068098A">
          <w:rPr>
            <w:position w:val="-4"/>
          </w:rPr>
          <w:object w:dxaOrig="1000" w:dyaOrig="320" w14:anchorId="4BFFCF47">
            <v:shape id="_x0000_i2427" type="#_x0000_t75" style="width:50.25pt;height:14.25pt" o:ole="">
              <v:imagedata r:id="rId2824" o:title=""/>
            </v:shape>
            <o:OLEObject Type="Embed" ProgID="Equation.DSMT4" ShapeID="_x0000_i2427" DrawAspect="Content" ObjectID="_1493632545" r:id="rId2825"/>
          </w:object>
        </w:r>
      </w:ins>
      <w:ins w:id="2198" w:author="Gerard" w:date="2015-03-21T11:01:00Z">
        <w:r>
          <w:t>.</w:t>
        </w:r>
      </w:ins>
    </w:p>
    <w:p w14:paraId="60A5501A" w14:textId="1989F6DC" w:rsidR="00551DDA" w:rsidRDefault="00551DDA">
      <w:pPr>
        <w:rPr>
          <w:ins w:id="2199" w:author="Gerard" w:date="2015-03-21T11:07:00Z"/>
        </w:rPr>
        <w:pPrChange w:id="2200" w:author="Gerard" w:date="2015-03-21T10:59:00Z">
          <w:pPr>
            <w:jc w:val="left"/>
          </w:pPr>
        </w:pPrChange>
      </w:pPr>
      <w:ins w:id="2201" w:author="Gerard" w:date="2015-03-21T11:02:00Z">
        <w:r>
          <w:tab/>
          <w:t xml:space="preserve">For all bond kinetics, it is also possible to constrain the </w:t>
        </w:r>
      </w:ins>
      <w:ins w:id="2202" w:author="Gerard" w:date="2015-03-21T11:03:00Z">
        <w:r>
          <w:t xml:space="preserve">occurrence of the </w:t>
        </w:r>
      </w:ins>
      <w:ins w:id="2203" w:author="Gerard" w:date="2015-03-21T11:02:00Z">
        <w:r>
          <w:t xml:space="preserve">breaking-and-reforming reaction </w:t>
        </w:r>
      </w:ins>
      <w:ins w:id="2204" w:author="Gerard" w:date="2015-03-21T11:03:00Z">
        <w:r>
          <w:t>to</w:t>
        </w:r>
      </w:ins>
      <w:ins w:id="2205"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06" w:author="Gerard" w:date="2015-03-21T10:59:00Z"/>
        </w:rPr>
        <w:pPrChange w:id="2207" w:author="Gerard" w:date="2015-03-21T10:59:00Z">
          <w:pPr>
            <w:jc w:val="left"/>
          </w:pPr>
        </w:pPrChange>
      </w:pPr>
      <w:ins w:id="2208" w:author="Gerard" w:date="2015-03-21T11:07:00Z">
        <w:r>
          <w:tab/>
          <w:t xml:space="preserve">The </w:t>
        </w:r>
      </w:ins>
      <w:ins w:id="2209" w:author="Gerard" w:date="2015-03-21T11:10:00Z">
        <w:r w:rsidR="00C37C54">
          <w:t>finite element</w:t>
        </w:r>
      </w:ins>
      <w:ins w:id="2210" w:author="Gerard" w:date="2015-03-21T11:07:00Z">
        <w:r>
          <w:t xml:space="preserve"> implementation of reactive viscoelasticity </w:t>
        </w:r>
      </w:ins>
      <w:ins w:id="2211" w:author="Gerard" w:date="2015-03-21T11:10:00Z">
        <w:r w:rsidR="00C37C54">
          <w:t xml:space="preserve">stores the </w:t>
        </w:r>
      </w:ins>
      <w:ins w:id="2212" w:author="Gerard" w:date="2015-03-21T13:10:00Z">
        <w:r w:rsidR="007E656F">
          <w:t xml:space="preserve">value of </w:t>
        </w:r>
      </w:ins>
      <w:ins w:id="2213" w:author="Gerard" w:date="2015-03-21T13:11:00Z">
        <w:r w:rsidR="007E656F" w:rsidRPr="007E2473">
          <w:rPr>
            <w:position w:val="-14"/>
          </w:rPr>
          <w:object w:dxaOrig="960" w:dyaOrig="420" w14:anchorId="4CE14BC3">
            <v:shape id="_x0000_i2428" type="#_x0000_t75" style="width:50.25pt;height:21.75pt" o:ole="">
              <v:imagedata r:id="rId2826" o:title=""/>
            </v:shape>
            <o:OLEObject Type="Embed" ProgID="Equation.DSMT4" ShapeID="_x0000_i2428" DrawAspect="Content" ObjectID="_1493632546" r:id="rId2827"/>
          </w:object>
        </w:r>
      </w:ins>
      <w:ins w:id="2214" w:author="Gerard" w:date="2015-03-21T13:11:00Z">
        <w:r w:rsidR="007E656F">
          <w:t xml:space="preserve"> every time that a </w:t>
        </w:r>
      </w:ins>
      <w:ins w:id="2215" w:author="Gerard" w:date="2015-03-21T13:12:00Z">
        <w:r w:rsidR="00531BEB">
          <w:t xml:space="preserve">bond-breaking </w:t>
        </w:r>
      </w:ins>
      <w:ins w:id="2216" w:author="Gerard" w:date="2015-03-21T13:13:00Z">
        <w:r w:rsidR="00531BEB">
          <w:t>deformation is detected</w:t>
        </w:r>
      </w:ins>
      <w:ins w:id="2217" w:author="Gerard" w:date="2015-03-21T14:01:00Z">
        <w:r w:rsidR="00DB47BB">
          <w:t xml:space="preserve">; this value can be used to evaluate </w:t>
        </w:r>
      </w:ins>
      <w:ins w:id="2218" w:author="Gerard" w:date="2015-03-21T14:01:00Z">
        <w:r w:rsidR="00DB47BB" w:rsidRPr="007E2473">
          <w:rPr>
            <w:position w:val="-14"/>
          </w:rPr>
          <w:object w:dxaOrig="840" w:dyaOrig="420" w14:anchorId="55ED8A5D">
            <v:shape id="_x0000_i2429" type="#_x0000_t75" style="width:43.45pt;height:21.75pt" o:ole="">
              <v:imagedata r:id="rId2828" o:title=""/>
            </v:shape>
            <o:OLEObject Type="Embed" ProgID="Equation.DSMT4" ShapeID="_x0000_i2429" DrawAspect="Content" ObjectID="_1493632547" r:id="rId2829"/>
          </w:object>
        </w:r>
      </w:ins>
      <w:ins w:id="2219" w:author="Gerard" w:date="2015-03-21T14:01:00Z">
        <w:r w:rsidR="00DB47BB">
          <w:t xml:space="preserve"> </w:t>
        </w:r>
      </w:ins>
      <w:ins w:id="2220" w:author="Gerard" w:date="2015-03-21T14:02:00Z">
        <w:r w:rsidR="00C334FD">
          <w:t xml:space="preserve">using </w:t>
        </w:r>
      </w:ins>
      <w:ins w:id="2221"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22" w:author="rawlins" w:date="2015-05-19T17:23:00Z">
        <w:r w:rsidR="00D3178E">
          <w:instrText>(5.91)</w:instrText>
        </w:r>
      </w:ins>
      <w:ins w:id="2223" w:author="rawlins" w:date="2015-05-19T16:45:00Z">
        <w:r w:rsidR="002720BF">
          <w:fldChar w:fldCharType="end"/>
        </w:r>
        <w:r w:rsidR="002720BF">
          <w:fldChar w:fldCharType="end"/>
        </w:r>
      </w:ins>
      <w:ins w:id="2224" w:author="Gerard" w:date="2015-03-21T13:13:00Z">
        <w:r w:rsidR="00531BEB">
          <w:t xml:space="preserve">.  </w:t>
        </w:r>
      </w:ins>
      <w:ins w:id="2225" w:author="Gerard" w:date="2015-03-21T13:14:00Z">
        <w:r w:rsidR="00531BEB">
          <w:t xml:space="preserve">It also stores </w:t>
        </w:r>
      </w:ins>
      <w:ins w:id="2226" w:author="Gerard" w:date="2015-03-21T13:26:00Z">
        <w:r w:rsidR="00DB47BB" w:rsidRPr="00DB47BB">
          <w:rPr>
            <w:position w:val="-14"/>
          </w:rPr>
          <w:object w:dxaOrig="1980" w:dyaOrig="420" w14:anchorId="2A0FAC8B">
            <v:shape id="_x0000_i2430" type="#_x0000_t75" style="width:100.55pt;height:21.75pt" o:ole="">
              <v:imagedata r:id="rId2830" o:title=""/>
            </v:shape>
            <o:OLEObject Type="Embed" ProgID="Equation.DSMT4" ShapeID="_x0000_i2430" DrawAspect="Content" ObjectID="_1493632548" r:id="rId2831"/>
          </w:object>
        </w:r>
      </w:ins>
      <w:ins w:id="2227" w:author="Gerard" w:date="2015-03-21T13:26:00Z">
        <w:r w:rsidR="003D7647">
          <w:t xml:space="preserve">, where </w:t>
        </w:r>
      </w:ins>
      <w:ins w:id="2228" w:author="Gerard" w:date="2015-03-21T13:26:00Z">
        <w:r w:rsidR="003D7647" w:rsidRPr="003D7647">
          <w:rPr>
            <w:position w:val="-4"/>
          </w:rPr>
          <w:object w:dxaOrig="180" w:dyaOrig="200" w14:anchorId="345C3C49">
            <v:shape id="_x0000_i2431" type="#_x0000_t75" style="width:7.45pt;height:7.45pt" o:ole="">
              <v:imagedata r:id="rId2832" o:title=""/>
            </v:shape>
            <o:OLEObject Type="Embed" ProgID="Equation.DSMT4" ShapeID="_x0000_i2431" DrawAspect="Content" ObjectID="_1493632549" r:id="rId2833"/>
          </w:object>
        </w:r>
      </w:ins>
      <w:ins w:id="2229" w:author="Gerard" w:date="2015-03-21T13:26:00Z">
        <w:r w:rsidR="003D7647">
          <w:t xml:space="preserve"> is the time </w:t>
        </w:r>
      </w:ins>
      <w:ins w:id="2230" w:author="Gerard" w:date="2015-03-21T13:27:00Z">
        <w:r w:rsidR="003D7647">
          <w:t>step</w:t>
        </w:r>
      </w:ins>
      <w:ins w:id="2231" w:author="Gerard" w:date="2015-03-21T13:26:00Z">
        <w:r w:rsidR="003D7647">
          <w:t xml:space="preserve"> </w:t>
        </w:r>
      </w:ins>
      <w:ins w:id="2232" w:author="Gerard" w:date="2015-03-21T13:27:00Z">
        <w:r w:rsidR="003D7647">
          <w:t xml:space="preserve">immediately following </w:t>
        </w:r>
      </w:ins>
      <w:ins w:id="2233" w:author="Gerard" w:date="2015-03-21T13:27:00Z">
        <w:r w:rsidR="003D7647" w:rsidRPr="003D7647">
          <w:rPr>
            <w:position w:val="-4"/>
          </w:rPr>
          <w:object w:dxaOrig="200" w:dyaOrig="200" w14:anchorId="1A8BB001">
            <v:shape id="_x0000_i2432" type="#_x0000_t75" style="width:7.45pt;height:7.45pt" o:ole="">
              <v:imagedata r:id="rId2834" o:title=""/>
            </v:shape>
            <o:OLEObject Type="Embed" ProgID="Equation.DSMT4" ShapeID="_x0000_i2432" DrawAspect="Content" ObjectID="_1493632550" r:id="rId2835"/>
          </w:object>
        </w:r>
      </w:ins>
      <w:ins w:id="2234" w:author="Gerard" w:date="2015-03-21T13:27:00Z">
        <w:r w:rsidR="003D7647">
          <w:t xml:space="preserve">, </w:t>
        </w:r>
      </w:ins>
      <w:ins w:id="2235" w:author="Gerard" w:date="2015-03-21T14:00:00Z">
        <w:r w:rsidR="00DB47BB">
          <w:t xml:space="preserve">which is then used for evaluating </w:t>
        </w:r>
      </w:ins>
      <w:ins w:id="2236" w:author="Gerard" w:date="2015-03-21T14:00:00Z">
        <w:r w:rsidR="00DB47BB" w:rsidRPr="003D7647">
          <w:rPr>
            <w:position w:val="-4"/>
          </w:rPr>
          <w:object w:dxaOrig="320" w:dyaOrig="320" w14:anchorId="67F084EA">
            <v:shape id="_x0000_i2433" type="#_x0000_t75" style="width:14.25pt;height:14.25pt" o:ole="">
              <v:imagedata r:id="rId2836" o:title=""/>
            </v:shape>
            <o:OLEObject Type="Embed" ProgID="Equation.DSMT4" ShapeID="_x0000_i2433" DrawAspect="Content" ObjectID="_1493632551" r:id="rId2837"/>
          </w:object>
        </w:r>
      </w:ins>
      <w:ins w:id="2237" w:author="Gerard" w:date="2015-03-21T14:00:00Z">
        <w:r w:rsidR="00DB47BB">
          <w:t xml:space="preserve"> for subsequent time steps </w:t>
        </w:r>
      </w:ins>
      <w:ins w:id="2238" w:author="Gerard" w:date="2015-03-21T14:00:00Z">
        <w:r w:rsidR="00DB47BB" w:rsidRPr="003D7647">
          <w:rPr>
            <w:position w:val="-4"/>
          </w:rPr>
          <w:object w:dxaOrig="500" w:dyaOrig="220" w14:anchorId="1127E585">
            <v:shape id="_x0000_i2434" type="#_x0000_t75" style="width:21.75pt;height:14.25pt" o:ole="">
              <v:imagedata r:id="rId2838" o:title=""/>
            </v:shape>
            <o:OLEObject Type="Embed" ProgID="Equation.DSMT4" ShapeID="_x0000_i2434" DrawAspect="Content" ObjectID="_1493632552" r:id="rId2839"/>
          </w:object>
        </w:r>
      </w:ins>
      <w:ins w:id="2239" w:author="Gerard" w:date="2015-03-21T14:00:00Z">
        <w:r w:rsidR="00DB47BB">
          <w:t xml:space="preserve"> when using Type I bond kinetics</w:t>
        </w:r>
      </w:ins>
      <w:ins w:id="2240" w:author="Gerard" w:date="2015-03-21T14:01:00Z">
        <w:r w:rsidR="00DB47BB">
          <w:t>,</w:t>
        </w:r>
      </w:ins>
      <w:ins w:id="2241" w:author="Gerard" w:date="2015-03-21T14:00:00Z">
        <w:r w:rsidR="00DB47BB">
          <w:t xml:space="preserve"> </w:t>
        </w:r>
      </w:ins>
      <w:ins w:id="2242" w:author="Gerard" w:date="2015-03-21T13:29:00Z">
        <w:r w:rsidR="003D7647">
          <w:t xml:space="preserve">using </w:t>
        </w:r>
      </w:ins>
      <w:ins w:id="2243" w:author="Gerard" w:date="2015-03-21T11:07:00Z">
        <w:r w:rsidR="003D7647">
          <w:t>the expression</w:t>
        </w:r>
      </w:ins>
      <w:ins w:id="2244" w:author="Gerard" w:date="2015-03-21T13:59:00Z">
        <w:r w:rsidR="00DB47BB">
          <w:t>s</w:t>
        </w:r>
      </w:ins>
      <w:ins w:id="2245" w:author="Gerard" w:date="2015-03-21T11:07:00Z">
        <w:r>
          <w:t xml:space="preserve"> </w:t>
        </w:r>
      </w:ins>
      <w:ins w:id="2246" w:author="Gerard" w:date="2015-03-21T11:08:00Z">
        <w:r>
          <w:t xml:space="preserve">of </w:t>
        </w:r>
      </w:ins>
      <w:ins w:id="2247"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48" w:author="rawlins" w:date="2015-05-19T17:23:00Z">
        <w:r w:rsidR="00D3178E">
          <w:instrText>(5.97)</w:instrText>
        </w:r>
      </w:ins>
      <w:ins w:id="2249" w:author="rawlins" w:date="2015-05-19T16:45:00Z">
        <w:r w:rsidR="002720BF">
          <w:fldChar w:fldCharType="end"/>
        </w:r>
        <w:r w:rsidR="002720BF">
          <w:fldChar w:fldCharType="end"/>
        </w:r>
      </w:ins>
      <w:ins w:id="2250" w:author="Gerard" w:date="2015-03-21T11:09:00Z">
        <w:r>
          <w:t xml:space="preserve"> </w:t>
        </w:r>
      </w:ins>
      <w:ins w:id="2251" w:author="Gerard" w:date="2015-03-21T13:57:00Z">
        <w:r w:rsidR="00DB47BB">
          <w:t>and</w:t>
        </w:r>
      </w:ins>
      <w:ins w:id="2252" w:author="Gerard" w:date="2015-03-21T13:31:00Z">
        <w:r w:rsidR="003D7647">
          <w:t xml:space="preserve"> </w:t>
        </w:r>
      </w:ins>
      <w:ins w:id="2253"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254" w:author="rawlins" w:date="2015-05-19T17:23:00Z">
        <w:r w:rsidR="00D3178E">
          <w:instrText>(5.98)</w:instrText>
        </w:r>
      </w:ins>
      <w:ins w:id="2255" w:author="rawlins" w:date="2015-05-19T16:45:00Z">
        <w:r w:rsidR="002720BF">
          <w:fldChar w:fldCharType="end"/>
        </w:r>
        <w:r w:rsidR="002720BF">
          <w:fldChar w:fldCharType="end"/>
        </w:r>
      </w:ins>
      <w:ins w:id="2256" w:author="Gerard" w:date="2015-03-21T13:59:00Z">
        <w:r w:rsidR="00DB47BB">
          <w:t>.</w:t>
        </w:r>
      </w:ins>
      <w:ins w:id="2257" w:author="Gerard" w:date="2015-03-21T14:01:00Z">
        <w:r w:rsidR="00DB47BB">
          <w:t xml:space="preserve">  </w:t>
        </w:r>
      </w:ins>
      <w:ins w:id="2258" w:author="Gerard" w:date="2015-03-21T14:02:00Z">
        <w:r w:rsidR="00C334FD">
          <w:t xml:space="preserve">These measures are </w:t>
        </w:r>
        <w:r w:rsidR="00C334FD">
          <w:lastRenderedPageBreak/>
          <w:t xml:space="preserve">then used to evaluate the stress from </w:t>
        </w:r>
      </w:ins>
      <w:ins w:id="2259"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260" w:author="rawlins" w:date="2015-05-19T17:23:00Z">
        <w:r w:rsidR="00D3178E">
          <w:instrText>(5.93)</w:instrText>
        </w:r>
      </w:ins>
      <w:ins w:id="2261" w:author="rawlins" w:date="2015-05-19T16:46:00Z">
        <w:r w:rsidR="002720BF">
          <w:fldChar w:fldCharType="end"/>
        </w:r>
        <w:r w:rsidR="002720BF">
          <w:fldChar w:fldCharType="end"/>
        </w:r>
      </w:ins>
      <w:ins w:id="2262" w:author="Gerard" w:date="2015-03-21T14:03:00Z">
        <w:r w:rsidR="00C334FD">
          <w:t>, with the summation taken over the time steps that correspond to bond-reforming generations.</w:t>
        </w:r>
      </w:ins>
    </w:p>
    <w:p w14:paraId="5232E1AB" w14:textId="05083863" w:rsidR="00731A28" w:rsidRDefault="00D25725">
      <w:pPr>
        <w:jc w:val="left"/>
        <w:rPr>
          <w:ins w:id="2263" w:author="Gerard" w:date="2015-03-21T09:59:00Z"/>
        </w:rPr>
      </w:pPr>
      <w:ins w:id="2264" w:author="Gerard" w:date="2015-03-21T09:59:00Z">
        <w:r>
          <w:br w:type="page"/>
        </w:r>
      </w:ins>
    </w:p>
    <w:p w14:paraId="07FBCCFE" w14:textId="61F3E358" w:rsidR="00D25725" w:rsidRPr="002F3DF9" w:rsidDel="00D25725" w:rsidRDefault="00D25725" w:rsidP="002F3DF9">
      <w:pPr>
        <w:rPr>
          <w:del w:id="2265" w:author="Gerard" w:date="2015-03-21T09:59:00Z"/>
        </w:rPr>
      </w:pPr>
    </w:p>
    <w:p w14:paraId="659178E0" w14:textId="77777777" w:rsidR="00FB6012" w:rsidRDefault="00FB6012" w:rsidP="00FB6012">
      <w:pPr>
        <w:pStyle w:val="Heading2"/>
      </w:pPr>
      <w:bookmarkStart w:id="2266" w:name="_Toc302490336"/>
      <w:bookmarkStart w:id="2267" w:name="_Toc302491870"/>
      <w:bookmarkStart w:id="2268" w:name="_Toc302492240"/>
      <w:bookmarkStart w:id="2269" w:name="_Toc176704875"/>
      <w:bookmarkStart w:id="2270" w:name="_Toc289032594"/>
      <w:bookmarkStart w:id="2271" w:name="_Ref167097234"/>
      <w:bookmarkEnd w:id="2266"/>
      <w:bookmarkEnd w:id="2267"/>
      <w:bookmarkEnd w:id="2268"/>
      <w:r>
        <w:t>Hydraulic Permeability</w:t>
      </w:r>
      <w:bookmarkEnd w:id="2269"/>
      <w:bookmarkEnd w:id="2270"/>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272" w:name="_Ref288636620"/>
      <w:bookmarkStart w:id="2273" w:name="_Toc302642746"/>
      <w:bookmarkStart w:id="2274" w:name="_Toc176704876"/>
      <w:bookmarkStart w:id="2275" w:name="_Toc289032595"/>
      <w:r>
        <w:t>Constant Isotropic Permeability</w:t>
      </w:r>
      <w:bookmarkEnd w:id="2272"/>
      <w:bookmarkEnd w:id="2273"/>
      <w:bookmarkEnd w:id="2274"/>
      <w:bookmarkEnd w:id="2275"/>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40" o:title=""/>
          </v:shape>
          <o:OLEObject Type="Embed" ProgID="Equation.DSMT4" ShapeID="_x0000_i2435" DrawAspect="Content" ObjectID="_1493632553" r:id="rId2841"/>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42" o:title=""/>
          </v:shape>
          <o:OLEObject Type="Embed" ProgID="Equation.DSMT4" ShapeID="_x0000_i2436" DrawAspect="Content" ObjectID="_1493632554" r:id="rId2843"/>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276" w:name="_Toc302642747"/>
      <w:bookmarkStart w:id="2277" w:name="_Toc176704877"/>
      <w:bookmarkStart w:id="2278" w:name="_Toc289032596"/>
      <w:r>
        <w:t>Holmes-Mow</w:t>
      </w:r>
      <w:bookmarkEnd w:id="2276"/>
      <w:bookmarkEnd w:id="2277"/>
      <w:bookmarkEnd w:id="2278"/>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44" o:title=""/>
          </v:shape>
          <o:OLEObject Type="Embed" ProgID="Equation.DSMT4" ShapeID="_x0000_i2437" DrawAspect="Content" ObjectID="_1493632555" r:id="rId2845"/>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6" o:title=""/>
          </v:shape>
          <o:OLEObject Type="Embed" ProgID="Equation.DSMT4" ShapeID="_x0000_i2438" DrawAspect="Content" ObjectID="_1493632556" r:id="rId2847"/>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279" w:name="_Toc302642748"/>
      <w:bookmarkStart w:id="2280" w:name="_Toc176704878"/>
      <w:bookmarkStart w:id="2281" w:name="_Toc289032597"/>
      <w:r>
        <w:t>Referentially Isotropic Permeability</w:t>
      </w:r>
      <w:bookmarkEnd w:id="2279"/>
      <w:bookmarkEnd w:id="2280"/>
      <w:bookmarkEnd w:id="2281"/>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8" o:title=""/>
          </v:shape>
          <o:OLEObject Type="Embed" ProgID="Equation.DSMT4" ShapeID="_x0000_i2439" DrawAspect="Content" ObjectID="_1493632557" r:id="rId2849"/>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50" o:title=""/>
          </v:shape>
          <o:OLEObject Type="Embed" ProgID="Equation.DSMT4" ShapeID="_x0000_i2440" DrawAspect="Content" ObjectID="_1493632558" r:id="rId2851"/>
        </w:object>
      </w:r>
      <w:r>
        <w:t xml:space="preserve">) is isotropic and given by </w:t>
      </w:r>
      <w:r w:rsidR="00905817" w:rsidRPr="00905817">
        <w:rPr>
          <w:position w:val="-14"/>
        </w:rPr>
        <w:object w:dxaOrig="2020" w:dyaOrig="400" w14:anchorId="60A354AB">
          <v:shape id="_x0000_i2441" type="#_x0000_t75" style="width:100.55pt;height:21.75pt" o:ole="">
            <v:imagedata r:id="rId2852" o:title=""/>
          </v:shape>
          <o:OLEObject Type="Embed" ProgID="Equation.DSMT4" ShapeID="_x0000_i2441" DrawAspect="Content" ObjectID="_1493632559" r:id="rId2853"/>
        </w:object>
      </w:r>
      <w:r>
        <w:t>.</w:t>
      </w:r>
    </w:p>
    <w:p w14:paraId="2DECFBE6" w14:textId="77777777" w:rsidR="00FB6012" w:rsidRPr="0097532C" w:rsidRDefault="00FB6012" w:rsidP="00FB6012"/>
    <w:p w14:paraId="77887D3E" w14:textId="77777777" w:rsidR="00FB6012" w:rsidRDefault="00FB6012" w:rsidP="00FB6012">
      <w:pPr>
        <w:pStyle w:val="Heading3"/>
      </w:pPr>
      <w:bookmarkStart w:id="2282" w:name="_Toc302642749"/>
      <w:bookmarkStart w:id="2283" w:name="_Toc176704879"/>
      <w:bookmarkStart w:id="2284" w:name="_Toc289032598"/>
      <w:r>
        <w:t>Referentially Orthotropic Permeability</w:t>
      </w:r>
      <w:bookmarkEnd w:id="2282"/>
      <w:bookmarkEnd w:id="2283"/>
      <w:bookmarkEnd w:id="2284"/>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54" o:title=""/>
          </v:shape>
          <o:OLEObject Type="Embed" ProgID="Equation.DSMT4" ShapeID="_x0000_i2442" DrawAspect="Content" ObjectID="_1493632560" r:id="rId2855"/>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6" o:title=""/>
          </v:shape>
          <o:OLEObject Type="Embed" ProgID="Equation.DSMT4" ShapeID="_x0000_i2443" DrawAspect="Content" ObjectID="_1493632561" r:id="rId2857"/>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8" o:title=""/>
          </v:shape>
          <o:OLEObject Type="Embed" ProgID="Equation.DSMT4" ShapeID="_x0000_i2444" DrawAspect="Content" ObjectID="_1493632562" r:id="rId2859"/>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60" o:title=""/>
          </v:shape>
          <o:OLEObject Type="Embed" ProgID="Equation.DSMT4" ShapeID="_x0000_i2445" DrawAspect="Content" ObjectID="_1493632563" r:id="rId2861"/>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62" o:title=""/>
          </v:shape>
          <o:OLEObject Type="Embed" ProgID="Equation.DSMT4" ShapeID="_x0000_i2446" DrawAspect="Content" ObjectID="_1493632564" r:id="rId2863"/>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64" o:title=""/>
          </v:shape>
          <o:OLEObject Type="Embed" ProgID="Equation.DSMT4" ShapeID="_x0000_i2447" DrawAspect="Content" ObjectID="_1493632565" r:id="rId2865"/>
        </w:object>
      </w:r>
      <w:r>
        <w:t xml:space="preserve">) is given by </w:t>
      </w:r>
      <w:r w:rsidR="00905817" w:rsidRPr="00905817">
        <w:rPr>
          <w:position w:val="-28"/>
        </w:rPr>
        <w:object w:dxaOrig="3060" w:dyaOrig="680" w14:anchorId="5C118F8B">
          <v:shape id="_x0000_i2448" type="#_x0000_t75" style="width:151.45pt;height:36pt" o:ole="">
            <v:imagedata r:id="rId2866" o:title=""/>
          </v:shape>
          <o:OLEObject Type="Embed" ProgID="Equation.DSMT4" ShapeID="_x0000_i2448" DrawAspect="Content" ObjectID="_1493632566" r:id="rId2867"/>
        </w:object>
      </w:r>
      <w:r>
        <w:t>.</w:t>
      </w:r>
    </w:p>
    <w:p w14:paraId="26180870" w14:textId="77777777" w:rsidR="00FB6012" w:rsidRPr="0097532C" w:rsidRDefault="00FB6012" w:rsidP="00FB6012"/>
    <w:p w14:paraId="03087207" w14:textId="77777777" w:rsidR="00FB6012" w:rsidRDefault="00FB6012" w:rsidP="00FB6012">
      <w:pPr>
        <w:pStyle w:val="Heading3"/>
      </w:pPr>
      <w:bookmarkStart w:id="2285" w:name="_Toc302642750"/>
      <w:bookmarkStart w:id="2286" w:name="_Toc176704880"/>
      <w:bookmarkStart w:id="2287" w:name="_Toc289032599"/>
      <w:r>
        <w:t>Referentially Transversely Isotropic Permeability</w:t>
      </w:r>
      <w:bookmarkEnd w:id="2285"/>
      <w:bookmarkEnd w:id="2286"/>
      <w:bookmarkEnd w:id="2287"/>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8" o:title=""/>
          </v:shape>
          <o:OLEObject Type="Embed" ProgID="Equation.DSMT4" ShapeID="_x0000_i2449" DrawAspect="Content" ObjectID="_1493632567" r:id="rId2869"/>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70" o:title=""/>
          </v:shape>
          <o:OLEObject Type="Embed" ProgID="Equation.DSMT4" ShapeID="_x0000_i2450" DrawAspect="Content" ObjectID="_1493632568" r:id="rId2871"/>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72" o:title=""/>
          </v:shape>
          <o:OLEObject Type="Embed" ProgID="Equation.DSMT4" ShapeID="_x0000_i2451" DrawAspect="Content" ObjectID="_1493632569" r:id="rId2873"/>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74" o:title=""/>
          </v:shape>
          <o:OLEObject Type="Embed" ProgID="Equation.DSMT4" ShapeID="_x0000_i2452" DrawAspect="Content" ObjectID="_1493632570" r:id="rId2875"/>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6" o:title=""/>
          </v:shape>
          <o:OLEObject Type="Embed" ProgID="Equation.DSMT4" ShapeID="_x0000_i2453" DrawAspect="Content" ObjectID="_1493632571" r:id="rId2877"/>
        </w:object>
      </w:r>
      <w:r>
        <w:t xml:space="preserve">) is given by </w:t>
      </w:r>
      <w:r w:rsidR="00905817" w:rsidRPr="00905817">
        <w:rPr>
          <w:position w:val="-16"/>
        </w:rPr>
        <w:object w:dxaOrig="4959" w:dyaOrig="440" w14:anchorId="315CF11C">
          <v:shape id="_x0000_i2454" type="#_x0000_t75" style="width:244.55pt;height:21.75pt" o:ole="">
            <v:imagedata r:id="rId2878" o:title=""/>
          </v:shape>
          <o:OLEObject Type="Embed" ProgID="Equation.DSMT4" ShapeID="_x0000_i2454" DrawAspect="Content" ObjectID="_1493632572" r:id="rId2879"/>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288" w:name="_Ref162420101"/>
      <w:bookmarkStart w:id="2289" w:name="_Toc302642753"/>
      <w:bookmarkStart w:id="2290" w:name="_Toc176704881"/>
      <w:bookmarkStart w:id="2291" w:name="_Toc289032600"/>
      <w:r>
        <w:lastRenderedPageBreak/>
        <w:t xml:space="preserve">Solute </w:t>
      </w:r>
      <w:r w:rsidRPr="0097532C">
        <w:t>Diffusivity</w:t>
      </w:r>
      <w:bookmarkEnd w:id="2288"/>
      <w:bookmarkEnd w:id="2289"/>
      <w:bookmarkEnd w:id="2290"/>
      <w:bookmarkEnd w:id="2291"/>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80" o:title=""/>
          </v:shape>
          <o:OLEObject Type="Embed" ProgID="Equation.DSMT4" ShapeID="_x0000_i2455" DrawAspect="Content" ObjectID="_1493632573" r:id="rId2881"/>
        </w:object>
      </w:r>
      <w:r w:rsidRPr="00B27FE9">
        <w:t xml:space="preserve"> may be a function of strain and solute concentration.</w:t>
      </w:r>
    </w:p>
    <w:p w14:paraId="6ACC20B4" w14:textId="77777777" w:rsidR="00FB6012" w:rsidRPr="00B27FE9" w:rsidRDefault="00FB6012" w:rsidP="00FB6012">
      <w:pPr>
        <w:pStyle w:val="Heading3"/>
      </w:pPr>
      <w:bookmarkStart w:id="2292" w:name="_Toc302642754"/>
      <w:bookmarkStart w:id="2293" w:name="_Toc176704882"/>
      <w:bookmarkStart w:id="2294" w:name="_Toc289032601"/>
      <w:r w:rsidRPr="00B27FE9">
        <w:t>Constant Isotropic Diffusivity</w:t>
      </w:r>
      <w:bookmarkEnd w:id="2292"/>
      <w:bookmarkEnd w:id="2293"/>
      <w:bookmarkEnd w:id="2294"/>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82" o:title=""/>
          </v:shape>
          <o:OLEObject Type="Embed" ProgID="Equation.DSMT4" ShapeID="_x0000_i2456" DrawAspect="Content" ObjectID="_1493632574" r:id="rId2883"/>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84" o:title=""/>
          </v:shape>
          <o:OLEObject Type="Embed" ProgID="Equation.DSMT4" ShapeID="_x0000_i2457" DrawAspect="Content" ObjectID="_1493632575" r:id="rId2885"/>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6" o:title=""/>
          </v:shape>
          <o:OLEObject Type="Embed" ProgID="Equation.DSMT4" ShapeID="_x0000_i2458" DrawAspect="Content" ObjectID="_1493632576" r:id="rId2887"/>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8" o:title=""/>
          </v:shape>
          <o:OLEObject Type="Embed" ProgID="Equation.DSMT4" ShapeID="_x0000_i2459" DrawAspect="Content" ObjectID="_1493632577" r:id="rId2889"/>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295" w:name="_Toc302642755"/>
      <w:bookmarkStart w:id="2296" w:name="_Toc176704883"/>
      <w:bookmarkStart w:id="2297" w:name="_Toc289032602"/>
      <w:r>
        <w:t>Constant Orthotropic Diffusivity</w:t>
      </w:r>
      <w:bookmarkEnd w:id="2295"/>
      <w:bookmarkEnd w:id="2296"/>
      <w:bookmarkEnd w:id="2297"/>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90" o:title=""/>
          </v:shape>
          <o:OLEObject Type="Embed" ProgID="Equation.DSMT4" ShapeID="_x0000_i2460" DrawAspect="Content" ObjectID="_1493632578" r:id="rId2891"/>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92" o:title=""/>
          </v:shape>
          <o:OLEObject Type="Embed" ProgID="Equation.DSMT4" ShapeID="_x0000_i2461" DrawAspect="Content" ObjectID="_1493632579" r:id="rId2893"/>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94" o:title=""/>
          </v:shape>
          <o:OLEObject Type="Embed" ProgID="Equation.DSMT4" ShapeID="_x0000_i2462" DrawAspect="Content" ObjectID="_1493632580" r:id="rId2895"/>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6" o:title=""/>
          </v:shape>
          <o:OLEObject Type="Embed" ProgID="Equation.DSMT4" ShapeID="_x0000_i2463" DrawAspect="Content" ObjectID="_1493632581" r:id="rId2897"/>
        </w:object>
      </w:r>
      <w:r>
        <w:t>,</w:t>
      </w:r>
      <w:r w:rsidR="0091287E">
        <w:t xml:space="preserve"> where </w:t>
      </w:r>
      <w:r w:rsidR="00905817" w:rsidRPr="00905817">
        <w:rPr>
          <w:position w:val="-12"/>
        </w:rPr>
        <w:object w:dxaOrig="279" w:dyaOrig="360" w14:anchorId="23FC52EE">
          <v:shape id="_x0000_i2464" type="#_x0000_t75" style="width:14.25pt;height:21.75pt" o:ole="">
            <v:imagedata r:id="rId2898" o:title=""/>
          </v:shape>
          <o:OLEObject Type="Embed" ProgID="Equation.DSMT4" ShapeID="_x0000_i2464" DrawAspect="Content" ObjectID="_1493632582" r:id="rId2899"/>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298" w:name="_Toc302642756"/>
      <w:bookmarkStart w:id="2299" w:name="_Toc176704884"/>
      <w:bookmarkStart w:id="2300" w:name="_Toc289032603"/>
      <w:r>
        <w:t>Referentially Isotropic Diffusivity</w:t>
      </w:r>
      <w:bookmarkEnd w:id="2298"/>
      <w:bookmarkEnd w:id="2299"/>
      <w:bookmarkEnd w:id="2300"/>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900" o:title=""/>
          </v:shape>
          <o:OLEObject Type="Embed" ProgID="Equation.DSMT4" ShapeID="_x0000_i2465" DrawAspect="Content" ObjectID="_1493632583" r:id="rId2901"/>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902" o:title=""/>
          </v:shape>
          <o:OLEObject Type="Embed" ProgID="Equation.DSMT4" ShapeID="_x0000_i2466" DrawAspect="Content" ObjectID="_1493632584" r:id="rId2903"/>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904" o:title=""/>
          </v:shape>
          <o:OLEObject Type="Embed" ProgID="Equation.DSMT4" ShapeID="_x0000_i2467" DrawAspect="Content" ObjectID="_1493632585" r:id="rId2905"/>
        </w:object>
      </w:r>
      <w:r>
        <w:t xml:space="preserve"> where </w:t>
      </w:r>
      <w:r w:rsidR="00905817" w:rsidRPr="00905817">
        <w:rPr>
          <w:position w:val="-4"/>
        </w:rPr>
        <w:object w:dxaOrig="220" w:dyaOrig="260" w14:anchorId="6512126D">
          <v:shape id="_x0000_i2468" type="#_x0000_t75" style="width:14.25pt;height:14.25pt" o:ole="">
            <v:imagedata r:id="rId2906" o:title=""/>
          </v:shape>
          <o:OLEObject Type="Embed" ProgID="Equation.DSMT4" ShapeID="_x0000_i2468" DrawAspect="Content" ObjectID="_1493632586" r:id="rId2907"/>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8" o:title=""/>
          </v:shape>
          <o:OLEObject Type="Embed" ProgID="Equation.DSMT4" ShapeID="_x0000_i2469" DrawAspect="Content" ObjectID="_1493632587" r:id="rId2909"/>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10" o:title=""/>
          </v:shape>
          <o:OLEObject Type="Embed" ProgID="Equation.DSMT4" ShapeID="_x0000_i2470" DrawAspect="Content" ObjectID="_1493632588" r:id="rId2911"/>
        </w:object>
      </w:r>
      <w:r>
        <w:t xml:space="preserve">) is isotropic and given by </w:t>
      </w:r>
      <w:r w:rsidR="00905817" w:rsidRPr="00905817">
        <w:rPr>
          <w:position w:val="-14"/>
        </w:rPr>
        <w:object w:dxaOrig="2060" w:dyaOrig="400" w14:anchorId="4B603718">
          <v:shape id="_x0000_i2471" type="#_x0000_t75" style="width:100.55pt;height:21.75pt" o:ole="">
            <v:imagedata r:id="rId2912" o:title=""/>
          </v:shape>
          <o:OLEObject Type="Embed" ProgID="Equation.DSMT4" ShapeID="_x0000_i2471" DrawAspect="Content" ObjectID="_1493632589" r:id="rId2913"/>
        </w:object>
      </w:r>
      <w:r>
        <w:t>.</w:t>
      </w:r>
    </w:p>
    <w:p w14:paraId="4D67D885" w14:textId="77777777" w:rsidR="00FB6012" w:rsidRDefault="00FB6012" w:rsidP="00FB6012"/>
    <w:p w14:paraId="23EA4028" w14:textId="77777777" w:rsidR="00FB6012" w:rsidRDefault="00FB6012" w:rsidP="00FB6012">
      <w:pPr>
        <w:pStyle w:val="Heading3"/>
      </w:pPr>
      <w:bookmarkStart w:id="2301" w:name="_Toc302642757"/>
      <w:bookmarkStart w:id="2302" w:name="_Toc176704885"/>
      <w:bookmarkStart w:id="2303" w:name="_Toc289032604"/>
      <w:r>
        <w:t>Referentially Orthotropic Diffusivity</w:t>
      </w:r>
      <w:bookmarkEnd w:id="2301"/>
      <w:bookmarkEnd w:id="2302"/>
      <w:bookmarkEnd w:id="2303"/>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14" o:title=""/>
          </v:shape>
          <o:OLEObject Type="Embed" ProgID="Equation.DSMT4" ShapeID="_x0000_i2472" DrawAspect="Content" ObjectID="_1493632590" r:id="rId2915"/>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6" o:title=""/>
          </v:shape>
          <o:OLEObject Type="Embed" ProgID="Equation.DSMT4" ShapeID="_x0000_i2473" DrawAspect="Content" ObjectID="_1493632591" r:id="rId2917"/>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8" o:title=""/>
          </v:shape>
          <o:OLEObject Type="Embed" ProgID="Equation.DSMT4" ShapeID="_x0000_i2474" DrawAspect="Content" ObjectID="_1493632592" r:id="rId2919"/>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20" o:title=""/>
          </v:shape>
          <o:OLEObject Type="Embed" ProgID="Equation.DSMT4" ShapeID="_x0000_i2475" DrawAspect="Content" ObjectID="_1493632593" r:id="rId2921"/>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22" o:title=""/>
          </v:shape>
          <o:OLEObject Type="Embed" ProgID="Equation.DSMT4" ShapeID="_x0000_i2476" DrawAspect="Content" ObjectID="_1493632594" r:id="rId2923"/>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24" o:title=""/>
          </v:shape>
          <o:OLEObject Type="Embed" ProgID="Equation.DSMT4" ShapeID="_x0000_i2477" DrawAspect="Content" ObjectID="_1493632595" r:id="rId2925"/>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6" o:title=""/>
          </v:shape>
          <o:OLEObject Type="Embed" ProgID="Equation.DSMT4" ShapeID="_x0000_i2478" DrawAspect="Content" ObjectID="_1493632596" r:id="rId2927"/>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8" o:title=""/>
          </v:shape>
          <o:OLEObject Type="Embed" ProgID="Equation.DSMT4" ShapeID="_x0000_i2479" DrawAspect="Content" ObjectID="_1493632597" r:id="rId2929"/>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30" o:title=""/>
          </v:shape>
          <o:OLEObject Type="Embed" ProgID="Equation.DSMT4" ShapeID="_x0000_i2480" DrawAspect="Content" ObjectID="_1493632598" r:id="rId2931"/>
        </w:object>
      </w:r>
      <w:r>
        <w:t xml:space="preserve">) is given by </w:t>
      </w:r>
      <w:r w:rsidR="00905817" w:rsidRPr="00905817">
        <w:rPr>
          <w:position w:val="-28"/>
        </w:rPr>
        <w:object w:dxaOrig="3060" w:dyaOrig="680" w14:anchorId="7104198A">
          <v:shape id="_x0000_i2481" type="#_x0000_t75" style="width:151.45pt;height:36pt" o:ole="">
            <v:imagedata r:id="rId2932" o:title=""/>
          </v:shape>
          <o:OLEObject Type="Embed" ProgID="Equation.DSMT4" ShapeID="_x0000_i2481" DrawAspect="Content" ObjectID="_1493632599" r:id="rId2933"/>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04" w:name="_Ref162420103"/>
      <w:bookmarkStart w:id="2305" w:name="_Toc302642758"/>
      <w:bookmarkStart w:id="2306" w:name="_Toc176704886"/>
      <w:bookmarkStart w:id="2307" w:name="_Toc289032605"/>
      <w:r>
        <w:lastRenderedPageBreak/>
        <w:t xml:space="preserve">Solute </w:t>
      </w:r>
      <w:r w:rsidRPr="00B27FE9">
        <w:t>Solubility</w:t>
      </w:r>
      <w:bookmarkEnd w:id="2304"/>
      <w:bookmarkEnd w:id="2305"/>
      <w:bookmarkEnd w:id="2306"/>
      <w:bookmarkEnd w:id="2307"/>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34" o:title=""/>
          </v:shape>
          <o:OLEObject Type="Embed" ProgID="Equation.DSMT4" ShapeID="_x0000_i2482" DrawAspect="Content" ObjectID="_1493632600" r:id="rId2935"/>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08" w:name="_Toc302642759"/>
      <w:bookmarkStart w:id="2309" w:name="_Toc176704887"/>
      <w:bookmarkStart w:id="2310" w:name="_Toc289032606"/>
      <w:r w:rsidRPr="00B27FE9">
        <w:t>Constant Solubility</w:t>
      </w:r>
      <w:bookmarkEnd w:id="2308"/>
      <w:bookmarkEnd w:id="2309"/>
      <w:bookmarkEnd w:id="2310"/>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6" o:title=""/>
          </v:shape>
          <o:OLEObject Type="Embed" ProgID="Equation.DSMT4" ShapeID="_x0000_i2483" DrawAspect="Content" ObjectID="_1493632601" r:id="rId2937"/>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11" w:name="_Ref162420105"/>
      <w:bookmarkStart w:id="2312" w:name="_Toc302642760"/>
      <w:bookmarkStart w:id="2313" w:name="_Toc176704888"/>
      <w:bookmarkStart w:id="2314" w:name="_Toc289032607"/>
      <w:r w:rsidRPr="00B27FE9">
        <w:lastRenderedPageBreak/>
        <w:t>Osmotic Coefficient</w:t>
      </w:r>
      <w:bookmarkEnd w:id="2311"/>
      <w:bookmarkEnd w:id="2312"/>
      <w:bookmarkEnd w:id="2313"/>
      <w:bookmarkEnd w:id="2314"/>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8" o:title=""/>
          </v:shape>
          <o:OLEObject Type="Embed" ProgID="Equation.DSMT4" ShapeID="_x0000_i2484" DrawAspect="Content" ObjectID="_1493632602" r:id="rId2939"/>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15" w:name="_Toc302642761"/>
      <w:bookmarkStart w:id="2316" w:name="_Toc176704889"/>
      <w:bookmarkStart w:id="2317" w:name="_Toc289032608"/>
      <w:r w:rsidRPr="00B27FE9">
        <w:t>Constant Osmotic Coefficient</w:t>
      </w:r>
      <w:bookmarkEnd w:id="2315"/>
      <w:bookmarkEnd w:id="2316"/>
      <w:bookmarkEnd w:id="2317"/>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40" o:title=""/>
          </v:shape>
          <o:OLEObject Type="Embed" ProgID="Equation.DSMT4" ShapeID="_x0000_i2485" DrawAspect="Content" ObjectID="_1493632603" r:id="rId2941"/>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18" w:name="_Toc265909889"/>
      <w:bookmarkStart w:id="2319" w:name="_Toc265909890"/>
      <w:bookmarkStart w:id="2320" w:name="_Toc265909891"/>
      <w:bookmarkStart w:id="2321" w:name="_Toc265909892"/>
      <w:bookmarkStart w:id="2322" w:name="_Toc265909894"/>
      <w:bookmarkStart w:id="2323" w:name="_Toc265909895"/>
      <w:bookmarkStart w:id="2324" w:name="_Toc265909896"/>
      <w:bookmarkStart w:id="2325" w:name="_Toc265909898"/>
      <w:bookmarkStart w:id="2326" w:name="_Toc265909899"/>
      <w:bookmarkStart w:id="2327" w:name="_Toc265909900"/>
      <w:bookmarkStart w:id="2328" w:name="_Toc265909901"/>
      <w:bookmarkStart w:id="2329" w:name="_Toc265909902"/>
      <w:bookmarkStart w:id="2330" w:name="_Toc265909903"/>
      <w:bookmarkStart w:id="2331" w:name="_Toc265909904"/>
      <w:bookmarkStart w:id="2332" w:name="_Toc265909905"/>
      <w:bookmarkStart w:id="2333" w:name="_Toc265909906"/>
      <w:bookmarkStart w:id="2334" w:name="_Toc265909909"/>
      <w:bookmarkStart w:id="2335" w:name="_Toc265909910"/>
      <w:bookmarkStart w:id="2336" w:name="_Toc265909911"/>
      <w:bookmarkStart w:id="2337" w:name="_Toc265909912"/>
      <w:bookmarkStart w:id="2338" w:name="_Toc265909914"/>
      <w:bookmarkStart w:id="2339" w:name="_Toc289032609"/>
      <w:bookmarkEnd w:id="2271"/>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commentRangeStart w:id="2340"/>
      <w:r>
        <w:lastRenderedPageBreak/>
        <w:t>Active Contraction Model</w:t>
      </w:r>
      <w:commentRangeEnd w:id="2340"/>
      <w:r w:rsidR="008E5B3C">
        <w:rPr>
          <w:rStyle w:val="CommentReference"/>
          <w:rFonts w:cs="Times New Roman"/>
          <w:b w:val="0"/>
          <w:bCs w:val="0"/>
          <w:iCs w:val="0"/>
        </w:rPr>
        <w:commentReference w:id="2340"/>
      </w:r>
      <w:bookmarkEnd w:id="2339"/>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42" o:title=""/>
          </v:shape>
          <o:OLEObject Type="Embed" ProgID="Equation.DSMT4" ShapeID="_x0000_i2486" DrawAspect="Content" ObjectID="_1493632604" r:id="rId2943"/>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44" o:title=""/>
          </v:shape>
          <o:OLEObject Type="Embed" ProgID="Equation.DSMT4" ShapeID="_x0000_i2487" DrawAspect="Content" ObjectID="_1493632605" r:id="rId2945"/>
        </w:object>
      </w:r>
      <w:r>
        <w:t xml:space="preserve"> and the passive stress tensor </w:t>
      </w:r>
      <w:r w:rsidR="00905817" w:rsidRPr="00905817">
        <w:rPr>
          <w:position w:val="-6"/>
        </w:rPr>
        <w:object w:dxaOrig="320" w:dyaOrig="320" w14:anchorId="2B017C9A">
          <v:shape id="_x0000_i2488" type="#_x0000_t75" style="width:14.25pt;height:14.25pt" o:ole="">
            <v:imagedata r:id="rId2946" o:title=""/>
          </v:shape>
          <o:OLEObject Type="Embed" ProgID="Equation.DSMT4" ShapeID="_x0000_i2488" DrawAspect="Content" ObjectID="_1493632606" r:id="rId2947"/>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8" o:title=""/>
          </v:shape>
          <o:OLEObject Type="Embed" ProgID="Equation.DSMT4" ShapeID="_x0000_i2489" DrawAspect="Content" ObjectID="_1493632607" r:id="rId29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341" w:author="rawlins" w:date="2015-05-19T17:23:00Z">
        <w:r w:rsidR="00D3178E">
          <w:rPr>
            <w:noProof/>
          </w:rPr>
          <w:instrText>100</w:instrText>
        </w:r>
      </w:ins>
      <w:ins w:id="2342" w:author="Gerard" w:date="2015-05-06T12:49:00Z">
        <w:del w:id="2343" w:author="rawlins" w:date="2015-05-19T16:10:00Z">
          <w:r w:rsidR="00E3755C" w:rsidDel="00752FD5">
            <w:rPr>
              <w:noProof/>
            </w:rPr>
            <w:delInstrText>95</w:delInstrText>
          </w:r>
        </w:del>
      </w:ins>
      <w:del w:id="2344" w:author="rawlins" w:date="2015-05-19T16:10:00Z">
        <w:r w:rsidR="00567B45" w:rsidDel="00752FD5">
          <w:rPr>
            <w:noProof/>
          </w:rPr>
          <w:delInstrText>80</w:delInstrText>
        </w:r>
      </w:del>
      <w:r w:rsidR="00BB2289">
        <w:rPr>
          <w:noProof/>
        </w:rPr>
        <w:fldChar w:fldCharType="end"/>
      </w:r>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50" o:title=""/>
          </v:shape>
          <o:OLEObject Type="Embed" ProgID="Equation.DSMT4" ShapeID="_x0000_i2490" DrawAspect="Content" ObjectID="_1493632608" r:id="rId2951"/>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52" o:title=""/>
          </v:shape>
          <o:OLEObject Type="Embed" ProgID="Equation.DSMT4" ShapeID="_x0000_i2491" DrawAspect="Content" ObjectID="_1493632609" r:id="rId2953"/>
        </w:object>
      </w:r>
      <w:r>
        <w:t xml:space="preserve">. The active fiber stress </w:t>
      </w:r>
      <w:r w:rsidR="00905817" w:rsidRPr="00905817">
        <w:rPr>
          <w:position w:val="-4"/>
        </w:rPr>
        <w:object w:dxaOrig="300" w:dyaOrig="300" w14:anchorId="573C8835">
          <v:shape id="_x0000_i2492" type="#_x0000_t75" style="width:14.25pt;height:14.25pt" o:ole="">
            <v:imagedata r:id="rId2954" o:title=""/>
          </v:shape>
          <o:OLEObject Type="Embed" ProgID="Equation.DSMT4" ShapeID="_x0000_i2492" DrawAspect="Content" ObjectID="_1493632610" r:id="rId2955"/>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6" o:title=""/>
          </v:shape>
          <o:OLEObject Type="Embed" ProgID="Equation.DSMT4" ShapeID="_x0000_i2493" DrawAspect="Content" ObjectID="_1493632611" r:id="rId29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345" w:author="rawlins" w:date="2015-05-19T17:23:00Z">
        <w:r w:rsidR="00D3178E">
          <w:rPr>
            <w:noProof/>
          </w:rPr>
          <w:instrText>101</w:instrText>
        </w:r>
      </w:ins>
      <w:ins w:id="2346" w:author="Gerard" w:date="2015-05-06T12:49:00Z">
        <w:del w:id="2347" w:author="rawlins" w:date="2015-05-19T16:10:00Z">
          <w:r w:rsidR="00E3755C" w:rsidDel="00752FD5">
            <w:rPr>
              <w:noProof/>
            </w:rPr>
            <w:delInstrText>96</w:delInstrText>
          </w:r>
        </w:del>
      </w:ins>
      <w:del w:id="2348" w:author="rawlins" w:date="2015-05-19T16:10:00Z">
        <w:r w:rsidR="00567B45" w:rsidDel="00752FD5">
          <w:rPr>
            <w:noProof/>
          </w:rPr>
          <w:delInstrText>81</w:delInstrText>
        </w:r>
      </w:del>
      <w:r w:rsidR="00BB2289">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8" o:title=""/>
          </v:shape>
          <o:OLEObject Type="Embed" ProgID="Equation.DSMT4" ShapeID="_x0000_i2494" DrawAspect="Content" ObjectID="_1493632612" r:id="rId29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349" w:author="rawlins" w:date="2015-05-19T17:23:00Z">
        <w:r w:rsidR="00D3178E">
          <w:rPr>
            <w:noProof/>
          </w:rPr>
          <w:instrText>102</w:instrText>
        </w:r>
      </w:ins>
      <w:ins w:id="2350" w:author="Gerard" w:date="2015-05-06T12:49:00Z">
        <w:del w:id="2351" w:author="rawlins" w:date="2015-05-19T16:10:00Z">
          <w:r w:rsidR="00E3755C" w:rsidDel="00752FD5">
            <w:rPr>
              <w:noProof/>
            </w:rPr>
            <w:delInstrText>97</w:delInstrText>
          </w:r>
        </w:del>
      </w:ins>
      <w:del w:id="2352" w:author="rawlins" w:date="2015-05-19T16:10:00Z">
        <w:r w:rsidR="00567B45" w:rsidDel="00752FD5">
          <w:rPr>
            <w:noProof/>
          </w:rPr>
          <w:delInstrText>82</w:delInstrText>
        </w:r>
      </w:del>
      <w:r w:rsidR="00BB2289">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353" w:author="Gerard" w:date="2015-03-21T14:10:00Z"/>
        </w:rPr>
      </w:pPr>
      <w:ins w:id="2354" w:author="Gerard" w:date="2015-03-21T14:10:00Z">
        <w:r>
          <w:br w:type="page"/>
        </w:r>
      </w:ins>
    </w:p>
    <w:p w14:paraId="24D85B02" w14:textId="1B281FD7" w:rsidR="001763A3" w:rsidRDefault="001763A3">
      <w:pPr>
        <w:pStyle w:val="Heading2"/>
        <w:rPr>
          <w:ins w:id="2355" w:author="Gerard" w:date="2015-03-21T14:11:00Z"/>
        </w:rPr>
        <w:pPrChange w:id="2356" w:author="Gerard" w:date="2015-03-21T14:10:00Z">
          <w:pPr/>
        </w:pPrChange>
      </w:pPr>
      <w:bookmarkStart w:id="2357" w:name="_Toc289032610"/>
      <w:ins w:id="2358" w:author="Gerard" w:date="2015-03-21T14:10:00Z">
        <w:r>
          <w:lastRenderedPageBreak/>
          <w:t>Prescribed Active Contraction</w:t>
        </w:r>
      </w:ins>
      <w:bookmarkEnd w:id="2357"/>
    </w:p>
    <w:p w14:paraId="59B018C0" w14:textId="0D315899" w:rsidR="001763A3" w:rsidRPr="001763A3" w:rsidRDefault="001763A3" w:rsidP="001763A3">
      <w:pPr>
        <w:rPr>
          <w:ins w:id="2359" w:author="Gerard" w:date="2015-03-21T14:10:00Z"/>
        </w:rPr>
      </w:pPr>
      <w:ins w:id="2360" w:author="Gerard" w:date="2015-03-21T14:11:00Z">
        <w:r>
          <w:t xml:space="preserve">Prescribed active contraction models allow the user to </w:t>
        </w:r>
      </w:ins>
      <w:ins w:id="2361" w:author="Gerard" w:date="2015-03-21T14:12:00Z">
        <w:r>
          <w:t xml:space="preserve">directly </w:t>
        </w:r>
      </w:ins>
      <w:ins w:id="2362" w:author="Gerard" w:date="2015-03-21T14:11:00Z">
        <w:r>
          <w:t xml:space="preserve">specify the </w:t>
        </w:r>
      </w:ins>
      <w:ins w:id="2363" w:author="Gerard" w:date="2015-03-21T14:12:00Z">
        <w:r>
          <w:t xml:space="preserve">time history of the </w:t>
        </w:r>
      </w:ins>
      <w:ins w:id="2364" w:author="Gerard" w:date="2015-03-21T14:11:00Z">
        <w:r>
          <w:t>active contractile stress.</w:t>
        </w:r>
      </w:ins>
    </w:p>
    <w:p w14:paraId="7DDFB4B4" w14:textId="746B768E" w:rsidR="001763A3" w:rsidRDefault="001763A3">
      <w:pPr>
        <w:pStyle w:val="Heading3"/>
        <w:rPr>
          <w:ins w:id="2365" w:author="Gerard" w:date="2015-03-21T14:12:00Z"/>
        </w:rPr>
        <w:pPrChange w:id="2366" w:author="Gerard" w:date="2015-03-21T14:10:00Z">
          <w:pPr/>
        </w:pPrChange>
      </w:pPr>
      <w:bookmarkStart w:id="2367" w:name="_Toc289032611"/>
      <w:ins w:id="2368" w:author="Gerard" w:date="2015-03-21T14:10:00Z">
        <w:r>
          <w:t>Uniaxial Active Contraction</w:t>
        </w:r>
      </w:ins>
      <w:bookmarkEnd w:id="2367"/>
    </w:p>
    <w:p w14:paraId="2917556B" w14:textId="23FB0D7C" w:rsidR="00153375" w:rsidRDefault="001763A3" w:rsidP="001763A3">
      <w:pPr>
        <w:rPr>
          <w:ins w:id="2369" w:author="Gerard" w:date="2015-05-06T12:43:00Z"/>
          <w:position w:val="-12"/>
        </w:rPr>
      </w:pPr>
      <w:ins w:id="2370" w:author="Gerard" w:date="2015-03-21T14:12:00Z">
        <w:r>
          <w:t xml:space="preserve">For this model, the active stress </w:t>
        </w:r>
      </w:ins>
      <w:ins w:id="2371" w:author="Gerard" w:date="2015-03-21T14:13:00Z">
        <w:r w:rsidR="004B50DC">
          <w:t xml:space="preserve">is acting along a prescribed direction </w:t>
        </w:r>
      </w:ins>
      <w:ins w:id="2372" w:author="Gerard" w:date="2015-05-06T12:43:00Z">
        <w:r w:rsidR="00153375">
          <w:t xml:space="preserve">given by the unit vector </w:t>
        </w:r>
      </w:ins>
      <w:ins w:id="2373" w:author="Gerard" w:date="2015-05-06T12:43:00Z">
        <w:r w:rsidR="00153375" w:rsidRPr="00214E15">
          <w:rPr>
            <w:position w:val="-12"/>
          </w:rPr>
          <w:object w:dxaOrig="280" w:dyaOrig="380" w14:anchorId="257C7094">
            <v:shape id="_x0000_i2495" type="#_x0000_t75" style="width:14.25pt;height:21.75pt" o:ole="">
              <v:imagedata r:id="rId2960" o:title=""/>
            </v:shape>
            <o:OLEObject Type="Embed" ProgID="Equation.DSMT4" ShapeID="_x0000_i2495" DrawAspect="Content" ObjectID="_1493632613" r:id="rId2961"/>
          </w:object>
        </w:r>
      </w:ins>
      <w:ins w:id="2374" w:author="Gerard" w:date="2015-05-06T12:43:00Z">
        <w:r w:rsidR="00153375">
          <w:rPr>
            <w:position w:val="-12"/>
          </w:rPr>
          <w:t>in the reference configuIation. The 2</w:t>
        </w:r>
        <w:r w:rsidR="00153375" w:rsidRPr="00153375">
          <w:rPr>
            <w:position w:val="-12"/>
            <w:vertAlign w:val="superscript"/>
            <w:rPrChange w:id="2375"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376" w:author="Gerard" w:date="2015-05-06T12:43:00Z"/>
        </w:rPr>
        <w:pPrChange w:id="2377" w:author="Gerard" w:date="2015-05-06T12:43:00Z">
          <w:pPr/>
        </w:pPrChange>
      </w:pPr>
      <w:ins w:id="2378" w:author="Gerard" w:date="2015-05-06T12:43:00Z">
        <w:r>
          <w:tab/>
        </w:r>
      </w:ins>
      <w:ins w:id="2379" w:author="Gerard" w:date="2015-05-06T12:43:00Z">
        <w:r w:rsidRPr="00153375">
          <w:rPr>
            <w:position w:val="-12"/>
            <w:rPrChange w:id="2380" w:author="Gerard" w:date="2015-05-06T12:44:00Z">
              <w:rPr>
                <w:position w:val="-12"/>
              </w:rPr>
            </w:rPrChange>
          </w:rPr>
          <w:object w:dxaOrig="1460" w:dyaOrig="400" w14:anchorId="57C90E0B">
            <v:shape id="_x0000_i2496" type="#_x0000_t75" style="width:1in;height:21.75pt" o:ole="">
              <v:imagedata r:id="rId2962" o:title=""/>
            </v:shape>
            <o:OLEObject Type="Embed" ProgID="Equation.DSMT4" ShapeID="_x0000_i2496" DrawAspect="Content" ObjectID="_1493632614" r:id="rId2963"/>
          </w:object>
        </w:r>
      </w:ins>
      <w:ins w:id="2381" w:author="Gerard" w:date="2015-05-06T12:43:00Z">
        <w:r>
          <w:t xml:space="preserve"> </w:t>
        </w:r>
        <w:r>
          <w:tab/>
        </w:r>
        <w:del w:id="2382"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383" w:author="rawlins" w:date="2015-05-19T16:54:00Z">
        <w:r w:rsidDel="001A2D84">
          <w:fldChar w:fldCharType="end"/>
        </w:r>
      </w:del>
      <w:ins w:id="2384" w:author="Gerard" w:date="2015-05-06T12:43:00Z">
        <w:del w:id="2385" w:author="rawlins" w:date="2015-05-19T16:54:00Z">
          <w:r w:rsidDel="001A2D84">
            <w:delInstrText>(</w:delInstrText>
          </w:r>
          <w:r w:rsidDel="001A2D84">
            <w:fldChar w:fldCharType="begin"/>
          </w:r>
          <w:r w:rsidDel="001A2D84">
            <w:delInstrText xml:space="preserve"> SEQ MTSec \c \* Arabic \* MERGEFORMAT </w:delInstrText>
          </w:r>
        </w:del>
      </w:ins>
      <w:del w:id="2386" w:author="rawlins" w:date="2015-05-19T16:54:00Z">
        <w:r w:rsidDel="001A2D84">
          <w:fldChar w:fldCharType="end"/>
        </w:r>
      </w:del>
      <w:ins w:id="2387" w:author="Gerard" w:date="2015-05-06T12:43:00Z">
        <w:del w:id="2388" w:author="rawlins" w:date="2015-05-19T16:54:00Z">
          <w:r w:rsidDel="001A2D84">
            <w:delInstrText>.</w:delInstrText>
          </w:r>
          <w:r w:rsidDel="001A2D84">
            <w:fldChar w:fldCharType="begin"/>
          </w:r>
          <w:r w:rsidDel="001A2D84">
            <w:delInstrText xml:space="preserve"> SEQ MTEqn \c \* Arabic \* MERGEFORMAT </w:delInstrText>
          </w:r>
        </w:del>
      </w:ins>
      <w:del w:id="2389" w:author="rawlins" w:date="2015-05-19T16:54:00Z">
        <w:r w:rsidDel="001A2D84">
          <w:fldChar w:fldCharType="separate"/>
        </w:r>
      </w:del>
      <w:ins w:id="2390" w:author="Gerard" w:date="2015-05-06T12:49:00Z">
        <w:del w:id="2391" w:author="rawlins" w:date="2015-05-19T16:10:00Z">
          <w:r w:rsidR="00E3755C" w:rsidDel="00752FD5">
            <w:rPr>
              <w:noProof/>
            </w:rPr>
            <w:delInstrText>98</w:delInstrText>
          </w:r>
        </w:del>
      </w:ins>
      <w:ins w:id="2392" w:author="Gerard" w:date="2015-05-06T12:43:00Z">
        <w:del w:id="2393" w:author="rawlins" w:date="2015-05-19T16:54:00Z">
          <w:r w:rsidDel="001A2D84">
            <w:fldChar w:fldCharType="end"/>
          </w:r>
          <w:r w:rsidDel="001A2D84">
            <w:delInstrText>)</w:delInstrText>
          </w:r>
          <w:r w:rsidDel="001A2D84">
            <w:fldChar w:fldCharType="end"/>
          </w:r>
        </w:del>
      </w:ins>
      <w:ins w:id="2394"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395" w:author="rawlins" w:date="2015-05-19T17:23:00Z">
        <w:r w:rsidR="00D3178E">
          <w:rPr>
            <w:noProof/>
          </w:rPr>
          <w:instrText>5</w:instrText>
        </w:r>
      </w:ins>
      <w:ins w:id="2396"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397" w:author="rawlins" w:date="2015-05-19T17:23:00Z">
        <w:r w:rsidR="00D3178E">
          <w:rPr>
            <w:noProof/>
          </w:rPr>
          <w:instrText>103</w:instrText>
        </w:r>
      </w:ins>
      <w:ins w:id="2398"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399" w:author="Gerard" w:date="2015-03-21T14:12:00Z"/>
        </w:rPr>
      </w:pPr>
      <w:ins w:id="2400" w:author="Gerard" w:date="2015-05-06T12:44:00Z">
        <w:r>
          <w:rPr>
            <w:position w:val="-6"/>
          </w:rPr>
          <w:t xml:space="preserve">and the Cauchy stress </w:t>
        </w:r>
      </w:ins>
      <w:del w:id="2401" w:author="Gerard" w:date="2015-05-06T12:44:00Z">
        <w:r w:rsidR="004B50DC" w:rsidRPr="007E2473" w:rsidDel="00153375">
          <w:rPr>
            <w:position w:val="-6"/>
          </w:rPr>
          <w:fldChar w:fldCharType="begin"/>
        </w:r>
        <w:r w:rsidR="004B50DC" w:rsidRPr="007E2473" w:rsidDel="00153375">
          <w:rPr>
            <w:position w:val="-6"/>
          </w:rPr>
          <w:fldChar w:fldCharType="end"/>
        </w:r>
      </w:del>
      <w:ins w:id="2402" w:author="Gerard" w:date="2015-05-06T12:44:00Z">
        <w:r>
          <w:rPr>
            <w:position w:val="-6"/>
          </w:rPr>
          <w:t>is</w:t>
        </w:r>
      </w:ins>
    </w:p>
    <w:p w14:paraId="01F0ADDD" w14:textId="522BB937" w:rsidR="001763A3" w:rsidRPr="001763A3" w:rsidRDefault="001763A3">
      <w:pPr>
        <w:pStyle w:val="MTDisplayEquation"/>
        <w:pPrChange w:id="2403" w:author="Gerard" w:date="2015-03-21T14:12:00Z">
          <w:pPr/>
        </w:pPrChange>
      </w:pPr>
      <w:ins w:id="2404" w:author="Gerard" w:date="2015-03-21T14:12:00Z">
        <w:r>
          <w:tab/>
        </w:r>
      </w:ins>
      <w:ins w:id="2405" w:author="Gerard" w:date="2015-03-21T14:12:00Z">
        <w:r w:rsidR="00153375" w:rsidRPr="007E2473">
          <w:rPr>
            <w:position w:val="-6"/>
          </w:rPr>
          <w:object w:dxaOrig="1620" w:dyaOrig="340" w14:anchorId="0FD95447">
            <v:shape id="_x0000_i2497" type="#_x0000_t75" style="width:79.45pt;height:14.25pt" o:ole="">
              <v:imagedata r:id="rId2964" o:title=""/>
            </v:shape>
            <o:OLEObject Type="Embed" ProgID="Equation.DSMT4" ShapeID="_x0000_i2497" DrawAspect="Content" ObjectID="_1493632615" r:id="rId2965"/>
          </w:object>
        </w:r>
      </w:ins>
      <w:ins w:id="2406" w:author="Gerard" w:date="2015-03-21T14:12:00Z">
        <w:r>
          <w:t xml:space="preserve"> </w:t>
        </w:r>
        <w:r>
          <w:tab/>
        </w:r>
        <w:del w:id="2407"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08" w:author="rawlins" w:date="2015-05-19T16:54:00Z">
        <w:r w:rsidDel="001A2D84">
          <w:fldChar w:fldCharType="end"/>
        </w:r>
      </w:del>
      <w:ins w:id="2409" w:author="Gerard" w:date="2015-03-21T14:12:00Z">
        <w:del w:id="2410" w:author="rawlins" w:date="2015-05-19T16:54:00Z">
          <w:r w:rsidDel="001A2D84">
            <w:delInstrText>(</w:delInstrText>
          </w:r>
          <w:r w:rsidDel="001A2D84">
            <w:fldChar w:fldCharType="begin"/>
          </w:r>
          <w:r w:rsidDel="001A2D84">
            <w:delInstrText xml:space="preserve"> SEQ MTSec \c \* Arabic \* MERGEFORMAT </w:delInstrText>
          </w:r>
        </w:del>
      </w:ins>
      <w:del w:id="2411" w:author="rawlins" w:date="2015-05-19T16:54:00Z">
        <w:r w:rsidDel="001A2D84">
          <w:fldChar w:fldCharType="end"/>
        </w:r>
      </w:del>
      <w:ins w:id="2412" w:author="Gerard" w:date="2015-03-21T14:12:00Z">
        <w:del w:id="2413" w:author="rawlins" w:date="2015-05-19T16:54:00Z">
          <w:r w:rsidDel="001A2D84">
            <w:delInstrText>.</w:delInstrText>
          </w:r>
          <w:r w:rsidDel="001A2D84">
            <w:fldChar w:fldCharType="begin"/>
          </w:r>
          <w:r w:rsidDel="001A2D84">
            <w:delInstrText xml:space="preserve"> SEQ MTEqn \c \* Arabic \* MERGEFORMAT </w:delInstrText>
          </w:r>
        </w:del>
      </w:ins>
      <w:del w:id="2414" w:author="rawlins" w:date="2015-05-19T16:54:00Z">
        <w:r w:rsidDel="001A2D84">
          <w:fldChar w:fldCharType="separate"/>
        </w:r>
      </w:del>
      <w:ins w:id="2415" w:author="Gerard" w:date="2015-05-06T12:49:00Z">
        <w:del w:id="2416" w:author="rawlins" w:date="2015-05-19T16:10:00Z">
          <w:r w:rsidR="00E3755C" w:rsidDel="00752FD5">
            <w:rPr>
              <w:noProof/>
            </w:rPr>
            <w:delInstrText>99</w:delInstrText>
          </w:r>
        </w:del>
      </w:ins>
      <w:ins w:id="2417" w:author="Gerard" w:date="2015-03-21T14:12:00Z">
        <w:del w:id="2418" w:author="rawlins" w:date="2015-05-19T16:54:00Z">
          <w:r w:rsidDel="001A2D84">
            <w:fldChar w:fldCharType="end"/>
          </w:r>
          <w:r w:rsidDel="001A2D84">
            <w:delInstrText>)</w:delInstrText>
          </w:r>
          <w:r w:rsidDel="001A2D84">
            <w:fldChar w:fldCharType="end"/>
          </w:r>
        </w:del>
      </w:ins>
      <w:ins w:id="2419"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20" w:author="rawlins" w:date="2015-05-19T17:23:00Z">
        <w:r w:rsidR="00D3178E">
          <w:rPr>
            <w:noProof/>
          </w:rPr>
          <w:instrText>5</w:instrText>
        </w:r>
      </w:ins>
      <w:ins w:id="2421"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22" w:author="rawlins" w:date="2015-05-19T17:23:00Z">
        <w:r w:rsidR="00D3178E">
          <w:rPr>
            <w:noProof/>
          </w:rPr>
          <w:instrText>104</w:instrText>
        </w:r>
      </w:ins>
      <w:ins w:id="2423" w:author="rawlins" w:date="2015-05-19T16:54:00Z">
        <w:r w:rsidR="001A2D84">
          <w:fldChar w:fldCharType="end"/>
        </w:r>
        <w:r w:rsidR="001A2D84">
          <w:instrText>)</w:instrText>
        </w:r>
        <w:r w:rsidR="001A2D84">
          <w:fldChar w:fldCharType="end"/>
        </w:r>
      </w:ins>
    </w:p>
    <w:p w14:paraId="37A1FECD" w14:textId="5281BE6D" w:rsidR="007E2473" w:rsidRDefault="004B50DC">
      <w:pPr>
        <w:rPr>
          <w:ins w:id="2424" w:author="Gerard" w:date="2015-03-22T10:47:00Z"/>
        </w:rPr>
        <w:pPrChange w:id="2425" w:author="Gerard" w:date="2015-05-06T12:46:00Z">
          <w:pPr>
            <w:jc w:val="left"/>
          </w:pPr>
        </w:pPrChange>
      </w:pPr>
      <w:ins w:id="2426" w:author="Gerard" w:date="2015-03-21T14:13:00Z">
        <w:r>
          <w:t xml:space="preserve">where </w:t>
        </w:r>
      </w:ins>
      <w:ins w:id="2427" w:author="Gerard" w:date="2015-03-22T10:40:00Z">
        <w:r w:rsidR="007E2473" w:rsidRPr="007E2473">
          <w:rPr>
            <w:position w:val="-4"/>
          </w:rPr>
          <w:object w:dxaOrig="320" w:dyaOrig="320" w14:anchorId="5CE915D0">
            <v:shape id="_x0000_i2498" type="#_x0000_t75" style="width:14.25pt;height:14.25pt" o:ole="">
              <v:imagedata r:id="rId2966" o:title=""/>
            </v:shape>
            <o:OLEObject Type="Embed" ProgID="Equation.DSMT4" ShapeID="_x0000_i2498" DrawAspect="Content" ObjectID="_1493632616" r:id="rId2967"/>
          </w:object>
        </w:r>
      </w:ins>
      <w:ins w:id="2428" w:author="Gerard" w:date="2015-03-22T10:40:00Z">
        <w:r w:rsidR="00153375">
          <w:t xml:space="preserve"> </w:t>
        </w:r>
        <w:r w:rsidR="007E2473">
          <w:t>is the prescribed contractile stress</w:t>
        </w:r>
      </w:ins>
      <w:ins w:id="2429" w:author="Gerard" w:date="2015-05-06T12:45:00Z">
        <w:r w:rsidR="00153375">
          <w:t xml:space="preserve"> and</w:t>
        </w:r>
      </w:ins>
      <w:del w:id="2430" w:author="Gerard" w:date="2015-05-06T12:43:00Z">
        <w:r w:rsidR="007E2473" w:rsidRPr="00214E15" w:rsidDel="00153375">
          <w:rPr>
            <w:position w:val="-12"/>
          </w:rPr>
          <w:fldChar w:fldCharType="begin"/>
        </w:r>
        <w:r w:rsidR="007E2473" w:rsidRPr="00214E15" w:rsidDel="00153375">
          <w:rPr>
            <w:position w:val="-12"/>
          </w:rPr>
          <w:fldChar w:fldCharType="end"/>
        </w:r>
      </w:del>
      <w:del w:id="2431" w:author="Gerard" w:date="2015-05-06T12:45:00Z">
        <w:r w:rsidR="007E2473" w:rsidRPr="00214E15" w:rsidDel="00153375">
          <w:rPr>
            <w:position w:val="-6"/>
          </w:rPr>
          <w:fldChar w:fldCharType="begin"/>
        </w:r>
        <w:r w:rsidR="007E2473" w:rsidRPr="00214E15" w:rsidDel="00153375">
          <w:rPr>
            <w:position w:val="-6"/>
          </w:rPr>
          <w:fldChar w:fldCharType="end"/>
        </w:r>
      </w:del>
      <w:ins w:id="2432" w:author="Gerard" w:date="2015-03-22T10:41:00Z">
        <w:r w:rsidR="007E2473">
          <w:t xml:space="preserve"> </w:t>
        </w:r>
      </w:ins>
      <w:ins w:id="2433" w:author="Gerard" w:date="2015-03-22T10:41:00Z">
        <w:r w:rsidR="00153375" w:rsidRPr="00214E15">
          <w:rPr>
            <w:position w:val="-12"/>
          </w:rPr>
          <w:object w:dxaOrig="900" w:dyaOrig="380" w14:anchorId="6C0A5F2C">
            <v:shape id="_x0000_i2499" type="#_x0000_t75" style="width:43.45pt;height:21.75pt" o:ole="">
              <v:imagedata r:id="rId2968" o:title=""/>
            </v:shape>
            <o:OLEObject Type="Embed" ProgID="Equation.DSMT4" ShapeID="_x0000_i2499" DrawAspect="Content" ObjectID="_1493632617" r:id="rId2969"/>
          </w:object>
        </w:r>
      </w:ins>
      <w:del w:id="2434"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435" w:author="Gerard" w:date="2015-03-22T10:42:00Z">
        <w:r w:rsidR="007E2473">
          <w:t xml:space="preserve">.  </w:t>
        </w:r>
      </w:ins>
      <w:ins w:id="2436" w:author="Gerard" w:date="2015-05-06T12:45:00Z">
        <w:r w:rsidR="00153375">
          <w:t xml:space="preserve">Since </w:t>
        </w:r>
      </w:ins>
      <w:ins w:id="2437" w:author="Gerard" w:date="2015-05-06T12:45:00Z">
        <w:r w:rsidR="00153375" w:rsidRPr="00353E1C">
          <w:rPr>
            <w:position w:val="-6"/>
          </w:rPr>
          <w:object w:dxaOrig="280" w:dyaOrig="340" w14:anchorId="2C956A3A">
            <v:shape id="_x0000_i2500" type="#_x0000_t75" style="width:14.25pt;height:17pt" o:ole="">
              <v:imagedata r:id="rId2970" o:title=""/>
            </v:shape>
            <o:OLEObject Type="Embed" ProgID="Equation.DSMT4" ShapeID="_x0000_i2500" DrawAspect="Content" ObjectID="_1493632618" r:id="rId2971"/>
          </w:object>
        </w:r>
      </w:ins>
      <w:ins w:id="2438" w:author="Gerard" w:date="2015-05-06T12:45:00Z">
        <w:r w:rsidR="00153375">
          <w:t xml:space="preserve"> </w:t>
        </w:r>
      </w:ins>
      <w:ins w:id="2439" w:author="Gerard" w:date="2015-05-06T12:46:00Z">
        <w:r w:rsidR="00153375">
          <w:t>is not a function of deformation, the material and spatial tangents are both zero.</w:t>
        </w:r>
      </w:ins>
      <w:del w:id="2440"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441" w:author="Gerard" w:date="2015-03-22T10:47:00Z"/>
        </w:rPr>
        <w:pPrChange w:id="2442" w:author="Gerard" w:date="2015-03-22T10:47:00Z">
          <w:pPr>
            <w:jc w:val="left"/>
          </w:pPr>
        </w:pPrChange>
      </w:pPr>
      <w:bookmarkStart w:id="2443" w:name="_Toc289032612"/>
      <w:ins w:id="2444" w:author="Gerard" w:date="2015-03-22T10:47:00Z">
        <w:r>
          <w:t>Transversely Isotropic Active Contraction</w:t>
        </w:r>
        <w:bookmarkEnd w:id="2443"/>
      </w:ins>
    </w:p>
    <w:p w14:paraId="69EECCCD" w14:textId="046DF1CD" w:rsidR="007E2473" w:rsidRDefault="007E2473" w:rsidP="007E2473">
      <w:pPr>
        <w:rPr>
          <w:ins w:id="2445" w:author="Gerard" w:date="2015-05-06T12:46:00Z"/>
        </w:rPr>
      </w:pPr>
      <w:ins w:id="2446" w:author="Gerard" w:date="2015-03-22T10:47:00Z">
        <w:r>
          <w:t xml:space="preserve">In this case, the active stress is </w:t>
        </w:r>
      </w:ins>
      <w:ins w:id="2447" w:author="Gerard" w:date="2015-03-22T10:48:00Z">
        <w:r>
          <w:t xml:space="preserve">isotropic in a plane transverse to the direction </w:t>
        </w:r>
      </w:ins>
      <w:ins w:id="2448" w:author="Gerard" w:date="2015-03-22T10:48:00Z">
        <w:r w:rsidR="00153375" w:rsidRPr="00353E1C">
          <w:rPr>
            <w:position w:val="-12"/>
          </w:rPr>
          <w:object w:dxaOrig="280" w:dyaOrig="380" w14:anchorId="5B535373">
            <v:shape id="_x0000_i2501" type="#_x0000_t75" style="width:14.25pt;height:19pt" o:ole="">
              <v:imagedata r:id="rId2972" o:title=""/>
            </v:shape>
            <o:OLEObject Type="Embed" ProgID="Equation.DSMT4" ShapeID="_x0000_i2501" DrawAspect="Content" ObjectID="_1493632619" r:id="rId2973"/>
          </w:object>
        </w:r>
      </w:ins>
      <w:ins w:id="2449" w:author="Gerard" w:date="2015-03-22T10:48:00Z">
        <w:r>
          <w:t>,</w:t>
        </w:r>
      </w:ins>
    </w:p>
    <w:p w14:paraId="08E201F2" w14:textId="517322EE" w:rsidR="00153375" w:rsidRDefault="00153375">
      <w:pPr>
        <w:pStyle w:val="MTDisplayEquation"/>
        <w:rPr>
          <w:ins w:id="2450" w:author="Gerard" w:date="2015-03-22T10:48:00Z"/>
        </w:rPr>
        <w:pPrChange w:id="2451" w:author="Gerard" w:date="2015-05-06T12:46:00Z">
          <w:pPr/>
        </w:pPrChange>
      </w:pPr>
      <w:ins w:id="2452" w:author="Gerard" w:date="2015-05-06T12:46:00Z">
        <w:r>
          <w:tab/>
        </w:r>
      </w:ins>
      <w:ins w:id="2453" w:author="Gerard" w:date="2015-05-06T12:46:00Z">
        <w:r w:rsidRPr="00153375">
          <w:rPr>
            <w:position w:val="-14"/>
            <w:rPrChange w:id="2454" w:author="Gerard" w:date="2015-05-06T12:47:00Z">
              <w:rPr>
                <w:position w:val="-14"/>
              </w:rPr>
            </w:rPrChange>
          </w:rPr>
          <w:object w:dxaOrig="2000" w:dyaOrig="420" w14:anchorId="515B0D8C">
            <v:shape id="_x0000_i2502" type="#_x0000_t75" style="width:99.85pt;height:20.4pt" o:ole="">
              <v:imagedata r:id="rId2974" o:title=""/>
            </v:shape>
            <o:OLEObject Type="Embed" ProgID="Equation.DSMT4" ShapeID="_x0000_i2502" DrawAspect="Content" ObjectID="_1493632620" r:id="rId2975"/>
          </w:object>
        </w:r>
      </w:ins>
      <w:ins w:id="2455" w:author="Gerard" w:date="2015-05-06T12:46:00Z">
        <w:r>
          <w:t xml:space="preserve"> </w:t>
        </w:r>
        <w:r>
          <w:tab/>
        </w:r>
        <w:del w:id="2456"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57" w:author="rawlins" w:date="2015-05-19T16:54:00Z">
        <w:r w:rsidDel="001A2D84">
          <w:fldChar w:fldCharType="end"/>
        </w:r>
      </w:del>
      <w:ins w:id="2458" w:author="Gerard" w:date="2015-05-06T12:46:00Z">
        <w:del w:id="2459" w:author="rawlins" w:date="2015-05-19T16:54:00Z">
          <w:r w:rsidDel="001A2D84">
            <w:delInstrText>(</w:delInstrText>
          </w:r>
          <w:r w:rsidDel="001A2D84">
            <w:fldChar w:fldCharType="begin"/>
          </w:r>
          <w:r w:rsidDel="001A2D84">
            <w:delInstrText xml:space="preserve"> SEQ MTSec \c \* Arabic \* MERGEFORMAT </w:delInstrText>
          </w:r>
        </w:del>
      </w:ins>
      <w:del w:id="2460" w:author="rawlins" w:date="2015-05-19T16:54:00Z">
        <w:r w:rsidDel="001A2D84">
          <w:fldChar w:fldCharType="end"/>
        </w:r>
      </w:del>
      <w:ins w:id="2461" w:author="Gerard" w:date="2015-05-06T12:46:00Z">
        <w:del w:id="2462" w:author="rawlins" w:date="2015-05-19T16:54:00Z">
          <w:r w:rsidDel="001A2D84">
            <w:delInstrText>.</w:delInstrText>
          </w:r>
          <w:r w:rsidDel="001A2D84">
            <w:fldChar w:fldCharType="begin"/>
          </w:r>
          <w:r w:rsidDel="001A2D84">
            <w:delInstrText xml:space="preserve"> SEQ MTEqn \c \* Arabic \* MERGEFORMAT </w:delInstrText>
          </w:r>
        </w:del>
      </w:ins>
      <w:del w:id="2463" w:author="rawlins" w:date="2015-05-19T16:54:00Z">
        <w:r w:rsidDel="001A2D84">
          <w:fldChar w:fldCharType="separate"/>
        </w:r>
      </w:del>
      <w:ins w:id="2464" w:author="Gerard" w:date="2015-05-06T12:49:00Z">
        <w:del w:id="2465" w:author="rawlins" w:date="2015-05-19T16:10:00Z">
          <w:r w:rsidR="00E3755C" w:rsidDel="00752FD5">
            <w:rPr>
              <w:noProof/>
            </w:rPr>
            <w:delInstrText>100</w:delInstrText>
          </w:r>
        </w:del>
      </w:ins>
      <w:ins w:id="2466" w:author="Gerard" w:date="2015-05-06T12:46:00Z">
        <w:del w:id="2467" w:author="rawlins" w:date="2015-05-19T16:54:00Z">
          <w:r w:rsidDel="001A2D84">
            <w:fldChar w:fldCharType="end"/>
          </w:r>
          <w:r w:rsidDel="001A2D84">
            <w:delInstrText>)</w:delInstrText>
          </w:r>
          <w:r w:rsidDel="001A2D84">
            <w:fldChar w:fldCharType="end"/>
          </w:r>
        </w:del>
      </w:ins>
      <w:ins w:id="2468"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69" w:author="rawlins" w:date="2015-05-19T17:23:00Z">
        <w:r w:rsidR="00D3178E">
          <w:rPr>
            <w:noProof/>
          </w:rPr>
          <w:instrText>5</w:instrText>
        </w:r>
      </w:ins>
      <w:ins w:id="2470"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71" w:author="rawlins" w:date="2015-05-19T17:23:00Z">
        <w:r w:rsidR="00D3178E">
          <w:rPr>
            <w:noProof/>
          </w:rPr>
          <w:instrText>105</w:instrText>
        </w:r>
      </w:ins>
      <w:ins w:id="2472"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473" w:author="Gerard" w:date="2015-05-06T12:47:00Z"/>
        </w:rPr>
        <w:pPrChange w:id="2474" w:author="Gerard" w:date="2015-03-22T10:48:00Z">
          <w:pPr>
            <w:jc w:val="left"/>
          </w:pPr>
        </w:pPrChange>
      </w:pPr>
      <w:ins w:id="2475" w:author="Gerard" w:date="2015-05-06T12:47:00Z">
        <w:r>
          <w:t>and the corresponding Cauchy stress is</w:t>
        </w:r>
      </w:ins>
    </w:p>
    <w:p w14:paraId="47E22E65" w14:textId="0A612BD5" w:rsidR="007E2473" w:rsidRDefault="007E2473">
      <w:pPr>
        <w:pStyle w:val="MTDisplayEquation"/>
        <w:rPr>
          <w:ins w:id="2476" w:author="Gerard" w:date="2015-03-22T10:49:00Z"/>
        </w:rPr>
        <w:pPrChange w:id="2477" w:author="Gerard" w:date="2015-03-22T10:48:00Z">
          <w:pPr>
            <w:jc w:val="left"/>
          </w:pPr>
        </w:pPrChange>
      </w:pPr>
      <w:ins w:id="2478" w:author="Gerard" w:date="2015-03-22T10:48:00Z">
        <w:r>
          <w:tab/>
        </w:r>
      </w:ins>
      <w:ins w:id="2479" w:author="Gerard" w:date="2015-03-22T10:48:00Z">
        <w:r w:rsidR="00153375" w:rsidRPr="00214E15">
          <w:rPr>
            <w:position w:val="-14"/>
          </w:rPr>
          <w:object w:dxaOrig="2200" w:dyaOrig="420" w14:anchorId="5CE07ED0">
            <v:shape id="_x0000_i2503" type="#_x0000_t75" style="width:109.35pt;height:20.4pt" o:ole="">
              <v:imagedata r:id="rId2976" o:title=""/>
            </v:shape>
            <o:OLEObject Type="Embed" ProgID="Equation.DSMT4" ShapeID="_x0000_i2503" DrawAspect="Content" ObjectID="_1493632621" r:id="rId2977"/>
          </w:object>
        </w:r>
      </w:ins>
      <w:ins w:id="2480" w:author="Gerard" w:date="2015-03-22T10:48:00Z">
        <w:r>
          <w:t xml:space="preserve"> </w:t>
        </w:r>
        <w:r>
          <w:tab/>
        </w:r>
        <w:del w:id="2481"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82" w:author="rawlins" w:date="2015-05-19T16:54:00Z">
        <w:r w:rsidDel="001A2D84">
          <w:fldChar w:fldCharType="end"/>
        </w:r>
      </w:del>
      <w:ins w:id="2483" w:author="Gerard" w:date="2015-03-22T10:48:00Z">
        <w:del w:id="2484" w:author="rawlins" w:date="2015-05-19T16:54:00Z">
          <w:r w:rsidDel="001A2D84">
            <w:delInstrText>(</w:delInstrText>
          </w:r>
          <w:r w:rsidDel="001A2D84">
            <w:fldChar w:fldCharType="begin"/>
          </w:r>
          <w:r w:rsidDel="001A2D84">
            <w:delInstrText xml:space="preserve"> SEQ MTSec \c \* Arabic \* MERGEFORMAT </w:delInstrText>
          </w:r>
        </w:del>
      </w:ins>
      <w:del w:id="2485" w:author="rawlins" w:date="2015-05-19T16:54:00Z">
        <w:r w:rsidDel="001A2D84">
          <w:fldChar w:fldCharType="end"/>
        </w:r>
      </w:del>
      <w:ins w:id="2486" w:author="Gerard" w:date="2015-03-22T10:48:00Z">
        <w:del w:id="2487" w:author="rawlins" w:date="2015-05-19T16:54:00Z">
          <w:r w:rsidDel="001A2D84">
            <w:delInstrText>.</w:delInstrText>
          </w:r>
          <w:r w:rsidDel="001A2D84">
            <w:fldChar w:fldCharType="begin"/>
          </w:r>
          <w:r w:rsidDel="001A2D84">
            <w:delInstrText xml:space="preserve"> SEQ MTEqn \c \* Arabic \* MERGEFORMAT </w:delInstrText>
          </w:r>
        </w:del>
      </w:ins>
      <w:del w:id="2488" w:author="rawlins" w:date="2015-05-19T16:54:00Z">
        <w:r w:rsidDel="001A2D84">
          <w:fldChar w:fldCharType="separate"/>
        </w:r>
      </w:del>
      <w:ins w:id="2489" w:author="Gerard" w:date="2015-05-06T12:49:00Z">
        <w:del w:id="2490" w:author="rawlins" w:date="2015-05-19T16:10:00Z">
          <w:r w:rsidR="00E3755C" w:rsidDel="00752FD5">
            <w:rPr>
              <w:noProof/>
            </w:rPr>
            <w:delInstrText>101</w:delInstrText>
          </w:r>
        </w:del>
      </w:ins>
      <w:ins w:id="2491" w:author="Gerard" w:date="2015-03-22T10:48:00Z">
        <w:del w:id="2492" w:author="rawlins" w:date="2015-05-19T16:54:00Z">
          <w:r w:rsidDel="001A2D84">
            <w:fldChar w:fldCharType="end"/>
          </w:r>
          <w:r w:rsidDel="001A2D84">
            <w:delInstrText>)</w:delInstrText>
          </w:r>
          <w:r w:rsidDel="001A2D84">
            <w:fldChar w:fldCharType="end"/>
          </w:r>
        </w:del>
      </w:ins>
      <w:ins w:id="2493"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94" w:author="rawlins" w:date="2015-05-19T17:23:00Z">
        <w:r w:rsidR="00D3178E">
          <w:rPr>
            <w:noProof/>
          </w:rPr>
          <w:instrText>5</w:instrText>
        </w:r>
      </w:ins>
      <w:ins w:id="2495"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96" w:author="rawlins" w:date="2015-05-19T17:23:00Z">
        <w:r w:rsidR="00D3178E">
          <w:rPr>
            <w:noProof/>
          </w:rPr>
          <w:instrText>106</w:instrText>
        </w:r>
      </w:ins>
      <w:ins w:id="2497"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498" w:author="Gerard" w:date="2015-03-22T10:44:00Z"/>
        </w:rPr>
        <w:pPrChange w:id="2499" w:author="Gerard" w:date="2015-05-06T12:48:00Z">
          <w:pPr>
            <w:jc w:val="left"/>
          </w:pPr>
        </w:pPrChange>
      </w:pPr>
      <w:ins w:id="2500" w:author="Gerard" w:date="2015-05-06T12:47:00Z">
        <w:r>
          <w:t xml:space="preserve">where </w:t>
        </w:r>
      </w:ins>
      <w:ins w:id="2501" w:author="Gerard" w:date="2015-05-06T12:47:00Z">
        <w:r w:rsidRPr="00153375">
          <w:rPr>
            <w:position w:val="-4"/>
          </w:rPr>
          <w:object w:dxaOrig="980" w:dyaOrig="320" w14:anchorId="2991D443">
            <v:shape id="_x0000_i2504" type="#_x0000_t75" style="width:49.6pt;height:15.6pt" o:ole="">
              <v:imagedata r:id="rId2978" o:title=""/>
            </v:shape>
            <o:OLEObject Type="Embed" ProgID="Equation.DSMT4" ShapeID="_x0000_i2504" DrawAspect="Content" ObjectID="_1493632622" r:id="rId2979"/>
          </w:object>
        </w:r>
      </w:ins>
      <w:ins w:id="2502" w:author="Gerard" w:date="2015-05-06T12:47:00Z">
        <w:r>
          <w:t xml:space="preserve"> </w:t>
        </w:r>
      </w:ins>
      <w:ins w:id="2503" w:author="Gerard" w:date="2015-05-06T12:48:00Z">
        <w:r>
          <w:t>is the left Cauchy-Green tensor.  The material and spatial tangents are zero.</w:t>
        </w:r>
      </w:ins>
      <w:del w:id="2504"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05" w:author="Gerard" w:date="2015-03-22T10:52:00Z"/>
        </w:rPr>
        <w:pPrChange w:id="2506" w:author="Gerard" w:date="2015-03-22T10:52:00Z">
          <w:pPr>
            <w:jc w:val="left"/>
          </w:pPr>
        </w:pPrChange>
      </w:pPr>
      <w:bookmarkStart w:id="2507" w:name="_Toc289032613"/>
      <w:ins w:id="2508" w:author="Gerard" w:date="2015-03-22T10:52:00Z">
        <w:r>
          <w:t>Isotropic Active Contraction</w:t>
        </w:r>
        <w:bookmarkEnd w:id="2507"/>
      </w:ins>
    </w:p>
    <w:p w14:paraId="63D89EA6" w14:textId="53CF4F18" w:rsidR="007E2473" w:rsidRDefault="007E2473" w:rsidP="007E2473">
      <w:pPr>
        <w:rPr>
          <w:ins w:id="2509" w:author="Gerard" w:date="2015-05-06T12:48:00Z"/>
        </w:rPr>
      </w:pPr>
      <w:ins w:id="2510" w:author="Gerard" w:date="2015-03-22T10:52:00Z">
        <w:r>
          <w:t>An isotropic active contractile stress is given by</w:t>
        </w:r>
      </w:ins>
    </w:p>
    <w:p w14:paraId="531A3631" w14:textId="260A4A4E" w:rsidR="00153375" w:rsidRDefault="00153375">
      <w:pPr>
        <w:pStyle w:val="MTDisplayEquation"/>
        <w:rPr>
          <w:ins w:id="2511" w:author="Gerard" w:date="2015-03-22T10:53:00Z"/>
        </w:rPr>
        <w:pPrChange w:id="2512" w:author="Gerard" w:date="2015-05-06T12:48:00Z">
          <w:pPr/>
        </w:pPrChange>
      </w:pPr>
      <w:ins w:id="2513" w:author="Gerard" w:date="2015-05-06T12:48:00Z">
        <w:r>
          <w:tab/>
        </w:r>
      </w:ins>
      <w:ins w:id="2514" w:author="Gerard" w:date="2015-05-06T12:48:00Z">
        <w:r w:rsidR="00E3755C" w:rsidRPr="00E3755C">
          <w:rPr>
            <w:position w:val="-6"/>
          </w:rPr>
          <w:object w:dxaOrig="880" w:dyaOrig="340" w14:anchorId="54D770E1">
            <v:shape id="_x0000_i2505" type="#_x0000_t75" style="width:44.15pt;height:17pt" o:ole="">
              <v:imagedata r:id="rId2980" o:title=""/>
            </v:shape>
            <o:OLEObject Type="Embed" ProgID="Equation.DSMT4" ShapeID="_x0000_i2505" DrawAspect="Content" ObjectID="_1493632623" r:id="rId2981"/>
          </w:object>
        </w:r>
      </w:ins>
      <w:ins w:id="2515" w:author="Gerard" w:date="2015-05-06T12:48:00Z">
        <w:r>
          <w:t xml:space="preserve"> </w:t>
        </w:r>
        <w:r>
          <w:tab/>
        </w:r>
        <w:del w:id="2516"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17" w:author="rawlins" w:date="2015-05-19T16:55:00Z">
        <w:r w:rsidDel="001A2D84">
          <w:fldChar w:fldCharType="end"/>
        </w:r>
      </w:del>
      <w:ins w:id="2518" w:author="Gerard" w:date="2015-05-06T12:48:00Z">
        <w:del w:id="2519" w:author="rawlins" w:date="2015-05-19T16:55:00Z">
          <w:r w:rsidDel="001A2D84">
            <w:delInstrText>(</w:delInstrText>
          </w:r>
          <w:r w:rsidDel="001A2D84">
            <w:fldChar w:fldCharType="begin"/>
          </w:r>
          <w:r w:rsidDel="001A2D84">
            <w:delInstrText xml:space="preserve"> SEQ MTSec \c \* Arabic \* MERGEFORMAT </w:delInstrText>
          </w:r>
        </w:del>
      </w:ins>
      <w:del w:id="2520" w:author="rawlins" w:date="2015-05-19T16:55:00Z">
        <w:r w:rsidDel="001A2D84">
          <w:fldChar w:fldCharType="end"/>
        </w:r>
      </w:del>
      <w:ins w:id="2521" w:author="Gerard" w:date="2015-05-06T12:48:00Z">
        <w:del w:id="2522" w:author="rawlins" w:date="2015-05-19T16:55:00Z">
          <w:r w:rsidDel="001A2D84">
            <w:delInstrText>.</w:delInstrText>
          </w:r>
          <w:r w:rsidDel="001A2D84">
            <w:fldChar w:fldCharType="begin"/>
          </w:r>
          <w:r w:rsidDel="001A2D84">
            <w:delInstrText xml:space="preserve"> SEQ MTEqn \c \* Arabic \* MERGEFORMAT </w:delInstrText>
          </w:r>
        </w:del>
      </w:ins>
      <w:del w:id="2523" w:author="rawlins" w:date="2015-05-19T16:55:00Z">
        <w:r w:rsidDel="001A2D84">
          <w:fldChar w:fldCharType="separate"/>
        </w:r>
      </w:del>
      <w:ins w:id="2524" w:author="Gerard" w:date="2015-05-06T12:49:00Z">
        <w:del w:id="2525" w:author="rawlins" w:date="2015-05-19T16:10:00Z">
          <w:r w:rsidR="00E3755C" w:rsidDel="00752FD5">
            <w:rPr>
              <w:noProof/>
            </w:rPr>
            <w:delInstrText>102</w:delInstrText>
          </w:r>
        </w:del>
      </w:ins>
      <w:ins w:id="2526" w:author="Gerard" w:date="2015-05-06T12:48:00Z">
        <w:del w:id="2527" w:author="rawlins" w:date="2015-05-19T16:55:00Z">
          <w:r w:rsidDel="001A2D84">
            <w:fldChar w:fldCharType="end"/>
          </w:r>
          <w:r w:rsidDel="001A2D84">
            <w:delInstrText>)</w:delInstrText>
          </w:r>
          <w:r w:rsidDel="001A2D84">
            <w:fldChar w:fldCharType="end"/>
          </w:r>
        </w:del>
      </w:ins>
      <w:ins w:id="2528"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29" w:author="rawlins" w:date="2015-05-19T17:23:00Z">
        <w:r w:rsidR="00D3178E">
          <w:rPr>
            <w:noProof/>
          </w:rPr>
          <w:instrText>5</w:instrText>
        </w:r>
      </w:ins>
      <w:ins w:id="2530"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31" w:author="rawlins" w:date="2015-05-19T17:23:00Z">
        <w:r w:rsidR="00D3178E">
          <w:rPr>
            <w:noProof/>
          </w:rPr>
          <w:instrText>107</w:instrText>
        </w:r>
      </w:ins>
      <w:ins w:id="2532"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533" w:author="Gerard" w:date="2015-05-06T12:49:00Z"/>
        </w:rPr>
      </w:pPr>
      <w:ins w:id="2534" w:author="Gerard" w:date="2015-05-06T12:48:00Z">
        <w:r>
          <w:t>and the corresponding Cauchy stress is</w:t>
        </w:r>
      </w:ins>
    </w:p>
    <w:p w14:paraId="4534B52A" w14:textId="657556D8" w:rsidR="007E2473" w:rsidRDefault="00E3755C">
      <w:pPr>
        <w:pStyle w:val="MTDisplayEquation"/>
        <w:rPr>
          <w:ins w:id="2535" w:author="Gerard" w:date="2015-03-22T10:55:00Z"/>
        </w:rPr>
        <w:pPrChange w:id="2536" w:author="Gerard" w:date="2015-05-06T12:49:00Z">
          <w:pPr>
            <w:jc w:val="left"/>
          </w:pPr>
        </w:pPrChange>
      </w:pPr>
      <w:ins w:id="2537" w:author="Gerard" w:date="2015-05-06T12:49:00Z">
        <w:r>
          <w:tab/>
        </w:r>
      </w:ins>
      <w:ins w:id="2538" w:author="Gerard" w:date="2015-05-06T12:49:00Z">
        <w:r w:rsidRPr="00E3755C">
          <w:rPr>
            <w:position w:val="-6"/>
            <w:rPrChange w:id="2539" w:author="Gerard" w:date="2015-05-06T12:49:00Z">
              <w:rPr>
                <w:position w:val="-6"/>
              </w:rPr>
            </w:rPrChange>
          </w:rPr>
          <w:object w:dxaOrig="1280" w:dyaOrig="340" w14:anchorId="70CDFEB9">
            <v:shape id="_x0000_i2506" type="#_x0000_t75" style="width:63.85pt;height:17pt" o:ole="">
              <v:imagedata r:id="rId2982" o:title=""/>
            </v:shape>
            <o:OLEObject Type="Embed" ProgID="Equation.DSMT4" ShapeID="_x0000_i2506" DrawAspect="Content" ObjectID="_1493632624" r:id="rId2983"/>
          </w:object>
        </w:r>
      </w:ins>
      <w:ins w:id="2540" w:author="Gerard" w:date="2015-05-06T12:49:00Z">
        <w:r>
          <w:t xml:space="preserve"> </w:t>
        </w:r>
        <w:r>
          <w:tab/>
        </w:r>
        <w:del w:id="2541"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42" w:author="rawlins" w:date="2015-05-19T16:55:00Z">
        <w:r w:rsidDel="001A2D84">
          <w:fldChar w:fldCharType="end"/>
        </w:r>
      </w:del>
      <w:ins w:id="2543" w:author="Gerard" w:date="2015-05-06T12:49:00Z">
        <w:del w:id="2544" w:author="rawlins" w:date="2015-05-19T16:55:00Z">
          <w:r w:rsidDel="001A2D84">
            <w:delInstrText>(</w:delInstrText>
          </w:r>
          <w:r w:rsidDel="001A2D84">
            <w:fldChar w:fldCharType="begin"/>
          </w:r>
          <w:r w:rsidDel="001A2D84">
            <w:delInstrText xml:space="preserve"> SEQ MTSec \c \* Arabic \* MERGEFORMAT </w:delInstrText>
          </w:r>
        </w:del>
      </w:ins>
      <w:del w:id="2545" w:author="rawlins" w:date="2015-05-19T16:55:00Z">
        <w:r w:rsidDel="001A2D84">
          <w:fldChar w:fldCharType="end"/>
        </w:r>
      </w:del>
      <w:ins w:id="2546" w:author="Gerard" w:date="2015-05-06T12:49:00Z">
        <w:del w:id="2547" w:author="rawlins" w:date="2015-05-19T16:55:00Z">
          <w:r w:rsidDel="001A2D84">
            <w:delInstrText>.</w:delInstrText>
          </w:r>
          <w:r w:rsidDel="001A2D84">
            <w:fldChar w:fldCharType="begin"/>
          </w:r>
          <w:r w:rsidDel="001A2D84">
            <w:delInstrText xml:space="preserve"> SEQ MTEqn \c \* Arabic \* MERGEFORMAT </w:delInstrText>
          </w:r>
        </w:del>
      </w:ins>
      <w:del w:id="2548" w:author="rawlins" w:date="2015-05-19T16:55:00Z">
        <w:r w:rsidDel="001A2D84">
          <w:fldChar w:fldCharType="separate"/>
        </w:r>
      </w:del>
      <w:ins w:id="2549" w:author="Gerard" w:date="2015-05-06T12:49:00Z">
        <w:del w:id="2550" w:author="rawlins" w:date="2015-05-19T16:10:00Z">
          <w:r w:rsidDel="00752FD5">
            <w:rPr>
              <w:noProof/>
            </w:rPr>
            <w:delInstrText>103</w:delInstrText>
          </w:r>
        </w:del>
        <w:del w:id="2551" w:author="rawlins" w:date="2015-05-19T16:55:00Z">
          <w:r w:rsidDel="001A2D84">
            <w:fldChar w:fldCharType="end"/>
          </w:r>
          <w:r w:rsidDel="001A2D84">
            <w:delInstrText>)</w:delInstrText>
          </w:r>
          <w:r w:rsidDel="001A2D84">
            <w:fldChar w:fldCharType="end"/>
          </w:r>
        </w:del>
      </w:ins>
      <w:ins w:id="2552"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53" w:author="rawlins" w:date="2015-05-19T17:23:00Z">
        <w:r w:rsidR="00D3178E">
          <w:rPr>
            <w:noProof/>
          </w:rPr>
          <w:instrText>5</w:instrText>
        </w:r>
      </w:ins>
      <w:ins w:id="2554"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55" w:author="rawlins" w:date="2015-05-19T17:23:00Z">
        <w:r w:rsidR="00D3178E">
          <w:rPr>
            <w:noProof/>
          </w:rPr>
          <w:instrText>108</w:instrText>
        </w:r>
      </w:ins>
      <w:ins w:id="2556" w:author="rawlins" w:date="2015-05-19T16:55:00Z">
        <w:r w:rsidR="001A2D84">
          <w:fldChar w:fldCharType="end"/>
        </w:r>
        <w:r w:rsidR="001A2D84">
          <w:instrText>)</w:instrText>
        </w:r>
        <w:r w:rsidR="001A2D84">
          <w:fldChar w:fldCharType="end"/>
        </w:r>
      </w:ins>
      <w:del w:id="2557"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558" w:author="Gerard" w:date="2015-03-22T10:54:00Z"/>
        </w:rPr>
        <w:pPrChange w:id="2559" w:author="Gerard" w:date="2015-03-22T10:55:00Z">
          <w:pPr>
            <w:jc w:val="left"/>
          </w:pPr>
        </w:pPrChange>
      </w:pPr>
      <w:ins w:id="2560"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561" w:name="_Toc289032614"/>
      <w:r>
        <w:lastRenderedPageBreak/>
        <w:t xml:space="preserve">Chemical Reaction </w:t>
      </w:r>
      <w:r w:rsidR="00A315BC">
        <w:t>Production</w:t>
      </w:r>
      <w:r w:rsidR="00772356">
        <w:t xml:space="preserve"> Rate</w:t>
      </w:r>
      <w:bookmarkEnd w:id="2561"/>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84" o:title=""/>
          </v:shape>
          <o:OLEObject Type="Embed" ProgID="Equation.DSMT4" ShapeID="_x0000_i2507" DrawAspect="Content" ObjectID="_1493632625" r:id="rId2985"/>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62" w:name="_Toc289032615"/>
      <w:r>
        <w:t>Mass Action Forward</w:t>
      </w:r>
      <w:bookmarkEnd w:id="2562"/>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6" o:title=""/>
          </v:shape>
          <o:OLEObject Type="Embed" ProgID="Equation.DSMT4" ShapeID="_x0000_i2508" DrawAspect="Content" ObjectID="_1493632626" r:id="rId2987"/>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63" w:author="rawlins" w:date="2015-05-19T17:23:00Z">
        <w:r w:rsidR="00D3178E">
          <w:rPr>
            <w:noProof/>
          </w:rPr>
          <w:instrText>109</w:instrText>
        </w:r>
      </w:ins>
      <w:ins w:id="2564" w:author="Gerard" w:date="2015-05-06T12:49:00Z">
        <w:del w:id="2565" w:author="rawlins" w:date="2015-05-19T16:10:00Z">
          <w:r w:rsidR="00E3755C" w:rsidDel="00752FD5">
            <w:rPr>
              <w:noProof/>
            </w:rPr>
            <w:delInstrText>104</w:delInstrText>
          </w:r>
        </w:del>
      </w:ins>
      <w:del w:id="2566" w:author="rawlins" w:date="2015-05-19T16:10:00Z">
        <w:r w:rsidR="00567B45" w:rsidDel="00752FD5">
          <w:rPr>
            <w:noProof/>
          </w:rPr>
          <w:delInstrText>83</w:delInstrText>
        </w:r>
      </w:del>
      <w:r w:rsidR="00BB2289">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8" o:title=""/>
          </v:shape>
          <o:OLEObject Type="Embed" ProgID="Equation.DSMT4" ShapeID="_x0000_i2509" DrawAspect="Content" ObjectID="_1493632627" r:id="rId2989"/>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67" w:name="_Toc289032616"/>
      <w:r>
        <w:t>Mass Action Reversible</w:t>
      </w:r>
      <w:bookmarkEnd w:id="2567"/>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90" o:title=""/>
          </v:shape>
          <o:OLEObject Type="Embed" ProgID="Equation.DSMT4" ShapeID="_x0000_i2510" DrawAspect="Content" ObjectID="_1493632628" r:id="rId299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68" w:author="rawlins" w:date="2015-05-19T17:23:00Z">
        <w:r w:rsidR="00D3178E">
          <w:rPr>
            <w:noProof/>
          </w:rPr>
          <w:instrText>110</w:instrText>
        </w:r>
      </w:ins>
      <w:ins w:id="2569" w:author="Gerard" w:date="2015-05-06T12:49:00Z">
        <w:del w:id="2570" w:author="rawlins" w:date="2015-05-19T16:10:00Z">
          <w:r w:rsidR="00E3755C" w:rsidDel="00752FD5">
            <w:rPr>
              <w:noProof/>
            </w:rPr>
            <w:delInstrText>105</w:delInstrText>
          </w:r>
        </w:del>
      </w:ins>
      <w:del w:id="2571" w:author="rawlins" w:date="2015-05-19T16:10:00Z">
        <w:r w:rsidR="00567B45" w:rsidDel="00752FD5">
          <w:rPr>
            <w:noProof/>
          </w:rPr>
          <w:delInstrText>84</w:delInstrText>
        </w:r>
      </w:del>
      <w:r w:rsidR="00BB2289">
        <w:rPr>
          <w:noProof/>
        </w:rPr>
        <w:fldChar w:fldCharType="end"/>
      </w:r>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92" o:title=""/>
          </v:shape>
          <o:OLEObject Type="Embed" ProgID="Equation.DSMT4" ShapeID="_x0000_i2511" DrawAspect="Content" ObjectID="_1493632629" r:id="rId2993"/>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94" o:title=""/>
          </v:shape>
          <o:OLEObject Type="Embed" ProgID="Equation.DSMT4" ShapeID="_x0000_i2512" DrawAspect="Content" ObjectID="_1493632630" r:id="rId2995"/>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6" o:title=""/>
          </v:shape>
          <o:OLEObject Type="Embed" ProgID="Equation.DSMT4" ShapeID="_x0000_i2513" DrawAspect="Content" ObjectID="_1493632631" r:id="rId2997"/>
        </w:object>
      </w:r>
      <w:r>
        <w:t xml:space="preserve"> and </w:t>
      </w:r>
      <w:r w:rsidR="00905817" w:rsidRPr="00905817">
        <w:rPr>
          <w:position w:val="-16"/>
        </w:rPr>
        <w:object w:dxaOrig="1260" w:dyaOrig="440" w14:anchorId="4406667F">
          <v:shape id="_x0000_i2514" type="#_x0000_t75" style="width:63.15pt;height:21.75pt" o:ole="">
            <v:imagedata r:id="rId2998" o:title=""/>
          </v:shape>
          <o:OLEObject Type="Embed" ProgID="Equation.DSMT4" ShapeID="_x0000_i2514" DrawAspect="Content" ObjectID="_1493632632" r:id="rId2999"/>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72" w:name="_Toc289032617"/>
      <w:r>
        <w:t>Michaelis-Menten</w:t>
      </w:r>
      <w:bookmarkEnd w:id="2572"/>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3000" o:title=""/>
          </v:shape>
          <o:OLEObject Type="Embed" ProgID="Equation.DSMT4" ShapeID="_x0000_i2515" DrawAspect="Content" ObjectID="_1493632633" r:id="rId30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573" w:name="ZEqnNum645113"/>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74" w:author="rawlins" w:date="2015-05-19T17:23:00Z">
        <w:r w:rsidR="00D3178E">
          <w:rPr>
            <w:noProof/>
          </w:rPr>
          <w:instrText>111</w:instrText>
        </w:r>
      </w:ins>
      <w:ins w:id="2575" w:author="Gerard" w:date="2015-05-06T12:49:00Z">
        <w:del w:id="2576" w:author="rawlins" w:date="2015-05-19T16:10:00Z">
          <w:r w:rsidR="00E3755C" w:rsidDel="00752FD5">
            <w:rPr>
              <w:noProof/>
            </w:rPr>
            <w:delInstrText>106</w:delInstrText>
          </w:r>
        </w:del>
      </w:ins>
      <w:del w:id="2577" w:author="rawlins" w:date="2015-05-19T16:10:00Z">
        <w:r w:rsidR="00567B45" w:rsidDel="00752FD5">
          <w:rPr>
            <w:noProof/>
          </w:rPr>
          <w:delInstrText>85</w:delInstrText>
        </w:r>
      </w:del>
      <w:r w:rsidR="00BB2289">
        <w:rPr>
          <w:noProof/>
        </w:rPr>
        <w:fldChar w:fldCharType="end"/>
      </w:r>
      <w:r w:rsidR="004F1C97">
        <w:instrText>)</w:instrText>
      </w:r>
      <w:bookmarkEnd w:id="2573"/>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3002" o:title=""/>
          </v:shape>
          <o:OLEObject Type="Embed" ProgID="Equation.DSMT4" ShapeID="_x0000_i2516" DrawAspect="Content" ObjectID="_1493632634" r:id="rId3003"/>
        </w:object>
      </w:r>
      <w:r>
        <w:t xml:space="preserve"> is the enzyme, </w:t>
      </w:r>
      <w:r w:rsidR="00905817" w:rsidRPr="00905817">
        <w:rPr>
          <w:position w:val="-4"/>
        </w:rPr>
        <w:object w:dxaOrig="279" w:dyaOrig="300" w14:anchorId="5636073C">
          <v:shape id="_x0000_i2517" type="#_x0000_t75" style="width:14.25pt;height:14.95pt" o:ole="">
            <v:imagedata r:id="rId3004" o:title=""/>
          </v:shape>
          <o:OLEObject Type="Embed" ProgID="Equation.DSMT4" ShapeID="_x0000_i2517" DrawAspect="Content" ObjectID="_1493632635" r:id="rId3005"/>
        </w:object>
      </w:r>
      <w:r>
        <w:t xml:space="preserve"> is the substrate, </w:t>
      </w:r>
      <w:r w:rsidR="00905817" w:rsidRPr="00905817">
        <w:rPr>
          <w:position w:val="-4"/>
        </w:rPr>
        <w:object w:dxaOrig="340" w:dyaOrig="300" w14:anchorId="235368EF">
          <v:shape id="_x0000_i2518" type="#_x0000_t75" style="width:17pt;height:14.95pt" o:ole="">
            <v:imagedata r:id="rId3006" o:title=""/>
          </v:shape>
          <o:OLEObject Type="Embed" ProgID="Equation.DSMT4" ShapeID="_x0000_i2518" DrawAspect="Content" ObjectID="_1493632636" r:id="rId3007"/>
        </w:object>
      </w:r>
      <w:r>
        <w:t xml:space="preserve"> is the enzyme-substrate complex, and </w:t>
      </w:r>
      <w:r w:rsidR="00905817" w:rsidRPr="00905817">
        <w:rPr>
          <w:position w:val="-4"/>
        </w:rPr>
        <w:object w:dxaOrig="320" w:dyaOrig="300" w14:anchorId="0D911A21">
          <v:shape id="_x0000_i2519" type="#_x0000_t75" style="width:15.6pt;height:14.95pt" o:ole="">
            <v:imagedata r:id="rId3008" o:title=""/>
          </v:shape>
          <o:OLEObject Type="Embed" ProgID="Equation.DSMT4" ShapeID="_x0000_i2519" DrawAspect="Content" ObjectID="_1493632637" r:id="rId3009"/>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10" o:title=""/>
          </v:shape>
          <o:OLEObject Type="Embed" ProgID="Equation.DSMT4" ShapeID="_x0000_i2520" DrawAspect="Content" ObjectID="_1493632638" r:id="rId3011"/>
        </w:object>
      </w:r>
      <w:r>
        <w:t xml:space="preserve"> producing </w:t>
      </w:r>
      <w:r w:rsidR="00905817" w:rsidRPr="00905817">
        <w:rPr>
          <w:position w:val="-4"/>
        </w:rPr>
        <w:object w:dxaOrig="320" w:dyaOrig="300" w14:anchorId="286624DA">
          <v:shape id="_x0000_i2521" type="#_x0000_t75" style="width:15.6pt;height:14.95pt" o:ole="">
            <v:imagedata r:id="rId3012" o:title=""/>
          </v:shape>
          <o:OLEObject Type="Embed" ProgID="Equation.DSMT4" ShapeID="_x0000_i2521" DrawAspect="Content" ObjectID="_1493632639" r:id="rId3013"/>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14" o:title=""/>
          </v:shape>
          <o:OLEObject Type="Embed" ProgID="Equation.DSMT4" ShapeID="_x0000_i2522" DrawAspect="Content" ObjectID="_1493632640" r:id="rId3015"/>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6" o:title=""/>
          </v:shape>
          <o:OLEObject Type="Embed" ProgID="Equation.DSMT4" ShapeID="_x0000_i2523" DrawAspect="Content" ObjectID="_1493632641" r:id="rId3017"/>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78" w:author="rawlins" w:date="2015-05-19T17:23:00Z">
        <w:r w:rsidR="00D3178E">
          <w:rPr>
            <w:noProof/>
          </w:rPr>
          <w:instrText>112</w:instrText>
        </w:r>
      </w:ins>
      <w:ins w:id="2579" w:author="Gerard" w:date="2015-05-06T12:49:00Z">
        <w:del w:id="2580" w:author="rawlins" w:date="2015-05-19T16:10:00Z">
          <w:r w:rsidR="00E3755C" w:rsidDel="00752FD5">
            <w:rPr>
              <w:noProof/>
            </w:rPr>
            <w:delInstrText>107</w:delInstrText>
          </w:r>
        </w:del>
      </w:ins>
      <w:del w:id="2581" w:author="rawlins" w:date="2015-05-19T16:10:00Z">
        <w:r w:rsidR="00567B45" w:rsidDel="00752FD5">
          <w:rPr>
            <w:noProof/>
          </w:rPr>
          <w:delInstrText>86</w:delInstrText>
        </w:r>
      </w:del>
      <w:r w:rsidR="00BB2289">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8" o:title=""/>
          </v:shape>
          <o:OLEObject Type="Embed" ProgID="Equation.DSMT4" ShapeID="_x0000_i2524" DrawAspect="Content" ObjectID="_1493632642" r:id="rId3019"/>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20" o:title=""/>
          </v:shape>
          <o:OLEObject Type="Embed" ProgID="Equation.DSMT4" ShapeID="_x0000_i2525" DrawAspect="Content" ObjectID="_1493632643" r:id="rId3021"/>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22" o:title=""/>
          </v:shape>
          <o:OLEObject Type="Embed" ProgID="Equation.DSMT4" ShapeID="_x0000_i2526" DrawAspect="Content" ObjectID="_1493632644" r:id="rId3023"/>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BB2289">
        <w:fldChar w:fldCharType="begin"/>
      </w:r>
      <w:r w:rsidR="00BB2289">
        <w:instrText xml:space="preserve"> REF ZEqnNum645113 \* Charformat \! \* MERGEFORMAT </w:instrText>
      </w:r>
      <w:r w:rsidR="00BB2289">
        <w:fldChar w:fldCharType="separate"/>
      </w:r>
      <w:ins w:id="2582" w:author="rawlins" w:date="2015-05-19T17:23:00Z">
        <w:r w:rsidR="00D3178E">
          <w:instrText>(5.111)</w:instrText>
        </w:r>
      </w:ins>
      <w:ins w:id="2583" w:author="Gerard" w:date="2015-05-06T12:49:00Z">
        <w:del w:id="2584" w:author="rawlins" w:date="2015-05-19T16:10:00Z">
          <w:r w:rsidR="00E3755C" w:rsidDel="00752FD5">
            <w:delInstrText>(5.106)</w:delInstrText>
          </w:r>
        </w:del>
      </w:ins>
      <w:del w:id="2585" w:author="rawlins" w:date="2015-05-19T16:10:00Z">
        <w:r w:rsidR="00567B45" w:rsidDel="00752FD5">
          <w:delInstrText>(5.85)</w:delInstrText>
        </w:r>
      </w:del>
      <w:r w:rsidR="00BB2289">
        <w:fldChar w:fldCharType="end"/>
      </w:r>
      <w:r w:rsidR="004F1C97">
        <w:fldChar w:fldCharType="end"/>
      </w:r>
      <w:r>
        <w:t xml:space="preserve">. under the simplifying assumption that the reversible reaction between the </w:t>
      </w:r>
      <w:r>
        <w:lastRenderedPageBreak/>
        <w:t>enzyme and substrate 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24" o:title=""/>
          </v:shape>
          <o:OLEObject Type="Embed" ProgID="Equation.DSMT4" ShapeID="_x0000_i2527" DrawAspect="Content" ObjectID="_1493632645" r:id="rId302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86" w:author="rawlins" w:date="2015-05-19T17:23:00Z">
        <w:r w:rsidR="00D3178E">
          <w:rPr>
            <w:noProof/>
          </w:rPr>
          <w:instrText>113</w:instrText>
        </w:r>
      </w:ins>
      <w:ins w:id="2587" w:author="Gerard" w:date="2015-05-06T12:49:00Z">
        <w:del w:id="2588" w:author="rawlins" w:date="2015-05-19T16:10:00Z">
          <w:r w:rsidR="00E3755C" w:rsidDel="00752FD5">
            <w:rPr>
              <w:noProof/>
            </w:rPr>
            <w:delInstrText>108</w:delInstrText>
          </w:r>
        </w:del>
      </w:ins>
      <w:del w:id="2589" w:author="rawlins" w:date="2015-05-19T16:10:00Z">
        <w:r w:rsidR="00567B45" w:rsidDel="00752FD5">
          <w:rPr>
            <w:noProof/>
          </w:rPr>
          <w:delInstrText>87</w:delInstrText>
        </w:r>
      </w:del>
      <w:r w:rsidR="00BB2289">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6" o:title=""/>
          </v:shape>
          <o:OLEObject Type="Embed" ProgID="Equation.DSMT4" ShapeID="_x0000_i2528" DrawAspect="Content" ObjectID="_1493632646" r:id="rId3027"/>
        </w:object>
      </w:r>
      <w:r>
        <w:t>, so that</w:t>
      </w:r>
      <w:r w:rsidR="00905817" w:rsidRPr="00905817">
        <w:rPr>
          <w:position w:val="-16"/>
        </w:rPr>
        <w:object w:dxaOrig="2840" w:dyaOrig="440" w14:anchorId="70F6DCE4">
          <v:shape id="_x0000_i2529" type="#_x0000_t75" style="width:141.95pt;height:21.75pt" o:ole="">
            <v:imagedata r:id="rId3028" o:title=""/>
          </v:shape>
          <o:OLEObject Type="Embed" ProgID="Equation.DSMT4" ShapeID="_x0000_i2529" DrawAspect="Content" ObjectID="_1493632647" r:id="rId3029"/>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30" o:title=""/>
          </v:shape>
          <o:OLEObject Type="Embed" ProgID="Equation.DSMT4" ShapeID="_x0000_i2530" DrawAspect="Content" ObjectID="_1493632648" r:id="rId3031"/>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32" o:title=""/>
          </v:shape>
          <o:OLEObject Type="Embed" ProgID="Equation.DSMT4" ShapeID="_x0000_i2531" DrawAspect="Content" ObjectID="_1493632649" r:id="rId303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90" w:author="rawlins" w:date="2015-05-19T17:23:00Z">
        <w:r w:rsidR="00D3178E">
          <w:rPr>
            <w:noProof/>
          </w:rPr>
          <w:instrText>114</w:instrText>
        </w:r>
      </w:ins>
      <w:ins w:id="2591" w:author="Gerard" w:date="2015-05-06T12:49:00Z">
        <w:del w:id="2592" w:author="rawlins" w:date="2015-05-19T16:10:00Z">
          <w:r w:rsidR="00E3755C" w:rsidDel="00752FD5">
            <w:rPr>
              <w:noProof/>
            </w:rPr>
            <w:delInstrText>109</w:delInstrText>
          </w:r>
        </w:del>
      </w:ins>
      <w:del w:id="2593" w:author="rawlins" w:date="2015-05-19T16:10:00Z">
        <w:r w:rsidR="00567B45" w:rsidDel="00752FD5">
          <w:rPr>
            <w:noProof/>
          </w:rPr>
          <w:delInstrText>88</w:delInstrText>
        </w:r>
      </w:del>
      <w:r w:rsidR="00BB2289">
        <w:rPr>
          <w:noProof/>
        </w:rPr>
        <w:fldChar w:fldCharType="end"/>
      </w:r>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34" o:title=""/>
          </v:shape>
          <o:OLEObject Type="Embed" ProgID="Equation.DSMT4" ShapeID="_x0000_i2532" DrawAspect="Content" ObjectID="_1493632650" r:id="rId3035"/>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6" o:title=""/>
          </v:shape>
          <o:OLEObject Type="Embed" ProgID="Equation.DSMT4" ShapeID="_x0000_i2533" DrawAspect="Content" ObjectID="_1493632651" r:id="rId3037"/>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8" o:title=""/>
          </v:shape>
          <o:OLEObject Type="Embed" ProgID="Equation.DSMT4" ShapeID="_x0000_i2534" DrawAspect="Content" ObjectID="_1493632652" r:id="rId3039"/>
        </w:object>
      </w:r>
      <w:r>
        <w:t xml:space="preserve"> represents the maximum value of </w:t>
      </w:r>
      <w:r w:rsidR="00905817" w:rsidRPr="00905817">
        <w:rPr>
          <w:position w:val="-12"/>
        </w:rPr>
        <w:object w:dxaOrig="279" w:dyaOrig="400" w14:anchorId="3A22F28E">
          <v:shape id="_x0000_i2535" type="#_x0000_t75" style="width:14.25pt;height:19.7pt" o:ole="">
            <v:imagedata r:id="rId3040" o:title=""/>
          </v:shape>
          <o:OLEObject Type="Embed" ProgID="Equation.DSMT4" ShapeID="_x0000_i2535" DrawAspect="Content" ObjectID="_1493632653" r:id="rId3041"/>
        </w:object>
      </w:r>
      <w:r>
        <w:t xml:space="preserve">, when </w:t>
      </w:r>
      <w:r w:rsidR="00905817" w:rsidRPr="00905817">
        <w:rPr>
          <w:position w:val="-12"/>
        </w:rPr>
        <w:object w:dxaOrig="880" w:dyaOrig="380" w14:anchorId="6D42F49D">
          <v:shape id="_x0000_i2536" type="#_x0000_t75" style="width:44.15pt;height:19pt" o:ole="">
            <v:imagedata r:id="rId3042" o:title=""/>
          </v:shape>
          <o:OLEObject Type="Embed" ProgID="Equation.DSMT4" ShapeID="_x0000_i2536" DrawAspect="Content" ObjectID="_1493632654" r:id="rId3043"/>
        </w:object>
      </w:r>
      <w:r>
        <w:t xml:space="preserve">. In practice, choosing </w:t>
      </w:r>
      <w:r w:rsidR="00905817" w:rsidRPr="00905817">
        <w:rPr>
          <w:position w:val="-12"/>
        </w:rPr>
        <w:object w:dxaOrig="980" w:dyaOrig="360" w14:anchorId="5E5C3ADC">
          <v:shape id="_x0000_i2537" type="#_x0000_t75" style="width:49.6pt;height:19pt" o:ole="">
            <v:imagedata r:id="rId3044" o:title=""/>
          </v:shape>
          <o:OLEObject Type="Embed" ProgID="Equation.DSMT4" ShapeID="_x0000_i2537" DrawAspect="Content" ObjectID="_1493632655" r:id="rId3045"/>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594" w:name="_Toc289032618"/>
      <w:r>
        <w:t>Specific Reaction Rate</w:t>
      </w:r>
      <w:bookmarkEnd w:id="2594"/>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6" o:title=""/>
          </v:shape>
          <o:OLEObject Type="Embed" ProgID="Equation.DSMT4" ShapeID="_x0000_i2538" DrawAspect="Content" ObjectID="_1493632656" r:id="rId3047"/>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595" w:name="_Toc289032619"/>
      <w:r>
        <w:t>Constant Specific Reaction Rate</w:t>
      </w:r>
      <w:bookmarkEnd w:id="2595"/>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8" o:title=""/>
          </v:shape>
          <o:OLEObject Type="Embed" ProgID="Equation.DSMT4" ShapeID="_x0000_i2539" DrawAspect="Content" ObjectID="_1493632657" r:id="rId3049"/>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596" w:name="_Toc289032620"/>
      <w:r>
        <w:t>Huiskes Remodeling</w:t>
      </w:r>
      <w:bookmarkEnd w:id="2596"/>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50" o:title=""/>
          </v:shape>
          <o:OLEObject Type="Embed" ProgID="Equation.DSMT4" ShapeID="_x0000_i2540" DrawAspect="Content" ObjectID="_1493632658" r:id="rId3051"/>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BB2289">
        <w:fldChar w:fldCharType="begin"/>
      </w:r>
      <w:r w:rsidR="00BB2289">
        <w:instrText xml:space="preserve"> SEQ MTSec \c \* Arabic \* MERGEFORMAT </w:instrText>
      </w:r>
      <w:r w:rsidR="00BB2289">
        <w:fldChar w:fldCharType="separate"/>
      </w:r>
      <w:r w:rsidR="00D3178E">
        <w:rPr>
          <w:noProof/>
        </w:rPr>
        <w:instrText>5</w:instrText>
      </w:r>
      <w:r w:rsidR="00BB2289">
        <w:rPr>
          <w:noProof/>
        </w:rPr>
        <w:fldChar w:fldCharType="end"/>
      </w:r>
      <w:r w:rsidR="004F1C97">
        <w:instrText>.</w:instrText>
      </w:r>
      <w:r w:rsidR="00BB2289">
        <w:fldChar w:fldCharType="begin"/>
      </w:r>
      <w:r w:rsidR="00BB2289">
        <w:instrText xml:space="preserve"> SEQ MTEqn \c \* Arabic \* MERGEFORMAT </w:instrText>
      </w:r>
      <w:r w:rsidR="00BB2289">
        <w:fldChar w:fldCharType="separate"/>
      </w:r>
      <w:ins w:id="2597" w:author="rawlins" w:date="2015-05-19T17:23:00Z">
        <w:r w:rsidR="00D3178E">
          <w:rPr>
            <w:noProof/>
          </w:rPr>
          <w:instrText>115</w:instrText>
        </w:r>
      </w:ins>
      <w:ins w:id="2598" w:author="Gerard" w:date="2015-05-06T12:49:00Z">
        <w:del w:id="2599" w:author="rawlins" w:date="2015-05-19T16:10:00Z">
          <w:r w:rsidR="00E3755C" w:rsidDel="00752FD5">
            <w:rPr>
              <w:noProof/>
            </w:rPr>
            <w:delInstrText>110</w:delInstrText>
          </w:r>
        </w:del>
      </w:ins>
      <w:del w:id="2600" w:author="rawlins" w:date="2015-05-19T16:10:00Z">
        <w:r w:rsidR="00567B45" w:rsidDel="00752FD5">
          <w:rPr>
            <w:noProof/>
          </w:rPr>
          <w:delInstrText>89</w:delInstrText>
        </w:r>
      </w:del>
      <w:r w:rsidR="00BB2289">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52" o:title=""/>
          </v:shape>
          <o:OLEObject Type="Embed" ProgID="Equation.DSMT4" ShapeID="_x0000_i2541" DrawAspect="Content" ObjectID="_1493632659" r:id="rId3053"/>
        </w:object>
      </w:r>
      <w:r>
        <w:t xml:space="preserve"> is a constant, </w:t>
      </w:r>
      <w:r w:rsidR="00905817" w:rsidRPr="00905817">
        <w:rPr>
          <w:position w:val="-12"/>
        </w:rPr>
        <w:object w:dxaOrig="360" w:dyaOrig="360" w14:anchorId="5FE5806E">
          <v:shape id="_x0000_i2542" type="#_x0000_t75" style="width:19pt;height:19pt" o:ole="">
            <v:imagedata r:id="rId3054" o:title=""/>
          </v:shape>
          <o:OLEObject Type="Embed" ProgID="Equation.DSMT4" ShapeID="_x0000_i2542" DrawAspect="Content" ObjectID="_1493632660" r:id="rId3055"/>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6" o:title=""/>
          </v:shape>
          <o:OLEObject Type="Embed" ProgID="Equation.DSMT4" ShapeID="_x0000_i2543" DrawAspect="Content" ObjectID="_1493632661" r:id="rId3057"/>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8" o:title=""/>
          </v:shape>
          <o:OLEObject Type="Embed" ProgID="Equation.DSMT4" ShapeID="_x0000_i2544" DrawAspect="Content" ObjectID="_1493632662" r:id="rId3059"/>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60" o:title=""/>
          </v:shape>
          <o:OLEObject Type="Embed" ProgID="Equation.DSMT4" ShapeID="_x0000_i2545" DrawAspect="Content" ObjectID="_1493632663" r:id="rId3061"/>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62" o:title=""/>
          </v:shape>
          <o:OLEObject Type="Embed" ProgID="Equation.DSMT4" ShapeID="_x0000_i2546" DrawAspect="Content" ObjectID="_1493632664" r:id="rId3063"/>
        </w:object>
      </w:r>
      <w:r w:rsidR="00A32FD3">
        <w:t xml:space="preserve"> is evaluated from</w:t>
      </w:r>
      <w:r w:rsidR="004F1C97">
        <w:t xml:space="preserve"> </w:t>
      </w:r>
      <w:r w:rsidR="004F1C97">
        <w:fldChar w:fldCharType="begin"/>
      </w:r>
      <w:r w:rsidR="004F1C97">
        <w:instrText xml:space="preserve"> GOTOBUTTON ZEqnNum766291  \* MERGEFORMAT </w:instrText>
      </w:r>
      <w:r w:rsidR="00BB2289">
        <w:fldChar w:fldCharType="begin"/>
      </w:r>
      <w:r w:rsidR="00BB2289">
        <w:instrText xml:space="preserve"> REF ZEqnNum766291 \* Charformat \! \* MERGEFORMAT </w:instrText>
      </w:r>
      <w:r w:rsidR="00BB2289">
        <w:fldChar w:fldCharType="separate"/>
      </w:r>
      <w:r w:rsidR="00D3178E">
        <w:instrText>(2.151)</w:instrText>
      </w:r>
      <w:r w:rsidR="00BB2289">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01" w:name="_Ref300826013"/>
      <w:bookmarkStart w:id="2602" w:name="_Toc289032621"/>
      <w:r>
        <w:lastRenderedPageBreak/>
        <w:t>Contact and Coupling</w:t>
      </w:r>
      <w:bookmarkEnd w:id="2601"/>
      <w:bookmarkEnd w:id="2602"/>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03" w:name="_Toc289032622"/>
      <w:r>
        <w:t>Rigid-Deformable Coupling</w:t>
      </w:r>
      <w:bookmarkEnd w:id="2603"/>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04" w:name="_Toc289032623"/>
      <w:r>
        <w:t>Kinematics</w:t>
      </w:r>
      <w:bookmarkEnd w:id="2604"/>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64" o:title=""/>
          </v:shape>
          <o:OLEObject Type="Embed" ProgID="Equation.DSMT4" ShapeID="_x0000_i2547" DrawAspect="Content" ObjectID="_1493632665"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1</w:instrText>
      </w:r>
      <w:r w:rsidR="00BB2289">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6" o:title=""/>
          </v:shape>
          <o:OLEObject Type="Embed" ProgID="Equation.DSMT4" ShapeID="_x0000_i2548" DrawAspect="Content" ObjectID="_1493632666"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5" w:name="ZEqnNum969798"/>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2</w:instrText>
      </w:r>
      <w:r w:rsidR="00BB2289">
        <w:rPr>
          <w:noProof/>
        </w:rPr>
        <w:fldChar w:fldCharType="end"/>
      </w:r>
      <w:r>
        <w:instrText>)</w:instrText>
      </w:r>
      <w:bookmarkEnd w:id="2605"/>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8" o:title=""/>
          </v:shape>
          <o:OLEObject Type="Embed" ProgID="Equation.DSMT4" ShapeID="_x0000_i2549" DrawAspect="Content" ObjectID="_1493632667" r:id="rId3069"/>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70" o:title=""/>
          </v:shape>
          <o:OLEObject Type="Embed" ProgID="Equation.DSMT4" ShapeID="_x0000_i2550" DrawAspect="Content" ObjectID="_1493632668" r:id="rId30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3</w:instrText>
      </w:r>
      <w:r w:rsidR="00BB2289">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BB2289">
        <w:fldChar w:fldCharType="begin"/>
      </w:r>
      <w:r w:rsidR="00BB2289">
        <w:instrText xml:space="preserve"> REF ZEqnNum969798 \! \* MERGEFORMAT </w:instrText>
      </w:r>
      <w:r w:rsidR="00BB2289">
        <w:fldChar w:fldCharType="separate"/>
      </w:r>
      <w:r w:rsidR="00D3178E">
        <w:instrText>(6.2)</w:instrText>
      </w:r>
      <w:r w:rsidR="00BB2289">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72" o:title=""/>
          </v:shape>
          <o:OLEObject Type="Embed" ProgID="Equation.DSMT4" ShapeID="_x0000_i2551" DrawAspect="Content" ObjectID="_1493632669" r:id="rId30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w:instrText>
      </w:r>
      <w:r w:rsidR="00BB2289">
        <w:instrText xml:space="preserve">TEqn \c \* Arabic \* MERGEFORMAT </w:instrText>
      </w:r>
      <w:r w:rsidR="00BB2289">
        <w:fldChar w:fldCharType="separate"/>
      </w:r>
      <w:r w:rsidR="00D3178E">
        <w:rPr>
          <w:noProof/>
        </w:rPr>
        <w:instrText>4</w:instrText>
      </w:r>
      <w:r w:rsidR="00BB2289">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74" o:title=""/>
          </v:shape>
          <o:OLEObject Type="Embed" ProgID="Equation.DSMT4" ShapeID="_x0000_i2552" DrawAspect="Content" ObjectID="_1493632670"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5</w:instrText>
      </w:r>
      <w:r w:rsidR="00BB2289">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6" o:title=""/>
          </v:shape>
          <o:OLEObject Type="Embed" ProgID="Equation.DSMT4" ShapeID="_x0000_i2553" DrawAspect="Content" ObjectID="_1493632671" r:id="rId3077"/>
        </w:object>
      </w:r>
      <w:r>
        <w:t xml:space="preserve"> and the matrix </w:t>
      </w:r>
      <w:r w:rsidR="00905817" w:rsidRPr="00905817">
        <w:rPr>
          <w:position w:val="-6"/>
        </w:rPr>
        <w:object w:dxaOrig="200" w:dyaOrig="300" w14:anchorId="34D3C501">
          <v:shape id="_x0000_i2554" type="#_x0000_t75" style="width:10.2pt;height:14.95pt" o:ole="">
            <v:imagedata r:id="rId3078" o:title=""/>
          </v:shape>
          <o:OLEObject Type="Embed" ProgID="Equation.DSMT4" ShapeID="_x0000_i2554" DrawAspect="Content" ObjectID="_1493632672" r:id="rId3079"/>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80" o:title=""/>
          </v:shape>
          <o:OLEObject Type="Embed" ProgID="Equation.DSMT4" ShapeID="_x0000_i2555" DrawAspect="Content" ObjectID="_1493632673" r:id="rId30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6</w:instrText>
      </w:r>
      <w:r w:rsidR="00BB2289">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82" o:title=""/>
          </v:shape>
          <o:OLEObject Type="Embed" ProgID="Equation.DSMT4" ShapeID="_x0000_i2556" DrawAspect="Content" ObjectID="_1493632674" r:id="rId30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7</w:instrText>
      </w:r>
      <w:r w:rsidR="00BB2289">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84" o:title=""/>
          </v:shape>
          <o:OLEObject Type="Embed" ProgID="Equation.DSMT4" ShapeID="_x0000_i2557" DrawAspect="Content" ObjectID="_1493632675" r:id="rId3085"/>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06" w:name="ZEqnNum184303"/>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r w:rsidR="00D3178E">
        <w:rPr>
          <w:noProof/>
        </w:rPr>
        <w:instrText>8</w:instrText>
      </w:r>
      <w:r w:rsidR="00BB2289">
        <w:rPr>
          <w:noProof/>
        </w:rPr>
        <w:fldChar w:fldCharType="end"/>
      </w:r>
      <w:r>
        <w:instrText>)</w:instrText>
      </w:r>
      <w:bookmarkEnd w:id="2606"/>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r w:rsidR="00BB2289">
        <w:fldChar w:fldCharType="begin"/>
      </w:r>
      <w:r w:rsidR="00BB2289">
        <w:instrText xml:space="preserve"> REF ZEqnNum184303 \* Charformat \! \* MERGEFORMAT </w:instrText>
      </w:r>
      <w:r w:rsidR="00BB2289">
        <w:fldChar w:fldCharType="separate"/>
      </w:r>
      <w:r w:rsidR="00D3178E">
        <w:instrText>(6.8)</w:instrText>
      </w:r>
      <w:r w:rsidR="00BB2289">
        <w:fldChar w:fldCharType="end"/>
      </w:r>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6" o:title=""/>
          </v:shape>
          <o:OLEObject Type="Embed" ProgID="Equation.DSMT4" ShapeID="_x0000_i2558" DrawAspect="Content" ObjectID="_1493632676" r:id="rId3087"/>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8" o:title=""/>
          </v:shape>
          <o:OLEObject Type="Embed" ProgID="Equation.DSMT4" ShapeID="_x0000_i2559" DrawAspect="Content" ObjectID="_1493632677" r:id="rId3089"/>
        </w:object>
      </w:r>
      <w:r>
        <w:t xml:space="preserve"> </w:t>
      </w:r>
      <w:r>
        <w:tab/>
      </w:r>
      <w:del w:id="2607"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08"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09" w:author="rawlins" w:date="2015-05-19T17:23:00Z">
        <w:r w:rsidR="00D3178E">
          <w:rPr>
            <w:noProof/>
          </w:rPr>
          <w:instrText>6</w:instrText>
        </w:r>
      </w:ins>
      <w:ins w:id="2610"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1" w:author="rawlins" w:date="2015-05-19T17:23:00Z">
        <w:r w:rsidR="00D3178E">
          <w:rPr>
            <w:noProof/>
          </w:rPr>
          <w:instrText>9</w:instrText>
        </w:r>
      </w:ins>
      <w:ins w:id="2612"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90" o:title=""/>
          </v:shape>
          <o:OLEObject Type="Embed" ProgID="Equation.DSMT4" ShapeID="_x0000_i2560" DrawAspect="Content" ObjectID="_1493632678" r:id="rId3091"/>
        </w:object>
      </w:r>
      <w:r>
        <w:t xml:space="preserve"> </w:t>
      </w:r>
      <w:r>
        <w:tab/>
      </w:r>
      <w:del w:id="2613"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4"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5" w:author="rawlins" w:date="2015-05-19T17:23:00Z">
        <w:r w:rsidR="00D3178E">
          <w:rPr>
            <w:noProof/>
          </w:rPr>
          <w:instrText>6</w:instrText>
        </w:r>
      </w:ins>
      <w:ins w:id="2616"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17" w:author="rawlins" w:date="2015-05-19T17:23:00Z">
        <w:r w:rsidR="00D3178E">
          <w:rPr>
            <w:noProof/>
          </w:rPr>
          <w:instrText>10</w:instrText>
        </w:r>
      </w:ins>
      <w:ins w:id="2618"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92" o:title=""/>
          </v:shape>
          <o:OLEObject Type="Embed" ProgID="Equation.DSMT4" ShapeID="_x0000_i2561" DrawAspect="Content" ObjectID="_1493632679" r:id="rId3093"/>
        </w:object>
      </w:r>
      <w:r>
        <w:t xml:space="preserve">. The rotational update vector </w:t>
      </w:r>
      <w:r w:rsidR="00905817" w:rsidRPr="00905817">
        <w:rPr>
          <w:position w:val="-6"/>
        </w:rPr>
        <w:object w:dxaOrig="340" w:dyaOrig="279" w14:anchorId="30FAC5AE">
          <v:shape id="_x0000_i2562" type="#_x0000_t75" style="width:17pt;height:14.25pt" o:ole="">
            <v:imagedata r:id="rId3094" o:title=""/>
          </v:shape>
          <o:OLEObject Type="Embed" ProgID="Equation.DSMT4" ShapeID="_x0000_i2562" DrawAspect="Content" ObjectID="_1493632680" r:id="rId3095"/>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6" o:title=""/>
          </v:shape>
          <o:OLEObject Type="Embed" ProgID="Equation.DSMT4" ShapeID="_x0000_i2563" DrawAspect="Content" ObjectID="_1493632681" r:id="rId3097"/>
        </w:object>
      </w:r>
      <w:r>
        <w:t xml:space="preserve"> </w:t>
      </w:r>
      <w:r>
        <w:tab/>
      </w:r>
      <w:del w:id="2619"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0"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1" w:author="rawlins" w:date="2015-05-19T17:23:00Z">
        <w:r w:rsidR="00D3178E">
          <w:rPr>
            <w:noProof/>
          </w:rPr>
          <w:instrText>6</w:instrText>
        </w:r>
      </w:ins>
      <w:ins w:id="2622"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3" w:author="rawlins" w:date="2015-05-19T17:23:00Z">
        <w:r w:rsidR="00D3178E">
          <w:rPr>
            <w:noProof/>
          </w:rPr>
          <w:instrText>11</w:instrText>
        </w:r>
      </w:ins>
      <w:ins w:id="2624"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8" o:title=""/>
          </v:shape>
          <o:OLEObject Type="Embed" ProgID="Equation.DSMT4" ShapeID="_x0000_i2564" DrawAspect="Content" ObjectID="_1493632682" r:id="rId3099"/>
        </w:object>
      </w:r>
      <w:r>
        <w:t xml:space="preserve"> </w:t>
      </w:r>
      <w:r>
        <w:tab/>
      </w:r>
      <w:del w:id="2625"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6"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7" w:author="rawlins" w:date="2015-05-19T17:23:00Z">
        <w:r w:rsidR="00D3178E">
          <w:rPr>
            <w:noProof/>
          </w:rPr>
          <w:instrText>6</w:instrText>
        </w:r>
      </w:ins>
      <w:ins w:id="2628"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9" w:author="rawlins" w:date="2015-05-19T17:23:00Z">
        <w:r w:rsidR="00D3178E">
          <w:rPr>
            <w:noProof/>
          </w:rPr>
          <w:instrText>12</w:instrText>
        </w:r>
      </w:ins>
      <w:ins w:id="2630"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100" o:title=""/>
          </v:shape>
          <o:OLEObject Type="Embed" ProgID="Equation.DSMT4" ShapeID="_x0000_i2565" DrawAspect="Content" ObjectID="_1493632683" r:id="rId3101"/>
        </w:object>
      </w:r>
      <w:r>
        <w:t xml:space="preserve"> </w:t>
      </w:r>
      <w:r>
        <w:tab/>
      </w:r>
      <w:del w:id="2631"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32"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3" w:author="rawlins" w:date="2015-05-19T17:23:00Z">
        <w:r w:rsidR="00D3178E">
          <w:rPr>
            <w:noProof/>
          </w:rPr>
          <w:instrText>6</w:instrText>
        </w:r>
      </w:ins>
      <w:ins w:id="2634"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5" w:author="rawlins" w:date="2015-05-19T17:23:00Z">
        <w:r w:rsidR="00D3178E">
          <w:rPr>
            <w:noProof/>
          </w:rPr>
          <w:instrText>13</w:instrText>
        </w:r>
      </w:ins>
      <w:ins w:id="2636"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37" w:name="_Toc289032624"/>
      <w:r>
        <w:t>A single rigid body</w:t>
      </w:r>
      <w:bookmarkEnd w:id="2637"/>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102" o:title=""/>
          </v:shape>
          <o:OLEObject Type="Embed" ProgID="Equation.DSMT4" ShapeID="_x0000_i2566" DrawAspect="Content" ObjectID="_1493632684"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38" w:author="rawlins" w:date="2015-05-19T17:23:00Z">
        <w:r w:rsidR="00D3178E">
          <w:rPr>
            <w:noProof/>
          </w:rPr>
          <w:instrText>14</w:instrText>
        </w:r>
      </w:ins>
      <w:del w:id="2639" w:author="rawlins" w:date="2015-05-19T17:12:00Z">
        <w:r w:rsidR="001A2D84" w:rsidDel="00A671D9">
          <w:rPr>
            <w:noProof/>
          </w:rPr>
          <w:delInstrText>9</w:delInstrText>
        </w:r>
      </w:del>
      <w:r w:rsidR="00BB2289">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104" o:title=""/>
          </v:shape>
          <o:OLEObject Type="Embed" ProgID="Equation.DSMT4" ShapeID="_x0000_i2567" DrawAspect="Content" ObjectID="_1493632685" r:id="rId3105"/>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6" o:title=""/>
          </v:shape>
          <o:OLEObject Type="Embed" ProgID="Equation.DSMT4" ShapeID="_x0000_i2568" DrawAspect="Content" ObjectID="_1493632686" r:id="rId3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40" w:author="rawlins" w:date="2015-05-19T17:23:00Z">
        <w:r w:rsidR="00D3178E">
          <w:rPr>
            <w:noProof/>
          </w:rPr>
          <w:instrText>15</w:instrText>
        </w:r>
      </w:ins>
      <w:del w:id="2641" w:author="rawlins" w:date="2015-05-19T17:12:00Z">
        <w:r w:rsidR="001A2D84" w:rsidDel="00A671D9">
          <w:rPr>
            <w:noProof/>
          </w:rPr>
          <w:delInstrText>10</w:delInstrText>
        </w:r>
      </w:del>
      <w:r w:rsidR="00BB2289">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8" o:title=""/>
          </v:shape>
          <o:OLEObject Type="Embed" ProgID="Equation.DSMT4" ShapeID="_x0000_i2569" DrawAspect="Content" ObjectID="_1493632687"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42" w:author="rawlins" w:date="2015-05-19T17:23:00Z">
        <w:r w:rsidR="00D3178E">
          <w:rPr>
            <w:noProof/>
          </w:rPr>
          <w:instrText>16</w:instrText>
        </w:r>
      </w:ins>
      <w:del w:id="2643" w:author="rawlins" w:date="2015-05-19T17:12:00Z">
        <w:r w:rsidR="001A2D84" w:rsidDel="00A671D9">
          <w:rPr>
            <w:noProof/>
          </w:rPr>
          <w:delInstrText>11</w:delInstrText>
        </w:r>
      </w:del>
      <w:r w:rsidR="00BB2289">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10" o:title=""/>
          </v:shape>
          <o:OLEObject Type="Embed" ProgID="Equation.DSMT4" ShapeID="_x0000_i2570" DrawAspect="Content" ObjectID="_1493632688" r:id="rId3111"/>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12" o:title=""/>
          </v:shape>
          <o:OLEObject Type="Embed" ProgID="Equation.DSMT4" ShapeID="_x0000_i2571" DrawAspect="Content" ObjectID="_1493632689" r:id="rId3113"/>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14" o:title=""/>
          </v:shape>
          <o:OLEObject Type="Embed" ProgID="Equation.DSMT4" ShapeID="_x0000_i2572" DrawAspect="Content" ObjectID="_1493632690"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44" w:author="rawlins" w:date="2015-05-19T17:23:00Z">
        <w:r w:rsidR="00D3178E">
          <w:rPr>
            <w:noProof/>
          </w:rPr>
          <w:instrText>17</w:instrText>
        </w:r>
      </w:ins>
      <w:del w:id="2645" w:author="rawlins" w:date="2015-05-19T17:12:00Z">
        <w:r w:rsidR="001A2D84" w:rsidDel="00A671D9">
          <w:rPr>
            <w:noProof/>
          </w:rPr>
          <w:delInstrText>12</w:delInstrText>
        </w:r>
      </w:del>
      <w:r w:rsidR="00BB2289">
        <w:rPr>
          <w:noProof/>
        </w:rPr>
        <w:fldChar w:fldCharType="end"/>
      </w:r>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6" o:title=""/>
          </v:shape>
          <o:OLEObject Type="Embed" ProgID="Equation.DSMT4" ShapeID="_x0000_i2573" DrawAspect="Content" ObjectID="_1493632691" r:id="rId3117"/>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8" o:title=""/>
          </v:shape>
          <o:OLEObject Type="Embed" ProgID="Equation.DSMT4" ShapeID="_x0000_i2574" DrawAspect="Content" ObjectID="_1493632692" r:id="rId3119"/>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20" o:title=""/>
          </v:shape>
          <o:OLEObject Type="Embed" ProgID="Equation.DSMT4" ShapeID="_x0000_i2575" DrawAspect="Content" ObjectID="_1493632693" r:id="rId3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w:instrText>
      </w:r>
      <w:r w:rsidR="00BB2289">
        <w:instrText xml:space="preserve">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46" w:author="rawlins" w:date="2015-05-19T17:23:00Z">
        <w:r w:rsidR="00D3178E">
          <w:rPr>
            <w:noProof/>
          </w:rPr>
          <w:instrText>18</w:instrText>
        </w:r>
      </w:ins>
      <w:del w:id="2647" w:author="rawlins" w:date="2015-05-19T17:12:00Z">
        <w:r w:rsidR="001A2D84" w:rsidDel="00A671D9">
          <w:rPr>
            <w:noProof/>
          </w:rPr>
          <w:delInstrText>13</w:delInstrText>
        </w:r>
      </w:del>
      <w:r w:rsidR="00BB2289">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22" o:title=""/>
          </v:shape>
          <o:OLEObject Type="Embed" ProgID="Equation.DSMT4" ShapeID="_x0000_i2576" DrawAspect="Content" ObjectID="_1493632694" r:id="rId3123"/>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24" o:title=""/>
          </v:shape>
          <o:OLEObject Type="Embed" ProgID="Equation.DSMT4" ShapeID="_x0000_i2577" DrawAspect="Content" ObjectID="_1493632695"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48" w:author="rawlins" w:date="2015-05-19T17:23:00Z">
        <w:r w:rsidR="00D3178E">
          <w:rPr>
            <w:noProof/>
          </w:rPr>
          <w:instrText>19</w:instrText>
        </w:r>
      </w:ins>
      <w:del w:id="2649" w:author="rawlins" w:date="2015-05-19T17:12:00Z">
        <w:r w:rsidR="001A2D84" w:rsidDel="00A671D9">
          <w:rPr>
            <w:noProof/>
          </w:rPr>
          <w:delInstrText>14</w:delInstrText>
        </w:r>
      </w:del>
      <w:r w:rsidR="00BB2289">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6" o:title=""/>
          </v:shape>
          <o:OLEObject Type="Embed" ProgID="Equation.DSMT4" ShapeID="_x0000_i2578" DrawAspect="Content" ObjectID="_1493632696" r:id="rId3127"/>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8" o:title=""/>
          </v:shape>
          <o:OLEObject Type="Embed" ProgID="Equation.DSMT4" ShapeID="_x0000_i2579" DrawAspect="Content" ObjectID="_1493632697" r:id="rId3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w:instrText>
      </w:r>
      <w:r w:rsidR="00BB2289">
        <w:instrText xml:space="preserv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50" w:author="rawlins" w:date="2015-05-19T17:23:00Z">
        <w:r w:rsidR="00D3178E">
          <w:rPr>
            <w:noProof/>
          </w:rPr>
          <w:instrText>20</w:instrText>
        </w:r>
      </w:ins>
      <w:del w:id="2651" w:author="rawlins" w:date="2015-05-19T17:12:00Z">
        <w:r w:rsidR="001A2D84" w:rsidDel="00A671D9">
          <w:rPr>
            <w:noProof/>
          </w:rPr>
          <w:delInstrText>15</w:delInstrText>
        </w:r>
      </w:del>
      <w:r w:rsidR="00BB2289">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52" w:name="_Toc289032625"/>
      <w:r>
        <w:t>Multiple Rigid Bodies</w:t>
      </w:r>
      <w:bookmarkEnd w:id="2652"/>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30" o:title=""/>
          </v:shape>
          <o:OLEObject Type="Embed" ProgID="Equation.DSMT4" ShapeID="_x0000_i2580" DrawAspect="Content" ObjectID="_1493632698" r:id="rId3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53" w:author="rawlins" w:date="2015-05-19T17:23:00Z">
        <w:r w:rsidR="00D3178E">
          <w:rPr>
            <w:noProof/>
          </w:rPr>
          <w:instrText>21</w:instrText>
        </w:r>
      </w:ins>
      <w:del w:id="2654" w:author="rawlins" w:date="2015-05-19T17:12:00Z">
        <w:r w:rsidR="001A2D84" w:rsidDel="00A671D9">
          <w:rPr>
            <w:noProof/>
          </w:rPr>
          <w:delInstrText>16</w:delInstrText>
        </w:r>
      </w:del>
      <w:r w:rsidR="00BB2289">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32" o:title=""/>
          </v:shape>
          <o:OLEObject Type="Embed" ProgID="Equation.DSMT4" ShapeID="_x0000_i2581" DrawAspect="Content" ObjectID="_1493632699" r:id="rId3133"/>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34" o:title=""/>
          </v:shape>
          <o:OLEObject Type="Embed" ProgID="Equation.DSMT4" ShapeID="_x0000_i2582" DrawAspect="Content" ObjectID="_1493632700" r:id="rId3135"/>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6" o:title=""/>
          </v:shape>
          <o:OLEObject Type="Embed" ProgID="Equation.DSMT4" ShapeID="_x0000_i2583" DrawAspect="Content" ObjectID="_1493632701" r:id="rId3137"/>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55" w:name="_Toc289032626"/>
      <w:r>
        <w:lastRenderedPageBreak/>
        <w:t>Rigid Joints</w:t>
      </w:r>
      <w:bookmarkEnd w:id="2655"/>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8" o:title=""/>
          </v:shape>
          <o:OLEObject Type="Embed" ProgID="Equation.DSMT4" ShapeID="_x0000_i2584" DrawAspect="Content" ObjectID="_1493632702" r:id="rId3139"/>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56" w:name="ZEqnNum474877"/>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57" w:author="rawlins" w:date="2015-05-19T17:23:00Z">
        <w:r w:rsidR="00D3178E">
          <w:rPr>
            <w:noProof/>
          </w:rPr>
          <w:instrText>22</w:instrText>
        </w:r>
      </w:ins>
      <w:del w:id="2658" w:author="rawlins" w:date="2015-05-19T17:12:00Z">
        <w:r w:rsidR="001A2D84" w:rsidDel="00A671D9">
          <w:rPr>
            <w:noProof/>
          </w:rPr>
          <w:delInstrText>17</w:delInstrText>
        </w:r>
      </w:del>
      <w:r w:rsidR="00BB2289">
        <w:rPr>
          <w:noProof/>
        </w:rPr>
        <w:fldChar w:fldCharType="end"/>
      </w:r>
      <w:r>
        <w:instrText>)</w:instrText>
      </w:r>
      <w:bookmarkEnd w:id="2656"/>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40" o:title=""/>
          </v:shape>
          <o:OLEObject Type="Embed" ProgID="Equation.DSMT4" ShapeID="_x0000_i2585" DrawAspect="Content" ObjectID="_1493632703" r:id="rId3141"/>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42" o:title=""/>
          </v:shape>
          <o:OLEObject Type="Embed" ProgID="Equation.DSMT4" ShapeID="_x0000_i2586" DrawAspect="Content" ObjectID="_1493632704" r:id="rId3143"/>
        </w:object>
      </w:r>
      <w:r>
        <w:t xml:space="preserve">is the deformation map of rigid body </w:t>
      </w:r>
      <w:r>
        <w:rPr>
          <w:i/>
        </w:rPr>
        <w:t>i</w:t>
      </w:r>
      <w:r>
        <w:t xml:space="preserve">. Equation </w:t>
      </w:r>
      <w:r>
        <w:fldChar w:fldCharType="begin"/>
      </w:r>
      <w:r>
        <w:instrText xml:space="preserve"> GOTOBUTTON ZEqnNum474877  \* MERGEFORMAT </w:instrText>
      </w:r>
      <w:r w:rsidR="00BB2289">
        <w:fldChar w:fldCharType="begin"/>
      </w:r>
      <w:r w:rsidR="00BB2289">
        <w:instrText xml:space="preserve"> REF ZEqnNum474877 \! \* MERGEFORMAT </w:instrText>
      </w:r>
      <w:r w:rsidR="00BB2289">
        <w:fldChar w:fldCharType="separate"/>
      </w:r>
      <w:ins w:id="2659" w:author="rawlins" w:date="2015-05-19T17:23:00Z">
        <w:r w:rsidR="00D3178E">
          <w:instrText>(6.22)</w:instrText>
        </w:r>
      </w:ins>
      <w:del w:id="2660" w:author="rawlins" w:date="2015-05-19T17:12:00Z">
        <w:r w:rsidR="001A2D84" w:rsidDel="00A671D9">
          <w:delInstrText>(6.17)</w:delInstrText>
        </w:r>
      </w:del>
      <w:r w:rsidR="00BB2289">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44" o:title=""/>
          </v:shape>
          <o:OLEObject Type="Embed" ProgID="Equation.DSMT4" ShapeID="_x0000_i2587" DrawAspect="Content" ObjectID="_1493632705" r:id="rId314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61" w:author="rawlins" w:date="2015-05-19T17:23:00Z">
        <w:r w:rsidR="00D3178E">
          <w:rPr>
            <w:noProof/>
          </w:rPr>
          <w:instrText>23</w:instrText>
        </w:r>
      </w:ins>
      <w:del w:id="2662" w:author="rawlins" w:date="2015-05-19T17:12:00Z">
        <w:r w:rsidR="001A2D84" w:rsidDel="00A671D9">
          <w:rPr>
            <w:noProof/>
          </w:rPr>
          <w:delInstrText>18</w:delInstrText>
        </w:r>
      </w:del>
      <w:r w:rsidR="00BB2289">
        <w:rPr>
          <w:noProof/>
        </w:rPr>
        <w:fldChar w:fldCharType="end"/>
      </w:r>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6" o:title=""/>
          </v:shape>
          <o:OLEObject Type="Embed" ProgID="Equation.DSMT4" ShapeID="_x0000_i2588" DrawAspect="Content" ObjectID="_1493632706" r:id="rId3147"/>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8" o:title=""/>
          </v:shape>
          <o:OLEObject Type="Embed" ProgID="Equation.DSMT4" ShapeID="_x0000_i2589" DrawAspect="Content" ObjectID="_1493632707" r:id="rId3149"/>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50" o:title=""/>
          </v:shape>
          <o:OLEObject Type="Embed" ProgID="Equation.DSMT4" ShapeID="_x0000_i2590" DrawAspect="Content" ObjectID="_1493632708" r:id="rId3151"/>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52" o:title=""/>
          </v:shape>
          <o:OLEObject Type="Embed" ProgID="Equation.DSMT4" ShapeID="_x0000_i2591" DrawAspect="Content" ObjectID="_1493632709" r:id="rId3153"/>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63" w:author="rawlins" w:date="2015-05-19T17:23:00Z">
        <w:r w:rsidR="00D3178E">
          <w:rPr>
            <w:noProof/>
          </w:rPr>
          <w:instrText>24</w:instrText>
        </w:r>
      </w:ins>
      <w:del w:id="2664" w:author="rawlins" w:date="2015-05-19T17:12:00Z">
        <w:r w:rsidR="001A2D84" w:rsidDel="00A671D9">
          <w:rPr>
            <w:noProof/>
          </w:rPr>
          <w:delInstrText>19</w:delInstrText>
        </w:r>
      </w:del>
      <w:r w:rsidR="00BB2289">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54" o:title=""/>
          </v:shape>
          <o:OLEObject Type="Embed" ProgID="Equation.DSMT4" ShapeID="_x0000_i2592" DrawAspect="Content" ObjectID="_1493632710" r:id="rId315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5" w:name="ZEqnNum929900"/>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66" w:author="rawlins" w:date="2015-05-19T17:23:00Z">
        <w:r w:rsidR="00D3178E">
          <w:rPr>
            <w:noProof/>
          </w:rPr>
          <w:instrText>25</w:instrText>
        </w:r>
      </w:ins>
      <w:del w:id="2667" w:author="rawlins" w:date="2015-05-19T17:12:00Z">
        <w:r w:rsidR="001A2D84" w:rsidDel="00A671D9">
          <w:rPr>
            <w:noProof/>
          </w:rPr>
          <w:delInstrText>20</w:delInstrText>
        </w:r>
      </w:del>
      <w:r w:rsidR="00BB2289">
        <w:rPr>
          <w:noProof/>
        </w:rPr>
        <w:fldChar w:fldCharType="end"/>
      </w:r>
      <w:r>
        <w:instrText>)</w:instrText>
      </w:r>
      <w:bookmarkEnd w:id="2665"/>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6" o:title=""/>
          </v:shape>
          <o:OLEObject Type="Embed" ProgID="Equation.DSMT4" ShapeID="_x0000_i2593" DrawAspect="Content" ObjectID="_1493632711" r:id="rId315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68" w:author="rawlins" w:date="2015-05-19T17:23:00Z">
        <w:r w:rsidR="00D3178E">
          <w:rPr>
            <w:noProof/>
          </w:rPr>
          <w:instrText>26</w:instrText>
        </w:r>
      </w:ins>
      <w:del w:id="2669" w:author="rawlins" w:date="2015-05-19T17:12:00Z">
        <w:r w:rsidR="001A2D84" w:rsidDel="00A671D9">
          <w:rPr>
            <w:noProof/>
          </w:rPr>
          <w:delInstrText>21</w:delInstrText>
        </w:r>
      </w:del>
      <w:r w:rsidR="00BB2289">
        <w:rPr>
          <w:noProof/>
        </w:rPr>
        <w:fldChar w:fldCharType="end"/>
      </w:r>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8" o:title=""/>
          </v:shape>
          <o:OLEObject Type="Embed" ProgID="Equation.DSMT4" ShapeID="_x0000_i2594" DrawAspect="Content" ObjectID="_1493632712" r:id="rId3159"/>
        </w:object>
      </w:r>
      <w:r>
        <w:t xml:space="preserve">is the Lagrange multiplier and </w:t>
      </w:r>
      <w:r w:rsidR="00905817" w:rsidRPr="00905817">
        <w:rPr>
          <w:position w:val="-12"/>
        </w:rPr>
        <w:object w:dxaOrig="260" w:dyaOrig="360" w14:anchorId="1BCBCC2D">
          <v:shape id="_x0000_i2595" type="#_x0000_t75" style="width:12.9pt;height:19pt" o:ole="">
            <v:imagedata r:id="rId3160" o:title=""/>
          </v:shape>
          <o:OLEObject Type="Embed" ProgID="Equation.DSMT4" ShapeID="_x0000_i2595" DrawAspect="Content" ObjectID="_1493632713" r:id="rId3161"/>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r w:rsidR="00BB2289">
        <w:fldChar w:fldCharType="begin"/>
      </w:r>
      <w:r w:rsidR="00BB2289">
        <w:instrText xml:space="preserve"> REF ZEqnNum929900 \! \* MERGEFORMAT </w:instrText>
      </w:r>
      <w:r w:rsidR="00BB2289">
        <w:fldChar w:fldCharType="separate"/>
      </w:r>
      <w:ins w:id="2670" w:author="rawlins" w:date="2015-05-19T17:23:00Z">
        <w:r w:rsidR="00D3178E">
          <w:instrText>(6.25)</w:instrText>
        </w:r>
      </w:ins>
      <w:del w:id="2671" w:author="rawlins" w:date="2015-05-19T17:12:00Z">
        <w:r w:rsidR="001A2D84" w:rsidDel="00A671D9">
          <w:delInstrText>(6.20)</w:delInstrText>
        </w:r>
      </w:del>
      <w:r w:rsidR="00BB2289">
        <w:fldChar w:fldCharType="end"/>
      </w:r>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62" o:title=""/>
          </v:shape>
          <o:OLEObject Type="Embed" ProgID="Equation.DSMT4" ShapeID="_x0000_i2596" DrawAspect="Content" ObjectID="_1493632714" r:id="rId31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72" w:author="rawlins" w:date="2015-05-19T17:23:00Z">
        <w:r w:rsidR="00D3178E">
          <w:rPr>
            <w:noProof/>
          </w:rPr>
          <w:instrText>27</w:instrText>
        </w:r>
      </w:ins>
      <w:del w:id="2673" w:author="rawlins" w:date="2015-05-19T17:12:00Z">
        <w:r w:rsidR="001A2D84" w:rsidDel="00A671D9">
          <w:rPr>
            <w:noProof/>
          </w:rPr>
          <w:delInstrText>22</w:delInstrText>
        </w:r>
      </w:del>
      <w:r w:rsidR="00BB2289">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64" o:title=""/>
          </v:shape>
          <o:OLEObject Type="Embed" ProgID="Equation.DSMT4" ShapeID="_x0000_i2597" DrawAspect="Content" ObjectID="_1493632715" r:id="rId3165"/>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6" o:title=""/>
          </v:shape>
          <o:OLEObject Type="Embed" ProgID="Equation.DSMT4" ShapeID="_x0000_i2598" DrawAspect="Content" ObjectID="_1493632716" r:id="rId31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74" w:author="rawlins" w:date="2015-05-19T17:23:00Z">
        <w:r w:rsidR="00D3178E">
          <w:rPr>
            <w:noProof/>
          </w:rPr>
          <w:instrText>28</w:instrText>
        </w:r>
      </w:ins>
      <w:del w:id="2675" w:author="rawlins" w:date="2015-05-19T17:12:00Z">
        <w:r w:rsidR="001A2D84" w:rsidDel="00A671D9">
          <w:rPr>
            <w:noProof/>
          </w:rPr>
          <w:delInstrText>23</w:delInstrText>
        </w:r>
      </w:del>
      <w:r w:rsidR="00BB2289">
        <w:rPr>
          <w:noProof/>
        </w:rPr>
        <w:fldChar w:fldCharType="end"/>
      </w:r>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8" o:title=""/>
          </v:shape>
          <o:OLEObject Type="Embed" ProgID="Equation.DSMT4" ShapeID="_x0000_i2599" DrawAspect="Content" ObjectID="_1493632717" r:id="rId3169"/>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70" o:title=""/>
          </v:shape>
          <o:OLEObject Type="Embed" ProgID="Equation.DSMT4" ShapeID="_x0000_i2600" DrawAspect="Content" ObjectID="_1493632718" r:id="rId3171"/>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76" w:author="rawlins" w:date="2015-05-19T17:23:00Z">
        <w:r w:rsidR="00D3178E">
          <w:rPr>
            <w:noProof/>
          </w:rPr>
          <w:instrText>29</w:instrText>
        </w:r>
      </w:ins>
      <w:del w:id="2677" w:author="rawlins" w:date="2015-05-19T17:12:00Z">
        <w:r w:rsidR="001A2D84" w:rsidDel="00A671D9">
          <w:rPr>
            <w:noProof/>
          </w:rPr>
          <w:delInstrText>24</w:delInstrText>
        </w:r>
      </w:del>
      <w:r w:rsidR="00BB2289">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72" o:title=""/>
          </v:shape>
          <o:OLEObject Type="Embed" ProgID="Equation.DSMT4" ShapeID="_x0000_i2601" DrawAspect="Content" ObjectID="_1493632719" r:id="rId3173"/>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78" w:author="rawlins" w:date="2015-05-19T17:23:00Z">
        <w:r w:rsidR="00D3178E">
          <w:rPr>
            <w:noProof/>
          </w:rPr>
          <w:instrText>30</w:instrText>
        </w:r>
      </w:ins>
      <w:del w:id="2679" w:author="rawlins" w:date="2015-05-19T17:12:00Z">
        <w:r w:rsidR="001A2D84" w:rsidDel="00A671D9">
          <w:rPr>
            <w:noProof/>
          </w:rPr>
          <w:delInstrText>25</w:delInstrText>
        </w:r>
      </w:del>
      <w:r w:rsidR="00BB2289">
        <w:rPr>
          <w:noProof/>
        </w:rPr>
        <w:fldChar w:fldCharType="end"/>
      </w:r>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74" o:title=""/>
          </v:shape>
          <o:OLEObject Type="Embed" ProgID="Equation.DSMT4" ShapeID="_x0000_i2602" DrawAspect="Content" ObjectID="_1493632720" r:id="rId3175"/>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80" w:author="rawlins" w:date="2015-05-19T17:23:00Z">
        <w:r w:rsidR="00D3178E">
          <w:rPr>
            <w:noProof/>
          </w:rPr>
          <w:instrText>31</w:instrText>
        </w:r>
      </w:ins>
      <w:del w:id="2681" w:author="rawlins" w:date="2015-05-19T17:12:00Z">
        <w:r w:rsidR="001A2D84" w:rsidDel="00A671D9">
          <w:rPr>
            <w:noProof/>
          </w:rPr>
          <w:delInstrText>26</w:delInstrText>
        </w:r>
      </w:del>
      <w:r w:rsidR="00BB2289">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6" o:title=""/>
          </v:shape>
          <o:OLEObject Type="Embed" ProgID="Equation.DSMT4" ShapeID="_x0000_i2603" DrawAspect="Content" ObjectID="_1493632721" r:id="rId317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82" w:author="rawlins" w:date="2015-05-19T17:23:00Z">
        <w:r w:rsidR="00D3178E">
          <w:rPr>
            <w:noProof/>
          </w:rPr>
          <w:instrText>32</w:instrText>
        </w:r>
      </w:ins>
      <w:del w:id="2683" w:author="rawlins" w:date="2015-05-19T17:12:00Z">
        <w:r w:rsidR="001A2D84" w:rsidDel="00A671D9">
          <w:rPr>
            <w:noProof/>
          </w:rPr>
          <w:delInstrText>27</w:delInstrText>
        </w:r>
      </w:del>
      <w:r w:rsidR="00BB2289">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84" w:name="_Toc289032627"/>
      <w:r>
        <w:t>Sliding Interfaces</w:t>
      </w:r>
      <w:bookmarkEnd w:id="2684"/>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85" w:name="_Toc289032628"/>
      <w:r>
        <w:t>Contact Kinematics</w:t>
      </w:r>
      <w:bookmarkEnd w:id="2685"/>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8" o:title=""/>
          </v:shape>
          <o:OLEObject Type="Embed" ProgID="Equation.DSMT4" ShapeID="_x0000_i2604" DrawAspect="Content" ObjectID="_1493632722" r:id="rId3179"/>
        </w:object>
      </w:r>
      <w:r>
        <w:t xml:space="preserve">where </w:t>
      </w:r>
      <w:r w:rsidR="00905817" w:rsidRPr="00905817">
        <w:rPr>
          <w:position w:val="-10"/>
        </w:rPr>
        <w:object w:dxaOrig="660" w:dyaOrig="320" w14:anchorId="4405B1AB">
          <v:shape id="_x0000_i2605" type="#_x0000_t75" style="width:32.6pt;height:15.6pt" o:ole="">
            <v:imagedata r:id="rId3180" o:title=""/>
          </v:shape>
          <o:OLEObject Type="Embed" ProgID="Equation.DSMT4" ShapeID="_x0000_i2605" DrawAspect="Content" ObjectID="_1493632723" r:id="rId3181"/>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82" o:title=""/>
          </v:shape>
          <o:OLEObject Type="Embed" ProgID="Equation.DSMT4" ShapeID="_x0000_i2606" DrawAspect="Content" ObjectID="_1493632724" r:id="rId3183"/>
        </w:object>
      </w:r>
      <w:r>
        <w:t xml:space="preserve">and is divided into three regions </w:t>
      </w:r>
      <w:r w:rsidR="00905817" w:rsidRPr="00905817">
        <w:rPr>
          <w:position w:val="-12"/>
        </w:rPr>
        <w:object w:dxaOrig="2040" w:dyaOrig="400" w14:anchorId="71A42F84">
          <v:shape id="_x0000_i2607" type="#_x0000_t75" style="width:101.9pt;height:19.7pt" o:ole="">
            <v:imagedata r:id="rId3184" o:title=""/>
          </v:shape>
          <o:OLEObject Type="Embed" ProgID="Equation.DSMT4" ShapeID="_x0000_i2607" DrawAspect="Content" ObjectID="_1493632725" r:id="rId3185"/>
        </w:object>
      </w:r>
      <w:r>
        <w:t xml:space="preserve">, where </w:t>
      </w:r>
      <w:r w:rsidR="00905817" w:rsidRPr="00905817">
        <w:rPr>
          <w:position w:val="-12"/>
        </w:rPr>
        <w:object w:dxaOrig="380" w:dyaOrig="400" w14:anchorId="049BE7CB">
          <v:shape id="_x0000_i2608" type="#_x0000_t75" style="width:19pt;height:19.7pt" o:ole="">
            <v:imagedata r:id="rId3186" o:title=""/>
          </v:shape>
          <o:OLEObject Type="Embed" ProgID="Equation.DSMT4" ShapeID="_x0000_i2608" DrawAspect="Content" ObjectID="_1493632726" r:id="rId3187"/>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8" o:title=""/>
          </v:shape>
          <o:OLEObject Type="Embed" ProgID="Equation.DSMT4" ShapeID="_x0000_i2609" DrawAspect="Content" ObjectID="_1493632727" r:id="rId3189"/>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90" o:title=""/>
          </v:shape>
          <o:OLEObject Type="Embed" ProgID="Equation.DSMT4" ShapeID="_x0000_i2610" DrawAspect="Content" ObjectID="_1493632728" r:id="rId3191"/>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92" o:title=""/>
          </v:shape>
          <o:OLEObject Type="Embed" ProgID="Equation.DSMT4" ShapeID="_x0000_i2611" DrawAspect="Content" ObjectID="_1493632729" r:id="rId3193"/>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94" o:title=""/>
          </v:shape>
          <o:OLEObject Type="Embed" ProgID="Equation.DSMT4" ShapeID="_x0000_i2612" DrawAspect="Content" ObjectID="_1493632730" r:id="rId3195"/>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6" o:title=""/>
          </v:shape>
          <o:OLEObject Type="Embed" ProgID="Equation.DSMT4" ShapeID="_x0000_i2613" DrawAspect="Content" ObjectID="_1493632731" r:id="rId3197"/>
        </w:object>
      </w:r>
      <w:r>
        <w:t xml:space="preserve">is denoted by </w:t>
      </w:r>
      <w:r w:rsidR="00905817" w:rsidRPr="00905817">
        <w:rPr>
          <w:position w:val="-12"/>
        </w:rPr>
        <w:object w:dxaOrig="1980" w:dyaOrig="400" w14:anchorId="1DFD2DA8">
          <v:shape id="_x0000_i2614" type="#_x0000_t75" style="width:98.5pt;height:19.7pt" o:ole="">
            <v:imagedata r:id="rId3198" o:title=""/>
          </v:shape>
          <o:OLEObject Type="Embed" ProgID="Equation.DSMT4" ShapeID="_x0000_i2614" DrawAspect="Content" ObjectID="_1493632732" r:id="rId3199"/>
        </w:object>
      </w:r>
      <w:r>
        <w:t xml:space="preserve">where </w:t>
      </w:r>
      <w:r w:rsidR="00905817" w:rsidRPr="00905817">
        <w:rPr>
          <w:position w:val="-20"/>
        </w:rPr>
        <w:object w:dxaOrig="1480" w:dyaOrig="520" w14:anchorId="16EDC081">
          <v:shape id="_x0000_i2615" type="#_x0000_t75" style="width:74.05pt;height:25.8pt" o:ole="">
            <v:imagedata r:id="rId3200" o:title=""/>
          </v:shape>
          <o:OLEObject Type="Embed" ProgID="Equation.DSMT4" ShapeID="_x0000_i2615" DrawAspect="Content" ObjectID="_1493632733" r:id="rId3201"/>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202" o:title=""/>
          </v:shape>
          <o:OLEObject Type="Embed" ProgID="Equation.DSMT4" ShapeID="_x0000_i2616" DrawAspect="Content" ObjectID="_1493632734" r:id="rId3203"/>
        </w:object>
      </w:r>
      <w:r>
        <w:t xml:space="preserve">and </w:t>
      </w:r>
      <w:r w:rsidR="00905817" w:rsidRPr="00905817">
        <w:rPr>
          <w:position w:val="-12"/>
        </w:rPr>
        <w:object w:dxaOrig="360" w:dyaOrig="400" w14:anchorId="1AE2CFD3">
          <v:shape id="_x0000_i2617" type="#_x0000_t75" style="width:19pt;height:19.7pt" o:ole="">
            <v:imagedata r:id="rId3204" o:title=""/>
          </v:shape>
          <o:OLEObject Type="Embed" ProgID="Equation.DSMT4" ShapeID="_x0000_i2617" DrawAspect="Content" ObjectID="_1493632735" r:id="rId3205"/>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686" w:author="Steve Maas" w:date="2015-05-13T13:51:00Z">
        <w:r w:rsidR="00AB0524">
          <w:fldChar w:fldCharType="begin"/>
        </w:r>
        <w:r w:rsidR="00AB0524">
          <w:instrText xml:space="preserve"> STYLEREF 1 \s </w:instrText>
        </w:r>
      </w:ins>
      <w:r w:rsidR="00AB0524">
        <w:fldChar w:fldCharType="separate"/>
      </w:r>
      <w:r w:rsidR="00D3178E">
        <w:rPr>
          <w:noProof/>
        </w:rPr>
        <w:t>6</w:t>
      </w:r>
      <w:ins w:id="2687"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688" w:author="rawlins" w:date="2015-05-19T17:23:00Z">
        <w:r w:rsidR="00D3178E">
          <w:rPr>
            <w:noProof/>
          </w:rPr>
          <w:t>1</w:t>
        </w:r>
      </w:ins>
      <w:ins w:id="2689" w:author="Steve Maas" w:date="2015-05-13T13:51:00Z">
        <w:r w:rsidR="00AB0524">
          <w:fldChar w:fldCharType="end"/>
        </w:r>
      </w:ins>
      <w:del w:id="2690"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7" o:title=""/>
          </v:shape>
          <o:OLEObject Type="Embed" ProgID="Equation.DSMT4" ShapeID="_x0000_i2618" DrawAspect="Content" ObjectID="_1493632736" r:id="rId3208"/>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9" o:title=""/>
          </v:shape>
          <o:OLEObject Type="Embed" ProgID="Equation.DSMT4" ShapeID="_x0000_i2619" DrawAspect="Content" ObjectID="_1493632737"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91" w:author="rawlins" w:date="2015-05-19T17:23:00Z">
        <w:r w:rsidR="00D3178E">
          <w:rPr>
            <w:noProof/>
          </w:rPr>
          <w:instrText>33</w:instrText>
        </w:r>
      </w:ins>
      <w:del w:id="2692" w:author="rawlins" w:date="2015-05-19T17:12:00Z">
        <w:r w:rsidR="001A2D84" w:rsidDel="00A671D9">
          <w:rPr>
            <w:noProof/>
          </w:rPr>
          <w:delInstrText>28</w:delInstrText>
        </w:r>
      </w:del>
      <w:r w:rsidR="00BB2289">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11" o:title=""/>
          </v:shape>
          <o:OLEObject Type="Embed" ProgID="Equation.DSMT4" ShapeID="_x0000_i2620" DrawAspect="Content" ObjectID="_1493632738" r:id="rId3212"/>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13" o:title=""/>
          </v:shape>
          <o:OLEObject Type="Embed" ProgID="Equation.DSMT4" ShapeID="_x0000_i2621" DrawAspect="Content" ObjectID="_1493632739" r:id="rId3214"/>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15" o:title=""/>
          </v:shape>
          <o:OLEObject Type="Embed" ProgID="Equation.DSMT4" ShapeID="_x0000_i2622" DrawAspect="Content" ObjectID="_1493632740" r:id="rId32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93" w:author="rawlins" w:date="2015-05-19T17:23:00Z">
        <w:r w:rsidR="00D3178E">
          <w:rPr>
            <w:noProof/>
          </w:rPr>
          <w:instrText>34</w:instrText>
        </w:r>
      </w:ins>
      <w:del w:id="2694" w:author="rawlins" w:date="2015-05-19T17:12:00Z">
        <w:r w:rsidR="001A2D84" w:rsidDel="00A671D9">
          <w:rPr>
            <w:noProof/>
          </w:rPr>
          <w:delInstrText>29</w:delInstrText>
        </w:r>
      </w:del>
      <w:r w:rsidR="00BB2289">
        <w:rPr>
          <w:noProof/>
        </w:rPr>
        <w:fldChar w:fldCharType="end"/>
      </w:r>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7" o:title=""/>
          </v:shape>
          <o:OLEObject Type="Embed" ProgID="Equation.DSMT4" ShapeID="_x0000_i2623" DrawAspect="Content" ObjectID="_1493632741" r:id="rId3218"/>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9" o:title=""/>
          </v:shape>
          <o:OLEObject Type="Embed" ProgID="Equation.DSMT4" ShapeID="_x0000_i2624" DrawAspect="Content" ObjectID="_1493632742" r:id="rId3220"/>
        </w:object>
      </w:r>
      <w:r>
        <w:t xml:space="preserve">evaluated at </w:t>
      </w:r>
      <w:r w:rsidR="00905817" w:rsidRPr="00905817">
        <w:rPr>
          <w:position w:val="-16"/>
        </w:rPr>
        <w:object w:dxaOrig="1579" w:dyaOrig="440" w14:anchorId="1DF8C83A">
          <v:shape id="_x0000_i2625" type="#_x0000_t75" style="width:78.8pt;height:21.75pt" o:ole="">
            <v:imagedata r:id="rId3221" o:title=""/>
          </v:shape>
          <o:OLEObject Type="Embed" ProgID="Equation.DSMT4" ShapeID="_x0000_i2625" DrawAspect="Content" ObjectID="_1493632743" r:id="rId3222"/>
        </w:object>
      </w:r>
      <w:r>
        <w:t xml:space="preserve">. Note that </w:t>
      </w:r>
      <w:r w:rsidR="00905817" w:rsidRPr="00905817">
        <w:rPr>
          <w:position w:val="-10"/>
        </w:rPr>
        <w:object w:dxaOrig="580" w:dyaOrig="320" w14:anchorId="62F7A0B6">
          <v:shape id="_x0000_i2626" type="#_x0000_t75" style="width:29.2pt;height:15.6pt" o:ole="">
            <v:imagedata r:id="rId3223" o:title=""/>
          </v:shape>
          <o:OLEObject Type="Embed" ProgID="Equation.DSMT4" ShapeID="_x0000_i2626" DrawAspect="Content" ObjectID="_1493632744" r:id="rId3224"/>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25" o:title=""/>
          </v:shape>
          <o:OLEObject Type="Embed" ProgID="Equation.DSMT4" ShapeID="_x0000_i2627" DrawAspect="Content" ObjectID="_1493632745" r:id="rId3226"/>
        </w:object>
      </w:r>
      <w:r>
        <w:t>.</w:t>
      </w:r>
    </w:p>
    <w:p w14:paraId="717C8A45" w14:textId="77777777" w:rsidR="008C7882" w:rsidRDefault="008C7882" w:rsidP="008C7882"/>
    <w:p w14:paraId="51D16257" w14:textId="77777777" w:rsidR="008C7882" w:rsidRDefault="008C7882" w:rsidP="008C7882">
      <w:pPr>
        <w:pStyle w:val="Heading3"/>
      </w:pPr>
      <w:bookmarkStart w:id="2695" w:name="_Toc289032629"/>
      <w:r>
        <w:lastRenderedPageBreak/>
        <w:t>Weak Form of Two Body Contact</w:t>
      </w:r>
      <w:bookmarkEnd w:id="2695"/>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7" o:title=""/>
          </v:shape>
          <o:OLEObject Type="Embed" ProgID="Equation.DSMT4" ShapeID="_x0000_i2628" DrawAspect="Content" ObjectID="_1493632746" r:id="rId3228"/>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96" w:name="ZEqnNum571021"/>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97" w:author="rawlins" w:date="2015-05-19T17:23:00Z">
        <w:r w:rsidR="00D3178E">
          <w:rPr>
            <w:noProof/>
          </w:rPr>
          <w:instrText>35</w:instrText>
        </w:r>
      </w:ins>
      <w:del w:id="2698" w:author="rawlins" w:date="2015-05-19T17:12:00Z">
        <w:r w:rsidR="001A2D84" w:rsidDel="00A671D9">
          <w:rPr>
            <w:noProof/>
          </w:rPr>
          <w:delInstrText>30</w:delInstrText>
        </w:r>
      </w:del>
      <w:r w:rsidR="00BB2289">
        <w:rPr>
          <w:noProof/>
        </w:rPr>
        <w:fldChar w:fldCharType="end"/>
      </w:r>
      <w:r>
        <w:instrText>)</w:instrText>
      </w:r>
      <w:bookmarkEnd w:id="2696"/>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9" o:title=""/>
          </v:shape>
          <o:OLEObject Type="Embed" ProgID="Equation.DSMT4" ShapeID="_x0000_i2629" DrawAspect="Content" ObjectID="_1493632747" r:id="rId3230"/>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31" o:title=""/>
          </v:shape>
          <o:OLEObject Type="Embed" ProgID="Equation.DSMT4" ShapeID="_x0000_i2630" DrawAspect="Content" ObjectID="_1493632748" r:id="rId3232"/>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33" o:title=""/>
          </v:shape>
          <o:OLEObject Type="Embed" ProgID="Equation.DSMT4" ShapeID="_x0000_i2631" DrawAspect="Content" ObjectID="_1493632749" r:id="rId3234"/>
        </w:object>
      </w:r>
      <w:r>
        <w:t xml:space="preserve">and </w:t>
      </w:r>
      <w:r w:rsidR="00905817" w:rsidRPr="00905817">
        <w:rPr>
          <w:position w:val="-6"/>
        </w:rPr>
        <w:object w:dxaOrig="380" w:dyaOrig="340" w14:anchorId="6ACE1969">
          <v:shape id="_x0000_i2632" type="#_x0000_t75" style="width:19pt;height:17pt" o:ole="">
            <v:imagedata r:id="rId3235" o:title=""/>
          </v:shape>
          <o:OLEObject Type="Embed" ProgID="Equation.DSMT4" ShapeID="_x0000_i2632" DrawAspect="Content" ObjectID="_1493632750" r:id="rId3236"/>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7" o:title=""/>
          </v:shape>
          <o:OLEObject Type="Embed" ProgID="Equation.DSMT4" ShapeID="_x0000_i2633" DrawAspect="Content" ObjectID="_1493632751" r:id="rId32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699" w:author="rawlins" w:date="2015-05-19T17:23:00Z">
        <w:r w:rsidR="00D3178E">
          <w:rPr>
            <w:noProof/>
          </w:rPr>
          <w:instrText>36</w:instrText>
        </w:r>
      </w:ins>
      <w:del w:id="2700" w:author="rawlins" w:date="2015-05-19T17:12:00Z">
        <w:r w:rsidR="001A2D84" w:rsidDel="00A671D9">
          <w:rPr>
            <w:noProof/>
          </w:rPr>
          <w:delInstrText>31</w:delInstrText>
        </w:r>
      </w:del>
      <w:r w:rsidR="00BB2289">
        <w:rPr>
          <w:noProof/>
        </w:rPr>
        <w:fldChar w:fldCharType="end"/>
      </w:r>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r w:rsidR="00BB2289">
        <w:fldChar w:fldCharType="begin"/>
      </w:r>
      <w:r w:rsidR="00BB2289">
        <w:instrText xml:space="preserve"> REF ZEqnNum571021 \* Charformat \! \* MERGEFORMAT </w:instrText>
      </w:r>
      <w:r w:rsidR="00BB2289">
        <w:fldChar w:fldCharType="separate"/>
      </w:r>
      <w:ins w:id="2701" w:author="rawlins" w:date="2015-05-19T17:23:00Z">
        <w:r w:rsidR="00D3178E">
          <w:instrText>(6.35)</w:instrText>
        </w:r>
      </w:ins>
      <w:del w:id="2702" w:author="rawlins" w:date="2015-05-19T17:12:00Z">
        <w:r w:rsidR="001A2D84" w:rsidDel="00A671D9">
          <w:delInstrText>(6.30)</w:delInstrText>
        </w:r>
      </w:del>
      <w:r w:rsidR="00BB2289">
        <w:fldChar w:fldCharType="end"/>
      </w:r>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9" o:title=""/>
          </v:shape>
          <o:OLEObject Type="Embed" ProgID="Equation.DSMT4" ShapeID="_x0000_i2634" DrawAspect="Content" ObjectID="_1493632752" r:id="rId32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03" w:author="rawlins" w:date="2015-05-19T17:23:00Z">
        <w:r w:rsidR="00D3178E">
          <w:rPr>
            <w:noProof/>
          </w:rPr>
          <w:instrText>37</w:instrText>
        </w:r>
      </w:ins>
      <w:del w:id="2704" w:author="rawlins" w:date="2015-05-19T17:12:00Z">
        <w:r w:rsidR="001A2D84" w:rsidDel="00A671D9">
          <w:rPr>
            <w:noProof/>
          </w:rPr>
          <w:delInstrText>32</w:delInstrText>
        </w:r>
      </w:del>
      <w:r w:rsidR="00BB2289">
        <w:rPr>
          <w:noProof/>
        </w:rPr>
        <w:fldChar w:fldCharType="end"/>
      </w:r>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41" o:title=""/>
          </v:shape>
          <o:OLEObject Type="Embed" ProgID="Equation.DSMT4" ShapeID="_x0000_i2635" DrawAspect="Content" ObjectID="_1493632753"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05" w:author="rawlins" w:date="2015-05-19T17:23:00Z">
        <w:r w:rsidR="00D3178E">
          <w:rPr>
            <w:noProof/>
          </w:rPr>
          <w:instrText>38</w:instrText>
        </w:r>
      </w:ins>
      <w:del w:id="2706" w:author="rawlins" w:date="2015-05-19T17:12:00Z">
        <w:r w:rsidR="001A2D84" w:rsidDel="00A671D9">
          <w:rPr>
            <w:noProof/>
          </w:rPr>
          <w:delInstrText>33</w:delInstrText>
        </w:r>
      </w:del>
      <w:r w:rsidR="00BB2289">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43" o:title=""/>
          </v:shape>
          <o:OLEObject Type="Embed" ProgID="Equation.DSMT4" ShapeID="_x0000_i2636" DrawAspect="Content" ObjectID="_1493632754" r:id="rId3244"/>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45" o:title=""/>
          </v:shape>
          <o:OLEObject Type="Embed" ProgID="Equation.DSMT4" ShapeID="_x0000_i2637" DrawAspect="Content" ObjectID="_1493632755" r:id="rId3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07" w:author="rawlins" w:date="2015-05-19T17:23:00Z">
        <w:r w:rsidR="00D3178E">
          <w:rPr>
            <w:noProof/>
          </w:rPr>
          <w:instrText>39</w:instrText>
        </w:r>
      </w:ins>
      <w:del w:id="2708" w:author="rawlins" w:date="2015-05-19T17:12:00Z">
        <w:r w:rsidR="001A2D84" w:rsidDel="00A671D9">
          <w:rPr>
            <w:noProof/>
          </w:rPr>
          <w:delInstrText>34</w:delInstrText>
        </w:r>
      </w:del>
      <w:r w:rsidR="00BB2289">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7" o:title=""/>
          </v:shape>
          <o:OLEObject Type="Embed" ProgID="Equation.DSMT4" ShapeID="_x0000_i2638" DrawAspect="Content" ObjectID="_1493632756" r:id="rId32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9" w:name="ZEqnNum121131"/>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10" w:author="rawlins" w:date="2015-05-19T17:23:00Z">
        <w:r w:rsidR="00D3178E">
          <w:rPr>
            <w:noProof/>
          </w:rPr>
          <w:instrText>40</w:instrText>
        </w:r>
      </w:ins>
      <w:del w:id="2711" w:author="rawlins" w:date="2015-05-19T17:12:00Z">
        <w:r w:rsidR="001A2D84" w:rsidDel="00A671D9">
          <w:rPr>
            <w:noProof/>
          </w:rPr>
          <w:delInstrText>35</w:delInstrText>
        </w:r>
      </w:del>
      <w:r w:rsidR="00BB2289">
        <w:rPr>
          <w:noProof/>
        </w:rPr>
        <w:fldChar w:fldCharType="end"/>
      </w:r>
      <w:r>
        <w:instrText>)</w:instrText>
      </w:r>
      <w:bookmarkEnd w:id="2709"/>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9" o:title=""/>
          </v:shape>
          <o:OLEObject Type="Embed" ProgID="Equation.DSMT4" ShapeID="_x0000_i2639" DrawAspect="Content" ObjectID="_1493632757" r:id="rId3250"/>
        </w:object>
      </w:r>
      <w:r>
        <w:t xml:space="preserve">where </w:t>
      </w:r>
      <w:r w:rsidR="00905817" w:rsidRPr="00905817">
        <w:rPr>
          <w:position w:val="-6"/>
        </w:rPr>
        <w:object w:dxaOrig="200" w:dyaOrig="220" w14:anchorId="70F96AB1">
          <v:shape id="_x0000_i2640" type="#_x0000_t75" style="width:10.2pt;height:10.85pt" o:ole="">
            <v:imagedata r:id="rId3251" o:title=""/>
          </v:shape>
          <o:OLEObject Type="Embed" ProgID="Equation.DSMT4" ShapeID="_x0000_i2640" DrawAspect="Content" ObjectID="_1493632758" r:id="rId3252"/>
        </w:object>
      </w:r>
      <w:r>
        <w:t>is the (outward) surface normal and</w:t>
      </w:r>
      <w:r w:rsidR="00905817" w:rsidRPr="00905817">
        <w:rPr>
          <w:position w:val="-12"/>
        </w:rPr>
        <w:object w:dxaOrig="260" w:dyaOrig="360" w14:anchorId="185368B9">
          <v:shape id="_x0000_i2641" type="#_x0000_t75" style="width:12.9pt;height:19pt" o:ole="">
            <v:imagedata r:id="rId3253" o:title=""/>
          </v:shape>
          <o:OLEObject Type="Embed" ProgID="Equation.DSMT4" ShapeID="_x0000_i2641" DrawAspect="Content" ObjectID="_1493632759" r:id="rId3254"/>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55" o:title=""/>
          </v:shape>
          <o:OLEObject Type="Embed" ProgID="Equation.DSMT4" ShapeID="_x0000_i2642" DrawAspect="Content" ObjectID="_1493632760" r:id="rId3256"/>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7" o:title=""/>
          </v:shape>
          <o:OLEObject Type="Embed" ProgID="Equation.DSMT4" ShapeID="_x0000_i2643" DrawAspect="Content" ObjectID="_1493632761" r:id="rId3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2" w:name="ZEqnNum436914"/>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13" w:author="rawlins" w:date="2015-05-19T17:23:00Z">
        <w:r w:rsidR="00D3178E">
          <w:rPr>
            <w:noProof/>
          </w:rPr>
          <w:instrText>41</w:instrText>
        </w:r>
      </w:ins>
      <w:del w:id="2714" w:author="rawlins" w:date="2015-05-19T17:12:00Z">
        <w:r w:rsidR="001A2D84" w:rsidDel="00A671D9">
          <w:rPr>
            <w:noProof/>
          </w:rPr>
          <w:delInstrText>36</w:delInstrText>
        </w:r>
      </w:del>
      <w:r w:rsidR="00BB2289">
        <w:rPr>
          <w:noProof/>
        </w:rPr>
        <w:fldChar w:fldCharType="end"/>
      </w:r>
      <w:r>
        <w:instrText>)</w:instrText>
      </w:r>
      <w:bookmarkEnd w:id="2712"/>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r w:rsidR="00BB2289">
        <w:fldChar w:fldCharType="begin"/>
      </w:r>
      <w:r w:rsidR="00BB2289">
        <w:instrText xml:space="preserve"> REF ZEqnNum121131 \! \* MERGEFORMAT </w:instrText>
      </w:r>
      <w:r w:rsidR="00BB2289">
        <w:fldChar w:fldCharType="separate"/>
      </w:r>
      <w:ins w:id="2715" w:author="rawlins" w:date="2015-05-19T17:23:00Z">
        <w:r w:rsidR="00D3178E">
          <w:instrText>(6.40)</w:instrText>
        </w:r>
      </w:ins>
      <w:del w:id="2716" w:author="rawlins" w:date="2015-05-19T17:12:00Z">
        <w:r w:rsidR="001A2D84" w:rsidDel="00A671D9">
          <w:delInstrText>(6.35)</w:delInstrText>
        </w:r>
      </w:del>
      <w:r w:rsidR="00BB2289">
        <w:fldChar w:fldCharType="end"/>
      </w:r>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9" o:title=""/>
          </v:shape>
          <o:OLEObject Type="Embed" ProgID="Equation.DSMT4" ShapeID="_x0000_i2644" DrawAspect="Content" ObjectID="_1493632762" r:id="rId3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17" w:author="rawlins" w:date="2015-05-19T17:23:00Z">
        <w:r w:rsidR="00D3178E">
          <w:rPr>
            <w:noProof/>
          </w:rPr>
          <w:instrText>42</w:instrText>
        </w:r>
      </w:ins>
      <w:del w:id="2718" w:author="rawlins" w:date="2015-05-19T17:12:00Z">
        <w:r w:rsidR="001A2D84" w:rsidDel="00A671D9">
          <w:rPr>
            <w:noProof/>
          </w:rPr>
          <w:delInstrText>37</w:delInstrText>
        </w:r>
      </w:del>
      <w:r w:rsidR="00BB2289">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19" w:name="_Toc289032630"/>
      <w:r>
        <w:t>Linearization of the Contact Integral</w:t>
      </w:r>
      <w:bookmarkEnd w:id="2719"/>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61" o:title=""/>
          </v:shape>
          <o:OLEObject Type="Embed" ProgID="Equation.DSMT4" ShapeID="_x0000_i2645" DrawAspect="Content" ObjectID="_1493632763" r:id="rId32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20" w:author="rawlins" w:date="2015-05-19T17:23:00Z">
        <w:r w:rsidR="00D3178E">
          <w:rPr>
            <w:noProof/>
          </w:rPr>
          <w:instrText>43</w:instrText>
        </w:r>
      </w:ins>
      <w:del w:id="2721" w:author="rawlins" w:date="2015-05-19T17:12:00Z">
        <w:r w:rsidR="001A2D84" w:rsidDel="00A671D9">
          <w:rPr>
            <w:noProof/>
          </w:rPr>
          <w:delInstrText>38</w:delInstrText>
        </w:r>
      </w:del>
      <w:r w:rsidR="00BB2289">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63" o:title=""/>
          </v:shape>
          <o:OLEObject Type="Embed" ProgID="Equation.DSMT4" ShapeID="_x0000_i2646" DrawAspect="Content" ObjectID="_1493632764" r:id="rId3264"/>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65" o:title=""/>
          </v:shape>
          <o:OLEObject Type="Embed" ProgID="Equation.DSMT4" ShapeID="_x0000_i2647" DrawAspect="Content" ObjectID="_1493632765" r:id="rId32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22" w:author="rawlins" w:date="2015-05-19T17:23:00Z">
        <w:r w:rsidR="00D3178E">
          <w:rPr>
            <w:noProof/>
          </w:rPr>
          <w:instrText>44</w:instrText>
        </w:r>
      </w:ins>
      <w:del w:id="2723" w:author="rawlins" w:date="2015-05-19T17:12:00Z">
        <w:r w:rsidR="001A2D84" w:rsidDel="00A671D9">
          <w:rPr>
            <w:noProof/>
          </w:rPr>
          <w:delInstrText>39</w:delInstrText>
        </w:r>
      </w:del>
      <w:r w:rsidR="00BB2289">
        <w:rPr>
          <w:noProof/>
        </w:rPr>
        <w:fldChar w:fldCharType="end"/>
      </w:r>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7" o:title=""/>
          </v:shape>
          <o:OLEObject Type="Embed" ProgID="Equation.DSMT4" ShapeID="_x0000_i2648" DrawAspect="Content" ObjectID="_1493632766" r:id="rId3268"/>
        </w:object>
      </w:r>
      <w:r>
        <w:t xml:space="preserve">is the penalty factor and </w:t>
      </w:r>
      <w:r w:rsidR="00905817" w:rsidRPr="00905817">
        <w:rPr>
          <w:position w:val="-14"/>
        </w:rPr>
        <w:object w:dxaOrig="660" w:dyaOrig="400" w14:anchorId="41DC3C38">
          <v:shape id="_x0000_i2649" type="#_x0000_t75" style="width:32.6pt;height:19.7pt" o:ole="">
            <v:imagedata r:id="rId3269" o:title=""/>
          </v:shape>
          <o:OLEObject Type="Embed" ProgID="Equation.DSMT4" ShapeID="_x0000_i2649" DrawAspect="Content" ObjectID="_1493632767" r:id="rId3270"/>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71" o:title=""/>
          </v:shape>
          <o:OLEObject Type="Embed" ProgID="Equation.DSMT4" ShapeID="_x0000_i2650" DrawAspect="Content" ObjectID="_1493632768" r:id="rId3272"/>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73" o:title=""/>
          </v:shape>
          <o:OLEObject Type="Embed" ProgID="Equation.DSMT4" ShapeID="_x0000_i2651" DrawAspect="Content" ObjectID="_1493632769" r:id="rId32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24" w:author="rawlins" w:date="2015-05-19T17:23:00Z">
        <w:r w:rsidR="00D3178E">
          <w:rPr>
            <w:noProof/>
          </w:rPr>
          <w:instrText>45</w:instrText>
        </w:r>
      </w:ins>
      <w:del w:id="2725" w:author="rawlins" w:date="2015-05-19T17:12:00Z">
        <w:r w:rsidR="001A2D84" w:rsidDel="00A671D9">
          <w:rPr>
            <w:noProof/>
          </w:rPr>
          <w:delInstrText>40</w:delInstrText>
        </w:r>
      </w:del>
      <w:r w:rsidR="00BB2289">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26" w:name="_Toc289032631"/>
      <w:r>
        <w:t>Discretization of the Contact Integral</w:t>
      </w:r>
      <w:bookmarkEnd w:id="2726"/>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75" o:title=""/>
          </v:shape>
          <o:OLEObject Type="Embed" ProgID="Equation.DSMT4" ShapeID="_x0000_i2652" DrawAspect="Content" ObjectID="_1493632770"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w:instrText>
      </w:r>
      <w:r w:rsidR="00BB2289">
        <w:instrText xml:space="preserve">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27" w:author="rawlins" w:date="2015-05-19T17:23:00Z">
        <w:r w:rsidR="00D3178E">
          <w:rPr>
            <w:noProof/>
          </w:rPr>
          <w:instrText>46</w:instrText>
        </w:r>
      </w:ins>
      <w:del w:id="2728" w:author="rawlins" w:date="2015-05-19T17:12:00Z">
        <w:r w:rsidR="001A2D84" w:rsidDel="00A671D9">
          <w:rPr>
            <w:noProof/>
          </w:rPr>
          <w:delInstrText>41</w:delInstrText>
        </w:r>
      </w:del>
      <w:r w:rsidR="00BB2289">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7" o:title=""/>
          </v:shape>
          <o:OLEObject Type="Embed" ProgID="Equation.DSMT4" ShapeID="_x0000_i2653" DrawAspect="Content" ObjectID="_1493632771" r:id="rId32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29" w:author="rawlins" w:date="2015-05-19T17:23:00Z">
        <w:r w:rsidR="00D3178E">
          <w:rPr>
            <w:noProof/>
          </w:rPr>
          <w:instrText>47</w:instrText>
        </w:r>
      </w:ins>
      <w:del w:id="2730" w:author="rawlins" w:date="2015-05-19T17:12:00Z">
        <w:r w:rsidR="001A2D84" w:rsidDel="00A671D9">
          <w:rPr>
            <w:noProof/>
          </w:rPr>
          <w:delInstrText>42</w:delInstrText>
        </w:r>
      </w:del>
      <w:r w:rsidR="00BB2289">
        <w:rPr>
          <w:noProof/>
        </w:rPr>
        <w:fldChar w:fldCharType="end"/>
      </w:r>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9" o:title=""/>
          </v:shape>
          <o:OLEObject Type="Embed" ProgID="Equation.DSMT4" ShapeID="_x0000_i2654" DrawAspect="Content" ObjectID="_1493632772" r:id="rId3280"/>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81" o:title=""/>
          </v:shape>
          <o:OLEObject Type="Embed" ProgID="Equation.DSMT4" ShapeID="_x0000_i2655" DrawAspect="Content" ObjectID="_1493632773" r:id="rId32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31" w:name="ZEqnNum959237"/>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32" w:author="rawlins" w:date="2015-05-19T17:23:00Z">
        <w:r w:rsidR="00D3178E">
          <w:rPr>
            <w:noProof/>
          </w:rPr>
          <w:instrText>48</w:instrText>
        </w:r>
      </w:ins>
      <w:del w:id="2733" w:author="rawlins" w:date="2015-05-19T17:12:00Z">
        <w:r w:rsidR="001A2D84" w:rsidDel="00A671D9">
          <w:rPr>
            <w:noProof/>
          </w:rPr>
          <w:delInstrText>43</w:delInstrText>
        </w:r>
      </w:del>
      <w:r w:rsidR="00BB2289">
        <w:rPr>
          <w:noProof/>
        </w:rPr>
        <w:fldChar w:fldCharType="end"/>
      </w:r>
      <w:r>
        <w:instrText>)</w:instrText>
      </w:r>
      <w:bookmarkEnd w:id="2731"/>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83" o:title=""/>
          </v:shape>
          <o:OLEObject Type="Embed" ProgID="Equation.DSMT4" ShapeID="_x0000_i2656" DrawAspect="Content" ObjectID="_1493632774" r:id="rId3284"/>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85" o:title=""/>
          </v:shape>
          <o:OLEObject Type="Embed" ProgID="Equation.DSMT4" ShapeID="_x0000_i2657" DrawAspect="Content" ObjectID="_1493632775" r:id="rId3286"/>
        </w:object>
      </w:r>
      <w:r>
        <w:t xml:space="preserve">, </w:t>
      </w:r>
      <w:r w:rsidR="00905817" w:rsidRPr="00905817">
        <w:rPr>
          <w:position w:val="-14"/>
        </w:rPr>
        <w:object w:dxaOrig="1100" w:dyaOrig="400" w14:anchorId="4028FC3D">
          <v:shape id="_x0000_i2658" type="#_x0000_t75" style="width:55pt;height:19.7pt" o:ole="">
            <v:imagedata r:id="rId3287" o:title=""/>
          </v:shape>
          <o:OLEObject Type="Embed" ProgID="Equation.DSMT4" ShapeID="_x0000_i2658" DrawAspect="Content" ObjectID="_1493632776" r:id="rId3288"/>
        </w:object>
      </w:r>
      <w:r>
        <w:t xml:space="preserve">, </w:t>
      </w:r>
      <w:r w:rsidR="00905817" w:rsidRPr="00905817">
        <w:rPr>
          <w:position w:val="-14"/>
        </w:rPr>
        <w:object w:dxaOrig="940" w:dyaOrig="400" w14:anchorId="6235446D">
          <v:shape id="_x0000_i2659" type="#_x0000_t75" style="width:47.55pt;height:19.7pt" o:ole="">
            <v:imagedata r:id="rId3289" o:title=""/>
          </v:shape>
          <o:OLEObject Type="Embed" ProgID="Equation.DSMT4" ShapeID="_x0000_i2659" DrawAspect="Content" ObjectID="_1493632777" r:id="rId3290"/>
        </w:object>
      </w:r>
      <w:r>
        <w:t xml:space="preserve"> and </w:t>
      </w:r>
      <w:r w:rsidR="00905817" w:rsidRPr="00905817">
        <w:rPr>
          <w:position w:val="-14"/>
        </w:rPr>
        <w:object w:dxaOrig="1100" w:dyaOrig="400" w14:anchorId="3436D224">
          <v:shape id="_x0000_i2660" type="#_x0000_t75" style="width:55pt;height:19.7pt" o:ole="">
            <v:imagedata r:id="rId3291" o:title=""/>
          </v:shape>
          <o:OLEObject Type="Embed" ProgID="Equation.DSMT4" ShapeID="_x0000_i2660" DrawAspect="Content" ObjectID="_1493632778" r:id="rId3292"/>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93" o:title=""/>
          </v:shape>
          <o:OLEObject Type="Embed" ProgID="Equation.DSMT4" ShapeID="_x0000_i2661" DrawAspect="Content" ObjectID="_1493632779" r:id="rId32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34" w:author="rawlins" w:date="2015-05-19T17:23:00Z">
        <w:r w:rsidR="00D3178E">
          <w:rPr>
            <w:noProof/>
          </w:rPr>
          <w:instrText>49</w:instrText>
        </w:r>
      </w:ins>
      <w:del w:id="2735" w:author="rawlins" w:date="2015-05-19T17:12:00Z">
        <w:r w:rsidR="001A2D84" w:rsidDel="00A671D9">
          <w:rPr>
            <w:noProof/>
          </w:rPr>
          <w:delInstrText>44</w:delInstrText>
        </w:r>
      </w:del>
      <w:r w:rsidR="00BB2289">
        <w:rPr>
          <w:noProof/>
        </w:rPr>
        <w:fldChar w:fldCharType="end"/>
      </w:r>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95" o:title=""/>
          </v:shape>
          <o:OLEObject Type="Embed" ProgID="Equation.DSMT4" ShapeID="_x0000_i2662" DrawAspect="Content" ObjectID="_1493632780" r:id="rId3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36" w:author="rawlins" w:date="2015-05-19T17:23:00Z">
        <w:r w:rsidR="00D3178E">
          <w:rPr>
            <w:noProof/>
          </w:rPr>
          <w:instrText>50</w:instrText>
        </w:r>
      </w:ins>
      <w:del w:id="2737" w:author="rawlins" w:date="2015-05-19T17:12:00Z">
        <w:r w:rsidR="001A2D84" w:rsidDel="00A671D9">
          <w:rPr>
            <w:noProof/>
          </w:rPr>
          <w:delInstrText>45</w:delInstrText>
        </w:r>
      </w:del>
      <w:r w:rsidR="00BB2289">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7" o:title=""/>
          </v:shape>
          <o:OLEObject Type="Embed" ProgID="Equation.DSMT4" ShapeID="_x0000_i2663" DrawAspect="Content" ObjectID="_1493632781"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38" w:author="rawlins" w:date="2015-05-19T17:23:00Z">
        <w:r w:rsidR="00D3178E">
          <w:rPr>
            <w:noProof/>
          </w:rPr>
          <w:instrText>51</w:instrText>
        </w:r>
      </w:ins>
      <w:del w:id="2739" w:author="rawlins" w:date="2015-05-19T17:12:00Z">
        <w:r w:rsidR="001A2D84" w:rsidDel="00A671D9">
          <w:rPr>
            <w:noProof/>
          </w:rPr>
          <w:delInstrText>46</w:delInstrText>
        </w:r>
      </w:del>
      <w:r w:rsidR="00BB2289">
        <w:rPr>
          <w:noProof/>
        </w:rPr>
        <w:fldChar w:fldCharType="end"/>
      </w:r>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r w:rsidR="00BB2289">
        <w:fldChar w:fldCharType="begin"/>
      </w:r>
      <w:r w:rsidR="00BB2289">
        <w:instrText xml:space="preserve"> REF ZEqnNum959237 \! \* MERGEFORMAT </w:instrText>
      </w:r>
      <w:r w:rsidR="00BB2289">
        <w:fldChar w:fldCharType="separate"/>
      </w:r>
      <w:ins w:id="2740" w:author="rawlins" w:date="2015-05-19T17:23:00Z">
        <w:r w:rsidR="00D3178E">
          <w:instrText>(6.48)</w:instrText>
        </w:r>
      </w:ins>
      <w:del w:id="2741" w:author="rawlins" w:date="2015-05-19T17:12:00Z">
        <w:r w:rsidR="001A2D84" w:rsidDel="00A671D9">
          <w:delInstrText>(6.43)</w:delInstrText>
        </w:r>
      </w:del>
      <w:r w:rsidR="00BB2289">
        <w:fldChar w:fldCharType="end"/>
      </w:r>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9" o:title=""/>
          </v:shape>
          <o:OLEObject Type="Embed" ProgID="Equation.DSMT4" ShapeID="_x0000_i2664" DrawAspect="Content" ObjectID="_1493632782"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2" w:name="ZEqnNum386722"/>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43" w:author="rawlins" w:date="2015-05-19T17:23:00Z">
        <w:r w:rsidR="00D3178E">
          <w:rPr>
            <w:noProof/>
          </w:rPr>
          <w:instrText>52</w:instrText>
        </w:r>
      </w:ins>
      <w:del w:id="2744" w:author="rawlins" w:date="2015-05-19T17:12:00Z">
        <w:r w:rsidR="001A2D84" w:rsidDel="00A671D9">
          <w:rPr>
            <w:noProof/>
          </w:rPr>
          <w:delInstrText>47</w:delInstrText>
        </w:r>
      </w:del>
      <w:r w:rsidR="00BB2289">
        <w:rPr>
          <w:noProof/>
        </w:rPr>
        <w:fldChar w:fldCharType="end"/>
      </w:r>
      <w:r>
        <w:instrText>)</w:instrText>
      </w:r>
      <w:bookmarkEnd w:id="2742"/>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301" o:title=""/>
          </v:shape>
          <o:OLEObject Type="Embed" ProgID="Equation.DSMT4" ShapeID="_x0000_i2665" DrawAspect="Content" ObjectID="_1493632783" r:id="rId3302"/>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45" w:name="_Toc289032632"/>
      <w:r>
        <w:t>Discretization of the Contact Stiffness</w:t>
      </w:r>
      <w:bookmarkEnd w:id="2745"/>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303" o:title=""/>
          </v:shape>
          <o:OLEObject Type="Embed" ProgID="Equation.DSMT4" ShapeID="_x0000_i2666" DrawAspect="Content" ObjectID="_1493632784" r:id="rId33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6" w:name="ZEqnNum694151"/>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w:instrText>
      </w:r>
      <w:r w:rsidR="00BB2289">
        <w:instrText xml:space="preserve"> MTEqn \c \* Arabic \* MERGEFORMAT </w:instrText>
      </w:r>
      <w:r w:rsidR="00BB2289">
        <w:fldChar w:fldCharType="separate"/>
      </w:r>
      <w:ins w:id="2747" w:author="rawlins" w:date="2015-05-19T17:23:00Z">
        <w:r w:rsidR="00D3178E">
          <w:rPr>
            <w:noProof/>
          </w:rPr>
          <w:instrText>53</w:instrText>
        </w:r>
      </w:ins>
      <w:del w:id="2748" w:author="rawlins" w:date="2015-05-19T17:12:00Z">
        <w:r w:rsidR="001A2D84" w:rsidDel="00A671D9">
          <w:rPr>
            <w:noProof/>
          </w:rPr>
          <w:delInstrText>48</w:delInstrText>
        </w:r>
      </w:del>
      <w:r w:rsidR="00BB2289">
        <w:rPr>
          <w:noProof/>
        </w:rPr>
        <w:fldChar w:fldCharType="end"/>
      </w:r>
      <w:r>
        <w:instrText>)</w:instrText>
      </w:r>
      <w:bookmarkEnd w:id="2746"/>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r w:rsidR="00BB2289">
        <w:fldChar w:fldCharType="begin"/>
      </w:r>
      <w:r w:rsidR="00BB2289">
        <w:instrText xml:space="preserve"> REF ZEqnNum694151 \! \* MERGEFORMAT </w:instrText>
      </w:r>
      <w:r w:rsidR="00BB2289">
        <w:fldChar w:fldCharType="separate"/>
      </w:r>
      <w:ins w:id="2749" w:author="rawlins" w:date="2015-05-19T17:23:00Z">
        <w:r w:rsidR="00D3178E">
          <w:instrText>(6.53)</w:instrText>
        </w:r>
      </w:ins>
      <w:del w:id="2750" w:author="rawlins" w:date="2015-05-19T17:12:00Z">
        <w:r w:rsidR="001A2D84" w:rsidDel="00A671D9">
          <w:delInstrText>(6.48)</w:delInstrText>
        </w:r>
      </w:del>
      <w:r w:rsidR="00BB2289">
        <w:fldChar w:fldCharType="end"/>
      </w:r>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305" o:title=""/>
          </v:shape>
          <o:OLEObject Type="Embed" ProgID="Equation.DSMT4" ShapeID="_x0000_i2667" DrawAspect="Content" ObjectID="_1493632785" r:id="rId3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51" w:author="rawlins" w:date="2015-05-19T17:23:00Z">
        <w:r w:rsidR="00D3178E">
          <w:rPr>
            <w:noProof/>
          </w:rPr>
          <w:instrText>54</w:instrText>
        </w:r>
      </w:ins>
      <w:del w:id="2752" w:author="rawlins" w:date="2015-05-19T17:12:00Z">
        <w:r w:rsidR="001A2D84" w:rsidDel="00A671D9">
          <w:rPr>
            <w:noProof/>
          </w:rPr>
          <w:delInstrText>49</w:delInstrText>
        </w:r>
      </w:del>
      <w:r w:rsidR="00BB2289">
        <w:rPr>
          <w:noProof/>
        </w:rPr>
        <w:fldChar w:fldCharType="end"/>
      </w:r>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7" o:title=""/>
          </v:shape>
          <o:OLEObject Type="Embed" ProgID="Equation.DSMT4" ShapeID="_x0000_i2668" DrawAspect="Content" ObjectID="_1493632786" r:id="rId3308"/>
        </w:object>
      </w:r>
      <w:r>
        <w:t xml:space="preserve">is as above and </w:t>
      </w:r>
      <w:r w:rsidR="00905817" w:rsidRPr="00905817">
        <w:rPr>
          <w:position w:val="-4"/>
        </w:rPr>
        <w:object w:dxaOrig="420" w:dyaOrig="260" w14:anchorId="055E5AE5">
          <v:shape id="_x0000_i2669" type="#_x0000_t75" style="width:20.4pt;height:12.9pt" o:ole="">
            <v:imagedata r:id="rId3309" o:title=""/>
          </v:shape>
          <o:OLEObject Type="Embed" ProgID="Equation.DSMT4" ShapeID="_x0000_i2669" DrawAspect="Content" ObjectID="_1493632787" r:id="rId3310"/>
        </w:object>
      </w:r>
      <w:r>
        <w:t xml:space="preserve">similar to </w:t>
      </w:r>
      <w:r w:rsidR="00905817" w:rsidRPr="00905817">
        <w:rPr>
          <w:position w:val="-6"/>
        </w:rPr>
        <w:object w:dxaOrig="400" w:dyaOrig="279" w14:anchorId="6D5CD9F7">
          <v:shape id="_x0000_i2670" type="#_x0000_t75" style="width:19.7pt;height:14.25pt" o:ole="">
            <v:imagedata r:id="rId3311" o:title=""/>
          </v:shape>
          <o:OLEObject Type="Embed" ProgID="Equation.DSMT4" ShapeID="_x0000_i2670" DrawAspect="Content" ObjectID="_1493632788" r:id="rId3312"/>
        </w:object>
      </w:r>
      <w:r>
        <w:t xml:space="preserve"> with </w:t>
      </w:r>
      <w:r w:rsidR="00905817" w:rsidRPr="00905817">
        <w:rPr>
          <w:position w:val="-6"/>
        </w:rPr>
        <w:object w:dxaOrig="220" w:dyaOrig="279" w14:anchorId="57D3FFF3">
          <v:shape id="_x0000_i2671" type="#_x0000_t75" style="width:10.85pt;height:14.25pt" o:ole="">
            <v:imagedata r:id="rId3313" o:title=""/>
          </v:shape>
          <o:OLEObject Type="Embed" ProgID="Equation.DSMT4" ShapeID="_x0000_i2671" DrawAspect="Content" ObjectID="_1493632789" r:id="rId3314"/>
        </w:object>
      </w:r>
      <w:r>
        <w:t xml:space="preserve">replaced with </w:t>
      </w:r>
      <w:r w:rsidR="00905817" w:rsidRPr="00905817">
        <w:rPr>
          <w:position w:val="-4"/>
        </w:rPr>
        <w:object w:dxaOrig="220" w:dyaOrig="260" w14:anchorId="4187CC30">
          <v:shape id="_x0000_i2672" type="#_x0000_t75" style="width:10.85pt;height:12.9pt" o:ole="">
            <v:imagedata r:id="rId3315" o:title=""/>
          </v:shape>
          <o:OLEObject Type="Embed" ProgID="Equation.DSMT4" ShapeID="_x0000_i2672" DrawAspect="Content" ObjectID="_1493632790" r:id="rId3316"/>
        </w:object>
      </w:r>
      <w:r>
        <w:t xml:space="preserve"> and </w:t>
      </w:r>
      <w:r w:rsidR="00905817" w:rsidRPr="00905817">
        <w:rPr>
          <w:position w:val="-4"/>
        </w:rPr>
        <w:object w:dxaOrig="300" w:dyaOrig="300" w14:anchorId="62E00D63">
          <v:shape id="_x0000_i2673" type="#_x0000_t75" style="width:14.95pt;height:14.95pt" o:ole="">
            <v:imagedata r:id="rId3317" o:title=""/>
          </v:shape>
          <o:OLEObject Type="Embed" ProgID="Equation.DSMT4" ShapeID="_x0000_i2673" DrawAspect="Content" ObjectID="_1493632791" r:id="rId3318"/>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9" o:title=""/>
          </v:shape>
          <o:OLEObject Type="Embed" ProgID="Equation.DSMT4" ShapeID="_x0000_i2674" DrawAspect="Content" ObjectID="_1493632792" r:id="rId33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3" w:name="ZEqnNum879292"/>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54" w:author="rawlins" w:date="2015-05-19T17:23:00Z">
        <w:r w:rsidR="00D3178E">
          <w:rPr>
            <w:noProof/>
          </w:rPr>
          <w:instrText>55</w:instrText>
        </w:r>
      </w:ins>
      <w:del w:id="2755" w:author="rawlins" w:date="2015-05-19T17:12:00Z">
        <w:r w:rsidR="001A2D84" w:rsidDel="00A671D9">
          <w:rPr>
            <w:noProof/>
          </w:rPr>
          <w:delInstrText>50</w:delInstrText>
        </w:r>
      </w:del>
      <w:r w:rsidR="00BB2289">
        <w:rPr>
          <w:noProof/>
        </w:rPr>
        <w:fldChar w:fldCharType="end"/>
      </w:r>
      <w:r>
        <w:instrText>)</w:instrText>
      </w:r>
      <w:bookmarkEnd w:id="2753"/>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21" o:title=""/>
          </v:shape>
          <o:OLEObject Type="Embed" ProgID="Equation.DSMT4" ShapeID="_x0000_i2675" DrawAspect="Content" ObjectID="_1493632793" r:id="rId3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6" w:name="ZEqnNum858973"/>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57" w:author="rawlins" w:date="2015-05-19T17:23:00Z">
        <w:r w:rsidR="00D3178E">
          <w:rPr>
            <w:noProof/>
          </w:rPr>
          <w:instrText>56</w:instrText>
        </w:r>
      </w:ins>
      <w:del w:id="2758" w:author="rawlins" w:date="2015-05-19T17:12:00Z">
        <w:r w:rsidR="001A2D84" w:rsidDel="00A671D9">
          <w:rPr>
            <w:noProof/>
          </w:rPr>
          <w:delInstrText>51</w:delInstrText>
        </w:r>
      </w:del>
      <w:r w:rsidR="00BB2289">
        <w:rPr>
          <w:noProof/>
        </w:rPr>
        <w:fldChar w:fldCharType="end"/>
      </w:r>
      <w:r>
        <w:instrText>)</w:instrText>
      </w:r>
      <w:bookmarkEnd w:id="2756"/>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r w:rsidR="00BB2289">
        <w:fldChar w:fldCharType="begin"/>
      </w:r>
      <w:r w:rsidR="00BB2289">
        <w:instrText xml:space="preserve"> REF ZEqnNum858973 \! \* MERGEFORMAT </w:instrText>
      </w:r>
      <w:r w:rsidR="00BB2289">
        <w:fldChar w:fldCharType="separate"/>
      </w:r>
      <w:ins w:id="2759" w:author="rawlins" w:date="2015-05-19T17:23:00Z">
        <w:r w:rsidR="00D3178E">
          <w:instrText>(6.56)</w:instrText>
        </w:r>
      </w:ins>
      <w:del w:id="2760" w:author="rawlins" w:date="2015-05-19T17:12:00Z">
        <w:r w:rsidR="001A2D84" w:rsidDel="00A671D9">
          <w:delInstrText>(6.51)</w:delInstrText>
        </w:r>
      </w:del>
      <w:r w:rsidR="00BB2289">
        <w:fldChar w:fldCharType="end"/>
      </w:r>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23" o:title=""/>
          </v:shape>
          <o:OLEObject Type="Embed" ProgID="Equation.DSMT4" ShapeID="_x0000_i2676" DrawAspect="Content" ObjectID="_1493632794" r:id="rId33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61" w:author="rawlins" w:date="2015-05-19T17:23:00Z">
        <w:r w:rsidR="00D3178E">
          <w:rPr>
            <w:noProof/>
          </w:rPr>
          <w:instrText>57</w:instrText>
        </w:r>
      </w:ins>
      <w:del w:id="2762" w:author="rawlins" w:date="2015-05-19T17:12:00Z">
        <w:r w:rsidR="001A2D84" w:rsidDel="00A671D9">
          <w:rPr>
            <w:noProof/>
          </w:rPr>
          <w:delInstrText>52</w:delInstrText>
        </w:r>
      </w:del>
      <w:r w:rsidR="00BB2289">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25" o:title=""/>
          </v:shape>
          <o:OLEObject Type="Embed" ProgID="Equation.DSMT4" ShapeID="_x0000_i2677" DrawAspect="Content" ObjectID="_1493632795" r:id="rId33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63" w:author="rawlins" w:date="2015-05-19T17:23:00Z">
        <w:r w:rsidR="00D3178E">
          <w:rPr>
            <w:noProof/>
          </w:rPr>
          <w:instrText>58</w:instrText>
        </w:r>
      </w:ins>
      <w:del w:id="2764" w:author="rawlins" w:date="2015-05-19T17:12:00Z">
        <w:r w:rsidR="001A2D84" w:rsidDel="00A671D9">
          <w:rPr>
            <w:noProof/>
          </w:rPr>
          <w:delInstrText>53</w:delInstrText>
        </w:r>
      </w:del>
      <w:r w:rsidR="00BB2289">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7" o:title=""/>
          </v:shape>
          <o:OLEObject Type="Embed" ProgID="Equation.DSMT4" ShapeID="_x0000_i2678" DrawAspect="Content" ObjectID="_1493632796" r:id="rId3328"/>
        </w:object>
      </w:r>
      <w:r>
        <w:t xml:space="preserve">is the surface metric tensor and </w:t>
      </w:r>
      <w:r w:rsidR="00905817" w:rsidRPr="00905817">
        <w:rPr>
          <w:position w:val="-16"/>
        </w:rPr>
        <w:object w:dxaOrig="1540" w:dyaOrig="440" w14:anchorId="348DC599">
          <v:shape id="_x0000_i2679" type="#_x0000_t75" style="width:76.75pt;height:21.75pt" o:ole="">
            <v:imagedata r:id="rId3329" o:title=""/>
          </v:shape>
          <o:OLEObject Type="Embed" ProgID="Equation.DSMT4" ShapeID="_x0000_i2679" DrawAspect="Content" ObjectID="_1493632797" r:id="rId3330"/>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31" o:title=""/>
          </v:shape>
          <o:OLEObject Type="Embed" ProgID="Equation.DSMT4" ShapeID="_x0000_i2680" DrawAspect="Content" ObjectID="_1493632798" r:id="rId3332"/>
        </w:object>
      </w:r>
      <w:r>
        <w:t>.</w:t>
      </w:r>
    </w:p>
    <w:p w14:paraId="57FA3AC3" w14:textId="77777777" w:rsidR="008C7882" w:rsidRDefault="008C7882" w:rsidP="008C7882"/>
    <w:p w14:paraId="35AD3397" w14:textId="77777777" w:rsidR="008C7882" w:rsidRDefault="008C7882" w:rsidP="008C7882">
      <w:pPr>
        <w:pStyle w:val="Heading3"/>
      </w:pPr>
      <w:bookmarkStart w:id="2765" w:name="_Toc289032633"/>
      <w:r>
        <w:t>Augmented Lagrangian Method</w:t>
      </w:r>
      <w:bookmarkEnd w:id="2765"/>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33" o:title=""/>
          </v:shape>
          <o:OLEObject Type="Embed" ProgID="Equation.DSMT4" ShapeID="_x0000_i2681" DrawAspect="Content" ObjectID="_1493632799" r:id="rId3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66" w:name="ZEqnNum558369"/>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67" w:author="rawlins" w:date="2015-05-19T17:23:00Z">
        <w:r w:rsidR="00D3178E">
          <w:rPr>
            <w:noProof/>
          </w:rPr>
          <w:instrText>59</w:instrText>
        </w:r>
      </w:ins>
      <w:del w:id="2768" w:author="rawlins" w:date="2015-05-19T17:12:00Z">
        <w:r w:rsidR="001A2D84" w:rsidDel="00A671D9">
          <w:rPr>
            <w:noProof/>
          </w:rPr>
          <w:delInstrText>54</w:delInstrText>
        </w:r>
      </w:del>
      <w:r w:rsidR="00BB2289">
        <w:rPr>
          <w:noProof/>
        </w:rPr>
        <w:fldChar w:fldCharType="end"/>
      </w:r>
      <w:r>
        <w:instrText>)</w:instrText>
      </w:r>
      <w:bookmarkEnd w:id="2766"/>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BB2289">
        <w:fldChar w:fldCharType="begin"/>
      </w:r>
      <w:r w:rsidR="00BB2289">
        <w:instrText xml:space="preserve"> REF ZEqnNum879292 \! \* MERGEFORMAT </w:instrText>
      </w:r>
      <w:r w:rsidR="00BB2289">
        <w:fldChar w:fldCharType="separate"/>
      </w:r>
      <w:ins w:id="2769" w:author="rawlins" w:date="2015-05-19T17:23:00Z">
        <w:r w:rsidR="00D3178E">
          <w:instrText>(6.55)</w:instrText>
        </w:r>
      </w:ins>
      <w:del w:id="2770" w:author="rawlins" w:date="2015-05-19T17:12:00Z">
        <w:r w:rsidR="001A2D84" w:rsidDel="00A671D9">
          <w:delInstrText>(6.50)</w:delInstrText>
        </w:r>
      </w:del>
      <w:r w:rsidR="00BB2289">
        <w:fldChar w:fldCharType="end"/>
      </w:r>
      <w:r>
        <w:fldChar w:fldCharType="end"/>
      </w:r>
      <w:r>
        <w:t xml:space="preserve">. In </w:t>
      </w:r>
      <w:r>
        <w:fldChar w:fldCharType="begin"/>
      </w:r>
      <w:r>
        <w:instrText xml:space="preserve"> GOTOBUTTON ZEqnNum558369  \* MERGEFORMAT </w:instrText>
      </w:r>
      <w:r w:rsidR="00BB2289">
        <w:fldChar w:fldCharType="begin"/>
      </w:r>
      <w:r w:rsidR="00BB2289">
        <w:instrText xml:space="preserve"> REF ZEqnNum558369 \* Charformat \! \* MERGEFORMAT </w:instrText>
      </w:r>
      <w:r w:rsidR="00BB2289">
        <w:fldChar w:fldCharType="separate"/>
      </w:r>
      <w:ins w:id="2771" w:author="rawlins" w:date="2015-05-19T17:23:00Z">
        <w:r w:rsidR="00D3178E">
          <w:instrText>(6.59)</w:instrText>
        </w:r>
      </w:ins>
      <w:del w:id="2772" w:author="rawlins" w:date="2015-05-19T17:12:00Z">
        <w:r w:rsidR="001A2D84" w:rsidDel="00A671D9">
          <w:delInstrText>(6.54)</w:delInstrText>
        </w:r>
      </w:del>
      <w:r w:rsidR="00BB2289">
        <w:fldChar w:fldCharType="end"/>
      </w:r>
      <w:r>
        <w:fldChar w:fldCharType="end"/>
      </w:r>
      <w:r>
        <w:t xml:space="preserve"> </w:t>
      </w:r>
      <w:r w:rsidR="00905817" w:rsidRPr="00905817">
        <w:rPr>
          <w:position w:val="-12"/>
        </w:rPr>
        <w:object w:dxaOrig="300" w:dyaOrig="360" w14:anchorId="62BC5564">
          <v:shape id="_x0000_i2682" type="#_x0000_t75" style="width:14.95pt;height:19pt" o:ole="">
            <v:imagedata r:id="rId3335" o:title=""/>
          </v:shape>
          <o:OLEObject Type="Embed" ProgID="Equation.DSMT4" ShapeID="_x0000_i2682" DrawAspect="Content" ObjectID="_1493632800" r:id="rId3336"/>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7" o:title=""/>
          </v:shape>
          <o:OLEObject Type="Embed" ProgID="Equation.DSMT4" ShapeID="_x0000_i2683" DrawAspect="Content" ObjectID="_1493632801" r:id="rId3338"/>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9" o:title=""/>
          </v:shape>
          <o:OLEObject Type="Embed" ProgID="Equation.DSMT4" ShapeID="_x0000_i2684" DrawAspect="Content" ObjectID="_1493632802" r:id="rId3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73" w:author="rawlins" w:date="2015-05-19T17:23:00Z">
        <w:r w:rsidR="00D3178E">
          <w:rPr>
            <w:noProof/>
          </w:rPr>
          <w:instrText>60</w:instrText>
        </w:r>
      </w:ins>
      <w:del w:id="2774" w:author="rawlins" w:date="2015-05-19T17:12:00Z">
        <w:r w:rsidR="001A2D84" w:rsidDel="00A671D9">
          <w:rPr>
            <w:noProof/>
          </w:rPr>
          <w:delInstrText>55</w:delInstrText>
        </w:r>
      </w:del>
      <w:r w:rsidR="00BB2289">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41" o:title=""/>
          </v:shape>
          <o:OLEObject Type="Embed" ProgID="Equation.DSMT4" ShapeID="_x0000_i2685" DrawAspect="Content" ObjectID="_1493632803" r:id="rId3342"/>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43" o:title=""/>
          </v:shape>
          <o:OLEObject Type="Embed" ProgID="Equation.DSMT4" ShapeID="_x0000_i2686" DrawAspect="Content" ObjectID="_1493632804" r:id="rId3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w:instrText>
      </w:r>
      <w:r w:rsidR="00BB2289">
        <w:instrText xml:space="preserve">MERGEFORMAT </w:instrText>
      </w:r>
      <w:r w:rsidR="00BB2289">
        <w:fldChar w:fldCharType="separate"/>
      </w:r>
      <w:ins w:id="2775" w:author="rawlins" w:date="2015-05-19T17:23:00Z">
        <w:r w:rsidR="00D3178E">
          <w:rPr>
            <w:noProof/>
          </w:rPr>
          <w:instrText>61</w:instrText>
        </w:r>
      </w:ins>
      <w:del w:id="2776" w:author="rawlins" w:date="2015-05-19T17:12:00Z">
        <w:r w:rsidR="001A2D84" w:rsidDel="00A671D9">
          <w:rPr>
            <w:noProof/>
          </w:rPr>
          <w:delInstrText>56</w:delInstrText>
        </w:r>
      </w:del>
      <w:r w:rsidR="00BB2289">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45" o:title=""/>
          </v:shape>
          <o:OLEObject Type="Embed" ProgID="Equation.DSMT4" ShapeID="_x0000_i2687" DrawAspect="Content" ObjectID="_1493632805" r:id="rId3346"/>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7" o:title=""/>
          </v:shape>
          <o:OLEObject Type="Embed" ProgID="Equation.DSMT4" ShapeID="_x0000_i2688" DrawAspect="Content" ObjectID="_1493632806" r:id="rId33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77" w:author="rawlins" w:date="2015-05-19T17:23:00Z">
        <w:r w:rsidR="00D3178E">
          <w:rPr>
            <w:noProof/>
          </w:rPr>
          <w:instrText>62</w:instrText>
        </w:r>
      </w:ins>
      <w:del w:id="2778" w:author="rawlins" w:date="2015-05-19T17:12:00Z">
        <w:r w:rsidR="001A2D84" w:rsidDel="00A671D9">
          <w:rPr>
            <w:noProof/>
          </w:rPr>
          <w:delInstrText>57</w:delInstrText>
        </w:r>
      </w:del>
      <w:r w:rsidR="00BB2289">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9" o:title=""/>
          </v:shape>
          <o:OLEObject Type="Embed" ProgID="Equation.DSMT4" ShapeID="_x0000_i2689" DrawAspect="Content" ObjectID="_1493632807" r:id="rId33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w:instrText>
      </w:r>
      <w:r w:rsidR="00BB2289">
        <w:instrText xml:space="preserve">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79" w:author="rawlins" w:date="2015-05-19T17:23:00Z">
        <w:r w:rsidR="00D3178E">
          <w:rPr>
            <w:noProof/>
          </w:rPr>
          <w:instrText>63</w:instrText>
        </w:r>
      </w:ins>
      <w:del w:id="2780" w:author="rawlins" w:date="2015-05-19T17:12:00Z">
        <w:r w:rsidR="001A2D84" w:rsidDel="00A671D9">
          <w:rPr>
            <w:noProof/>
          </w:rPr>
          <w:delInstrText>58</w:delInstrText>
        </w:r>
      </w:del>
      <w:r w:rsidR="00BB2289">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81" w:name="_Toc289032634"/>
      <w:r>
        <w:t xml:space="preserve">Automatic </w:t>
      </w:r>
      <w:r w:rsidR="0081541F">
        <w:t>P</w:t>
      </w:r>
      <w:r>
        <w:t xml:space="preserve">enalty </w:t>
      </w:r>
      <w:r w:rsidR="0081541F">
        <w:t>C</w:t>
      </w:r>
      <w:r>
        <w:t>alculation</w:t>
      </w:r>
      <w:bookmarkEnd w:id="2781"/>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51" o:title=""/>
          </v:shape>
          <o:OLEObject Type="Embed" ProgID="Equation.DSMT4" ShapeID="_x0000_i2690" DrawAspect="Content" ObjectID="_1493632808" r:id="rId3352"/>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53" o:title=""/>
          </v:shape>
          <o:OLEObject Type="Embed" ProgID="Equation.DSMT4" ShapeID="_x0000_i2691" DrawAspect="Content" ObjectID="_1493632809" r:id="rId3354"/>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82" w:author="rawlins" w:date="2015-05-19T17:23:00Z">
        <w:r w:rsidR="00D3178E">
          <w:rPr>
            <w:noProof/>
          </w:rPr>
          <w:instrText>64</w:instrText>
        </w:r>
      </w:ins>
      <w:del w:id="2783" w:author="rawlins" w:date="2015-05-19T17:12:00Z">
        <w:r w:rsidR="001A2D84" w:rsidDel="00A671D9">
          <w:rPr>
            <w:noProof/>
          </w:rPr>
          <w:delInstrText>59</w:delInstrText>
        </w:r>
      </w:del>
      <w:r w:rsidR="00BB2289">
        <w:rPr>
          <w:noProof/>
        </w:rPr>
        <w:fldChar w:fldCharType="end"/>
      </w:r>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55" o:title=""/>
          </v:shape>
          <o:OLEObject Type="Embed" ProgID="Equation.DSMT4" ShapeID="_x0000_i2692" DrawAspect="Content" ObjectID="_1493632810" r:id="rId3356"/>
        </w:object>
      </w:r>
      <w:r>
        <w:t xml:space="preserve">is the effective bulk modulus, </w:t>
      </w:r>
      <w:r w:rsidR="00905817" w:rsidRPr="00905817">
        <w:rPr>
          <w:position w:val="-12"/>
        </w:rPr>
        <w:object w:dxaOrig="260" w:dyaOrig="360" w14:anchorId="2DD7BABB">
          <v:shape id="_x0000_i2693" type="#_x0000_t75" style="width:12.9pt;height:19pt" o:ole="">
            <v:imagedata r:id="rId3357" o:title=""/>
          </v:shape>
          <o:OLEObject Type="Embed" ProgID="Equation.DSMT4" ShapeID="_x0000_i2693" DrawAspect="Content" ObjectID="_1493632811" r:id="rId3358"/>
        </w:object>
      </w:r>
      <w:r>
        <w:t xml:space="preserve">the surface area of the facet, </w:t>
      </w:r>
      <w:r w:rsidR="00905817" w:rsidRPr="00905817">
        <w:rPr>
          <w:position w:val="-12"/>
        </w:rPr>
        <w:object w:dxaOrig="240" w:dyaOrig="360" w14:anchorId="318CF084">
          <v:shape id="_x0000_i2694" type="#_x0000_t75" style="width:12.25pt;height:19pt" o:ole="">
            <v:imagedata r:id="rId3359" o:title=""/>
          </v:shape>
          <o:OLEObject Type="Embed" ProgID="Equation.DSMT4" ShapeID="_x0000_i2694" DrawAspect="Content" ObjectID="_1493632812" r:id="rId3360"/>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61" o:title=""/>
          </v:shape>
          <o:OLEObject Type="Embed" ProgID="Equation.DSMT4" ShapeID="_x0000_i2695" DrawAspect="Content" ObjectID="_1493632813" r:id="rId3362"/>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84" w:name="_Ref250038634"/>
      <w:bookmarkStart w:id="2785" w:name="_Toc289032635"/>
      <w:r>
        <w:t xml:space="preserve">Alternative </w:t>
      </w:r>
      <w:r w:rsidR="0081541F">
        <w:t>F</w:t>
      </w:r>
      <w:r>
        <w:t>ormulations</w:t>
      </w:r>
      <w:bookmarkEnd w:id="2784"/>
      <w:bookmarkEnd w:id="2785"/>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63" o:title=""/>
          </v:shape>
          <o:OLEObject Type="Embed" ProgID="Equation.DSMT4" ShapeID="_x0000_i2696" DrawAspect="Content" ObjectID="_1493632814" r:id="rId336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86" w:author="rawlins" w:date="2015-05-19T17:23:00Z">
        <w:r w:rsidR="00D3178E">
          <w:rPr>
            <w:noProof/>
          </w:rPr>
          <w:instrText>65</w:instrText>
        </w:r>
      </w:ins>
      <w:del w:id="2787" w:author="rawlins" w:date="2015-05-19T17:12:00Z">
        <w:r w:rsidR="001A2D84" w:rsidDel="00A671D9">
          <w:rPr>
            <w:noProof/>
          </w:rPr>
          <w:delInstrText>60</w:delInstrText>
        </w:r>
      </w:del>
      <w:r w:rsidR="00BB2289">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65" o:title=""/>
          </v:shape>
          <o:OLEObject Type="Embed" ProgID="Equation.DSMT4" ShapeID="_x0000_i2697" DrawAspect="Content" ObjectID="_1493632815" r:id="rId336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88" w:name="ZEqnNum299947"/>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89" w:author="rawlins" w:date="2015-05-19T17:23:00Z">
        <w:r w:rsidR="00D3178E">
          <w:rPr>
            <w:noProof/>
          </w:rPr>
          <w:instrText>66</w:instrText>
        </w:r>
      </w:ins>
      <w:del w:id="2790" w:author="rawlins" w:date="2015-05-19T17:12:00Z">
        <w:r w:rsidR="001A2D84" w:rsidDel="00A671D9">
          <w:rPr>
            <w:noProof/>
          </w:rPr>
          <w:delInstrText>61</w:delInstrText>
        </w:r>
      </w:del>
      <w:r w:rsidR="00BB2289">
        <w:rPr>
          <w:noProof/>
        </w:rPr>
        <w:fldChar w:fldCharType="end"/>
      </w:r>
      <w:r>
        <w:instrText>)</w:instrText>
      </w:r>
      <w:bookmarkEnd w:id="2788"/>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7" o:title=""/>
          </v:shape>
          <o:OLEObject Type="Embed" ProgID="Equation.DSMT4" ShapeID="_x0000_i2698" DrawAspect="Content" ObjectID="_1493632816" r:id="rId3368"/>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9" o:title=""/>
          </v:shape>
          <o:OLEObject Type="Embed" ProgID="Equation.DSMT4" ShapeID="_x0000_i2699" DrawAspect="Content" ObjectID="_1493632817" r:id="rId3370"/>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71" o:title=""/>
          </v:shape>
          <o:OLEObject Type="Embed" ProgID="Equation.DSMT4" ShapeID="_x0000_i2700" DrawAspect="Content" ObjectID="_1493632818" r:id="rId3372"/>
        </w:object>
      </w:r>
      <w:r>
        <w:t xml:space="preserve">. The linearization of equation </w:t>
      </w:r>
      <w:r>
        <w:fldChar w:fldCharType="begin"/>
      </w:r>
      <w:r>
        <w:instrText xml:space="preserve"> GOTOBUTTON ZEqnNum299947  \* MERGEFORMAT </w:instrText>
      </w:r>
      <w:r w:rsidR="00BB2289">
        <w:fldChar w:fldCharType="begin"/>
      </w:r>
      <w:r w:rsidR="00BB2289">
        <w:instrText xml:space="preserve"> REF ZEqnNum299947 \! \* MERGEFORMAT </w:instrText>
      </w:r>
      <w:r w:rsidR="00BB2289">
        <w:fldChar w:fldCharType="separate"/>
      </w:r>
      <w:ins w:id="2791" w:author="rawlins" w:date="2015-05-19T17:23:00Z">
        <w:r w:rsidR="00D3178E">
          <w:instrText>(6.66)</w:instrText>
        </w:r>
      </w:ins>
      <w:del w:id="2792" w:author="rawlins" w:date="2015-05-19T17:12:00Z">
        <w:r w:rsidR="001A2D84" w:rsidDel="00A671D9">
          <w:delInstrText>(6.61)</w:delInstrText>
        </w:r>
      </w:del>
      <w:r w:rsidR="00BB2289">
        <w:fldChar w:fldCharType="end"/>
      </w:r>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73" o:title=""/>
          </v:shape>
          <o:OLEObject Type="Embed" ProgID="Equation.DSMT4" ShapeID="_x0000_i2701" DrawAspect="Content" ObjectID="_1493632819" r:id="rId337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3" w:name="ZEqnNum619824"/>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794" w:author="rawlins" w:date="2015-05-19T17:23:00Z">
        <w:r w:rsidR="00D3178E">
          <w:rPr>
            <w:noProof/>
          </w:rPr>
          <w:instrText>67</w:instrText>
        </w:r>
      </w:ins>
      <w:del w:id="2795" w:author="rawlins" w:date="2015-05-19T17:12:00Z">
        <w:r w:rsidR="001A2D84" w:rsidDel="00A671D9">
          <w:rPr>
            <w:noProof/>
          </w:rPr>
          <w:delInstrText>62</w:delInstrText>
        </w:r>
      </w:del>
      <w:r w:rsidR="00BB2289">
        <w:rPr>
          <w:noProof/>
        </w:rPr>
        <w:fldChar w:fldCharType="end"/>
      </w:r>
      <w:r>
        <w:instrText>)</w:instrText>
      </w:r>
      <w:bookmarkEnd w:id="2793"/>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75" o:title=""/>
          </v:shape>
          <o:OLEObject Type="Embed" ProgID="Equation.DSMT4" ShapeID="_x0000_i2702" DrawAspect="Content" ObjectID="_1493632820" r:id="rId3376"/>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7" o:title=""/>
          </v:shape>
          <o:OLEObject Type="Embed" ProgID="Equation.DSMT4" ShapeID="_x0000_i2703" DrawAspect="Content" ObjectID="_1493632821" r:id="rId3378"/>
        </w:object>
      </w:r>
      <w:r>
        <w:t xml:space="preserve">. Note that since </w:t>
      </w:r>
      <w:r w:rsidR="00905817" w:rsidRPr="00905817">
        <w:rPr>
          <w:position w:val="-6"/>
        </w:rPr>
        <w:object w:dxaOrig="360" w:dyaOrig="340" w14:anchorId="375932EA">
          <v:shape id="_x0000_i2704" type="#_x0000_t75" style="width:19pt;height:17pt" o:ole="">
            <v:imagedata r:id="rId3379" o:title=""/>
          </v:shape>
          <o:OLEObject Type="Embed" ProgID="Equation.DSMT4" ShapeID="_x0000_i2704" DrawAspect="Content" ObjectID="_1493632822" r:id="rId3380"/>
        </w:object>
      </w:r>
      <w:r>
        <w:t xml:space="preserve">is normal to the slave surface, equation </w:t>
      </w:r>
      <w:r>
        <w:fldChar w:fldCharType="begin"/>
      </w:r>
      <w:r>
        <w:instrText xml:space="preserve"> GOTOBUTTON ZEqnNum619824  \* MERGEFORMAT </w:instrText>
      </w:r>
      <w:r w:rsidR="00BB2289">
        <w:fldChar w:fldCharType="begin"/>
      </w:r>
      <w:r w:rsidR="00BB2289">
        <w:instrText xml:space="preserve"> REF ZEqnNum619824 \! \* MERGEFORMAT </w:instrText>
      </w:r>
      <w:r w:rsidR="00BB2289">
        <w:fldChar w:fldCharType="separate"/>
      </w:r>
      <w:ins w:id="2796" w:author="rawlins" w:date="2015-05-19T17:23:00Z">
        <w:r w:rsidR="00D3178E">
          <w:instrText>(6.67)</w:instrText>
        </w:r>
      </w:ins>
      <w:del w:id="2797" w:author="rawlins" w:date="2015-05-19T17:12:00Z">
        <w:r w:rsidR="001A2D84" w:rsidDel="00A671D9">
          <w:delInstrText>(6.62)</w:delInstrText>
        </w:r>
      </w:del>
      <w:r w:rsidR="00BB2289">
        <w:fldChar w:fldCharType="end"/>
      </w:r>
      <w:r>
        <w:fldChar w:fldCharType="end"/>
      </w:r>
      <w:r>
        <w:t xml:space="preserve"> does not reduce to equation </w:t>
      </w:r>
      <w:r>
        <w:fldChar w:fldCharType="begin"/>
      </w:r>
      <w:r>
        <w:instrText xml:space="preserve"> GOTOBUTTON ZEqnNum436914  \* MERGEFORMAT </w:instrText>
      </w:r>
      <w:r w:rsidR="00BB2289">
        <w:fldChar w:fldCharType="begin"/>
      </w:r>
      <w:r w:rsidR="00BB2289">
        <w:instrText xml:space="preserve"> REF ZEqnNum436914 \!</w:instrText>
      </w:r>
      <w:r w:rsidR="00BB2289">
        <w:instrText xml:space="preserve"> \* MERGEFORMAT </w:instrText>
      </w:r>
      <w:r w:rsidR="00BB2289">
        <w:fldChar w:fldCharType="separate"/>
      </w:r>
      <w:ins w:id="2798" w:author="rawlins" w:date="2015-05-19T17:23:00Z">
        <w:r w:rsidR="00D3178E">
          <w:instrText>(6.41)</w:instrText>
        </w:r>
      </w:ins>
      <w:del w:id="2799" w:author="rawlins" w:date="2015-05-19T17:12:00Z">
        <w:r w:rsidR="001A2D84" w:rsidDel="00A671D9">
          <w:delInstrText>(6.36)</w:delInstrText>
        </w:r>
      </w:del>
      <w:r w:rsidR="00BB2289">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81" o:title=""/>
          </v:shape>
          <o:OLEObject Type="Embed" ProgID="Equation.DSMT4" ShapeID="_x0000_i2705" DrawAspect="Content" ObjectID="_1493632823"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0" w:name="ZEqnNum748121"/>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01" w:author="rawlins" w:date="2015-05-19T17:23:00Z">
        <w:r w:rsidR="00D3178E">
          <w:rPr>
            <w:noProof/>
          </w:rPr>
          <w:instrText>68</w:instrText>
        </w:r>
      </w:ins>
      <w:del w:id="2802" w:author="rawlins" w:date="2015-05-19T17:12:00Z">
        <w:r w:rsidR="001A2D84" w:rsidDel="00A671D9">
          <w:rPr>
            <w:noProof/>
          </w:rPr>
          <w:delInstrText>63</w:delInstrText>
        </w:r>
      </w:del>
      <w:r w:rsidR="00BB2289">
        <w:rPr>
          <w:noProof/>
        </w:rPr>
        <w:fldChar w:fldCharType="end"/>
      </w:r>
      <w:r>
        <w:instrText>)</w:instrText>
      </w:r>
      <w:bookmarkEnd w:id="2800"/>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83" o:title=""/>
          </v:shape>
          <o:OLEObject Type="Embed" ProgID="Equation.DSMT4" ShapeID="_x0000_i2706" DrawAspect="Content" ObjectID="_1493632824" r:id="rId3384"/>
        </w:object>
      </w:r>
      <w:r>
        <w:t xml:space="preserve">are the tangent vectors to </w:t>
      </w:r>
      <w:r w:rsidR="00905817" w:rsidRPr="00905817">
        <w:rPr>
          <w:position w:val="-10"/>
        </w:rPr>
        <w:object w:dxaOrig="360" w:dyaOrig="380" w14:anchorId="5FCDB0BE">
          <v:shape id="_x0000_i2707" type="#_x0000_t75" style="width:19pt;height:19pt" o:ole="">
            <v:imagedata r:id="rId3385" o:title=""/>
          </v:shape>
          <o:OLEObject Type="Embed" ProgID="Equation.DSMT4" ShapeID="_x0000_i2707" DrawAspect="Content" ObjectID="_1493632825" r:id="rId3386"/>
        </w:object>
      </w:r>
      <w:r>
        <w:t xml:space="preserve">evaluated at </w:t>
      </w:r>
      <w:r>
        <w:rPr>
          <w:b/>
        </w:rPr>
        <w:t>X</w:t>
      </w:r>
      <w:r>
        <w:t xml:space="preserve">. Using </w:t>
      </w:r>
      <w:r>
        <w:fldChar w:fldCharType="begin"/>
      </w:r>
      <w:r>
        <w:instrText xml:space="preserve"> GOTOBUTTON ZEqnNum748121  \* MERGEFORMAT </w:instrText>
      </w:r>
      <w:r w:rsidR="00BB2289">
        <w:fldChar w:fldCharType="begin"/>
      </w:r>
      <w:r w:rsidR="00BB2289">
        <w:instrText xml:space="preserve"> REF ZEqnNum</w:instrText>
      </w:r>
      <w:r w:rsidR="00BB2289">
        <w:instrText xml:space="preserve">748121 \! \* MERGEFORMAT </w:instrText>
      </w:r>
      <w:r w:rsidR="00BB2289">
        <w:fldChar w:fldCharType="separate"/>
      </w:r>
      <w:ins w:id="2803" w:author="rawlins" w:date="2015-05-19T17:23:00Z">
        <w:r w:rsidR="00D3178E">
          <w:instrText>(6.68)</w:instrText>
        </w:r>
      </w:ins>
      <w:del w:id="2804" w:author="rawlins" w:date="2015-05-19T17:12:00Z">
        <w:r w:rsidR="001A2D84" w:rsidDel="00A671D9">
          <w:delInstrText>(6.63)</w:delInstrText>
        </w:r>
      </w:del>
      <w:r w:rsidR="00BB2289">
        <w:fldChar w:fldCharType="end"/>
      </w:r>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7" o:title=""/>
          </v:shape>
          <o:OLEObject Type="Embed" ProgID="Equation.DSMT4" ShapeID="_x0000_i2708" DrawAspect="Content" ObjectID="_1493632826" r:id="rId338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5" w:name="ZEqnNum569465"/>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06" w:author="rawlins" w:date="2015-05-19T17:23:00Z">
        <w:r w:rsidR="00D3178E">
          <w:rPr>
            <w:noProof/>
          </w:rPr>
          <w:instrText>69</w:instrText>
        </w:r>
      </w:ins>
      <w:del w:id="2807" w:author="rawlins" w:date="2015-05-19T17:12:00Z">
        <w:r w:rsidR="001A2D84" w:rsidDel="00A671D9">
          <w:rPr>
            <w:noProof/>
          </w:rPr>
          <w:delInstrText>64</w:delInstrText>
        </w:r>
      </w:del>
      <w:r w:rsidR="00BB2289">
        <w:rPr>
          <w:noProof/>
        </w:rPr>
        <w:fldChar w:fldCharType="end"/>
      </w:r>
      <w:r>
        <w:instrText>)</w:instrText>
      </w:r>
      <w:bookmarkEnd w:id="2805"/>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9" o:title=""/>
          </v:shape>
          <o:OLEObject Type="Embed" ProgID="Equation.DSMT4" ShapeID="_x0000_i2709" DrawAspect="Content" ObjectID="_1493632827" r:id="rId3390"/>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r w:rsidR="00BB2289">
        <w:fldChar w:fldCharType="begin"/>
      </w:r>
      <w:r w:rsidR="00BB2289">
        <w:instrText xml:space="preserve"> REF ZEqnNum569465 \! \* ME</w:instrText>
      </w:r>
      <w:r w:rsidR="00BB2289">
        <w:instrText xml:space="preserve">RGEFORMAT </w:instrText>
      </w:r>
      <w:r w:rsidR="00BB2289">
        <w:fldChar w:fldCharType="separate"/>
      </w:r>
      <w:ins w:id="2808" w:author="rawlins" w:date="2015-05-19T17:23:00Z">
        <w:r w:rsidR="00D3178E">
          <w:instrText>(6.69)</w:instrText>
        </w:r>
      </w:ins>
      <w:del w:id="2809" w:author="rawlins" w:date="2015-05-19T17:12:00Z">
        <w:r w:rsidR="001A2D84" w:rsidDel="00A671D9">
          <w:delInstrText>(6.64)</w:delInstrText>
        </w:r>
      </w:del>
      <w:r w:rsidR="00BB2289">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91" o:title=""/>
          </v:shape>
          <o:OLEObject Type="Embed" ProgID="Equation.DSMT4" ShapeID="_x0000_i2710" DrawAspect="Content" ObjectID="_1493632828" r:id="rId33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10" w:author="rawlins" w:date="2015-05-19T17:23:00Z">
        <w:r w:rsidR="00D3178E">
          <w:rPr>
            <w:noProof/>
          </w:rPr>
          <w:instrText>70</w:instrText>
        </w:r>
      </w:ins>
      <w:del w:id="2811" w:author="rawlins" w:date="2015-05-19T17:12:00Z">
        <w:r w:rsidR="001A2D84" w:rsidDel="00A671D9">
          <w:rPr>
            <w:noProof/>
          </w:rPr>
          <w:delInstrText>65</w:delInstrText>
        </w:r>
      </w:del>
      <w:r w:rsidR="00BB2289">
        <w:rPr>
          <w:noProof/>
        </w:rPr>
        <w:fldChar w:fldCharType="end"/>
      </w:r>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93" o:title=""/>
          </v:shape>
          <o:OLEObject Type="Embed" ProgID="Equation.DSMT4" ShapeID="_x0000_i2711" DrawAspect="Content" ObjectID="_1493632829" r:id="rId3394"/>
        </w:object>
      </w:r>
      <w:r>
        <w:t xml:space="preserve">and </w:t>
      </w:r>
      <w:r w:rsidR="00905817" w:rsidRPr="00905817">
        <w:rPr>
          <w:position w:val="-20"/>
        </w:rPr>
        <w:object w:dxaOrig="1300" w:dyaOrig="480" w14:anchorId="6079B6DD">
          <v:shape id="_x0000_i2712" type="#_x0000_t75" style="width:65.2pt;height:24.45pt" o:ole="">
            <v:imagedata r:id="rId3395" o:title=""/>
          </v:shape>
          <o:OLEObject Type="Embed" ProgID="Equation.DSMT4" ShapeID="_x0000_i2712" DrawAspect="Content" ObjectID="_1493632830" r:id="rId3396"/>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12" w:name="_Toc289032636"/>
      <w:r>
        <w:lastRenderedPageBreak/>
        <w:t>Biphasic Contact</w:t>
      </w:r>
      <w:bookmarkEnd w:id="2812"/>
    </w:p>
    <w:p w14:paraId="55E6EC17" w14:textId="77777777" w:rsidR="00277B83" w:rsidRPr="006F687B" w:rsidRDefault="00277B83" w:rsidP="00277B83">
      <w:pPr>
        <w:pStyle w:val="Heading3"/>
      </w:pPr>
      <w:bookmarkStart w:id="2813" w:name="_Toc289032637"/>
      <w:r>
        <w:t>Contact Integral</w:t>
      </w:r>
      <w:bookmarkEnd w:id="2813"/>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14" w:author="rawlins" w:date="2015-05-19T17:23:00Z">
        <w:r w:rsidR="00D3178E">
          <w:t>5.6</w:t>
        </w:r>
      </w:ins>
      <w:ins w:id="2815" w:author="Gerard" w:date="2015-05-06T12:49:00Z">
        <w:del w:id="2816" w:author="rawlins" w:date="2015-05-19T16:10:00Z">
          <w:r w:rsidR="00E3755C" w:rsidDel="00752FD5">
            <w:delText>5.6</w:delText>
          </w:r>
        </w:del>
      </w:ins>
      <w:del w:id="2817"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7" o:title=""/>
          </v:shape>
          <o:OLEObject Type="Embed" ProgID="Equation.DSMT4" ShapeID="_x0000_i2713" DrawAspect="Content" ObjectID="_1493632831" r:id="rId3398"/>
        </w:object>
      </w:r>
      <w:r>
        <w:t xml:space="preserve"> and </w:t>
      </w:r>
      <w:r w:rsidR="00905817" w:rsidRPr="00905817">
        <w:rPr>
          <w:position w:val="-10"/>
        </w:rPr>
        <w:object w:dxaOrig="380" w:dyaOrig="380" w14:anchorId="24E55E2B">
          <v:shape id="_x0000_i2714" type="#_x0000_t75" style="width:19pt;height:19pt" o:ole="">
            <v:imagedata r:id="rId3399" o:title=""/>
          </v:shape>
          <o:OLEObject Type="Embed" ProgID="Equation.DSMT4" ShapeID="_x0000_i2714" DrawAspect="Content" ObjectID="_1493632832" r:id="rId3400"/>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401" o:title=""/>
          </v:shape>
          <o:OLEObject Type="Embed" ProgID="Equation.DSMT4" ShapeID="_x0000_i2715" DrawAspect="Content" ObjectID="_1493632833" r:id="rId3402"/>
        </w:object>
      </w:r>
      <w:r>
        <w:t xml:space="preserve"> and solvent fluxes </w:t>
      </w:r>
      <w:r w:rsidR="00905817" w:rsidRPr="00905817">
        <w:rPr>
          <w:position w:val="-12"/>
        </w:rPr>
        <w:object w:dxaOrig="380" w:dyaOrig="400" w14:anchorId="12C6AA42">
          <v:shape id="_x0000_i2716" type="#_x0000_t75" style="width:19pt;height:19.7pt" o:ole="">
            <v:imagedata r:id="rId3403" o:title=""/>
          </v:shape>
          <o:OLEObject Type="Embed" ProgID="Equation.DSMT4" ShapeID="_x0000_i2716" DrawAspect="Content" ObjectID="_1493632834" r:id="rId3404"/>
        </w:object>
      </w:r>
      <w:r>
        <w:t xml:space="preserve"> (</w:t>
      </w:r>
      <w:r w:rsidR="00905817" w:rsidRPr="00905817">
        <w:rPr>
          <w:position w:val="-10"/>
        </w:rPr>
        <w:object w:dxaOrig="660" w:dyaOrig="320" w14:anchorId="083C5CC3">
          <v:shape id="_x0000_i2717" type="#_x0000_t75" style="width:32.6pt;height:15.6pt" o:ole="">
            <v:imagedata r:id="rId3405" o:title=""/>
          </v:shape>
          <o:OLEObject Type="Embed" ProgID="Equation.DSMT4" ShapeID="_x0000_i2717" DrawAspect="Content" ObjectID="_1493632835" r:id="rId3406"/>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7" o:title=""/>
          </v:shape>
          <o:OLEObject Type="Embed" ProgID="Equation.DSMT4" ShapeID="_x0000_i2718" DrawAspect="Content" ObjectID="_1493632836" r:id="rId34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18" w:author="rawlins" w:date="2015-05-19T17:23:00Z">
        <w:r w:rsidR="00D3178E">
          <w:rPr>
            <w:noProof/>
          </w:rPr>
          <w:instrText>71</w:instrText>
        </w:r>
      </w:ins>
      <w:del w:id="2819" w:author="rawlins" w:date="2015-05-19T17:12:00Z">
        <w:r w:rsidR="001A2D84" w:rsidDel="00A671D9">
          <w:rPr>
            <w:noProof/>
          </w:rPr>
          <w:delInstrText>66</w:delInstrText>
        </w:r>
      </w:del>
      <w:r w:rsidR="00BB2289">
        <w:rPr>
          <w:noProof/>
        </w:rPr>
        <w:fldChar w:fldCharType="end"/>
      </w:r>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9" o:title=""/>
          </v:shape>
          <o:OLEObject Type="Embed" ProgID="Equation.DSMT4" ShapeID="_x0000_i2719" DrawAspect="Content" ObjectID="_1493632837" r:id="rId3410"/>
        </w:object>
      </w:r>
      <w:r>
        <w:t xml:space="preserve">.  To evaluate and linearize </w:t>
      </w:r>
      <w:r w:rsidR="00905817" w:rsidRPr="00905817">
        <w:rPr>
          <w:position w:val="-12"/>
        </w:rPr>
        <w:object w:dxaOrig="440" w:dyaOrig="360" w14:anchorId="781F8C9E">
          <v:shape id="_x0000_i2720" type="#_x0000_t75" style="width:21.75pt;height:19pt" o:ole="">
            <v:imagedata r:id="rId3411" o:title=""/>
          </v:shape>
          <o:OLEObject Type="Embed" ProgID="Equation.DSMT4" ShapeID="_x0000_i2720" DrawAspect="Content" ObjectID="_1493632838" r:id="rId3412"/>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13" o:title=""/>
          </v:shape>
          <o:OLEObject Type="Embed" ProgID="Equation.DSMT4" ShapeID="_x0000_i2721" DrawAspect="Content" ObjectID="_1493632839" r:id="rId3414"/>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20" w:author="rawlins" w:date="2015-05-19T17:23:00Z">
        <w:r w:rsidR="00D3178E">
          <w:rPr>
            <w:noProof/>
          </w:rPr>
          <w:instrText>72</w:instrText>
        </w:r>
      </w:ins>
      <w:del w:id="2821" w:author="rawlins" w:date="2015-05-19T17:12:00Z">
        <w:r w:rsidR="001A2D84" w:rsidDel="00A671D9">
          <w:rPr>
            <w:noProof/>
          </w:rPr>
          <w:delInstrText>67</w:delInstrText>
        </w:r>
      </w:del>
      <w:r w:rsidR="00BB2289">
        <w:rPr>
          <w:noProof/>
        </w:rPr>
        <w:fldChar w:fldCharType="end"/>
      </w:r>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15" o:title=""/>
          </v:shape>
          <o:OLEObject Type="Embed" ProgID="Equation.DSMT4" ShapeID="_x0000_i2722" DrawAspect="Content" ObjectID="_1493632840" r:id="rId3416"/>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7" o:title=""/>
          </v:shape>
          <o:OLEObject Type="Embed" ProgID="Equation.DSMT4" ShapeID="_x0000_i2723" DrawAspect="Content" ObjectID="_1493632841" r:id="rId3418"/>
        </w:object>
      </w:r>
      <w:r>
        <w:t xml:space="preserve">, and </w:t>
      </w:r>
      <w:r w:rsidR="00905817" w:rsidRPr="00905817">
        <w:rPr>
          <w:position w:val="-16"/>
        </w:rPr>
        <w:object w:dxaOrig="340" w:dyaOrig="420" w14:anchorId="31794EF3">
          <v:shape id="_x0000_i2724" type="#_x0000_t75" style="width:17pt;height:20.4pt" o:ole="">
            <v:imagedata r:id="rId3419" o:title=""/>
          </v:shape>
          <o:OLEObject Type="Embed" ProgID="Equation.DSMT4" ShapeID="_x0000_i2724" DrawAspect="Content" ObjectID="_1493632842" r:id="rId3420"/>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21" o:title=""/>
          </v:shape>
          <o:OLEObject Type="Embed" ProgID="Equation.DSMT4" ShapeID="_x0000_i2725" DrawAspect="Content" ObjectID="_1493632843" r:id="rId34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22" w:author="rawlins" w:date="2015-05-19T17:23:00Z">
        <w:r w:rsidR="00D3178E">
          <w:rPr>
            <w:noProof/>
          </w:rPr>
          <w:instrText>73</w:instrText>
        </w:r>
      </w:ins>
      <w:del w:id="2823" w:author="rawlins" w:date="2015-05-19T17:12:00Z">
        <w:r w:rsidR="001A2D84" w:rsidDel="00A671D9">
          <w:rPr>
            <w:noProof/>
          </w:rPr>
          <w:delInstrText>68</w:delInstrText>
        </w:r>
      </w:del>
      <w:r w:rsidR="00BB2289">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23" o:title=""/>
          </v:shape>
          <o:OLEObject Type="Embed" ProgID="Equation.DSMT4" ShapeID="_x0000_i2726" DrawAspect="Content" ObjectID="_1493632844" r:id="rId34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24" w:author="rawlins" w:date="2015-05-19T17:23:00Z">
        <w:r w:rsidR="00D3178E">
          <w:rPr>
            <w:noProof/>
          </w:rPr>
          <w:instrText>74</w:instrText>
        </w:r>
      </w:ins>
      <w:del w:id="2825" w:author="rawlins" w:date="2015-05-19T17:12:00Z">
        <w:r w:rsidR="001A2D84" w:rsidDel="00A671D9">
          <w:rPr>
            <w:noProof/>
          </w:rPr>
          <w:delInstrText>69</w:delInstrText>
        </w:r>
      </w:del>
      <w:r w:rsidR="00BB2289">
        <w:rPr>
          <w:noProof/>
        </w:rPr>
        <w:fldChar w:fldCharType="end"/>
      </w:r>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25" o:title=""/>
          </v:shape>
          <o:OLEObject Type="Embed" ProgID="Equation.DSMT4" ShapeID="_x0000_i2727" DrawAspect="Content" ObjectID="_1493632845" r:id="rId3426"/>
        </w:object>
      </w:r>
      <w:r w:rsidRPr="007E76EC">
        <w:t xml:space="preserve"> of </w:t>
      </w:r>
      <w:r w:rsidR="00905817" w:rsidRPr="00905817">
        <w:rPr>
          <w:position w:val="-12"/>
        </w:rPr>
        <w:object w:dxaOrig="440" w:dyaOrig="360" w14:anchorId="74920779">
          <v:shape id="_x0000_i2728" type="#_x0000_t75" style="width:21.75pt;height:19pt" o:ole="">
            <v:imagedata r:id="rId3427" o:title=""/>
          </v:shape>
          <o:OLEObject Type="Embed" ProgID="Equation.DSMT4" ShapeID="_x0000_i2728" DrawAspect="Content" ObjectID="_1493632846" r:id="rId3428"/>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9" o:title=""/>
          </v:shape>
          <o:OLEObject Type="Embed" ProgID="Equation.DSMT4" ShapeID="_x0000_i2729" DrawAspect="Content" ObjectID="_1493632847" r:id="rId343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26" w:author="rawlins" w:date="2015-05-19T17:23:00Z">
        <w:r w:rsidR="00D3178E">
          <w:rPr>
            <w:noProof/>
          </w:rPr>
          <w:instrText>75</w:instrText>
        </w:r>
      </w:ins>
      <w:del w:id="2827" w:author="rawlins" w:date="2015-05-19T17:12:00Z">
        <w:r w:rsidR="001A2D84" w:rsidDel="00A671D9">
          <w:rPr>
            <w:noProof/>
          </w:rPr>
          <w:delInstrText>70</w:delInstrText>
        </w:r>
      </w:del>
      <w:r w:rsidR="00BB2289">
        <w:rPr>
          <w:noProof/>
        </w:rPr>
        <w:fldChar w:fldCharType="end"/>
      </w:r>
      <w:r>
        <w:instrText>)</w:instrText>
      </w:r>
      <w:r>
        <w:fldChar w:fldCharType="end"/>
      </w:r>
    </w:p>
    <w:p w14:paraId="2DF15AF9" w14:textId="77777777" w:rsidR="00277B83" w:rsidRDefault="00277B83" w:rsidP="00277B83">
      <w:pPr>
        <w:pStyle w:val="Heading3"/>
      </w:pPr>
      <w:bookmarkStart w:id="2828" w:name="_Toc289032638"/>
      <w:r>
        <w:t>Gap Function</w:t>
      </w:r>
      <w:bookmarkEnd w:id="2828"/>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31" o:title=""/>
          </v:shape>
          <o:OLEObject Type="Embed" ProgID="Equation.DSMT4" ShapeID="_x0000_i2730" DrawAspect="Content" ObjectID="_1493632848" r:id="rId3432"/>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33" o:title=""/>
          </v:shape>
          <o:OLEObject Type="Embed" ProgID="Equation.DSMT4" ShapeID="_x0000_i2731" DrawAspect="Content" ObjectID="_1493632849" r:id="rId3434"/>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29" w:author="rawlins" w:date="2015-05-19T17:23:00Z">
        <w:r w:rsidR="00D3178E">
          <w:rPr>
            <w:noProof/>
          </w:rPr>
          <w:instrText>76</w:instrText>
        </w:r>
      </w:ins>
      <w:del w:id="2830" w:author="rawlins" w:date="2015-05-19T17:12:00Z">
        <w:r w:rsidR="001A2D84" w:rsidDel="00A671D9">
          <w:rPr>
            <w:noProof/>
          </w:rPr>
          <w:delInstrText>71</w:delInstrText>
        </w:r>
      </w:del>
      <w:r w:rsidR="00BB2289">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35" o:title=""/>
          </v:shape>
          <o:OLEObject Type="Embed" ProgID="Equation.DSMT4" ShapeID="_x0000_i2732" DrawAspect="Content" ObjectID="_1493632850" r:id="rId34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w:instrText>
      </w:r>
      <w:r w:rsidR="00BB2289">
        <w:instrText xml:space="preserve">AT </w:instrText>
      </w:r>
      <w:r w:rsidR="00BB2289">
        <w:fldChar w:fldCharType="separate"/>
      </w:r>
      <w:ins w:id="2831" w:author="rawlins" w:date="2015-05-19T17:23:00Z">
        <w:r w:rsidR="00D3178E">
          <w:rPr>
            <w:noProof/>
          </w:rPr>
          <w:instrText>77</w:instrText>
        </w:r>
      </w:ins>
      <w:del w:id="2832" w:author="rawlins" w:date="2015-05-19T17:12:00Z">
        <w:r w:rsidR="001A2D84" w:rsidDel="00A671D9">
          <w:rPr>
            <w:noProof/>
          </w:rPr>
          <w:delInstrText>72</w:delInstrText>
        </w:r>
      </w:del>
      <w:r w:rsidR="00BB2289">
        <w:rPr>
          <w:noProof/>
        </w:rPr>
        <w:fldChar w:fldCharType="end"/>
      </w:r>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7" o:title=""/>
          </v:shape>
          <o:OLEObject Type="Embed" ProgID="Equation.DSMT4" ShapeID="_x0000_i2733" DrawAspect="Content" ObjectID="_1493632851" r:id="rId34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33" w:author="rawlins" w:date="2015-05-19T17:23:00Z">
        <w:r w:rsidR="00D3178E">
          <w:rPr>
            <w:noProof/>
          </w:rPr>
          <w:instrText>78</w:instrText>
        </w:r>
      </w:ins>
      <w:del w:id="2834" w:author="rawlins" w:date="2015-05-19T17:12:00Z">
        <w:r w:rsidR="001A2D84" w:rsidDel="00A671D9">
          <w:rPr>
            <w:noProof/>
          </w:rPr>
          <w:delInstrText>73</w:delInstrText>
        </w:r>
      </w:del>
      <w:r w:rsidR="00BB2289">
        <w:rPr>
          <w:noProof/>
        </w:rPr>
        <w:fldChar w:fldCharType="end"/>
      </w:r>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9" o:title=""/>
          </v:shape>
          <o:OLEObject Type="Embed" ProgID="Equation.DSMT4" ShapeID="_x0000_i2734" DrawAspect="Content" ObjectID="_1493632852" r:id="rId3440"/>
        </w:object>
      </w:r>
      <w:r>
        <w:t xml:space="preserve"> and </w:t>
      </w:r>
      <w:r w:rsidR="00905817" w:rsidRPr="00905817">
        <w:rPr>
          <w:position w:val="-14"/>
        </w:rPr>
        <w:object w:dxaOrig="1380" w:dyaOrig="420" w14:anchorId="22498750">
          <v:shape id="_x0000_i2735" type="#_x0000_t75" style="width:69.3pt;height:20.4pt" o:ole="">
            <v:imagedata r:id="rId3441" o:title=""/>
          </v:shape>
          <o:OLEObject Type="Embed" ProgID="Equation.DSMT4" ShapeID="_x0000_i2735" DrawAspect="Content" ObjectID="_1493632853" r:id="rId3442"/>
        </w:object>
      </w:r>
      <w:r>
        <w:t>.</w:t>
      </w:r>
    </w:p>
    <w:p w14:paraId="36C5CB6D" w14:textId="77777777" w:rsidR="00277B83" w:rsidRDefault="00277B83" w:rsidP="00277B83">
      <w:pPr>
        <w:pStyle w:val="Heading3"/>
      </w:pPr>
      <w:bookmarkStart w:id="2835" w:name="_Toc289032639"/>
      <w:r>
        <w:t>Penalty Method</w:t>
      </w:r>
      <w:bookmarkEnd w:id="2835"/>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43" o:title=""/>
          </v:shape>
          <o:OLEObject Type="Embed" ProgID="Equation.DSMT4" ShapeID="_x0000_i2736" DrawAspect="Content" ObjectID="_1493632854" r:id="rId34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w:instrText>
      </w:r>
      <w:r w:rsidR="00BB2289">
        <w:instrText xml:space="preserve">*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36" w:author="rawlins" w:date="2015-05-19T17:23:00Z">
        <w:r w:rsidR="00D3178E">
          <w:rPr>
            <w:noProof/>
          </w:rPr>
          <w:instrText>79</w:instrText>
        </w:r>
      </w:ins>
      <w:del w:id="2837" w:author="rawlins" w:date="2015-05-19T17:12:00Z">
        <w:r w:rsidR="001A2D84" w:rsidDel="00A671D9">
          <w:rPr>
            <w:noProof/>
          </w:rPr>
          <w:delInstrText>74</w:delInstrText>
        </w:r>
      </w:del>
      <w:r w:rsidR="00BB2289">
        <w:rPr>
          <w:noProof/>
        </w:rPr>
        <w:fldChar w:fldCharType="end"/>
      </w:r>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45" o:title=""/>
          </v:shape>
          <o:OLEObject Type="Embed" ProgID="Equation.DSMT4" ShapeID="_x0000_i2737" DrawAspect="Content" ObjectID="_1493632855" r:id="rId3446"/>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7" o:title=""/>
          </v:shape>
          <o:OLEObject Type="Embed" ProgID="Equation.DSMT4" ShapeID="_x0000_i2738" DrawAspect="Content" ObjectID="_1493632856" r:id="rId3448"/>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9" o:title=""/>
          </v:shape>
          <o:OLEObject Type="Embed" ProgID="Equation.DSMT4" ShapeID="_x0000_i2739" DrawAspect="Content" ObjectID="_1493632857"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38" w:author="rawlins" w:date="2015-05-19T17:23:00Z">
        <w:r w:rsidR="00D3178E">
          <w:rPr>
            <w:noProof/>
          </w:rPr>
          <w:instrText>80</w:instrText>
        </w:r>
      </w:ins>
      <w:del w:id="2839" w:author="rawlins" w:date="2015-05-19T17:12:00Z">
        <w:r w:rsidR="001A2D84" w:rsidDel="00A671D9">
          <w:rPr>
            <w:noProof/>
          </w:rPr>
          <w:delInstrText>75</w:delInstrText>
        </w:r>
      </w:del>
      <w:r w:rsidR="00BB2289">
        <w:rPr>
          <w:noProof/>
        </w:rPr>
        <w:fldChar w:fldCharType="end"/>
      </w:r>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51" o:title=""/>
          </v:shape>
          <o:OLEObject Type="Embed" ProgID="Equation.DSMT4" ShapeID="_x0000_i2740" DrawAspect="Content" ObjectID="_1493632858" r:id="rId3452"/>
        </w:object>
      </w:r>
      <w:r>
        <w:t xml:space="preserve"> is a penalty factor associated with </w:t>
      </w:r>
      <w:r w:rsidR="00905817" w:rsidRPr="00905817">
        <w:rPr>
          <w:position w:val="-12"/>
        </w:rPr>
        <w:object w:dxaOrig="300" w:dyaOrig="360" w14:anchorId="51C32E73">
          <v:shape id="_x0000_i2741" type="#_x0000_t75" style="width:14.95pt;height:19pt" o:ole="">
            <v:imagedata r:id="rId3453" o:title=""/>
          </v:shape>
          <o:OLEObject Type="Embed" ProgID="Equation.DSMT4" ShapeID="_x0000_i2741" DrawAspect="Content" ObjectID="_1493632859" r:id="rId3454"/>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55" o:title=""/>
          </v:shape>
          <o:OLEObject Type="Embed" ProgID="Equation.DSMT4" ShapeID="_x0000_i2742" DrawAspect="Content" ObjectID="_1493632860"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40" w:author="rawlins" w:date="2015-05-19T17:23:00Z">
        <w:r w:rsidR="00D3178E">
          <w:rPr>
            <w:noProof/>
          </w:rPr>
          <w:instrText>81</w:instrText>
        </w:r>
      </w:ins>
      <w:del w:id="2841" w:author="rawlins" w:date="2015-05-19T17:12:00Z">
        <w:r w:rsidR="001A2D84" w:rsidDel="00A671D9">
          <w:rPr>
            <w:noProof/>
          </w:rPr>
          <w:delInstrText>76</w:delInstrText>
        </w:r>
      </w:del>
      <w:r w:rsidR="00BB2289">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7" o:title=""/>
          </v:shape>
          <o:OLEObject Type="Embed" ProgID="Equation.DSMT4" ShapeID="_x0000_i2743" DrawAspect="Content" ObjectID="_1493632861" r:id="rId3458"/>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9" o:title=""/>
          </v:shape>
          <o:OLEObject Type="Embed" ProgID="Equation.DSMT4" ShapeID="_x0000_i2744" DrawAspect="Content" ObjectID="_1493632862" r:id="rId34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w:instrText>
      </w:r>
      <w:r w:rsidR="00BB2289">
        <w:instrText xml:space="preserve">ERGEFORMAT </w:instrText>
      </w:r>
      <w:r w:rsidR="00BB2289">
        <w:fldChar w:fldCharType="separate"/>
      </w:r>
      <w:ins w:id="2842" w:author="rawlins" w:date="2015-05-19T17:23:00Z">
        <w:r w:rsidR="00D3178E">
          <w:rPr>
            <w:noProof/>
          </w:rPr>
          <w:instrText>82</w:instrText>
        </w:r>
      </w:ins>
      <w:del w:id="2843" w:author="rawlins" w:date="2015-05-19T17:12:00Z">
        <w:r w:rsidR="001A2D84" w:rsidDel="00A671D9">
          <w:rPr>
            <w:noProof/>
          </w:rPr>
          <w:delInstrText>77</w:delInstrText>
        </w:r>
      </w:del>
      <w:r w:rsidR="00BB2289">
        <w:rPr>
          <w:noProof/>
        </w:rPr>
        <w:fldChar w:fldCharType="end"/>
      </w:r>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61" o:title=""/>
          </v:shape>
          <o:OLEObject Type="Embed" ProgID="Equation.DSMT4" ShapeID="_x0000_i2745" DrawAspect="Content" ObjectID="_1493632863"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44" w:author="rawlins" w:date="2015-05-19T17:23:00Z">
        <w:r w:rsidR="00D3178E">
          <w:rPr>
            <w:noProof/>
          </w:rPr>
          <w:instrText>83</w:instrText>
        </w:r>
      </w:ins>
      <w:del w:id="2845" w:author="rawlins" w:date="2015-05-19T17:12:00Z">
        <w:r w:rsidR="001A2D84" w:rsidDel="00A671D9">
          <w:rPr>
            <w:noProof/>
          </w:rPr>
          <w:delInstrText>78</w:delInstrText>
        </w:r>
      </w:del>
      <w:r w:rsidR="00BB2289">
        <w:rPr>
          <w:noProof/>
        </w:rPr>
        <w:fldChar w:fldCharType="end"/>
      </w:r>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63" o:title=""/>
          </v:shape>
          <o:OLEObject Type="Embed" ProgID="Equation.DSMT4" ShapeID="_x0000_i2746" DrawAspect="Content" ObjectID="_1493632864" r:id="rId3464"/>
        </w:object>
      </w:r>
      <w:r>
        <w:t>.</w:t>
      </w:r>
    </w:p>
    <w:p w14:paraId="3FE0C16F" w14:textId="77777777" w:rsidR="00277B83" w:rsidRDefault="00277B83" w:rsidP="00277B83">
      <w:pPr>
        <w:pStyle w:val="Heading3"/>
      </w:pPr>
      <w:bookmarkStart w:id="2846" w:name="_Toc289032640"/>
      <w:r>
        <w:t>Discretization</w:t>
      </w:r>
      <w:bookmarkEnd w:id="2846"/>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65" o:title=""/>
          </v:shape>
          <o:OLEObject Type="Embed" ProgID="Equation.DSMT4" ShapeID="_x0000_i2747" DrawAspect="Content" ObjectID="_1493632865" r:id="rId3466"/>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47" w:author="rawlins" w:date="2015-05-19T17:23:00Z">
        <w:r w:rsidR="00D3178E">
          <w:rPr>
            <w:noProof/>
          </w:rPr>
          <w:instrText>84</w:instrText>
        </w:r>
      </w:ins>
      <w:del w:id="2848" w:author="rawlins" w:date="2015-05-19T17:12:00Z">
        <w:r w:rsidR="001A2D84" w:rsidDel="00A671D9">
          <w:rPr>
            <w:noProof/>
          </w:rPr>
          <w:delInstrText>79</w:delInstrText>
        </w:r>
      </w:del>
      <w:r w:rsidR="00BB2289">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7" o:title=""/>
          </v:shape>
          <o:OLEObject Type="Embed" ProgID="Equation.DSMT4" ShapeID="_x0000_i2748" DrawAspect="Content" ObjectID="_1493632866"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49" w:author="rawlins" w:date="2015-05-19T17:23:00Z">
        <w:r w:rsidR="00D3178E">
          <w:rPr>
            <w:noProof/>
          </w:rPr>
          <w:instrText>85</w:instrText>
        </w:r>
      </w:ins>
      <w:del w:id="2850" w:author="rawlins" w:date="2015-05-19T17:12:00Z">
        <w:r w:rsidR="001A2D84" w:rsidDel="00A671D9">
          <w:rPr>
            <w:noProof/>
          </w:rPr>
          <w:delInstrText>80</w:delInstrText>
        </w:r>
      </w:del>
      <w:r w:rsidR="00BB2289">
        <w:rPr>
          <w:noProof/>
        </w:rPr>
        <w:fldChar w:fldCharType="end"/>
      </w:r>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9" o:title=""/>
          </v:shape>
          <o:OLEObject Type="Embed" ProgID="Equation.DSMT4" ShapeID="_x0000_i2749" DrawAspect="Content" ObjectID="_1493632867"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51" w:author="rawlins" w:date="2015-05-19T17:23:00Z">
        <w:r w:rsidR="00D3178E">
          <w:rPr>
            <w:noProof/>
          </w:rPr>
          <w:instrText>86</w:instrText>
        </w:r>
      </w:ins>
      <w:del w:id="2852" w:author="rawlins" w:date="2015-05-19T17:12:00Z">
        <w:r w:rsidR="001A2D84" w:rsidDel="00A671D9">
          <w:rPr>
            <w:noProof/>
          </w:rPr>
          <w:delInstrText>81</w:delInstrText>
        </w:r>
      </w:del>
      <w:r w:rsidR="00BB2289">
        <w:rPr>
          <w:noProof/>
        </w:rPr>
        <w:fldChar w:fldCharType="end"/>
      </w:r>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71" o:title=""/>
          </v:shape>
          <o:OLEObject Type="Embed" ProgID="Equation.DSMT4" ShapeID="_x0000_i2750" DrawAspect="Content" ObjectID="_1493632868"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53" w:author="rawlins" w:date="2015-05-19T17:23:00Z">
        <w:r w:rsidR="00D3178E">
          <w:rPr>
            <w:noProof/>
          </w:rPr>
          <w:instrText>87</w:instrText>
        </w:r>
      </w:ins>
      <w:del w:id="2854" w:author="rawlins" w:date="2015-05-19T17:12:00Z">
        <w:r w:rsidR="001A2D84" w:rsidDel="00A671D9">
          <w:rPr>
            <w:noProof/>
          </w:rPr>
          <w:delInstrText>82</w:delInstrText>
        </w:r>
      </w:del>
      <w:r w:rsidR="00BB2289">
        <w:rPr>
          <w:noProof/>
        </w:rPr>
        <w:fldChar w:fldCharType="end"/>
      </w:r>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73" o:title=""/>
          </v:shape>
          <o:OLEObject Type="Embed" ProgID="Equation.DSMT4" ShapeID="_x0000_i2751" DrawAspect="Content" ObjectID="_1493632869"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55" w:author="rawlins" w:date="2015-05-19T17:23:00Z">
        <w:r w:rsidR="00D3178E">
          <w:rPr>
            <w:noProof/>
          </w:rPr>
          <w:instrText>88</w:instrText>
        </w:r>
      </w:ins>
      <w:del w:id="2856" w:author="rawlins" w:date="2015-05-19T17:12:00Z">
        <w:r w:rsidR="001A2D84" w:rsidDel="00A671D9">
          <w:rPr>
            <w:noProof/>
          </w:rPr>
          <w:delInstrText>83</w:delInstrText>
        </w:r>
      </w:del>
      <w:r w:rsidR="00BB2289">
        <w:rPr>
          <w:noProof/>
        </w:rPr>
        <w:fldChar w:fldCharType="end"/>
      </w:r>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75" o:title=""/>
          </v:shape>
          <o:OLEObject Type="Embed" ProgID="Equation.DSMT4" ShapeID="_x0000_i2752" DrawAspect="Content" ObjectID="_1493632870"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w:instrText>
      </w:r>
      <w:r w:rsidR="00BB2289">
        <w:instrText xml:space="preserve">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57" w:author="rawlins" w:date="2015-05-19T17:23:00Z">
        <w:r w:rsidR="00D3178E">
          <w:rPr>
            <w:noProof/>
          </w:rPr>
          <w:instrText>89</w:instrText>
        </w:r>
      </w:ins>
      <w:del w:id="2858" w:author="rawlins" w:date="2015-05-19T17:12:00Z">
        <w:r w:rsidR="001A2D84" w:rsidDel="00A671D9">
          <w:rPr>
            <w:noProof/>
          </w:rPr>
          <w:delInstrText>84</w:delInstrText>
        </w:r>
      </w:del>
      <w:r w:rsidR="00BB2289">
        <w:rPr>
          <w:noProof/>
        </w:rPr>
        <w:fldChar w:fldCharType="end"/>
      </w:r>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7" o:title=""/>
          </v:shape>
          <o:OLEObject Type="Embed" ProgID="Equation.DSMT4" ShapeID="_x0000_i2753" DrawAspect="Content" ObjectID="_1493632871" r:id="rId3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59" w:author="rawlins" w:date="2015-05-19T17:23:00Z">
        <w:r w:rsidR="00D3178E">
          <w:rPr>
            <w:noProof/>
          </w:rPr>
          <w:instrText>90</w:instrText>
        </w:r>
      </w:ins>
      <w:del w:id="2860" w:author="rawlins" w:date="2015-05-19T17:12:00Z">
        <w:r w:rsidR="001A2D84" w:rsidDel="00A671D9">
          <w:rPr>
            <w:noProof/>
          </w:rPr>
          <w:delInstrText>85</w:delInstrText>
        </w:r>
      </w:del>
      <w:r w:rsidR="00BB2289">
        <w:rPr>
          <w:noProof/>
        </w:rPr>
        <w:fldChar w:fldCharType="end"/>
      </w:r>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9" o:title=""/>
          </v:shape>
          <o:OLEObject Type="Embed" ProgID="Equation.DSMT4" ShapeID="_x0000_i2754" DrawAspect="Content" ObjectID="_1493632872" r:id="rId34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61" w:author="rawlins" w:date="2015-05-19T17:23:00Z">
        <w:r w:rsidR="00D3178E">
          <w:rPr>
            <w:noProof/>
          </w:rPr>
          <w:instrText>91</w:instrText>
        </w:r>
      </w:ins>
      <w:del w:id="2862" w:author="rawlins" w:date="2015-05-19T17:12:00Z">
        <w:r w:rsidR="001A2D84" w:rsidDel="00A671D9">
          <w:rPr>
            <w:noProof/>
          </w:rPr>
          <w:delInstrText>86</w:delInstrText>
        </w:r>
      </w:del>
      <w:r w:rsidR="00BB2289">
        <w:rPr>
          <w:noProof/>
        </w:rPr>
        <w:fldChar w:fldCharType="end"/>
      </w:r>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81" o:title=""/>
          </v:shape>
          <o:OLEObject Type="Embed" ProgID="Equation.DSMT4" ShapeID="_x0000_i2755" DrawAspect="Content" ObjectID="_1493632873" r:id="rId34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63" w:author="rawlins" w:date="2015-05-19T17:23:00Z">
        <w:r w:rsidR="00D3178E">
          <w:rPr>
            <w:noProof/>
          </w:rPr>
          <w:instrText>92</w:instrText>
        </w:r>
      </w:ins>
      <w:del w:id="2864" w:author="rawlins" w:date="2015-05-19T17:12:00Z">
        <w:r w:rsidR="001A2D84" w:rsidDel="00A671D9">
          <w:rPr>
            <w:noProof/>
          </w:rPr>
          <w:delInstrText>87</w:delInstrText>
        </w:r>
      </w:del>
      <w:r w:rsidR="00BB2289">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865" w:name="_Toc289032641"/>
      <w:r>
        <w:t>Biphasic-Solute Contact</w:t>
      </w:r>
      <w:bookmarkEnd w:id="2865"/>
    </w:p>
    <w:p w14:paraId="01BD12CD" w14:textId="77777777" w:rsidR="006F687B" w:rsidRPr="006F687B" w:rsidRDefault="006F687B" w:rsidP="00CD6991">
      <w:pPr>
        <w:pStyle w:val="Heading3"/>
      </w:pPr>
      <w:bookmarkStart w:id="2866" w:name="_Toc289032642"/>
      <w:r>
        <w:t>Contact Integral</w:t>
      </w:r>
      <w:bookmarkEnd w:id="2866"/>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83" o:title=""/>
          </v:shape>
          <o:OLEObject Type="Embed" ProgID="Equation.DSMT4" ShapeID="_x0000_i2756" DrawAspect="Content" ObjectID="_1493632874" r:id="rId3484"/>
        </w:object>
      </w:r>
      <w:r>
        <w:t xml:space="preserve"> and </w:t>
      </w:r>
      <w:r w:rsidR="00905817" w:rsidRPr="00905817">
        <w:rPr>
          <w:position w:val="-10"/>
        </w:rPr>
        <w:object w:dxaOrig="380" w:dyaOrig="380" w14:anchorId="3914F7D8">
          <v:shape id="_x0000_i2757" type="#_x0000_t75" style="width:19pt;height:19pt" o:ole="">
            <v:imagedata r:id="rId3485" o:title=""/>
          </v:shape>
          <o:OLEObject Type="Embed" ProgID="Equation.DSMT4" ShapeID="_x0000_i2757" DrawAspect="Content" ObjectID="_1493632875" r:id="rId3486"/>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7" o:title=""/>
          </v:shape>
          <o:OLEObject Type="Embed" ProgID="Equation.DSMT4" ShapeID="_x0000_i2758" DrawAspect="Content" ObjectID="_1493632876" r:id="rId3488"/>
        </w:object>
      </w:r>
      <w:r>
        <w:t xml:space="preserve">, solvent fluxes </w:t>
      </w:r>
      <w:r w:rsidR="00905817" w:rsidRPr="00905817">
        <w:rPr>
          <w:position w:val="-12"/>
        </w:rPr>
        <w:object w:dxaOrig="380" w:dyaOrig="400" w14:anchorId="2300FAE4">
          <v:shape id="_x0000_i2759" type="#_x0000_t75" style="width:19pt;height:19.7pt" o:ole="">
            <v:imagedata r:id="rId3489" o:title=""/>
          </v:shape>
          <o:OLEObject Type="Embed" ProgID="Equation.DSMT4" ShapeID="_x0000_i2759" DrawAspect="Content" ObjectID="_1493632877" r:id="rId3490"/>
        </w:object>
      </w:r>
      <w:r>
        <w:t xml:space="preserve"> and solute fluxes </w:t>
      </w:r>
      <w:r w:rsidR="00905817" w:rsidRPr="00905817">
        <w:rPr>
          <w:position w:val="-12"/>
        </w:rPr>
        <w:object w:dxaOrig="360" w:dyaOrig="400" w14:anchorId="50CCB3ED">
          <v:shape id="_x0000_i2760" type="#_x0000_t75" style="width:19pt;height:19.7pt" o:ole="">
            <v:imagedata r:id="rId3491" o:title=""/>
          </v:shape>
          <o:OLEObject Type="Embed" ProgID="Equation.DSMT4" ShapeID="_x0000_i2760" DrawAspect="Content" ObjectID="_1493632878" r:id="rId3492"/>
        </w:object>
      </w:r>
      <w:r>
        <w:t xml:space="preserve"> (</w:t>
      </w:r>
      <w:r w:rsidR="00905817" w:rsidRPr="00905817">
        <w:rPr>
          <w:position w:val="-10"/>
        </w:rPr>
        <w:object w:dxaOrig="660" w:dyaOrig="320" w14:anchorId="56AA9DEA">
          <v:shape id="_x0000_i2761" type="#_x0000_t75" style="width:32.6pt;height:15.6pt" o:ole="">
            <v:imagedata r:id="rId3493" o:title=""/>
          </v:shape>
          <o:OLEObject Type="Embed" ProgID="Equation.DSMT4" ShapeID="_x0000_i2761" DrawAspect="Content" ObjectID="_1493632879" r:id="rId3494"/>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95" o:title=""/>
          </v:shape>
          <o:OLEObject Type="Embed" ProgID="Equation.DSMT4" ShapeID="_x0000_i2762" DrawAspect="Content" ObjectID="_1493632880" r:id="rId34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67" w:author="rawlins" w:date="2015-05-19T17:23:00Z">
        <w:r w:rsidR="00D3178E">
          <w:rPr>
            <w:noProof/>
          </w:rPr>
          <w:instrText>93</w:instrText>
        </w:r>
      </w:ins>
      <w:del w:id="2868" w:author="rawlins" w:date="2015-05-19T17:12:00Z">
        <w:r w:rsidR="001A2D84" w:rsidDel="00A671D9">
          <w:rPr>
            <w:noProof/>
          </w:rPr>
          <w:delInstrText>88</w:delInstrText>
        </w:r>
      </w:del>
      <w:r w:rsidR="00BB2289">
        <w:rPr>
          <w:noProof/>
        </w:rPr>
        <w:fldChar w:fldCharType="end"/>
      </w:r>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7" o:title=""/>
          </v:shape>
          <o:OLEObject Type="Embed" ProgID="Equation.DSMT4" ShapeID="_x0000_i2763" DrawAspect="Content" ObjectID="_1493632881" r:id="rId3498"/>
        </w:object>
      </w:r>
      <w:r>
        <w:t xml:space="preserve">.  To evaluate and linearize </w:t>
      </w:r>
      <w:r w:rsidR="00905817" w:rsidRPr="00905817">
        <w:rPr>
          <w:position w:val="-12"/>
        </w:rPr>
        <w:object w:dxaOrig="440" w:dyaOrig="360" w14:anchorId="13969293">
          <v:shape id="_x0000_i2764" type="#_x0000_t75" style="width:21.75pt;height:19pt" o:ole="">
            <v:imagedata r:id="rId3499" o:title=""/>
          </v:shape>
          <o:OLEObject Type="Embed" ProgID="Equation.DSMT4" ShapeID="_x0000_i2764" DrawAspect="Content" ObjectID="_1493632882" r:id="rId3500"/>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501" o:title=""/>
          </v:shape>
          <o:OLEObject Type="Embed" ProgID="Equation.DSMT4" ShapeID="_x0000_i2765" DrawAspect="Content" ObjectID="_1493632883" r:id="rId3502"/>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69" w:author="rawlins" w:date="2015-05-19T17:23:00Z">
        <w:r w:rsidR="00D3178E">
          <w:rPr>
            <w:noProof/>
          </w:rPr>
          <w:instrText>94</w:instrText>
        </w:r>
      </w:ins>
      <w:del w:id="2870" w:author="rawlins" w:date="2015-05-19T17:12:00Z">
        <w:r w:rsidR="001A2D84" w:rsidDel="00A671D9">
          <w:rPr>
            <w:noProof/>
          </w:rPr>
          <w:delInstrText>89</w:delInstrText>
        </w:r>
      </w:del>
      <w:r w:rsidR="00BB2289">
        <w:rPr>
          <w:noProof/>
        </w:rPr>
        <w:fldChar w:fldCharType="end"/>
      </w:r>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503" o:title=""/>
          </v:shape>
          <o:OLEObject Type="Embed" ProgID="Equation.DSMT4" ShapeID="_x0000_i2766" DrawAspect="Content" ObjectID="_1493632884" r:id="rId3504"/>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505" o:title=""/>
          </v:shape>
          <o:OLEObject Type="Embed" ProgID="Equation.DSMT4" ShapeID="_x0000_i2767" DrawAspect="Content" ObjectID="_1493632885" r:id="rId3506"/>
        </w:object>
      </w:r>
      <w:r>
        <w:t xml:space="preserve">, and </w:t>
      </w:r>
      <w:r w:rsidR="00905817" w:rsidRPr="00905817">
        <w:rPr>
          <w:position w:val="-16"/>
        </w:rPr>
        <w:object w:dxaOrig="340" w:dyaOrig="420" w14:anchorId="78C2D071">
          <v:shape id="_x0000_i2768" type="#_x0000_t75" style="width:17pt;height:20.4pt" o:ole="">
            <v:imagedata r:id="rId3507" o:title=""/>
          </v:shape>
          <o:OLEObject Type="Embed" ProgID="Equation.DSMT4" ShapeID="_x0000_i2768" DrawAspect="Content" ObjectID="_1493632886" r:id="rId3508"/>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9" o:title=""/>
          </v:shape>
          <o:OLEObject Type="Embed" ProgID="Equation.DSMT4" ShapeID="_x0000_i2769" DrawAspect="Content" ObjectID="_1493632887" r:id="rId35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71" w:author="rawlins" w:date="2015-05-19T17:23:00Z">
        <w:r w:rsidR="00D3178E">
          <w:rPr>
            <w:noProof/>
          </w:rPr>
          <w:instrText>95</w:instrText>
        </w:r>
      </w:ins>
      <w:del w:id="2872" w:author="rawlins" w:date="2015-05-19T17:12:00Z">
        <w:r w:rsidR="001A2D84" w:rsidDel="00A671D9">
          <w:rPr>
            <w:noProof/>
          </w:rPr>
          <w:delInstrText>90</w:delInstrText>
        </w:r>
      </w:del>
      <w:r w:rsidR="00BB2289">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11" o:title=""/>
          </v:shape>
          <o:OLEObject Type="Embed" ProgID="Equation.DSMT4" ShapeID="_x0000_i2770" DrawAspect="Content" ObjectID="_1493632888" r:id="rId35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73" w:author="rawlins" w:date="2015-05-19T17:23:00Z">
        <w:r w:rsidR="00D3178E">
          <w:rPr>
            <w:noProof/>
          </w:rPr>
          <w:instrText>96</w:instrText>
        </w:r>
      </w:ins>
      <w:del w:id="2874" w:author="rawlins" w:date="2015-05-19T17:12:00Z">
        <w:r w:rsidR="001A2D84" w:rsidDel="00A671D9">
          <w:rPr>
            <w:noProof/>
          </w:rPr>
          <w:delInstrText>91</w:delInstrText>
        </w:r>
      </w:del>
      <w:r w:rsidR="00BB2289">
        <w:rPr>
          <w:noProof/>
        </w:rPr>
        <w:fldChar w:fldCharType="end"/>
      </w:r>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13" o:title=""/>
          </v:shape>
          <o:OLEObject Type="Embed" ProgID="Equation.DSMT4" ShapeID="_x0000_i2771" DrawAspect="Content" ObjectID="_1493632889" r:id="rId3514"/>
        </w:object>
      </w:r>
      <w:r w:rsidRPr="007E76EC">
        <w:t xml:space="preserve"> of </w:t>
      </w:r>
      <w:r w:rsidR="00905817" w:rsidRPr="00905817">
        <w:rPr>
          <w:position w:val="-12"/>
        </w:rPr>
        <w:object w:dxaOrig="440" w:dyaOrig="360" w14:anchorId="56E8BB84">
          <v:shape id="_x0000_i2772" type="#_x0000_t75" style="width:21.75pt;height:19pt" o:ole="">
            <v:imagedata r:id="rId3515" o:title=""/>
          </v:shape>
          <o:OLEObject Type="Embed" ProgID="Equation.DSMT4" ShapeID="_x0000_i2772" DrawAspect="Content" ObjectID="_1493632890" r:id="rId3516"/>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7" o:title=""/>
          </v:shape>
          <o:OLEObject Type="Embed" ProgID="Equation.DSMT4" ShapeID="_x0000_i2773" DrawAspect="Content" ObjectID="_1493632891" r:id="rId3518"/>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75" w:author="rawlins" w:date="2015-05-19T17:23:00Z">
        <w:r w:rsidR="00D3178E">
          <w:rPr>
            <w:noProof/>
          </w:rPr>
          <w:instrText>97</w:instrText>
        </w:r>
      </w:ins>
      <w:del w:id="2876" w:author="rawlins" w:date="2015-05-19T17:12:00Z">
        <w:r w:rsidR="001A2D84" w:rsidDel="00A671D9">
          <w:rPr>
            <w:noProof/>
          </w:rPr>
          <w:delInstrText>92</w:delInstrText>
        </w:r>
      </w:del>
      <w:r w:rsidR="00BB2289">
        <w:rPr>
          <w:noProof/>
        </w:rPr>
        <w:fldChar w:fldCharType="end"/>
      </w:r>
      <w:r>
        <w:instrText>)</w:instrText>
      </w:r>
      <w:r>
        <w:fldChar w:fldCharType="end"/>
      </w:r>
    </w:p>
    <w:p w14:paraId="612ACABE" w14:textId="77777777" w:rsidR="003B43EE" w:rsidRDefault="00CD6991" w:rsidP="00CD6991">
      <w:pPr>
        <w:pStyle w:val="Heading3"/>
      </w:pPr>
      <w:bookmarkStart w:id="2877" w:name="_Toc289032643"/>
      <w:r>
        <w:t>Gap Function</w:t>
      </w:r>
      <w:bookmarkEnd w:id="2877"/>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9" o:title=""/>
          </v:shape>
          <o:OLEObject Type="Embed" ProgID="Equation.DSMT4" ShapeID="_x0000_i2774" DrawAspect="Content" ObjectID="_1493632892" r:id="rId3520"/>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21" o:title=""/>
          </v:shape>
          <o:OLEObject Type="Embed" ProgID="Equation.DSMT4" ShapeID="_x0000_i2775" DrawAspect="Content" ObjectID="_1493632893" r:id="rId3522"/>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78" w:author="rawlins" w:date="2015-05-19T17:23:00Z">
        <w:r w:rsidR="00D3178E">
          <w:rPr>
            <w:noProof/>
          </w:rPr>
          <w:instrText>98</w:instrText>
        </w:r>
      </w:ins>
      <w:del w:id="2879" w:author="rawlins" w:date="2015-05-19T17:12:00Z">
        <w:r w:rsidR="001A2D84" w:rsidDel="00A671D9">
          <w:rPr>
            <w:noProof/>
          </w:rPr>
          <w:delInstrText>93</w:delInstrText>
        </w:r>
      </w:del>
      <w:r w:rsidR="00BB2289">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23" o:title=""/>
          </v:shape>
          <o:OLEObject Type="Embed" ProgID="Equation.DSMT4" ShapeID="_x0000_i2776" DrawAspect="Content" ObjectID="_1493632894" r:id="rId35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80" w:author="rawlins" w:date="2015-05-19T17:23:00Z">
        <w:r w:rsidR="00D3178E">
          <w:rPr>
            <w:noProof/>
          </w:rPr>
          <w:instrText>99</w:instrText>
        </w:r>
      </w:ins>
      <w:del w:id="2881" w:author="rawlins" w:date="2015-05-19T17:12:00Z">
        <w:r w:rsidR="001A2D84" w:rsidDel="00A671D9">
          <w:rPr>
            <w:noProof/>
          </w:rPr>
          <w:delInstrText>94</w:delInstrText>
        </w:r>
      </w:del>
      <w:r w:rsidR="00BB2289">
        <w:rPr>
          <w:noProof/>
        </w:rPr>
        <w:fldChar w:fldCharType="end"/>
      </w:r>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25" o:title=""/>
          </v:shape>
          <o:OLEObject Type="Embed" ProgID="Equation.DSMT4" ShapeID="_x0000_i2777" DrawAspect="Content" ObjectID="_1493632895" r:id="rId35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82" w:author="rawlins" w:date="2015-05-19T17:23:00Z">
        <w:r w:rsidR="00D3178E">
          <w:rPr>
            <w:noProof/>
          </w:rPr>
          <w:instrText>100</w:instrText>
        </w:r>
      </w:ins>
      <w:del w:id="2883" w:author="rawlins" w:date="2015-05-19T17:12:00Z">
        <w:r w:rsidR="001A2D84" w:rsidDel="00A671D9">
          <w:rPr>
            <w:noProof/>
          </w:rPr>
          <w:delInstrText>95</w:delInstrText>
        </w:r>
      </w:del>
      <w:r w:rsidR="00BB2289">
        <w:rPr>
          <w:noProof/>
        </w:rPr>
        <w:fldChar w:fldCharType="end"/>
      </w:r>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7" o:title=""/>
          </v:shape>
          <o:OLEObject Type="Embed" ProgID="Equation.DSMT4" ShapeID="_x0000_i2778" DrawAspect="Content" ObjectID="_1493632896" r:id="rId3528"/>
        </w:object>
      </w:r>
      <w:r>
        <w:t xml:space="preserve"> and </w:t>
      </w:r>
      <w:r w:rsidR="00905817" w:rsidRPr="00905817">
        <w:rPr>
          <w:position w:val="-14"/>
        </w:rPr>
        <w:object w:dxaOrig="1380" w:dyaOrig="420" w14:anchorId="794CED18">
          <v:shape id="_x0000_i2779" type="#_x0000_t75" style="width:69.3pt;height:20.4pt" o:ole="">
            <v:imagedata r:id="rId3529" o:title=""/>
          </v:shape>
          <o:OLEObject Type="Embed" ProgID="Equation.DSMT4" ShapeID="_x0000_i2779" DrawAspect="Content" ObjectID="_1493632897" r:id="rId3530"/>
        </w:object>
      </w:r>
      <w:r>
        <w:t>.</w:t>
      </w:r>
    </w:p>
    <w:p w14:paraId="69287064" w14:textId="77777777" w:rsidR="00120603" w:rsidRDefault="00CD6991" w:rsidP="00CD6991">
      <w:pPr>
        <w:pStyle w:val="Heading3"/>
      </w:pPr>
      <w:bookmarkStart w:id="2884" w:name="_Toc289032644"/>
      <w:r>
        <w:t>Penalty Method</w:t>
      </w:r>
      <w:bookmarkEnd w:id="2884"/>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31" o:title=""/>
          </v:shape>
          <o:OLEObject Type="Embed" ProgID="Equation.DSMT4" ShapeID="_x0000_i2780" DrawAspect="Content" ObjectID="_1493632898" r:id="rId35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85" w:author="rawlins" w:date="2015-05-19T17:23:00Z">
        <w:r w:rsidR="00D3178E">
          <w:rPr>
            <w:noProof/>
          </w:rPr>
          <w:instrText>101</w:instrText>
        </w:r>
      </w:ins>
      <w:del w:id="2886" w:author="rawlins" w:date="2015-05-19T17:12:00Z">
        <w:r w:rsidR="001A2D84" w:rsidDel="00A671D9">
          <w:rPr>
            <w:noProof/>
          </w:rPr>
          <w:delInstrText>96</w:delInstrText>
        </w:r>
      </w:del>
      <w:r w:rsidR="00BB2289">
        <w:rPr>
          <w:noProof/>
        </w:rPr>
        <w:fldChar w:fldCharType="end"/>
      </w:r>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33" o:title=""/>
          </v:shape>
          <o:OLEObject Type="Embed" ProgID="Equation.DSMT4" ShapeID="_x0000_i2781" DrawAspect="Content" ObjectID="_1493632899" r:id="rId3534"/>
        </w:object>
      </w:r>
      <w:r>
        <w:t xml:space="preserve"> is a penalty factor associated with </w:t>
      </w:r>
      <w:r w:rsidR="00905817" w:rsidRPr="00905817">
        <w:rPr>
          <w:position w:val="-12"/>
        </w:rPr>
        <w:object w:dxaOrig="220" w:dyaOrig="360" w14:anchorId="56AE5EB7">
          <v:shape id="_x0000_i2782" type="#_x0000_t75" style="width:10.85pt;height:19pt" o:ole="">
            <v:imagedata r:id="rId3535" o:title=""/>
          </v:shape>
          <o:OLEObject Type="Embed" ProgID="Equation.DSMT4" ShapeID="_x0000_i2782" DrawAspect="Content" ObjectID="_1493632900" r:id="rId3536"/>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7" o:title=""/>
          </v:shape>
          <o:OLEObject Type="Embed" ProgID="Equation.DSMT4" ShapeID="_x0000_i2783" DrawAspect="Content" ObjectID="_1493632901" r:id="rId35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87" w:author="rawlins" w:date="2015-05-19T17:23:00Z">
        <w:r w:rsidR="00D3178E">
          <w:rPr>
            <w:noProof/>
          </w:rPr>
          <w:instrText>102</w:instrText>
        </w:r>
      </w:ins>
      <w:del w:id="2888" w:author="rawlins" w:date="2015-05-19T17:12:00Z">
        <w:r w:rsidR="001A2D84" w:rsidDel="00A671D9">
          <w:rPr>
            <w:noProof/>
          </w:rPr>
          <w:delInstrText>97</w:delInstrText>
        </w:r>
      </w:del>
      <w:r w:rsidR="00BB2289">
        <w:rPr>
          <w:noProof/>
        </w:rPr>
        <w:fldChar w:fldCharType="end"/>
      </w:r>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9" o:title=""/>
          </v:shape>
          <o:OLEObject Type="Embed" ProgID="Equation.DSMT4" ShapeID="_x0000_i2784" DrawAspect="Content" ObjectID="_1493632902" r:id="rId35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89" w:author="rawlins" w:date="2015-05-19T17:23:00Z">
        <w:r w:rsidR="00D3178E">
          <w:rPr>
            <w:noProof/>
          </w:rPr>
          <w:instrText>103</w:instrText>
        </w:r>
      </w:ins>
      <w:del w:id="2890" w:author="rawlins" w:date="2015-05-19T17:12:00Z">
        <w:r w:rsidR="001A2D84" w:rsidDel="00A671D9">
          <w:rPr>
            <w:noProof/>
          </w:rPr>
          <w:delInstrText>98</w:delInstrText>
        </w:r>
      </w:del>
      <w:r w:rsidR="00BB2289">
        <w:rPr>
          <w:noProof/>
        </w:rPr>
        <w:fldChar w:fldCharType="end"/>
      </w:r>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41" o:title=""/>
          </v:shape>
          <o:OLEObject Type="Embed" ProgID="Equation.DSMT4" ShapeID="_x0000_i2785" DrawAspect="Content" ObjectID="_1493632903" r:id="rId3542"/>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43" o:title=""/>
          </v:shape>
          <o:OLEObject Type="Embed" ProgID="Equation.DSMT4" ShapeID="_x0000_i2786" DrawAspect="Content" ObjectID="_1493632904" r:id="rId3544"/>
        </w:object>
      </w:r>
      <w:r>
        <w:t xml:space="preserve"> are penalty factors associated with </w:t>
      </w:r>
      <w:r w:rsidR="00905817" w:rsidRPr="00905817">
        <w:rPr>
          <w:position w:val="-12"/>
        </w:rPr>
        <w:object w:dxaOrig="300" w:dyaOrig="360" w14:anchorId="3E5B2A35">
          <v:shape id="_x0000_i2787" type="#_x0000_t75" style="width:14.95pt;height:19pt" o:ole="">
            <v:imagedata r:id="rId3545" o:title=""/>
          </v:shape>
          <o:OLEObject Type="Embed" ProgID="Equation.DSMT4" ShapeID="_x0000_i2787" DrawAspect="Content" ObjectID="_1493632905" r:id="rId3546"/>
        </w:object>
      </w:r>
      <w:r>
        <w:t xml:space="preserve"> and </w:t>
      </w:r>
      <w:r w:rsidR="00905817" w:rsidRPr="00905817">
        <w:rPr>
          <w:position w:val="-12"/>
        </w:rPr>
        <w:object w:dxaOrig="260" w:dyaOrig="360" w14:anchorId="283391C1">
          <v:shape id="_x0000_i2788" type="#_x0000_t75" style="width:12.9pt;height:19pt" o:ole="">
            <v:imagedata r:id="rId3547" o:title=""/>
          </v:shape>
          <o:OLEObject Type="Embed" ProgID="Equation.DSMT4" ShapeID="_x0000_i2788" DrawAspect="Content" ObjectID="_1493632906" r:id="rId3548"/>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9" o:title=""/>
          </v:shape>
          <o:OLEObject Type="Embed" ProgID="Equation.DSMT4" ShapeID="_x0000_i2789" DrawAspect="Content" ObjectID="_1493632907"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91" w:author="rawlins" w:date="2015-05-19T17:23:00Z">
        <w:r w:rsidR="00D3178E">
          <w:rPr>
            <w:noProof/>
          </w:rPr>
          <w:instrText>104</w:instrText>
        </w:r>
      </w:ins>
      <w:del w:id="2892" w:author="rawlins" w:date="2015-05-19T17:12:00Z">
        <w:r w:rsidR="001A2D84" w:rsidDel="00A671D9">
          <w:rPr>
            <w:noProof/>
          </w:rPr>
          <w:delInstrText>99</w:delInstrText>
        </w:r>
      </w:del>
      <w:r w:rsidR="00BB2289">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51" o:title=""/>
          </v:shape>
          <o:OLEObject Type="Embed" ProgID="Equation.DSMT4" ShapeID="_x0000_i2790" DrawAspect="Content" ObjectID="_1493632908" r:id="rId3552"/>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53" o:title=""/>
          </v:shape>
          <o:OLEObject Type="Embed" ProgID="Equation.DSMT4" ShapeID="_x0000_i2791" DrawAspect="Content" ObjectID="_1493632909" r:id="rId3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93" w:author="rawlins" w:date="2015-05-19T17:23:00Z">
        <w:r w:rsidR="00D3178E">
          <w:rPr>
            <w:noProof/>
          </w:rPr>
          <w:instrText>105</w:instrText>
        </w:r>
      </w:ins>
      <w:del w:id="2894" w:author="rawlins" w:date="2015-05-19T17:12:00Z">
        <w:r w:rsidR="001A2D84" w:rsidDel="00A671D9">
          <w:rPr>
            <w:noProof/>
          </w:rPr>
          <w:delInstrText>100</w:delInstrText>
        </w:r>
      </w:del>
      <w:r w:rsidR="00BB2289">
        <w:rPr>
          <w:noProof/>
        </w:rPr>
        <w:fldChar w:fldCharType="end"/>
      </w:r>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55" o:title=""/>
          </v:shape>
          <o:OLEObject Type="Embed" ProgID="Equation.DSMT4" ShapeID="_x0000_i2792" DrawAspect="Content" ObjectID="_1493632910" r:id="rId3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w:instrText>
      </w:r>
      <w:r w:rsidR="00BB2289">
        <w:instrText xml:space="preserve">Arabic \* MERGEFORMAT </w:instrText>
      </w:r>
      <w:r w:rsidR="00BB2289">
        <w:fldChar w:fldCharType="separate"/>
      </w:r>
      <w:ins w:id="2895" w:author="rawlins" w:date="2015-05-19T17:23:00Z">
        <w:r w:rsidR="00D3178E">
          <w:rPr>
            <w:noProof/>
          </w:rPr>
          <w:instrText>106</w:instrText>
        </w:r>
      </w:ins>
      <w:del w:id="2896" w:author="rawlins" w:date="2015-05-19T17:12:00Z">
        <w:r w:rsidR="001A2D84" w:rsidDel="00A671D9">
          <w:rPr>
            <w:noProof/>
          </w:rPr>
          <w:delInstrText>101</w:delInstrText>
        </w:r>
      </w:del>
      <w:r w:rsidR="00BB2289">
        <w:rPr>
          <w:noProof/>
        </w:rPr>
        <w:fldChar w:fldCharType="end"/>
      </w:r>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7" o:title=""/>
          </v:shape>
          <o:OLEObject Type="Embed" ProgID="Equation.DSMT4" ShapeID="_x0000_i2793" DrawAspect="Content" ObjectID="_1493632911"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897" w:author="rawlins" w:date="2015-05-19T17:23:00Z">
        <w:r w:rsidR="00D3178E">
          <w:rPr>
            <w:noProof/>
          </w:rPr>
          <w:instrText>107</w:instrText>
        </w:r>
      </w:ins>
      <w:del w:id="2898" w:author="rawlins" w:date="2015-05-19T17:12:00Z">
        <w:r w:rsidR="001A2D84" w:rsidDel="00A671D9">
          <w:rPr>
            <w:noProof/>
          </w:rPr>
          <w:delInstrText>102</w:delInstrText>
        </w:r>
      </w:del>
      <w:r w:rsidR="00BB2289">
        <w:rPr>
          <w:noProof/>
        </w:rPr>
        <w:fldChar w:fldCharType="end"/>
      </w:r>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9" o:title=""/>
          </v:shape>
          <o:OLEObject Type="Embed" ProgID="Equation.DSMT4" ShapeID="_x0000_i2794" DrawAspect="Content" ObjectID="_1493632912" r:id="rId3560"/>
        </w:object>
      </w:r>
      <w:r>
        <w:t>.</w:t>
      </w:r>
    </w:p>
    <w:p w14:paraId="3B397BAF" w14:textId="77777777" w:rsidR="0054008E" w:rsidRDefault="0054008E" w:rsidP="0054008E">
      <w:pPr>
        <w:pStyle w:val="Heading3"/>
      </w:pPr>
      <w:bookmarkStart w:id="2899" w:name="_Toc289032645"/>
      <w:r>
        <w:t>Discretization</w:t>
      </w:r>
      <w:bookmarkEnd w:id="2899"/>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61" o:title=""/>
          </v:shape>
          <o:OLEObject Type="Embed" ProgID="Equation.DSMT4" ShapeID="_x0000_i2795" DrawAspect="Content" ObjectID="_1493632913" r:id="rId3562"/>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00" w:author="rawlins" w:date="2015-05-19T17:23:00Z">
        <w:r w:rsidR="00D3178E">
          <w:rPr>
            <w:noProof/>
          </w:rPr>
          <w:instrText>108</w:instrText>
        </w:r>
      </w:ins>
      <w:del w:id="2901" w:author="rawlins" w:date="2015-05-19T17:12:00Z">
        <w:r w:rsidR="001A2D84" w:rsidDel="00A671D9">
          <w:rPr>
            <w:noProof/>
          </w:rPr>
          <w:delInstrText>103</w:delInstrText>
        </w:r>
      </w:del>
      <w:r w:rsidR="00BB2289">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63" o:title=""/>
          </v:shape>
          <o:OLEObject Type="Embed" ProgID="Equation.DSMT4" ShapeID="_x0000_i2796" DrawAspect="Content" ObjectID="_1493632914"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02" w:author="rawlins" w:date="2015-05-19T17:23:00Z">
        <w:r w:rsidR="00D3178E">
          <w:rPr>
            <w:noProof/>
          </w:rPr>
          <w:instrText>109</w:instrText>
        </w:r>
      </w:ins>
      <w:del w:id="2903" w:author="rawlins" w:date="2015-05-19T17:12:00Z">
        <w:r w:rsidR="001A2D84" w:rsidDel="00A671D9">
          <w:rPr>
            <w:noProof/>
          </w:rPr>
          <w:delInstrText>104</w:delInstrText>
        </w:r>
      </w:del>
      <w:r w:rsidR="00BB2289">
        <w:rPr>
          <w:noProof/>
        </w:rPr>
        <w:fldChar w:fldCharType="end"/>
      </w:r>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65" o:title=""/>
          </v:shape>
          <o:OLEObject Type="Embed" ProgID="Equation.DSMT4" ShapeID="_x0000_i2797" DrawAspect="Content" ObjectID="_1493632915"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04" w:author="rawlins" w:date="2015-05-19T17:23:00Z">
        <w:r w:rsidR="00D3178E">
          <w:rPr>
            <w:noProof/>
          </w:rPr>
          <w:instrText>110</w:instrText>
        </w:r>
      </w:ins>
      <w:del w:id="2905" w:author="rawlins" w:date="2015-05-19T17:12:00Z">
        <w:r w:rsidR="001A2D84" w:rsidDel="00A671D9">
          <w:rPr>
            <w:noProof/>
          </w:rPr>
          <w:delInstrText>105</w:delInstrText>
        </w:r>
      </w:del>
      <w:r w:rsidR="00BB2289">
        <w:rPr>
          <w:noProof/>
        </w:rPr>
        <w:fldChar w:fldCharType="end"/>
      </w:r>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7" o:title=""/>
          </v:shape>
          <o:OLEObject Type="Embed" ProgID="Equation.DSMT4" ShapeID="_x0000_i2798" DrawAspect="Content" ObjectID="_1493632916"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06" w:author="rawlins" w:date="2015-05-19T17:23:00Z">
        <w:r w:rsidR="00D3178E">
          <w:rPr>
            <w:noProof/>
          </w:rPr>
          <w:instrText>111</w:instrText>
        </w:r>
      </w:ins>
      <w:del w:id="2907" w:author="rawlins" w:date="2015-05-19T17:12:00Z">
        <w:r w:rsidR="001A2D84" w:rsidDel="00A671D9">
          <w:rPr>
            <w:noProof/>
          </w:rPr>
          <w:delInstrText>106</w:delInstrText>
        </w:r>
      </w:del>
      <w:r w:rsidR="00BB2289">
        <w:rPr>
          <w:noProof/>
        </w:rPr>
        <w:fldChar w:fldCharType="end"/>
      </w:r>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9" o:title=""/>
          </v:shape>
          <o:OLEObject Type="Embed" ProgID="Equation.DSMT4" ShapeID="_x0000_i2799" DrawAspect="Content" ObjectID="_1493632917"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08" w:author="rawlins" w:date="2015-05-19T17:23:00Z">
        <w:r w:rsidR="00D3178E">
          <w:rPr>
            <w:noProof/>
          </w:rPr>
          <w:instrText>112</w:instrText>
        </w:r>
      </w:ins>
      <w:del w:id="2909" w:author="rawlins" w:date="2015-05-19T17:12:00Z">
        <w:r w:rsidR="001A2D84" w:rsidDel="00A671D9">
          <w:rPr>
            <w:noProof/>
          </w:rPr>
          <w:delInstrText>107</w:delInstrText>
        </w:r>
      </w:del>
      <w:r w:rsidR="00BB2289">
        <w:rPr>
          <w:noProof/>
        </w:rPr>
        <w:fldChar w:fldCharType="end"/>
      </w:r>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71" o:title=""/>
          </v:shape>
          <o:OLEObject Type="Embed" ProgID="Equation.DSMT4" ShapeID="_x0000_i2800" DrawAspect="Content" ObjectID="_1493632918"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0" w:author="rawlins" w:date="2015-05-19T17:23:00Z">
        <w:r w:rsidR="00D3178E">
          <w:rPr>
            <w:noProof/>
          </w:rPr>
          <w:instrText>113</w:instrText>
        </w:r>
      </w:ins>
      <w:del w:id="2911" w:author="rawlins" w:date="2015-05-19T17:12:00Z">
        <w:r w:rsidR="001A2D84" w:rsidDel="00A671D9">
          <w:rPr>
            <w:noProof/>
          </w:rPr>
          <w:delInstrText>108</w:delInstrText>
        </w:r>
      </w:del>
      <w:r w:rsidR="00BB2289">
        <w:rPr>
          <w:noProof/>
        </w:rPr>
        <w:fldChar w:fldCharType="end"/>
      </w:r>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73" o:title=""/>
          </v:shape>
          <o:OLEObject Type="Embed" ProgID="Equation.DSMT4" ShapeID="_x0000_i2801" DrawAspect="Content" ObjectID="_1493632919"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2" w:author="rawlins" w:date="2015-05-19T17:23:00Z">
        <w:r w:rsidR="00D3178E">
          <w:rPr>
            <w:noProof/>
          </w:rPr>
          <w:instrText>114</w:instrText>
        </w:r>
      </w:ins>
      <w:del w:id="2913" w:author="rawlins" w:date="2015-05-19T17:12:00Z">
        <w:r w:rsidR="001A2D84" w:rsidDel="00A671D9">
          <w:rPr>
            <w:noProof/>
          </w:rPr>
          <w:delInstrText>109</w:delInstrText>
        </w:r>
      </w:del>
      <w:r w:rsidR="00BB2289">
        <w:rPr>
          <w:noProof/>
        </w:rPr>
        <w:fldChar w:fldCharType="end"/>
      </w:r>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75" o:title=""/>
          </v:shape>
          <o:OLEObject Type="Embed" ProgID="Equation.DSMT4" ShapeID="_x0000_i2802" DrawAspect="Content" ObjectID="_1493632920"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4" w:author="rawlins" w:date="2015-05-19T17:23:00Z">
        <w:r w:rsidR="00D3178E">
          <w:rPr>
            <w:noProof/>
          </w:rPr>
          <w:instrText>115</w:instrText>
        </w:r>
      </w:ins>
      <w:del w:id="2915" w:author="rawlins" w:date="2015-05-19T17:12:00Z">
        <w:r w:rsidR="001A2D84" w:rsidDel="00A671D9">
          <w:rPr>
            <w:noProof/>
          </w:rPr>
          <w:delInstrText>110</w:delInstrText>
        </w:r>
      </w:del>
      <w:r w:rsidR="00BB2289">
        <w:rPr>
          <w:noProof/>
        </w:rPr>
        <w:fldChar w:fldCharType="end"/>
      </w:r>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7" o:title=""/>
          </v:shape>
          <o:OLEObject Type="Embed" ProgID="Equation.DSMT4" ShapeID="_x0000_i2803" DrawAspect="Content" ObjectID="_1493632921" r:id="rId35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6" w:author="rawlins" w:date="2015-05-19T17:23:00Z">
        <w:r w:rsidR="00D3178E">
          <w:rPr>
            <w:noProof/>
          </w:rPr>
          <w:instrText>116</w:instrText>
        </w:r>
      </w:ins>
      <w:del w:id="2917" w:author="rawlins" w:date="2015-05-19T17:12:00Z">
        <w:r w:rsidR="001A2D84" w:rsidDel="00A671D9">
          <w:rPr>
            <w:noProof/>
          </w:rPr>
          <w:delInstrText>111</w:delInstrText>
        </w:r>
      </w:del>
      <w:r w:rsidR="00BB2289">
        <w:rPr>
          <w:noProof/>
        </w:rPr>
        <w:fldChar w:fldCharType="end"/>
      </w:r>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9" o:title=""/>
          </v:shape>
          <o:OLEObject Type="Embed" ProgID="Equation.DSMT4" ShapeID="_x0000_i2804" DrawAspect="Content" ObjectID="_1493632922" r:id="rId35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18" w:author="rawlins" w:date="2015-05-19T17:23:00Z">
        <w:r w:rsidR="00D3178E">
          <w:rPr>
            <w:noProof/>
          </w:rPr>
          <w:instrText>117</w:instrText>
        </w:r>
      </w:ins>
      <w:del w:id="2919" w:author="rawlins" w:date="2015-05-19T17:12:00Z">
        <w:r w:rsidR="001A2D84" w:rsidDel="00A671D9">
          <w:rPr>
            <w:noProof/>
          </w:rPr>
          <w:delInstrText>112</w:delInstrText>
        </w:r>
      </w:del>
      <w:r w:rsidR="00BB2289">
        <w:rPr>
          <w:noProof/>
        </w:rPr>
        <w:fldChar w:fldCharType="end"/>
      </w:r>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81" o:title=""/>
          </v:shape>
          <o:OLEObject Type="Embed" ProgID="Equation.DSMT4" ShapeID="_x0000_i2805" DrawAspect="Content" ObjectID="_1493632923" r:id="rId35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20" w:author="rawlins" w:date="2015-05-19T17:23:00Z">
        <w:r w:rsidR="00D3178E">
          <w:rPr>
            <w:noProof/>
          </w:rPr>
          <w:instrText>118</w:instrText>
        </w:r>
      </w:ins>
      <w:del w:id="2921" w:author="rawlins" w:date="2015-05-19T17:12:00Z">
        <w:r w:rsidR="001A2D84" w:rsidDel="00A671D9">
          <w:rPr>
            <w:noProof/>
          </w:rPr>
          <w:delInstrText>113</w:delInstrText>
        </w:r>
      </w:del>
      <w:r w:rsidR="00BB2289">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922" w:name="_Toc289032646"/>
      <w:r>
        <w:t>Tied Contact</w:t>
      </w:r>
      <w:bookmarkEnd w:id="2922"/>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923" w:name="_Toc289032647"/>
      <w:r>
        <w:t>Gap Function</w:t>
      </w:r>
      <w:bookmarkEnd w:id="2923"/>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83" o:title=""/>
          </v:shape>
          <o:OLEObject Type="Embed" ProgID="Equation.DSMT4" ShapeID="_x0000_i2806" DrawAspect="Content" ObjectID="_1493632924" r:id="rId358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24" w:author="rawlins" w:date="2015-05-19T17:23:00Z">
        <w:r w:rsidR="00D3178E">
          <w:rPr>
            <w:noProof/>
          </w:rPr>
          <w:instrText>119</w:instrText>
        </w:r>
      </w:ins>
      <w:del w:id="2925" w:author="rawlins" w:date="2015-05-19T17:12:00Z">
        <w:r w:rsidR="001A2D84" w:rsidDel="00A671D9">
          <w:rPr>
            <w:noProof/>
          </w:rPr>
          <w:delInstrText>114</w:delInstrText>
        </w:r>
      </w:del>
      <w:r w:rsidR="00BB2289">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85" o:title=""/>
          </v:shape>
          <o:OLEObject Type="Embed" ProgID="Equation.DSMT4" ShapeID="_x0000_i2807" DrawAspect="Content" ObjectID="_1493632925"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26" w:name="ZEqnNum428872"/>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27" w:author="rawlins" w:date="2015-05-19T17:23:00Z">
        <w:r w:rsidR="00D3178E">
          <w:rPr>
            <w:noProof/>
          </w:rPr>
          <w:instrText>120</w:instrText>
        </w:r>
      </w:ins>
      <w:del w:id="2928" w:author="rawlins" w:date="2015-05-19T17:12:00Z">
        <w:r w:rsidR="001A2D84" w:rsidDel="00A671D9">
          <w:rPr>
            <w:noProof/>
          </w:rPr>
          <w:delInstrText>115</w:delInstrText>
        </w:r>
      </w:del>
      <w:r w:rsidR="00BB2289">
        <w:rPr>
          <w:noProof/>
        </w:rPr>
        <w:fldChar w:fldCharType="end"/>
      </w:r>
      <w:r>
        <w:instrText>)</w:instrText>
      </w:r>
      <w:bookmarkEnd w:id="2926"/>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929" w:name="_Toc289032648"/>
      <w:r>
        <w:t>Tied Contact Integral</w:t>
      </w:r>
      <w:bookmarkEnd w:id="2929"/>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BB2289">
        <w:fldChar w:fldCharType="begin"/>
      </w:r>
      <w:r w:rsidR="00BB2289">
        <w:instrText xml:space="preserve"> REF ZEqnNum428872 \! \* MERGEFORMAT </w:instrText>
      </w:r>
      <w:r w:rsidR="00BB2289">
        <w:fldChar w:fldCharType="separate"/>
      </w:r>
      <w:ins w:id="2930" w:author="rawlins" w:date="2015-05-19T17:23:00Z">
        <w:r w:rsidR="00D3178E">
          <w:instrText>(6.120)</w:instrText>
        </w:r>
      </w:ins>
      <w:del w:id="2931" w:author="rawlins" w:date="2015-05-19T17:12:00Z">
        <w:r w:rsidR="001A2D84" w:rsidDel="00A671D9">
          <w:delInstrText>(6.115)</w:delInstrText>
        </w:r>
      </w:del>
      <w:r w:rsidR="00BB2289">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7" o:title=""/>
          </v:shape>
          <o:OLEObject Type="Embed" ProgID="Equation.DSMT4" ShapeID="_x0000_i2808" DrawAspect="Content" ObjectID="_1493632926" r:id="rId358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2" w:name="ZEqnNum634962"/>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33" w:author="rawlins" w:date="2015-05-19T17:23:00Z">
        <w:r w:rsidR="00D3178E">
          <w:rPr>
            <w:noProof/>
          </w:rPr>
          <w:instrText>121</w:instrText>
        </w:r>
      </w:ins>
      <w:del w:id="2934" w:author="rawlins" w:date="2015-05-19T17:12:00Z">
        <w:r w:rsidR="001A2D84" w:rsidDel="00A671D9">
          <w:rPr>
            <w:noProof/>
          </w:rPr>
          <w:delInstrText>116</w:delInstrText>
        </w:r>
      </w:del>
      <w:r w:rsidR="00BB2289">
        <w:rPr>
          <w:noProof/>
        </w:rPr>
        <w:fldChar w:fldCharType="end"/>
      </w:r>
      <w:r>
        <w:instrText>)</w:instrText>
      </w:r>
      <w:bookmarkEnd w:id="2932"/>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9" o:title=""/>
          </v:shape>
          <o:OLEObject Type="Embed" ProgID="Equation.DSMT4" ShapeID="_x0000_i2809" DrawAspect="Content" ObjectID="_1493632927" r:id="rId3590"/>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91" o:title=""/>
          </v:shape>
          <o:OLEObject Type="Embed" ProgID="Equation.DSMT4" ShapeID="_x0000_i2810" DrawAspect="Content" ObjectID="_1493632928"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35" w:author="rawlins" w:date="2015-05-19T17:23:00Z">
        <w:r w:rsidR="00D3178E">
          <w:rPr>
            <w:noProof/>
          </w:rPr>
          <w:instrText>122</w:instrText>
        </w:r>
      </w:ins>
      <w:del w:id="2936" w:author="rawlins" w:date="2015-05-19T17:12:00Z">
        <w:r w:rsidR="001A2D84" w:rsidDel="00A671D9">
          <w:rPr>
            <w:noProof/>
          </w:rPr>
          <w:delInstrText>117</w:delInstrText>
        </w:r>
      </w:del>
      <w:r w:rsidR="00BB2289">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93" o:title=""/>
          </v:shape>
          <o:OLEObject Type="Embed" ProgID="Equation.DSMT4" ShapeID="_x0000_i2811" DrawAspect="Content" ObjectID="_1493632929" r:id="rId3594"/>
        </w:object>
      </w:r>
      <w:r>
        <w:t xml:space="preserve">is the Lagrangian multiplier and </w:t>
      </w:r>
      <w:r w:rsidR="00905817" w:rsidRPr="00905817">
        <w:rPr>
          <w:position w:val="-6"/>
        </w:rPr>
        <w:object w:dxaOrig="200" w:dyaOrig="220" w14:anchorId="2F29B95B">
          <v:shape id="_x0000_i2812" type="#_x0000_t75" style="width:10.2pt;height:10.85pt" o:ole="">
            <v:imagedata r:id="rId3595" o:title=""/>
          </v:shape>
          <o:OLEObject Type="Embed" ProgID="Equation.DSMT4" ShapeID="_x0000_i2812" DrawAspect="Content" ObjectID="_1493632930" r:id="rId3596"/>
        </w:object>
      </w:r>
      <w:r>
        <w:t>is a penalty factor.</w:t>
      </w:r>
    </w:p>
    <w:p w14:paraId="10EFE885" w14:textId="77777777" w:rsidR="008C7882" w:rsidRDefault="008C7882" w:rsidP="008C7882"/>
    <w:p w14:paraId="5EB7FE2C" w14:textId="77777777" w:rsidR="008C7882" w:rsidRDefault="008C7882" w:rsidP="008C7882">
      <w:pPr>
        <w:pStyle w:val="Heading3"/>
      </w:pPr>
      <w:bookmarkStart w:id="2937" w:name="_Toc289032649"/>
      <w:r>
        <w:t>Linearization of the Contact Integral</w:t>
      </w:r>
      <w:bookmarkEnd w:id="2937"/>
    </w:p>
    <w:p w14:paraId="539EBF3E" w14:textId="77777777" w:rsidR="008C7882" w:rsidRDefault="008C7882" w:rsidP="008C7882">
      <w:r>
        <w:t xml:space="preserve">Since equation </w:t>
      </w:r>
      <w:r>
        <w:fldChar w:fldCharType="begin"/>
      </w:r>
      <w:r>
        <w:instrText xml:space="preserve"> GOTOBUTTON ZEqnNum634962  \* MERGEFORMAT </w:instrText>
      </w:r>
      <w:r w:rsidR="00BB2289">
        <w:fldChar w:fldCharType="begin"/>
      </w:r>
      <w:r w:rsidR="00BB2289">
        <w:instrText xml:space="preserve"> REF ZEqnNum634962 \! \* MERGEFORMAT </w:instrText>
      </w:r>
      <w:r w:rsidR="00BB2289">
        <w:fldChar w:fldCharType="separate"/>
      </w:r>
      <w:ins w:id="2938" w:author="rawlins" w:date="2015-05-19T17:23:00Z">
        <w:r w:rsidR="00D3178E">
          <w:instrText>(6.121)</w:instrText>
        </w:r>
      </w:ins>
      <w:del w:id="2939" w:author="rawlins" w:date="2015-05-19T17:12:00Z">
        <w:r w:rsidR="001A2D84" w:rsidDel="00A671D9">
          <w:delInstrText>(6.116)</w:delInstrText>
        </w:r>
      </w:del>
      <w:r w:rsidR="00BB2289">
        <w:fldChar w:fldCharType="end"/>
      </w:r>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7" o:title=""/>
          </v:shape>
          <o:OLEObject Type="Embed" ProgID="Equation.DSMT4" ShapeID="_x0000_i2813" DrawAspect="Content" ObjectID="_1493632931" r:id="rId359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0" w:name="ZEqnNum721558"/>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41" w:author="rawlins" w:date="2015-05-19T17:23:00Z">
        <w:r w:rsidR="00D3178E">
          <w:rPr>
            <w:noProof/>
          </w:rPr>
          <w:instrText>123</w:instrText>
        </w:r>
      </w:ins>
      <w:del w:id="2942" w:author="rawlins" w:date="2015-05-19T17:12:00Z">
        <w:r w:rsidR="001A2D84" w:rsidDel="00A671D9">
          <w:rPr>
            <w:noProof/>
          </w:rPr>
          <w:delInstrText>118</w:delInstrText>
        </w:r>
      </w:del>
      <w:r w:rsidR="00BB2289">
        <w:rPr>
          <w:noProof/>
        </w:rPr>
        <w:fldChar w:fldCharType="end"/>
      </w:r>
      <w:r>
        <w:instrText>)</w:instrText>
      </w:r>
      <w:bookmarkEnd w:id="2940"/>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9" o:title=""/>
          </v:shape>
          <o:OLEObject Type="Embed" ProgID="Equation.DSMT4" ShapeID="_x0000_i2814" DrawAspect="Content" ObjectID="_1493632932" r:id="rId3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43" w:author="rawlins" w:date="2015-05-19T17:23:00Z">
        <w:r w:rsidR="00D3178E">
          <w:rPr>
            <w:noProof/>
          </w:rPr>
          <w:instrText>124</w:instrText>
        </w:r>
      </w:ins>
      <w:del w:id="2944" w:author="rawlins" w:date="2015-05-19T17:12:00Z">
        <w:r w:rsidR="001A2D84" w:rsidDel="00A671D9">
          <w:rPr>
            <w:noProof/>
          </w:rPr>
          <w:delInstrText>119</w:delInstrText>
        </w:r>
      </w:del>
      <w:r w:rsidR="00BB2289">
        <w:rPr>
          <w:noProof/>
        </w:rPr>
        <w:fldChar w:fldCharType="end"/>
      </w:r>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601" o:title=""/>
          </v:shape>
          <o:OLEObject Type="Embed" ProgID="Equation.DSMT4" ShapeID="_x0000_i2815" DrawAspect="Content" ObjectID="_1493632933" r:id="rId360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45" w:author="rawlins" w:date="2015-05-19T17:23:00Z">
        <w:r w:rsidR="00D3178E">
          <w:rPr>
            <w:noProof/>
          </w:rPr>
          <w:instrText>125</w:instrText>
        </w:r>
      </w:ins>
      <w:del w:id="2946" w:author="rawlins" w:date="2015-05-19T17:12:00Z">
        <w:r w:rsidR="001A2D84" w:rsidDel="00A671D9">
          <w:rPr>
            <w:noProof/>
          </w:rPr>
          <w:delInstrText>120</w:delInstrText>
        </w:r>
      </w:del>
      <w:r w:rsidR="00BB2289">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603" o:title=""/>
          </v:shape>
          <o:OLEObject Type="Embed" ProgID="Equation.DSMT4" ShapeID="_x0000_i2816" DrawAspect="Content" ObjectID="_1493632934" r:id="rId3604"/>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r w:rsidR="00BB2289">
        <w:fldChar w:fldCharType="begin"/>
      </w:r>
      <w:r w:rsidR="00BB2289">
        <w:instrText xml:space="preserve"> </w:instrText>
      </w:r>
      <w:r w:rsidR="00BB2289">
        <w:instrText xml:space="preserve">REF ZEqnNum721558 \! \* MERGEFORMAT </w:instrText>
      </w:r>
      <w:r w:rsidR="00BB2289">
        <w:fldChar w:fldCharType="separate"/>
      </w:r>
      <w:ins w:id="2947" w:author="rawlins" w:date="2015-05-19T17:23:00Z">
        <w:r w:rsidR="00D3178E">
          <w:instrText>(6.123)</w:instrText>
        </w:r>
      </w:ins>
      <w:del w:id="2948" w:author="rawlins" w:date="2015-05-19T17:12:00Z">
        <w:r w:rsidR="001A2D84" w:rsidDel="00A671D9">
          <w:delInstrText>(6.118)</w:delInstrText>
        </w:r>
      </w:del>
      <w:r w:rsidR="00BB2289">
        <w:fldChar w:fldCharType="end"/>
      </w:r>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605" o:title=""/>
          </v:shape>
          <o:OLEObject Type="Embed" ProgID="Equation.DSMT4" ShapeID="_x0000_i2817" DrawAspect="Content" ObjectID="_1493632935" r:id="rId3606"/>
        </w:object>
      </w:r>
      <w:r>
        <w:t>and</w:t>
      </w:r>
      <w:r w:rsidR="00905817" w:rsidRPr="00905817">
        <w:rPr>
          <w:position w:val="-10"/>
        </w:rPr>
        <w:object w:dxaOrig="340" w:dyaOrig="320" w14:anchorId="67441558">
          <v:shape id="_x0000_i2818" type="#_x0000_t75" style="width:17pt;height:15.6pt" o:ole="">
            <v:imagedata r:id="rId3607" o:title=""/>
          </v:shape>
          <o:OLEObject Type="Embed" ProgID="Equation.DSMT4" ShapeID="_x0000_i2818" DrawAspect="Content" ObjectID="_1493632936" r:id="rId3608"/>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949" w:name="_Toc289032650"/>
      <w:r>
        <w:t>Discretization</w:t>
      </w:r>
      <w:bookmarkEnd w:id="2949"/>
    </w:p>
    <w:p w14:paraId="74A4BD0D" w14:textId="77777777" w:rsidR="008C7882" w:rsidRDefault="008C7882" w:rsidP="008C7882">
      <w:r>
        <w:t xml:space="preserve">The contact integral </w:t>
      </w:r>
      <w:r>
        <w:fldChar w:fldCharType="begin"/>
      </w:r>
      <w:r>
        <w:instrText xml:space="preserve"> GOTOBUTTON ZEqnNum634962  \* MERGEFORMAT </w:instrText>
      </w:r>
      <w:r w:rsidR="00BB2289">
        <w:fldChar w:fldCharType="begin"/>
      </w:r>
      <w:r w:rsidR="00BB2289">
        <w:instrText xml:space="preserve"> REF ZEqnNum634962 \! \* MERGEFORMAT </w:instrText>
      </w:r>
      <w:r w:rsidR="00BB2289">
        <w:fldChar w:fldCharType="separate"/>
      </w:r>
      <w:ins w:id="2950" w:author="rawlins" w:date="2015-05-19T17:23:00Z">
        <w:r w:rsidR="00D3178E">
          <w:instrText>(6.121)</w:instrText>
        </w:r>
      </w:ins>
      <w:del w:id="2951" w:author="rawlins" w:date="2015-05-19T17:12:00Z">
        <w:r w:rsidR="001A2D84" w:rsidDel="00A671D9">
          <w:delInstrText>(6.116)</w:delInstrText>
        </w:r>
      </w:del>
      <w:r w:rsidR="00BB2289">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9" o:title=""/>
          </v:shape>
          <o:OLEObject Type="Embed" ProgID="Equation.DSMT4" ShapeID="_x0000_i2819" DrawAspect="Content" ObjectID="_1493632937"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52" w:name="ZEqnNum635054"/>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53" w:author="rawlins" w:date="2015-05-19T17:23:00Z">
        <w:r w:rsidR="00D3178E">
          <w:rPr>
            <w:noProof/>
          </w:rPr>
          <w:instrText>126</w:instrText>
        </w:r>
      </w:ins>
      <w:del w:id="2954" w:author="rawlins" w:date="2015-05-19T17:12:00Z">
        <w:r w:rsidR="001A2D84" w:rsidDel="00A671D9">
          <w:rPr>
            <w:noProof/>
          </w:rPr>
          <w:delInstrText>121</w:delInstrText>
        </w:r>
      </w:del>
      <w:r w:rsidR="00BB2289">
        <w:rPr>
          <w:noProof/>
        </w:rPr>
        <w:fldChar w:fldCharType="end"/>
      </w:r>
      <w:r>
        <w:instrText>)</w:instrText>
      </w:r>
      <w:bookmarkEnd w:id="2952"/>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11" o:title=""/>
          </v:shape>
          <o:OLEObject Type="Embed" ProgID="Equation.DSMT4" ShapeID="_x0000_i2820" DrawAspect="Content" ObjectID="_1493632938"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55" w:author="rawlins" w:date="2015-05-19T17:23:00Z">
        <w:r w:rsidR="00D3178E">
          <w:rPr>
            <w:noProof/>
          </w:rPr>
          <w:instrText>127</w:instrText>
        </w:r>
      </w:ins>
      <w:del w:id="2956" w:author="rawlins" w:date="2015-05-19T17:12:00Z">
        <w:r w:rsidR="001A2D84" w:rsidDel="00A671D9">
          <w:rPr>
            <w:noProof/>
          </w:rPr>
          <w:delInstrText>122</w:delInstrText>
        </w:r>
      </w:del>
      <w:r w:rsidR="00BB2289">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13" o:title=""/>
          </v:shape>
          <o:OLEObject Type="Embed" ProgID="Equation.DSMT4" ShapeID="_x0000_i2821" DrawAspect="Content" ObjectID="_1493632939" r:id="rId3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57" w:author="rawlins" w:date="2015-05-19T17:23:00Z">
        <w:r w:rsidR="00D3178E">
          <w:rPr>
            <w:noProof/>
          </w:rPr>
          <w:instrText>128</w:instrText>
        </w:r>
      </w:ins>
      <w:del w:id="2958" w:author="rawlins" w:date="2015-05-19T17:12:00Z">
        <w:r w:rsidR="001A2D84" w:rsidDel="00A671D9">
          <w:rPr>
            <w:noProof/>
          </w:rPr>
          <w:delInstrText>123</w:delInstrText>
        </w:r>
      </w:del>
      <w:r w:rsidR="00BB2289">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15" o:title=""/>
          </v:shape>
          <o:OLEObject Type="Embed" ProgID="Equation.DSMT4" ShapeID="_x0000_i2822" DrawAspect="Content" ObjectID="_1493632940"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59" w:author="rawlins" w:date="2015-05-19T17:23:00Z">
        <w:r w:rsidR="00D3178E">
          <w:rPr>
            <w:noProof/>
          </w:rPr>
          <w:instrText>129</w:instrText>
        </w:r>
      </w:ins>
      <w:del w:id="2960" w:author="rawlins" w:date="2015-05-19T17:12:00Z">
        <w:r w:rsidR="001A2D84" w:rsidDel="00A671D9">
          <w:rPr>
            <w:noProof/>
          </w:rPr>
          <w:delInstrText>124</w:delInstrText>
        </w:r>
      </w:del>
      <w:r w:rsidR="00BB2289">
        <w:rPr>
          <w:noProof/>
        </w:rPr>
        <w:fldChar w:fldCharType="end"/>
      </w:r>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r w:rsidR="00BB2289">
        <w:fldChar w:fldCharType="begin"/>
      </w:r>
      <w:r w:rsidR="00BB2289">
        <w:instrText xml:space="preserve"> REF ZEqnNum635054 \! \* MERGEFORMAT </w:instrText>
      </w:r>
      <w:r w:rsidR="00BB2289">
        <w:fldChar w:fldCharType="separate"/>
      </w:r>
      <w:ins w:id="2961" w:author="rawlins" w:date="2015-05-19T17:23:00Z">
        <w:r w:rsidR="00D3178E">
          <w:instrText>(6.126)</w:instrText>
        </w:r>
      </w:ins>
      <w:del w:id="2962" w:author="rawlins" w:date="2015-05-19T17:12:00Z">
        <w:r w:rsidR="001A2D84" w:rsidDel="00A671D9">
          <w:delInstrText>(6.121)</w:delInstrText>
        </w:r>
      </w:del>
      <w:r w:rsidR="00BB2289">
        <w:fldChar w:fldCharType="end"/>
      </w:r>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7" o:title=""/>
          </v:shape>
          <o:OLEObject Type="Embed" ProgID="Equation.DSMT4" ShapeID="_x0000_i2823" DrawAspect="Content" ObjectID="_1493632941"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63" w:author="rawlins" w:date="2015-05-19T17:23:00Z">
        <w:r w:rsidR="00D3178E">
          <w:rPr>
            <w:noProof/>
          </w:rPr>
          <w:instrText>130</w:instrText>
        </w:r>
      </w:ins>
      <w:del w:id="2964" w:author="rawlins" w:date="2015-05-19T17:12:00Z">
        <w:r w:rsidR="001A2D84" w:rsidDel="00A671D9">
          <w:rPr>
            <w:noProof/>
          </w:rPr>
          <w:delInstrText>125</w:delInstrText>
        </w:r>
      </w:del>
      <w:r w:rsidR="00BB2289">
        <w:rPr>
          <w:noProof/>
        </w:rPr>
        <w:fldChar w:fldCharType="end"/>
      </w:r>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9" o:title=""/>
          </v:shape>
          <o:OLEObject Type="Embed" ProgID="Equation.DSMT4" ShapeID="_x0000_i2824" DrawAspect="Content" ObjectID="_1493632942"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65" w:author="rawlins" w:date="2015-05-19T17:23:00Z">
        <w:r w:rsidR="00D3178E">
          <w:rPr>
            <w:noProof/>
          </w:rPr>
          <w:instrText>131</w:instrText>
        </w:r>
      </w:ins>
      <w:del w:id="2966" w:author="rawlins" w:date="2015-05-19T17:12:00Z">
        <w:r w:rsidR="001A2D84" w:rsidDel="00A671D9">
          <w:rPr>
            <w:noProof/>
          </w:rPr>
          <w:delInstrText>126</w:delInstrText>
        </w:r>
      </w:del>
      <w:r w:rsidR="00BB2289">
        <w:rPr>
          <w:noProof/>
        </w:rPr>
        <w:fldChar w:fldCharType="end"/>
      </w:r>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21" o:title=""/>
          </v:shape>
          <o:OLEObject Type="Embed" ProgID="Equation.DSMT4" ShapeID="_x0000_i2825" DrawAspect="Content" ObjectID="_1493632943"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67" w:author="rawlins" w:date="2015-05-19T17:23:00Z">
        <w:r w:rsidR="00D3178E">
          <w:rPr>
            <w:noProof/>
          </w:rPr>
          <w:instrText>132</w:instrText>
        </w:r>
      </w:ins>
      <w:del w:id="2968" w:author="rawlins" w:date="2015-05-19T17:12:00Z">
        <w:r w:rsidR="001A2D84" w:rsidDel="00A671D9">
          <w:rPr>
            <w:noProof/>
          </w:rPr>
          <w:delInstrText>127</w:delInstrText>
        </w:r>
      </w:del>
      <w:r w:rsidR="00BB2289">
        <w:rPr>
          <w:noProof/>
        </w:rPr>
        <w:fldChar w:fldCharType="end"/>
      </w:r>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23" o:title=""/>
          </v:shape>
          <o:OLEObject Type="Embed" ProgID="Equation.DSMT4" ShapeID="_x0000_i2826" DrawAspect="Content" ObjectID="_1493632944" r:id="rId362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69" w:author="rawlins" w:date="2015-05-19T17:23:00Z">
        <w:r w:rsidR="00D3178E">
          <w:rPr>
            <w:noProof/>
          </w:rPr>
          <w:instrText>133</w:instrText>
        </w:r>
      </w:ins>
      <w:del w:id="2970" w:author="rawlins" w:date="2015-05-19T17:12:00Z">
        <w:r w:rsidR="001A2D84" w:rsidDel="00A671D9">
          <w:rPr>
            <w:noProof/>
          </w:rPr>
          <w:delInstrText>128</w:delInstrText>
        </w:r>
      </w:del>
      <w:r w:rsidR="00BB2289">
        <w:rPr>
          <w:noProof/>
        </w:rPr>
        <w:fldChar w:fldCharType="end"/>
      </w:r>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r w:rsidR="00BB2289">
        <w:fldChar w:fldCharType="begin"/>
      </w:r>
      <w:r w:rsidR="00BB2289">
        <w:instrText xml:space="preserve"> REF ZEqnNum721558 \! \* MERGEFORMAT </w:instrText>
      </w:r>
      <w:r w:rsidR="00BB2289">
        <w:fldChar w:fldCharType="separate"/>
      </w:r>
      <w:ins w:id="2971" w:author="rawlins" w:date="2015-05-19T17:23:00Z">
        <w:r w:rsidR="00D3178E">
          <w:instrText>(6.123)</w:instrText>
        </w:r>
      </w:ins>
      <w:del w:id="2972" w:author="rawlins" w:date="2015-05-19T17:12:00Z">
        <w:r w:rsidR="001A2D84" w:rsidDel="00A671D9">
          <w:delInstrText>(6.118)</w:delInstrText>
        </w:r>
      </w:del>
      <w:r w:rsidR="00BB2289">
        <w:fldChar w:fldCharType="end"/>
      </w:r>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25" o:title=""/>
          </v:shape>
          <o:OLEObject Type="Embed" ProgID="Equation.DSMT4" ShapeID="_x0000_i2827" DrawAspect="Content" ObjectID="_1493632945" r:id="rId362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73" w:author="rawlins" w:date="2015-05-19T17:23:00Z">
        <w:r w:rsidR="00D3178E">
          <w:rPr>
            <w:noProof/>
          </w:rPr>
          <w:instrText>134</w:instrText>
        </w:r>
      </w:ins>
      <w:del w:id="2974" w:author="rawlins" w:date="2015-05-19T17:12:00Z">
        <w:r w:rsidR="001A2D84" w:rsidDel="00A671D9">
          <w:rPr>
            <w:noProof/>
          </w:rPr>
          <w:delInstrText>129</w:delInstrText>
        </w:r>
      </w:del>
      <w:r w:rsidR="00BB2289">
        <w:rPr>
          <w:noProof/>
        </w:rPr>
        <w:fldChar w:fldCharType="end"/>
      </w:r>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7" o:title=""/>
          </v:shape>
          <o:OLEObject Type="Embed" ProgID="Equation.DSMT4" ShapeID="_x0000_i2828" DrawAspect="Content" ObjectID="_1493632946" r:id="rId362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BB2289">
        <w:fldChar w:fldCharType="begin"/>
      </w:r>
      <w:r w:rsidR="00BB2289">
        <w:instrText xml:space="preserve"> SEQ MTSec \c \* Arabic \* MERGEFORMAT </w:instrText>
      </w:r>
      <w:r w:rsidR="00BB2289">
        <w:fldChar w:fldCharType="separate"/>
      </w:r>
      <w:r w:rsidR="00D3178E">
        <w:rPr>
          <w:noProof/>
        </w:rPr>
        <w:instrText>6</w:instrText>
      </w:r>
      <w:r w:rsidR="00BB2289">
        <w:rPr>
          <w:noProof/>
        </w:rPr>
        <w:fldChar w:fldCharType="end"/>
      </w:r>
      <w:r>
        <w:instrText>.</w:instrText>
      </w:r>
      <w:r w:rsidR="00BB2289">
        <w:fldChar w:fldCharType="begin"/>
      </w:r>
      <w:r w:rsidR="00BB2289">
        <w:instrText xml:space="preserve"> SEQ MTEqn \c \* Arabic \* MERGEFORMAT </w:instrText>
      </w:r>
      <w:r w:rsidR="00BB2289">
        <w:fldChar w:fldCharType="separate"/>
      </w:r>
      <w:ins w:id="2975" w:author="rawlins" w:date="2015-05-19T17:23:00Z">
        <w:r w:rsidR="00D3178E">
          <w:rPr>
            <w:noProof/>
          </w:rPr>
          <w:instrText>135</w:instrText>
        </w:r>
      </w:ins>
      <w:del w:id="2976" w:author="rawlins" w:date="2015-05-19T17:12:00Z">
        <w:r w:rsidR="001A2D84" w:rsidDel="00A671D9">
          <w:rPr>
            <w:noProof/>
          </w:rPr>
          <w:delInstrText>130</w:delInstrText>
        </w:r>
      </w:del>
      <w:r w:rsidR="00BB2289">
        <w:rPr>
          <w:noProof/>
        </w:rPr>
        <w:fldChar w:fldCharType="end"/>
      </w:r>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977" w:name="_Toc289032651"/>
      <w:r>
        <w:lastRenderedPageBreak/>
        <w:t>Dynamics</w:t>
      </w:r>
      <w:bookmarkEnd w:id="2977"/>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9" o:title=""/>
          </v:shape>
          <o:OLEObject Type="Embed" ProgID="Equation.DSMT4" ShapeID="_x0000_i2829" DrawAspect="Content" ObjectID="_1493632947" r:id="rId3630"/>
        </w:object>
      </w:r>
      <w:r>
        <w:t xml:space="preserve"> </w:t>
      </w:r>
      <w:r>
        <w:tab/>
      </w:r>
      <w:ins w:id="2978" w:author="Kingsley" w:date="2014-05-24T14:25:00Z">
        <w:r w:rsidR="00567B45">
          <w:fldChar w:fldCharType="begin"/>
        </w:r>
        <w:r w:rsidR="00567B45">
          <w:instrText xml:space="preserve"> MACROBUTTON MTEditEquationSection2 </w:instrText>
        </w:r>
        <w:r w:rsidR="00567B45" w:rsidRPr="00567B45">
          <w:rPr>
            <w:rStyle w:val="MTEquationSection"/>
            <w:rPrChange w:id="2979" w:author="Kingsley" w:date="2014-05-24T14:25:00Z">
              <w:rPr/>
            </w:rPrChange>
          </w:rPr>
          <w:instrText>Equation Section 7</w:instrText>
        </w:r>
        <w:r w:rsidR="00567B45">
          <w:fldChar w:fldCharType="begin"/>
        </w:r>
        <w:r w:rsidR="00567B45">
          <w:instrText xml:space="preserve"> SEQ MTEqn \r \h \* MERGEFORMAT </w:instrText>
        </w:r>
      </w:ins>
      <w:del w:id="2980" w:author="Gerard" w:date="2015-05-06T12:49:00Z">
        <w:r w:rsidR="00567B45">
          <w:fldChar w:fldCharType="end"/>
        </w:r>
      </w:del>
      <w:ins w:id="2981" w:author="Kingsley" w:date="2014-05-24T14:25:00Z">
        <w:r w:rsidR="00567B45">
          <w:fldChar w:fldCharType="begin"/>
        </w:r>
        <w:r w:rsidR="00567B45">
          <w:instrText xml:space="preserve"> SEQ MTSec \r 7 \h \* MERGEFORMAT </w:instrText>
        </w:r>
      </w:ins>
      <w:del w:id="2982" w:author="Gerard" w:date="2015-05-06T12:49:00Z">
        <w:r w:rsidR="00567B45">
          <w:fldChar w:fldCharType="end"/>
        </w:r>
      </w:del>
      <w:ins w:id="2983" w:author="Kingsley" w:date="2014-05-24T14:25:00Z">
        <w:r w:rsidR="00567B45">
          <w:fldChar w:fldCharType="end"/>
        </w:r>
        <w:del w:id="2984"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85" w:author="rawlins" w:date="2015-05-19T17:20:00Z">
        <w:r w:rsidR="00567B45" w:rsidDel="00B70E0F">
          <w:fldChar w:fldCharType="end"/>
        </w:r>
      </w:del>
      <w:bookmarkStart w:id="2986" w:name="ZEqnNum192348"/>
      <w:ins w:id="2987" w:author="Kingsley" w:date="2014-05-24T14:25:00Z">
        <w:del w:id="2988"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89" w:author="rawlins" w:date="2015-05-19T17:20:00Z">
        <w:r w:rsidR="00567B45" w:rsidDel="00B70E0F">
          <w:fldChar w:fldCharType="end"/>
        </w:r>
      </w:del>
      <w:ins w:id="2990" w:author="Kingsley" w:date="2014-05-24T14:25:00Z">
        <w:del w:id="2991"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2992" w:author="rawlins" w:date="2015-05-19T17:20:00Z">
        <w:r w:rsidR="00567B45" w:rsidDel="00B70E0F">
          <w:fldChar w:fldCharType="end"/>
        </w:r>
      </w:del>
      <w:ins w:id="2993" w:author="Kingsley" w:date="2014-05-24T14:25:00Z">
        <w:del w:id="2994" w:author="rawlins" w:date="2015-05-19T17:20:00Z">
          <w:r w:rsidR="00567B45" w:rsidDel="00B70E0F">
            <w:delInstrText>)</w:delInstrText>
          </w:r>
          <w:bookmarkEnd w:id="2986"/>
          <w:r w:rsidR="00567B45" w:rsidDel="00B70E0F">
            <w:fldChar w:fldCharType="end"/>
          </w:r>
        </w:del>
      </w:ins>
      <w:ins w:id="2995"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2996" w:name="ZEqnNum633324"/>
        <w:r w:rsidR="00B70E0F">
          <w:instrText>(</w:instrText>
        </w:r>
        <w:r w:rsidR="00B70E0F">
          <w:fldChar w:fldCharType="begin"/>
        </w:r>
        <w:r w:rsidR="00B70E0F">
          <w:instrText xml:space="preserve"> SEQ MTSec \c \* Arabic \* MERGEFORMAT </w:instrText>
        </w:r>
      </w:ins>
      <w:r w:rsidR="00B70E0F">
        <w:fldChar w:fldCharType="separate"/>
      </w:r>
      <w:ins w:id="2997" w:author="rawlins" w:date="2015-05-19T17:23:00Z">
        <w:r w:rsidR="00D3178E">
          <w:rPr>
            <w:noProof/>
          </w:rPr>
          <w:instrText>7</w:instrText>
        </w:r>
      </w:ins>
      <w:ins w:id="2998"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2999" w:author="rawlins" w:date="2015-05-19T17:23:00Z">
        <w:r w:rsidR="00D3178E">
          <w:rPr>
            <w:noProof/>
          </w:rPr>
          <w:instrText>1</w:instrText>
        </w:r>
      </w:ins>
      <w:ins w:id="3000" w:author="rawlins" w:date="2015-05-19T17:20:00Z">
        <w:r w:rsidR="00B70E0F">
          <w:fldChar w:fldCharType="end"/>
        </w:r>
        <w:r w:rsidR="00B70E0F">
          <w:instrText>)</w:instrText>
        </w:r>
        <w:bookmarkEnd w:id="2996"/>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31" o:title=""/>
          </v:shape>
          <o:OLEObject Type="Embed" ProgID="Equation.DSMT4" ShapeID="_x0000_i2830" DrawAspect="Content" ObjectID="_1493632948" r:id="rId3632"/>
        </w:object>
      </w:r>
      <w:r>
        <w:t xml:space="preserve"> </w:t>
      </w:r>
      <w:r>
        <w:tab/>
      </w:r>
      <w:ins w:id="3001" w:author="Kingsley" w:date="2014-05-24T14:25:00Z">
        <w:del w:id="3002"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03" w:author="rawlins" w:date="2015-05-19T17:20:00Z">
        <w:r w:rsidR="00567B45" w:rsidDel="00B70E0F">
          <w:fldChar w:fldCharType="end"/>
        </w:r>
      </w:del>
      <w:bookmarkStart w:id="3004" w:name="ZEqnNum177335"/>
      <w:ins w:id="3005" w:author="Kingsley" w:date="2014-05-24T14:25:00Z">
        <w:del w:id="3006"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07" w:author="rawlins" w:date="2015-05-19T17:20:00Z">
        <w:r w:rsidR="00567B45" w:rsidDel="00B70E0F">
          <w:fldChar w:fldCharType="end"/>
        </w:r>
      </w:del>
      <w:ins w:id="3008" w:author="Kingsley" w:date="2014-05-24T14:25:00Z">
        <w:del w:id="3009"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10" w:author="rawlins" w:date="2015-05-19T17:20:00Z">
        <w:r w:rsidR="00567B45" w:rsidDel="00B70E0F">
          <w:fldChar w:fldCharType="end"/>
        </w:r>
      </w:del>
      <w:ins w:id="3011" w:author="Kingsley" w:date="2014-05-24T14:25:00Z">
        <w:del w:id="3012" w:author="rawlins" w:date="2015-05-19T17:20:00Z">
          <w:r w:rsidR="00567B45" w:rsidDel="00B70E0F">
            <w:delInstrText>)</w:delInstrText>
          </w:r>
          <w:bookmarkEnd w:id="3004"/>
          <w:r w:rsidR="00567B45" w:rsidDel="00B70E0F">
            <w:fldChar w:fldCharType="end"/>
          </w:r>
        </w:del>
      </w:ins>
      <w:ins w:id="3013"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14" w:name="ZEqnNum748144"/>
        <w:r w:rsidR="00B70E0F">
          <w:instrText>(</w:instrText>
        </w:r>
        <w:r w:rsidR="00B70E0F">
          <w:fldChar w:fldCharType="begin"/>
        </w:r>
        <w:r w:rsidR="00B70E0F">
          <w:instrText xml:space="preserve"> SEQ MTSec \c \* Arabic \* MERGEFORMAT </w:instrText>
        </w:r>
      </w:ins>
      <w:r w:rsidR="00B70E0F">
        <w:fldChar w:fldCharType="separate"/>
      </w:r>
      <w:ins w:id="3015" w:author="rawlins" w:date="2015-05-19T17:23:00Z">
        <w:r w:rsidR="00D3178E">
          <w:rPr>
            <w:noProof/>
          </w:rPr>
          <w:instrText>7</w:instrText>
        </w:r>
      </w:ins>
      <w:ins w:id="3016"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17" w:author="rawlins" w:date="2015-05-19T17:23:00Z">
        <w:r w:rsidR="00D3178E">
          <w:rPr>
            <w:noProof/>
          </w:rPr>
          <w:instrText>2</w:instrText>
        </w:r>
      </w:ins>
      <w:ins w:id="3018" w:author="rawlins" w:date="2015-05-19T17:20:00Z">
        <w:r w:rsidR="00B70E0F">
          <w:fldChar w:fldCharType="end"/>
        </w:r>
        <w:r w:rsidR="00B70E0F">
          <w:instrText>)</w:instrText>
        </w:r>
        <w:bookmarkEnd w:id="3014"/>
        <w:r w:rsidR="00B70E0F">
          <w:fldChar w:fldCharType="end"/>
        </w:r>
      </w:ins>
    </w:p>
    <w:p w14:paraId="22907663" w14:textId="75B168E5" w:rsidR="00734D81" w:rsidRDefault="00734D81" w:rsidP="00F75A04">
      <w:r>
        <w:t xml:space="preserve">Using </w:t>
      </w:r>
      <w:ins w:id="3019"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020" w:author="rawlins" w:date="2015-05-19T17:23:00Z">
        <w:r w:rsidR="00D3178E">
          <w:instrText>(7.2)</w:instrText>
        </w:r>
      </w:ins>
      <w:ins w:id="3021"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33" o:title=""/>
          </v:shape>
          <o:OLEObject Type="Embed" ProgID="Equation.DSMT4" ShapeID="_x0000_i2831" DrawAspect="Content" ObjectID="_1493632949" r:id="rId3634"/>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35" o:title=""/>
          </v:shape>
          <o:OLEObject Type="Embed" ProgID="Equation.DSMT4" ShapeID="_x0000_i2832" DrawAspect="Content" ObjectID="_1493632950" r:id="rId3636"/>
        </w:object>
      </w:r>
      <w:r>
        <w:t xml:space="preserve"> </w:t>
      </w:r>
      <w:r>
        <w:tab/>
      </w:r>
      <w:ins w:id="3022" w:author="Kingsley" w:date="2014-05-24T14:25:00Z">
        <w:del w:id="3023"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24" w:author="rawlins" w:date="2015-05-19T17:20:00Z">
        <w:r w:rsidR="00567B45" w:rsidDel="00B70E0F">
          <w:fldChar w:fldCharType="end"/>
        </w:r>
      </w:del>
      <w:bookmarkStart w:id="3025" w:name="ZEqnNum768201"/>
      <w:ins w:id="3026" w:author="Kingsley" w:date="2014-05-24T14:25:00Z">
        <w:del w:id="3027"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28" w:author="rawlins" w:date="2015-05-19T17:20:00Z">
        <w:r w:rsidR="00567B45" w:rsidDel="00B70E0F">
          <w:fldChar w:fldCharType="end"/>
        </w:r>
      </w:del>
      <w:ins w:id="3029" w:author="Kingsley" w:date="2014-05-24T14:25:00Z">
        <w:del w:id="3030"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31" w:author="rawlins" w:date="2015-05-19T17:20:00Z">
        <w:r w:rsidR="00567B45" w:rsidDel="00B70E0F">
          <w:fldChar w:fldCharType="end"/>
        </w:r>
      </w:del>
      <w:ins w:id="3032" w:author="Kingsley" w:date="2014-05-24T14:25:00Z">
        <w:del w:id="3033" w:author="rawlins" w:date="2015-05-19T17:20:00Z">
          <w:r w:rsidR="00567B45" w:rsidDel="00B70E0F">
            <w:delInstrText>)</w:delInstrText>
          </w:r>
          <w:bookmarkEnd w:id="3025"/>
          <w:r w:rsidR="00567B45" w:rsidDel="00B70E0F">
            <w:fldChar w:fldCharType="end"/>
          </w:r>
        </w:del>
      </w:ins>
      <w:ins w:id="3034"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35" w:name="ZEqnNum747290"/>
        <w:r w:rsidR="00B70E0F">
          <w:instrText>(</w:instrText>
        </w:r>
        <w:r w:rsidR="00B70E0F">
          <w:fldChar w:fldCharType="begin"/>
        </w:r>
        <w:r w:rsidR="00B70E0F">
          <w:instrText xml:space="preserve"> SEQ MTSec \c \* Arabic \* MERGEFORMAT </w:instrText>
        </w:r>
      </w:ins>
      <w:r w:rsidR="00B70E0F">
        <w:fldChar w:fldCharType="separate"/>
      </w:r>
      <w:ins w:id="3036" w:author="rawlins" w:date="2015-05-19T17:23:00Z">
        <w:r w:rsidR="00D3178E">
          <w:rPr>
            <w:noProof/>
          </w:rPr>
          <w:instrText>7</w:instrText>
        </w:r>
      </w:ins>
      <w:ins w:id="3037"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38" w:author="rawlins" w:date="2015-05-19T17:23:00Z">
        <w:r w:rsidR="00D3178E">
          <w:rPr>
            <w:noProof/>
          </w:rPr>
          <w:instrText>3</w:instrText>
        </w:r>
      </w:ins>
      <w:ins w:id="3039" w:author="rawlins" w:date="2015-05-19T17:20:00Z">
        <w:r w:rsidR="00B70E0F">
          <w:fldChar w:fldCharType="end"/>
        </w:r>
        <w:r w:rsidR="00B70E0F">
          <w:instrText>)</w:instrText>
        </w:r>
        <w:bookmarkEnd w:id="3035"/>
        <w:r w:rsidR="00B70E0F">
          <w:fldChar w:fldCharType="end"/>
        </w:r>
      </w:ins>
    </w:p>
    <w:p w14:paraId="635D596A" w14:textId="014A0573" w:rsidR="00CC7944" w:rsidRDefault="00CC7944" w:rsidP="00F75A04">
      <w:r>
        <w:t>Substituting this into equation</w:t>
      </w:r>
      <w:ins w:id="3040"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41" w:author="rawlins" w:date="2015-05-19T17:23:00Z">
        <w:r w:rsidR="00D3178E">
          <w:instrText>(7.1)</w:instrText>
        </w:r>
      </w:ins>
      <w:ins w:id="3042"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7" o:title=""/>
          </v:shape>
          <o:OLEObject Type="Embed" ProgID="Equation.DSMT4" ShapeID="_x0000_i2833" DrawAspect="Content" ObjectID="_1493632951" r:id="rId3638"/>
        </w:object>
      </w:r>
      <w:r>
        <w:t xml:space="preserve"> </w:t>
      </w:r>
      <w:r>
        <w:tab/>
      </w:r>
      <w:ins w:id="3043" w:author="Kingsley" w:date="2014-05-24T14:25:00Z">
        <w:del w:id="3044"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45" w:author="rawlins" w:date="2015-05-19T17:20:00Z">
        <w:r w:rsidR="00567B45" w:rsidDel="00B70E0F">
          <w:fldChar w:fldCharType="end"/>
        </w:r>
      </w:del>
      <w:ins w:id="3046" w:author="Kingsley" w:date="2014-05-24T14:25:00Z">
        <w:del w:id="3047"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48" w:author="rawlins" w:date="2015-05-19T17:20:00Z">
        <w:r w:rsidR="00567B45" w:rsidDel="00B70E0F">
          <w:fldChar w:fldCharType="end"/>
        </w:r>
      </w:del>
      <w:ins w:id="3049" w:author="Kingsley" w:date="2014-05-24T14:25:00Z">
        <w:del w:id="3050"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51" w:author="rawlins" w:date="2015-05-19T17:20:00Z">
        <w:r w:rsidR="00567B45" w:rsidDel="00B70E0F">
          <w:fldChar w:fldCharType="end"/>
        </w:r>
      </w:del>
      <w:ins w:id="3052" w:author="Kingsley" w:date="2014-05-24T14:25:00Z">
        <w:del w:id="3053" w:author="rawlins" w:date="2015-05-19T17:20:00Z">
          <w:r w:rsidR="00567B45" w:rsidDel="00B70E0F">
            <w:delInstrText>)</w:delInstrText>
          </w:r>
          <w:r w:rsidR="00567B45" w:rsidDel="00B70E0F">
            <w:fldChar w:fldCharType="end"/>
          </w:r>
        </w:del>
      </w:ins>
      <w:ins w:id="3054"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055" w:author="rawlins" w:date="2015-05-19T17:23:00Z">
        <w:r w:rsidR="00D3178E">
          <w:rPr>
            <w:noProof/>
          </w:rPr>
          <w:instrText>7</w:instrText>
        </w:r>
      </w:ins>
      <w:ins w:id="3056"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57" w:author="rawlins" w:date="2015-05-19T17:23:00Z">
        <w:r w:rsidR="00D3178E">
          <w:rPr>
            <w:noProof/>
          </w:rPr>
          <w:instrText>4</w:instrText>
        </w:r>
      </w:ins>
      <w:ins w:id="3058"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9" o:title=""/>
          </v:shape>
          <o:OLEObject Type="Embed" ProgID="Equation.DSMT4" ShapeID="_x0000_i2834" DrawAspect="Content" ObjectID="_1493632952" r:id="rId3640"/>
        </w:object>
      </w:r>
      <w:r>
        <w:t xml:space="preserve"> and using</w:t>
      </w:r>
      <w:ins w:id="3059"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60"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41" o:title=""/>
          </v:shape>
          <o:OLEObject Type="Embed" ProgID="Equation.DSMT4" ShapeID="_x0000_i2835" DrawAspect="Content" ObjectID="_1493632953" r:id="rId3642"/>
        </w:object>
      </w:r>
      <w:r>
        <w:t xml:space="preserve"> . The acceleration vector </w:t>
      </w:r>
      <w:r w:rsidR="00905817" w:rsidRPr="00905817">
        <w:rPr>
          <w:position w:val="-12"/>
        </w:rPr>
        <w:object w:dxaOrig="420" w:dyaOrig="380" w14:anchorId="3EE78515">
          <v:shape id="_x0000_i2836" type="#_x0000_t75" style="width:20.4pt;height:19pt" o:ole="">
            <v:imagedata r:id="rId3643" o:title=""/>
          </v:shape>
          <o:OLEObject Type="Embed" ProgID="Equation.DSMT4" ShapeID="_x0000_i2836" DrawAspect="Content" ObjectID="_1493632954" r:id="rId3644"/>
        </w:object>
      </w:r>
      <w:r>
        <w:t xml:space="preserve"> can then be found from</w:t>
      </w:r>
      <w:ins w:id="3061"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62"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45" o:title=""/>
          </v:shape>
          <o:OLEObject Type="Embed" ProgID="Equation.DSMT4" ShapeID="_x0000_i2837" DrawAspect="Content" ObjectID="_1493632955" r:id="rId3646"/>
        </w:object>
      </w:r>
      <w:r>
        <w:t xml:space="preserve"> from</w:t>
      </w:r>
      <w:del w:id="3063" w:author="Kingsley" w:date="2014-05-24T14:28:00Z">
        <w:r w:rsidDel="00567B45">
          <w:delText xml:space="preserve"> </w:delText>
        </w:r>
      </w:del>
      <w:ins w:id="3064"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65" w:author="rawlins" w:date="2015-05-19T17:23:00Z">
        <w:r w:rsidR="00D3178E">
          <w:instrText>(7.3)</w:instrText>
        </w:r>
        <w:r w:rsidR="00D3178E">
          <w:fldChar w:fldCharType="end"/>
        </w:r>
        <w:r w:rsidR="00D3178E">
          <w:fldChar w:fldCharType="end"/>
        </w:r>
      </w:ins>
      <w:r>
        <w:t>.</w:t>
      </w:r>
      <w:ins w:id="3066" w:author="Kingsley" w:date="2014-05-24T14:28:00Z">
        <w:r w:rsidR="00567B45">
          <w:t xml:space="preserve"> </w:t>
        </w:r>
      </w:ins>
      <w:del w:id="3067"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068" w:name="_Toc289032652"/>
      <w:r>
        <w:lastRenderedPageBreak/>
        <w:t>References</w:t>
      </w:r>
      <w:bookmarkEnd w:id="3068"/>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069" w:name="_ENREF_1"/>
      <w:r w:rsidR="00214E15" w:rsidRPr="00214E15">
        <w:rPr>
          <w:noProof/>
        </w:rPr>
        <w:t>[1]</w:t>
      </w:r>
      <w:r w:rsidR="00214E15" w:rsidRPr="00214E15">
        <w:rPr>
          <w:noProof/>
        </w:rPr>
        <w:tab/>
        <w:t>Bonet, J., and Wood, R. D., 1997, Nonlinear continuum mechanics for finite element analysis, Cambridge University Press.</w:t>
      </w:r>
      <w:bookmarkEnd w:id="3069"/>
    </w:p>
    <w:p w14:paraId="074A42DF" w14:textId="77777777" w:rsidR="00214E15" w:rsidRPr="00214E15" w:rsidRDefault="00214E15" w:rsidP="00214E15">
      <w:pPr>
        <w:pStyle w:val="EndNoteBibliography"/>
        <w:rPr>
          <w:noProof/>
        </w:rPr>
      </w:pPr>
      <w:bookmarkStart w:id="3070" w:name="_ENREF_2"/>
      <w:r w:rsidRPr="00214E15">
        <w:rPr>
          <w:noProof/>
        </w:rPr>
        <w:t>[2]</w:t>
      </w:r>
      <w:r w:rsidRPr="00214E15">
        <w:rPr>
          <w:noProof/>
        </w:rPr>
        <w:tab/>
        <w:t>Lai, W. M., Rubin, D., and Krempl, E., 2010, Introduction to continuum mechanics, Butterworth-Heinemann/Elsevier, Amsterdam ; Boston.</w:t>
      </w:r>
      <w:bookmarkEnd w:id="3070"/>
    </w:p>
    <w:p w14:paraId="2044C397" w14:textId="77777777" w:rsidR="00214E15" w:rsidRPr="00214E15" w:rsidRDefault="00214E15" w:rsidP="00214E15">
      <w:pPr>
        <w:pStyle w:val="EndNoteBibliography"/>
        <w:rPr>
          <w:noProof/>
        </w:rPr>
      </w:pPr>
      <w:bookmarkStart w:id="3071" w:name="_ENREF_3"/>
      <w:r w:rsidRPr="00214E15">
        <w:rPr>
          <w:noProof/>
        </w:rPr>
        <w:t>[3]</w:t>
      </w:r>
      <w:r w:rsidRPr="00214E15">
        <w:rPr>
          <w:noProof/>
        </w:rPr>
        <w:tab/>
        <w:t>Spencer, A. J. M., 1984, Continuum Theory of the Mechanics of Fibre-Reinforced Composites, Springer-Verlag, New York.</w:t>
      </w:r>
      <w:bookmarkEnd w:id="3071"/>
    </w:p>
    <w:p w14:paraId="4D4F828F" w14:textId="77777777" w:rsidR="00214E15" w:rsidRPr="00214E15" w:rsidRDefault="00214E15" w:rsidP="00214E15">
      <w:pPr>
        <w:pStyle w:val="EndNoteBibliography"/>
        <w:rPr>
          <w:noProof/>
        </w:rPr>
      </w:pPr>
      <w:bookmarkStart w:id="3072" w:name="_ENREF_4"/>
      <w:r w:rsidRPr="00214E15">
        <w:rPr>
          <w:noProof/>
        </w:rPr>
        <w:t>[4]</w:t>
      </w:r>
      <w:r w:rsidRPr="00214E15">
        <w:rPr>
          <w:noProof/>
        </w:rPr>
        <w:tab/>
        <w:t>Holzapfel, G. A., 2000, Nonlinear solid mechanics : a continuum approach for engineering, Wiley, Chichester ; New York.</w:t>
      </w:r>
      <w:bookmarkEnd w:id="3072"/>
    </w:p>
    <w:p w14:paraId="487E6488" w14:textId="77777777" w:rsidR="00214E15" w:rsidRPr="00214E15" w:rsidRDefault="00214E15" w:rsidP="00214E15">
      <w:pPr>
        <w:pStyle w:val="EndNoteBibliography"/>
        <w:rPr>
          <w:noProof/>
        </w:rPr>
      </w:pPr>
      <w:bookmarkStart w:id="3073"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073"/>
    </w:p>
    <w:p w14:paraId="42183145" w14:textId="77777777" w:rsidR="00214E15" w:rsidRPr="00214E15" w:rsidRDefault="00214E15" w:rsidP="00214E15">
      <w:pPr>
        <w:pStyle w:val="EndNoteBibliography"/>
        <w:rPr>
          <w:noProof/>
        </w:rPr>
      </w:pPr>
      <w:bookmarkStart w:id="3074"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074"/>
    </w:p>
    <w:p w14:paraId="1A22C2AF" w14:textId="77777777" w:rsidR="00214E15" w:rsidRPr="00214E15" w:rsidRDefault="00214E15" w:rsidP="00214E15">
      <w:pPr>
        <w:pStyle w:val="EndNoteBibliography"/>
        <w:rPr>
          <w:noProof/>
        </w:rPr>
      </w:pPr>
      <w:bookmarkStart w:id="3075"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075"/>
    </w:p>
    <w:p w14:paraId="2E2135A9" w14:textId="77777777" w:rsidR="00214E15" w:rsidRPr="00214E15" w:rsidRDefault="00214E15" w:rsidP="00214E15">
      <w:pPr>
        <w:pStyle w:val="EndNoteBibliography"/>
        <w:rPr>
          <w:noProof/>
        </w:rPr>
      </w:pPr>
      <w:bookmarkStart w:id="3076"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076"/>
    </w:p>
    <w:p w14:paraId="6799BF34" w14:textId="77777777" w:rsidR="00214E15" w:rsidRPr="00214E15" w:rsidRDefault="00214E15" w:rsidP="00214E15">
      <w:pPr>
        <w:pStyle w:val="EndNoteBibliography"/>
        <w:rPr>
          <w:noProof/>
        </w:rPr>
      </w:pPr>
      <w:bookmarkStart w:id="3077" w:name="_ENREF_9"/>
      <w:r w:rsidRPr="00214E15">
        <w:rPr>
          <w:noProof/>
        </w:rPr>
        <w:t>[9]</w:t>
      </w:r>
      <w:r w:rsidRPr="00214E15">
        <w:rPr>
          <w:noProof/>
        </w:rPr>
        <w:tab/>
        <w:t>Bowen, R. M., 1980, "Incompressible porous media models by use of the theory of mixtures," Int J Eng Sci, 18(9), pp. 1129-1148.</w:t>
      </w:r>
      <w:bookmarkEnd w:id="3077"/>
    </w:p>
    <w:p w14:paraId="02D50742" w14:textId="77777777" w:rsidR="00214E15" w:rsidRPr="00214E15" w:rsidRDefault="00214E15" w:rsidP="00214E15">
      <w:pPr>
        <w:pStyle w:val="EndNoteBibliography"/>
        <w:rPr>
          <w:noProof/>
        </w:rPr>
      </w:pPr>
      <w:bookmarkStart w:id="3078"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078"/>
    </w:p>
    <w:p w14:paraId="026D2D60" w14:textId="77777777" w:rsidR="00214E15" w:rsidRPr="00214E15" w:rsidRDefault="00214E15" w:rsidP="00214E15">
      <w:pPr>
        <w:pStyle w:val="EndNoteBibliography"/>
        <w:rPr>
          <w:noProof/>
        </w:rPr>
      </w:pPr>
      <w:bookmarkStart w:id="3079" w:name="_ENREF_11"/>
      <w:r w:rsidRPr="00214E15">
        <w:rPr>
          <w:noProof/>
        </w:rPr>
        <w:t>[11]</w:t>
      </w:r>
      <w:r w:rsidRPr="00214E15">
        <w:rPr>
          <w:noProof/>
        </w:rPr>
        <w:tab/>
        <w:t>Truesdell, C., and Toupin, R., 1960, The classical field theories, Springer, Heidelberg.</w:t>
      </w:r>
      <w:bookmarkEnd w:id="3079"/>
    </w:p>
    <w:p w14:paraId="0CFE8EB2" w14:textId="77777777" w:rsidR="00214E15" w:rsidRPr="00214E15" w:rsidRDefault="00214E15" w:rsidP="00214E15">
      <w:pPr>
        <w:pStyle w:val="EndNoteBibliography"/>
        <w:rPr>
          <w:noProof/>
        </w:rPr>
      </w:pPr>
      <w:bookmarkStart w:id="3080" w:name="_ENREF_12"/>
      <w:r w:rsidRPr="00214E15">
        <w:rPr>
          <w:noProof/>
        </w:rPr>
        <w:t>[12]</w:t>
      </w:r>
      <w:r w:rsidRPr="00214E15">
        <w:rPr>
          <w:noProof/>
        </w:rPr>
        <w:tab/>
        <w:t>Bowen, R. M., 1976, Theory of mixtures, Academic Press, New York.</w:t>
      </w:r>
      <w:bookmarkEnd w:id="3080"/>
    </w:p>
    <w:p w14:paraId="2588C29A" w14:textId="77777777" w:rsidR="00214E15" w:rsidRPr="00214E15" w:rsidRDefault="00214E15" w:rsidP="00214E15">
      <w:pPr>
        <w:pStyle w:val="EndNoteBibliography"/>
        <w:rPr>
          <w:noProof/>
        </w:rPr>
      </w:pPr>
      <w:bookmarkStart w:id="3081"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081"/>
    </w:p>
    <w:p w14:paraId="6F03BEFC" w14:textId="77777777" w:rsidR="00214E15" w:rsidRPr="00214E15" w:rsidRDefault="00214E15" w:rsidP="00214E15">
      <w:pPr>
        <w:pStyle w:val="EndNoteBibliography"/>
        <w:rPr>
          <w:noProof/>
        </w:rPr>
      </w:pPr>
      <w:bookmarkStart w:id="3082"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082"/>
    </w:p>
    <w:p w14:paraId="29770900" w14:textId="77777777" w:rsidR="00214E15" w:rsidRPr="00214E15" w:rsidRDefault="00214E15" w:rsidP="00214E15">
      <w:pPr>
        <w:pStyle w:val="EndNoteBibliography"/>
        <w:rPr>
          <w:noProof/>
        </w:rPr>
      </w:pPr>
      <w:bookmarkStart w:id="3083"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083"/>
    </w:p>
    <w:p w14:paraId="396AEFA7" w14:textId="77777777" w:rsidR="00214E15" w:rsidRPr="00214E15" w:rsidRDefault="00214E15" w:rsidP="00214E15">
      <w:pPr>
        <w:pStyle w:val="EndNoteBibliography"/>
        <w:rPr>
          <w:noProof/>
        </w:rPr>
      </w:pPr>
      <w:bookmarkStart w:id="3084"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084"/>
    </w:p>
    <w:p w14:paraId="6EBC5D35" w14:textId="77777777" w:rsidR="00214E15" w:rsidRPr="00214E15" w:rsidRDefault="00214E15" w:rsidP="00214E15">
      <w:pPr>
        <w:pStyle w:val="EndNoteBibliography"/>
        <w:rPr>
          <w:noProof/>
        </w:rPr>
      </w:pPr>
      <w:bookmarkStart w:id="3085" w:name="_ENREF_17"/>
      <w:r w:rsidRPr="00214E15">
        <w:rPr>
          <w:noProof/>
        </w:rPr>
        <w:t>[17]</w:t>
      </w:r>
      <w:r w:rsidRPr="00214E15">
        <w:rPr>
          <w:noProof/>
        </w:rPr>
        <w:tab/>
        <w:t>Tinoco Jr., I., Sauer, K., and Wang, J. C., 1995, Physical chemistry : principles and applications in biological sciences, Prentice Hall.</w:t>
      </w:r>
      <w:bookmarkEnd w:id="3085"/>
    </w:p>
    <w:p w14:paraId="4D1E7722" w14:textId="77777777" w:rsidR="00214E15" w:rsidRPr="00214E15" w:rsidRDefault="00214E15" w:rsidP="00214E15">
      <w:pPr>
        <w:pStyle w:val="EndNoteBibliography"/>
        <w:rPr>
          <w:noProof/>
        </w:rPr>
      </w:pPr>
      <w:bookmarkStart w:id="3086" w:name="_ENREF_18"/>
      <w:r w:rsidRPr="00214E15">
        <w:rPr>
          <w:noProof/>
        </w:rPr>
        <w:t>[18]</w:t>
      </w:r>
      <w:r w:rsidRPr="00214E15">
        <w:rPr>
          <w:noProof/>
        </w:rPr>
        <w:tab/>
        <w:t>Laurent, T. C., and Killander, J., 1963, "A Theory of Gel Filtration and its Experimental Verification," J Chromatogr, 14, pp. 317-330.</w:t>
      </w:r>
      <w:bookmarkEnd w:id="3086"/>
    </w:p>
    <w:p w14:paraId="2E7439FA" w14:textId="77777777" w:rsidR="00214E15" w:rsidRPr="00214E15" w:rsidRDefault="00214E15" w:rsidP="00214E15">
      <w:pPr>
        <w:pStyle w:val="EndNoteBibliography"/>
        <w:rPr>
          <w:noProof/>
        </w:rPr>
      </w:pPr>
      <w:bookmarkStart w:id="3087"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087"/>
    </w:p>
    <w:p w14:paraId="40FF48F3" w14:textId="77777777" w:rsidR="00214E15" w:rsidRPr="00214E15" w:rsidRDefault="00214E15" w:rsidP="00214E15">
      <w:pPr>
        <w:pStyle w:val="EndNoteBibliography"/>
        <w:rPr>
          <w:noProof/>
        </w:rPr>
      </w:pPr>
      <w:bookmarkStart w:id="3088" w:name="_ENREF_20"/>
      <w:r w:rsidRPr="00214E15">
        <w:rPr>
          <w:noProof/>
        </w:rPr>
        <w:t>[20]</w:t>
      </w:r>
      <w:r w:rsidRPr="00214E15">
        <w:rPr>
          <w:noProof/>
        </w:rPr>
        <w:tab/>
        <w:t>Ateshian, G. A., 2007, "On the theory of reactive mixtures for modeling biological growth," Biomech Model Mechanobiol, 6(6), pp. 423-445.</w:t>
      </w:r>
      <w:bookmarkEnd w:id="3088"/>
    </w:p>
    <w:p w14:paraId="263618CD" w14:textId="77777777" w:rsidR="00214E15" w:rsidRPr="00214E15" w:rsidRDefault="00214E15" w:rsidP="00214E15">
      <w:pPr>
        <w:pStyle w:val="EndNoteBibliography"/>
        <w:rPr>
          <w:noProof/>
        </w:rPr>
      </w:pPr>
      <w:bookmarkStart w:id="3089" w:name="_ENREF_21"/>
      <w:r w:rsidRPr="00214E15">
        <w:rPr>
          <w:noProof/>
        </w:rPr>
        <w:t>[21]</w:t>
      </w:r>
      <w:r w:rsidRPr="00214E15">
        <w:rPr>
          <w:noProof/>
        </w:rPr>
        <w:tab/>
        <w:t>Ateshian, G. A., and Weiss, J. A., 2010, "Anisotropic hydraulic permeability under finite deformation," J Biomech Eng, 132(11), p. 111004.</w:t>
      </w:r>
      <w:bookmarkEnd w:id="3089"/>
    </w:p>
    <w:p w14:paraId="445D6634" w14:textId="77777777" w:rsidR="00214E15" w:rsidRPr="00214E15" w:rsidRDefault="00214E15" w:rsidP="00214E15">
      <w:pPr>
        <w:pStyle w:val="EndNoteBibliography"/>
        <w:rPr>
          <w:noProof/>
        </w:rPr>
      </w:pPr>
      <w:bookmarkStart w:id="3090" w:name="_ENREF_22"/>
      <w:r w:rsidRPr="00214E15">
        <w:rPr>
          <w:noProof/>
        </w:rPr>
        <w:t>[22]</w:t>
      </w:r>
      <w:r w:rsidRPr="00214E15">
        <w:rPr>
          <w:noProof/>
        </w:rPr>
        <w:tab/>
        <w:t>Eringen, A. C., and Ingram, J. D., 1965, "Continuum theory of chemically reacting media -- 1," Int J Eng Sci, 3, pp. 197 - 212.</w:t>
      </w:r>
      <w:bookmarkEnd w:id="3090"/>
    </w:p>
    <w:p w14:paraId="25870109" w14:textId="77777777" w:rsidR="00214E15" w:rsidRPr="00214E15" w:rsidRDefault="00214E15" w:rsidP="00214E15">
      <w:pPr>
        <w:pStyle w:val="EndNoteBibliography"/>
        <w:rPr>
          <w:noProof/>
        </w:rPr>
      </w:pPr>
      <w:bookmarkStart w:id="3091" w:name="_ENREF_23"/>
      <w:r w:rsidRPr="00214E15">
        <w:rPr>
          <w:noProof/>
        </w:rPr>
        <w:t>[23]</w:t>
      </w:r>
      <w:r w:rsidRPr="00214E15">
        <w:rPr>
          <w:noProof/>
        </w:rPr>
        <w:tab/>
        <w:t>Katzir-Katchalsky, A., and Curran, P. F., 1965, Nonequilibrium thermodynamics in biophysics, Harvard University Press, Cambridge,.</w:t>
      </w:r>
      <w:bookmarkEnd w:id="3091"/>
    </w:p>
    <w:p w14:paraId="7E3E2386" w14:textId="77777777" w:rsidR="00214E15" w:rsidRPr="00214E15" w:rsidRDefault="00214E15" w:rsidP="00214E15">
      <w:pPr>
        <w:pStyle w:val="EndNoteBibliography"/>
        <w:rPr>
          <w:noProof/>
        </w:rPr>
      </w:pPr>
      <w:bookmarkStart w:id="3092"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092"/>
    </w:p>
    <w:p w14:paraId="7B60E81F" w14:textId="77777777" w:rsidR="00214E15" w:rsidRPr="00214E15" w:rsidRDefault="00214E15" w:rsidP="00214E15">
      <w:pPr>
        <w:pStyle w:val="EndNoteBibliography"/>
        <w:rPr>
          <w:noProof/>
        </w:rPr>
      </w:pPr>
      <w:bookmarkStart w:id="3093"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093"/>
    </w:p>
    <w:p w14:paraId="7A357F56" w14:textId="77777777" w:rsidR="00214E15" w:rsidRPr="00214E15" w:rsidRDefault="00214E15" w:rsidP="00214E15">
      <w:pPr>
        <w:pStyle w:val="EndNoteBibliography"/>
        <w:rPr>
          <w:noProof/>
        </w:rPr>
      </w:pPr>
      <w:bookmarkStart w:id="3094"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094"/>
    </w:p>
    <w:p w14:paraId="313D13C9" w14:textId="77777777" w:rsidR="00214E15" w:rsidRPr="00214E15" w:rsidRDefault="00214E15" w:rsidP="00214E15">
      <w:pPr>
        <w:pStyle w:val="EndNoteBibliography"/>
        <w:rPr>
          <w:noProof/>
        </w:rPr>
      </w:pPr>
      <w:bookmarkStart w:id="3095" w:name="_ENREF_27"/>
      <w:r w:rsidRPr="00214E15">
        <w:rPr>
          <w:noProof/>
        </w:rPr>
        <w:t>[27]</w:t>
      </w:r>
      <w:r w:rsidRPr="00214E15">
        <w:rPr>
          <w:noProof/>
        </w:rPr>
        <w:tab/>
        <w:t>Curnier, A., Qi-Chang, H., and Zysset, P., 1995, "Conewise linear elastic materials," J Elasticity, 37(1), pp. 1-38.</w:t>
      </w:r>
      <w:bookmarkEnd w:id="3095"/>
    </w:p>
    <w:p w14:paraId="46589AD2" w14:textId="77777777" w:rsidR="00214E15" w:rsidRPr="00214E15" w:rsidRDefault="00214E15" w:rsidP="00214E15">
      <w:pPr>
        <w:pStyle w:val="EndNoteBibliography"/>
        <w:rPr>
          <w:noProof/>
        </w:rPr>
      </w:pPr>
      <w:bookmarkStart w:id="3096"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096"/>
    </w:p>
    <w:p w14:paraId="426C0AB8" w14:textId="77777777" w:rsidR="00214E15" w:rsidRPr="00214E15" w:rsidRDefault="00214E15" w:rsidP="00214E15">
      <w:pPr>
        <w:pStyle w:val="EndNoteBibliography"/>
        <w:rPr>
          <w:noProof/>
        </w:rPr>
      </w:pPr>
      <w:bookmarkStart w:id="3097" w:name="_ENREF_29"/>
      <w:r w:rsidRPr="00214E15">
        <w:rPr>
          <w:noProof/>
        </w:rPr>
        <w:t>[29]</w:t>
      </w:r>
      <w:r w:rsidRPr="00214E15">
        <w:rPr>
          <w:noProof/>
        </w:rPr>
        <w:tab/>
        <w:t>Marsden, J. E., and Hughes, T. J., 1994, Mathematical Foundations of Elasticity, Dover Publications.</w:t>
      </w:r>
      <w:bookmarkEnd w:id="3097"/>
    </w:p>
    <w:p w14:paraId="577913BD" w14:textId="77777777" w:rsidR="00214E15" w:rsidRPr="00214E15" w:rsidRDefault="00214E15" w:rsidP="00214E15">
      <w:pPr>
        <w:pStyle w:val="EndNoteBibliography"/>
        <w:rPr>
          <w:noProof/>
        </w:rPr>
      </w:pPr>
      <w:bookmarkStart w:id="3098" w:name="_ENREF_30"/>
      <w:r w:rsidRPr="00214E15">
        <w:rPr>
          <w:noProof/>
        </w:rPr>
        <w:t>[30]</w:t>
      </w:r>
      <w:r w:rsidRPr="00214E15">
        <w:rPr>
          <w:noProof/>
        </w:rPr>
        <w:tab/>
        <w:t>Matthies, H., and Strang, G., 1979, "The solution of nonlinear finite element equations," Intl J Num Meth Eng, 14, pp. 1613-1626.</w:t>
      </w:r>
      <w:bookmarkEnd w:id="3098"/>
    </w:p>
    <w:p w14:paraId="52F466CD" w14:textId="77777777" w:rsidR="00214E15" w:rsidRPr="00214E15" w:rsidRDefault="00214E15" w:rsidP="00214E15">
      <w:pPr>
        <w:pStyle w:val="EndNoteBibliography"/>
        <w:rPr>
          <w:noProof/>
        </w:rPr>
      </w:pPr>
      <w:bookmarkStart w:id="3099"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099"/>
    </w:p>
    <w:p w14:paraId="66EBCAC1" w14:textId="77777777" w:rsidR="00214E15" w:rsidRPr="00214E15" w:rsidRDefault="00214E15" w:rsidP="00214E15">
      <w:pPr>
        <w:pStyle w:val="EndNoteBibliography"/>
        <w:rPr>
          <w:noProof/>
        </w:rPr>
      </w:pPr>
      <w:bookmarkStart w:id="3100"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00"/>
    </w:p>
    <w:p w14:paraId="6C56B5CF" w14:textId="77777777" w:rsidR="00214E15" w:rsidRPr="00214E15" w:rsidRDefault="00214E15" w:rsidP="00214E15">
      <w:pPr>
        <w:pStyle w:val="EndNoteBibliography"/>
        <w:rPr>
          <w:noProof/>
        </w:rPr>
      </w:pPr>
      <w:bookmarkStart w:id="3101"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01"/>
    </w:p>
    <w:p w14:paraId="0BA9D097" w14:textId="77777777" w:rsidR="00214E15" w:rsidRPr="00214E15" w:rsidRDefault="00214E15" w:rsidP="00214E15">
      <w:pPr>
        <w:pStyle w:val="EndNoteBibliography"/>
        <w:rPr>
          <w:noProof/>
        </w:rPr>
      </w:pPr>
      <w:bookmarkStart w:id="3102"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02"/>
    </w:p>
    <w:p w14:paraId="1B36CA25" w14:textId="77777777" w:rsidR="00214E15" w:rsidRPr="00214E15" w:rsidRDefault="00214E15" w:rsidP="00214E15">
      <w:pPr>
        <w:pStyle w:val="EndNoteBibliography"/>
        <w:rPr>
          <w:noProof/>
        </w:rPr>
      </w:pPr>
      <w:bookmarkStart w:id="3103"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03"/>
    </w:p>
    <w:p w14:paraId="7B0984E5" w14:textId="77777777" w:rsidR="00214E15" w:rsidRPr="00214E15" w:rsidRDefault="00214E15" w:rsidP="00214E15">
      <w:pPr>
        <w:pStyle w:val="EndNoteBibliography"/>
        <w:rPr>
          <w:noProof/>
        </w:rPr>
      </w:pPr>
      <w:bookmarkStart w:id="3104"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04"/>
    </w:p>
    <w:p w14:paraId="1B6D85D4" w14:textId="77777777" w:rsidR="00214E15" w:rsidRPr="00214E15" w:rsidRDefault="00214E15" w:rsidP="00214E15">
      <w:pPr>
        <w:pStyle w:val="EndNoteBibliography"/>
        <w:rPr>
          <w:noProof/>
        </w:rPr>
      </w:pPr>
      <w:bookmarkStart w:id="3105" w:name="_ENREF_37"/>
      <w:r w:rsidRPr="00214E15">
        <w:rPr>
          <w:noProof/>
        </w:rPr>
        <w:t>[37]</w:t>
      </w:r>
      <w:r w:rsidRPr="00214E15">
        <w:rPr>
          <w:noProof/>
        </w:rPr>
        <w:tab/>
        <w:t>Veronda, D. R., and Westmann, R. A., 1970, "Mechanical Characterization of Skin - Finite Deformations," J. Biomechanics, Vol. 3, pp. 111-124.</w:t>
      </w:r>
      <w:bookmarkEnd w:id="3105"/>
    </w:p>
    <w:p w14:paraId="4FE16F89" w14:textId="77777777" w:rsidR="00214E15" w:rsidRPr="00214E15" w:rsidRDefault="00214E15" w:rsidP="00214E15">
      <w:pPr>
        <w:pStyle w:val="EndNoteBibliography"/>
        <w:rPr>
          <w:noProof/>
        </w:rPr>
      </w:pPr>
      <w:bookmarkStart w:id="3106"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06"/>
    </w:p>
    <w:p w14:paraId="426D7DFE" w14:textId="77777777" w:rsidR="00214E15" w:rsidRPr="00214E15" w:rsidRDefault="00214E15" w:rsidP="00214E15">
      <w:pPr>
        <w:pStyle w:val="EndNoteBibliography"/>
        <w:rPr>
          <w:noProof/>
        </w:rPr>
      </w:pPr>
      <w:bookmarkStart w:id="3107"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07"/>
    </w:p>
    <w:p w14:paraId="4B55B3AA" w14:textId="77777777" w:rsidR="00214E15" w:rsidRPr="00214E15" w:rsidRDefault="00214E15" w:rsidP="00214E15">
      <w:pPr>
        <w:pStyle w:val="EndNoteBibliography"/>
        <w:rPr>
          <w:noProof/>
        </w:rPr>
      </w:pPr>
      <w:bookmarkStart w:id="3108" w:name="_ENREF_40"/>
      <w:r w:rsidRPr="00214E15">
        <w:rPr>
          <w:noProof/>
        </w:rPr>
        <w:t>[40]</w:t>
      </w:r>
      <w:r w:rsidRPr="00214E15">
        <w:rPr>
          <w:noProof/>
        </w:rPr>
        <w:tab/>
        <w:t>Quapp, K. M., and Weiss, J. A., 1998, "Material characterization of human medial collateral ligament," J Biomech Eng, 120(6), pp. 757-763.</w:t>
      </w:r>
      <w:bookmarkEnd w:id="3108"/>
    </w:p>
    <w:p w14:paraId="28B64241" w14:textId="77777777" w:rsidR="00214E15" w:rsidRPr="00214E15" w:rsidRDefault="00214E15" w:rsidP="00214E15">
      <w:pPr>
        <w:pStyle w:val="EndNoteBibliography"/>
        <w:rPr>
          <w:noProof/>
        </w:rPr>
      </w:pPr>
      <w:bookmarkStart w:id="3109" w:name="_ENREF_41"/>
      <w:r w:rsidRPr="00214E15">
        <w:rPr>
          <w:noProof/>
        </w:rPr>
        <w:t>[41]</w:t>
      </w:r>
      <w:r w:rsidRPr="00214E15">
        <w:rPr>
          <w:noProof/>
        </w:rPr>
        <w:tab/>
        <w:t>Ateshian, G. A., 2007, "Anisotropy of fibrous tissues in relation to the distribution of tensed and buckled fibers," J Biomech Eng, 129(2), pp. 240-249.</w:t>
      </w:r>
      <w:bookmarkEnd w:id="3109"/>
    </w:p>
    <w:p w14:paraId="0FB94A84" w14:textId="77777777" w:rsidR="00214E15" w:rsidRPr="00214E15" w:rsidRDefault="00214E15" w:rsidP="00214E15">
      <w:pPr>
        <w:pStyle w:val="EndNoteBibliography"/>
        <w:rPr>
          <w:noProof/>
        </w:rPr>
      </w:pPr>
      <w:bookmarkStart w:id="3110" w:name="_ENREF_42"/>
      <w:r w:rsidRPr="00214E15">
        <w:rPr>
          <w:noProof/>
        </w:rPr>
        <w:t>[42]</w:t>
      </w:r>
      <w:r w:rsidRPr="00214E15">
        <w:rPr>
          <w:noProof/>
        </w:rPr>
        <w:tab/>
        <w:t>Lanir, Y., 1983, "Constitutive equations for fibrous connective tissues," J Biomech, 16(1), pp. 1-12.</w:t>
      </w:r>
      <w:bookmarkEnd w:id="3110"/>
    </w:p>
    <w:p w14:paraId="3F900B9E" w14:textId="77777777" w:rsidR="00214E15" w:rsidRPr="00214E15" w:rsidRDefault="00214E15" w:rsidP="00214E15">
      <w:pPr>
        <w:pStyle w:val="EndNoteBibliography"/>
        <w:rPr>
          <w:noProof/>
        </w:rPr>
      </w:pPr>
      <w:bookmarkStart w:id="3111" w:name="_ENREF_43"/>
      <w:r w:rsidRPr="00214E15">
        <w:rPr>
          <w:noProof/>
        </w:rPr>
        <w:t>[43]</w:t>
      </w:r>
      <w:r w:rsidRPr="00214E15">
        <w:rPr>
          <w:noProof/>
        </w:rPr>
        <w:tab/>
        <w:t>Fung, Y. C., 1993, Biomechanics : mechanical properties of living tissues, Springer-Verlag, New York.</w:t>
      </w:r>
      <w:bookmarkEnd w:id="3111"/>
    </w:p>
    <w:p w14:paraId="5838085B" w14:textId="77777777" w:rsidR="00214E15" w:rsidRPr="00214E15" w:rsidRDefault="00214E15" w:rsidP="00214E15">
      <w:pPr>
        <w:pStyle w:val="EndNoteBibliography"/>
        <w:rPr>
          <w:noProof/>
        </w:rPr>
      </w:pPr>
      <w:bookmarkStart w:id="3112" w:name="_ENREF_44"/>
      <w:r w:rsidRPr="00214E15">
        <w:rPr>
          <w:noProof/>
        </w:rPr>
        <w:t>[44]</w:t>
      </w:r>
      <w:r w:rsidRPr="00214E15">
        <w:rPr>
          <w:noProof/>
        </w:rPr>
        <w:tab/>
        <w:t>Fung, Y. C., Fronek, K., and Patitucci, P., 1979, "Pseudoelasticity of arteries and the choice of its mathematical expression," Am J Physiol, 237(5), pp. H620-631.</w:t>
      </w:r>
      <w:bookmarkEnd w:id="3112"/>
    </w:p>
    <w:p w14:paraId="6C20FFA8" w14:textId="77777777" w:rsidR="00214E15" w:rsidRPr="00214E15" w:rsidRDefault="00214E15" w:rsidP="00214E15">
      <w:pPr>
        <w:pStyle w:val="EndNoteBibliography"/>
        <w:rPr>
          <w:noProof/>
        </w:rPr>
      </w:pPr>
      <w:bookmarkStart w:id="3113"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13"/>
    </w:p>
    <w:p w14:paraId="55599679" w14:textId="77777777" w:rsidR="00214E15" w:rsidRPr="00214E15" w:rsidRDefault="00214E15" w:rsidP="00214E15">
      <w:pPr>
        <w:pStyle w:val="EndNoteBibliography"/>
        <w:rPr>
          <w:noProof/>
        </w:rPr>
      </w:pPr>
      <w:bookmarkStart w:id="3114" w:name="_ENREF_46"/>
      <w:r w:rsidRPr="00214E15">
        <w:rPr>
          <w:noProof/>
        </w:rPr>
        <w:t>[46]</w:t>
      </w:r>
      <w:r w:rsidRPr="00214E15">
        <w:rPr>
          <w:noProof/>
        </w:rPr>
        <w:tab/>
        <w:t>Ateshian, G. A., 2015, "Viscoelasticity using reactive constrained solid mixtures," J Biomech.</w:t>
      </w:r>
      <w:bookmarkEnd w:id="3114"/>
    </w:p>
    <w:p w14:paraId="20BA8DA9" w14:textId="77777777" w:rsidR="00214E15" w:rsidRPr="00214E15" w:rsidRDefault="00214E15" w:rsidP="00214E15">
      <w:pPr>
        <w:pStyle w:val="EndNoteBibliography"/>
        <w:rPr>
          <w:noProof/>
        </w:rPr>
      </w:pPr>
      <w:bookmarkStart w:id="3115"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115"/>
    </w:p>
    <w:p w14:paraId="378F2BFB" w14:textId="77777777" w:rsidR="00214E15" w:rsidRPr="00214E15" w:rsidRDefault="00214E15" w:rsidP="00214E15">
      <w:pPr>
        <w:pStyle w:val="EndNoteBibliography"/>
        <w:rPr>
          <w:noProof/>
        </w:rPr>
      </w:pPr>
      <w:bookmarkStart w:id="3116" w:name="_ENREF_48"/>
      <w:r w:rsidRPr="00214E15">
        <w:rPr>
          <w:noProof/>
        </w:rPr>
        <w:t>[48]</w:t>
      </w:r>
      <w:r w:rsidRPr="00214E15">
        <w:rPr>
          <w:noProof/>
        </w:rPr>
        <w:tab/>
        <w:t>Maker, B. N., 1995, "Rigid bodies for metal forming analysis with NIKE3D," University of California, Lawrence Livermore Lab Rept, UCRL-JC-119862, pp. 1-8.</w:t>
      </w:r>
      <w:bookmarkEnd w:id="3116"/>
    </w:p>
    <w:p w14:paraId="5E073A73" w14:textId="77777777" w:rsidR="00214E15" w:rsidRPr="00214E15" w:rsidRDefault="00214E15" w:rsidP="00214E15">
      <w:pPr>
        <w:pStyle w:val="EndNoteBibliography"/>
        <w:rPr>
          <w:noProof/>
        </w:rPr>
      </w:pPr>
      <w:bookmarkStart w:id="3117" w:name="_ENREF_49"/>
      <w:r w:rsidRPr="00214E15">
        <w:rPr>
          <w:noProof/>
        </w:rPr>
        <w:t>[49]</w:t>
      </w:r>
      <w:r w:rsidRPr="00214E15">
        <w:rPr>
          <w:noProof/>
        </w:rPr>
        <w:tab/>
        <w:t>Laursen, T. A., 2002, Computational Contact and Impact Mechanics, Springer.</w:t>
      </w:r>
      <w:bookmarkEnd w:id="3117"/>
    </w:p>
    <w:p w14:paraId="0F7B9E2C" w14:textId="77777777" w:rsidR="00214E15" w:rsidRPr="00214E15" w:rsidRDefault="00214E15" w:rsidP="00214E15">
      <w:pPr>
        <w:pStyle w:val="EndNoteBibliography"/>
        <w:rPr>
          <w:noProof/>
        </w:rPr>
      </w:pPr>
      <w:bookmarkStart w:id="3118"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118"/>
    </w:p>
    <w:p w14:paraId="1DEF72B4" w14:textId="42C564AB" w:rsidR="008C7882" w:rsidRPr="002D1348" w:rsidRDefault="008C7882" w:rsidP="007412C6">
      <w:pPr>
        <w:ind w:left="720" w:hanging="720"/>
      </w:pPr>
      <w:r>
        <w:fldChar w:fldCharType="end"/>
      </w:r>
      <w:bookmarkStart w:id="3119" w:name="_GoBack"/>
      <w:bookmarkEnd w:id="3119"/>
    </w:p>
    <w:sectPr w:rsidR="008C7882" w:rsidRPr="002D1348" w:rsidSect="00A97B84">
      <w:headerReference w:type="even" r:id="rId3647"/>
      <w:headerReference w:type="default" r:id="rId364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 w:author="Jeff Weiss" w:date="2011-09-14T09:15:00Z" w:initials="JW">
    <w:p w14:paraId="124F542B" w14:textId="77777777" w:rsidR="005335CA" w:rsidRDefault="005335CA">
      <w:pPr>
        <w:pStyle w:val="CommentText"/>
      </w:pPr>
      <w:r>
        <w:rPr>
          <w:rStyle w:val="CommentReference"/>
        </w:rPr>
        <w:annotationRef/>
      </w:r>
      <w:r>
        <w:t>what is this?</w:t>
      </w:r>
    </w:p>
  </w:comment>
  <w:comment w:id="1616"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647"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665"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759"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340"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0CA973" w14:textId="77777777" w:rsidR="00417E33" w:rsidRDefault="00417E33">
      <w:r>
        <w:separator/>
      </w:r>
    </w:p>
  </w:endnote>
  <w:endnote w:type="continuationSeparator" w:id="0">
    <w:p w14:paraId="0FDD5CF9" w14:textId="77777777" w:rsidR="00417E33" w:rsidRDefault="00417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EF38FF" w14:textId="77777777" w:rsidR="00417E33" w:rsidRDefault="00417E33">
      <w:r>
        <w:separator/>
      </w:r>
    </w:p>
  </w:footnote>
  <w:footnote w:type="continuationSeparator" w:id="0">
    <w:p w14:paraId="164AD594" w14:textId="77777777" w:rsidR="00417E33" w:rsidRDefault="00417E33">
      <w:r>
        <w:continuationSeparator/>
      </w:r>
    </w:p>
  </w:footnote>
  <w:footnote w:id="1">
    <w:p w14:paraId="0863F7CE" w14:textId="4F84BA06" w:rsidR="005335CA" w:rsidRDefault="005335CA">
      <w:pPr>
        <w:pStyle w:val="FootnoteText"/>
      </w:pPr>
      <w:ins w:id="810" w:author="Steve Maas" w:date="2015-05-13T13:56:00Z">
        <w:r>
          <w:rPr>
            <w:rStyle w:val="FootnoteReference"/>
          </w:rPr>
          <w:footnoteRef/>
        </w:r>
        <w:r>
          <w:t xml:space="preserve"> Note that weights sum up to one</w:t>
        </w:r>
      </w:ins>
      <w:ins w:id="811" w:author="Steve Maas" w:date="2015-05-13T14:03:00Z">
        <w:r>
          <w:t xml:space="preserve"> and not to the volume of the tet in the natural coordinate system (i.e. 1/6)</w:t>
        </w:r>
      </w:ins>
      <w:ins w:id="812"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2289">
      <w:rPr>
        <w:rStyle w:val="PageNumber"/>
        <w:noProof/>
      </w:rPr>
      <w:t>2</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1"/>
    <o:shapelayout v:ext="edit">
      <o:idmap v:ext="edit" data="1,4"/>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4.bin"/><Relationship Id="rId3182" Type="http://schemas.openxmlformats.org/officeDocument/2006/relationships/image" Target="media/image1584.wmf"/><Relationship Id="rId3042" Type="http://schemas.openxmlformats.org/officeDocument/2006/relationships/image" Target="media/image1514.wmf"/><Relationship Id="rId170" Type="http://schemas.openxmlformats.org/officeDocument/2006/relationships/oleObject" Target="embeddings/oleObject77.bin"/><Relationship Id="rId987" Type="http://schemas.openxmlformats.org/officeDocument/2006/relationships/oleObject" Target="embeddings/oleObject485.bin"/><Relationship Id="rId2668" Type="http://schemas.openxmlformats.org/officeDocument/2006/relationships/image" Target="media/image1327.wmf"/><Relationship Id="rId2875" Type="http://schemas.openxmlformats.org/officeDocument/2006/relationships/oleObject" Target="embeddings/oleObject1428.bin"/><Relationship Id="rId847" Type="http://schemas.openxmlformats.org/officeDocument/2006/relationships/oleObject" Target="embeddings/oleObject415.bin"/><Relationship Id="rId1477" Type="http://schemas.openxmlformats.org/officeDocument/2006/relationships/oleObject" Target="embeddings/oleObject729.bin"/><Relationship Id="rId1684" Type="http://schemas.openxmlformats.org/officeDocument/2006/relationships/image" Target="media/image837.wmf"/><Relationship Id="rId1891" Type="http://schemas.openxmlformats.org/officeDocument/2006/relationships/oleObject" Target="embeddings/oleObject936.bin"/><Relationship Id="rId2528" Type="http://schemas.openxmlformats.org/officeDocument/2006/relationships/image" Target="media/image1257.wmf"/><Relationship Id="rId2735" Type="http://schemas.openxmlformats.org/officeDocument/2006/relationships/oleObject" Target="embeddings/oleObject1358.bin"/><Relationship Id="rId2942" Type="http://schemas.openxmlformats.org/officeDocument/2006/relationships/image" Target="media/image1464.wmf"/><Relationship Id="rId707" Type="http://schemas.openxmlformats.org/officeDocument/2006/relationships/oleObject" Target="embeddings/oleObject345.bin"/><Relationship Id="rId914" Type="http://schemas.openxmlformats.org/officeDocument/2006/relationships/image" Target="media/image451.wmf"/><Relationship Id="rId1337" Type="http://schemas.openxmlformats.org/officeDocument/2006/relationships/oleObject" Target="embeddings/oleObject659.bin"/><Relationship Id="rId1544" Type="http://schemas.openxmlformats.org/officeDocument/2006/relationships/image" Target="media/image767.wmf"/><Relationship Id="rId1751" Type="http://schemas.openxmlformats.org/officeDocument/2006/relationships/oleObject" Target="embeddings/oleObject866.bin"/><Relationship Id="rId2802" Type="http://schemas.openxmlformats.org/officeDocument/2006/relationships/image" Target="media/image1394.emf"/><Relationship Id="rId43" Type="http://schemas.openxmlformats.org/officeDocument/2006/relationships/oleObject" Target="embeddings/oleObject14.bin"/><Relationship Id="rId1404" Type="http://schemas.openxmlformats.org/officeDocument/2006/relationships/image" Target="media/image697.wmf"/><Relationship Id="rId1611" Type="http://schemas.openxmlformats.org/officeDocument/2006/relationships/oleObject" Target="embeddings/oleObject796.bin"/><Relationship Id="rId3369" Type="http://schemas.openxmlformats.org/officeDocument/2006/relationships/image" Target="media/image1678.wmf"/><Relationship Id="rId3576" Type="http://schemas.openxmlformats.org/officeDocument/2006/relationships/oleObject" Target="embeddings/oleObject1778.bin"/><Relationship Id="rId497" Type="http://schemas.openxmlformats.org/officeDocument/2006/relationships/image" Target="media/image243.wmf"/><Relationship Id="rId2178" Type="http://schemas.openxmlformats.org/officeDocument/2006/relationships/image" Target="media/image1084.wmf"/><Relationship Id="rId2385" Type="http://schemas.openxmlformats.org/officeDocument/2006/relationships/oleObject" Target="embeddings/oleObject1180.bin"/><Relationship Id="rId3229" Type="http://schemas.openxmlformats.org/officeDocument/2006/relationships/image" Target="media/image1608.wmf"/><Relationship Id="rId357" Type="http://schemas.openxmlformats.org/officeDocument/2006/relationships/image" Target="media/image173.wmf"/><Relationship Id="rId1194" Type="http://schemas.openxmlformats.org/officeDocument/2006/relationships/image" Target="media/image591.wmf"/><Relationship Id="rId2038" Type="http://schemas.openxmlformats.org/officeDocument/2006/relationships/image" Target="media/image1014.wmf"/><Relationship Id="rId2592" Type="http://schemas.openxmlformats.org/officeDocument/2006/relationships/image" Target="media/image1289.wmf"/><Relationship Id="rId3436" Type="http://schemas.openxmlformats.org/officeDocument/2006/relationships/oleObject" Target="embeddings/oleObject1708.bin"/><Relationship Id="rId3643" Type="http://schemas.openxmlformats.org/officeDocument/2006/relationships/image" Target="media/image1815.wmf"/><Relationship Id="rId217" Type="http://schemas.openxmlformats.org/officeDocument/2006/relationships/image" Target="media/image104.wmf"/><Relationship Id="rId564" Type="http://schemas.openxmlformats.org/officeDocument/2006/relationships/oleObject" Target="embeddings/oleObject273.bin"/><Relationship Id="rId771" Type="http://schemas.openxmlformats.org/officeDocument/2006/relationships/oleObject" Target="embeddings/oleObject377.bin"/><Relationship Id="rId2245" Type="http://schemas.openxmlformats.org/officeDocument/2006/relationships/image" Target="media/image1118.wmf"/><Relationship Id="rId2452" Type="http://schemas.openxmlformats.org/officeDocument/2006/relationships/image" Target="media/image1219.wmf"/><Relationship Id="rId3503" Type="http://schemas.openxmlformats.org/officeDocument/2006/relationships/image" Target="media/image1745.wmf"/><Relationship Id="rId424" Type="http://schemas.openxmlformats.org/officeDocument/2006/relationships/oleObject" Target="embeddings/oleObject203.bin"/><Relationship Id="rId631" Type="http://schemas.openxmlformats.org/officeDocument/2006/relationships/image" Target="media/image310.wmf"/><Relationship Id="rId1054" Type="http://schemas.openxmlformats.org/officeDocument/2006/relationships/image" Target="media/image521.wmf"/><Relationship Id="rId1261" Type="http://schemas.openxmlformats.org/officeDocument/2006/relationships/oleObject" Target="embeddings/oleObject622.bin"/><Relationship Id="rId2105" Type="http://schemas.openxmlformats.org/officeDocument/2006/relationships/oleObject" Target="embeddings/oleObject1043.bin"/><Relationship Id="rId2312" Type="http://schemas.openxmlformats.org/officeDocument/2006/relationships/image" Target="media/image1152.wmf"/><Relationship Id="rId1121" Type="http://schemas.openxmlformats.org/officeDocument/2006/relationships/oleObject" Target="embeddings/oleObject552.bin"/><Relationship Id="rId3086" Type="http://schemas.openxmlformats.org/officeDocument/2006/relationships/image" Target="media/image1536.wmf"/><Relationship Id="rId3293" Type="http://schemas.openxmlformats.org/officeDocument/2006/relationships/image" Target="media/image1640.wmf"/><Relationship Id="rId1938" Type="http://schemas.openxmlformats.org/officeDocument/2006/relationships/image" Target="media/image964.wmf"/><Relationship Id="rId3153" Type="http://schemas.openxmlformats.org/officeDocument/2006/relationships/oleObject" Target="embeddings/oleObject1567.bin"/><Relationship Id="rId3360" Type="http://schemas.openxmlformats.org/officeDocument/2006/relationships/oleObject" Target="embeddings/oleObject1670.bin"/><Relationship Id="rId281" Type="http://schemas.openxmlformats.org/officeDocument/2006/relationships/image" Target="media/image136.wmf"/><Relationship Id="rId3013" Type="http://schemas.openxmlformats.org/officeDocument/2006/relationships/oleObject" Target="embeddings/oleObject1497.bin"/><Relationship Id="rId141" Type="http://schemas.openxmlformats.org/officeDocument/2006/relationships/oleObject" Target="embeddings/oleObject63.bin"/><Relationship Id="rId3220" Type="http://schemas.openxmlformats.org/officeDocument/2006/relationships/oleObject" Target="embeddings/oleObject1600.bin"/><Relationship Id="rId7" Type="http://schemas.openxmlformats.org/officeDocument/2006/relationships/endnotes" Target="endnotes.xml"/><Relationship Id="rId2779" Type="http://schemas.openxmlformats.org/officeDocument/2006/relationships/oleObject" Target="embeddings/oleObject1380.bin"/><Relationship Id="rId2986" Type="http://schemas.openxmlformats.org/officeDocument/2006/relationships/image" Target="media/image1486.wmf"/><Relationship Id="rId958" Type="http://schemas.openxmlformats.org/officeDocument/2006/relationships/image" Target="media/image473.wmf"/><Relationship Id="rId1588" Type="http://schemas.openxmlformats.org/officeDocument/2006/relationships/image" Target="media/image789.wmf"/><Relationship Id="rId1795" Type="http://schemas.openxmlformats.org/officeDocument/2006/relationships/oleObject" Target="embeddings/oleObject888.bin"/><Relationship Id="rId2639" Type="http://schemas.openxmlformats.org/officeDocument/2006/relationships/oleObject" Target="embeddings/oleObject1310.bin"/><Relationship Id="rId2846" Type="http://schemas.openxmlformats.org/officeDocument/2006/relationships/image" Target="media/image1416.wmf"/><Relationship Id="rId87" Type="http://schemas.openxmlformats.org/officeDocument/2006/relationships/oleObject" Target="embeddings/oleObject36.bin"/><Relationship Id="rId818" Type="http://schemas.openxmlformats.org/officeDocument/2006/relationships/image" Target="media/image403.wmf"/><Relationship Id="rId1448" Type="http://schemas.openxmlformats.org/officeDocument/2006/relationships/image" Target="media/image719.wmf"/><Relationship Id="rId1655" Type="http://schemas.openxmlformats.org/officeDocument/2006/relationships/oleObject" Target="embeddings/oleObject818.bin"/><Relationship Id="rId2706" Type="http://schemas.openxmlformats.org/officeDocument/2006/relationships/image" Target="media/image1346.wmf"/><Relationship Id="rId1308" Type="http://schemas.openxmlformats.org/officeDocument/2006/relationships/image" Target="media/image649.wmf"/><Relationship Id="rId1862" Type="http://schemas.openxmlformats.org/officeDocument/2006/relationships/image" Target="media/image926.wmf"/><Relationship Id="rId2913" Type="http://schemas.openxmlformats.org/officeDocument/2006/relationships/oleObject" Target="embeddings/oleObject1447.bin"/><Relationship Id="rId1515" Type="http://schemas.openxmlformats.org/officeDocument/2006/relationships/oleObject" Target="embeddings/oleObject748.bin"/><Relationship Id="rId1722" Type="http://schemas.openxmlformats.org/officeDocument/2006/relationships/image" Target="media/image856.wmf"/><Relationship Id="rId14" Type="http://schemas.openxmlformats.org/officeDocument/2006/relationships/hyperlink" Target="http://mrlforums.sci.utah.edu/forums/" TargetMode="External"/><Relationship Id="rId2289" Type="http://schemas.openxmlformats.org/officeDocument/2006/relationships/oleObject" Target="embeddings/oleObject1132.bin"/><Relationship Id="rId2496" Type="http://schemas.openxmlformats.org/officeDocument/2006/relationships/image" Target="media/image1241.wmf"/><Relationship Id="rId3547" Type="http://schemas.openxmlformats.org/officeDocument/2006/relationships/image" Target="media/image1767.wmf"/><Relationship Id="rId468" Type="http://schemas.openxmlformats.org/officeDocument/2006/relationships/oleObject" Target="embeddings/oleObject225.bin"/><Relationship Id="rId675" Type="http://schemas.openxmlformats.org/officeDocument/2006/relationships/image" Target="media/image332.wmf"/><Relationship Id="rId882" Type="http://schemas.openxmlformats.org/officeDocument/2006/relationships/image" Target="media/image435.wmf"/><Relationship Id="rId1098" Type="http://schemas.openxmlformats.org/officeDocument/2006/relationships/image" Target="media/image543.wmf"/><Relationship Id="rId2149" Type="http://schemas.openxmlformats.org/officeDocument/2006/relationships/oleObject" Target="embeddings/oleObject1065.bin"/><Relationship Id="rId2356" Type="http://schemas.openxmlformats.org/officeDocument/2006/relationships/image" Target="media/image1174.wmf"/><Relationship Id="rId2563" Type="http://schemas.openxmlformats.org/officeDocument/2006/relationships/oleObject" Target="embeddings/oleObject1272.bin"/><Relationship Id="rId2770" Type="http://schemas.openxmlformats.org/officeDocument/2006/relationships/image" Target="media/image1378.emf"/><Relationship Id="rId3407" Type="http://schemas.openxmlformats.org/officeDocument/2006/relationships/image" Target="media/image1697.wmf"/><Relationship Id="rId3614" Type="http://schemas.openxmlformats.org/officeDocument/2006/relationships/oleObject" Target="embeddings/oleObject1797.bin"/><Relationship Id="rId328" Type="http://schemas.openxmlformats.org/officeDocument/2006/relationships/oleObject" Target="embeddings/oleObject156.bin"/><Relationship Id="rId535" Type="http://schemas.openxmlformats.org/officeDocument/2006/relationships/image" Target="media/image262.wmf"/><Relationship Id="rId742" Type="http://schemas.openxmlformats.org/officeDocument/2006/relationships/image" Target="media/image365.wmf"/><Relationship Id="rId1165" Type="http://schemas.openxmlformats.org/officeDocument/2006/relationships/oleObject" Target="embeddings/oleObject574.bin"/><Relationship Id="rId1372" Type="http://schemas.openxmlformats.org/officeDocument/2006/relationships/image" Target="media/image681.wmf"/><Relationship Id="rId2009" Type="http://schemas.openxmlformats.org/officeDocument/2006/relationships/oleObject" Target="embeddings/oleObject995.bin"/><Relationship Id="rId2216" Type="http://schemas.openxmlformats.org/officeDocument/2006/relationships/image" Target="media/image1105.png"/><Relationship Id="rId2423" Type="http://schemas.openxmlformats.org/officeDocument/2006/relationships/oleObject" Target="embeddings/oleObject1201.bin"/><Relationship Id="rId2630" Type="http://schemas.openxmlformats.org/officeDocument/2006/relationships/image" Target="media/image1308.wmf"/><Relationship Id="rId602" Type="http://schemas.openxmlformats.org/officeDocument/2006/relationships/oleObject" Target="embeddings/oleObject292.bin"/><Relationship Id="rId1025" Type="http://schemas.openxmlformats.org/officeDocument/2006/relationships/oleObject" Target="embeddings/oleObject504.bin"/><Relationship Id="rId1232" Type="http://schemas.openxmlformats.org/officeDocument/2006/relationships/image" Target="media/image610.wmf"/><Relationship Id="rId3197" Type="http://schemas.openxmlformats.org/officeDocument/2006/relationships/oleObject" Target="embeddings/oleObject1589.bin"/><Relationship Id="rId3057" Type="http://schemas.openxmlformats.org/officeDocument/2006/relationships/oleObject" Target="embeddings/oleObject1519.bin"/><Relationship Id="rId185" Type="http://schemas.openxmlformats.org/officeDocument/2006/relationships/image" Target="media/image88.wmf"/><Relationship Id="rId1909" Type="http://schemas.openxmlformats.org/officeDocument/2006/relationships/oleObject" Target="embeddings/oleObject945.bin"/><Relationship Id="rId3264" Type="http://schemas.openxmlformats.org/officeDocument/2006/relationships/oleObject" Target="embeddings/oleObject1622.bin"/><Relationship Id="rId3471" Type="http://schemas.openxmlformats.org/officeDocument/2006/relationships/image" Target="media/image1729.wmf"/><Relationship Id="rId392" Type="http://schemas.openxmlformats.org/officeDocument/2006/relationships/oleObject" Target="embeddings/oleObject187.bin"/><Relationship Id="rId2073" Type="http://schemas.openxmlformats.org/officeDocument/2006/relationships/oleObject" Target="embeddings/oleObject1027.bin"/><Relationship Id="rId2280" Type="http://schemas.openxmlformats.org/officeDocument/2006/relationships/image" Target="media/image1136.wmf"/><Relationship Id="rId3124" Type="http://schemas.openxmlformats.org/officeDocument/2006/relationships/image" Target="media/image1555.wmf"/><Relationship Id="rId3331" Type="http://schemas.openxmlformats.org/officeDocument/2006/relationships/image" Target="media/image1659.wmf"/><Relationship Id="rId252" Type="http://schemas.openxmlformats.org/officeDocument/2006/relationships/oleObject" Target="embeddings/oleObject118.bin"/><Relationship Id="rId2140" Type="http://schemas.openxmlformats.org/officeDocument/2006/relationships/image" Target="media/image1065.wmf"/><Relationship Id="rId112" Type="http://schemas.openxmlformats.org/officeDocument/2006/relationships/image" Target="media/image51.wmf"/><Relationship Id="rId1699" Type="http://schemas.openxmlformats.org/officeDocument/2006/relationships/oleObject" Target="embeddings/oleObject840.bin"/><Relationship Id="rId2000" Type="http://schemas.openxmlformats.org/officeDocument/2006/relationships/image" Target="media/image995.wmf"/><Relationship Id="rId2957" Type="http://schemas.openxmlformats.org/officeDocument/2006/relationships/oleObject" Target="embeddings/oleObject1469.bin"/><Relationship Id="rId929" Type="http://schemas.openxmlformats.org/officeDocument/2006/relationships/oleObject" Target="embeddings/oleObject456.bin"/><Relationship Id="rId1559" Type="http://schemas.openxmlformats.org/officeDocument/2006/relationships/oleObject" Target="embeddings/oleObject770.bin"/><Relationship Id="rId1766" Type="http://schemas.openxmlformats.org/officeDocument/2006/relationships/image" Target="media/image878.wmf"/><Relationship Id="rId1973" Type="http://schemas.openxmlformats.org/officeDocument/2006/relationships/oleObject" Target="embeddings/oleObject977.bin"/><Relationship Id="rId2817" Type="http://schemas.openxmlformats.org/officeDocument/2006/relationships/oleObject" Target="embeddings/oleObject1399.bin"/><Relationship Id="rId58" Type="http://schemas.openxmlformats.org/officeDocument/2006/relationships/image" Target="media/image24.wmf"/><Relationship Id="rId1419" Type="http://schemas.openxmlformats.org/officeDocument/2006/relationships/oleObject" Target="embeddings/oleObject700.bin"/><Relationship Id="rId1626" Type="http://schemas.openxmlformats.org/officeDocument/2006/relationships/image" Target="media/image808.wmf"/><Relationship Id="rId1833" Type="http://schemas.openxmlformats.org/officeDocument/2006/relationships/oleObject" Target="embeddings/oleObject907.bin"/><Relationship Id="rId1900" Type="http://schemas.openxmlformats.org/officeDocument/2006/relationships/image" Target="media/image945.wmf"/><Relationship Id="rId579" Type="http://schemas.openxmlformats.org/officeDocument/2006/relationships/image" Target="media/image284.wmf"/><Relationship Id="rId786" Type="http://schemas.openxmlformats.org/officeDocument/2006/relationships/image" Target="media/image387.wmf"/><Relationship Id="rId993" Type="http://schemas.openxmlformats.org/officeDocument/2006/relationships/oleObject" Target="embeddings/oleObject488.bin"/><Relationship Id="rId2467" Type="http://schemas.openxmlformats.org/officeDocument/2006/relationships/oleObject" Target="embeddings/oleObject1224.bin"/><Relationship Id="rId2674" Type="http://schemas.openxmlformats.org/officeDocument/2006/relationships/image" Target="media/image1330.wmf"/><Relationship Id="rId3518" Type="http://schemas.openxmlformats.org/officeDocument/2006/relationships/oleObject" Target="embeddings/oleObject1749.bin"/><Relationship Id="rId439" Type="http://schemas.openxmlformats.org/officeDocument/2006/relationships/image" Target="media/image214.wmf"/><Relationship Id="rId646" Type="http://schemas.openxmlformats.org/officeDocument/2006/relationships/oleObject" Target="embeddings/oleObject314.bin"/><Relationship Id="rId1069" Type="http://schemas.openxmlformats.org/officeDocument/2006/relationships/oleObject" Target="embeddings/oleObject526.bin"/><Relationship Id="rId1276" Type="http://schemas.openxmlformats.org/officeDocument/2006/relationships/image" Target="media/image632.wmf"/><Relationship Id="rId1483" Type="http://schemas.openxmlformats.org/officeDocument/2006/relationships/oleObject" Target="embeddings/oleObject732.bin"/><Relationship Id="rId2327" Type="http://schemas.openxmlformats.org/officeDocument/2006/relationships/oleObject" Target="embeddings/oleObject1151.bin"/><Relationship Id="rId2881" Type="http://schemas.openxmlformats.org/officeDocument/2006/relationships/oleObject" Target="embeddings/oleObject1431.bin"/><Relationship Id="rId506" Type="http://schemas.openxmlformats.org/officeDocument/2006/relationships/oleObject" Target="embeddings/oleObject244.bin"/><Relationship Id="rId853" Type="http://schemas.openxmlformats.org/officeDocument/2006/relationships/oleObject" Target="embeddings/oleObject418.bin"/><Relationship Id="rId1136" Type="http://schemas.openxmlformats.org/officeDocument/2006/relationships/image" Target="media/image562.wmf"/><Relationship Id="rId1690" Type="http://schemas.openxmlformats.org/officeDocument/2006/relationships/image" Target="media/image840.wmf"/><Relationship Id="rId2534" Type="http://schemas.openxmlformats.org/officeDocument/2006/relationships/image" Target="media/image1260.wmf"/><Relationship Id="rId2741" Type="http://schemas.openxmlformats.org/officeDocument/2006/relationships/oleObject" Target="embeddings/oleObject1361.bin"/><Relationship Id="rId713" Type="http://schemas.openxmlformats.org/officeDocument/2006/relationships/oleObject" Target="embeddings/oleObject348.bin"/><Relationship Id="rId920" Type="http://schemas.openxmlformats.org/officeDocument/2006/relationships/image" Target="media/image454.wmf"/><Relationship Id="rId1343" Type="http://schemas.openxmlformats.org/officeDocument/2006/relationships/oleObject" Target="embeddings/oleObject662.bin"/><Relationship Id="rId1550" Type="http://schemas.openxmlformats.org/officeDocument/2006/relationships/image" Target="media/image770.wmf"/><Relationship Id="rId2601" Type="http://schemas.openxmlformats.org/officeDocument/2006/relationships/oleObject" Target="embeddings/oleObject1291.bin"/><Relationship Id="rId1203" Type="http://schemas.openxmlformats.org/officeDocument/2006/relationships/oleObject" Target="embeddings/oleObject593.bin"/><Relationship Id="rId1410" Type="http://schemas.openxmlformats.org/officeDocument/2006/relationships/image" Target="media/image700.wmf"/><Relationship Id="rId3168" Type="http://schemas.openxmlformats.org/officeDocument/2006/relationships/image" Target="media/image1577.wmf"/><Relationship Id="rId3375" Type="http://schemas.openxmlformats.org/officeDocument/2006/relationships/image" Target="media/image1681.wmf"/><Relationship Id="rId3582" Type="http://schemas.openxmlformats.org/officeDocument/2006/relationships/oleObject" Target="embeddings/oleObject1781.bin"/><Relationship Id="rId296" Type="http://schemas.openxmlformats.org/officeDocument/2006/relationships/oleObject" Target="embeddings/oleObject140.bin"/><Relationship Id="rId2184" Type="http://schemas.openxmlformats.org/officeDocument/2006/relationships/image" Target="media/image1087.wmf"/><Relationship Id="rId2391" Type="http://schemas.openxmlformats.org/officeDocument/2006/relationships/oleObject" Target="embeddings/oleObject1183.bin"/><Relationship Id="rId3028" Type="http://schemas.openxmlformats.org/officeDocument/2006/relationships/image" Target="media/image1507.wmf"/><Relationship Id="rId3235" Type="http://schemas.openxmlformats.org/officeDocument/2006/relationships/image" Target="media/image1611.wmf"/><Relationship Id="rId3442" Type="http://schemas.openxmlformats.org/officeDocument/2006/relationships/oleObject" Target="embeddings/oleObject1711.bin"/><Relationship Id="rId156" Type="http://schemas.openxmlformats.org/officeDocument/2006/relationships/oleObject" Target="embeddings/oleObject70.bin"/><Relationship Id="rId363" Type="http://schemas.openxmlformats.org/officeDocument/2006/relationships/image" Target="media/image176.wmf"/><Relationship Id="rId570" Type="http://schemas.openxmlformats.org/officeDocument/2006/relationships/oleObject" Target="embeddings/oleObject276.bin"/><Relationship Id="rId2044" Type="http://schemas.openxmlformats.org/officeDocument/2006/relationships/image" Target="media/image1017.wmf"/><Relationship Id="rId2251" Type="http://schemas.openxmlformats.org/officeDocument/2006/relationships/image" Target="media/image1121.png"/><Relationship Id="rId3302" Type="http://schemas.openxmlformats.org/officeDocument/2006/relationships/oleObject" Target="embeddings/oleObject1641.bin"/><Relationship Id="rId223" Type="http://schemas.openxmlformats.org/officeDocument/2006/relationships/image" Target="media/image107.wmf"/><Relationship Id="rId430" Type="http://schemas.openxmlformats.org/officeDocument/2006/relationships/oleObject" Target="embeddings/oleObject206.bin"/><Relationship Id="rId1060" Type="http://schemas.openxmlformats.org/officeDocument/2006/relationships/image" Target="media/image524.wmf"/><Relationship Id="rId2111" Type="http://schemas.openxmlformats.org/officeDocument/2006/relationships/oleObject" Target="embeddings/oleObject1046.bin"/><Relationship Id="rId1877" Type="http://schemas.openxmlformats.org/officeDocument/2006/relationships/oleObject" Target="embeddings/oleObject929.bin"/><Relationship Id="rId2928" Type="http://schemas.openxmlformats.org/officeDocument/2006/relationships/image" Target="media/image1457.wmf"/><Relationship Id="rId1737" Type="http://schemas.openxmlformats.org/officeDocument/2006/relationships/oleObject" Target="embeddings/oleObject859.bin"/><Relationship Id="rId1944" Type="http://schemas.openxmlformats.org/officeDocument/2006/relationships/image" Target="media/image967.wmf"/><Relationship Id="rId3092" Type="http://schemas.openxmlformats.org/officeDocument/2006/relationships/image" Target="media/image1539.wmf"/><Relationship Id="rId29" Type="http://schemas.openxmlformats.org/officeDocument/2006/relationships/oleObject" Target="embeddings/oleObject7.bin"/><Relationship Id="rId1804" Type="http://schemas.openxmlformats.org/officeDocument/2006/relationships/image" Target="media/image897.wmf"/><Relationship Id="rId897" Type="http://schemas.openxmlformats.org/officeDocument/2006/relationships/oleObject" Target="embeddings/oleObject440.bin"/><Relationship Id="rId2578" Type="http://schemas.openxmlformats.org/officeDocument/2006/relationships/image" Target="media/image1282.wmf"/><Relationship Id="rId2785" Type="http://schemas.openxmlformats.org/officeDocument/2006/relationships/oleObject" Target="embeddings/oleObject1383.bin"/><Relationship Id="rId2992" Type="http://schemas.openxmlformats.org/officeDocument/2006/relationships/image" Target="media/image1489.wmf"/><Relationship Id="rId3629" Type="http://schemas.openxmlformats.org/officeDocument/2006/relationships/image" Target="media/image1808.wmf"/><Relationship Id="rId757" Type="http://schemas.openxmlformats.org/officeDocument/2006/relationships/oleObject" Target="embeddings/oleObject370.bin"/><Relationship Id="rId964" Type="http://schemas.openxmlformats.org/officeDocument/2006/relationships/image" Target="media/image476.wmf"/><Relationship Id="rId1387" Type="http://schemas.openxmlformats.org/officeDocument/2006/relationships/oleObject" Target="embeddings/oleObject684.bin"/><Relationship Id="rId1594" Type="http://schemas.openxmlformats.org/officeDocument/2006/relationships/image" Target="media/image792.wmf"/><Relationship Id="rId2438" Type="http://schemas.openxmlformats.org/officeDocument/2006/relationships/image" Target="media/image1212.emf"/><Relationship Id="rId2645" Type="http://schemas.openxmlformats.org/officeDocument/2006/relationships/oleObject" Target="embeddings/oleObject1313.bin"/><Relationship Id="rId2852" Type="http://schemas.openxmlformats.org/officeDocument/2006/relationships/image" Target="media/image1419.wmf"/><Relationship Id="rId93" Type="http://schemas.openxmlformats.org/officeDocument/2006/relationships/oleObject" Target="embeddings/oleObject39.bin"/><Relationship Id="rId617" Type="http://schemas.openxmlformats.org/officeDocument/2006/relationships/image" Target="media/image303.wmf"/><Relationship Id="rId824" Type="http://schemas.openxmlformats.org/officeDocument/2006/relationships/image" Target="media/image406.wmf"/><Relationship Id="rId1247" Type="http://schemas.openxmlformats.org/officeDocument/2006/relationships/oleObject" Target="embeddings/oleObject615.bin"/><Relationship Id="rId1454" Type="http://schemas.openxmlformats.org/officeDocument/2006/relationships/image" Target="media/image722.wmf"/><Relationship Id="rId1661" Type="http://schemas.openxmlformats.org/officeDocument/2006/relationships/oleObject" Target="embeddings/oleObject821.bin"/><Relationship Id="rId2505" Type="http://schemas.openxmlformats.org/officeDocument/2006/relationships/oleObject" Target="embeddings/oleObject1243.bin"/><Relationship Id="rId2712" Type="http://schemas.openxmlformats.org/officeDocument/2006/relationships/image" Target="media/image1349.wmf"/><Relationship Id="rId1107" Type="http://schemas.openxmlformats.org/officeDocument/2006/relationships/oleObject" Target="embeddings/oleObject545.bin"/><Relationship Id="rId1314" Type="http://schemas.openxmlformats.org/officeDocument/2006/relationships/image" Target="media/image652.wmf"/><Relationship Id="rId1521" Type="http://schemas.openxmlformats.org/officeDocument/2006/relationships/oleObject" Target="embeddings/oleObject751.bin"/><Relationship Id="rId3279" Type="http://schemas.openxmlformats.org/officeDocument/2006/relationships/image" Target="media/image1633.wmf"/><Relationship Id="rId3486" Type="http://schemas.openxmlformats.org/officeDocument/2006/relationships/oleObject" Target="embeddings/oleObject1733.bin"/><Relationship Id="rId20" Type="http://schemas.openxmlformats.org/officeDocument/2006/relationships/image" Target="media/image5.wmf"/><Relationship Id="rId2088" Type="http://schemas.openxmlformats.org/officeDocument/2006/relationships/image" Target="media/image1039.wmf"/><Relationship Id="rId2295" Type="http://schemas.openxmlformats.org/officeDocument/2006/relationships/oleObject" Target="embeddings/oleObject1135.bin"/><Relationship Id="rId3139" Type="http://schemas.openxmlformats.org/officeDocument/2006/relationships/oleObject" Target="embeddings/oleObject1560.bin"/><Relationship Id="rId3346" Type="http://schemas.openxmlformats.org/officeDocument/2006/relationships/oleObject" Target="embeddings/oleObject1663.bin"/><Relationship Id="rId267" Type="http://schemas.openxmlformats.org/officeDocument/2006/relationships/image" Target="media/image129.wmf"/><Relationship Id="rId474" Type="http://schemas.openxmlformats.org/officeDocument/2006/relationships/oleObject" Target="embeddings/oleObject228.bin"/><Relationship Id="rId2155" Type="http://schemas.openxmlformats.org/officeDocument/2006/relationships/oleObject" Target="embeddings/oleObject1068.bin"/><Relationship Id="rId3553" Type="http://schemas.openxmlformats.org/officeDocument/2006/relationships/image" Target="media/image1770.wmf"/><Relationship Id="rId127" Type="http://schemas.openxmlformats.org/officeDocument/2006/relationships/oleObject" Target="embeddings/oleObject56.bin"/><Relationship Id="rId681" Type="http://schemas.openxmlformats.org/officeDocument/2006/relationships/image" Target="media/image335.wmf"/><Relationship Id="rId2362" Type="http://schemas.openxmlformats.org/officeDocument/2006/relationships/image" Target="media/image1177.wmf"/><Relationship Id="rId3206" Type="http://schemas.openxmlformats.org/officeDocument/2006/relationships/image" Target="media/image1596.png"/><Relationship Id="rId3413" Type="http://schemas.openxmlformats.org/officeDocument/2006/relationships/image" Target="media/image1700.wmf"/><Relationship Id="rId3620" Type="http://schemas.openxmlformats.org/officeDocument/2006/relationships/oleObject" Target="embeddings/oleObject1800.bin"/><Relationship Id="rId334" Type="http://schemas.openxmlformats.org/officeDocument/2006/relationships/oleObject" Target="embeddings/oleObject159.bin"/><Relationship Id="rId541" Type="http://schemas.openxmlformats.org/officeDocument/2006/relationships/image" Target="media/image265.wmf"/><Relationship Id="rId1171" Type="http://schemas.openxmlformats.org/officeDocument/2006/relationships/oleObject" Target="embeddings/oleObject577.bin"/><Relationship Id="rId2015" Type="http://schemas.openxmlformats.org/officeDocument/2006/relationships/oleObject" Target="embeddings/oleObject998.bin"/><Relationship Id="rId2222" Type="http://schemas.openxmlformats.org/officeDocument/2006/relationships/oleObject" Target="embeddings/oleObject1099.bin"/><Relationship Id="rId401" Type="http://schemas.openxmlformats.org/officeDocument/2006/relationships/image" Target="media/image195.wmf"/><Relationship Id="rId1031" Type="http://schemas.openxmlformats.org/officeDocument/2006/relationships/oleObject" Target="embeddings/oleObject507.bin"/><Relationship Id="rId1988" Type="http://schemas.openxmlformats.org/officeDocument/2006/relationships/image" Target="media/image989.wmf"/><Relationship Id="rId1848" Type="http://schemas.openxmlformats.org/officeDocument/2006/relationships/image" Target="media/image919.wmf"/><Relationship Id="rId3063" Type="http://schemas.openxmlformats.org/officeDocument/2006/relationships/oleObject" Target="embeddings/oleObject1522.bin"/><Relationship Id="rId3270" Type="http://schemas.openxmlformats.org/officeDocument/2006/relationships/oleObject" Target="embeddings/oleObject1625.bin"/><Relationship Id="rId191" Type="http://schemas.openxmlformats.org/officeDocument/2006/relationships/image" Target="media/image91.wmf"/><Relationship Id="rId1708" Type="http://schemas.openxmlformats.org/officeDocument/2006/relationships/image" Target="media/image849.wmf"/><Relationship Id="rId1915" Type="http://schemas.openxmlformats.org/officeDocument/2006/relationships/oleObject" Target="embeddings/oleObject948.bin"/><Relationship Id="rId3130" Type="http://schemas.openxmlformats.org/officeDocument/2006/relationships/image" Target="media/image1558.wmf"/><Relationship Id="rId2689" Type="http://schemas.openxmlformats.org/officeDocument/2006/relationships/oleObject" Target="embeddings/oleObject1335.bin"/><Relationship Id="rId2896" Type="http://schemas.openxmlformats.org/officeDocument/2006/relationships/image" Target="media/image1441.wmf"/><Relationship Id="rId868" Type="http://schemas.openxmlformats.org/officeDocument/2006/relationships/image" Target="media/image428.wmf"/><Relationship Id="rId1498" Type="http://schemas.openxmlformats.org/officeDocument/2006/relationships/image" Target="media/image744.wmf"/><Relationship Id="rId2549" Type="http://schemas.openxmlformats.org/officeDocument/2006/relationships/oleObject" Target="embeddings/oleObject1265.bin"/><Relationship Id="rId2756" Type="http://schemas.openxmlformats.org/officeDocument/2006/relationships/image" Target="media/image1371.emf"/><Relationship Id="rId2963" Type="http://schemas.openxmlformats.org/officeDocument/2006/relationships/oleObject" Target="embeddings/oleObject1472.bin"/><Relationship Id="rId728" Type="http://schemas.openxmlformats.org/officeDocument/2006/relationships/image" Target="media/image358.wmf"/><Relationship Id="rId935" Type="http://schemas.openxmlformats.org/officeDocument/2006/relationships/oleObject" Target="embeddings/oleObject459.bin"/><Relationship Id="rId1358" Type="http://schemas.openxmlformats.org/officeDocument/2006/relationships/image" Target="media/image674.wmf"/><Relationship Id="rId1565" Type="http://schemas.openxmlformats.org/officeDocument/2006/relationships/oleObject" Target="embeddings/oleObject773.bin"/><Relationship Id="rId1772" Type="http://schemas.openxmlformats.org/officeDocument/2006/relationships/image" Target="media/image881.wmf"/><Relationship Id="rId2409" Type="http://schemas.openxmlformats.org/officeDocument/2006/relationships/oleObject" Target="embeddings/oleObject1192.bin"/><Relationship Id="rId2616" Type="http://schemas.openxmlformats.org/officeDocument/2006/relationships/image" Target="media/image1301.wmf"/><Relationship Id="rId64" Type="http://schemas.openxmlformats.org/officeDocument/2006/relationships/image" Target="media/image27.wmf"/><Relationship Id="rId1218" Type="http://schemas.openxmlformats.org/officeDocument/2006/relationships/image" Target="media/image603.wmf"/><Relationship Id="rId1425" Type="http://schemas.openxmlformats.org/officeDocument/2006/relationships/oleObject" Target="embeddings/oleObject703.bin"/><Relationship Id="rId2823" Type="http://schemas.openxmlformats.org/officeDocument/2006/relationships/oleObject" Target="embeddings/oleObject1402.bin"/><Relationship Id="rId1632" Type="http://schemas.openxmlformats.org/officeDocument/2006/relationships/image" Target="media/image811.wmf"/><Relationship Id="rId2199" Type="http://schemas.openxmlformats.org/officeDocument/2006/relationships/oleObject" Target="embeddings/oleObject1090.bin"/><Relationship Id="rId3597" Type="http://schemas.openxmlformats.org/officeDocument/2006/relationships/image" Target="media/image1792.wmf"/><Relationship Id="rId3457" Type="http://schemas.openxmlformats.org/officeDocument/2006/relationships/image" Target="media/image1722.wmf"/><Relationship Id="rId378" Type="http://schemas.openxmlformats.org/officeDocument/2006/relationships/oleObject" Target="embeddings/oleObject180.bin"/><Relationship Id="rId585" Type="http://schemas.openxmlformats.org/officeDocument/2006/relationships/image" Target="media/image287.wmf"/><Relationship Id="rId792" Type="http://schemas.openxmlformats.org/officeDocument/2006/relationships/image" Target="media/image390.wmf"/><Relationship Id="rId2059" Type="http://schemas.openxmlformats.org/officeDocument/2006/relationships/oleObject" Target="embeddings/oleObject1020.bin"/><Relationship Id="rId2266" Type="http://schemas.openxmlformats.org/officeDocument/2006/relationships/image" Target="media/image1129.wmf"/><Relationship Id="rId2473" Type="http://schemas.openxmlformats.org/officeDocument/2006/relationships/oleObject" Target="embeddings/oleObject1227.bin"/><Relationship Id="rId2680" Type="http://schemas.openxmlformats.org/officeDocument/2006/relationships/image" Target="media/image1333.wmf"/><Relationship Id="rId3317" Type="http://schemas.openxmlformats.org/officeDocument/2006/relationships/image" Target="media/image1652.wmf"/><Relationship Id="rId3524" Type="http://schemas.openxmlformats.org/officeDocument/2006/relationships/oleObject" Target="embeddings/oleObject1752.bin"/><Relationship Id="rId238" Type="http://schemas.openxmlformats.org/officeDocument/2006/relationships/oleObject" Target="embeddings/oleObject111.bin"/><Relationship Id="rId445" Type="http://schemas.openxmlformats.org/officeDocument/2006/relationships/image" Target="media/image217.wmf"/><Relationship Id="rId652" Type="http://schemas.openxmlformats.org/officeDocument/2006/relationships/oleObject" Target="embeddings/oleObject317.bin"/><Relationship Id="rId1075" Type="http://schemas.openxmlformats.org/officeDocument/2006/relationships/oleObject" Target="embeddings/oleObject529.bin"/><Relationship Id="rId1282" Type="http://schemas.openxmlformats.org/officeDocument/2006/relationships/image" Target="media/image635.wmf"/><Relationship Id="rId2126" Type="http://schemas.openxmlformats.org/officeDocument/2006/relationships/image" Target="media/image1058.wmf"/><Relationship Id="rId2333" Type="http://schemas.openxmlformats.org/officeDocument/2006/relationships/oleObject" Target="embeddings/oleObject1154.bin"/><Relationship Id="rId2540" Type="http://schemas.openxmlformats.org/officeDocument/2006/relationships/image" Target="media/image1263.wmf"/><Relationship Id="rId305" Type="http://schemas.openxmlformats.org/officeDocument/2006/relationships/image" Target="media/image148.wmf"/><Relationship Id="rId512" Type="http://schemas.openxmlformats.org/officeDocument/2006/relationships/oleObject" Target="embeddings/oleObject247.bin"/><Relationship Id="rId1142" Type="http://schemas.openxmlformats.org/officeDocument/2006/relationships/image" Target="media/image565.wmf"/><Relationship Id="rId2400" Type="http://schemas.openxmlformats.org/officeDocument/2006/relationships/image" Target="media/image1196.wmf"/><Relationship Id="rId1002" Type="http://schemas.openxmlformats.org/officeDocument/2006/relationships/image" Target="media/image495.wmf"/><Relationship Id="rId1959" Type="http://schemas.openxmlformats.org/officeDocument/2006/relationships/oleObject" Target="embeddings/oleObject970.bin"/><Relationship Id="rId3174" Type="http://schemas.openxmlformats.org/officeDocument/2006/relationships/image" Target="media/image1580.wmf"/><Relationship Id="rId1819" Type="http://schemas.openxmlformats.org/officeDocument/2006/relationships/oleObject" Target="embeddings/oleObject900.bin"/><Relationship Id="rId3381" Type="http://schemas.openxmlformats.org/officeDocument/2006/relationships/image" Target="media/image1684.wmf"/><Relationship Id="rId2190" Type="http://schemas.openxmlformats.org/officeDocument/2006/relationships/image" Target="media/image1090.wmf"/><Relationship Id="rId3034" Type="http://schemas.openxmlformats.org/officeDocument/2006/relationships/image" Target="media/image1510.wmf"/><Relationship Id="rId3241" Type="http://schemas.openxmlformats.org/officeDocument/2006/relationships/image" Target="media/image1614.wmf"/><Relationship Id="rId162" Type="http://schemas.openxmlformats.org/officeDocument/2006/relationships/oleObject" Target="embeddings/oleObject73.bin"/><Relationship Id="rId2050" Type="http://schemas.openxmlformats.org/officeDocument/2006/relationships/image" Target="media/image1020.wmf"/><Relationship Id="rId3101" Type="http://schemas.openxmlformats.org/officeDocument/2006/relationships/oleObject" Target="embeddings/oleObject1541.bin"/><Relationship Id="rId979" Type="http://schemas.openxmlformats.org/officeDocument/2006/relationships/oleObject" Target="embeddings/oleObject481.bin"/><Relationship Id="rId839" Type="http://schemas.openxmlformats.org/officeDocument/2006/relationships/oleObject" Target="embeddings/oleObject411.bin"/><Relationship Id="rId1469" Type="http://schemas.openxmlformats.org/officeDocument/2006/relationships/oleObject" Target="embeddings/oleObject725.bin"/><Relationship Id="rId2867" Type="http://schemas.openxmlformats.org/officeDocument/2006/relationships/oleObject" Target="embeddings/oleObject1424.bin"/><Relationship Id="rId1676" Type="http://schemas.openxmlformats.org/officeDocument/2006/relationships/image" Target="media/image833.wmf"/><Relationship Id="rId1883" Type="http://schemas.openxmlformats.org/officeDocument/2006/relationships/oleObject" Target="embeddings/oleObject932.bin"/><Relationship Id="rId2727" Type="http://schemas.openxmlformats.org/officeDocument/2006/relationships/oleObject" Target="embeddings/oleObject1354.bin"/><Relationship Id="rId2934" Type="http://schemas.openxmlformats.org/officeDocument/2006/relationships/image" Target="media/image1460.wmf"/><Relationship Id="rId906" Type="http://schemas.openxmlformats.org/officeDocument/2006/relationships/image" Target="media/image447.wmf"/><Relationship Id="rId1329" Type="http://schemas.openxmlformats.org/officeDocument/2006/relationships/oleObject" Target="embeddings/oleObject655.bin"/><Relationship Id="rId1536" Type="http://schemas.openxmlformats.org/officeDocument/2006/relationships/image" Target="media/image763.wmf"/><Relationship Id="rId1743" Type="http://schemas.openxmlformats.org/officeDocument/2006/relationships/oleObject" Target="embeddings/oleObject862.bin"/><Relationship Id="rId1950" Type="http://schemas.openxmlformats.org/officeDocument/2006/relationships/image" Target="media/image970.wmf"/><Relationship Id="rId35" Type="http://schemas.openxmlformats.org/officeDocument/2006/relationships/oleObject" Target="embeddings/oleObject10.bin"/><Relationship Id="rId1603" Type="http://schemas.openxmlformats.org/officeDocument/2006/relationships/oleObject" Target="embeddings/oleObject792.bin"/><Relationship Id="rId1810" Type="http://schemas.openxmlformats.org/officeDocument/2006/relationships/image" Target="media/image900.wmf"/><Relationship Id="rId3568" Type="http://schemas.openxmlformats.org/officeDocument/2006/relationships/oleObject" Target="embeddings/oleObject1774.bin"/><Relationship Id="rId489" Type="http://schemas.openxmlformats.org/officeDocument/2006/relationships/image" Target="media/image239.wmf"/><Relationship Id="rId696" Type="http://schemas.openxmlformats.org/officeDocument/2006/relationships/image" Target="media/image342.wmf"/><Relationship Id="rId2377" Type="http://schemas.openxmlformats.org/officeDocument/2006/relationships/oleObject" Target="embeddings/oleObject1176.bin"/><Relationship Id="rId2584" Type="http://schemas.openxmlformats.org/officeDocument/2006/relationships/image" Target="media/image1285.wmf"/><Relationship Id="rId2791" Type="http://schemas.openxmlformats.org/officeDocument/2006/relationships/oleObject" Target="embeddings/oleObject1386.bin"/><Relationship Id="rId3428" Type="http://schemas.openxmlformats.org/officeDocument/2006/relationships/oleObject" Target="embeddings/oleObject1704.bin"/><Relationship Id="rId3635" Type="http://schemas.openxmlformats.org/officeDocument/2006/relationships/image" Target="media/image1811.wmf"/><Relationship Id="rId349" Type="http://schemas.openxmlformats.org/officeDocument/2006/relationships/image" Target="media/image170.wmf"/><Relationship Id="rId556" Type="http://schemas.openxmlformats.org/officeDocument/2006/relationships/oleObject" Target="embeddings/oleObject269.bin"/><Relationship Id="rId763" Type="http://schemas.openxmlformats.org/officeDocument/2006/relationships/oleObject" Target="embeddings/oleObject373.bin"/><Relationship Id="rId1186" Type="http://schemas.openxmlformats.org/officeDocument/2006/relationships/image" Target="media/image587.wmf"/><Relationship Id="rId1393" Type="http://schemas.openxmlformats.org/officeDocument/2006/relationships/oleObject" Target="embeddings/oleObject687.bin"/><Relationship Id="rId2237" Type="http://schemas.openxmlformats.org/officeDocument/2006/relationships/image" Target="media/image1114.wmf"/><Relationship Id="rId2444" Type="http://schemas.openxmlformats.org/officeDocument/2006/relationships/image" Target="media/image1215.wmf"/><Relationship Id="rId209" Type="http://schemas.openxmlformats.org/officeDocument/2006/relationships/image" Target="media/image100.wmf"/><Relationship Id="rId416" Type="http://schemas.openxmlformats.org/officeDocument/2006/relationships/oleObject" Target="embeddings/oleObject199.bin"/><Relationship Id="rId970" Type="http://schemas.openxmlformats.org/officeDocument/2006/relationships/image" Target="media/image479.wmf"/><Relationship Id="rId1046" Type="http://schemas.openxmlformats.org/officeDocument/2006/relationships/image" Target="media/image517.wmf"/><Relationship Id="rId1253" Type="http://schemas.openxmlformats.org/officeDocument/2006/relationships/oleObject" Target="embeddings/oleObject618.bin"/><Relationship Id="rId2651" Type="http://schemas.openxmlformats.org/officeDocument/2006/relationships/oleObject" Target="embeddings/oleObject1316.bin"/><Relationship Id="rId623" Type="http://schemas.openxmlformats.org/officeDocument/2006/relationships/image" Target="media/image306.wmf"/><Relationship Id="rId830" Type="http://schemas.openxmlformats.org/officeDocument/2006/relationships/image" Target="media/image409.wmf"/><Relationship Id="rId1460" Type="http://schemas.openxmlformats.org/officeDocument/2006/relationships/image" Target="media/image725.wmf"/><Relationship Id="rId2304" Type="http://schemas.openxmlformats.org/officeDocument/2006/relationships/image" Target="media/image1148.wmf"/><Relationship Id="rId2511" Type="http://schemas.openxmlformats.org/officeDocument/2006/relationships/oleObject" Target="embeddings/oleObject1246.bin"/><Relationship Id="rId1113" Type="http://schemas.openxmlformats.org/officeDocument/2006/relationships/oleObject" Target="embeddings/oleObject548.bin"/><Relationship Id="rId1320" Type="http://schemas.openxmlformats.org/officeDocument/2006/relationships/image" Target="media/image655.wmf"/><Relationship Id="rId3078" Type="http://schemas.openxmlformats.org/officeDocument/2006/relationships/image" Target="media/image1532.wmf"/><Relationship Id="rId3285" Type="http://schemas.openxmlformats.org/officeDocument/2006/relationships/image" Target="media/image1636.wmf"/><Relationship Id="rId3492" Type="http://schemas.openxmlformats.org/officeDocument/2006/relationships/oleObject" Target="embeddings/oleObject1736.bin"/><Relationship Id="rId2094" Type="http://schemas.openxmlformats.org/officeDocument/2006/relationships/image" Target="media/image1042.wmf"/><Relationship Id="rId3145" Type="http://schemas.openxmlformats.org/officeDocument/2006/relationships/oleObject" Target="embeddings/oleObject1563.bin"/><Relationship Id="rId3352" Type="http://schemas.openxmlformats.org/officeDocument/2006/relationships/oleObject" Target="embeddings/oleObject1666.bin"/><Relationship Id="rId273" Type="http://schemas.openxmlformats.org/officeDocument/2006/relationships/image" Target="media/image132.wmf"/><Relationship Id="rId480" Type="http://schemas.openxmlformats.org/officeDocument/2006/relationships/oleObject" Target="embeddings/oleObject231.bin"/><Relationship Id="rId2161" Type="http://schemas.openxmlformats.org/officeDocument/2006/relationships/oleObject" Target="embeddings/oleObject1071.bin"/><Relationship Id="rId3005" Type="http://schemas.openxmlformats.org/officeDocument/2006/relationships/oleObject" Target="embeddings/oleObject1493.bin"/><Relationship Id="rId3212" Type="http://schemas.openxmlformats.org/officeDocument/2006/relationships/oleObject" Target="embeddings/oleObject1596.bin"/><Relationship Id="rId133" Type="http://schemas.openxmlformats.org/officeDocument/2006/relationships/oleObject" Target="embeddings/oleObject59.bin"/><Relationship Id="rId340" Type="http://schemas.openxmlformats.org/officeDocument/2006/relationships/oleObject" Target="embeddings/oleObject162.bin"/><Relationship Id="rId2021" Type="http://schemas.openxmlformats.org/officeDocument/2006/relationships/oleObject" Target="embeddings/oleObject1001.bin"/><Relationship Id="rId200" Type="http://schemas.openxmlformats.org/officeDocument/2006/relationships/oleObject" Target="embeddings/oleObject92.bin"/><Relationship Id="rId2978" Type="http://schemas.openxmlformats.org/officeDocument/2006/relationships/image" Target="media/image1482.emf"/><Relationship Id="rId1787" Type="http://schemas.openxmlformats.org/officeDocument/2006/relationships/oleObject" Target="embeddings/oleObject884.bin"/><Relationship Id="rId1994" Type="http://schemas.openxmlformats.org/officeDocument/2006/relationships/image" Target="media/image992.wmf"/><Relationship Id="rId2838" Type="http://schemas.openxmlformats.org/officeDocument/2006/relationships/image" Target="media/image1412.emf"/><Relationship Id="rId79" Type="http://schemas.openxmlformats.org/officeDocument/2006/relationships/oleObject" Target="embeddings/oleObject32.bin"/><Relationship Id="rId1647" Type="http://schemas.openxmlformats.org/officeDocument/2006/relationships/oleObject" Target="embeddings/oleObject814.bin"/><Relationship Id="rId1854" Type="http://schemas.openxmlformats.org/officeDocument/2006/relationships/image" Target="media/image922.wmf"/><Relationship Id="rId2905" Type="http://schemas.openxmlformats.org/officeDocument/2006/relationships/oleObject" Target="embeddings/oleObject1443.bin"/><Relationship Id="rId1507" Type="http://schemas.openxmlformats.org/officeDocument/2006/relationships/oleObject" Target="embeddings/oleObject744.bin"/><Relationship Id="rId1714" Type="http://schemas.openxmlformats.org/officeDocument/2006/relationships/image" Target="media/image852.wmf"/><Relationship Id="rId1921" Type="http://schemas.openxmlformats.org/officeDocument/2006/relationships/oleObject" Target="embeddings/oleObject951.bin"/><Relationship Id="rId2488" Type="http://schemas.openxmlformats.org/officeDocument/2006/relationships/image" Target="media/image1237.wmf"/><Relationship Id="rId1297" Type="http://schemas.openxmlformats.org/officeDocument/2006/relationships/oleObject" Target="embeddings/oleObject640.bin"/><Relationship Id="rId2695" Type="http://schemas.openxmlformats.org/officeDocument/2006/relationships/oleObject" Target="embeddings/oleObject1338.bin"/><Relationship Id="rId3539" Type="http://schemas.openxmlformats.org/officeDocument/2006/relationships/image" Target="media/image1763.wmf"/><Relationship Id="rId667" Type="http://schemas.openxmlformats.org/officeDocument/2006/relationships/image" Target="media/image328.wmf"/><Relationship Id="rId874" Type="http://schemas.openxmlformats.org/officeDocument/2006/relationships/image" Target="media/image431.wmf"/><Relationship Id="rId2348" Type="http://schemas.openxmlformats.org/officeDocument/2006/relationships/image" Target="media/image1170.wmf"/><Relationship Id="rId2555" Type="http://schemas.openxmlformats.org/officeDocument/2006/relationships/oleObject" Target="embeddings/oleObject1268.bin"/><Relationship Id="rId2762" Type="http://schemas.openxmlformats.org/officeDocument/2006/relationships/image" Target="media/image1374.emf"/><Relationship Id="rId3606" Type="http://schemas.openxmlformats.org/officeDocument/2006/relationships/oleObject" Target="embeddings/oleObject1793.bin"/><Relationship Id="rId527" Type="http://schemas.openxmlformats.org/officeDocument/2006/relationships/image" Target="media/image258.wmf"/><Relationship Id="rId734" Type="http://schemas.openxmlformats.org/officeDocument/2006/relationships/image" Target="media/image361.wmf"/><Relationship Id="rId941" Type="http://schemas.openxmlformats.org/officeDocument/2006/relationships/oleObject" Target="embeddings/oleObject462.bin"/><Relationship Id="rId1157" Type="http://schemas.openxmlformats.org/officeDocument/2006/relationships/oleObject" Target="embeddings/oleObject570.bin"/><Relationship Id="rId1364" Type="http://schemas.openxmlformats.org/officeDocument/2006/relationships/image" Target="media/image677.wmf"/><Relationship Id="rId1571" Type="http://schemas.openxmlformats.org/officeDocument/2006/relationships/oleObject" Target="embeddings/oleObject776.bin"/><Relationship Id="rId2208" Type="http://schemas.openxmlformats.org/officeDocument/2006/relationships/image" Target="media/image1099.png"/><Relationship Id="rId2415" Type="http://schemas.openxmlformats.org/officeDocument/2006/relationships/image" Target="media/image1202.emf"/><Relationship Id="rId2622" Type="http://schemas.openxmlformats.org/officeDocument/2006/relationships/image" Target="media/image1304.wmf"/><Relationship Id="rId70" Type="http://schemas.openxmlformats.org/officeDocument/2006/relationships/image" Target="media/image30.wmf"/><Relationship Id="rId801" Type="http://schemas.openxmlformats.org/officeDocument/2006/relationships/oleObject" Target="embeddings/oleObject392.bin"/><Relationship Id="rId1017" Type="http://schemas.openxmlformats.org/officeDocument/2006/relationships/oleObject" Target="embeddings/oleObject500.bin"/><Relationship Id="rId1224" Type="http://schemas.openxmlformats.org/officeDocument/2006/relationships/image" Target="media/image606.wmf"/><Relationship Id="rId1431" Type="http://schemas.openxmlformats.org/officeDocument/2006/relationships/oleObject" Target="embeddings/oleObject706.bin"/><Relationship Id="rId3189" Type="http://schemas.openxmlformats.org/officeDocument/2006/relationships/oleObject" Target="embeddings/oleObject1585.bin"/><Relationship Id="rId3396" Type="http://schemas.openxmlformats.org/officeDocument/2006/relationships/oleObject" Target="embeddings/oleObject1688.bin"/><Relationship Id="rId3049" Type="http://schemas.openxmlformats.org/officeDocument/2006/relationships/oleObject" Target="embeddings/oleObject1515.bin"/><Relationship Id="rId3256" Type="http://schemas.openxmlformats.org/officeDocument/2006/relationships/oleObject" Target="embeddings/oleObject1618.bin"/><Relationship Id="rId3463" Type="http://schemas.openxmlformats.org/officeDocument/2006/relationships/image" Target="media/image1725.wmf"/><Relationship Id="rId177" Type="http://schemas.openxmlformats.org/officeDocument/2006/relationships/image" Target="media/image84.wmf"/><Relationship Id="rId384" Type="http://schemas.openxmlformats.org/officeDocument/2006/relationships/oleObject" Target="embeddings/oleObject183.bin"/><Relationship Id="rId591" Type="http://schemas.openxmlformats.org/officeDocument/2006/relationships/image" Target="media/image290.wmf"/><Relationship Id="rId2065" Type="http://schemas.openxmlformats.org/officeDocument/2006/relationships/oleObject" Target="embeddings/oleObject1023.bin"/><Relationship Id="rId2272" Type="http://schemas.openxmlformats.org/officeDocument/2006/relationships/image" Target="media/image1132.wmf"/><Relationship Id="rId3116" Type="http://schemas.openxmlformats.org/officeDocument/2006/relationships/image" Target="media/image1551.wmf"/><Relationship Id="rId244" Type="http://schemas.openxmlformats.org/officeDocument/2006/relationships/oleObject" Target="embeddings/oleObject114.bin"/><Relationship Id="rId1081" Type="http://schemas.openxmlformats.org/officeDocument/2006/relationships/oleObject" Target="embeddings/oleObject532.bin"/><Relationship Id="rId3323" Type="http://schemas.openxmlformats.org/officeDocument/2006/relationships/image" Target="media/image1655.wmf"/><Relationship Id="rId3530" Type="http://schemas.openxmlformats.org/officeDocument/2006/relationships/oleObject" Target="embeddings/oleObject1755.bin"/><Relationship Id="rId451" Type="http://schemas.openxmlformats.org/officeDocument/2006/relationships/image" Target="media/image220.wmf"/><Relationship Id="rId2132" Type="http://schemas.openxmlformats.org/officeDocument/2006/relationships/image" Target="media/image1061.wmf"/><Relationship Id="rId104" Type="http://schemas.openxmlformats.org/officeDocument/2006/relationships/image" Target="media/image47.wmf"/><Relationship Id="rId311" Type="http://schemas.openxmlformats.org/officeDocument/2006/relationships/image" Target="media/image151.wmf"/><Relationship Id="rId1898" Type="http://schemas.openxmlformats.org/officeDocument/2006/relationships/image" Target="media/image944.wmf"/><Relationship Id="rId2949" Type="http://schemas.openxmlformats.org/officeDocument/2006/relationships/oleObject" Target="embeddings/oleObject1465.bin"/><Relationship Id="rId1758" Type="http://schemas.openxmlformats.org/officeDocument/2006/relationships/image" Target="media/image874.wmf"/><Relationship Id="rId2809" Type="http://schemas.openxmlformats.org/officeDocument/2006/relationships/oleObject" Target="embeddings/oleObject1395.bin"/><Relationship Id="rId1965" Type="http://schemas.openxmlformats.org/officeDocument/2006/relationships/oleObject" Target="embeddings/oleObject973.bin"/><Relationship Id="rId3180" Type="http://schemas.openxmlformats.org/officeDocument/2006/relationships/image" Target="media/image1583.wmf"/><Relationship Id="rId1618" Type="http://schemas.openxmlformats.org/officeDocument/2006/relationships/image" Target="media/image804.wmf"/><Relationship Id="rId1825" Type="http://schemas.openxmlformats.org/officeDocument/2006/relationships/oleObject" Target="embeddings/oleObject903.bin"/><Relationship Id="rId3040" Type="http://schemas.openxmlformats.org/officeDocument/2006/relationships/image" Target="media/image1513.wmf"/><Relationship Id="rId2599" Type="http://schemas.openxmlformats.org/officeDocument/2006/relationships/oleObject" Target="embeddings/oleObject1290.bin"/><Relationship Id="rId778" Type="http://schemas.openxmlformats.org/officeDocument/2006/relationships/image" Target="media/image383.wmf"/><Relationship Id="rId985" Type="http://schemas.openxmlformats.org/officeDocument/2006/relationships/oleObject" Target="embeddings/oleObject484.bin"/><Relationship Id="rId2459" Type="http://schemas.openxmlformats.org/officeDocument/2006/relationships/oleObject" Target="embeddings/oleObject1220.bin"/><Relationship Id="rId2666" Type="http://schemas.openxmlformats.org/officeDocument/2006/relationships/image" Target="media/image1326.wmf"/><Relationship Id="rId2873" Type="http://schemas.openxmlformats.org/officeDocument/2006/relationships/oleObject" Target="embeddings/oleObject1427.bin"/><Relationship Id="rId638" Type="http://schemas.openxmlformats.org/officeDocument/2006/relationships/oleObject" Target="embeddings/oleObject310.bin"/><Relationship Id="rId845" Type="http://schemas.openxmlformats.org/officeDocument/2006/relationships/oleObject" Target="embeddings/oleObject414.bin"/><Relationship Id="rId1268" Type="http://schemas.openxmlformats.org/officeDocument/2006/relationships/image" Target="media/image628.wmf"/><Relationship Id="rId1475" Type="http://schemas.openxmlformats.org/officeDocument/2006/relationships/oleObject" Target="embeddings/oleObject728.bin"/><Relationship Id="rId1682" Type="http://schemas.openxmlformats.org/officeDocument/2006/relationships/image" Target="media/image836.wmf"/><Relationship Id="rId2319" Type="http://schemas.openxmlformats.org/officeDocument/2006/relationships/oleObject" Target="embeddings/oleObject1147.bin"/><Relationship Id="rId2526" Type="http://schemas.openxmlformats.org/officeDocument/2006/relationships/image" Target="media/image1256.wmf"/><Relationship Id="rId2733" Type="http://schemas.openxmlformats.org/officeDocument/2006/relationships/oleObject" Target="embeddings/oleObject1357.bin"/><Relationship Id="rId705" Type="http://schemas.openxmlformats.org/officeDocument/2006/relationships/oleObject" Target="embeddings/oleObject344.bin"/><Relationship Id="rId1128" Type="http://schemas.openxmlformats.org/officeDocument/2006/relationships/image" Target="media/image558.wmf"/><Relationship Id="rId1335" Type="http://schemas.openxmlformats.org/officeDocument/2006/relationships/oleObject" Target="embeddings/oleObject658.bin"/><Relationship Id="rId1542" Type="http://schemas.openxmlformats.org/officeDocument/2006/relationships/image" Target="media/image766.wmf"/><Relationship Id="rId2940" Type="http://schemas.openxmlformats.org/officeDocument/2006/relationships/image" Target="media/image1463.wmf"/><Relationship Id="rId912" Type="http://schemas.openxmlformats.org/officeDocument/2006/relationships/image" Target="media/image450.wmf"/><Relationship Id="rId2800" Type="http://schemas.openxmlformats.org/officeDocument/2006/relationships/image" Target="media/image1393.emf"/><Relationship Id="rId41" Type="http://schemas.openxmlformats.org/officeDocument/2006/relationships/oleObject" Target="embeddings/oleObject13.bin"/><Relationship Id="rId1402" Type="http://schemas.openxmlformats.org/officeDocument/2006/relationships/image" Target="media/image696.wmf"/><Relationship Id="rId288" Type="http://schemas.openxmlformats.org/officeDocument/2006/relationships/oleObject" Target="embeddings/oleObject136.bin"/><Relationship Id="rId3367" Type="http://schemas.openxmlformats.org/officeDocument/2006/relationships/image" Target="media/image1677.wmf"/><Relationship Id="rId3574" Type="http://schemas.openxmlformats.org/officeDocument/2006/relationships/oleObject" Target="embeddings/oleObject1777.bin"/><Relationship Id="rId495" Type="http://schemas.openxmlformats.org/officeDocument/2006/relationships/image" Target="media/image242.wmf"/><Relationship Id="rId2176" Type="http://schemas.openxmlformats.org/officeDocument/2006/relationships/image" Target="media/image1083.wmf"/><Relationship Id="rId2383" Type="http://schemas.openxmlformats.org/officeDocument/2006/relationships/oleObject" Target="embeddings/oleObject1179.bin"/><Relationship Id="rId2590" Type="http://schemas.openxmlformats.org/officeDocument/2006/relationships/image" Target="media/image1288.wmf"/><Relationship Id="rId3227" Type="http://schemas.openxmlformats.org/officeDocument/2006/relationships/image" Target="media/image1607.wmf"/><Relationship Id="rId3434" Type="http://schemas.openxmlformats.org/officeDocument/2006/relationships/oleObject" Target="embeddings/oleObject1707.bin"/><Relationship Id="rId3641" Type="http://schemas.openxmlformats.org/officeDocument/2006/relationships/image" Target="media/image1814.wmf"/><Relationship Id="rId148" Type="http://schemas.openxmlformats.org/officeDocument/2006/relationships/oleObject" Target="embeddings/oleObject66.bin"/><Relationship Id="rId355" Type="http://schemas.openxmlformats.org/officeDocument/2006/relationships/image" Target="media/image172.wmf"/><Relationship Id="rId562" Type="http://schemas.openxmlformats.org/officeDocument/2006/relationships/oleObject" Target="embeddings/oleObject272.bin"/><Relationship Id="rId1192" Type="http://schemas.openxmlformats.org/officeDocument/2006/relationships/image" Target="media/image590.wmf"/><Relationship Id="rId2036" Type="http://schemas.openxmlformats.org/officeDocument/2006/relationships/image" Target="media/image1013.wmf"/><Relationship Id="rId2243" Type="http://schemas.openxmlformats.org/officeDocument/2006/relationships/image" Target="media/image1117.wmf"/><Relationship Id="rId2450" Type="http://schemas.openxmlformats.org/officeDocument/2006/relationships/image" Target="media/image1218.wmf"/><Relationship Id="rId3501" Type="http://schemas.openxmlformats.org/officeDocument/2006/relationships/image" Target="media/image1744.wmf"/><Relationship Id="rId215" Type="http://schemas.openxmlformats.org/officeDocument/2006/relationships/image" Target="media/image103.wmf"/><Relationship Id="rId422" Type="http://schemas.openxmlformats.org/officeDocument/2006/relationships/oleObject" Target="embeddings/oleObject202.bin"/><Relationship Id="rId1052" Type="http://schemas.openxmlformats.org/officeDocument/2006/relationships/image" Target="media/image520.wmf"/><Relationship Id="rId2103" Type="http://schemas.openxmlformats.org/officeDocument/2006/relationships/oleObject" Target="embeddings/oleObject1042.bin"/><Relationship Id="rId2310" Type="http://schemas.openxmlformats.org/officeDocument/2006/relationships/image" Target="media/image1151.wmf"/><Relationship Id="rId1869" Type="http://schemas.openxmlformats.org/officeDocument/2006/relationships/oleObject" Target="embeddings/oleObject925.bin"/><Relationship Id="rId3084" Type="http://schemas.openxmlformats.org/officeDocument/2006/relationships/image" Target="media/image1535.wmf"/><Relationship Id="rId3291" Type="http://schemas.openxmlformats.org/officeDocument/2006/relationships/image" Target="media/image1639.wmf"/><Relationship Id="rId1729" Type="http://schemas.openxmlformats.org/officeDocument/2006/relationships/oleObject" Target="embeddings/oleObject855.bin"/><Relationship Id="rId1936" Type="http://schemas.openxmlformats.org/officeDocument/2006/relationships/image" Target="media/image963.wmf"/><Relationship Id="rId3151" Type="http://schemas.openxmlformats.org/officeDocument/2006/relationships/oleObject" Target="embeddings/oleObject1566.bin"/><Relationship Id="rId3011" Type="http://schemas.openxmlformats.org/officeDocument/2006/relationships/oleObject" Target="embeddings/oleObject1496.bin"/><Relationship Id="rId5" Type="http://schemas.openxmlformats.org/officeDocument/2006/relationships/webSettings" Target="webSettings.xml"/><Relationship Id="rId889" Type="http://schemas.openxmlformats.org/officeDocument/2006/relationships/oleObject" Target="embeddings/oleObject436.bin"/><Relationship Id="rId2777" Type="http://schemas.openxmlformats.org/officeDocument/2006/relationships/oleObject" Target="embeddings/oleObject1379.bin"/><Relationship Id="rId749" Type="http://schemas.openxmlformats.org/officeDocument/2006/relationships/oleObject" Target="embeddings/oleObject366.bin"/><Relationship Id="rId1379" Type="http://schemas.openxmlformats.org/officeDocument/2006/relationships/oleObject" Target="embeddings/oleObject680.bin"/><Relationship Id="rId1586" Type="http://schemas.openxmlformats.org/officeDocument/2006/relationships/image" Target="media/image788.wmf"/><Relationship Id="rId2984" Type="http://schemas.openxmlformats.org/officeDocument/2006/relationships/image" Target="media/image1485.wmf"/><Relationship Id="rId609" Type="http://schemas.openxmlformats.org/officeDocument/2006/relationships/image" Target="media/image299.wmf"/><Relationship Id="rId956" Type="http://schemas.openxmlformats.org/officeDocument/2006/relationships/image" Target="media/image472.wmf"/><Relationship Id="rId1239" Type="http://schemas.openxmlformats.org/officeDocument/2006/relationships/oleObject" Target="embeddings/oleObject611.bin"/><Relationship Id="rId1793" Type="http://schemas.openxmlformats.org/officeDocument/2006/relationships/oleObject" Target="embeddings/oleObject887.bin"/><Relationship Id="rId2637" Type="http://schemas.openxmlformats.org/officeDocument/2006/relationships/oleObject" Target="embeddings/oleObject1309.bin"/><Relationship Id="rId2844" Type="http://schemas.openxmlformats.org/officeDocument/2006/relationships/image" Target="media/image1415.wmf"/><Relationship Id="rId85" Type="http://schemas.openxmlformats.org/officeDocument/2006/relationships/oleObject" Target="embeddings/oleObject35.bin"/><Relationship Id="rId816" Type="http://schemas.openxmlformats.org/officeDocument/2006/relationships/image" Target="media/image402.wmf"/><Relationship Id="rId1446" Type="http://schemas.openxmlformats.org/officeDocument/2006/relationships/image" Target="media/image718.wmf"/><Relationship Id="rId1653" Type="http://schemas.openxmlformats.org/officeDocument/2006/relationships/oleObject" Target="embeddings/oleObject817.bin"/><Relationship Id="rId1860" Type="http://schemas.openxmlformats.org/officeDocument/2006/relationships/image" Target="media/image925.wmf"/><Relationship Id="rId2704" Type="http://schemas.openxmlformats.org/officeDocument/2006/relationships/image" Target="media/image1345.wmf"/><Relationship Id="rId2911" Type="http://schemas.openxmlformats.org/officeDocument/2006/relationships/oleObject" Target="embeddings/oleObject1446.bin"/><Relationship Id="rId1306" Type="http://schemas.openxmlformats.org/officeDocument/2006/relationships/image" Target="media/image648.wmf"/><Relationship Id="rId1513" Type="http://schemas.openxmlformats.org/officeDocument/2006/relationships/oleObject" Target="embeddings/oleObject747.bin"/><Relationship Id="rId1720" Type="http://schemas.openxmlformats.org/officeDocument/2006/relationships/image" Target="media/image855.wmf"/><Relationship Id="rId12" Type="http://schemas.openxmlformats.org/officeDocument/2006/relationships/hyperlink" Target="mailto:ateshian@columbia.edu" TargetMode="External"/><Relationship Id="rId3478" Type="http://schemas.openxmlformats.org/officeDocument/2006/relationships/oleObject" Target="embeddings/oleObject1729.bin"/><Relationship Id="rId399" Type="http://schemas.openxmlformats.org/officeDocument/2006/relationships/image" Target="media/image194.wmf"/><Relationship Id="rId2287" Type="http://schemas.openxmlformats.org/officeDocument/2006/relationships/oleObject" Target="embeddings/oleObject1131.bin"/><Relationship Id="rId2494" Type="http://schemas.openxmlformats.org/officeDocument/2006/relationships/image" Target="media/image1240.wmf"/><Relationship Id="rId3338" Type="http://schemas.openxmlformats.org/officeDocument/2006/relationships/oleObject" Target="embeddings/oleObject1659.bin"/><Relationship Id="rId3545" Type="http://schemas.openxmlformats.org/officeDocument/2006/relationships/image" Target="media/image1766.wmf"/><Relationship Id="rId259" Type="http://schemas.openxmlformats.org/officeDocument/2006/relationships/image" Target="media/image125.wmf"/><Relationship Id="rId466" Type="http://schemas.openxmlformats.org/officeDocument/2006/relationships/oleObject" Target="embeddings/oleObject224.bin"/><Relationship Id="rId673" Type="http://schemas.openxmlformats.org/officeDocument/2006/relationships/image" Target="media/image331.wmf"/><Relationship Id="rId880" Type="http://schemas.openxmlformats.org/officeDocument/2006/relationships/image" Target="media/image434.wmf"/><Relationship Id="rId1096" Type="http://schemas.openxmlformats.org/officeDocument/2006/relationships/image" Target="media/image542.wmf"/><Relationship Id="rId2147" Type="http://schemas.openxmlformats.org/officeDocument/2006/relationships/oleObject" Target="embeddings/oleObject1064.bin"/><Relationship Id="rId2354" Type="http://schemas.openxmlformats.org/officeDocument/2006/relationships/image" Target="media/image1173.wmf"/><Relationship Id="rId2561" Type="http://schemas.openxmlformats.org/officeDocument/2006/relationships/oleObject" Target="embeddings/oleObject1271.bin"/><Relationship Id="rId3405" Type="http://schemas.openxmlformats.org/officeDocument/2006/relationships/image" Target="media/image1696.wmf"/><Relationship Id="rId119" Type="http://schemas.openxmlformats.org/officeDocument/2006/relationships/oleObject" Target="embeddings/oleObject52.bin"/><Relationship Id="rId326" Type="http://schemas.openxmlformats.org/officeDocument/2006/relationships/oleObject" Target="embeddings/oleObject155.bin"/><Relationship Id="rId533" Type="http://schemas.openxmlformats.org/officeDocument/2006/relationships/image" Target="media/image261.wmf"/><Relationship Id="rId1163" Type="http://schemas.openxmlformats.org/officeDocument/2006/relationships/oleObject" Target="embeddings/oleObject573.bin"/><Relationship Id="rId1370" Type="http://schemas.openxmlformats.org/officeDocument/2006/relationships/image" Target="media/image680.wmf"/><Relationship Id="rId2007" Type="http://schemas.openxmlformats.org/officeDocument/2006/relationships/oleObject" Target="embeddings/oleObject994.bin"/><Relationship Id="rId2214" Type="http://schemas.openxmlformats.org/officeDocument/2006/relationships/image" Target="media/image1103.png"/><Relationship Id="rId3612" Type="http://schemas.openxmlformats.org/officeDocument/2006/relationships/oleObject" Target="embeddings/oleObject1796.bin"/><Relationship Id="rId740" Type="http://schemas.openxmlformats.org/officeDocument/2006/relationships/image" Target="media/image364.wmf"/><Relationship Id="rId1023" Type="http://schemas.openxmlformats.org/officeDocument/2006/relationships/oleObject" Target="embeddings/oleObject503.bin"/><Relationship Id="rId2421" Type="http://schemas.openxmlformats.org/officeDocument/2006/relationships/oleObject" Target="embeddings/oleObject1200.bin"/><Relationship Id="rId600" Type="http://schemas.openxmlformats.org/officeDocument/2006/relationships/oleObject" Target="embeddings/oleObject291.bin"/><Relationship Id="rId1230" Type="http://schemas.openxmlformats.org/officeDocument/2006/relationships/image" Target="media/image609.wmf"/><Relationship Id="rId3195" Type="http://schemas.openxmlformats.org/officeDocument/2006/relationships/oleObject" Target="embeddings/oleObject1588.bin"/><Relationship Id="rId3055" Type="http://schemas.openxmlformats.org/officeDocument/2006/relationships/oleObject" Target="embeddings/oleObject1518.bin"/><Relationship Id="rId3262" Type="http://schemas.openxmlformats.org/officeDocument/2006/relationships/oleObject" Target="embeddings/oleObject1621.bin"/><Relationship Id="rId183" Type="http://schemas.openxmlformats.org/officeDocument/2006/relationships/image" Target="media/image87.wmf"/><Relationship Id="rId390" Type="http://schemas.openxmlformats.org/officeDocument/2006/relationships/oleObject" Target="embeddings/oleObject186.bin"/><Relationship Id="rId1907" Type="http://schemas.openxmlformats.org/officeDocument/2006/relationships/oleObject" Target="embeddings/oleObject944.bin"/><Relationship Id="rId2071" Type="http://schemas.openxmlformats.org/officeDocument/2006/relationships/oleObject" Target="embeddings/oleObject1026.bin"/><Relationship Id="rId3122" Type="http://schemas.openxmlformats.org/officeDocument/2006/relationships/image" Target="media/image1554.wmf"/><Relationship Id="rId250" Type="http://schemas.openxmlformats.org/officeDocument/2006/relationships/oleObject" Target="embeddings/oleObject117.bin"/><Relationship Id="rId110" Type="http://schemas.openxmlformats.org/officeDocument/2006/relationships/image" Target="media/image50.wmf"/><Relationship Id="rId2888" Type="http://schemas.openxmlformats.org/officeDocument/2006/relationships/image" Target="media/image1437.wmf"/><Relationship Id="rId1697" Type="http://schemas.openxmlformats.org/officeDocument/2006/relationships/oleObject" Target="embeddings/oleObject839.bin"/><Relationship Id="rId2748" Type="http://schemas.openxmlformats.org/officeDocument/2006/relationships/image" Target="media/image1367.emf"/><Relationship Id="rId2955" Type="http://schemas.openxmlformats.org/officeDocument/2006/relationships/oleObject" Target="embeddings/oleObject1468.bin"/><Relationship Id="rId927" Type="http://schemas.openxmlformats.org/officeDocument/2006/relationships/oleObject" Target="embeddings/oleObject455.bin"/><Relationship Id="rId1557" Type="http://schemas.openxmlformats.org/officeDocument/2006/relationships/oleObject" Target="embeddings/oleObject769.bin"/><Relationship Id="rId1764" Type="http://schemas.openxmlformats.org/officeDocument/2006/relationships/image" Target="media/image877.wmf"/><Relationship Id="rId1971" Type="http://schemas.openxmlformats.org/officeDocument/2006/relationships/oleObject" Target="embeddings/oleObject976.bin"/><Relationship Id="rId2608" Type="http://schemas.openxmlformats.org/officeDocument/2006/relationships/image" Target="media/image1297.wmf"/><Relationship Id="rId2815" Type="http://schemas.openxmlformats.org/officeDocument/2006/relationships/oleObject" Target="embeddings/oleObject1398.bin"/><Relationship Id="rId56" Type="http://schemas.openxmlformats.org/officeDocument/2006/relationships/image" Target="media/image23.wmf"/><Relationship Id="rId1417" Type="http://schemas.openxmlformats.org/officeDocument/2006/relationships/oleObject" Target="embeddings/oleObject699.bin"/><Relationship Id="rId1624" Type="http://schemas.openxmlformats.org/officeDocument/2006/relationships/image" Target="media/image807.wmf"/><Relationship Id="rId1831" Type="http://schemas.openxmlformats.org/officeDocument/2006/relationships/oleObject" Target="embeddings/oleObject906.bin"/><Relationship Id="rId3589" Type="http://schemas.openxmlformats.org/officeDocument/2006/relationships/image" Target="media/image1788.wmf"/><Relationship Id="rId2398" Type="http://schemas.openxmlformats.org/officeDocument/2006/relationships/image" Target="media/image1195.wmf"/><Relationship Id="rId3449" Type="http://schemas.openxmlformats.org/officeDocument/2006/relationships/image" Target="media/image1718.wmf"/><Relationship Id="rId577" Type="http://schemas.openxmlformats.org/officeDocument/2006/relationships/image" Target="media/image283.wmf"/><Relationship Id="rId2258" Type="http://schemas.openxmlformats.org/officeDocument/2006/relationships/image" Target="media/image1125.wmf"/><Relationship Id="rId784" Type="http://schemas.openxmlformats.org/officeDocument/2006/relationships/image" Target="media/image386.wmf"/><Relationship Id="rId991" Type="http://schemas.openxmlformats.org/officeDocument/2006/relationships/oleObject" Target="embeddings/oleObject487.bin"/><Relationship Id="rId1067" Type="http://schemas.openxmlformats.org/officeDocument/2006/relationships/oleObject" Target="embeddings/oleObject525.bin"/><Relationship Id="rId2465" Type="http://schemas.openxmlformats.org/officeDocument/2006/relationships/oleObject" Target="embeddings/oleObject1223.bin"/><Relationship Id="rId2672" Type="http://schemas.openxmlformats.org/officeDocument/2006/relationships/image" Target="media/image1329.wmf"/><Relationship Id="rId3309" Type="http://schemas.openxmlformats.org/officeDocument/2006/relationships/image" Target="media/image1648.wmf"/><Relationship Id="rId3516" Type="http://schemas.openxmlformats.org/officeDocument/2006/relationships/oleObject" Target="embeddings/oleObject1748.bin"/><Relationship Id="rId437" Type="http://schemas.openxmlformats.org/officeDocument/2006/relationships/image" Target="media/image213.wmf"/><Relationship Id="rId644" Type="http://schemas.openxmlformats.org/officeDocument/2006/relationships/oleObject" Target="embeddings/oleObject313.bin"/><Relationship Id="rId851" Type="http://schemas.openxmlformats.org/officeDocument/2006/relationships/oleObject" Target="embeddings/oleObject417.bin"/><Relationship Id="rId1274" Type="http://schemas.openxmlformats.org/officeDocument/2006/relationships/image" Target="media/image631.wmf"/><Relationship Id="rId1481" Type="http://schemas.openxmlformats.org/officeDocument/2006/relationships/oleObject" Target="embeddings/oleObject731.bin"/><Relationship Id="rId2118" Type="http://schemas.openxmlformats.org/officeDocument/2006/relationships/image" Target="media/image1054.wmf"/><Relationship Id="rId2325" Type="http://schemas.openxmlformats.org/officeDocument/2006/relationships/oleObject" Target="embeddings/oleObject1150.bin"/><Relationship Id="rId2532" Type="http://schemas.openxmlformats.org/officeDocument/2006/relationships/image" Target="media/image1259.wmf"/><Relationship Id="rId504" Type="http://schemas.openxmlformats.org/officeDocument/2006/relationships/oleObject" Target="embeddings/oleObject243.bin"/><Relationship Id="rId711" Type="http://schemas.openxmlformats.org/officeDocument/2006/relationships/oleObject" Target="embeddings/oleObject347.bin"/><Relationship Id="rId1134" Type="http://schemas.openxmlformats.org/officeDocument/2006/relationships/image" Target="media/image561.wmf"/><Relationship Id="rId1341" Type="http://schemas.openxmlformats.org/officeDocument/2006/relationships/oleObject" Target="embeddings/oleObject661.bin"/><Relationship Id="rId1201" Type="http://schemas.openxmlformats.org/officeDocument/2006/relationships/oleObject" Target="embeddings/oleObject592.bin"/><Relationship Id="rId3099" Type="http://schemas.openxmlformats.org/officeDocument/2006/relationships/oleObject" Target="embeddings/oleObject1540.bin"/><Relationship Id="rId3166" Type="http://schemas.openxmlformats.org/officeDocument/2006/relationships/image" Target="media/image1576.wmf"/><Relationship Id="rId3373" Type="http://schemas.openxmlformats.org/officeDocument/2006/relationships/image" Target="media/image1680.wmf"/><Relationship Id="rId3580" Type="http://schemas.openxmlformats.org/officeDocument/2006/relationships/oleObject" Target="embeddings/oleObject1780.bin"/><Relationship Id="rId294" Type="http://schemas.openxmlformats.org/officeDocument/2006/relationships/oleObject" Target="embeddings/oleObject139.bin"/><Relationship Id="rId2182" Type="http://schemas.openxmlformats.org/officeDocument/2006/relationships/image" Target="media/image1086.wmf"/><Relationship Id="rId3026" Type="http://schemas.openxmlformats.org/officeDocument/2006/relationships/image" Target="media/image1506.wmf"/><Relationship Id="rId3233" Type="http://schemas.openxmlformats.org/officeDocument/2006/relationships/image" Target="media/image1610.wmf"/><Relationship Id="rId154" Type="http://schemas.openxmlformats.org/officeDocument/2006/relationships/oleObject" Target="embeddings/oleObject69.bin"/><Relationship Id="rId361" Type="http://schemas.openxmlformats.org/officeDocument/2006/relationships/image" Target="media/image175.wmf"/><Relationship Id="rId2042" Type="http://schemas.openxmlformats.org/officeDocument/2006/relationships/image" Target="media/image1016.wmf"/><Relationship Id="rId3440" Type="http://schemas.openxmlformats.org/officeDocument/2006/relationships/oleObject" Target="embeddings/oleObject1710.bin"/><Relationship Id="rId2999" Type="http://schemas.openxmlformats.org/officeDocument/2006/relationships/oleObject" Target="embeddings/oleObject1490.bin"/><Relationship Id="rId3300" Type="http://schemas.openxmlformats.org/officeDocument/2006/relationships/oleObject" Target="embeddings/oleObject1640.bin"/><Relationship Id="rId221" Type="http://schemas.openxmlformats.org/officeDocument/2006/relationships/image" Target="media/image106.wmf"/><Relationship Id="rId2859" Type="http://schemas.openxmlformats.org/officeDocument/2006/relationships/oleObject" Target="embeddings/oleObject1420.bin"/><Relationship Id="rId1668" Type="http://schemas.openxmlformats.org/officeDocument/2006/relationships/image" Target="media/image829.wmf"/><Relationship Id="rId1875" Type="http://schemas.openxmlformats.org/officeDocument/2006/relationships/oleObject" Target="embeddings/oleObject928.bin"/><Relationship Id="rId2719" Type="http://schemas.openxmlformats.org/officeDocument/2006/relationships/oleObject" Target="embeddings/oleObject1350.bin"/><Relationship Id="rId1528" Type="http://schemas.openxmlformats.org/officeDocument/2006/relationships/image" Target="media/image759.wmf"/><Relationship Id="rId2926" Type="http://schemas.openxmlformats.org/officeDocument/2006/relationships/image" Target="media/image1456.wmf"/><Relationship Id="rId3090" Type="http://schemas.openxmlformats.org/officeDocument/2006/relationships/image" Target="media/image1538.wmf"/><Relationship Id="rId1735" Type="http://schemas.openxmlformats.org/officeDocument/2006/relationships/oleObject" Target="embeddings/oleObject858.bin"/><Relationship Id="rId1942" Type="http://schemas.openxmlformats.org/officeDocument/2006/relationships/image" Target="media/image966.wmf"/><Relationship Id="rId27" Type="http://schemas.openxmlformats.org/officeDocument/2006/relationships/oleObject" Target="embeddings/oleObject6.bin"/><Relationship Id="rId1802" Type="http://schemas.openxmlformats.org/officeDocument/2006/relationships/image" Target="media/image896.wmf"/><Relationship Id="rId688" Type="http://schemas.openxmlformats.org/officeDocument/2006/relationships/oleObject" Target="embeddings/oleObject335.bin"/><Relationship Id="rId895" Type="http://schemas.openxmlformats.org/officeDocument/2006/relationships/oleObject" Target="embeddings/oleObject439.bin"/><Relationship Id="rId2369" Type="http://schemas.openxmlformats.org/officeDocument/2006/relationships/oleObject" Target="embeddings/oleObject1172.bin"/><Relationship Id="rId2576" Type="http://schemas.openxmlformats.org/officeDocument/2006/relationships/image" Target="media/image1281.wmf"/><Relationship Id="rId2783" Type="http://schemas.openxmlformats.org/officeDocument/2006/relationships/oleObject" Target="embeddings/oleObject1382.bin"/><Relationship Id="rId2990" Type="http://schemas.openxmlformats.org/officeDocument/2006/relationships/image" Target="media/image1488.wmf"/><Relationship Id="rId3627" Type="http://schemas.openxmlformats.org/officeDocument/2006/relationships/image" Target="media/image1807.wmf"/><Relationship Id="rId548" Type="http://schemas.openxmlformats.org/officeDocument/2006/relationships/oleObject" Target="embeddings/oleObject265.bin"/><Relationship Id="rId755" Type="http://schemas.openxmlformats.org/officeDocument/2006/relationships/oleObject" Target="embeddings/oleObject369.bin"/><Relationship Id="rId962" Type="http://schemas.openxmlformats.org/officeDocument/2006/relationships/image" Target="media/image475.wmf"/><Relationship Id="rId1178" Type="http://schemas.openxmlformats.org/officeDocument/2006/relationships/image" Target="media/image583.wmf"/><Relationship Id="rId1385" Type="http://schemas.openxmlformats.org/officeDocument/2006/relationships/oleObject" Target="embeddings/oleObject683.bin"/><Relationship Id="rId1592" Type="http://schemas.openxmlformats.org/officeDocument/2006/relationships/image" Target="media/image791.wmf"/><Relationship Id="rId2229" Type="http://schemas.openxmlformats.org/officeDocument/2006/relationships/image" Target="media/image1110.wmf"/><Relationship Id="rId2436" Type="http://schemas.openxmlformats.org/officeDocument/2006/relationships/image" Target="media/image1211.emf"/><Relationship Id="rId2643" Type="http://schemas.openxmlformats.org/officeDocument/2006/relationships/oleObject" Target="embeddings/oleObject1312.bin"/><Relationship Id="rId2850" Type="http://schemas.openxmlformats.org/officeDocument/2006/relationships/image" Target="media/image1418.wmf"/><Relationship Id="rId91" Type="http://schemas.openxmlformats.org/officeDocument/2006/relationships/oleObject" Target="embeddings/oleObject38.bin"/><Relationship Id="rId408" Type="http://schemas.openxmlformats.org/officeDocument/2006/relationships/oleObject" Target="embeddings/oleObject195.bin"/><Relationship Id="rId615" Type="http://schemas.openxmlformats.org/officeDocument/2006/relationships/image" Target="media/image302.wmf"/><Relationship Id="rId822" Type="http://schemas.openxmlformats.org/officeDocument/2006/relationships/image" Target="media/image405.wmf"/><Relationship Id="rId1038" Type="http://schemas.openxmlformats.org/officeDocument/2006/relationships/image" Target="media/image513.wmf"/><Relationship Id="rId1245" Type="http://schemas.openxmlformats.org/officeDocument/2006/relationships/oleObject" Target="embeddings/oleObject614.bin"/><Relationship Id="rId1452" Type="http://schemas.openxmlformats.org/officeDocument/2006/relationships/image" Target="media/image721.wmf"/><Relationship Id="rId2503" Type="http://schemas.openxmlformats.org/officeDocument/2006/relationships/oleObject" Target="embeddings/oleObject1242.bin"/><Relationship Id="rId1105" Type="http://schemas.openxmlformats.org/officeDocument/2006/relationships/oleObject" Target="embeddings/oleObject544.bin"/><Relationship Id="rId1312" Type="http://schemas.openxmlformats.org/officeDocument/2006/relationships/image" Target="media/image651.wmf"/><Relationship Id="rId2710" Type="http://schemas.openxmlformats.org/officeDocument/2006/relationships/image" Target="media/image1348.wmf"/><Relationship Id="rId3277" Type="http://schemas.openxmlformats.org/officeDocument/2006/relationships/image" Target="media/image1632.wmf"/><Relationship Id="rId198" Type="http://schemas.openxmlformats.org/officeDocument/2006/relationships/oleObject" Target="embeddings/oleObject91.bin"/><Relationship Id="rId2086" Type="http://schemas.openxmlformats.org/officeDocument/2006/relationships/image" Target="media/image1038.wmf"/><Relationship Id="rId3484" Type="http://schemas.openxmlformats.org/officeDocument/2006/relationships/oleObject" Target="embeddings/oleObject1732.bin"/><Relationship Id="rId2293" Type="http://schemas.openxmlformats.org/officeDocument/2006/relationships/oleObject" Target="embeddings/oleObject1134.bin"/><Relationship Id="rId3137" Type="http://schemas.openxmlformats.org/officeDocument/2006/relationships/oleObject" Target="embeddings/oleObject1559.bin"/><Relationship Id="rId3344" Type="http://schemas.openxmlformats.org/officeDocument/2006/relationships/oleObject" Target="embeddings/oleObject1662.bin"/><Relationship Id="rId3551" Type="http://schemas.openxmlformats.org/officeDocument/2006/relationships/image" Target="media/image1769.wmf"/><Relationship Id="rId265" Type="http://schemas.openxmlformats.org/officeDocument/2006/relationships/image" Target="media/image128.wmf"/><Relationship Id="rId472" Type="http://schemas.openxmlformats.org/officeDocument/2006/relationships/oleObject" Target="embeddings/oleObject227.bin"/><Relationship Id="rId2153" Type="http://schemas.openxmlformats.org/officeDocument/2006/relationships/oleObject" Target="embeddings/oleObject1067.bin"/><Relationship Id="rId2360" Type="http://schemas.openxmlformats.org/officeDocument/2006/relationships/image" Target="media/image1176.wmf"/><Relationship Id="rId3204" Type="http://schemas.openxmlformats.org/officeDocument/2006/relationships/image" Target="media/image1595.wmf"/><Relationship Id="rId3411" Type="http://schemas.openxmlformats.org/officeDocument/2006/relationships/image" Target="media/image1699.wmf"/><Relationship Id="rId125" Type="http://schemas.openxmlformats.org/officeDocument/2006/relationships/oleObject" Target="embeddings/oleObject55.bin"/><Relationship Id="rId332" Type="http://schemas.openxmlformats.org/officeDocument/2006/relationships/oleObject" Target="embeddings/oleObject158.bin"/><Relationship Id="rId2013" Type="http://schemas.openxmlformats.org/officeDocument/2006/relationships/oleObject" Target="embeddings/oleObject997.bin"/><Relationship Id="rId2220" Type="http://schemas.openxmlformats.org/officeDocument/2006/relationships/oleObject" Target="embeddings/oleObject1098.bin"/><Relationship Id="rId1779" Type="http://schemas.openxmlformats.org/officeDocument/2006/relationships/oleObject" Target="embeddings/oleObject880.bin"/><Relationship Id="rId1986" Type="http://schemas.openxmlformats.org/officeDocument/2006/relationships/image" Target="media/image988.wmf"/><Relationship Id="rId1639" Type="http://schemas.openxmlformats.org/officeDocument/2006/relationships/oleObject" Target="embeddings/oleObject810.bin"/><Relationship Id="rId1846" Type="http://schemas.openxmlformats.org/officeDocument/2006/relationships/image" Target="media/image918.wmf"/><Relationship Id="rId3061" Type="http://schemas.openxmlformats.org/officeDocument/2006/relationships/oleObject" Target="embeddings/oleObject1521.bin"/><Relationship Id="rId1706" Type="http://schemas.openxmlformats.org/officeDocument/2006/relationships/image" Target="media/image848.wmf"/><Relationship Id="rId1913" Type="http://schemas.openxmlformats.org/officeDocument/2006/relationships/oleObject" Target="embeddings/oleObject947.bin"/><Relationship Id="rId799" Type="http://schemas.openxmlformats.org/officeDocument/2006/relationships/oleObject" Target="embeddings/oleObject391.bin"/><Relationship Id="rId2687" Type="http://schemas.openxmlformats.org/officeDocument/2006/relationships/oleObject" Target="embeddings/oleObject1334.bin"/><Relationship Id="rId2894" Type="http://schemas.openxmlformats.org/officeDocument/2006/relationships/image" Target="media/image1440.wmf"/><Relationship Id="rId659" Type="http://schemas.openxmlformats.org/officeDocument/2006/relationships/image" Target="media/image324.wmf"/><Relationship Id="rId866" Type="http://schemas.openxmlformats.org/officeDocument/2006/relationships/image" Target="media/image427.wmf"/><Relationship Id="rId1289" Type="http://schemas.openxmlformats.org/officeDocument/2006/relationships/oleObject" Target="embeddings/oleObject636.bin"/><Relationship Id="rId1496" Type="http://schemas.openxmlformats.org/officeDocument/2006/relationships/image" Target="media/image743.wmf"/><Relationship Id="rId2547" Type="http://schemas.openxmlformats.org/officeDocument/2006/relationships/oleObject" Target="embeddings/oleObject1264.bin"/><Relationship Id="rId519" Type="http://schemas.openxmlformats.org/officeDocument/2006/relationships/image" Target="media/image254.wmf"/><Relationship Id="rId1149" Type="http://schemas.openxmlformats.org/officeDocument/2006/relationships/oleObject" Target="embeddings/oleObject566.bin"/><Relationship Id="rId1356" Type="http://schemas.openxmlformats.org/officeDocument/2006/relationships/image" Target="media/image673.wmf"/><Relationship Id="rId2754" Type="http://schemas.openxmlformats.org/officeDocument/2006/relationships/image" Target="media/image1370.emf"/><Relationship Id="rId2961" Type="http://schemas.openxmlformats.org/officeDocument/2006/relationships/oleObject" Target="embeddings/oleObject1471.bin"/><Relationship Id="rId726" Type="http://schemas.openxmlformats.org/officeDocument/2006/relationships/image" Target="media/image357.wmf"/><Relationship Id="rId933" Type="http://schemas.openxmlformats.org/officeDocument/2006/relationships/oleObject" Target="embeddings/oleObject458.bin"/><Relationship Id="rId1009" Type="http://schemas.openxmlformats.org/officeDocument/2006/relationships/oleObject" Target="embeddings/oleObject496.bin"/><Relationship Id="rId1563" Type="http://schemas.openxmlformats.org/officeDocument/2006/relationships/oleObject" Target="embeddings/oleObject772.bin"/><Relationship Id="rId1770" Type="http://schemas.openxmlformats.org/officeDocument/2006/relationships/image" Target="media/image880.wmf"/><Relationship Id="rId2407" Type="http://schemas.openxmlformats.org/officeDocument/2006/relationships/oleObject" Target="embeddings/oleObject1191.bin"/><Relationship Id="rId2614" Type="http://schemas.openxmlformats.org/officeDocument/2006/relationships/image" Target="media/image1300.wmf"/><Relationship Id="rId2821" Type="http://schemas.openxmlformats.org/officeDocument/2006/relationships/oleObject" Target="embeddings/oleObject1401.bin"/><Relationship Id="rId62" Type="http://schemas.openxmlformats.org/officeDocument/2006/relationships/image" Target="media/image26.wmf"/><Relationship Id="rId1216" Type="http://schemas.openxmlformats.org/officeDocument/2006/relationships/image" Target="media/image602.wmf"/><Relationship Id="rId1423" Type="http://schemas.openxmlformats.org/officeDocument/2006/relationships/oleObject" Target="embeddings/oleObject702.bin"/><Relationship Id="rId1630" Type="http://schemas.openxmlformats.org/officeDocument/2006/relationships/image" Target="media/image810.wmf"/><Relationship Id="rId3388" Type="http://schemas.openxmlformats.org/officeDocument/2006/relationships/oleObject" Target="embeddings/oleObject1684.bin"/><Relationship Id="rId3595" Type="http://schemas.openxmlformats.org/officeDocument/2006/relationships/image" Target="media/image1791.wmf"/><Relationship Id="rId2197" Type="http://schemas.openxmlformats.org/officeDocument/2006/relationships/oleObject" Target="embeddings/oleObject1089.bin"/><Relationship Id="rId3248" Type="http://schemas.openxmlformats.org/officeDocument/2006/relationships/oleObject" Target="embeddings/oleObject1614.bin"/><Relationship Id="rId3455" Type="http://schemas.openxmlformats.org/officeDocument/2006/relationships/image" Target="media/image1721.wmf"/><Relationship Id="rId169" Type="http://schemas.openxmlformats.org/officeDocument/2006/relationships/image" Target="media/image80.wmf"/><Relationship Id="rId376" Type="http://schemas.openxmlformats.org/officeDocument/2006/relationships/oleObject" Target="embeddings/oleObject179.bin"/><Relationship Id="rId583" Type="http://schemas.openxmlformats.org/officeDocument/2006/relationships/image" Target="media/image286.wmf"/><Relationship Id="rId790" Type="http://schemas.openxmlformats.org/officeDocument/2006/relationships/image" Target="media/image389.wmf"/><Relationship Id="rId2057" Type="http://schemas.openxmlformats.org/officeDocument/2006/relationships/oleObject" Target="embeddings/oleObject1019.bin"/><Relationship Id="rId2264" Type="http://schemas.openxmlformats.org/officeDocument/2006/relationships/image" Target="media/image1128.wmf"/><Relationship Id="rId2471" Type="http://schemas.openxmlformats.org/officeDocument/2006/relationships/oleObject" Target="embeddings/oleObject1226.bin"/><Relationship Id="rId3108" Type="http://schemas.openxmlformats.org/officeDocument/2006/relationships/image" Target="media/image1547.wmf"/><Relationship Id="rId3315" Type="http://schemas.openxmlformats.org/officeDocument/2006/relationships/image" Target="media/image1651.wmf"/><Relationship Id="rId3522" Type="http://schemas.openxmlformats.org/officeDocument/2006/relationships/oleObject" Target="embeddings/oleObject1751.bin"/><Relationship Id="rId236" Type="http://schemas.openxmlformats.org/officeDocument/2006/relationships/oleObject" Target="embeddings/oleObject110.bin"/><Relationship Id="rId443" Type="http://schemas.openxmlformats.org/officeDocument/2006/relationships/image" Target="media/image216.wmf"/><Relationship Id="rId650" Type="http://schemas.openxmlformats.org/officeDocument/2006/relationships/oleObject" Target="embeddings/oleObject316.bin"/><Relationship Id="rId1073" Type="http://schemas.openxmlformats.org/officeDocument/2006/relationships/oleObject" Target="embeddings/oleObject528.bin"/><Relationship Id="rId1280" Type="http://schemas.openxmlformats.org/officeDocument/2006/relationships/image" Target="media/image634.wmf"/><Relationship Id="rId2124" Type="http://schemas.openxmlformats.org/officeDocument/2006/relationships/image" Target="media/image1057.wmf"/><Relationship Id="rId2331" Type="http://schemas.openxmlformats.org/officeDocument/2006/relationships/oleObject" Target="embeddings/oleObject1153.bin"/><Relationship Id="rId303" Type="http://schemas.openxmlformats.org/officeDocument/2006/relationships/image" Target="media/image147.wmf"/><Relationship Id="rId1140" Type="http://schemas.openxmlformats.org/officeDocument/2006/relationships/image" Target="media/image564.wmf"/><Relationship Id="rId510" Type="http://schemas.openxmlformats.org/officeDocument/2006/relationships/oleObject" Target="embeddings/oleObject246.bin"/><Relationship Id="rId1000" Type="http://schemas.openxmlformats.org/officeDocument/2006/relationships/image" Target="media/image494.wmf"/><Relationship Id="rId1957" Type="http://schemas.openxmlformats.org/officeDocument/2006/relationships/oleObject" Target="embeddings/oleObject969.bin"/><Relationship Id="rId1817" Type="http://schemas.openxmlformats.org/officeDocument/2006/relationships/oleObject" Target="embeddings/oleObject899.bin"/><Relationship Id="rId3172" Type="http://schemas.openxmlformats.org/officeDocument/2006/relationships/image" Target="media/image1579.wmf"/><Relationship Id="rId3032" Type="http://schemas.openxmlformats.org/officeDocument/2006/relationships/image" Target="media/image1509.wmf"/><Relationship Id="rId160" Type="http://schemas.openxmlformats.org/officeDocument/2006/relationships/oleObject" Target="embeddings/oleObject72.bin"/><Relationship Id="rId2798" Type="http://schemas.openxmlformats.org/officeDocument/2006/relationships/image" Target="media/image1392.emf"/><Relationship Id="rId977" Type="http://schemas.openxmlformats.org/officeDocument/2006/relationships/oleObject" Target="embeddings/oleObject480.bin"/><Relationship Id="rId2658" Type="http://schemas.openxmlformats.org/officeDocument/2006/relationships/image" Target="media/image1322.wmf"/><Relationship Id="rId2865" Type="http://schemas.openxmlformats.org/officeDocument/2006/relationships/oleObject" Target="embeddings/oleObject1423.bin"/><Relationship Id="rId837" Type="http://schemas.openxmlformats.org/officeDocument/2006/relationships/oleObject" Target="embeddings/oleObject410.bin"/><Relationship Id="rId1467" Type="http://schemas.openxmlformats.org/officeDocument/2006/relationships/oleObject" Target="embeddings/oleObject724.bin"/><Relationship Id="rId1674" Type="http://schemas.openxmlformats.org/officeDocument/2006/relationships/image" Target="media/image832.wmf"/><Relationship Id="rId1881" Type="http://schemas.openxmlformats.org/officeDocument/2006/relationships/oleObject" Target="embeddings/oleObject931.bin"/><Relationship Id="rId2518" Type="http://schemas.openxmlformats.org/officeDocument/2006/relationships/image" Target="media/image1252.wmf"/><Relationship Id="rId2725" Type="http://schemas.openxmlformats.org/officeDocument/2006/relationships/oleObject" Target="embeddings/oleObject1353.bin"/><Relationship Id="rId2932" Type="http://schemas.openxmlformats.org/officeDocument/2006/relationships/image" Target="media/image1459.wmf"/><Relationship Id="rId904" Type="http://schemas.openxmlformats.org/officeDocument/2006/relationships/image" Target="media/image446.wmf"/><Relationship Id="rId1327" Type="http://schemas.openxmlformats.org/officeDocument/2006/relationships/oleObject" Target="embeddings/oleObject654.bin"/><Relationship Id="rId1534" Type="http://schemas.openxmlformats.org/officeDocument/2006/relationships/image" Target="media/image762.wmf"/><Relationship Id="rId1741" Type="http://schemas.openxmlformats.org/officeDocument/2006/relationships/oleObject" Target="embeddings/oleObject861.bin"/><Relationship Id="rId33" Type="http://schemas.openxmlformats.org/officeDocument/2006/relationships/oleObject" Target="embeddings/oleObject9.bin"/><Relationship Id="rId1601" Type="http://schemas.openxmlformats.org/officeDocument/2006/relationships/oleObject" Target="embeddings/oleObject791.bin"/><Relationship Id="rId3499" Type="http://schemas.openxmlformats.org/officeDocument/2006/relationships/image" Target="media/image1743.wmf"/><Relationship Id="rId3359" Type="http://schemas.openxmlformats.org/officeDocument/2006/relationships/image" Target="media/image1673.wmf"/><Relationship Id="rId3566" Type="http://schemas.openxmlformats.org/officeDocument/2006/relationships/oleObject" Target="embeddings/oleObject1773.bin"/><Relationship Id="rId487" Type="http://schemas.openxmlformats.org/officeDocument/2006/relationships/image" Target="media/image238.wmf"/><Relationship Id="rId694" Type="http://schemas.openxmlformats.org/officeDocument/2006/relationships/image" Target="media/image341.wmf"/><Relationship Id="rId2168" Type="http://schemas.openxmlformats.org/officeDocument/2006/relationships/image" Target="media/image1079.wmf"/><Relationship Id="rId2375" Type="http://schemas.openxmlformats.org/officeDocument/2006/relationships/oleObject" Target="embeddings/oleObject1175.bin"/><Relationship Id="rId3219" Type="http://schemas.openxmlformats.org/officeDocument/2006/relationships/image" Target="media/image1603.wmf"/><Relationship Id="rId347" Type="http://schemas.openxmlformats.org/officeDocument/2006/relationships/image" Target="media/image169.wmf"/><Relationship Id="rId1184" Type="http://schemas.openxmlformats.org/officeDocument/2006/relationships/image" Target="media/image586.wmf"/><Relationship Id="rId2028" Type="http://schemas.openxmlformats.org/officeDocument/2006/relationships/image" Target="media/image1009.wmf"/><Relationship Id="rId2582" Type="http://schemas.openxmlformats.org/officeDocument/2006/relationships/image" Target="media/image1284.wmf"/><Relationship Id="rId3426" Type="http://schemas.openxmlformats.org/officeDocument/2006/relationships/oleObject" Target="embeddings/oleObject1703.bin"/><Relationship Id="rId3633" Type="http://schemas.openxmlformats.org/officeDocument/2006/relationships/image" Target="media/image1810.wmf"/><Relationship Id="rId554" Type="http://schemas.openxmlformats.org/officeDocument/2006/relationships/oleObject" Target="embeddings/oleObject268.bin"/><Relationship Id="rId761" Type="http://schemas.openxmlformats.org/officeDocument/2006/relationships/oleObject" Target="embeddings/oleObject372.bin"/><Relationship Id="rId1391" Type="http://schemas.openxmlformats.org/officeDocument/2006/relationships/oleObject" Target="embeddings/oleObject686.bin"/><Relationship Id="rId2235" Type="http://schemas.openxmlformats.org/officeDocument/2006/relationships/image" Target="media/image1113.wmf"/><Relationship Id="rId2442" Type="http://schemas.openxmlformats.org/officeDocument/2006/relationships/image" Target="media/image1214.wmf"/><Relationship Id="rId207" Type="http://schemas.openxmlformats.org/officeDocument/2006/relationships/image" Target="media/image99.wmf"/><Relationship Id="rId414" Type="http://schemas.openxmlformats.org/officeDocument/2006/relationships/oleObject" Target="embeddings/oleObject198.bin"/><Relationship Id="rId621" Type="http://schemas.openxmlformats.org/officeDocument/2006/relationships/image" Target="media/image305.wmf"/><Relationship Id="rId1044" Type="http://schemas.openxmlformats.org/officeDocument/2006/relationships/image" Target="media/image516.wmf"/><Relationship Id="rId1251" Type="http://schemas.openxmlformats.org/officeDocument/2006/relationships/oleObject" Target="embeddings/oleObject617.bin"/><Relationship Id="rId2302" Type="http://schemas.openxmlformats.org/officeDocument/2006/relationships/image" Target="media/image1147.wmf"/><Relationship Id="rId1111" Type="http://schemas.openxmlformats.org/officeDocument/2006/relationships/oleObject" Target="embeddings/oleObject547.bin"/><Relationship Id="rId3076" Type="http://schemas.openxmlformats.org/officeDocument/2006/relationships/image" Target="media/image1531.wmf"/><Relationship Id="rId3283" Type="http://schemas.openxmlformats.org/officeDocument/2006/relationships/image" Target="media/image1635.wmf"/><Relationship Id="rId3490" Type="http://schemas.openxmlformats.org/officeDocument/2006/relationships/oleObject" Target="embeddings/oleObject1735.bin"/><Relationship Id="rId1928" Type="http://schemas.openxmlformats.org/officeDocument/2006/relationships/image" Target="media/image959.wmf"/><Relationship Id="rId2092" Type="http://schemas.openxmlformats.org/officeDocument/2006/relationships/image" Target="media/image1041.wmf"/><Relationship Id="rId3143" Type="http://schemas.openxmlformats.org/officeDocument/2006/relationships/oleObject" Target="embeddings/oleObject1562.bin"/><Relationship Id="rId3350" Type="http://schemas.openxmlformats.org/officeDocument/2006/relationships/oleObject" Target="embeddings/oleObject1665.bin"/><Relationship Id="rId271" Type="http://schemas.openxmlformats.org/officeDocument/2006/relationships/image" Target="media/image131.wmf"/><Relationship Id="rId3003" Type="http://schemas.openxmlformats.org/officeDocument/2006/relationships/oleObject" Target="embeddings/oleObject1492.bin"/><Relationship Id="rId131" Type="http://schemas.openxmlformats.org/officeDocument/2006/relationships/oleObject" Target="embeddings/oleObject58.bin"/><Relationship Id="rId3210" Type="http://schemas.openxmlformats.org/officeDocument/2006/relationships/oleObject" Target="embeddings/oleObject1595.bin"/><Relationship Id="rId2769" Type="http://schemas.openxmlformats.org/officeDocument/2006/relationships/oleObject" Target="embeddings/oleObject1375.bin"/><Relationship Id="rId2976" Type="http://schemas.openxmlformats.org/officeDocument/2006/relationships/image" Target="media/image1481.emf"/><Relationship Id="rId948" Type="http://schemas.openxmlformats.org/officeDocument/2006/relationships/image" Target="media/image468.wmf"/><Relationship Id="rId1578" Type="http://schemas.openxmlformats.org/officeDocument/2006/relationships/image" Target="media/image784.wmf"/><Relationship Id="rId1785" Type="http://schemas.openxmlformats.org/officeDocument/2006/relationships/oleObject" Target="embeddings/oleObject883.bin"/><Relationship Id="rId1992" Type="http://schemas.openxmlformats.org/officeDocument/2006/relationships/image" Target="media/image991.wmf"/><Relationship Id="rId2629" Type="http://schemas.openxmlformats.org/officeDocument/2006/relationships/oleObject" Target="embeddings/oleObject1305.bin"/><Relationship Id="rId2836" Type="http://schemas.openxmlformats.org/officeDocument/2006/relationships/image" Target="media/image1411.emf"/><Relationship Id="rId77" Type="http://schemas.openxmlformats.org/officeDocument/2006/relationships/oleObject" Target="embeddings/oleObject31.bin"/><Relationship Id="rId808" Type="http://schemas.openxmlformats.org/officeDocument/2006/relationships/image" Target="media/image398.wmf"/><Relationship Id="rId1438" Type="http://schemas.openxmlformats.org/officeDocument/2006/relationships/image" Target="media/image714.wmf"/><Relationship Id="rId1645" Type="http://schemas.openxmlformats.org/officeDocument/2006/relationships/oleObject" Target="embeddings/oleObject813.bin"/><Relationship Id="rId1852" Type="http://schemas.openxmlformats.org/officeDocument/2006/relationships/image" Target="media/image921.wmf"/><Relationship Id="rId2903" Type="http://schemas.openxmlformats.org/officeDocument/2006/relationships/oleObject" Target="embeddings/oleObject1442.bin"/><Relationship Id="rId1505" Type="http://schemas.openxmlformats.org/officeDocument/2006/relationships/oleObject" Target="embeddings/oleObject743.bin"/><Relationship Id="rId1712" Type="http://schemas.openxmlformats.org/officeDocument/2006/relationships/image" Target="media/image851.wmf"/><Relationship Id="rId598" Type="http://schemas.openxmlformats.org/officeDocument/2006/relationships/oleObject" Target="embeddings/oleObject290.bin"/><Relationship Id="rId2279" Type="http://schemas.openxmlformats.org/officeDocument/2006/relationships/oleObject" Target="embeddings/oleObject1127.bin"/><Relationship Id="rId2486" Type="http://schemas.openxmlformats.org/officeDocument/2006/relationships/image" Target="media/image1236.wmf"/><Relationship Id="rId2693" Type="http://schemas.openxmlformats.org/officeDocument/2006/relationships/oleObject" Target="embeddings/oleObject1337.bin"/><Relationship Id="rId3537" Type="http://schemas.openxmlformats.org/officeDocument/2006/relationships/image" Target="media/image1762.wmf"/><Relationship Id="rId458" Type="http://schemas.openxmlformats.org/officeDocument/2006/relationships/oleObject" Target="embeddings/oleObject220.bin"/><Relationship Id="rId665" Type="http://schemas.openxmlformats.org/officeDocument/2006/relationships/image" Target="media/image327.wmf"/><Relationship Id="rId872" Type="http://schemas.openxmlformats.org/officeDocument/2006/relationships/image" Target="media/image430.wmf"/><Relationship Id="rId1088" Type="http://schemas.openxmlformats.org/officeDocument/2006/relationships/image" Target="media/image538.wmf"/><Relationship Id="rId1295" Type="http://schemas.openxmlformats.org/officeDocument/2006/relationships/oleObject" Target="embeddings/oleObject639.bin"/><Relationship Id="rId2139" Type="http://schemas.openxmlformats.org/officeDocument/2006/relationships/oleObject" Target="embeddings/oleObject1060.bin"/><Relationship Id="rId2346" Type="http://schemas.openxmlformats.org/officeDocument/2006/relationships/image" Target="media/image1169.wmf"/><Relationship Id="rId2553" Type="http://schemas.openxmlformats.org/officeDocument/2006/relationships/oleObject" Target="embeddings/oleObject1267.bin"/><Relationship Id="rId2760" Type="http://schemas.openxmlformats.org/officeDocument/2006/relationships/image" Target="media/image1373.emf"/><Relationship Id="rId3604" Type="http://schemas.openxmlformats.org/officeDocument/2006/relationships/oleObject" Target="embeddings/oleObject1792.bin"/><Relationship Id="rId318" Type="http://schemas.openxmlformats.org/officeDocument/2006/relationships/oleObject" Target="embeddings/oleObject151.bin"/><Relationship Id="rId525" Type="http://schemas.openxmlformats.org/officeDocument/2006/relationships/image" Target="media/image257.wmf"/><Relationship Id="rId732" Type="http://schemas.openxmlformats.org/officeDocument/2006/relationships/image" Target="media/image360.wmf"/><Relationship Id="rId1155" Type="http://schemas.openxmlformats.org/officeDocument/2006/relationships/oleObject" Target="embeddings/oleObject569.bin"/><Relationship Id="rId1362" Type="http://schemas.openxmlformats.org/officeDocument/2006/relationships/image" Target="media/image676.wmf"/><Relationship Id="rId2206" Type="http://schemas.openxmlformats.org/officeDocument/2006/relationships/image" Target="media/image1098.wmf"/><Relationship Id="rId2413" Type="http://schemas.openxmlformats.org/officeDocument/2006/relationships/oleObject" Target="embeddings/oleObject1195.bin"/><Relationship Id="rId2620" Type="http://schemas.openxmlformats.org/officeDocument/2006/relationships/image" Target="media/image1303.wmf"/><Relationship Id="rId1015" Type="http://schemas.openxmlformats.org/officeDocument/2006/relationships/oleObject" Target="embeddings/oleObject499.bin"/><Relationship Id="rId1222" Type="http://schemas.openxmlformats.org/officeDocument/2006/relationships/image" Target="media/image605.wmf"/><Relationship Id="rId3187" Type="http://schemas.openxmlformats.org/officeDocument/2006/relationships/oleObject" Target="embeddings/oleObject1584.bin"/><Relationship Id="rId3394" Type="http://schemas.openxmlformats.org/officeDocument/2006/relationships/oleObject" Target="embeddings/oleObject1687.bin"/><Relationship Id="rId3047" Type="http://schemas.openxmlformats.org/officeDocument/2006/relationships/oleObject" Target="embeddings/oleObject1514.bin"/><Relationship Id="rId175" Type="http://schemas.openxmlformats.org/officeDocument/2006/relationships/image" Target="media/image83.wmf"/><Relationship Id="rId3254" Type="http://schemas.openxmlformats.org/officeDocument/2006/relationships/oleObject" Target="embeddings/oleObject1617.bin"/><Relationship Id="rId3461" Type="http://schemas.openxmlformats.org/officeDocument/2006/relationships/image" Target="media/image1724.wmf"/><Relationship Id="rId382" Type="http://schemas.openxmlformats.org/officeDocument/2006/relationships/oleObject" Target="embeddings/oleObject182.bin"/><Relationship Id="rId2063" Type="http://schemas.openxmlformats.org/officeDocument/2006/relationships/oleObject" Target="embeddings/oleObject1022.bin"/><Relationship Id="rId2270" Type="http://schemas.openxmlformats.org/officeDocument/2006/relationships/image" Target="media/image1131.wmf"/><Relationship Id="rId3114" Type="http://schemas.openxmlformats.org/officeDocument/2006/relationships/image" Target="media/image1550.wmf"/><Relationship Id="rId3321" Type="http://schemas.openxmlformats.org/officeDocument/2006/relationships/image" Target="media/image1654.wmf"/><Relationship Id="rId242" Type="http://schemas.openxmlformats.org/officeDocument/2006/relationships/oleObject" Target="embeddings/oleObject113.bin"/><Relationship Id="rId2130" Type="http://schemas.openxmlformats.org/officeDocument/2006/relationships/image" Target="media/image1060.wmf"/><Relationship Id="rId102" Type="http://schemas.openxmlformats.org/officeDocument/2006/relationships/image" Target="media/image46.wmf"/><Relationship Id="rId1689" Type="http://schemas.openxmlformats.org/officeDocument/2006/relationships/oleObject" Target="embeddings/oleObject835.bin"/><Relationship Id="rId1896" Type="http://schemas.openxmlformats.org/officeDocument/2006/relationships/image" Target="media/image943.wmf"/><Relationship Id="rId2947" Type="http://schemas.openxmlformats.org/officeDocument/2006/relationships/oleObject" Target="embeddings/oleObject1464.bin"/><Relationship Id="rId919" Type="http://schemas.openxmlformats.org/officeDocument/2006/relationships/oleObject" Target="embeddings/oleObject451.bin"/><Relationship Id="rId1549" Type="http://schemas.openxmlformats.org/officeDocument/2006/relationships/oleObject" Target="embeddings/oleObject765.bin"/><Relationship Id="rId1756" Type="http://schemas.openxmlformats.org/officeDocument/2006/relationships/image" Target="media/image873.wmf"/><Relationship Id="rId1963" Type="http://schemas.openxmlformats.org/officeDocument/2006/relationships/oleObject" Target="embeddings/oleObject972.bin"/><Relationship Id="rId2807" Type="http://schemas.openxmlformats.org/officeDocument/2006/relationships/oleObject" Target="embeddings/oleObject1394.bin"/><Relationship Id="rId48" Type="http://schemas.openxmlformats.org/officeDocument/2006/relationships/image" Target="media/image19.wmf"/><Relationship Id="rId1409" Type="http://schemas.openxmlformats.org/officeDocument/2006/relationships/oleObject" Target="embeddings/oleObject695.bin"/><Relationship Id="rId1616" Type="http://schemas.openxmlformats.org/officeDocument/2006/relationships/image" Target="media/image803.wmf"/><Relationship Id="rId1823" Type="http://schemas.openxmlformats.org/officeDocument/2006/relationships/oleObject" Target="embeddings/oleObject902.bin"/><Relationship Id="rId2597" Type="http://schemas.openxmlformats.org/officeDocument/2006/relationships/oleObject" Target="embeddings/oleObject1289.bin"/><Relationship Id="rId3648" Type="http://schemas.openxmlformats.org/officeDocument/2006/relationships/header" Target="header2.xml"/><Relationship Id="rId569" Type="http://schemas.openxmlformats.org/officeDocument/2006/relationships/image" Target="media/image279.wmf"/><Relationship Id="rId776" Type="http://schemas.openxmlformats.org/officeDocument/2006/relationships/image" Target="media/image382.wmf"/><Relationship Id="rId983" Type="http://schemas.openxmlformats.org/officeDocument/2006/relationships/oleObject" Target="embeddings/oleObject483.bin"/><Relationship Id="rId1199" Type="http://schemas.openxmlformats.org/officeDocument/2006/relationships/oleObject" Target="embeddings/oleObject591.bin"/><Relationship Id="rId2457" Type="http://schemas.openxmlformats.org/officeDocument/2006/relationships/oleObject" Target="embeddings/oleObject1219.bin"/><Relationship Id="rId2664" Type="http://schemas.openxmlformats.org/officeDocument/2006/relationships/image" Target="media/image1325.wmf"/><Relationship Id="rId3508" Type="http://schemas.openxmlformats.org/officeDocument/2006/relationships/oleObject" Target="embeddings/oleObject1744.bin"/><Relationship Id="rId429" Type="http://schemas.openxmlformats.org/officeDocument/2006/relationships/image" Target="media/image209.wmf"/><Relationship Id="rId636" Type="http://schemas.openxmlformats.org/officeDocument/2006/relationships/oleObject" Target="embeddings/oleObject309.bin"/><Relationship Id="rId1059" Type="http://schemas.openxmlformats.org/officeDocument/2006/relationships/oleObject" Target="embeddings/oleObject521.bin"/><Relationship Id="rId1266" Type="http://schemas.openxmlformats.org/officeDocument/2006/relationships/image" Target="media/image627.wmf"/><Relationship Id="rId1473" Type="http://schemas.openxmlformats.org/officeDocument/2006/relationships/oleObject" Target="embeddings/oleObject727.bin"/><Relationship Id="rId2317" Type="http://schemas.openxmlformats.org/officeDocument/2006/relationships/oleObject" Target="embeddings/oleObject1146.bin"/><Relationship Id="rId2871" Type="http://schemas.openxmlformats.org/officeDocument/2006/relationships/oleObject" Target="embeddings/oleObject1426.bin"/><Relationship Id="rId843" Type="http://schemas.openxmlformats.org/officeDocument/2006/relationships/oleObject" Target="embeddings/oleObject413.bin"/><Relationship Id="rId1126" Type="http://schemas.openxmlformats.org/officeDocument/2006/relationships/image" Target="media/image557.wmf"/><Relationship Id="rId1680" Type="http://schemas.openxmlformats.org/officeDocument/2006/relationships/image" Target="media/image835.wmf"/><Relationship Id="rId2524" Type="http://schemas.openxmlformats.org/officeDocument/2006/relationships/image" Target="media/image1255.wmf"/><Relationship Id="rId2731" Type="http://schemas.openxmlformats.org/officeDocument/2006/relationships/oleObject" Target="embeddings/oleObject1356.bin"/><Relationship Id="rId703" Type="http://schemas.openxmlformats.org/officeDocument/2006/relationships/oleObject" Target="embeddings/oleObject343.bin"/><Relationship Id="rId910" Type="http://schemas.openxmlformats.org/officeDocument/2006/relationships/image" Target="media/image449.wmf"/><Relationship Id="rId1333" Type="http://schemas.openxmlformats.org/officeDocument/2006/relationships/oleObject" Target="embeddings/oleObject657.bin"/><Relationship Id="rId1540" Type="http://schemas.openxmlformats.org/officeDocument/2006/relationships/image" Target="media/image765.wmf"/><Relationship Id="rId1400" Type="http://schemas.openxmlformats.org/officeDocument/2006/relationships/image" Target="media/image695.wmf"/><Relationship Id="rId3298" Type="http://schemas.openxmlformats.org/officeDocument/2006/relationships/oleObject" Target="embeddings/oleObject1639.bin"/><Relationship Id="rId3158" Type="http://schemas.openxmlformats.org/officeDocument/2006/relationships/image" Target="media/image1572.wmf"/><Relationship Id="rId3365" Type="http://schemas.openxmlformats.org/officeDocument/2006/relationships/image" Target="media/image1676.wmf"/><Relationship Id="rId3572" Type="http://schemas.openxmlformats.org/officeDocument/2006/relationships/oleObject" Target="embeddings/oleObject1776.bin"/><Relationship Id="rId286" Type="http://schemas.openxmlformats.org/officeDocument/2006/relationships/oleObject" Target="embeddings/oleObject135.bin"/><Relationship Id="rId493" Type="http://schemas.openxmlformats.org/officeDocument/2006/relationships/image" Target="media/image241.wmf"/><Relationship Id="rId2174" Type="http://schemas.openxmlformats.org/officeDocument/2006/relationships/image" Target="media/image1082.wmf"/><Relationship Id="rId2381" Type="http://schemas.openxmlformats.org/officeDocument/2006/relationships/oleObject" Target="embeddings/oleObject1178.bin"/><Relationship Id="rId3018" Type="http://schemas.openxmlformats.org/officeDocument/2006/relationships/image" Target="media/image1502.wmf"/><Relationship Id="rId3225" Type="http://schemas.openxmlformats.org/officeDocument/2006/relationships/image" Target="media/image1606.wmf"/><Relationship Id="rId3432" Type="http://schemas.openxmlformats.org/officeDocument/2006/relationships/oleObject" Target="embeddings/oleObject1706.bin"/><Relationship Id="rId146" Type="http://schemas.openxmlformats.org/officeDocument/2006/relationships/oleObject" Target="embeddings/oleObject65.bin"/><Relationship Id="rId353" Type="http://schemas.openxmlformats.org/officeDocument/2006/relationships/comments" Target="comments.xml"/><Relationship Id="rId560" Type="http://schemas.openxmlformats.org/officeDocument/2006/relationships/oleObject" Target="embeddings/oleObject271.bin"/><Relationship Id="rId1190" Type="http://schemas.openxmlformats.org/officeDocument/2006/relationships/image" Target="media/image589.wmf"/><Relationship Id="rId2034" Type="http://schemas.openxmlformats.org/officeDocument/2006/relationships/image" Target="media/image1012.wmf"/><Relationship Id="rId2241" Type="http://schemas.openxmlformats.org/officeDocument/2006/relationships/image" Target="media/image1116.wmf"/><Relationship Id="rId213" Type="http://schemas.openxmlformats.org/officeDocument/2006/relationships/image" Target="media/image102.wmf"/><Relationship Id="rId420" Type="http://schemas.openxmlformats.org/officeDocument/2006/relationships/oleObject" Target="embeddings/oleObject201.bin"/><Relationship Id="rId1050" Type="http://schemas.openxmlformats.org/officeDocument/2006/relationships/image" Target="media/image519.wmf"/><Relationship Id="rId2101" Type="http://schemas.openxmlformats.org/officeDocument/2006/relationships/oleObject" Target="embeddings/oleObject1041.bin"/><Relationship Id="rId1867" Type="http://schemas.openxmlformats.org/officeDocument/2006/relationships/oleObject" Target="embeddings/oleObject924.bin"/><Relationship Id="rId2918" Type="http://schemas.openxmlformats.org/officeDocument/2006/relationships/image" Target="media/image1452.wmf"/><Relationship Id="rId1727" Type="http://schemas.openxmlformats.org/officeDocument/2006/relationships/oleObject" Target="embeddings/oleObject854.bin"/><Relationship Id="rId1934" Type="http://schemas.openxmlformats.org/officeDocument/2006/relationships/image" Target="media/image962.wmf"/><Relationship Id="rId3082" Type="http://schemas.openxmlformats.org/officeDocument/2006/relationships/image" Target="media/image1534.wmf"/><Relationship Id="rId19" Type="http://schemas.openxmlformats.org/officeDocument/2006/relationships/oleObject" Target="embeddings/oleObject2.bin"/><Relationship Id="rId3" Type="http://schemas.openxmlformats.org/officeDocument/2006/relationships/styles" Target="styles.xml"/><Relationship Id="rId887" Type="http://schemas.openxmlformats.org/officeDocument/2006/relationships/oleObject" Target="embeddings/oleObject435.bin"/><Relationship Id="rId2568" Type="http://schemas.openxmlformats.org/officeDocument/2006/relationships/image" Target="media/image1277.wmf"/><Relationship Id="rId2775" Type="http://schemas.openxmlformats.org/officeDocument/2006/relationships/oleObject" Target="embeddings/oleObject1378.bin"/><Relationship Id="rId2982" Type="http://schemas.openxmlformats.org/officeDocument/2006/relationships/image" Target="media/image1484.emf"/><Relationship Id="rId3619" Type="http://schemas.openxmlformats.org/officeDocument/2006/relationships/image" Target="media/image1803.wmf"/><Relationship Id="rId747" Type="http://schemas.openxmlformats.org/officeDocument/2006/relationships/oleObject" Target="embeddings/oleObject365.bin"/><Relationship Id="rId954" Type="http://schemas.openxmlformats.org/officeDocument/2006/relationships/image" Target="media/image471.wmf"/><Relationship Id="rId1377" Type="http://schemas.openxmlformats.org/officeDocument/2006/relationships/oleObject" Target="embeddings/oleObject679.bin"/><Relationship Id="rId1584" Type="http://schemas.openxmlformats.org/officeDocument/2006/relationships/image" Target="media/image787.wmf"/><Relationship Id="rId1791" Type="http://schemas.openxmlformats.org/officeDocument/2006/relationships/oleObject" Target="embeddings/oleObject886.bin"/><Relationship Id="rId2428" Type="http://schemas.openxmlformats.org/officeDocument/2006/relationships/oleObject" Target="embeddings/oleObject1204.bin"/><Relationship Id="rId2635" Type="http://schemas.openxmlformats.org/officeDocument/2006/relationships/oleObject" Target="embeddings/oleObject1308.bin"/><Relationship Id="rId2842" Type="http://schemas.openxmlformats.org/officeDocument/2006/relationships/image" Target="media/image1414.wmf"/><Relationship Id="rId83" Type="http://schemas.openxmlformats.org/officeDocument/2006/relationships/oleObject" Target="embeddings/oleObject34.bin"/><Relationship Id="rId607" Type="http://schemas.openxmlformats.org/officeDocument/2006/relationships/image" Target="media/image298.wmf"/><Relationship Id="rId814" Type="http://schemas.openxmlformats.org/officeDocument/2006/relationships/image" Target="media/image401.wmf"/><Relationship Id="rId1237" Type="http://schemas.openxmlformats.org/officeDocument/2006/relationships/oleObject" Target="embeddings/oleObject610.bin"/><Relationship Id="rId1444" Type="http://schemas.openxmlformats.org/officeDocument/2006/relationships/image" Target="media/image717.wmf"/><Relationship Id="rId1651" Type="http://schemas.openxmlformats.org/officeDocument/2006/relationships/oleObject" Target="embeddings/oleObject816.bin"/><Relationship Id="rId2702" Type="http://schemas.openxmlformats.org/officeDocument/2006/relationships/image" Target="media/image1344.wmf"/><Relationship Id="rId1304" Type="http://schemas.openxmlformats.org/officeDocument/2006/relationships/image" Target="media/image647.wmf"/><Relationship Id="rId1511" Type="http://schemas.openxmlformats.org/officeDocument/2006/relationships/oleObject" Target="embeddings/oleObject746.bin"/><Relationship Id="rId3269" Type="http://schemas.openxmlformats.org/officeDocument/2006/relationships/image" Target="media/image1628.wmf"/><Relationship Id="rId3476" Type="http://schemas.openxmlformats.org/officeDocument/2006/relationships/oleObject" Target="embeddings/oleObject1728.bin"/><Relationship Id="rId10" Type="http://schemas.openxmlformats.org/officeDocument/2006/relationships/hyperlink" Target="mailto:rawlins@sci.utah.edu" TargetMode="External"/><Relationship Id="rId397" Type="http://schemas.openxmlformats.org/officeDocument/2006/relationships/image" Target="media/image193.wmf"/><Relationship Id="rId2078" Type="http://schemas.openxmlformats.org/officeDocument/2006/relationships/image" Target="media/image1034.wmf"/><Relationship Id="rId2285" Type="http://schemas.openxmlformats.org/officeDocument/2006/relationships/oleObject" Target="embeddings/oleObject1130.bin"/><Relationship Id="rId2492" Type="http://schemas.openxmlformats.org/officeDocument/2006/relationships/image" Target="media/image1239.wmf"/><Relationship Id="rId3129" Type="http://schemas.openxmlformats.org/officeDocument/2006/relationships/oleObject" Target="embeddings/oleObject1555.bin"/><Relationship Id="rId3336" Type="http://schemas.openxmlformats.org/officeDocument/2006/relationships/oleObject" Target="embeddings/oleObject1658.bin"/><Relationship Id="rId257" Type="http://schemas.openxmlformats.org/officeDocument/2006/relationships/image" Target="media/image124.wmf"/><Relationship Id="rId464" Type="http://schemas.openxmlformats.org/officeDocument/2006/relationships/oleObject" Target="embeddings/oleObject223.bin"/><Relationship Id="rId1094" Type="http://schemas.openxmlformats.org/officeDocument/2006/relationships/image" Target="media/image541.wmf"/><Relationship Id="rId2145" Type="http://schemas.openxmlformats.org/officeDocument/2006/relationships/oleObject" Target="embeddings/oleObject1063.bin"/><Relationship Id="rId3543" Type="http://schemas.openxmlformats.org/officeDocument/2006/relationships/image" Target="media/image1765.wmf"/><Relationship Id="rId117" Type="http://schemas.openxmlformats.org/officeDocument/2006/relationships/oleObject" Target="embeddings/oleObject51.bin"/><Relationship Id="rId671" Type="http://schemas.openxmlformats.org/officeDocument/2006/relationships/image" Target="media/image330.wmf"/><Relationship Id="rId2352" Type="http://schemas.openxmlformats.org/officeDocument/2006/relationships/image" Target="media/image1172.wmf"/><Relationship Id="rId3403" Type="http://schemas.openxmlformats.org/officeDocument/2006/relationships/image" Target="media/image1695.wmf"/><Relationship Id="rId3610" Type="http://schemas.openxmlformats.org/officeDocument/2006/relationships/oleObject" Target="embeddings/oleObject1795.bin"/><Relationship Id="rId324" Type="http://schemas.openxmlformats.org/officeDocument/2006/relationships/oleObject" Target="embeddings/oleObject154.bin"/><Relationship Id="rId531" Type="http://schemas.openxmlformats.org/officeDocument/2006/relationships/image" Target="media/image260.wmf"/><Relationship Id="rId1161" Type="http://schemas.openxmlformats.org/officeDocument/2006/relationships/oleObject" Target="embeddings/oleObject572.bin"/><Relationship Id="rId2005" Type="http://schemas.openxmlformats.org/officeDocument/2006/relationships/oleObject" Target="embeddings/oleObject993.bin"/><Relationship Id="rId2212" Type="http://schemas.openxmlformats.org/officeDocument/2006/relationships/oleObject" Target="embeddings/oleObject1096.bin"/><Relationship Id="rId1021" Type="http://schemas.openxmlformats.org/officeDocument/2006/relationships/oleObject" Target="embeddings/oleObject502.bin"/><Relationship Id="rId1978" Type="http://schemas.openxmlformats.org/officeDocument/2006/relationships/image" Target="media/image984.wmf"/><Relationship Id="rId3193" Type="http://schemas.openxmlformats.org/officeDocument/2006/relationships/oleObject" Target="embeddings/oleObject1587.bin"/><Relationship Id="rId1838" Type="http://schemas.openxmlformats.org/officeDocument/2006/relationships/image" Target="media/image914.wmf"/><Relationship Id="rId3053" Type="http://schemas.openxmlformats.org/officeDocument/2006/relationships/oleObject" Target="embeddings/oleObject1517.bin"/><Relationship Id="rId3260" Type="http://schemas.openxmlformats.org/officeDocument/2006/relationships/oleObject" Target="embeddings/oleObject1620.bin"/><Relationship Id="rId181" Type="http://schemas.openxmlformats.org/officeDocument/2006/relationships/image" Target="media/image86.wmf"/><Relationship Id="rId1905" Type="http://schemas.openxmlformats.org/officeDocument/2006/relationships/oleObject" Target="embeddings/oleObject943.bin"/><Relationship Id="rId3120" Type="http://schemas.openxmlformats.org/officeDocument/2006/relationships/image" Target="media/image1553.wmf"/><Relationship Id="rId998" Type="http://schemas.openxmlformats.org/officeDocument/2006/relationships/image" Target="media/image493.wmf"/><Relationship Id="rId2679" Type="http://schemas.openxmlformats.org/officeDocument/2006/relationships/oleObject" Target="embeddings/oleObject1330.bin"/><Relationship Id="rId2886" Type="http://schemas.openxmlformats.org/officeDocument/2006/relationships/image" Target="media/image1436.wmf"/><Relationship Id="rId858" Type="http://schemas.openxmlformats.org/officeDocument/2006/relationships/image" Target="media/image423.wmf"/><Relationship Id="rId1488" Type="http://schemas.openxmlformats.org/officeDocument/2006/relationships/image" Target="media/image739.wmf"/><Relationship Id="rId1695" Type="http://schemas.openxmlformats.org/officeDocument/2006/relationships/oleObject" Target="embeddings/oleObject838.bin"/><Relationship Id="rId2539" Type="http://schemas.openxmlformats.org/officeDocument/2006/relationships/oleObject" Target="embeddings/oleObject1260.bin"/><Relationship Id="rId2746" Type="http://schemas.openxmlformats.org/officeDocument/2006/relationships/image" Target="media/image1366.emf"/><Relationship Id="rId2953" Type="http://schemas.openxmlformats.org/officeDocument/2006/relationships/oleObject" Target="embeddings/oleObject1467.bin"/><Relationship Id="rId718" Type="http://schemas.openxmlformats.org/officeDocument/2006/relationships/image" Target="media/image353.wmf"/><Relationship Id="rId925" Type="http://schemas.openxmlformats.org/officeDocument/2006/relationships/oleObject" Target="embeddings/oleObject454.bin"/><Relationship Id="rId1348" Type="http://schemas.openxmlformats.org/officeDocument/2006/relationships/image" Target="media/image669.wmf"/><Relationship Id="rId1555" Type="http://schemas.openxmlformats.org/officeDocument/2006/relationships/oleObject" Target="embeddings/oleObject768.bin"/><Relationship Id="rId1762" Type="http://schemas.openxmlformats.org/officeDocument/2006/relationships/image" Target="media/image876.wmf"/><Relationship Id="rId2606" Type="http://schemas.openxmlformats.org/officeDocument/2006/relationships/image" Target="media/image1296.wmf"/><Relationship Id="rId1208" Type="http://schemas.openxmlformats.org/officeDocument/2006/relationships/image" Target="media/image598.wmf"/><Relationship Id="rId1415" Type="http://schemas.openxmlformats.org/officeDocument/2006/relationships/oleObject" Target="embeddings/oleObject698.bin"/><Relationship Id="rId2813" Type="http://schemas.openxmlformats.org/officeDocument/2006/relationships/oleObject" Target="embeddings/oleObject1397.bin"/><Relationship Id="rId54" Type="http://schemas.openxmlformats.org/officeDocument/2006/relationships/image" Target="media/image22.wmf"/><Relationship Id="rId1622" Type="http://schemas.openxmlformats.org/officeDocument/2006/relationships/image" Target="media/image806.wmf"/><Relationship Id="rId2189" Type="http://schemas.openxmlformats.org/officeDocument/2006/relationships/oleObject" Target="embeddings/oleObject1085.bin"/><Relationship Id="rId3587" Type="http://schemas.openxmlformats.org/officeDocument/2006/relationships/image" Target="media/image1787.wmf"/><Relationship Id="rId2396" Type="http://schemas.openxmlformats.org/officeDocument/2006/relationships/image" Target="media/image1194.wmf"/><Relationship Id="rId3447" Type="http://schemas.openxmlformats.org/officeDocument/2006/relationships/image" Target="media/image1717.wmf"/><Relationship Id="rId368" Type="http://schemas.openxmlformats.org/officeDocument/2006/relationships/oleObject" Target="embeddings/oleObject175.bin"/><Relationship Id="rId575" Type="http://schemas.openxmlformats.org/officeDocument/2006/relationships/image" Target="media/image282.wmf"/><Relationship Id="rId782" Type="http://schemas.openxmlformats.org/officeDocument/2006/relationships/image" Target="media/image385.wmf"/><Relationship Id="rId2049" Type="http://schemas.openxmlformats.org/officeDocument/2006/relationships/oleObject" Target="embeddings/oleObject1015.bin"/><Relationship Id="rId2256" Type="http://schemas.openxmlformats.org/officeDocument/2006/relationships/image" Target="media/image1124.wmf"/><Relationship Id="rId2463" Type="http://schemas.openxmlformats.org/officeDocument/2006/relationships/oleObject" Target="embeddings/oleObject1222.bin"/><Relationship Id="rId2670" Type="http://schemas.openxmlformats.org/officeDocument/2006/relationships/image" Target="media/image1328.wmf"/><Relationship Id="rId3307" Type="http://schemas.openxmlformats.org/officeDocument/2006/relationships/image" Target="media/image1647.wmf"/><Relationship Id="rId3514" Type="http://schemas.openxmlformats.org/officeDocument/2006/relationships/oleObject" Target="embeddings/oleObject1747.bin"/><Relationship Id="rId228" Type="http://schemas.openxmlformats.org/officeDocument/2006/relationships/oleObject" Target="embeddings/oleObject106.bin"/><Relationship Id="rId435" Type="http://schemas.openxmlformats.org/officeDocument/2006/relationships/image" Target="media/image212.wmf"/><Relationship Id="rId642" Type="http://schemas.openxmlformats.org/officeDocument/2006/relationships/oleObject" Target="embeddings/oleObject312.bin"/><Relationship Id="rId1065" Type="http://schemas.openxmlformats.org/officeDocument/2006/relationships/oleObject" Target="embeddings/oleObject524.bin"/><Relationship Id="rId1272" Type="http://schemas.openxmlformats.org/officeDocument/2006/relationships/image" Target="media/image630.wmf"/><Relationship Id="rId2116" Type="http://schemas.openxmlformats.org/officeDocument/2006/relationships/image" Target="media/image1053.wmf"/><Relationship Id="rId2323" Type="http://schemas.openxmlformats.org/officeDocument/2006/relationships/oleObject" Target="embeddings/oleObject1149.bin"/><Relationship Id="rId2530" Type="http://schemas.openxmlformats.org/officeDocument/2006/relationships/image" Target="media/image1258.wmf"/><Relationship Id="rId502" Type="http://schemas.openxmlformats.org/officeDocument/2006/relationships/oleObject" Target="embeddings/oleObject242.bin"/><Relationship Id="rId1132" Type="http://schemas.openxmlformats.org/officeDocument/2006/relationships/image" Target="media/image560.wmf"/><Relationship Id="rId3097" Type="http://schemas.openxmlformats.org/officeDocument/2006/relationships/oleObject" Target="embeddings/oleObject1539.bin"/><Relationship Id="rId1949" Type="http://schemas.openxmlformats.org/officeDocument/2006/relationships/oleObject" Target="embeddings/oleObject965.bin"/><Relationship Id="rId3164" Type="http://schemas.openxmlformats.org/officeDocument/2006/relationships/image" Target="media/image1575.wmf"/><Relationship Id="rId292" Type="http://schemas.openxmlformats.org/officeDocument/2006/relationships/oleObject" Target="embeddings/oleObject138.bin"/><Relationship Id="rId1809" Type="http://schemas.openxmlformats.org/officeDocument/2006/relationships/oleObject" Target="embeddings/oleObject895.bin"/><Relationship Id="rId3371" Type="http://schemas.openxmlformats.org/officeDocument/2006/relationships/image" Target="media/image1679.wmf"/><Relationship Id="rId2180" Type="http://schemas.openxmlformats.org/officeDocument/2006/relationships/image" Target="media/image1085.wmf"/><Relationship Id="rId3024" Type="http://schemas.openxmlformats.org/officeDocument/2006/relationships/image" Target="media/image1505.wmf"/><Relationship Id="rId3231" Type="http://schemas.openxmlformats.org/officeDocument/2006/relationships/image" Target="media/image1609.wmf"/><Relationship Id="rId152" Type="http://schemas.openxmlformats.org/officeDocument/2006/relationships/oleObject" Target="embeddings/oleObject68.bin"/><Relationship Id="rId2040" Type="http://schemas.openxmlformats.org/officeDocument/2006/relationships/image" Target="media/image1015.wmf"/><Relationship Id="rId2997" Type="http://schemas.openxmlformats.org/officeDocument/2006/relationships/oleObject" Target="embeddings/oleObject1489.bin"/><Relationship Id="rId969" Type="http://schemas.openxmlformats.org/officeDocument/2006/relationships/oleObject" Target="embeddings/oleObject476.bin"/><Relationship Id="rId1599" Type="http://schemas.openxmlformats.org/officeDocument/2006/relationships/oleObject" Target="embeddings/oleObject790.bin"/><Relationship Id="rId1459" Type="http://schemas.openxmlformats.org/officeDocument/2006/relationships/oleObject" Target="embeddings/oleObject720.bin"/><Relationship Id="rId2857" Type="http://schemas.openxmlformats.org/officeDocument/2006/relationships/oleObject" Target="embeddings/oleObject1419.bin"/><Relationship Id="rId98" Type="http://schemas.openxmlformats.org/officeDocument/2006/relationships/image" Target="media/image44.wmf"/><Relationship Id="rId829" Type="http://schemas.openxmlformats.org/officeDocument/2006/relationships/oleObject" Target="embeddings/oleObject406.bin"/><Relationship Id="rId1666" Type="http://schemas.openxmlformats.org/officeDocument/2006/relationships/image" Target="media/image828.wmf"/><Relationship Id="rId1873" Type="http://schemas.openxmlformats.org/officeDocument/2006/relationships/oleObject" Target="embeddings/oleObject927.bin"/><Relationship Id="rId2717" Type="http://schemas.openxmlformats.org/officeDocument/2006/relationships/oleObject" Target="embeddings/oleObject1349.bin"/><Relationship Id="rId2924" Type="http://schemas.openxmlformats.org/officeDocument/2006/relationships/image" Target="media/image1455.wmf"/><Relationship Id="rId1319" Type="http://schemas.openxmlformats.org/officeDocument/2006/relationships/oleObject" Target="embeddings/oleObject650.bin"/><Relationship Id="rId1526" Type="http://schemas.openxmlformats.org/officeDocument/2006/relationships/image" Target="media/image758.wmf"/><Relationship Id="rId1733" Type="http://schemas.openxmlformats.org/officeDocument/2006/relationships/oleObject" Target="embeddings/oleObject857.bin"/><Relationship Id="rId1940" Type="http://schemas.openxmlformats.org/officeDocument/2006/relationships/image" Target="media/image965.wmf"/><Relationship Id="rId25" Type="http://schemas.openxmlformats.org/officeDocument/2006/relationships/oleObject" Target="embeddings/oleObject5.bin"/><Relationship Id="rId1800" Type="http://schemas.openxmlformats.org/officeDocument/2006/relationships/image" Target="media/image895.wmf"/><Relationship Id="rId3558" Type="http://schemas.openxmlformats.org/officeDocument/2006/relationships/oleObject" Target="embeddings/oleObject1769.bin"/><Relationship Id="rId479" Type="http://schemas.openxmlformats.org/officeDocument/2006/relationships/image" Target="media/image234.wmf"/><Relationship Id="rId686" Type="http://schemas.openxmlformats.org/officeDocument/2006/relationships/oleObject" Target="embeddings/oleObject334.bin"/><Relationship Id="rId893" Type="http://schemas.openxmlformats.org/officeDocument/2006/relationships/oleObject" Target="embeddings/oleObject438.bin"/><Relationship Id="rId2367" Type="http://schemas.openxmlformats.org/officeDocument/2006/relationships/oleObject" Target="embeddings/oleObject1171.bin"/><Relationship Id="rId2574" Type="http://schemas.openxmlformats.org/officeDocument/2006/relationships/image" Target="media/image1280.wmf"/><Relationship Id="rId2781" Type="http://schemas.openxmlformats.org/officeDocument/2006/relationships/oleObject" Target="embeddings/oleObject1381.bin"/><Relationship Id="rId3418" Type="http://schemas.openxmlformats.org/officeDocument/2006/relationships/oleObject" Target="embeddings/oleObject1699.bin"/><Relationship Id="rId3625" Type="http://schemas.openxmlformats.org/officeDocument/2006/relationships/image" Target="media/image1806.wmf"/><Relationship Id="rId339" Type="http://schemas.openxmlformats.org/officeDocument/2006/relationships/image" Target="media/image165.wmf"/><Relationship Id="rId546" Type="http://schemas.openxmlformats.org/officeDocument/2006/relationships/oleObject" Target="embeddings/oleObject264.bin"/><Relationship Id="rId753" Type="http://schemas.openxmlformats.org/officeDocument/2006/relationships/oleObject" Target="embeddings/oleObject368.bin"/><Relationship Id="rId1176" Type="http://schemas.openxmlformats.org/officeDocument/2006/relationships/image" Target="media/image582.wmf"/><Relationship Id="rId1383" Type="http://schemas.openxmlformats.org/officeDocument/2006/relationships/oleObject" Target="embeddings/oleObject682.bin"/><Relationship Id="rId2227" Type="http://schemas.openxmlformats.org/officeDocument/2006/relationships/image" Target="media/image1109.wmf"/><Relationship Id="rId2434" Type="http://schemas.openxmlformats.org/officeDocument/2006/relationships/image" Target="media/image1210.emf"/><Relationship Id="rId406" Type="http://schemas.openxmlformats.org/officeDocument/2006/relationships/oleObject" Target="embeddings/oleObject194.bin"/><Relationship Id="rId960" Type="http://schemas.openxmlformats.org/officeDocument/2006/relationships/image" Target="media/image474.wmf"/><Relationship Id="rId1036" Type="http://schemas.openxmlformats.org/officeDocument/2006/relationships/image" Target="media/image512.wmf"/><Relationship Id="rId1243" Type="http://schemas.openxmlformats.org/officeDocument/2006/relationships/oleObject" Target="embeddings/oleObject613.bin"/><Relationship Id="rId1590" Type="http://schemas.openxmlformats.org/officeDocument/2006/relationships/image" Target="media/image790.wmf"/><Relationship Id="rId2641" Type="http://schemas.openxmlformats.org/officeDocument/2006/relationships/oleObject" Target="embeddings/oleObject1311.bin"/><Relationship Id="rId613" Type="http://schemas.openxmlformats.org/officeDocument/2006/relationships/image" Target="media/image301.wmf"/><Relationship Id="rId820" Type="http://schemas.openxmlformats.org/officeDocument/2006/relationships/image" Target="media/image404.wmf"/><Relationship Id="rId1450" Type="http://schemas.openxmlformats.org/officeDocument/2006/relationships/image" Target="media/image720.wmf"/><Relationship Id="rId2501" Type="http://schemas.openxmlformats.org/officeDocument/2006/relationships/oleObject" Target="embeddings/oleObject1241.bin"/><Relationship Id="rId1103" Type="http://schemas.openxmlformats.org/officeDocument/2006/relationships/oleObject" Target="embeddings/oleObject543.bin"/><Relationship Id="rId1310" Type="http://schemas.openxmlformats.org/officeDocument/2006/relationships/image" Target="media/image650.wmf"/><Relationship Id="rId3068" Type="http://schemas.openxmlformats.org/officeDocument/2006/relationships/image" Target="media/image1527.wmf"/><Relationship Id="rId3275" Type="http://schemas.openxmlformats.org/officeDocument/2006/relationships/image" Target="media/image1631.wmf"/><Relationship Id="rId3482" Type="http://schemas.openxmlformats.org/officeDocument/2006/relationships/oleObject" Target="embeddings/oleObject1731.bin"/><Relationship Id="rId196" Type="http://schemas.openxmlformats.org/officeDocument/2006/relationships/oleObject" Target="embeddings/oleObject90.bin"/><Relationship Id="rId2084" Type="http://schemas.openxmlformats.org/officeDocument/2006/relationships/image" Target="media/image1037.wmf"/><Relationship Id="rId2291" Type="http://schemas.openxmlformats.org/officeDocument/2006/relationships/oleObject" Target="embeddings/oleObject1133.bin"/><Relationship Id="rId3135" Type="http://schemas.openxmlformats.org/officeDocument/2006/relationships/oleObject" Target="embeddings/oleObject1558.bin"/><Relationship Id="rId3342" Type="http://schemas.openxmlformats.org/officeDocument/2006/relationships/oleObject" Target="embeddings/oleObject1661.bin"/><Relationship Id="rId263" Type="http://schemas.openxmlformats.org/officeDocument/2006/relationships/image" Target="media/image127.wmf"/><Relationship Id="rId470" Type="http://schemas.openxmlformats.org/officeDocument/2006/relationships/oleObject" Target="embeddings/oleObject226.bin"/><Relationship Id="rId2151" Type="http://schemas.openxmlformats.org/officeDocument/2006/relationships/oleObject" Target="embeddings/oleObject1066.bin"/><Relationship Id="rId3202" Type="http://schemas.openxmlformats.org/officeDocument/2006/relationships/image" Target="media/image1594.wmf"/><Relationship Id="rId123" Type="http://schemas.openxmlformats.org/officeDocument/2006/relationships/oleObject" Target="embeddings/oleObject54.bin"/><Relationship Id="rId330" Type="http://schemas.openxmlformats.org/officeDocument/2006/relationships/oleObject" Target="embeddings/oleObject157.bin"/><Relationship Id="rId2011" Type="http://schemas.openxmlformats.org/officeDocument/2006/relationships/oleObject" Target="embeddings/oleObject996.bin"/><Relationship Id="rId2968" Type="http://schemas.openxmlformats.org/officeDocument/2006/relationships/image" Target="media/image1477.emf"/><Relationship Id="rId1777" Type="http://schemas.openxmlformats.org/officeDocument/2006/relationships/oleObject" Target="embeddings/oleObject879.bin"/><Relationship Id="rId1984" Type="http://schemas.openxmlformats.org/officeDocument/2006/relationships/image" Target="media/image987.wmf"/><Relationship Id="rId2828" Type="http://schemas.openxmlformats.org/officeDocument/2006/relationships/image" Target="media/image1407.emf"/><Relationship Id="rId69" Type="http://schemas.openxmlformats.org/officeDocument/2006/relationships/oleObject" Target="embeddings/oleObject27.bin"/><Relationship Id="rId1637" Type="http://schemas.openxmlformats.org/officeDocument/2006/relationships/oleObject" Target="embeddings/oleObject809.bin"/><Relationship Id="rId1844" Type="http://schemas.openxmlformats.org/officeDocument/2006/relationships/image" Target="media/image917.wmf"/><Relationship Id="rId1704" Type="http://schemas.openxmlformats.org/officeDocument/2006/relationships/image" Target="media/image847.wmf"/><Relationship Id="rId1911" Type="http://schemas.openxmlformats.org/officeDocument/2006/relationships/oleObject" Target="embeddings/oleObject946.bin"/><Relationship Id="rId797" Type="http://schemas.openxmlformats.org/officeDocument/2006/relationships/oleObject" Target="embeddings/oleObject390.bin"/><Relationship Id="rId2478" Type="http://schemas.openxmlformats.org/officeDocument/2006/relationships/image" Target="media/image1232.wmf"/><Relationship Id="rId1287" Type="http://schemas.openxmlformats.org/officeDocument/2006/relationships/oleObject" Target="embeddings/oleObject635.bin"/><Relationship Id="rId2685" Type="http://schemas.openxmlformats.org/officeDocument/2006/relationships/oleObject" Target="embeddings/oleObject1333.bin"/><Relationship Id="rId2892" Type="http://schemas.openxmlformats.org/officeDocument/2006/relationships/image" Target="media/image1439.wmf"/><Relationship Id="rId3529" Type="http://schemas.openxmlformats.org/officeDocument/2006/relationships/image" Target="media/image1758.wmf"/><Relationship Id="rId657" Type="http://schemas.openxmlformats.org/officeDocument/2006/relationships/image" Target="media/image323.wmf"/><Relationship Id="rId864" Type="http://schemas.openxmlformats.org/officeDocument/2006/relationships/image" Target="media/image426.wmf"/><Relationship Id="rId1494" Type="http://schemas.openxmlformats.org/officeDocument/2006/relationships/image" Target="media/image742.wmf"/><Relationship Id="rId2338" Type="http://schemas.openxmlformats.org/officeDocument/2006/relationships/image" Target="media/image1165.wmf"/><Relationship Id="rId2545" Type="http://schemas.openxmlformats.org/officeDocument/2006/relationships/oleObject" Target="embeddings/oleObject1263.bin"/><Relationship Id="rId2752" Type="http://schemas.openxmlformats.org/officeDocument/2006/relationships/image" Target="media/image1369.emf"/><Relationship Id="rId517" Type="http://schemas.openxmlformats.org/officeDocument/2006/relationships/image" Target="media/image253.wmf"/><Relationship Id="rId724" Type="http://schemas.openxmlformats.org/officeDocument/2006/relationships/image" Target="media/image356.wmf"/><Relationship Id="rId931" Type="http://schemas.openxmlformats.org/officeDocument/2006/relationships/oleObject" Target="embeddings/oleObject457.bin"/><Relationship Id="rId1147" Type="http://schemas.openxmlformats.org/officeDocument/2006/relationships/oleObject" Target="embeddings/oleObject565.bin"/><Relationship Id="rId1354" Type="http://schemas.openxmlformats.org/officeDocument/2006/relationships/image" Target="media/image672.wmf"/><Relationship Id="rId1561" Type="http://schemas.openxmlformats.org/officeDocument/2006/relationships/oleObject" Target="embeddings/oleObject771.bin"/><Relationship Id="rId2405" Type="http://schemas.openxmlformats.org/officeDocument/2006/relationships/oleObject" Target="embeddings/oleObject1190.bin"/><Relationship Id="rId2612" Type="http://schemas.openxmlformats.org/officeDocument/2006/relationships/image" Target="media/image1299.wmf"/><Relationship Id="rId60" Type="http://schemas.openxmlformats.org/officeDocument/2006/relationships/image" Target="media/image25.wmf"/><Relationship Id="rId1007" Type="http://schemas.openxmlformats.org/officeDocument/2006/relationships/oleObject" Target="embeddings/oleObject495.bin"/><Relationship Id="rId1214" Type="http://schemas.openxmlformats.org/officeDocument/2006/relationships/image" Target="media/image601.wmf"/><Relationship Id="rId1421" Type="http://schemas.openxmlformats.org/officeDocument/2006/relationships/oleObject" Target="embeddings/oleObject701.bin"/><Relationship Id="rId3179" Type="http://schemas.openxmlformats.org/officeDocument/2006/relationships/oleObject" Target="embeddings/oleObject1580.bin"/><Relationship Id="rId3386" Type="http://schemas.openxmlformats.org/officeDocument/2006/relationships/oleObject" Target="embeddings/oleObject1683.bin"/><Relationship Id="rId3593" Type="http://schemas.openxmlformats.org/officeDocument/2006/relationships/image" Target="media/image1790.wmf"/><Relationship Id="rId2195" Type="http://schemas.openxmlformats.org/officeDocument/2006/relationships/oleObject" Target="embeddings/oleObject1088.bin"/><Relationship Id="rId3039" Type="http://schemas.openxmlformats.org/officeDocument/2006/relationships/oleObject" Target="embeddings/oleObject1510.bin"/><Relationship Id="rId3246" Type="http://schemas.openxmlformats.org/officeDocument/2006/relationships/oleObject" Target="embeddings/oleObject1613.bin"/><Relationship Id="rId3453" Type="http://schemas.openxmlformats.org/officeDocument/2006/relationships/image" Target="media/image1720.wmf"/><Relationship Id="rId167" Type="http://schemas.openxmlformats.org/officeDocument/2006/relationships/image" Target="media/image79.wmf"/><Relationship Id="rId374" Type="http://schemas.openxmlformats.org/officeDocument/2006/relationships/oleObject" Target="embeddings/oleObject178.bin"/><Relationship Id="rId581" Type="http://schemas.openxmlformats.org/officeDocument/2006/relationships/image" Target="media/image285.wmf"/><Relationship Id="rId2055" Type="http://schemas.openxmlformats.org/officeDocument/2006/relationships/oleObject" Target="embeddings/oleObject1018.bin"/><Relationship Id="rId2262" Type="http://schemas.openxmlformats.org/officeDocument/2006/relationships/image" Target="media/image1127.wmf"/><Relationship Id="rId3106" Type="http://schemas.openxmlformats.org/officeDocument/2006/relationships/image" Target="media/image1546.wmf"/><Relationship Id="rId234" Type="http://schemas.openxmlformats.org/officeDocument/2006/relationships/oleObject" Target="embeddings/oleObject109.bin"/><Relationship Id="rId3313" Type="http://schemas.openxmlformats.org/officeDocument/2006/relationships/image" Target="media/image1650.wmf"/><Relationship Id="rId3520" Type="http://schemas.openxmlformats.org/officeDocument/2006/relationships/oleObject" Target="embeddings/oleObject1750.bin"/><Relationship Id="rId441" Type="http://schemas.openxmlformats.org/officeDocument/2006/relationships/image" Target="media/image215.wmf"/><Relationship Id="rId1071" Type="http://schemas.openxmlformats.org/officeDocument/2006/relationships/oleObject" Target="embeddings/oleObject527.bin"/><Relationship Id="rId2122" Type="http://schemas.openxmlformats.org/officeDocument/2006/relationships/image" Target="media/image1056.wmf"/><Relationship Id="rId301" Type="http://schemas.openxmlformats.org/officeDocument/2006/relationships/image" Target="media/image146.wmf"/><Relationship Id="rId1888" Type="http://schemas.openxmlformats.org/officeDocument/2006/relationships/image" Target="media/image939.wmf"/><Relationship Id="rId2939" Type="http://schemas.openxmlformats.org/officeDocument/2006/relationships/oleObject" Target="embeddings/oleObject1460.bin"/><Relationship Id="rId1748" Type="http://schemas.openxmlformats.org/officeDocument/2006/relationships/image" Target="media/image869.wmf"/><Relationship Id="rId1955" Type="http://schemas.openxmlformats.org/officeDocument/2006/relationships/oleObject" Target="embeddings/oleObject968.bin"/><Relationship Id="rId3170" Type="http://schemas.openxmlformats.org/officeDocument/2006/relationships/image" Target="media/image1578.wmf"/><Relationship Id="rId1608" Type="http://schemas.openxmlformats.org/officeDocument/2006/relationships/image" Target="media/image799.wmf"/><Relationship Id="rId1815" Type="http://schemas.openxmlformats.org/officeDocument/2006/relationships/oleObject" Target="embeddings/oleObject898.bin"/><Relationship Id="rId3030" Type="http://schemas.openxmlformats.org/officeDocument/2006/relationships/image" Target="media/image1508.wmf"/><Relationship Id="rId2589" Type="http://schemas.openxmlformats.org/officeDocument/2006/relationships/oleObject" Target="embeddings/oleObject1285.bin"/><Relationship Id="rId2796" Type="http://schemas.openxmlformats.org/officeDocument/2006/relationships/image" Target="media/image1391.emf"/><Relationship Id="rId768" Type="http://schemas.openxmlformats.org/officeDocument/2006/relationships/image" Target="media/image378.wmf"/><Relationship Id="rId975" Type="http://schemas.openxmlformats.org/officeDocument/2006/relationships/oleObject" Target="embeddings/oleObject479.bin"/><Relationship Id="rId1398" Type="http://schemas.openxmlformats.org/officeDocument/2006/relationships/image" Target="media/image694.wmf"/><Relationship Id="rId2449" Type="http://schemas.openxmlformats.org/officeDocument/2006/relationships/oleObject" Target="embeddings/oleObject1215.bin"/><Relationship Id="rId2656" Type="http://schemas.openxmlformats.org/officeDocument/2006/relationships/image" Target="media/image1321.wmf"/><Relationship Id="rId2863" Type="http://schemas.openxmlformats.org/officeDocument/2006/relationships/oleObject" Target="embeddings/oleObject1422.bin"/><Relationship Id="rId628" Type="http://schemas.openxmlformats.org/officeDocument/2006/relationships/oleObject" Target="embeddings/oleObject305.bin"/><Relationship Id="rId835" Type="http://schemas.openxmlformats.org/officeDocument/2006/relationships/oleObject" Target="embeddings/oleObject409.bin"/><Relationship Id="rId1258" Type="http://schemas.openxmlformats.org/officeDocument/2006/relationships/image" Target="media/image623.wmf"/><Relationship Id="rId1465" Type="http://schemas.openxmlformats.org/officeDocument/2006/relationships/oleObject" Target="embeddings/oleObject723.bin"/><Relationship Id="rId1672" Type="http://schemas.openxmlformats.org/officeDocument/2006/relationships/image" Target="media/image831.wmf"/><Relationship Id="rId2309" Type="http://schemas.openxmlformats.org/officeDocument/2006/relationships/oleObject" Target="embeddings/oleObject1142.bin"/><Relationship Id="rId2516" Type="http://schemas.openxmlformats.org/officeDocument/2006/relationships/image" Target="media/image1251.wmf"/><Relationship Id="rId2723" Type="http://schemas.openxmlformats.org/officeDocument/2006/relationships/oleObject" Target="embeddings/oleObject1352.bin"/><Relationship Id="rId1118" Type="http://schemas.openxmlformats.org/officeDocument/2006/relationships/image" Target="media/image553.wmf"/><Relationship Id="rId1325" Type="http://schemas.openxmlformats.org/officeDocument/2006/relationships/oleObject" Target="embeddings/oleObject653.bin"/><Relationship Id="rId1532" Type="http://schemas.openxmlformats.org/officeDocument/2006/relationships/image" Target="media/image761.wmf"/><Relationship Id="rId2930" Type="http://schemas.openxmlformats.org/officeDocument/2006/relationships/image" Target="media/image1458.wmf"/><Relationship Id="rId902" Type="http://schemas.openxmlformats.org/officeDocument/2006/relationships/image" Target="media/image445.wmf"/><Relationship Id="rId3497" Type="http://schemas.openxmlformats.org/officeDocument/2006/relationships/image" Target="media/image1742.wmf"/><Relationship Id="rId31" Type="http://schemas.openxmlformats.org/officeDocument/2006/relationships/oleObject" Target="embeddings/oleObject8.bin"/><Relationship Id="rId2099" Type="http://schemas.openxmlformats.org/officeDocument/2006/relationships/oleObject" Target="embeddings/oleObject1040.bin"/><Relationship Id="rId278" Type="http://schemas.openxmlformats.org/officeDocument/2006/relationships/oleObject" Target="embeddings/oleObject131.bin"/><Relationship Id="rId3357" Type="http://schemas.openxmlformats.org/officeDocument/2006/relationships/image" Target="media/image1672.wmf"/><Relationship Id="rId3564" Type="http://schemas.openxmlformats.org/officeDocument/2006/relationships/oleObject" Target="embeddings/oleObject1772.bin"/><Relationship Id="rId485" Type="http://schemas.openxmlformats.org/officeDocument/2006/relationships/image" Target="media/image237.wmf"/><Relationship Id="rId692" Type="http://schemas.openxmlformats.org/officeDocument/2006/relationships/oleObject" Target="embeddings/oleObject337.bin"/><Relationship Id="rId2166" Type="http://schemas.openxmlformats.org/officeDocument/2006/relationships/image" Target="media/image1078.wmf"/><Relationship Id="rId2373" Type="http://schemas.openxmlformats.org/officeDocument/2006/relationships/oleObject" Target="embeddings/oleObject1174.bin"/><Relationship Id="rId2580" Type="http://schemas.openxmlformats.org/officeDocument/2006/relationships/image" Target="media/image1283.wmf"/><Relationship Id="rId3217" Type="http://schemas.openxmlformats.org/officeDocument/2006/relationships/image" Target="media/image1602.wmf"/><Relationship Id="rId3424" Type="http://schemas.openxmlformats.org/officeDocument/2006/relationships/oleObject" Target="embeddings/oleObject1702.bin"/><Relationship Id="rId3631" Type="http://schemas.openxmlformats.org/officeDocument/2006/relationships/image" Target="media/image1809.wmf"/><Relationship Id="rId138" Type="http://schemas.openxmlformats.org/officeDocument/2006/relationships/image" Target="media/image64.wmf"/><Relationship Id="rId345" Type="http://schemas.openxmlformats.org/officeDocument/2006/relationships/image" Target="media/image168.wmf"/><Relationship Id="rId552" Type="http://schemas.openxmlformats.org/officeDocument/2006/relationships/oleObject" Target="embeddings/oleObject267.bin"/><Relationship Id="rId1182" Type="http://schemas.openxmlformats.org/officeDocument/2006/relationships/image" Target="media/image585.wmf"/><Relationship Id="rId2026" Type="http://schemas.openxmlformats.org/officeDocument/2006/relationships/image" Target="media/image1008.wmf"/><Relationship Id="rId2233" Type="http://schemas.openxmlformats.org/officeDocument/2006/relationships/image" Target="media/image1112.wmf"/><Relationship Id="rId2440" Type="http://schemas.openxmlformats.org/officeDocument/2006/relationships/image" Target="media/image1213.wmf"/><Relationship Id="rId205" Type="http://schemas.openxmlformats.org/officeDocument/2006/relationships/image" Target="media/image98.wmf"/><Relationship Id="rId412" Type="http://schemas.openxmlformats.org/officeDocument/2006/relationships/oleObject" Target="embeddings/oleObject197.bin"/><Relationship Id="rId1042" Type="http://schemas.openxmlformats.org/officeDocument/2006/relationships/image" Target="media/image515.wmf"/><Relationship Id="rId2300" Type="http://schemas.openxmlformats.org/officeDocument/2006/relationships/image" Target="media/image1146.wmf"/><Relationship Id="rId1999" Type="http://schemas.openxmlformats.org/officeDocument/2006/relationships/oleObject" Target="embeddings/oleObject990.bin"/><Relationship Id="rId1859" Type="http://schemas.openxmlformats.org/officeDocument/2006/relationships/oleObject" Target="embeddings/oleObject920.bin"/><Relationship Id="rId3074" Type="http://schemas.openxmlformats.org/officeDocument/2006/relationships/image" Target="media/image1530.wmf"/><Relationship Id="rId1719" Type="http://schemas.openxmlformats.org/officeDocument/2006/relationships/oleObject" Target="embeddings/oleObject850.bin"/><Relationship Id="rId1926" Type="http://schemas.openxmlformats.org/officeDocument/2006/relationships/image" Target="media/image958.wmf"/><Relationship Id="rId3281" Type="http://schemas.openxmlformats.org/officeDocument/2006/relationships/image" Target="media/image1634.wmf"/><Relationship Id="rId2090" Type="http://schemas.openxmlformats.org/officeDocument/2006/relationships/image" Target="media/image1040.wmf"/><Relationship Id="rId3141" Type="http://schemas.openxmlformats.org/officeDocument/2006/relationships/oleObject" Target="embeddings/oleObject1561.bin"/><Relationship Id="rId3001" Type="http://schemas.openxmlformats.org/officeDocument/2006/relationships/oleObject" Target="embeddings/oleObject1491.bin"/><Relationship Id="rId879" Type="http://schemas.openxmlformats.org/officeDocument/2006/relationships/oleObject" Target="embeddings/oleObject431.bin"/><Relationship Id="rId2767" Type="http://schemas.openxmlformats.org/officeDocument/2006/relationships/oleObject" Target="embeddings/oleObject1374.bin"/><Relationship Id="rId739" Type="http://schemas.openxmlformats.org/officeDocument/2006/relationships/oleObject" Target="embeddings/oleObject361.bin"/><Relationship Id="rId1369" Type="http://schemas.openxmlformats.org/officeDocument/2006/relationships/oleObject" Target="embeddings/oleObject675.bin"/><Relationship Id="rId1576" Type="http://schemas.openxmlformats.org/officeDocument/2006/relationships/image" Target="media/image783.wmf"/><Relationship Id="rId2974" Type="http://schemas.openxmlformats.org/officeDocument/2006/relationships/image" Target="media/image1480.emf"/><Relationship Id="rId946" Type="http://schemas.openxmlformats.org/officeDocument/2006/relationships/image" Target="media/image467.wmf"/><Relationship Id="rId1229" Type="http://schemas.openxmlformats.org/officeDocument/2006/relationships/oleObject" Target="embeddings/oleObject606.bin"/><Relationship Id="rId1783" Type="http://schemas.openxmlformats.org/officeDocument/2006/relationships/oleObject" Target="embeddings/oleObject882.bin"/><Relationship Id="rId1990" Type="http://schemas.openxmlformats.org/officeDocument/2006/relationships/image" Target="media/image990.wmf"/><Relationship Id="rId2627" Type="http://schemas.openxmlformats.org/officeDocument/2006/relationships/oleObject" Target="embeddings/oleObject1304.bin"/><Relationship Id="rId2834" Type="http://schemas.openxmlformats.org/officeDocument/2006/relationships/image" Target="media/image1410.emf"/><Relationship Id="rId75" Type="http://schemas.openxmlformats.org/officeDocument/2006/relationships/oleObject" Target="embeddings/oleObject30.bin"/><Relationship Id="rId806" Type="http://schemas.openxmlformats.org/officeDocument/2006/relationships/image" Target="media/image397.wmf"/><Relationship Id="rId1436" Type="http://schemas.openxmlformats.org/officeDocument/2006/relationships/image" Target="media/image713.wmf"/><Relationship Id="rId1643" Type="http://schemas.openxmlformats.org/officeDocument/2006/relationships/oleObject" Target="embeddings/oleObject812.bin"/><Relationship Id="rId1850" Type="http://schemas.openxmlformats.org/officeDocument/2006/relationships/image" Target="media/image920.wmf"/><Relationship Id="rId2901" Type="http://schemas.openxmlformats.org/officeDocument/2006/relationships/oleObject" Target="embeddings/oleObject1441.bin"/><Relationship Id="rId1503" Type="http://schemas.openxmlformats.org/officeDocument/2006/relationships/oleObject" Target="embeddings/oleObject742.bin"/><Relationship Id="rId1710" Type="http://schemas.openxmlformats.org/officeDocument/2006/relationships/image" Target="media/image850.wmf"/><Relationship Id="rId3468" Type="http://schemas.openxmlformats.org/officeDocument/2006/relationships/oleObject" Target="embeddings/oleObject1724.bin"/><Relationship Id="rId389" Type="http://schemas.openxmlformats.org/officeDocument/2006/relationships/image" Target="media/image189.wmf"/><Relationship Id="rId596" Type="http://schemas.openxmlformats.org/officeDocument/2006/relationships/oleObject" Target="embeddings/oleObject289.bin"/><Relationship Id="rId2277" Type="http://schemas.openxmlformats.org/officeDocument/2006/relationships/oleObject" Target="embeddings/oleObject1126.bin"/><Relationship Id="rId2484" Type="http://schemas.openxmlformats.org/officeDocument/2006/relationships/image" Target="media/image1235.wmf"/><Relationship Id="rId2691" Type="http://schemas.openxmlformats.org/officeDocument/2006/relationships/oleObject" Target="embeddings/oleObject1336.bin"/><Relationship Id="rId3328" Type="http://schemas.openxmlformats.org/officeDocument/2006/relationships/oleObject" Target="embeddings/oleObject1654.bin"/><Relationship Id="rId3535" Type="http://schemas.openxmlformats.org/officeDocument/2006/relationships/image" Target="media/image1761.wmf"/><Relationship Id="rId249" Type="http://schemas.openxmlformats.org/officeDocument/2006/relationships/image" Target="media/image120.wmf"/><Relationship Id="rId456" Type="http://schemas.openxmlformats.org/officeDocument/2006/relationships/oleObject" Target="embeddings/oleObject219.bin"/><Relationship Id="rId663" Type="http://schemas.openxmlformats.org/officeDocument/2006/relationships/image" Target="media/image326.wmf"/><Relationship Id="rId870" Type="http://schemas.openxmlformats.org/officeDocument/2006/relationships/image" Target="media/image429.wmf"/><Relationship Id="rId1086" Type="http://schemas.openxmlformats.org/officeDocument/2006/relationships/image" Target="media/image537.wmf"/><Relationship Id="rId1293" Type="http://schemas.openxmlformats.org/officeDocument/2006/relationships/oleObject" Target="embeddings/oleObject638.bin"/><Relationship Id="rId2137" Type="http://schemas.openxmlformats.org/officeDocument/2006/relationships/oleObject" Target="embeddings/oleObject1059.bin"/><Relationship Id="rId2344" Type="http://schemas.openxmlformats.org/officeDocument/2006/relationships/image" Target="media/image1168.wmf"/><Relationship Id="rId2551" Type="http://schemas.openxmlformats.org/officeDocument/2006/relationships/oleObject" Target="embeddings/oleObject1266.bin"/><Relationship Id="rId109" Type="http://schemas.openxmlformats.org/officeDocument/2006/relationships/oleObject" Target="embeddings/oleObject47.bin"/><Relationship Id="rId316" Type="http://schemas.openxmlformats.org/officeDocument/2006/relationships/oleObject" Target="embeddings/oleObject150.bin"/><Relationship Id="rId523" Type="http://schemas.openxmlformats.org/officeDocument/2006/relationships/image" Target="media/image256.wmf"/><Relationship Id="rId1153" Type="http://schemas.openxmlformats.org/officeDocument/2006/relationships/oleObject" Target="embeddings/oleObject568.bin"/><Relationship Id="rId2204" Type="http://schemas.openxmlformats.org/officeDocument/2006/relationships/image" Target="media/image1097.wmf"/><Relationship Id="rId3602" Type="http://schemas.openxmlformats.org/officeDocument/2006/relationships/oleObject" Target="embeddings/oleObject1791.bin"/><Relationship Id="rId730" Type="http://schemas.openxmlformats.org/officeDocument/2006/relationships/image" Target="media/image359.wmf"/><Relationship Id="rId1013" Type="http://schemas.openxmlformats.org/officeDocument/2006/relationships/oleObject" Target="embeddings/oleObject498.bin"/><Relationship Id="rId1360" Type="http://schemas.openxmlformats.org/officeDocument/2006/relationships/image" Target="media/image675.wmf"/><Relationship Id="rId2411" Type="http://schemas.openxmlformats.org/officeDocument/2006/relationships/oleObject" Target="embeddings/oleObject1193.bin"/><Relationship Id="rId1220" Type="http://schemas.openxmlformats.org/officeDocument/2006/relationships/image" Target="media/image604.wmf"/><Relationship Id="rId3185" Type="http://schemas.openxmlformats.org/officeDocument/2006/relationships/oleObject" Target="embeddings/oleObject1583.bin"/><Relationship Id="rId3392" Type="http://schemas.openxmlformats.org/officeDocument/2006/relationships/oleObject" Target="embeddings/oleObject1686.bin"/><Relationship Id="rId3045" Type="http://schemas.openxmlformats.org/officeDocument/2006/relationships/oleObject" Target="embeddings/oleObject1513.bin"/><Relationship Id="rId3252" Type="http://schemas.openxmlformats.org/officeDocument/2006/relationships/oleObject" Target="embeddings/oleObject1616.bin"/><Relationship Id="rId173" Type="http://schemas.openxmlformats.org/officeDocument/2006/relationships/image" Target="media/image82.wmf"/><Relationship Id="rId380" Type="http://schemas.openxmlformats.org/officeDocument/2006/relationships/oleObject" Target="embeddings/oleObject181.bin"/><Relationship Id="rId2061" Type="http://schemas.openxmlformats.org/officeDocument/2006/relationships/oleObject" Target="embeddings/oleObject1021.bin"/><Relationship Id="rId3112" Type="http://schemas.openxmlformats.org/officeDocument/2006/relationships/image" Target="media/image1549.wmf"/><Relationship Id="rId240" Type="http://schemas.openxmlformats.org/officeDocument/2006/relationships/oleObject" Target="embeddings/oleObject112.bin"/><Relationship Id="rId100" Type="http://schemas.openxmlformats.org/officeDocument/2006/relationships/image" Target="media/image45.wmf"/><Relationship Id="rId2878" Type="http://schemas.openxmlformats.org/officeDocument/2006/relationships/image" Target="media/image1432.wmf"/><Relationship Id="rId1687" Type="http://schemas.openxmlformats.org/officeDocument/2006/relationships/oleObject" Target="embeddings/oleObject834.bin"/><Relationship Id="rId1894" Type="http://schemas.openxmlformats.org/officeDocument/2006/relationships/image" Target="media/image942.wmf"/><Relationship Id="rId2738" Type="http://schemas.openxmlformats.org/officeDocument/2006/relationships/image" Target="media/image1362.emf"/><Relationship Id="rId2945" Type="http://schemas.openxmlformats.org/officeDocument/2006/relationships/oleObject" Target="embeddings/oleObject1463.bin"/><Relationship Id="rId917" Type="http://schemas.openxmlformats.org/officeDocument/2006/relationships/oleObject" Target="embeddings/oleObject450.bin"/><Relationship Id="rId1547" Type="http://schemas.openxmlformats.org/officeDocument/2006/relationships/oleObject" Target="embeddings/oleObject764.bin"/><Relationship Id="rId1754" Type="http://schemas.openxmlformats.org/officeDocument/2006/relationships/image" Target="media/image872.wmf"/><Relationship Id="rId1961" Type="http://schemas.openxmlformats.org/officeDocument/2006/relationships/oleObject" Target="embeddings/oleObject971.bin"/><Relationship Id="rId2805" Type="http://schemas.openxmlformats.org/officeDocument/2006/relationships/oleObject" Target="embeddings/oleObject1393.bin"/><Relationship Id="rId46" Type="http://schemas.openxmlformats.org/officeDocument/2006/relationships/image" Target="media/image18.wmf"/><Relationship Id="rId1407" Type="http://schemas.openxmlformats.org/officeDocument/2006/relationships/oleObject" Target="embeddings/oleObject694.bin"/><Relationship Id="rId1614" Type="http://schemas.openxmlformats.org/officeDocument/2006/relationships/image" Target="media/image802.wmf"/><Relationship Id="rId1821" Type="http://schemas.openxmlformats.org/officeDocument/2006/relationships/oleObject" Target="embeddings/oleObject901.bin"/><Relationship Id="rId3579" Type="http://schemas.openxmlformats.org/officeDocument/2006/relationships/image" Target="media/image1783.wmf"/><Relationship Id="rId2388" Type="http://schemas.openxmlformats.org/officeDocument/2006/relationships/image" Target="media/image1190.wmf"/><Relationship Id="rId2595" Type="http://schemas.openxmlformats.org/officeDocument/2006/relationships/oleObject" Target="embeddings/oleObject1288.bin"/><Relationship Id="rId3439" Type="http://schemas.openxmlformats.org/officeDocument/2006/relationships/image" Target="media/image1713.wmf"/><Relationship Id="rId567" Type="http://schemas.openxmlformats.org/officeDocument/2006/relationships/image" Target="media/image278.wmf"/><Relationship Id="rId1197" Type="http://schemas.openxmlformats.org/officeDocument/2006/relationships/oleObject" Target="embeddings/oleObject590.bin"/><Relationship Id="rId2248" Type="http://schemas.openxmlformats.org/officeDocument/2006/relationships/oleObject" Target="embeddings/oleObject1112.bin"/><Relationship Id="rId3646" Type="http://schemas.openxmlformats.org/officeDocument/2006/relationships/oleObject" Target="embeddings/oleObject1813.bin"/><Relationship Id="rId774" Type="http://schemas.openxmlformats.org/officeDocument/2006/relationships/image" Target="media/image381.wmf"/><Relationship Id="rId981" Type="http://schemas.openxmlformats.org/officeDocument/2006/relationships/oleObject" Target="embeddings/oleObject482.bin"/><Relationship Id="rId1057" Type="http://schemas.openxmlformats.org/officeDocument/2006/relationships/oleObject" Target="embeddings/oleObject520.bin"/><Relationship Id="rId2455" Type="http://schemas.openxmlformats.org/officeDocument/2006/relationships/oleObject" Target="embeddings/oleObject1218.bin"/><Relationship Id="rId2662" Type="http://schemas.openxmlformats.org/officeDocument/2006/relationships/image" Target="media/image1324.wmf"/><Relationship Id="rId3506" Type="http://schemas.openxmlformats.org/officeDocument/2006/relationships/oleObject" Target="embeddings/oleObject1743.bin"/><Relationship Id="rId427" Type="http://schemas.openxmlformats.org/officeDocument/2006/relationships/image" Target="media/image208.wmf"/><Relationship Id="rId634" Type="http://schemas.openxmlformats.org/officeDocument/2006/relationships/oleObject" Target="embeddings/oleObject308.bin"/><Relationship Id="rId841" Type="http://schemas.openxmlformats.org/officeDocument/2006/relationships/oleObject" Target="embeddings/oleObject412.bin"/><Relationship Id="rId1264" Type="http://schemas.openxmlformats.org/officeDocument/2006/relationships/image" Target="media/image626.wmf"/><Relationship Id="rId1471" Type="http://schemas.openxmlformats.org/officeDocument/2006/relationships/oleObject" Target="embeddings/oleObject726.bin"/><Relationship Id="rId2108" Type="http://schemas.openxmlformats.org/officeDocument/2006/relationships/image" Target="media/image1049.wmf"/><Relationship Id="rId2315" Type="http://schemas.openxmlformats.org/officeDocument/2006/relationships/oleObject" Target="embeddings/oleObject1145.bin"/><Relationship Id="rId2522" Type="http://schemas.openxmlformats.org/officeDocument/2006/relationships/image" Target="media/image1254.wmf"/><Relationship Id="rId701" Type="http://schemas.openxmlformats.org/officeDocument/2006/relationships/oleObject" Target="embeddings/oleObject342.bin"/><Relationship Id="rId1124" Type="http://schemas.openxmlformats.org/officeDocument/2006/relationships/image" Target="media/image556.wmf"/><Relationship Id="rId1331" Type="http://schemas.openxmlformats.org/officeDocument/2006/relationships/oleObject" Target="embeddings/oleObject656.bin"/><Relationship Id="rId3089" Type="http://schemas.openxmlformats.org/officeDocument/2006/relationships/oleObject" Target="embeddings/oleObject1535.bin"/><Relationship Id="rId3296" Type="http://schemas.openxmlformats.org/officeDocument/2006/relationships/oleObject" Target="embeddings/oleObject1638.bin"/><Relationship Id="rId3156" Type="http://schemas.openxmlformats.org/officeDocument/2006/relationships/image" Target="media/image1571.wmf"/><Relationship Id="rId3363" Type="http://schemas.openxmlformats.org/officeDocument/2006/relationships/image" Target="media/image1675.wmf"/><Relationship Id="rId284" Type="http://schemas.openxmlformats.org/officeDocument/2006/relationships/oleObject" Target="embeddings/oleObject134.bin"/><Relationship Id="rId491" Type="http://schemas.openxmlformats.org/officeDocument/2006/relationships/image" Target="media/image240.wmf"/><Relationship Id="rId2172" Type="http://schemas.openxmlformats.org/officeDocument/2006/relationships/image" Target="media/image1081.wmf"/><Relationship Id="rId3016" Type="http://schemas.openxmlformats.org/officeDocument/2006/relationships/image" Target="media/image1501.wmf"/><Relationship Id="rId3223" Type="http://schemas.openxmlformats.org/officeDocument/2006/relationships/image" Target="media/image1605.wmf"/><Relationship Id="rId3570" Type="http://schemas.openxmlformats.org/officeDocument/2006/relationships/oleObject" Target="embeddings/oleObject1775.bin"/><Relationship Id="rId144" Type="http://schemas.openxmlformats.org/officeDocument/2006/relationships/image" Target="media/image67.png"/><Relationship Id="rId3430" Type="http://schemas.openxmlformats.org/officeDocument/2006/relationships/oleObject" Target="embeddings/oleObject1705.bin"/><Relationship Id="rId351" Type="http://schemas.openxmlformats.org/officeDocument/2006/relationships/image" Target="media/image171.wmf"/><Relationship Id="rId2032" Type="http://schemas.openxmlformats.org/officeDocument/2006/relationships/image" Target="media/image1011.wmf"/><Relationship Id="rId2989" Type="http://schemas.openxmlformats.org/officeDocument/2006/relationships/oleObject" Target="embeddings/oleObject1485.bin"/><Relationship Id="rId211" Type="http://schemas.openxmlformats.org/officeDocument/2006/relationships/image" Target="media/image101.wmf"/><Relationship Id="rId1798" Type="http://schemas.openxmlformats.org/officeDocument/2006/relationships/image" Target="media/image894.wmf"/><Relationship Id="rId2849" Type="http://schemas.openxmlformats.org/officeDocument/2006/relationships/oleObject" Target="embeddings/oleObject1415.bin"/><Relationship Id="rId1658" Type="http://schemas.openxmlformats.org/officeDocument/2006/relationships/image" Target="media/image824.wmf"/><Relationship Id="rId1865" Type="http://schemas.openxmlformats.org/officeDocument/2006/relationships/oleObject" Target="embeddings/oleObject923.bin"/><Relationship Id="rId2709" Type="http://schemas.openxmlformats.org/officeDocument/2006/relationships/oleObject" Target="embeddings/oleObject1345.bin"/><Relationship Id="rId1518" Type="http://schemas.openxmlformats.org/officeDocument/2006/relationships/image" Target="media/image754.wmf"/><Relationship Id="rId2916" Type="http://schemas.openxmlformats.org/officeDocument/2006/relationships/image" Target="media/image1451.wmf"/><Relationship Id="rId3080" Type="http://schemas.openxmlformats.org/officeDocument/2006/relationships/image" Target="media/image1533.wmf"/><Relationship Id="rId1725" Type="http://schemas.openxmlformats.org/officeDocument/2006/relationships/oleObject" Target="embeddings/oleObject853.bin"/><Relationship Id="rId1932" Type="http://schemas.openxmlformats.org/officeDocument/2006/relationships/image" Target="media/image961.wmf"/><Relationship Id="rId17" Type="http://schemas.openxmlformats.org/officeDocument/2006/relationships/oleObject" Target="embeddings/oleObject1.bin"/><Relationship Id="rId2499" Type="http://schemas.openxmlformats.org/officeDocument/2006/relationships/oleObject" Target="embeddings/oleObject1240.bin"/><Relationship Id="rId1" Type="http://schemas.openxmlformats.org/officeDocument/2006/relationships/customXml" Target="../customXml/item1.xml"/><Relationship Id="rId678" Type="http://schemas.openxmlformats.org/officeDocument/2006/relationships/oleObject" Target="embeddings/oleObject330.bin"/><Relationship Id="rId885" Type="http://schemas.openxmlformats.org/officeDocument/2006/relationships/oleObject" Target="embeddings/oleObject434.bin"/><Relationship Id="rId2359" Type="http://schemas.openxmlformats.org/officeDocument/2006/relationships/oleObject" Target="embeddings/oleObject1167.bin"/><Relationship Id="rId2566" Type="http://schemas.openxmlformats.org/officeDocument/2006/relationships/image" Target="media/image1276.wmf"/><Relationship Id="rId2773" Type="http://schemas.openxmlformats.org/officeDocument/2006/relationships/oleObject" Target="embeddings/oleObject1377.bin"/><Relationship Id="rId2980" Type="http://schemas.openxmlformats.org/officeDocument/2006/relationships/image" Target="media/image1483.emf"/><Relationship Id="rId3617" Type="http://schemas.openxmlformats.org/officeDocument/2006/relationships/image" Target="media/image1802.wmf"/><Relationship Id="rId538" Type="http://schemas.openxmlformats.org/officeDocument/2006/relationships/oleObject" Target="embeddings/oleObject260.bin"/><Relationship Id="rId745" Type="http://schemas.openxmlformats.org/officeDocument/2006/relationships/oleObject" Target="embeddings/oleObject364.bin"/><Relationship Id="rId952" Type="http://schemas.openxmlformats.org/officeDocument/2006/relationships/image" Target="media/image470.wmf"/><Relationship Id="rId1168" Type="http://schemas.openxmlformats.org/officeDocument/2006/relationships/image" Target="media/image578.wmf"/><Relationship Id="rId1375" Type="http://schemas.openxmlformats.org/officeDocument/2006/relationships/oleObject" Target="embeddings/oleObject678.bin"/><Relationship Id="rId1582" Type="http://schemas.openxmlformats.org/officeDocument/2006/relationships/image" Target="media/image786.wmf"/><Relationship Id="rId2219" Type="http://schemas.openxmlformats.org/officeDocument/2006/relationships/image" Target="media/image1105.wmf"/><Relationship Id="rId2426" Type="http://schemas.openxmlformats.org/officeDocument/2006/relationships/oleObject" Target="embeddings/oleObject1203.bin"/><Relationship Id="rId2633" Type="http://schemas.openxmlformats.org/officeDocument/2006/relationships/oleObject" Target="embeddings/oleObject1307.bin"/><Relationship Id="rId81" Type="http://schemas.openxmlformats.org/officeDocument/2006/relationships/oleObject" Target="embeddings/oleObject33.bin"/><Relationship Id="rId605" Type="http://schemas.openxmlformats.org/officeDocument/2006/relationships/image" Target="media/image297.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09.bin"/><Relationship Id="rId1442" Type="http://schemas.openxmlformats.org/officeDocument/2006/relationships/image" Target="media/image716.wmf"/><Relationship Id="rId2840" Type="http://schemas.openxmlformats.org/officeDocument/2006/relationships/image" Target="media/image1413.wmf"/><Relationship Id="rId1302" Type="http://schemas.openxmlformats.org/officeDocument/2006/relationships/image" Target="media/image646.wmf"/><Relationship Id="rId2700" Type="http://schemas.openxmlformats.org/officeDocument/2006/relationships/image" Target="media/image1343.wmf"/><Relationship Id="rId3267" Type="http://schemas.openxmlformats.org/officeDocument/2006/relationships/image" Target="media/image1627.wmf"/><Relationship Id="rId188" Type="http://schemas.openxmlformats.org/officeDocument/2006/relationships/oleObject" Target="embeddings/oleObject86.bin"/><Relationship Id="rId395" Type="http://schemas.openxmlformats.org/officeDocument/2006/relationships/image" Target="media/image192.wmf"/><Relationship Id="rId2076" Type="http://schemas.openxmlformats.org/officeDocument/2006/relationships/image" Target="media/image1033.wmf"/><Relationship Id="rId3474" Type="http://schemas.openxmlformats.org/officeDocument/2006/relationships/oleObject" Target="embeddings/oleObject1727.bin"/><Relationship Id="rId2283" Type="http://schemas.openxmlformats.org/officeDocument/2006/relationships/oleObject" Target="embeddings/oleObject1129.bin"/><Relationship Id="rId2490" Type="http://schemas.openxmlformats.org/officeDocument/2006/relationships/image" Target="media/image1238.wmf"/><Relationship Id="rId3127" Type="http://schemas.openxmlformats.org/officeDocument/2006/relationships/oleObject" Target="embeddings/oleObject1554.bin"/><Relationship Id="rId3334" Type="http://schemas.openxmlformats.org/officeDocument/2006/relationships/oleObject" Target="embeddings/oleObject1657.bin"/><Relationship Id="rId3541" Type="http://schemas.openxmlformats.org/officeDocument/2006/relationships/image" Target="media/image1764.wmf"/><Relationship Id="rId255" Type="http://schemas.openxmlformats.org/officeDocument/2006/relationships/image" Target="media/image123.wmf"/><Relationship Id="rId462" Type="http://schemas.openxmlformats.org/officeDocument/2006/relationships/oleObject" Target="embeddings/oleObject222.bin"/><Relationship Id="rId1092" Type="http://schemas.openxmlformats.org/officeDocument/2006/relationships/image" Target="media/image540.wmf"/><Relationship Id="rId2143" Type="http://schemas.openxmlformats.org/officeDocument/2006/relationships/oleObject" Target="embeddings/oleObject1062.bin"/><Relationship Id="rId2350" Type="http://schemas.openxmlformats.org/officeDocument/2006/relationships/image" Target="media/image1171.wmf"/><Relationship Id="rId3401" Type="http://schemas.openxmlformats.org/officeDocument/2006/relationships/image" Target="media/image1694.wmf"/><Relationship Id="rId115" Type="http://schemas.openxmlformats.org/officeDocument/2006/relationships/oleObject" Target="embeddings/oleObject50.bin"/><Relationship Id="rId322" Type="http://schemas.openxmlformats.org/officeDocument/2006/relationships/oleObject" Target="embeddings/oleObject153.bin"/><Relationship Id="rId2003" Type="http://schemas.openxmlformats.org/officeDocument/2006/relationships/oleObject" Target="embeddings/oleObject992.bin"/><Relationship Id="rId2210" Type="http://schemas.openxmlformats.org/officeDocument/2006/relationships/oleObject" Target="embeddings/oleObject1095.bin"/><Relationship Id="rId1769" Type="http://schemas.openxmlformats.org/officeDocument/2006/relationships/oleObject" Target="embeddings/oleObject875.bin"/><Relationship Id="rId1976" Type="http://schemas.openxmlformats.org/officeDocument/2006/relationships/image" Target="media/image983.wmf"/><Relationship Id="rId3191" Type="http://schemas.openxmlformats.org/officeDocument/2006/relationships/oleObject" Target="embeddings/oleObject1586.bin"/><Relationship Id="rId1629" Type="http://schemas.openxmlformats.org/officeDocument/2006/relationships/oleObject" Target="embeddings/oleObject805.bin"/><Relationship Id="rId1836" Type="http://schemas.openxmlformats.org/officeDocument/2006/relationships/image" Target="media/image913.wmf"/><Relationship Id="rId1903" Type="http://schemas.openxmlformats.org/officeDocument/2006/relationships/oleObject" Target="embeddings/oleObject942.bin"/><Relationship Id="rId3051" Type="http://schemas.openxmlformats.org/officeDocument/2006/relationships/oleObject" Target="embeddings/oleObject1516.bin"/><Relationship Id="rId789" Type="http://schemas.openxmlformats.org/officeDocument/2006/relationships/oleObject" Target="embeddings/oleObject386.bin"/><Relationship Id="rId996" Type="http://schemas.openxmlformats.org/officeDocument/2006/relationships/image" Target="media/image492.wmf"/><Relationship Id="rId2677" Type="http://schemas.openxmlformats.org/officeDocument/2006/relationships/oleObject" Target="embeddings/oleObject1329.bin"/><Relationship Id="rId2884" Type="http://schemas.openxmlformats.org/officeDocument/2006/relationships/image" Target="media/image1435.wmf"/><Relationship Id="rId649" Type="http://schemas.openxmlformats.org/officeDocument/2006/relationships/image" Target="media/image319.wmf"/><Relationship Id="rId856" Type="http://schemas.openxmlformats.org/officeDocument/2006/relationships/image" Target="media/image422.wmf"/><Relationship Id="rId1279" Type="http://schemas.openxmlformats.org/officeDocument/2006/relationships/oleObject" Target="embeddings/oleObject631.bin"/><Relationship Id="rId1486" Type="http://schemas.openxmlformats.org/officeDocument/2006/relationships/image" Target="media/image738.wmf"/><Relationship Id="rId2537" Type="http://schemas.openxmlformats.org/officeDocument/2006/relationships/oleObject" Target="embeddings/oleObject1259.bin"/><Relationship Id="rId509" Type="http://schemas.openxmlformats.org/officeDocument/2006/relationships/image" Target="media/image249.wmf"/><Relationship Id="rId1139" Type="http://schemas.openxmlformats.org/officeDocument/2006/relationships/oleObject" Target="embeddings/oleObject561.bin"/><Relationship Id="rId1346" Type="http://schemas.openxmlformats.org/officeDocument/2006/relationships/image" Target="media/image668.wmf"/><Relationship Id="rId1693" Type="http://schemas.openxmlformats.org/officeDocument/2006/relationships/oleObject" Target="embeddings/oleObject837.bin"/><Relationship Id="rId2744" Type="http://schemas.openxmlformats.org/officeDocument/2006/relationships/image" Target="media/image1365.emf"/><Relationship Id="rId2951" Type="http://schemas.openxmlformats.org/officeDocument/2006/relationships/oleObject" Target="embeddings/oleObject1466.bin"/><Relationship Id="rId716" Type="http://schemas.openxmlformats.org/officeDocument/2006/relationships/image" Target="media/image352.wmf"/><Relationship Id="rId923" Type="http://schemas.openxmlformats.org/officeDocument/2006/relationships/oleObject" Target="embeddings/oleObject453.bin"/><Relationship Id="rId1553" Type="http://schemas.openxmlformats.org/officeDocument/2006/relationships/oleObject" Target="embeddings/oleObject767.bin"/><Relationship Id="rId1760" Type="http://schemas.openxmlformats.org/officeDocument/2006/relationships/image" Target="media/image875.wmf"/><Relationship Id="rId2604" Type="http://schemas.openxmlformats.org/officeDocument/2006/relationships/image" Target="media/image1295.wmf"/><Relationship Id="rId2811" Type="http://schemas.openxmlformats.org/officeDocument/2006/relationships/oleObject" Target="embeddings/oleObject1396.bin"/><Relationship Id="rId52" Type="http://schemas.openxmlformats.org/officeDocument/2006/relationships/image" Target="media/image21.wmf"/><Relationship Id="rId1206" Type="http://schemas.openxmlformats.org/officeDocument/2006/relationships/image" Target="media/image597.wmf"/><Relationship Id="rId1413" Type="http://schemas.openxmlformats.org/officeDocument/2006/relationships/oleObject" Target="embeddings/oleObject697.bin"/><Relationship Id="rId1620" Type="http://schemas.openxmlformats.org/officeDocument/2006/relationships/image" Target="media/image805.wmf"/><Relationship Id="rId3378" Type="http://schemas.openxmlformats.org/officeDocument/2006/relationships/oleObject" Target="embeddings/oleObject1679.bin"/><Relationship Id="rId3585" Type="http://schemas.openxmlformats.org/officeDocument/2006/relationships/image" Target="media/image1786.wmf"/><Relationship Id="rId299" Type="http://schemas.openxmlformats.org/officeDocument/2006/relationships/image" Target="media/image145.wmf"/><Relationship Id="rId2187" Type="http://schemas.openxmlformats.org/officeDocument/2006/relationships/oleObject" Target="embeddings/oleObject1084.bin"/><Relationship Id="rId2394" Type="http://schemas.openxmlformats.org/officeDocument/2006/relationships/image" Target="media/image1193.wmf"/><Relationship Id="rId3238" Type="http://schemas.openxmlformats.org/officeDocument/2006/relationships/oleObject" Target="embeddings/oleObject1609.bin"/><Relationship Id="rId3445" Type="http://schemas.openxmlformats.org/officeDocument/2006/relationships/image" Target="media/image1716.wmf"/><Relationship Id="rId159" Type="http://schemas.openxmlformats.org/officeDocument/2006/relationships/image" Target="media/image75.wmf"/><Relationship Id="rId366" Type="http://schemas.openxmlformats.org/officeDocument/2006/relationships/oleObject" Target="embeddings/oleObject174.bin"/><Relationship Id="rId573" Type="http://schemas.openxmlformats.org/officeDocument/2006/relationships/image" Target="media/image281.wmf"/><Relationship Id="rId780" Type="http://schemas.openxmlformats.org/officeDocument/2006/relationships/image" Target="media/image384.wmf"/><Relationship Id="rId2047" Type="http://schemas.openxmlformats.org/officeDocument/2006/relationships/oleObject" Target="embeddings/oleObject1014.bin"/><Relationship Id="rId2254" Type="http://schemas.openxmlformats.org/officeDocument/2006/relationships/image" Target="media/image1123.wmf"/><Relationship Id="rId2461" Type="http://schemas.openxmlformats.org/officeDocument/2006/relationships/oleObject" Target="embeddings/oleObject1221.bin"/><Relationship Id="rId3305" Type="http://schemas.openxmlformats.org/officeDocument/2006/relationships/image" Target="media/image1646.wmf"/><Relationship Id="rId3512" Type="http://schemas.openxmlformats.org/officeDocument/2006/relationships/oleObject" Target="embeddings/oleObject1746.bin"/><Relationship Id="rId226" Type="http://schemas.openxmlformats.org/officeDocument/2006/relationships/oleObject" Target="embeddings/oleObject105.bin"/><Relationship Id="rId433" Type="http://schemas.openxmlformats.org/officeDocument/2006/relationships/image" Target="media/image211.wmf"/><Relationship Id="rId1063" Type="http://schemas.openxmlformats.org/officeDocument/2006/relationships/oleObject" Target="embeddings/oleObject523.bin"/><Relationship Id="rId1270" Type="http://schemas.openxmlformats.org/officeDocument/2006/relationships/image" Target="media/image629.wmf"/><Relationship Id="rId2114" Type="http://schemas.openxmlformats.org/officeDocument/2006/relationships/image" Target="media/image1052.wmf"/><Relationship Id="rId640" Type="http://schemas.openxmlformats.org/officeDocument/2006/relationships/oleObject" Target="embeddings/oleObject311.bin"/><Relationship Id="rId2321" Type="http://schemas.openxmlformats.org/officeDocument/2006/relationships/oleObject" Target="embeddings/oleObject1148.bin"/><Relationship Id="rId500" Type="http://schemas.openxmlformats.org/officeDocument/2006/relationships/oleObject" Target="embeddings/oleObject241.bin"/><Relationship Id="rId1130" Type="http://schemas.openxmlformats.org/officeDocument/2006/relationships/image" Target="media/image559.wmf"/><Relationship Id="rId1947" Type="http://schemas.openxmlformats.org/officeDocument/2006/relationships/oleObject" Target="embeddings/oleObject964.bin"/><Relationship Id="rId3095" Type="http://schemas.openxmlformats.org/officeDocument/2006/relationships/oleObject" Target="embeddings/oleObject1538.bin"/><Relationship Id="rId1807" Type="http://schemas.openxmlformats.org/officeDocument/2006/relationships/oleObject" Target="embeddings/oleObject894.bin"/><Relationship Id="rId3162" Type="http://schemas.openxmlformats.org/officeDocument/2006/relationships/image" Target="media/image1574.wmf"/><Relationship Id="rId290" Type="http://schemas.openxmlformats.org/officeDocument/2006/relationships/oleObject" Target="embeddings/oleObject137.bin"/><Relationship Id="rId3022" Type="http://schemas.openxmlformats.org/officeDocument/2006/relationships/image" Target="media/image1504.wmf"/><Relationship Id="rId150" Type="http://schemas.openxmlformats.org/officeDocument/2006/relationships/oleObject" Target="embeddings/oleObject67.bin"/><Relationship Id="rId2788" Type="http://schemas.openxmlformats.org/officeDocument/2006/relationships/image" Target="media/image1387.emf"/><Relationship Id="rId2995" Type="http://schemas.openxmlformats.org/officeDocument/2006/relationships/oleObject" Target="embeddings/oleObject1488.bin"/><Relationship Id="rId967" Type="http://schemas.openxmlformats.org/officeDocument/2006/relationships/oleObject" Target="embeddings/oleObject475.bin"/><Relationship Id="rId1597" Type="http://schemas.openxmlformats.org/officeDocument/2006/relationships/oleObject" Target="embeddings/oleObject789.bin"/><Relationship Id="rId2648" Type="http://schemas.openxmlformats.org/officeDocument/2006/relationships/image" Target="media/image1317.wmf"/><Relationship Id="rId2855" Type="http://schemas.openxmlformats.org/officeDocument/2006/relationships/oleObject" Target="embeddings/oleObject1418.bin"/><Relationship Id="rId96" Type="http://schemas.openxmlformats.org/officeDocument/2006/relationships/image" Target="media/image43.wmf"/><Relationship Id="rId827" Type="http://schemas.openxmlformats.org/officeDocument/2006/relationships/oleObject" Target="embeddings/oleObject405.bin"/><Relationship Id="rId1457" Type="http://schemas.openxmlformats.org/officeDocument/2006/relationships/oleObject" Target="embeddings/oleObject719.bin"/><Relationship Id="rId1664" Type="http://schemas.openxmlformats.org/officeDocument/2006/relationships/image" Target="media/image827.wmf"/><Relationship Id="rId1871" Type="http://schemas.openxmlformats.org/officeDocument/2006/relationships/oleObject" Target="embeddings/oleObject926.bin"/><Relationship Id="rId2508" Type="http://schemas.openxmlformats.org/officeDocument/2006/relationships/image" Target="media/image1247.wmf"/><Relationship Id="rId2715" Type="http://schemas.openxmlformats.org/officeDocument/2006/relationships/oleObject" Target="embeddings/oleObject1348.bin"/><Relationship Id="rId2922" Type="http://schemas.openxmlformats.org/officeDocument/2006/relationships/image" Target="media/image1454.wmf"/><Relationship Id="rId1317" Type="http://schemas.openxmlformats.org/officeDocument/2006/relationships/oleObject" Target="embeddings/oleObject649.bin"/><Relationship Id="rId1524" Type="http://schemas.openxmlformats.org/officeDocument/2006/relationships/image" Target="media/image757.wmf"/><Relationship Id="rId1731" Type="http://schemas.openxmlformats.org/officeDocument/2006/relationships/oleObject" Target="embeddings/oleObject856.bin"/><Relationship Id="rId23" Type="http://schemas.openxmlformats.org/officeDocument/2006/relationships/oleObject" Target="embeddings/oleObject4.bin"/><Relationship Id="rId3489" Type="http://schemas.openxmlformats.org/officeDocument/2006/relationships/image" Target="media/image1738.wmf"/><Relationship Id="rId2298" Type="http://schemas.openxmlformats.org/officeDocument/2006/relationships/image" Target="media/image1145.wmf"/><Relationship Id="rId3349" Type="http://schemas.openxmlformats.org/officeDocument/2006/relationships/image" Target="media/image1668.wmf"/><Relationship Id="rId3556" Type="http://schemas.openxmlformats.org/officeDocument/2006/relationships/oleObject" Target="embeddings/oleObject1768.bin"/><Relationship Id="rId477" Type="http://schemas.openxmlformats.org/officeDocument/2006/relationships/image" Target="media/image233.wmf"/><Relationship Id="rId684" Type="http://schemas.openxmlformats.org/officeDocument/2006/relationships/oleObject" Target="embeddings/oleObject333.bin"/><Relationship Id="rId2158" Type="http://schemas.openxmlformats.org/officeDocument/2006/relationships/image" Target="media/image1074.wmf"/><Relationship Id="rId2365" Type="http://schemas.openxmlformats.org/officeDocument/2006/relationships/oleObject" Target="embeddings/oleObject1170.bin"/><Relationship Id="rId3209" Type="http://schemas.openxmlformats.org/officeDocument/2006/relationships/image" Target="media/image1598.wmf"/><Relationship Id="rId337" Type="http://schemas.openxmlformats.org/officeDocument/2006/relationships/image" Target="media/image164.wmf"/><Relationship Id="rId891" Type="http://schemas.openxmlformats.org/officeDocument/2006/relationships/oleObject" Target="embeddings/oleObject437.bin"/><Relationship Id="rId2018" Type="http://schemas.openxmlformats.org/officeDocument/2006/relationships/image" Target="media/image1004.wmf"/><Relationship Id="rId2572" Type="http://schemas.openxmlformats.org/officeDocument/2006/relationships/image" Target="media/image1279.wmf"/><Relationship Id="rId3416" Type="http://schemas.openxmlformats.org/officeDocument/2006/relationships/oleObject" Target="embeddings/oleObject1698.bin"/><Relationship Id="rId3623" Type="http://schemas.openxmlformats.org/officeDocument/2006/relationships/image" Target="media/image1805.wmf"/><Relationship Id="rId544" Type="http://schemas.openxmlformats.org/officeDocument/2006/relationships/oleObject" Target="embeddings/oleObject263.bin"/><Relationship Id="rId751" Type="http://schemas.openxmlformats.org/officeDocument/2006/relationships/oleObject" Target="embeddings/oleObject367.bin"/><Relationship Id="rId849" Type="http://schemas.openxmlformats.org/officeDocument/2006/relationships/oleObject" Target="embeddings/oleObject416.bin"/><Relationship Id="rId1174" Type="http://schemas.openxmlformats.org/officeDocument/2006/relationships/image" Target="media/image581.wmf"/><Relationship Id="rId1381" Type="http://schemas.openxmlformats.org/officeDocument/2006/relationships/oleObject" Target="embeddings/oleObject681.bin"/><Relationship Id="rId1479" Type="http://schemas.openxmlformats.org/officeDocument/2006/relationships/oleObject" Target="embeddings/oleObject730.bin"/><Relationship Id="rId1686" Type="http://schemas.openxmlformats.org/officeDocument/2006/relationships/image" Target="media/image838.wmf"/><Relationship Id="rId2225" Type="http://schemas.openxmlformats.org/officeDocument/2006/relationships/image" Target="media/image1108.wmf"/><Relationship Id="rId2432" Type="http://schemas.openxmlformats.org/officeDocument/2006/relationships/oleObject" Target="embeddings/oleObject1206.bin"/><Relationship Id="rId404" Type="http://schemas.openxmlformats.org/officeDocument/2006/relationships/oleObject" Target="embeddings/oleObject193.bin"/><Relationship Id="rId611" Type="http://schemas.openxmlformats.org/officeDocument/2006/relationships/image" Target="media/image300.wmf"/><Relationship Id="rId1034" Type="http://schemas.openxmlformats.org/officeDocument/2006/relationships/image" Target="media/image511.wmf"/><Relationship Id="rId1241" Type="http://schemas.openxmlformats.org/officeDocument/2006/relationships/oleObject" Target="embeddings/oleObject612.bin"/><Relationship Id="rId1339" Type="http://schemas.openxmlformats.org/officeDocument/2006/relationships/oleObject" Target="embeddings/oleObject660.bin"/><Relationship Id="rId1893" Type="http://schemas.openxmlformats.org/officeDocument/2006/relationships/oleObject" Target="embeddings/oleObject937.bin"/><Relationship Id="rId2737" Type="http://schemas.openxmlformats.org/officeDocument/2006/relationships/oleObject" Target="embeddings/oleObject1359.bin"/><Relationship Id="rId2944" Type="http://schemas.openxmlformats.org/officeDocument/2006/relationships/image" Target="media/image1465.wmf"/><Relationship Id="rId709" Type="http://schemas.openxmlformats.org/officeDocument/2006/relationships/oleObject" Target="embeddings/oleObject346.bin"/><Relationship Id="rId916" Type="http://schemas.openxmlformats.org/officeDocument/2006/relationships/image" Target="media/image452.wmf"/><Relationship Id="rId1101" Type="http://schemas.openxmlformats.org/officeDocument/2006/relationships/oleObject" Target="embeddings/oleObject542.bin"/><Relationship Id="rId1546" Type="http://schemas.openxmlformats.org/officeDocument/2006/relationships/image" Target="media/image768.wmf"/><Relationship Id="rId1753" Type="http://schemas.openxmlformats.org/officeDocument/2006/relationships/oleObject" Target="embeddings/oleObject867.bin"/><Relationship Id="rId1960" Type="http://schemas.openxmlformats.org/officeDocument/2006/relationships/image" Target="media/image975.wmf"/><Relationship Id="rId2804" Type="http://schemas.openxmlformats.org/officeDocument/2006/relationships/image" Target="media/image1395.emf"/><Relationship Id="rId45" Type="http://schemas.openxmlformats.org/officeDocument/2006/relationships/oleObject" Target="embeddings/oleObject15.bin"/><Relationship Id="rId1406" Type="http://schemas.openxmlformats.org/officeDocument/2006/relationships/image" Target="media/image698.wmf"/><Relationship Id="rId1613" Type="http://schemas.openxmlformats.org/officeDocument/2006/relationships/oleObject" Target="embeddings/oleObject797.bin"/><Relationship Id="rId1820" Type="http://schemas.openxmlformats.org/officeDocument/2006/relationships/image" Target="media/image905.wmf"/><Relationship Id="rId3066" Type="http://schemas.openxmlformats.org/officeDocument/2006/relationships/image" Target="media/image1526.wmf"/><Relationship Id="rId3273" Type="http://schemas.openxmlformats.org/officeDocument/2006/relationships/image" Target="media/image1630.wmf"/><Relationship Id="rId3480" Type="http://schemas.openxmlformats.org/officeDocument/2006/relationships/oleObject" Target="embeddings/oleObject1730.bin"/><Relationship Id="rId194" Type="http://schemas.openxmlformats.org/officeDocument/2006/relationships/oleObject" Target="embeddings/oleObject89.bin"/><Relationship Id="rId1918" Type="http://schemas.openxmlformats.org/officeDocument/2006/relationships/image" Target="media/image954.wmf"/><Relationship Id="rId2082" Type="http://schemas.openxmlformats.org/officeDocument/2006/relationships/image" Target="media/image1036.wmf"/><Relationship Id="rId3133" Type="http://schemas.openxmlformats.org/officeDocument/2006/relationships/oleObject" Target="embeddings/oleObject1557.bin"/><Relationship Id="rId3578" Type="http://schemas.openxmlformats.org/officeDocument/2006/relationships/oleObject" Target="embeddings/oleObject1779.bin"/><Relationship Id="rId261" Type="http://schemas.openxmlformats.org/officeDocument/2006/relationships/image" Target="media/image126.wmf"/><Relationship Id="rId499" Type="http://schemas.openxmlformats.org/officeDocument/2006/relationships/image" Target="media/image244.wmf"/><Relationship Id="rId2387" Type="http://schemas.openxmlformats.org/officeDocument/2006/relationships/oleObject" Target="embeddings/oleObject1181.bin"/><Relationship Id="rId2594" Type="http://schemas.openxmlformats.org/officeDocument/2006/relationships/image" Target="media/image1290.wmf"/><Relationship Id="rId3340" Type="http://schemas.openxmlformats.org/officeDocument/2006/relationships/oleObject" Target="embeddings/oleObject1660.bin"/><Relationship Id="rId3438" Type="http://schemas.openxmlformats.org/officeDocument/2006/relationships/oleObject" Target="embeddings/oleObject1709.bin"/><Relationship Id="rId3645" Type="http://schemas.openxmlformats.org/officeDocument/2006/relationships/image" Target="media/image1816.wmf"/><Relationship Id="rId359" Type="http://schemas.openxmlformats.org/officeDocument/2006/relationships/image" Target="media/image174.wmf"/><Relationship Id="rId566" Type="http://schemas.openxmlformats.org/officeDocument/2006/relationships/oleObject" Target="embeddings/oleObject274.bin"/><Relationship Id="rId773" Type="http://schemas.openxmlformats.org/officeDocument/2006/relationships/oleObject" Target="embeddings/oleObject378.bin"/><Relationship Id="rId1196" Type="http://schemas.openxmlformats.org/officeDocument/2006/relationships/image" Target="media/image592.wmf"/><Relationship Id="rId2247" Type="http://schemas.openxmlformats.org/officeDocument/2006/relationships/image" Target="media/image1119.wmf"/><Relationship Id="rId2454" Type="http://schemas.openxmlformats.org/officeDocument/2006/relationships/image" Target="media/image1220.wmf"/><Relationship Id="rId2899" Type="http://schemas.openxmlformats.org/officeDocument/2006/relationships/oleObject" Target="embeddings/oleObject1440.bin"/><Relationship Id="rId3200" Type="http://schemas.openxmlformats.org/officeDocument/2006/relationships/image" Target="media/image1593.wmf"/><Relationship Id="rId3505" Type="http://schemas.openxmlformats.org/officeDocument/2006/relationships/image" Target="media/image1746.wmf"/><Relationship Id="rId121" Type="http://schemas.openxmlformats.org/officeDocument/2006/relationships/oleObject" Target="embeddings/oleObject53.bin"/><Relationship Id="rId219" Type="http://schemas.openxmlformats.org/officeDocument/2006/relationships/image" Target="media/image105.wmf"/><Relationship Id="rId426" Type="http://schemas.openxmlformats.org/officeDocument/2006/relationships/oleObject" Target="embeddings/oleObject204.bin"/><Relationship Id="rId633" Type="http://schemas.openxmlformats.org/officeDocument/2006/relationships/image" Target="media/image311.wmf"/><Relationship Id="rId980" Type="http://schemas.openxmlformats.org/officeDocument/2006/relationships/image" Target="media/image484.wmf"/><Relationship Id="rId1056" Type="http://schemas.openxmlformats.org/officeDocument/2006/relationships/image" Target="media/image522.wmf"/><Relationship Id="rId1263" Type="http://schemas.openxmlformats.org/officeDocument/2006/relationships/oleObject" Target="embeddings/oleObject623.bin"/><Relationship Id="rId2107" Type="http://schemas.openxmlformats.org/officeDocument/2006/relationships/oleObject" Target="embeddings/oleObject1044.bin"/><Relationship Id="rId2314" Type="http://schemas.openxmlformats.org/officeDocument/2006/relationships/image" Target="media/image1153.wmf"/><Relationship Id="rId2661" Type="http://schemas.openxmlformats.org/officeDocument/2006/relationships/oleObject" Target="embeddings/oleObject1321.bin"/><Relationship Id="rId2759" Type="http://schemas.openxmlformats.org/officeDocument/2006/relationships/oleObject" Target="embeddings/oleObject1370.bin"/><Relationship Id="rId2966" Type="http://schemas.openxmlformats.org/officeDocument/2006/relationships/image" Target="media/image1476.emf"/><Relationship Id="rId840" Type="http://schemas.openxmlformats.org/officeDocument/2006/relationships/image" Target="media/image414.wmf"/><Relationship Id="rId938" Type="http://schemas.openxmlformats.org/officeDocument/2006/relationships/image" Target="media/image463.wmf"/><Relationship Id="rId1470" Type="http://schemas.openxmlformats.org/officeDocument/2006/relationships/image" Target="media/image730.wmf"/><Relationship Id="rId1568" Type="http://schemas.openxmlformats.org/officeDocument/2006/relationships/image" Target="media/image779.wmf"/><Relationship Id="rId1775" Type="http://schemas.openxmlformats.org/officeDocument/2006/relationships/oleObject" Target="embeddings/oleObject878.bin"/><Relationship Id="rId2521" Type="http://schemas.openxmlformats.org/officeDocument/2006/relationships/oleObject" Target="embeddings/oleObject1251.bin"/><Relationship Id="rId2619" Type="http://schemas.openxmlformats.org/officeDocument/2006/relationships/oleObject" Target="embeddings/oleObject1300.bin"/><Relationship Id="rId2826" Type="http://schemas.openxmlformats.org/officeDocument/2006/relationships/image" Target="media/image1406.emf"/><Relationship Id="rId67" Type="http://schemas.openxmlformats.org/officeDocument/2006/relationships/oleObject" Target="embeddings/oleObject26.bin"/><Relationship Id="rId700" Type="http://schemas.openxmlformats.org/officeDocument/2006/relationships/image" Target="media/image344.wmf"/><Relationship Id="rId1123" Type="http://schemas.openxmlformats.org/officeDocument/2006/relationships/oleObject" Target="embeddings/oleObject553.bin"/><Relationship Id="rId1330" Type="http://schemas.openxmlformats.org/officeDocument/2006/relationships/image" Target="media/image660.wmf"/><Relationship Id="rId1428" Type="http://schemas.openxmlformats.org/officeDocument/2006/relationships/image" Target="media/image709.wmf"/><Relationship Id="rId1635" Type="http://schemas.openxmlformats.org/officeDocument/2006/relationships/oleObject" Target="embeddings/oleObject808.bin"/><Relationship Id="rId1982" Type="http://schemas.openxmlformats.org/officeDocument/2006/relationships/image" Target="media/image986.wmf"/><Relationship Id="rId3088" Type="http://schemas.openxmlformats.org/officeDocument/2006/relationships/image" Target="media/image1537.wmf"/><Relationship Id="rId1842" Type="http://schemas.openxmlformats.org/officeDocument/2006/relationships/image" Target="media/image916.wmf"/><Relationship Id="rId3295" Type="http://schemas.openxmlformats.org/officeDocument/2006/relationships/image" Target="media/image1641.wmf"/><Relationship Id="rId1702" Type="http://schemas.openxmlformats.org/officeDocument/2006/relationships/image" Target="media/image846.wmf"/><Relationship Id="rId3155" Type="http://schemas.openxmlformats.org/officeDocument/2006/relationships/oleObject" Target="embeddings/oleObject1568.bin"/><Relationship Id="rId3362" Type="http://schemas.openxmlformats.org/officeDocument/2006/relationships/oleObject" Target="embeddings/oleObject1671.bin"/><Relationship Id="rId283" Type="http://schemas.openxmlformats.org/officeDocument/2006/relationships/image" Target="media/image137.wmf"/><Relationship Id="rId490" Type="http://schemas.openxmlformats.org/officeDocument/2006/relationships/oleObject" Target="embeddings/oleObject236.bin"/><Relationship Id="rId2171" Type="http://schemas.openxmlformats.org/officeDocument/2006/relationships/oleObject" Target="embeddings/oleObject1076.bin"/><Relationship Id="rId3015" Type="http://schemas.openxmlformats.org/officeDocument/2006/relationships/oleObject" Target="embeddings/oleObject1498.bin"/><Relationship Id="rId3222" Type="http://schemas.openxmlformats.org/officeDocument/2006/relationships/oleObject" Target="embeddings/oleObject1601.bin"/><Relationship Id="rId143" Type="http://schemas.openxmlformats.org/officeDocument/2006/relationships/oleObject" Target="embeddings/oleObject64.bin"/><Relationship Id="rId350" Type="http://schemas.openxmlformats.org/officeDocument/2006/relationships/oleObject" Target="embeddings/oleObject167.bin"/><Relationship Id="rId588" Type="http://schemas.openxmlformats.org/officeDocument/2006/relationships/oleObject" Target="embeddings/oleObject285.bin"/><Relationship Id="rId795" Type="http://schemas.openxmlformats.org/officeDocument/2006/relationships/oleObject" Target="embeddings/oleObject389.bin"/><Relationship Id="rId2031" Type="http://schemas.openxmlformats.org/officeDocument/2006/relationships/oleObject" Target="embeddings/oleObject1006.bin"/><Relationship Id="rId2269" Type="http://schemas.openxmlformats.org/officeDocument/2006/relationships/oleObject" Target="embeddings/oleObject1122.bin"/><Relationship Id="rId2476" Type="http://schemas.openxmlformats.org/officeDocument/2006/relationships/image" Target="media/image1231.wmf"/><Relationship Id="rId2683" Type="http://schemas.openxmlformats.org/officeDocument/2006/relationships/oleObject" Target="embeddings/oleObject1332.bin"/><Relationship Id="rId2890" Type="http://schemas.openxmlformats.org/officeDocument/2006/relationships/image" Target="media/image1438.wmf"/><Relationship Id="rId3527" Type="http://schemas.openxmlformats.org/officeDocument/2006/relationships/image" Target="media/image1757.wmf"/><Relationship Id="rId9" Type="http://schemas.openxmlformats.org/officeDocument/2006/relationships/hyperlink" Target="mailto:steve.maas@utah.edu" TargetMode="External"/><Relationship Id="rId210" Type="http://schemas.openxmlformats.org/officeDocument/2006/relationships/oleObject" Target="embeddings/oleObject97.bin"/><Relationship Id="rId448" Type="http://schemas.openxmlformats.org/officeDocument/2006/relationships/oleObject" Target="embeddings/oleObject215.bin"/><Relationship Id="rId655" Type="http://schemas.openxmlformats.org/officeDocument/2006/relationships/image" Target="media/image322.wmf"/><Relationship Id="rId862" Type="http://schemas.openxmlformats.org/officeDocument/2006/relationships/image" Target="media/image425.wmf"/><Relationship Id="rId1078" Type="http://schemas.openxmlformats.org/officeDocument/2006/relationships/image" Target="media/image533.wmf"/><Relationship Id="rId1285" Type="http://schemas.openxmlformats.org/officeDocument/2006/relationships/oleObject" Target="embeddings/oleObject634.bin"/><Relationship Id="rId1492" Type="http://schemas.openxmlformats.org/officeDocument/2006/relationships/image" Target="media/image741.wmf"/><Relationship Id="rId2129" Type="http://schemas.openxmlformats.org/officeDocument/2006/relationships/oleObject" Target="embeddings/oleObject1055.bin"/><Relationship Id="rId2336" Type="http://schemas.openxmlformats.org/officeDocument/2006/relationships/image" Target="media/image1164.wmf"/><Relationship Id="rId2543" Type="http://schemas.openxmlformats.org/officeDocument/2006/relationships/oleObject" Target="embeddings/oleObject1262.bin"/><Relationship Id="rId2750" Type="http://schemas.openxmlformats.org/officeDocument/2006/relationships/image" Target="media/image1368.emf"/><Relationship Id="rId2988" Type="http://schemas.openxmlformats.org/officeDocument/2006/relationships/image" Target="media/image1487.wmf"/><Relationship Id="rId308" Type="http://schemas.openxmlformats.org/officeDocument/2006/relationships/oleObject" Target="embeddings/oleObject146.bin"/><Relationship Id="rId515" Type="http://schemas.openxmlformats.org/officeDocument/2006/relationships/image" Target="media/image252.wmf"/><Relationship Id="rId722" Type="http://schemas.openxmlformats.org/officeDocument/2006/relationships/image" Target="media/image355.wmf"/><Relationship Id="rId1145" Type="http://schemas.openxmlformats.org/officeDocument/2006/relationships/oleObject" Target="embeddings/oleObject564.bin"/><Relationship Id="rId1352" Type="http://schemas.openxmlformats.org/officeDocument/2006/relationships/image" Target="media/image671.wmf"/><Relationship Id="rId1797" Type="http://schemas.openxmlformats.org/officeDocument/2006/relationships/oleObject" Target="embeddings/oleObject889.bin"/><Relationship Id="rId2403" Type="http://schemas.openxmlformats.org/officeDocument/2006/relationships/oleObject" Target="embeddings/oleObject1189.bin"/><Relationship Id="rId2848" Type="http://schemas.openxmlformats.org/officeDocument/2006/relationships/image" Target="media/image1417.wmf"/><Relationship Id="rId89" Type="http://schemas.openxmlformats.org/officeDocument/2006/relationships/oleObject" Target="embeddings/oleObject37.bin"/><Relationship Id="rId1005" Type="http://schemas.openxmlformats.org/officeDocument/2006/relationships/oleObject" Target="embeddings/oleObject494.bin"/><Relationship Id="rId1212" Type="http://schemas.openxmlformats.org/officeDocument/2006/relationships/image" Target="media/image600.wmf"/><Relationship Id="rId1657" Type="http://schemas.openxmlformats.org/officeDocument/2006/relationships/oleObject" Target="embeddings/oleObject819.bin"/><Relationship Id="rId1864" Type="http://schemas.openxmlformats.org/officeDocument/2006/relationships/image" Target="media/image927.wmf"/><Relationship Id="rId2610" Type="http://schemas.openxmlformats.org/officeDocument/2006/relationships/image" Target="media/image1298.wmf"/><Relationship Id="rId2708" Type="http://schemas.openxmlformats.org/officeDocument/2006/relationships/image" Target="media/image1347.wmf"/><Relationship Id="rId2915" Type="http://schemas.openxmlformats.org/officeDocument/2006/relationships/oleObject" Target="embeddings/oleObject1448.bin"/><Relationship Id="rId1517" Type="http://schemas.openxmlformats.org/officeDocument/2006/relationships/oleObject" Target="embeddings/oleObject749.bin"/><Relationship Id="rId1724" Type="http://schemas.openxmlformats.org/officeDocument/2006/relationships/image" Target="media/image857.wmf"/><Relationship Id="rId3177" Type="http://schemas.openxmlformats.org/officeDocument/2006/relationships/oleObject" Target="embeddings/oleObject1579.bin"/><Relationship Id="rId16" Type="http://schemas.openxmlformats.org/officeDocument/2006/relationships/image" Target="media/image3.wmf"/><Relationship Id="rId1931" Type="http://schemas.openxmlformats.org/officeDocument/2006/relationships/oleObject" Target="embeddings/oleObject956.bin"/><Relationship Id="rId3037" Type="http://schemas.openxmlformats.org/officeDocument/2006/relationships/oleObject" Target="embeddings/oleObject1509.bin"/><Relationship Id="rId3384" Type="http://schemas.openxmlformats.org/officeDocument/2006/relationships/oleObject" Target="embeddings/oleObject1682.bin"/><Relationship Id="rId3591" Type="http://schemas.openxmlformats.org/officeDocument/2006/relationships/image" Target="media/image1789.wmf"/><Relationship Id="rId2193" Type="http://schemas.openxmlformats.org/officeDocument/2006/relationships/oleObject" Target="embeddings/oleObject1087.bin"/><Relationship Id="rId2498" Type="http://schemas.openxmlformats.org/officeDocument/2006/relationships/image" Target="media/image1242.wmf"/><Relationship Id="rId3244" Type="http://schemas.openxmlformats.org/officeDocument/2006/relationships/oleObject" Target="embeddings/oleObject1612.bin"/><Relationship Id="rId3451" Type="http://schemas.openxmlformats.org/officeDocument/2006/relationships/image" Target="media/image1719.wmf"/><Relationship Id="rId3549" Type="http://schemas.openxmlformats.org/officeDocument/2006/relationships/image" Target="media/image1768.wmf"/><Relationship Id="rId165" Type="http://schemas.openxmlformats.org/officeDocument/2006/relationships/image" Target="media/image78.wmf"/><Relationship Id="rId372" Type="http://schemas.openxmlformats.org/officeDocument/2006/relationships/oleObject" Target="embeddings/oleObject177.bin"/><Relationship Id="rId677" Type="http://schemas.openxmlformats.org/officeDocument/2006/relationships/image" Target="media/image333.wmf"/><Relationship Id="rId2053" Type="http://schemas.openxmlformats.org/officeDocument/2006/relationships/oleObject" Target="embeddings/oleObject1017.bin"/><Relationship Id="rId2260" Type="http://schemas.openxmlformats.org/officeDocument/2006/relationships/image" Target="media/image1126.wmf"/><Relationship Id="rId2358" Type="http://schemas.openxmlformats.org/officeDocument/2006/relationships/image" Target="media/image1175.wmf"/><Relationship Id="rId3104" Type="http://schemas.openxmlformats.org/officeDocument/2006/relationships/image" Target="media/image1545.wmf"/><Relationship Id="rId3311" Type="http://schemas.openxmlformats.org/officeDocument/2006/relationships/image" Target="media/image1649.wmf"/><Relationship Id="rId232" Type="http://schemas.openxmlformats.org/officeDocument/2006/relationships/oleObject" Target="embeddings/oleObject108.bin"/><Relationship Id="rId884" Type="http://schemas.openxmlformats.org/officeDocument/2006/relationships/image" Target="media/image436.wmf"/><Relationship Id="rId2120" Type="http://schemas.openxmlformats.org/officeDocument/2006/relationships/image" Target="media/image1055.wmf"/><Relationship Id="rId2565" Type="http://schemas.openxmlformats.org/officeDocument/2006/relationships/oleObject" Target="embeddings/oleObject1273.bin"/><Relationship Id="rId2772" Type="http://schemas.openxmlformats.org/officeDocument/2006/relationships/image" Target="media/image1379.emf"/><Relationship Id="rId3409" Type="http://schemas.openxmlformats.org/officeDocument/2006/relationships/image" Target="media/image1698.wmf"/><Relationship Id="rId3616" Type="http://schemas.openxmlformats.org/officeDocument/2006/relationships/oleObject" Target="embeddings/oleObject1798.bin"/><Relationship Id="rId537" Type="http://schemas.openxmlformats.org/officeDocument/2006/relationships/image" Target="media/image263.wmf"/><Relationship Id="rId744" Type="http://schemas.openxmlformats.org/officeDocument/2006/relationships/image" Target="media/image366.wmf"/><Relationship Id="rId951" Type="http://schemas.openxmlformats.org/officeDocument/2006/relationships/oleObject" Target="embeddings/oleObject467.bin"/><Relationship Id="rId1167" Type="http://schemas.openxmlformats.org/officeDocument/2006/relationships/oleObject" Target="embeddings/oleObject575.bin"/><Relationship Id="rId1374" Type="http://schemas.openxmlformats.org/officeDocument/2006/relationships/image" Target="media/image682.wmf"/><Relationship Id="rId1581" Type="http://schemas.openxmlformats.org/officeDocument/2006/relationships/oleObject" Target="embeddings/oleObject781.bin"/><Relationship Id="rId1679" Type="http://schemas.openxmlformats.org/officeDocument/2006/relationships/oleObject" Target="embeddings/oleObject830.bin"/><Relationship Id="rId2218" Type="http://schemas.openxmlformats.org/officeDocument/2006/relationships/oleObject" Target="embeddings/oleObject1097.bin"/><Relationship Id="rId2425" Type="http://schemas.openxmlformats.org/officeDocument/2006/relationships/oleObject" Target="embeddings/oleObject1202.bin"/><Relationship Id="rId2632" Type="http://schemas.openxmlformats.org/officeDocument/2006/relationships/image" Target="media/image1309.wmf"/><Relationship Id="rId80" Type="http://schemas.openxmlformats.org/officeDocument/2006/relationships/image" Target="media/image35.wmf"/><Relationship Id="rId604" Type="http://schemas.openxmlformats.org/officeDocument/2006/relationships/oleObject" Target="embeddings/oleObject293.bin"/><Relationship Id="rId811" Type="http://schemas.openxmlformats.org/officeDocument/2006/relationships/oleObject" Target="embeddings/oleObject397.bin"/><Relationship Id="rId1027" Type="http://schemas.openxmlformats.org/officeDocument/2006/relationships/oleObject" Target="embeddings/oleObject505.bin"/><Relationship Id="rId1234" Type="http://schemas.openxmlformats.org/officeDocument/2006/relationships/image" Target="media/image611.wmf"/><Relationship Id="rId1441" Type="http://schemas.openxmlformats.org/officeDocument/2006/relationships/oleObject" Target="embeddings/oleObject711.bin"/><Relationship Id="rId1886" Type="http://schemas.openxmlformats.org/officeDocument/2006/relationships/image" Target="media/image938.wmf"/><Relationship Id="rId2937" Type="http://schemas.openxmlformats.org/officeDocument/2006/relationships/oleObject" Target="embeddings/oleObject1459.bin"/><Relationship Id="rId909" Type="http://schemas.openxmlformats.org/officeDocument/2006/relationships/oleObject" Target="embeddings/oleObject446.bin"/><Relationship Id="rId1301" Type="http://schemas.openxmlformats.org/officeDocument/2006/relationships/image" Target="media/image645.emf"/><Relationship Id="rId1539" Type="http://schemas.openxmlformats.org/officeDocument/2006/relationships/oleObject" Target="embeddings/oleObject760.bin"/><Relationship Id="rId1746" Type="http://schemas.openxmlformats.org/officeDocument/2006/relationships/image" Target="media/image868.wmf"/><Relationship Id="rId1953" Type="http://schemas.openxmlformats.org/officeDocument/2006/relationships/oleObject" Target="embeddings/oleObject967.bin"/><Relationship Id="rId3199" Type="http://schemas.openxmlformats.org/officeDocument/2006/relationships/oleObject" Target="embeddings/oleObject1590.bin"/><Relationship Id="rId38" Type="http://schemas.openxmlformats.org/officeDocument/2006/relationships/image" Target="media/image14.wmf"/><Relationship Id="rId1606" Type="http://schemas.openxmlformats.org/officeDocument/2006/relationships/image" Target="media/image798.wmf"/><Relationship Id="rId1813" Type="http://schemas.openxmlformats.org/officeDocument/2006/relationships/oleObject" Target="embeddings/oleObject897.bin"/><Relationship Id="rId3059" Type="http://schemas.openxmlformats.org/officeDocument/2006/relationships/oleObject" Target="embeddings/oleObject1520.bin"/><Relationship Id="rId3266" Type="http://schemas.openxmlformats.org/officeDocument/2006/relationships/oleObject" Target="embeddings/oleObject1623.bin"/><Relationship Id="rId3473" Type="http://schemas.openxmlformats.org/officeDocument/2006/relationships/image" Target="media/image1730.wmf"/><Relationship Id="rId187" Type="http://schemas.openxmlformats.org/officeDocument/2006/relationships/image" Target="media/image89.wmf"/><Relationship Id="rId394" Type="http://schemas.openxmlformats.org/officeDocument/2006/relationships/oleObject" Target="embeddings/oleObject188.bin"/><Relationship Id="rId2075" Type="http://schemas.openxmlformats.org/officeDocument/2006/relationships/oleObject" Target="embeddings/oleObject1028.bin"/><Relationship Id="rId2282" Type="http://schemas.openxmlformats.org/officeDocument/2006/relationships/image" Target="media/image1137.wmf"/><Relationship Id="rId3126" Type="http://schemas.openxmlformats.org/officeDocument/2006/relationships/image" Target="media/image1556.wmf"/><Relationship Id="rId254" Type="http://schemas.openxmlformats.org/officeDocument/2006/relationships/oleObject" Target="embeddings/oleObject119.bin"/><Relationship Id="rId699" Type="http://schemas.openxmlformats.org/officeDocument/2006/relationships/oleObject" Target="embeddings/oleObject341.bin"/><Relationship Id="rId1091" Type="http://schemas.openxmlformats.org/officeDocument/2006/relationships/oleObject" Target="embeddings/oleObject537.bin"/><Relationship Id="rId2587" Type="http://schemas.openxmlformats.org/officeDocument/2006/relationships/oleObject" Target="embeddings/oleObject1284.bin"/><Relationship Id="rId2794" Type="http://schemas.openxmlformats.org/officeDocument/2006/relationships/image" Target="media/image1390.emf"/><Relationship Id="rId3333" Type="http://schemas.openxmlformats.org/officeDocument/2006/relationships/image" Target="media/image1660.wmf"/><Relationship Id="rId3540" Type="http://schemas.openxmlformats.org/officeDocument/2006/relationships/oleObject" Target="embeddings/oleObject1760.bin"/><Relationship Id="rId3638" Type="http://schemas.openxmlformats.org/officeDocument/2006/relationships/oleObject" Target="embeddings/oleObject1809.bin"/><Relationship Id="rId114" Type="http://schemas.openxmlformats.org/officeDocument/2006/relationships/image" Target="media/image52.wmf"/><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image" Target="media/image377.wmf"/><Relationship Id="rId1189" Type="http://schemas.openxmlformats.org/officeDocument/2006/relationships/oleObject" Target="embeddings/oleObject586.bin"/><Relationship Id="rId1396" Type="http://schemas.openxmlformats.org/officeDocument/2006/relationships/image" Target="media/image693.wmf"/><Relationship Id="rId2142" Type="http://schemas.openxmlformats.org/officeDocument/2006/relationships/image" Target="media/image1066.wmf"/><Relationship Id="rId2447" Type="http://schemas.openxmlformats.org/officeDocument/2006/relationships/oleObject" Target="embeddings/oleObject1214.bin"/><Relationship Id="rId3400" Type="http://schemas.openxmlformats.org/officeDocument/2006/relationships/oleObject" Target="embeddings/oleObject1690.bin"/><Relationship Id="rId321" Type="http://schemas.openxmlformats.org/officeDocument/2006/relationships/image" Target="media/image156.wmf"/><Relationship Id="rId419" Type="http://schemas.openxmlformats.org/officeDocument/2006/relationships/image" Target="media/image204.wmf"/><Relationship Id="rId626" Type="http://schemas.openxmlformats.org/officeDocument/2006/relationships/oleObject" Target="embeddings/oleObject304.bin"/><Relationship Id="rId973" Type="http://schemas.openxmlformats.org/officeDocument/2006/relationships/oleObject" Target="embeddings/oleObject478.bin"/><Relationship Id="rId1049" Type="http://schemas.openxmlformats.org/officeDocument/2006/relationships/oleObject" Target="embeddings/oleObject516.bin"/><Relationship Id="rId1256" Type="http://schemas.openxmlformats.org/officeDocument/2006/relationships/image" Target="media/image622.wmf"/><Relationship Id="rId2002" Type="http://schemas.openxmlformats.org/officeDocument/2006/relationships/image" Target="media/image996.wmf"/><Relationship Id="rId2307" Type="http://schemas.openxmlformats.org/officeDocument/2006/relationships/oleObject" Target="embeddings/oleObject1141.bin"/><Relationship Id="rId2654" Type="http://schemas.openxmlformats.org/officeDocument/2006/relationships/image" Target="media/image1320.wmf"/><Relationship Id="rId2861" Type="http://schemas.openxmlformats.org/officeDocument/2006/relationships/oleObject" Target="embeddings/oleObject1421.bin"/><Relationship Id="rId2959" Type="http://schemas.openxmlformats.org/officeDocument/2006/relationships/oleObject" Target="embeddings/oleObject1470.bin"/><Relationship Id="rId833" Type="http://schemas.openxmlformats.org/officeDocument/2006/relationships/oleObject" Target="embeddings/oleObject408.bin"/><Relationship Id="rId1116" Type="http://schemas.openxmlformats.org/officeDocument/2006/relationships/image" Target="media/image552.wmf"/><Relationship Id="rId1463" Type="http://schemas.openxmlformats.org/officeDocument/2006/relationships/oleObject" Target="embeddings/oleObject722.bin"/><Relationship Id="rId1670" Type="http://schemas.openxmlformats.org/officeDocument/2006/relationships/image" Target="media/image830.wmf"/><Relationship Id="rId1768" Type="http://schemas.openxmlformats.org/officeDocument/2006/relationships/image" Target="media/image879.wmf"/><Relationship Id="rId2514" Type="http://schemas.openxmlformats.org/officeDocument/2006/relationships/image" Target="media/image1250.wmf"/><Relationship Id="rId2721" Type="http://schemas.openxmlformats.org/officeDocument/2006/relationships/oleObject" Target="embeddings/oleObject1351.bin"/><Relationship Id="rId2819" Type="http://schemas.openxmlformats.org/officeDocument/2006/relationships/oleObject" Target="embeddings/oleObject1400.bin"/><Relationship Id="rId900" Type="http://schemas.openxmlformats.org/officeDocument/2006/relationships/image" Target="media/image444.wmf"/><Relationship Id="rId1323" Type="http://schemas.openxmlformats.org/officeDocument/2006/relationships/oleObject" Target="embeddings/oleObject652.bin"/><Relationship Id="rId1530" Type="http://schemas.openxmlformats.org/officeDocument/2006/relationships/image" Target="media/image760.wmf"/><Relationship Id="rId1628" Type="http://schemas.openxmlformats.org/officeDocument/2006/relationships/image" Target="media/image809.wmf"/><Relationship Id="rId1975" Type="http://schemas.openxmlformats.org/officeDocument/2006/relationships/oleObject" Target="embeddings/oleObject978.bin"/><Relationship Id="rId3190" Type="http://schemas.openxmlformats.org/officeDocument/2006/relationships/image" Target="media/image1588.wmf"/><Relationship Id="rId1835" Type="http://schemas.openxmlformats.org/officeDocument/2006/relationships/oleObject" Target="embeddings/oleObject908.bin"/><Relationship Id="rId3050" Type="http://schemas.openxmlformats.org/officeDocument/2006/relationships/image" Target="media/image1518.wmf"/><Relationship Id="rId3288" Type="http://schemas.openxmlformats.org/officeDocument/2006/relationships/oleObject" Target="embeddings/oleObject1634.bin"/><Relationship Id="rId3495" Type="http://schemas.openxmlformats.org/officeDocument/2006/relationships/image" Target="media/image1741.wmf"/><Relationship Id="rId1902" Type="http://schemas.openxmlformats.org/officeDocument/2006/relationships/image" Target="media/image946.wmf"/><Relationship Id="rId2097" Type="http://schemas.openxmlformats.org/officeDocument/2006/relationships/oleObject" Target="embeddings/oleObject1039.bin"/><Relationship Id="rId3148" Type="http://schemas.openxmlformats.org/officeDocument/2006/relationships/image" Target="media/image1567.wmf"/><Relationship Id="rId3355" Type="http://schemas.openxmlformats.org/officeDocument/2006/relationships/image" Target="media/image1671.wmf"/><Relationship Id="rId3562" Type="http://schemas.openxmlformats.org/officeDocument/2006/relationships/oleObject" Target="embeddings/oleObject1771.bin"/><Relationship Id="rId276" Type="http://schemas.openxmlformats.org/officeDocument/2006/relationships/oleObject" Target="embeddings/oleObject130.bin"/><Relationship Id="rId483" Type="http://schemas.openxmlformats.org/officeDocument/2006/relationships/image" Target="media/image236.wmf"/><Relationship Id="rId690" Type="http://schemas.openxmlformats.org/officeDocument/2006/relationships/oleObject" Target="embeddings/oleObject336.bin"/><Relationship Id="rId2164" Type="http://schemas.openxmlformats.org/officeDocument/2006/relationships/image" Target="media/image1077.wmf"/><Relationship Id="rId2371" Type="http://schemas.openxmlformats.org/officeDocument/2006/relationships/oleObject" Target="embeddings/oleObject1173.bin"/><Relationship Id="rId3008" Type="http://schemas.openxmlformats.org/officeDocument/2006/relationships/image" Target="media/image1497.wmf"/><Relationship Id="rId3215" Type="http://schemas.openxmlformats.org/officeDocument/2006/relationships/image" Target="media/image1601.wmf"/><Relationship Id="rId3422" Type="http://schemas.openxmlformats.org/officeDocument/2006/relationships/oleObject" Target="embeddings/oleObject1701.bin"/><Relationship Id="rId136" Type="http://schemas.openxmlformats.org/officeDocument/2006/relationships/image" Target="media/image63.wmf"/><Relationship Id="rId343" Type="http://schemas.openxmlformats.org/officeDocument/2006/relationships/image" Target="media/image167.wmf"/><Relationship Id="rId550" Type="http://schemas.openxmlformats.org/officeDocument/2006/relationships/oleObject" Target="embeddings/oleObject266.bin"/><Relationship Id="rId788" Type="http://schemas.openxmlformats.org/officeDocument/2006/relationships/image" Target="media/image388.wmf"/><Relationship Id="rId995" Type="http://schemas.openxmlformats.org/officeDocument/2006/relationships/oleObject" Target="embeddings/oleObject489.bin"/><Relationship Id="rId1180" Type="http://schemas.openxmlformats.org/officeDocument/2006/relationships/image" Target="media/image584.wmf"/><Relationship Id="rId2024" Type="http://schemas.openxmlformats.org/officeDocument/2006/relationships/image" Target="media/image1007.wmf"/><Relationship Id="rId2231" Type="http://schemas.openxmlformats.org/officeDocument/2006/relationships/image" Target="media/image1111.wmf"/><Relationship Id="rId2469" Type="http://schemas.openxmlformats.org/officeDocument/2006/relationships/oleObject" Target="embeddings/oleObject1225.bin"/><Relationship Id="rId2676" Type="http://schemas.openxmlformats.org/officeDocument/2006/relationships/image" Target="media/image1331.wmf"/><Relationship Id="rId2883" Type="http://schemas.openxmlformats.org/officeDocument/2006/relationships/oleObject" Target="embeddings/oleObject1432.bin"/><Relationship Id="rId203" Type="http://schemas.openxmlformats.org/officeDocument/2006/relationships/image" Target="media/image97.wmf"/><Relationship Id="rId648" Type="http://schemas.openxmlformats.org/officeDocument/2006/relationships/oleObject" Target="embeddings/oleObject315.bin"/><Relationship Id="rId855" Type="http://schemas.openxmlformats.org/officeDocument/2006/relationships/oleObject" Target="embeddings/oleObject419.bin"/><Relationship Id="rId1040" Type="http://schemas.openxmlformats.org/officeDocument/2006/relationships/image" Target="media/image514.wmf"/><Relationship Id="rId1278" Type="http://schemas.openxmlformats.org/officeDocument/2006/relationships/image" Target="media/image633.wmf"/><Relationship Id="rId1485" Type="http://schemas.openxmlformats.org/officeDocument/2006/relationships/oleObject" Target="embeddings/oleObject733.bin"/><Relationship Id="rId1692" Type="http://schemas.openxmlformats.org/officeDocument/2006/relationships/image" Target="media/image841.wmf"/><Relationship Id="rId2329" Type="http://schemas.openxmlformats.org/officeDocument/2006/relationships/oleObject" Target="embeddings/oleObject1152.bin"/><Relationship Id="rId2536" Type="http://schemas.openxmlformats.org/officeDocument/2006/relationships/image" Target="media/image1261.wmf"/><Relationship Id="rId2743" Type="http://schemas.openxmlformats.org/officeDocument/2006/relationships/oleObject" Target="embeddings/oleObject1362.bin"/><Relationship Id="rId410" Type="http://schemas.openxmlformats.org/officeDocument/2006/relationships/oleObject" Target="embeddings/oleObject196.bin"/><Relationship Id="rId508" Type="http://schemas.openxmlformats.org/officeDocument/2006/relationships/oleObject" Target="embeddings/oleObject245.bin"/><Relationship Id="rId715" Type="http://schemas.openxmlformats.org/officeDocument/2006/relationships/oleObject" Target="embeddings/oleObject349.bin"/><Relationship Id="rId922" Type="http://schemas.openxmlformats.org/officeDocument/2006/relationships/image" Target="media/image455.wmf"/><Relationship Id="rId1138" Type="http://schemas.openxmlformats.org/officeDocument/2006/relationships/image" Target="media/image563.wmf"/><Relationship Id="rId1345" Type="http://schemas.openxmlformats.org/officeDocument/2006/relationships/oleObject" Target="embeddings/oleObject663.bin"/><Relationship Id="rId1552" Type="http://schemas.openxmlformats.org/officeDocument/2006/relationships/image" Target="media/image771.wmf"/><Relationship Id="rId1997" Type="http://schemas.openxmlformats.org/officeDocument/2006/relationships/oleObject" Target="embeddings/oleObject989.bin"/><Relationship Id="rId2603" Type="http://schemas.openxmlformats.org/officeDocument/2006/relationships/oleObject" Target="embeddings/oleObject1292.bin"/><Relationship Id="rId2950" Type="http://schemas.openxmlformats.org/officeDocument/2006/relationships/image" Target="media/image1468.wmf"/><Relationship Id="rId1205" Type="http://schemas.openxmlformats.org/officeDocument/2006/relationships/oleObject" Target="embeddings/oleObject594.bin"/><Relationship Id="rId1857" Type="http://schemas.openxmlformats.org/officeDocument/2006/relationships/oleObject" Target="embeddings/oleObject919.bin"/><Relationship Id="rId2810" Type="http://schemas.openxmlformats.org/officeDocument/2006/relationships/image" Target="media/image1398.emf"/><Relationship Id="rId2908" Type="http://schemas.openxmlformats.org/officeDocument/2006/relationships/image" Target="media/image1447.wmf"/><Relationship Id="rId51" Type="http://schemas.openxmlformats.org/officeDocument/2006/relationships/oleObject" Target="embeddings/oleObject18.bin"/><Relationship Id="rId1412" Type="http://schemas.openxmlformats.org/officeDocument/2006/relationships/image" Target="media/image701.wmf"/><Relationship Id="rId1717" Type="http://schemas.openxmlformats.org/officeDocument/2006/relationships/oleObject" Target="embeddings/oleObject849.bin"/><Relationship Id="rId1924" Type="http://schemas.openxmlformats.org/officeDocument/2006/relationships/image" Target="media/image957.wmf"/><Relationship Id="rId3072" Type="http://schemas.openxmlformats.org/officeDocument/2006/relationships/image" Target="media/image1529.wmf"/><Relationship Id="rId3377" Type="http://schemas.openxmlformats.org/officeDocument/2006/relationships/image" Target="media/image1682.wmf"/><Relationship Id="rId298" Type="http://schemas.openxmlformats.org/officeDocument/2006/relationships/oleObject" Target="embeddings/oleObject141.bin"/><Relationship Id="rId3584" Type="http://schemas.openxmlformats.org/officeDocument/2006/relationships/oleObject" Target="embeddings/oleObject1782.bin"/><Relationship Id="rId158" Type="http://schemas.openxmlformats.org/officeDocument/2006/relationships/oleObject" Target="embeddings/oleObject71.bin"/><Relationship Id="rId2186" Type="http://schemas.openxmlformats.org/officeDocument/2006/relationships/image" Target="media/image1088.wmf"/><Relationship Id="rId2393" Type="http://schemas.openxmlformats.org/officeDocument/2006/relationships/oleObject" Target="embeddings/oleObject1184.bin"/><Relationship Id="rId2698" Type="http://schemas.openxmlformats.org/officeDocument/2006/relationships/image" Target="media/image1342.wmf"/><Relationship Id="rId3237" Type="http://schemas.openxmlformats.org/officeDocument/2006/relationships/image" Target="media/image1612.wmf"/><Relationship Id="rId3444" Type="http://schemas.openxmlformats.org/officeDocument/2006/relationships/oleObject" Target="embeddings/oleObject1712.bin"/><Relationship Id="rId3651" Type="http://schemas.openxmlformats.org/officeDocument/2006/relationships/theme" Target="theme/theme1.xml"/><Relationship Id="rId365" Type="http://schemas.openxmlformats.org/officeDocument/2006/relationships/image" Target="media/image177.wmf"/><Relationship Id="rId572" Type="http://schemas.openxmlformats.org/officeDocument/2006/relationships/oleObject" Target="embeddings/oleObject277.bin"/><Relationship Id="rId2046" Type="http://schemas.openxmlformats.org/officeDocument/2006/relationships/image" Target="media/image1018.wmf"/><Relationship Id="rId2253" Type="http://schemas.openxmlformats.org/officeDocument/2006/relationships/oleObject" Target="embeddings/oleObject1114.bin"/><Relationship Id="rId2460" Type="http://schemas.openxmlformats.org/officeDocument/2006/relationships/image" Target="media/image1223.wmf"/><Relationship Id="rId3304" Type="http://schemas.openxmlformats.org/officeDocument/2006/relationships/oleObject" Target="embeddings/oleObject1642.bin"/><Relationship Id="rId3511" Type="http://schemas.openxmlformats.org/officeDocument/2006/relationships/image" Target="media/image1749.wmf"/><Relationship Id="rId225" Type="http://schemas.openxmlformats.org/officeDocument/2006/relationships/image" Target="media/image108.wmf"/><Relationship Id="rId432" Type="http://schemas.openxmlformats.org/officeDocument/2006/relationships/oleObject" Target="embeddings/oleObject207.bin"/><Relationship Id="rId877" Type="http://schemas.openxmlformats.org/officeDocument/2006/relationships/oleObject" Target="embeddings/oleObject430.bin"/><Relationship Id="rId1062" Type="http://schemas.openxmlformats.org/officeDocument/2006/relationships/image" Target="media/image525.wmf"/><Relationship Id="rId2113" Type="http://schemas.openxmlformats.org/officeDocument/2006/relationships/oleObject" Target="embeddings/oleObject1047.bin"/><Relationship Id="rId2320" Type="http://schemas.openxmlformats.org/officeDocument/2006/relationships/image" Target="media/image1156.wmf"/><Relationship Id="rId2558" Type="http://schemas.openxmlformats.org/officeDocument/2006/relationships/image" Target="media/image1272.wmf"/><Relationship Id="rId2765" Type="http://schemas.openxmlformats.org/officeDocument/2006/relationships/oleObject" Target="embeddings/oleObject1373.bin"/><Relationship Id="rId2972" Type="http://schemas.openxmlformats.org/officeDocument/2006/relationships/image" Target="media/image1479.emf"/><Relationship Id="rId3609" Type="http://schemas.openxmlformats.org/officeDocument/2006/relationships/image" Target="media/image1798.wmf"/><Relationship Id="rId737" Type="http://schemas.openxmlformats.org/officeDocument/2006/relationships/oleObject" Target="embeddings/oleObject360.bin"/><Relationship Id="rId944" Type="http://schemas.openxmlformats.org/officeDocument/2006/relationships/image" Target="media/image466.wmf"/><Relationship Id="rId1367" Type="http://schemas.openxmlformats.org/officeDocument/2006/relationships/oleObject" Target="embeddings/oleObject674.bin"/><Relationship Id="rId1574" Type="http://schemas.openxmlformats.org/officeDocument/2006/relationships/image" Target="media/image782.wmf"/><Relationship Id="rId1781" Type="http://schemas.openxmlformats.org/officeDocument/2006/relationships/oleObject" Target="embeddings/oleObject881.bin"/><Relationship Id="rId2418" Type="http://schemas.openxmlformats.org/officeDocument/2006/relationships/image" Target="media/image1203.emf"/><Relationship Id="rId2625" Type="http://schemas.openxmlformats.org/officeDocument/2006/relationships/oleObject" Target="embeddings/oleObject1303.bin"/><Relationship Id="rId2832" Type="http://schemas.openxmlformats.org/officeDocument/2006/relationships/image" Target="media/image1409.emf"/><Relationship Id="rId73" Type="http://schemas.openxmlformats.org/officeDocument/2006/relationships/oleObject" Target="embeddings/oleObject29.bin"/><Relationship Id="rId804" Type="http://schemas.openxmlformats.org/officeDocument/2006/relationships/image" Target="media/image396.wmf"/><Relationship Id="rId1227" Type="http://schemas.openxmlformats.org/officeDocument/2006/relationships/oleObject" Target="embeddings/oleObject605.bin"/><Relationship Id="rId1434" Type="http://schemas.openxmlformats.org/officeDocument/2006/relationships/image" Target="media/image712.wmf"/><Relationship Id="rId1641" Type="http://schemas.openxmlformats.org/officeDocument/2006/relationships/oleObject" Target="embeddings/oleObject811.bin"/><Relationship Id="rId1879" Type="http://schemas.openxmlformats.org/officeDocument/2006/relationships/oleObject" Target="embeddings/oleObject930.bin"/><Relationship Id="rId3094" Type="http://schemas.openxmlformats.org/officeDocument/2006/relationships/image" Target="media/image1540.wmf"/><Relationship Id="rId1501" Type="http://schemas.openxmlformats.org/officeDocument/2006/relationships/oleObject" Target="embeddings/oleObject741.bin"/><Relationship Id="rId1739" Type="http://schemas.openxmlformats.org/officeDocument/2006/relationships/oleObject" Target="embeddings/oleObject860.bin"/><Relationship Id="rId1946" Type="http://schemas.openxmlformats.org/officeDocument/2006/relationships/image" Target="media/image968.wmf"/><Relationship Id="rId3399" Type="http://schemas.openxmlformats.org/officeDocument/2006/relationships/image" Target="media/image1693.wmf"/><Relationship Id="rId1806" Type="http://schemas.openxmlformats.org/officeDocument/2006/relationships/image" Target="media/image898.wmf"/><Relationship Id="rId3161" Type="http://schemas.openxmlformats.org/officeDocument/2006/relationships/oleObject" Target="embeddings/oleObject1571.bin"/><Relationship Id="rId3259" Type="http://schemas.openxmlformats.org/officeDocument/2006/relationships/image" Target="media/image1623.wmf"/><Relationship Id="rId3466" Type="http://schemas.openxmlformats.org/officeDocument/2006/relationships/oleObject" Target="embeddings/oleObject1723.bin"/><Relationship Id="rId387" Type="http://schemas.openxmlformats.org/officeDocument/2006/relationships/image" Target="media/image188.wmf"/><Relationship Id="rId594" Type="http://schemas.openxmlformats.org/officeDocument/2006/relationships/oleObject" Target="embeddings/oleObject288.bin"/><Relationship Id="rId2068" Type="http://schemas.openxmlformats.org/officeDocument/2006/relationships/image" Target="media/image1029.wmf"/><Relationship Id="rId2275" Type="http://schemas.openxmlformats.org/officeDocument/2006/relationships/oleObject" Target="embeddings/oleObject1125.bin"/><Relationship Id="rId3021" Type="http://schemas.openxmlformats.org/officeDocument/2006/relationships/oleObject" Target="embeddings/oleObject1501.bin"/><Relationship Id="rId3119" Type="http://schemas.openxmlformats.org/officeDocument/2006/relationships/oleObject" Target="embeddings/oleObject1550.bin"/><Relationship Id="rId3326" Type="http://schemas.openxmlformats.org/officeDocument/2006/relationships/oleObject" Target="embeddings/oleObject1653.bin"/><Relationship Id="rId247" Type="http://schemas.openxmlformats.org/officeDocument/2006/relationships/image" Target="media/image119.wmf"/><Relationship Id="rId899" Type="http://schemas.openxmlformats.org/officeDocument/2006/relationships/oleObject" Target="embeddings/oleObject441.bin"/><Relationship Id="rId1084" Type="http://schemas.openxmlformats.org/officeDocument/2006/relationships/image" Target="media/image536.wmf"/><Relationship Id="rId2482" Type="http://schemas.openxmlformats.org/officeDocument/2006/relationships/image" Target="media/image1234.wmf"/><Relationship Id="rId2787" Type="http://schemas.openxmlformats.org/officeDocument/2006/relationships/oleObject" Target="embeddings/oleObject1384.bin"/><Relationship Id="rId3533" Type="http://schemas.openxmlformats.org/officeDocument/2006/relationships/image" Target="media/image1760.wmf"/><Relationship Id="rId107" Type="http://schemas.openxmlformats.org/officeDocument/2006/relationships/oleObject" Target="embeddings/oleObject46.bin"/><Relationship Id="rId454" Type="http://schemas.openxmlformats.org/officeDocument/2006/relationships/oleObject" Target="embeddings/oleObject218.bin"/><Relationship Id="rId661" Type="http://schemas.openxmlformats.org/officeDocument/2006/relationships/image" Target="media/image325.wmf"/><Relationship Id="rId759" Type="http://schemas.openxmlformats.org/officeDocument/2006/relationships/oleObject" Target="embeddings/oleObject371.bin"/><Relationship Id="rId966" Type="http://schemas.openxmlformats.org/officeDocument/2006/relationships/image" Target="media/image477.wmf"/><Relationship Id="rId1291" Type="http://schemas.openxmlformats.org/officeDocument/2006/relationships/oleObject" Target="embeddings/oleObject637.bin"/><Relationship Id="rId1389" Type="http://schemas.openxmlformats.org/officeDocument/2006/relationships/oleObject" Target="embeddings/oleObject685.bin"/><Relationship Id="rId1596" Type="http://schemas.openxmlformats.org/officeDocument/2006/relationships/image" Target="media/image793.wmf"/><Relationship Id="rId2135" Type="http://schemas.openxmlformats.org/officeDocument/2006/relationships/oleObject" Target="embeddings/oleObject1058.bin"/><Relationship Id="rId2342" Type="http://schemas.openxmlformats.org/officeDocument/2006/relationships/image" Target="media/image1167.wmf"/><Relationship Id="rId2647" Type="http://schemas.openxmlformats.org/officeDocument/2006/relationships/oleObject" Target="embeddings/oleObject1314.bin"/><Relationship Id="rId2994" Type="http://schemas.openxmlformats.org/officeDocument/2006/relationships/image" Target="media/image1490.wmf"/><Relationship Id="rId3600" Type="http://schemas.openxmlformats.org/officeDocument/2006/relationships/oleObject" Target="embeddings/oleObject1790.bin"/><Relationship Id="rId314" Type="http://schemas.openxmlformats.org/officeDocument/2006/relationships/oleObject" Target="embeddings/oleObject149.bin"/><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oleObject" Target="embeddings/oleObject567.bin"/><Relationship Id="rId1249" Type="http://schemas.openxmlformats.org/officeDocument/2006/relationships/oleObject" Target="embeddings/oleObject616.bin"/><Relationship Id="rId2202" Type="http://schemas.openxmlformats.org/officeDocument/2006/relationships/image" Target="media/image1096.wmf"/><Relationship Id="rId2854" Type="http://schemas.openxmlformats.org/officeDocument/2006/relationships/image" Target="media/image1420.wmf"/><Relationship Id="rId95" Type="http://schemas.openxmlformats.org/officeDocument/2006/relationships/oleObject" Target="embeddings/oleObject40.bin"/><Relationship Id="rId826" Type="http://schemas.openxmlformats.org/officeDocument/2006/relationships/image" Target="media/image407.wmf"/><Relationship Id="rId1011" Type="http://schemas.openxmlformats.org/officeDocument/2006/relationships/oleObject" Target="embeddings/oleObject497.bin"/><Relationship Id="rId1109" Type="http://schemas.openxmlformats.org/officeDocument/2006/relationships/oleObject" Target="embeddings/oleObject546.bin"/><Relationship Id="rId1456" Type="http://schemas.openxmlformats.org/officeDocument/2006/relationships/image" Target="media/image723.wmf"/><Relationship Id="rId1663" Type="http://schemas.openxmlformats.org/officeDocument/2006/relationships/oleObject" Target="embeddings/oleObject822.bin"/><Relationship Id="rId1870" Type="http://schemas.openxmlformats.org/officeDocument/2006/relationships/image" Target="media/image930.wmf"/><Relationship Id="rId1968" Type="http://schemas.openxmlformats.org/officeDocument/2006/relationships/image" Target="media/image979.wmf"/><Relationship Id="rId2507" Type="http://schemas.openxmlformats.org/officeDocument/2006/relationships/oleObject" Target="embeddings/oleObject1244.bin"/><Relationship Id="rId2714" Type="http://schemas.openxmlformats.org/officeDocument/2006/relationships/image" Target="media/image1350.emf"/><Relationship Id="rId2921" Type="http://schemas.openxmlformats.org/officeDocument/2006/relationships/oleObject" Target="embeddings/oleObject1451.bin"/><Relationship Id="rId1316" Type="http://schemas.openxmlformats.org/officeDocument/2006/relationships/image" Target="media/image653.wmf"/><Relationship Id="rId1523" Type="http://schemas.openxmlformats.org/officeDocument/2006/relationships/oleObject" Target="embeddings/oleObject752.bin"/><Relationship Id="rId1730" Type="http://schemas.openxmlformats.org/officeDocument/2006/relationships/image" Target="media/image860.wmf"/><Relationship Id="rId3183" Type="http://schemas.openxmlformats.org/officeDocument/2006/relationships/oleObject" Target="embeddings/oleObject1582.bin"/><Relationship Id="rId3390" Type="http://schemas.openxmlformats.org/officeDocument/2006/relationships/oleObject" Target="embeddings/oleObject1685.bin"/><Relationship Id="rId22" Type="http://schemas.openxmlformats.org/officeDocument/2006/relationships/image" Target="media/image6.wmf"/><Relationship Id="rId1828" Type="http://schemas.openxmlformats.org/officeDocument/2006/relationships/image" Target="media/image909.wmf"/><Relationship Id="rId3043" Type="http://schemas.openxmlformats.org/officeDocument/2006/relationships/oleObject" Target="embeddings/oleObject1512.bin"/><Relationship Id="rId3250" Type="http://schemas.openxmlformats.org/officeDocument/2006/relationships/oleObject" Target="embeddings/oleObject1615.bin"/><Relationship Id="rId3488" Type="http://schemas.openxmlformats.org/officeDocument/2006/relationships/oleObject" Target="embeddings/oleObject1734.bin"/><Relationship Id="rId171" Type="http://schemas.openxmlformats.org/officeDocument/2006/relationships/image" Target="media/image81.wmf"/><Relationship Id="rId2297" Type="http://schemas.openxmlformats.org/officeDocument/2006/relationships/oleObject" Target="embeddings/oleObject1136.bin"/><Relationship Id="rId3348" Type="http://schemas.openxmlformats.org/officeDocument/2006/relationships/oleObject" Target="embeddings/oleObject1664.bin"/><Relationship Id="rId3555" Type="http://schemas.openxmlformats.org/officeDocument/2006/relationships/image" Target="media/image1771.wmf"/><Relationship Id="rId269" Type="http://schemas.openxmlformats.org/officeDocument/2006/relationships/image" Target="media/image130.wmf"/><Relationship Id="rId476" Type="http://schemas.openxmlformats.org/officeDocument/2006/relationships/oleObject" Target="embeddings/oleObject229.bin"/><Relationship Id="rId683" Type="http://schemas.openxmlformats.org/officeDocument/2006/relationships/image" Target="media/image336.wmf"/><Relationship Id="rId890" Type="http://schemas.openxmlformats.org/officeDocument/2006/relationships/image" Target="media/image439.wmf"/><Relationship Id="rId2157" Type="http://schemas.openxmlformats.org/officeDocument/2006/relationships/oleObject" Target="embeddings/oleObject1069.bin"/><Relationship Id="rId2364" Type="http://schemas.openxmlformats.org/officeDocument/2006/relationships/image" Target="media/image1178.wmf"/><Relationship Id="rId2571" Type="http://schemas.openxmlformats.org/officeDocument/2006/relationships/oleObject" Target="embeddings/oleObject1276.bin"/><Relationship Id="rId3110" Type="http://schemas.openxmlformats.org/officeDocument/2006/relationships/image" Target="media/image1548.wmf"/><Relationship Id="rId3208" Type="http://schemas.openxmlformats.org/officeDocument/2006/relationships/oleObject" Target="embeddings/oleObject1594.bin"/><Relationship Id="rId3415" Type="http://schemas.openxmlformats.org/officeDocument/2006/relationships/image" Target="media/image1701.wmf"/><Relationship Id="rId129" Type="http://schemas.openxmlformats.org/officeDocument/2006/relationships/oleObject" Target="embeddings/oleObject57.bin"/><Relationship Id="rId336" Type="http://schemas.openxmlformats.org/officeDocument/2006/relationships/oleObject" Target="embeddings/oleObject160.bin"/><Relationship Id="rId543" Type="http://schemas.openxmlformats.org/officeDocument/2006/relationships/image" Target="media/image266.wmf"/><Relationship Id="rId988" Type="http://schemas.openxmlformats.org/officeDocument/2006/relationships/image" Target="media/image488.wmf"/><Relationship Id="rId1173" Type="http://schemas.openxmlformats.org/officeDocument/2006/relationships/oleObject" Target="embeddings/oleObject578.bin"/><Relationship Id="rId1380" Type="http://schemas.openxmlformats.org/officeDocument/2006/relationships/image" Target="media/image685.wmf"/><Relationship Id="rId2017" Type="http://schemas.openxmlformats.org/officeDocument/2006/relationships/oleObject" Target="embeddings/oleObject999.bin"/><Relationship Id="rId2224" Type="http://schemas.openxmlformats.org/officeDocument/2006/relationships/oleObject" Target="embeddings/oleObject1100.bin"/><Relationship Id="rId2669" Type="http://schemas.openxmlformats.org/officeDocument/2006/relationships/oleObject" Target="embeddings/oleObject1325.bin"/><Relationship Id="rId2876" Type="http://schemas.openxmlformats.org/officeDocument/2006/relationships/image" Target="media/image1431.wmf"/><Relationship Id="rId3622" Type="http://schemas.openxmlformats.org/officeDocument/2006/relationships/oleObject" Target="embeddings/oleObject1801.bin"/><Relationship Id="rId403" Type="http://schemas.openxmlformats.org/officeDocument/2006/relationships/image" Target="media/image196.wmf"/><Relationship Id="rId750" Type="http://schemas.openxmlformats.org/officeDocument/2006/relationships/image" Target="media/image369.wmf"/><Relationship Id="rId848" Type="http://schemas.openxmlformats.org/officeDocument/2006/relationships/image" Target="media/image418.wmf"/><Relationship Id="rId1033" Type="http://schemas.openxmlformats.org/officeDocument/2006/relationships/oleObject" Target="embeddings/oleObject508.bin"/><Relationship Id="rId1478" Type="http://schemas.openxmlformats.org/officeDocument/2006/relationships/image" Target="media/image734.wmf"/><Relationship Id="rId1685" Type="http://schemas.openxmlformats.org/officeDocument/2006/relationships/oleObject" Target="embeddings/oleObject833.bin"/><Relationship Id="rId1892" Type="http://schemas.openxmlformats.org/officeDocument/2006/relationships/image" Target="media/image941.wmf"/><Relationship Id="rId2431" Type="http://schemas.openxmlformats.org/officeDocument/2006/relationships/image" Target="media/image1209.emf"/><Relationship Id="rId2529" Type="http://schemas.openxmlformats.org/officeDocument/2006/relationships/oleObject" Target="embeddings/oleObject1255.bin"/><Relationship Id="rId2736" Type="http://schemas.openxmlformats.org/officeDocument/2006/relationships/image" Target="media/image1361.emf"/><Relationship Id="rId610" Type="http://schemas.openxmlformats.org/officeDocument/2006/relationships/oleObject" Target="embeddings/oleObject296.bin"/><Relationship Id="rId708" Type="http://schemas.openxmlformats.org/officeDocument/2006/relationships/image" Target="media/image348.wmf"/><Relationship Id="rId915" Type="http://schemas.openxmlformats.org/officeDocument/2006/relationships/oleObject" Target="embeddings/oleObject449.bin"/><Relationship Id="rId1240" Type="http://schemas.openxmlformats.org/officeDocument/2006/relationships/image" Target="media/image614.wmf"/><Relationship Id="rId1338" Type="http://schemas.openxmlformats.org/officeDocument/2006/relationships/image" Target="media/image664.wmf"/><Relationship Id="rId1545" Type="http://schemas.openxmlformats.org/officeDocument/2006/relationships/oleObject" Target="embeddings/oleObject763.bin"/><Relationship Id="rId2943" Type="http://schemas.openxmlformats.org/officeDocument/2006/relationships/oleObject" Target="embeddings/oleObject1462.bin"/><Relationship Id="rId1100" Type="http://schemas.openxmlformats.org/officeDocument/2006/relationships/image" Target="media/image544.wmf"/><Relationship Id="rId1405" Type="http://schemas.openxmlformats.org/officeDocument/2006/relationships/oleObject" Target="embeddings/oleObject693.bin"/><Relationship Id="rId1752" Type="http://schemas.openxmlformats.org/officeDocument/2006/relationships/image" Target="media/image871.wmf"/><Relationship Id="rId2803" Type="http://schemas.openxmlformats.org/officeDocument/2006/relationships/oleObject" Target="embeddings/oleObject1392.bin"/><Relationship Id="rId44" Type="http://schemas.openxmlformats.org/officeDocument/2006/relationships/image" Target="media/image17.wmf"/><Relationship Id="rId1612" Type="http://schemas.openxmlformats.org/officeDocument/2006/relationships/image" Target="media/image801.wmf"/><Relationship Id="rId1917" Type="http://schemas.openxmlformats.org/officeDocument/2006/relationships/oleObject" Target="embeddings/oleObject949.bin"/><Relationship Id="rId3065" Type="http://schemas.openxmlformats.org/officeDocument/2006/relationships/oleObject" Target="embeddings/oleObject1523.bin"/><Relationship Id="rId3272" Type="http://schemas.openxmlformats.org/officeDocument/2006/relationships/oleObject" Target="embeddings/oleObject1626.bin"/><Relationship Id="rId193" Type="http://schemas.openxmlformats.org/officeDocument/2006/relationships/image" Target="media/image92.wmf"/><Relationship Id="rId498" Type="http://schemas.openxmlformats.org/officeDocument/2006/relationships/oleObject" Target="embeddings/oleObject240.bin"/><Relationship Id="rId2081" Type="http://schemas.openxmlformats.org/officeDocument/2006/relationships/oleObject" Target="embeddings/oleObject1031.bin"/><Relationship Id="rId2179" Type="http://schemas.openxmlformats.org/officeDocument/2006/relationships/oleObject" Target="embeddings/oleObject1080.bin"/><Relationship Id="rId3132" Type="http://schemas.openxmlformats.org/officeDocument/2006/relationships/image" Target="media/image1559.wmf"/><Relationship Id="rId3577" Type="http://schemas.openxmlformats.org/officeDocument/2006/relationships/image" Target="media/image1782.wmf"/><Relationship Id="rId260" Type="http://schemas.openxmlformats.org/officeDocument/2006/relationships/oleObject" Target="embeddings/oleObject122.bin"/><Relationship Id="rId2386" Type="http://schemas.openxmlformats.org/officeDocument/2006/relationships/image" Target="media/image1189.wmf"/><Relationship Id="rId2593" Type="http://schemas.openxmlformats.org/officeDocument/2006/relationships/oleObject" Target="embeddings/oleObject1287.bin"/><Relationship Id="rId3437" Type="http://schemas.openxmlformats.org/officeDocument/2006/relationships/image" Target="media/image1712.wmf"/><Relationship Id="rId3644" Type="http://schemas.openxmlformats.org/officeDocument/2006/relationships/oleObject" Target="embeddings/oleObject1812.bin"/><Relationship Id="rId120" Type="http://schemas.openxmlformats.org/officeDocument/2006/relationships/image" Target="media/image55.wmf"/><Relationship Id="rId358" Type="http://schemas.openxmlformats.org/officeDocument/2006/relationships/oleObject" Target="embeddings/oleObject170.bin"/><Relationship Id="rId565" Type="http://schemas.openxmlformats.org/officeDocument/2006/relationships/image" Target="media/image277.wmf"/><Relationship Id="rId772" Type="http://schemas.openxmlformats.org/officeDocument/2006/relationships/image" Target="media/image380.wmf"/><Relationship Id="rId1195" Type="http://schemas.openxmlformats.org/officeDocument/2006/relationships/oleObject" Target="embeddings/oleObject589.bin"/><Relationship Id="rId2039" Type="http://schemas.openxmlformats.org/officeDocument/2006/relationships/oleObject" Target="embeddings/oleObject1010.bin"/><Relationship Id="rId2246" Type="http://schemas.openxmlformats.org/officeDocument/2006/relationships/oleObject" Target="embeddings/oleObject1111.bin"/><Relationship Id="rId2453" Type="http://schemas.openxmlformats.org/officeDocument/2006/relationships/oleObject" Target="embeddings/oleObject1217.bin"/><Relationship Id="rId2660" Type="http://schemas.openxmlformats.org/officeDocument/2006/relationships/image" Target="media/image1323.wmf"/><Relationship Id="rId2898" Type="http://schemas.openxmlformats.org/officeDocument/2006/relationships/image" Target="media/image1442.wmf"/><Relationship Id="rId3504" Type="http://schemas.openxmlformats.org/officeDocument/2006/relationships/oleObject" Target="embeddings/oleObject1742.bin"/><Relationship Id="rId218" Type="http://schemas.openxmlformats.org/officeDocument/2006/relationships/oleObject" Target="embeddings/oleObject101.bin"/><Relationship Id="rId425" Type="http://schemas.openxmlformats.org/officeDocument/2006/relationships/image" Target="media/image207.wmf"/><Relationship Id="rId632" Type="http://schemas.openxmlformats.org/officeDocument/2006/relationships/oleObject" Target="embeddings/oleObject307.bin"/><Relationship Id="rId1055" Type="http://schemas.openxmlformats.org/officeDocument/2006/relationships/oleObject" Target="embeddings/oleObject519.bin"/><Relationship Id="rId1262" Type="http://schemas.openxmlformats.org/officeDocument/2006/relationships/image" Target="media/image625.wmf"/><Relationship Id="rId2106" Type="http://schemas.openxmlformats.org/officeDocument/2006/relationships/image" Target="media/image1048.wmf"/><Relationship Id="rId2313" Type="http://schemas.openxmlformats.org/officeDocument/2006/relationships/oleObject" Target="embeddings/oleObject1144.bin"/><Relationship Id="rId2520" Type="http://schemas.openxmlformats.org/officeDocument/2006/relationships/image" Target="media/image1253.wmf"/><Relationship Id="rId2758" Type="http://schemas.openxmlformats.org/officeDocument/2006/relationships/image" Target="media/image1372.emf"/><Relationship Id="rId2965" Type="http://schemas.openxmlformats.org/officeDocument/2006/relationships/oleObject" Target="embeddings/oleObject1473.bin"/><Relationship Id="rId937" Type="http://schemas.openxmlformats.org/officeDocument/2006/relationships/oleObject" Target="embeddings/oleObject460.bin"/><Relationship Id="rId1122" Type="http://schemas.openxmlformats.org/officeDocument/2006/relationships/image" Target="media/image555.wmf"/><Relationship Id="rId1567" Type="http://schemas.openxmlformats.org/officeDocument/2006/relationships/oleObject" Target="embeddings/oleObject774.bin"/><Relationship Id="rId1774" Type="http://schemas.openxmlformats.org/officeDocument/2006/relationships/image" Target="media/image882.wmf"/><Relationship Id="rId1981" Type="http://schemas.openxmlformats.org/officeDocument/2006/relationships/oleObject" Target="embeddings/oleObject981.bin"/><Relationship Id="rId2618" Type="http://schemas.openxmlformats.org/officeDocument/2006/relationships/image" Target="media/image1302.wmf"/><Relationship Id="rId2825" Type="http://schemas.openxmlformats.org/officeDocument/2006/relationships/oleObject" Target="embeddings/oleObject1403.bin"/><Relationship Id="rId66" Type="http://schemas.openxmlformats.org/officeDocument/2006/relationships/image" Target="media/image28.wmf"/><Relationship Id="rId1427" Type="http://schemas.openxmlformats.org/officeDocument/2006/relationships/oleObject" Target="embeddings/oleObject704.bin"/><Relationship Id="rId1634" Type="http://schemas.openxmlformats.org/officeDocument/2006/relationships/image" Target="media/image812.wmf"/><Relationship Id="rId1841" Type="http://schemas.openxmlformats.org/officeDocument/2006/relationships/oleObject" Target="embeddings/oleObject911.bin"/><Relationship Id="rId3087" Type="http://schemas.openxmlformats.org/officeDocument/2006/relationships/oleObject" Target="embeddings/oleObject1534.bin"/><Relationship Id="rId3294" Type="http://schemas.openxmlformats.org/officeDocument/2006/relationships/oleObject" Target="embeddings/oleObject1637.bin"/><Relationship Id="rId1939" Type="http://schemas.openxmlformats.org/officeDocument/2006/relationships/oleObject" Target="embeddings/oleObject960.bin"/><Relationship Id="rId3599" Type="http://schemas.openxmlformats.org/officeDocument/2006/relationships/image" Target="media/image1793.wmf"/><Relationship Id="rId1701" Type="http://schemas.openxmlformats.org/officeDocument/2006/relationships/oleObject" Target="embeddings/oleObject841.bin"/><Relationship Id="rId3154" Type="http://schemas.openxmlformats.org/officeDocument/2006/relationships/image" Target="media/image1570.wmf"/><Relationship Id="rId3361" Type="http://schemas.openxmlformats.org/officeDocument/2006/relationships/image" Target="media/image1674.wmf"/><Relationship Id="rId3459" Type="http://schemas.openxmlformats.org/officeDocument/2006/relationships/image" Target="media/image1723.wmf"/><Relationship Id="rId282" Type="http://schemas.openxmlformats.org/officeDocument/2006/relationships/oleObject" Target="embeddings/oleObject133.bin"/><Relationship Id="rId587" Type="http://schemas.openxmlformats.org/officeDocument/2006/relationships/image" Target="media/image288.wmf"/><Relationship Id="rId2170" Type="http://schemas.openxmlformats.org/officeDocument/2006/relationships/image" Target="media/image1080.wmf"/><Relationship Id="rId2268" Type="http://schemas.openxmlformats.org/officeDocument/2006/relationships/image" Target="media/image1130.wmf"/><Relationship Id="rId3014" Type="http://schemas.openxmlformats.org/officeDocument/2006/relationships/image" Target="media/image1500.wmf"/><Relationship Id="rId3221" Type="http://schemas.openxmlformats.org/officeDocument/2006/relationships/image" Target="media/image1604.wmf"/><Relationship Id="rId3319" Type="http://schemas.openxmlformats.org/officeDocument/2006/relationships/image" Target="media/image1653.wmf"/><Relationship Id="rId8" Type="http://schemas.openxmlformats.org/officeDocument/2006/relationships/image" Target="media/image1.jpeg"/><Relationship Id="rId142" Type="http://schemas.openxmlformats.org/officeDocument/2006/relationships/image" Target="media/image66.wmf"/><Relationship Id="rId447" Type="http://schemas.openxmlformats.org/officeDocument/2006/relationships/image" Target="media/image218.wmf"/><Relationship Id="rId794" Type="http://schemas.openxmlformats.org/officeDocument/2006/relationships/image" Target="media/image391.wmf"/><Relationship Id="rId1077" Type="http://schemas.openxmlformats.org/officeDocument/2006/relationships/oleObject" Target="embeddings/oleObject530.bin"/><Relationship Id="rId2030" Type="http://schemas.openxmlformats.org/officeDocument/2006/relationships/image" Target="media/image1010.wmf"/><Relationship Id="rId2128" Type="http://schemas.openxmlformats.org/officeDocument/2006/relationships/image" Target="media/image1059.wmf"/><Relationship Id="rId2475" Type="http://schemas.openxmlformats.org/officeDocument/2006/relationships/oleObject" Target="embeddings/oleObject1228.bin"/><Relationship Id="rId2682" Type="http://schemas.openxmlformats.org/officeDocument/2006/relationships/image" Target="media/image1334.wmf"/><Relationship Id="rId2987" Type="http://schemas.openxmlformats.org/officeDocument/2006/relationships/oleObject" Target="embeddings/oleObject1484.bin"/><Relationship Id="rId3526" Type="http://schemas.openxmlformats.org/officeDocument/2006/relationships/oleObject" Target="embeddings/oleObject1753.bin"/><Relationship Id="rId654" Type="http://schemas.openxmlformats.org/officeDocument/2006/relationships/oleObject" Target="embeddings/oleObject318.bin"/><Relationship Id="rId861" Type="http://schemas.openxmlformats.org/officeDocument/2006/relationships/oleObject" Target="embeddings/oleObject422.bin"/><Relationship Id="rId959" Type="http://schemas.openxmlformats.org/officeDocument/2006/relationships/oleObject" Target="embeddings/oleObject471.bin"/><Relationship Id="rId1284" Type="http://schemas.openxmlformats.org/officeDocument/2006/relationships/image" Target="media/image636.wmf"/><Relationship Id="rId1491" Type="http://schemas.openxmlformats.org/officeDocument/2006/relationships/oleObject" Target="embeddings/oleObject736.bin"/><Relationship Id="rId1589" Type="http://schemas.openxmlformats.org/officeDocument/2006/relationships/oleObject" Target="embeddings/oleObject785.bin"/><Relationship Id="rId2335" Type="http://schemas.openxmlformats.org/officeDocument/2006/relationships/oleObject" Target="embeddings/oleObject1155.bin"/><Relationship Id="rId2542" Type="http://schemas.openxmlformats.org/officeDocument/2006/relationships/image" Target="media/image1264.wmf"/><Relationship Id="rId307" Type="http://schemas.openxmlformats.org/officeDocument/2006/relationships/image" Target="media/image149.wmf"/><Relationship Id="rId514" Type="http://schemas.openxmlformats.org/officeDocument/2006/relationships/oleObject" Target="embeddings/oleObject248.bin"/><Relationship Id="rId721" Type="http://schemas.openxmlformats.org/officeDocument/2006/relationships/oleObject" Target="embeddings/oleObject352.bin"/><Relationship Id="rId1144" Type="http://schemas.openxmlformats.org/officeDocument/2006/relationships/image" Target="media/image566.wmf"/><Relationship Id="rId1351" Type="http://schemas.openxmlformats.org/officeDocument/2006/relationships/oleObject" Target="embeddings/oleObject666.bin"/><Relationship Id="rId1449" Type="http://schemas.openxmlformats.org/officeDocument/2006/relationships/oleObject" Target="embeddings/oleObject715.bin"/><Relationship Id="rId1796" Type="http://schemas.openxmlformats.org/officeDocument/2006/relationships/image" Target="media/image893.wmf"/><Relationship Id="rId2402" Type="http://schemas.openxmlformats.org/officeDocument/2006/relationships/image" Target="media/image1197.wmf"/><Relationship Id="rId2847" Type="http://schemas.openxmlformats.org/officeDocument/2006/relationships/oleObject" Target="embeddings/oleObject1414.bin"/><Relationship Id="rId88" Type="http://schemas.openxmlformats.org/officeDocument/2006/relationships/image" Target="media/image39.wmf"/><Relationship Id="rId819" Type="http://schemas.openxmlformats.org/officeDocument/2006/relationships/oleObject" Target="embeddings/oleObject401.bin"/><Relationship Id="rId1004" Type="http://schemas.openxmlformats.org/officeDocument/2006/relationships/image" Target="media/image496.wmf"/><Relationship Id="rId1211" Type="http://schemas.openxmlformats.org/officeDocument/2006/relationships/oleObject" Target="embeddings/oleObject597.bin"/><Relationship Id="rId1656" Type="http://schemas.openxmlformats.org/officeDocument/2006/relationships/image" Target="media/image823.wmf"/><Relationship Id="rId1863" Type="http://schemas.openxmlformats.org/officeDocument/2006/relationships/oleObject" Target="embeddings/oleObject922.bin"/><Relationship Id="rId2707" Type="http://schemas.openxmlformats.org/officeDocument/2006/relationships/oleObject" Target="embeddings/oleObject1344.bin"/><Relationship Id="rId2914" Type="http://schemas.openxmlformats.org/officeDocument/2006/relationships/image" Target="media/image1450.wmf"/><Relationship Id="rId1309" Type="http://schemas.openxmlformats.org/officeDocument/2006/relationships/oleObject" Target="embeddings/oleObject645.bin"/><Relationship Id="rId1516" Type="http://schemas.openxmlformats.org/officeDocument/2006/relationships/image" Target="media/image753.wmf"/><Relationship Id="rId1723" Type="http://schemas.openxmlformats.org/officeDocument/2006/relationships/oleObject" Target="embeddings/oleObject852.bin"/><Relationship Id="rId1930" Type="http://schemas.openxmlformats.org/officeDocument/2006/relationships/image" Target="media/image960.wmf"/><Relationship Id="rId3176" Type="http://schemas.openxmlformats.org/officeDocument/2006/relationships/image" Target="media/image1581.wmf"/><Relationship Id="rId3383" Type="http://schemas.openxmlformats.org/officeDocument/2006/relationships/image" Target="media/image1685.wmf"/><Relationship Id="rId3590" Type="http://schemas.openxmlformats.org/officeDocument/2006/relationships/oleObject" Target="embeddings/oleObject1785.bin"/><Relationship Id="rId15" Type="http://schemas.openxmlformats.org/officeDocument/2006/relationships/image" Target="media/image2.jpeg"/><Relationship Id="rId2192" Type="http://schemas.openxmlformats.org/officeDocument/2006/relationships/image" Target="media/image1091.wmf"/><Relationship Id="rId3036" Type="http://schemas.openxmlformats.org/officeDocument/2006/relationships/image" Target="media/image1511.wmf"/><Relationship Id="rId3243" Type="http://schemas.openxmlformats.org/officeDocument/2006/relationships/image" Target="media/image1615.wmf"/><Relationship Id="rId164" Type="http://schemas.openxmlformats.org/officeDocument/2006/relationships/oleObject" Target="embeddings/oleObject74.bin"/><Relationship Id="rId371" Type="http://schemas.openxmlformats.org/officeDocument/2006/relationships/image" Target="media/image180.wmf"/><Relationship Id="rId2052" Type="http://schemas.openxmlformats.org/officeDocument/2006/relationships/image" Target="media/image1021.wmf"/><Relationship Id="rId2497" Type="http://schemas.openxmlformats.org/officeDocument/2006/relationships/oleObject" Target="embeddings/oleObject1239.bin"/><Relationship Id="rId3450" Type="http://schemas.openxmlformats.org/officeDocument/2006/relationships/oleObject" Target="embeddings/oleObject1715.bin"/><Relationship Id="rId3548" Type="http://schemas.openxmlformats.org/officeDocument/2006/relationships/oleObject" Target="embeddings/oleObject1764.bin"/><Relationship Id="rId469" Type="http://schemas.openxmlformats.org/officeDocument/2006/relationships/image" Target="media/image229.wmf"/><Relationship Id="rId676" Type="http://schemas.openxmlformats.org/officeDocument/2006/relationships/oleObject" Target="embeddings/oleObject329.bin"/><Relationship Id="rId883" Type="http://schemas.openxmlformats.org/officeDocument/2006/relationships/oleObject" Target="embeddings/oleObject433.bin"/><Relationship Id="rId1099" Type="http://schemas.openxmlformats.org/officeDocument/2006/relationships/oleObject" Target="embeddings/oleObject541.bin"/><Relationship Id="rId2357" Type="http://schemas.openxmlformats.org/officeDocument/2006/relationships/oleObject" Target="embeddings/oleObject1166.bin"/><Relationship Id="rId2564" Type="http://schemas.openxmlformats.org/officeDocument/2006/relationships/image" Target="media/image1275.wmf"/><Relationship Id="rId3103" Type="http://schemas.openxmlformats.org/officeDocument/2006/relationships/oleObject" Target="embeddings/oleObject1542.bin"/><Relationship Id="rId3310" Type="http://schemas.openxmlformats.org/officeDocument/2006/relationships/oleObject" Target="embeddings/oleObject1645.bin"/><Relationship Id="rId3408" Type="http://schemas.openxmlformats.org/officeDocument/2006/relationships/oleObject" Target="embeddings/oleObject1694.bin"/><Relationship Id="rId3615" Type="http://schemas.openxmlformats.org/officeDocument/2006/relationships/image" Target="media/image1801.wmf"/><Relationship Id="rId231" Type="http://schemas.openxmlformats.org/officeDocument/2006/relationships/image" Target="media/image111.wmf"/><Relationship Id="rId329" Type="http://schemas.openxmlformats.org/officeDocument/2006/relationships/image" Target="media/image160.wmf"/><Relationship Id="rId536" Type="http://schemas.openxmlformats.org/officeDocument/2006/relationships/oleObject" Target="embeddings/oleObject259.bin"/><Relationship Id="rId1166" Type="http://schemas.openxmlformats.org/officeDocument/2006/relationships/image" Target="media/image577.wmf"/><Relationship Id="rId1373" Type="http://schemas.openxmlformats.org/officeDocument/2006/relationships/oleObject" Target="embeddings/oleObject677.bin"/><Relationship Id="rId2217" Type="http://schemas.openxmlformats.org/officeDocument/2006/relationships/image" Target="media/image1104.wmf"/><Relationship Id="rId2771" Type="http://schemas.openxmlformats.org/officeDocument/2006/relationships/oleObject" Target="embeddings/oleObject1376.bin"/><Relationship Id="rId2869" Type="http://schemas.openxmlformats.org/officeDocument/2006/relationships/oleObject" Target="embeddings/oleObject1425.bin"/><Relationship Id="rId743" Type="http://schemas.openxmlformats.org/officeDocument/2006/relationships/oleObject" Target="embeddings/oleObject363.bin"/><Relationship Id="rId950" Type="http://schemas.openxmlformats.org/officeDocument/2006/relationships/image" Target="media/image469.wmf"/><Relationship Id="rId1026" Type="http://schemas.openxmlformats.org/officeDocument/2006/relationships/image" Target="media/image507.wmf"/><Relationship Id="rId1580" Type="http://schemas.openxmlformats.org/officeDocument/2006/relationships/image" Target="media/image785.wmf"/><Relationship Id="rId1678" Type="http://schemas.openxmlformats.org/officeDocument/2006/relationships/image" Target="media/image834.wmf"/><Relationship Id="rId1885" Type="http://schemas.openxmlformats.org/officeDocument/2006/relationships/oleObject" Target="embeddings/oleObject933.bin"/><Relationship Id="rId2424" Type="http://schemas.openxmlformats.org/officeDocument/2006/relationships/image" Target="media/image1206.emf"/><Relationship Id="rId2631" Type="http://schemas.openxmlformats.org/officeDocument/2006/relationships/oleObject" Target="embeddings/oleObject1306.bin"/><Relationship Id="rId2729" Type="http://schemas.openxmlformats.org/officeDocument/2006/relationships/oleObject" Target="embeddings/oleObject1355.bin"/><Relationship Id="rId2936" Type="http://schemas.openxmlformats.org/officeDocument/2006/relationships/image" Target="media/image1461.wmf"/><Relationship Id="rId603" Type="http://schemas.openxmlformats.org/officeDocument/2006/relationships/image" Target="media/image296.wmf"/><Relationship Id="rId810" Type="http://schemas.openxmlformats.org/officeDocument/2006/relationships/image" Target="media/image399.wmf"/><Relationship Id="rId908" Type="http://schemas.openxmlformats.org/officeDocument/2006/relationships/image" Target="media/image448.wmf"/><Relationship Id="rId1233" Type="http://schemas.openxmlformats.org/officeDocument/2006/relationships/oleObject" Target="embeddings/oleObject608.bin"/><Relationship Id="rId1440" Type="http://schemas.openxmlformats.org/officeDocument/2006/relationships/image" Target="media/image715.wmf"/><Relationship Id="rId1538" Type="http://schemas.openxmlformats.org/officeDocument/2006/relationships/image" Target="media/image764.wmf"/><Relationship Id="rId1300" Type="http://schemas.openxmlformats.org/officeDocument/2006/relationships/image" Target="media/image644.png"/><Relationship Id="rId1745" Type="http://schemas.openxmlformats.org/officeDocument/2006/relationships/oleObject" Target="embeddings/oleObject863.bin"/><Relationship Id="rId1952" Type="http://schemas.openxmlformats.org/officeDocument/2006/relationships/image" Target="media/image971.wmf"/><Relationship Id="rId3198" Type="http://schemas.openxmlformats.org/officeDocument/2006/relationships/image" Target="media/image1592.wmf"/><Relationship Id="rId37" Type="http://schemas.openxmlformats.org/officeDocument/2006/relationships/oleObject" Target="embeddings/oleObject11.bin"/><Relationship Id="rId1605" Type="http://schemas.openxmlformats.org/officeDocument/2006/relationships/oleObject" Target="embeddings/oleObject793.bin"/><Relationship Id="rId1812" Type="http://schemas.openxmlformats.org/officeDocument/2006/relationships/image" Target="media/image901.wmf"/><Relationship Id="rId3058" Type="http://schemas.openxmlformats.org/officeDocument/2006/relationships/image" Target="media/image1522.wmf"/><Relationship Id="rId3265" Type="http://schemas.openxmlformats.org/officeDocument/2006/relationships/image" Target="media/image1626.wmf"/><Relationship Id="rId3472" Type="http://schemas.openxmlformats.org/officeDocument/2006/relationships/oleObject" Target="embeddings/oleObject1726.bin"/><Relationship Id="rId186" Type="http://schemas.openxmlformats.org/officeDocument/2006/relationships/oleObject" Target="embeddings/oleObject85.bin"/><Relationship Id="rId393" Type="http://schemas.openxmlformats.org/officeDocument/2006/relationships/image" Target="media/image191.wmf"/><Relationship Id="rId2074" Type="http://schemas.openxmlformats.org/officeDocument/2006/relationships/image" Target="media/image1032.wmf"/><Relationship Id="rId2281" Type="http://schemas.openxmlformats.org/officeDocument/2006/relationships/oleObject" Target="embeddings/oleObject1128.bin"/><Relationship Id="rId3125" Type="http://schemas.openxmlformats.org/officeDocument/2006/relationships/oleObject" Target="embeddings/oleObject1553.bin"/><Relationship Id="rId3332" Type="http://schemas.openxmlformats.org/officeDocument/2006/relationships/oleObject" Target="embeddings/oleObject1656.bin"/><Relationship Id="rId253" Type="http://schemas.openxmlformats.org/officeDocument/2006/relationships/image" Target="media/image122.wmf"/><Relationship Id="rId460" Type="http://schemas.openxmlformats.org/officeDocument/2006/relationships/oleObject" Target="embeddings/oleObject221.bin"/><Relationship Id="rId698" Type="http://schemas.openxmlformats.org/officeDocument/2006/relationships/image" Target="media/image343.wmf"/><Relationship Id="rId1090" Type="http://schemas.openxmlformats.org/officeDocument/2006/relationships/image" Target="media/image539.wmf"/><Relationship Id="rId2141" Type="http://schemas.openxmlformats.org/officeDocument/2006/relationships/oleObject" Target="embeddings/oleObject1061.bin"/><Relationship Id="rId2379" Type="http://schemas.openxmlformats.org/officeDocument/2006/relationships/oleObject" Target="embeddings/oleObject1177.bin"/><Relationship Id="rId2586" Type="http://schemas.openxmlformats.org/officeDocument/2006/relationships/image" Target="media/image1286.wmf"/><Relationship Id="rId2793" Type="http://schemas.openxmlformats.org/officeDocument/2006/relationships/oleObject" Target="embeddings/oleObject1387.bin"/><Relationship Id="rId3637" Type="http://schemas.openxmlformats.org/officeDocument/2006/relationships/image" Target="media/image1812.wmf"/><Relationship Id="rId113" Type="http://schemas.openxmlformats.org/officeDocument/2006/relationships/oleObject" Target="embeddings/oleObject49.bin"/><Relationship Id="rId320" Type="http://schemas.openxmlformats.org/officeDocument/2006/relationships/oleObject" Target="embeddings/oleObject152.bin"/><Relationship Id="rId558" Type="http://schemas.openxmlformats.org/officeDocument/2006/relationships/oleObject" Target="embeddings/oleObject270.bin"/><Relationship Id="rId765" Type="http://schemas.openxmlformats.org/officeDocument/2006/relationships/oleObject" Target="embeddings/oleObject374.bin"/><Relationship Id="rId972" Type="http://schemas.openxmlformats.org/officeDocument/2006/relationships/image" Target="media/image480.wmf"/><Relationship Id="rId1188" Type="http://schemas.openxmlformats.org/officeDocument/2006/relationships/image" Target="media/image588.wmf"/><Relationship Id="rId1395" Type="http://schemas.openxmlformats.org/officeDocument/2006/relationships/oleObject" Target="embeddings/oleObject688.bin"/><Relationship Id="rId2001" Type="http://schemas.openxmlformats.org/officeDocument/2006/relationships/oleObject" Target="embeddings/oleObject991.bin"/><Relationship Id="rId2239" Type="http://schemas.openxmlformats.org/officeDocument/2006/relationships/image" Target="media/image1115.wmf"/><Relationship Id="rId2446" Type="http://schemas.openxmlformats.org/officeDocument/2006/relationships/image" Target="media/image1216.wmf"/><Relationship Id="rId2653" Type="http://schemas.openxmlformats.org/officeDocument/2006/relationships/oleObject" Target="embeddings/oleObject1317.bin"/><Relationship Id="rId2860" Type="http://schemas.openxmlformats.org/officeDocument/2006/relationships/image" Target="media/image1423.wmf"/><Relationship Id="rId418" Type="http://schemas.openxmlformats.org/officeDocument/2006/relationships/oleObject" Target="embeddings/oleObject200.bin"/><Relationship Id="rId625" Type="http://schemas.openxmlformats.org/officeDocument/2006/relationships/image" Target="media/image307.wmf"/><Relationship Id="rId832" Type="http://schemas.openxmlformats.org/officeDocument/2006/relationships/image" Target="media/image410.wmf"/><Relationship Id="rId1048" Type="http://schemas.openxmlformats.org/officeDocument/2006/relationships/image" Target="media/image518.wmf"/><Relationship Id="rId1255" Type="http://schemas.openxmlformats.org/officeDocument/2006/relationships/oleObject" Target="embeddings/oleObject619.bin"/><Relationship Id="rId1462" Type="http://schemas.openxmlformats.org/officeDocument/2006/relationships/image" Target="media/image726.wmf"/><Relationship Id="rId2306" Type="http://schemas.openxmlformats.org/officeDocument/2006/relationships/image" Target="media/image1149.wmf"/><Relationship Id="rId2513" Type="http://schemas.openxmlformats.org/officeDocument/2006/relationships/oleObject" Target="embeddings/oleObject1247.bin"/><Relationship Id="rId2958" Type="http://schemas.openxmlformats.org/officeDocument/2006/relationships/image" Target="media/image1472.wmf"/><Relationship Id="rId1115" Type="http://schemas.openxmlformats.org/officeDocument/2006/relationships/oleObject" Target="embeddings/oleObject549.bin"/><Relationship Id="rId1322" Type="http://schemas.openxmlformats.org/officeDocument/2006/relationships/image" Target="media/image656.wmf"/><Relationship Id="rId1767" Type="http://schemas.openxmlformats.org/officeDocument/2006/relationships/oleObject" Target="embeddings/oleObject874.bin"/><Relationship Id="rId1974" Type="http://schemas.openxmlformats.org/officeDocument/2006/relationships/image" Target="media/image982.wmf"/><Relationship Id="rId2720" Type="http://schemas.openxmlformats.org/officeDocument/2006/relationships/image" Target="media/image1353.emf"/><Relationship Id="rId2818" Type="http://schemas.openxmlformats.org/officeDocument/2006/relationships/image" Target="media/image1402.emf"/><Relationship Id="rId59" Type="http://schemas.openxmlformats.org/officeDocument/2006/relationships/oleObject" Target="embeddings/oleObject22.bin"/><Relationship Id="rId1627" Type="http://schemas.openxmlformats.org/officeDocument/2006/relationships/oleObject" Target="embeddings/oleObject804.bin"/><Relationship Id="rId1834" Type="http://schemas.openxmlformats.org/officeDocument/2006/relationships/image" Target="media/image912.wmf"/><Relationship Id="rId3287" Type="http://schemas.openxmlformats.org/officeDocument/2006/relationships/image" Target="media/image1637.wmf"/><Relationship Id="rId2096" Type="http://schemas.openxmlformats.org/officeDocument/2006/relationships/image" Target="media/image1043.wmf"/><Relationship Id="rId3494" Type="http://schemas.openxmlformats.org/officeDocument/2006/relationships/oleObject" Target="embeddings/oleObject1737.bin"/><Relationship Id="rId1901" Type="http://schemas.openxmlformats.org/officeDocument/2006/relationships/oleObject" Target="embeddings/oleObject941.bin"/><Relationship Id="rId3147" Type="http://schemas.openxmlformats.org/officeDocument/2006/relationships/oleObject" Target="embeddings/oleObject1564.bin"/><Relationship Id="rId3354" Type="http://schemas.openxmlformats.org/officeDocument/2006/relationships/oleObject" Target="embeddings/oleObject1667.bin"/><Relationship Id="rId3561" Type="http://schemas.openxmlformats.org/officeDocument/2006/relationships/image" Target="media/image1774.wmf"/><Relationship Id="rId275" Type="http://schemas.openxmlformats.org/officeDocument/2006/relationships/image" Target="media/image133.wmf"/><Relationship Id="rId482" Type="http://schemas.openxmlformats.org/officeDocument/2006/relationships/oleObject" Target="embeddings/oleObject232.bin"/><Relationship Id="rId2163" Type="http://schemas.openxmlformats.org/officeDocument/2006/relationships/oleObject" Target="embeddings/oleObject1072.bin"/><Relationship Id="rId2370" Type="http://schemas.openxmlformats.org/officeDocument/2006/relationships/image" Target="media/image1181.wmf"/><Relationship Id="rId3007" Type="http://schemas.openxmlformats.org/officeDocument/2006/relationships/oleObject" Target="embeddings/oleObject1494.bin"/><Relationship Id="rId3214" Type="http://schemas.openxmlformats.org/officeDocument/2006/relationships/oleObject" Target="embeddings/oleObject1597.bin"/><Relationship Id="rId3421" Type="http://schemas.openxmlformats.org/officeDocument/2006/relationships/image" Target="media/image1704.wmf"/><Relationship Id="rId135" Type="http://schemas.openxmlformats.org/officeDocument/2006/relationships/oleObject" Target="embeddings/oleObject60.bin"/><Relationship Id="rId342" Type="http://schemas.openxmlformats.org/officeDocument/2006/relationships/oleObject" Target="embeddings/oleObject163.bin"/><Relationship Id="rId787" Type="http://schemas.openxmlformats.org/officeDocument/2006/relationships/oleObject" Target="embeddings/oleObject385.bin"/><Relationship Id="rId994" Type="http://schemas.openxmlformats.org/officeDocument/2006/relationships/image" Target="media/image491.wmf"/><Relationship Id="rId2023" Type="http://schemas.openxmlformats.org/officeDocument/2006/relationships/oleObject" Target="embeddings/oleObject1002.bin"/><Relationship Id="rId2230" Type="http://schemas.openxmlformats.org/officeDocument/2006/relationships/oleObject" Target="embeddings/oleObject1103.bin"/><Relationship Id="rId2468" Type="http://schemas.openxmlformats.org/officeDocument/2006/relationships/image" Target="media/image1227.wmf"/><Relationship Id="rId2675" Type="http://schemas.openxmlformats.org/officeDocument/2006/relationships/oleObject" Target="embeddings/oleObject1328.bin"/><Relationship Id="rId2882" Type="http://schemas.openxmlformats.org/officeDocument/2006/relationships/image" Target="media/image1434.wmf"/><Relationship Id="rId3519" Type="http://schemas.openxmlformats.org/officeDocument/2006/relationships/image" Target="media/image1753.wmf"/><Relationship Id="rId202" Type="http://schemas.openxmlformats.org/officeDocument/2006/relationships/oleObject" Target="embeddings/oleObject93.bin"/><Relationship Id="rId647" Type="http://schemas.openxmlformats.org/officeDocument/2006/relationships/image" Target="media/image318.wmf"/><Relationship Id="rId854" Type="http://schemas.openxmlformats.org/officeDocument/2006/relationships/image" Target="media/image421.wmf"/><Relationship Id="rId1277" Type="http://schemas.openxmlformats.org/officeDocument/2006/relationships/oleObject" Target="embeddings/oleObject630.bin"/><Relationship Id="rId1484" Type="http://schemas.openxmlformats.org/officeDocument/2006/relationships/image" Target="media/image737.wmf"/><Relationship Id="rId1691" Type="http://schemas.openxmlformats.org/officeDocument/2006/relationships/oleObject" Target="embeddings/oleObject836.bin"/><Relationship Id="rId2328" Type="http://schemas.openxmlformats.org/officeDocument/2006/relationships/image" Target="media/image1160.wmf"/><Relationship Id="rId2535" Type="http://schemas.openxmlformats.org/officeDocument/2006/relationships/oleObject" Target="embeddings/oleObject1258.bin"/><Relationship Id="rId2742" Type="http://schemas.openxmlformats.org/officeDocument/2006/relationships/image" Target="media/image1364.emf"/><Relationship Id="rId507" Type="http://schemas.openxmlformats.org/officeDocument/2006/relationships/image" Target="media/image248.wmf"/><Relationship Id="rId714" Type="http://schemas.openxmlformats.org/officeDocument/2006/relationships/image" Target="media/image351.wmf"/><Relationship Id="rId921" Type="http://schemas.openxmlformats.org/officeDocument/2006/relationships/oleObject" Target="embeddings/oleObject452.bin"/><Relationship Id="rId1137" Type="http://schemas.openxmlformats.org/officeDocument/2006/relationships/oleObject" Target="embeddings/oleObject560.bin"/><Relationship Id="rId1344" Type="http://schemas.openxmlformats.org/officeDocument/2006/relationships/image" Target="media/image667.wmf"/><Relationship Id="rId1551" Type="http://schemas.openxmlformats.org/officeDocument/2006/relationships/oleObject" Target="embeddings/oleObject766.bin"/><Relationship Id="rId1789" Type="http://schemas.openxmlformats.org/officeDocument/2006/relationships/oleObject" Target="embeddings/oleObject885.bin"/><Relationship Id="rId1996" Type="http://schemas.openxmlformats.org/officeDocument/2006/relationships/image" Target="media/image993.wmf"/><Relationship Id="rId2602" Type="http://schemas.openxmlformats.org/officeDocument/2006/relationships/image" Target="media/image1294.wmf"/><Relationship Id="rId50" Type="http://schemas.openxmlformats.org/officeDocument/2006/relationships/image" Target="media/image20.wmf"/><Relationship Id="rId1204" Type="http://schemas.openxmlformats.org/officeDocument/2006/relationships/image" Target="media/image596.wmf"/><Relationship Id="rId1411" Type="http://schemas.openxmlformats.org/officeDocument/2006/relationships/oleObject" Target="embeddings/oleObject696.bin"/><Relationship Id="rId1649" Type="http://schemas.openxmlformats.org/officeDocument/2006/relationships/oleObject" Target="embeddings/oleObject815.bin"/><Relationship Id="rId1856" Type="http://schemas.openxmlformats.org/officeDocument/2006/relationships/image" Target="media/image923.wmf"/><Relationship Id="rId2907" Type="http://schemas.openxmlformats.org/officeDocument/2006/relationships/oleObject" Target="embeddings/oleObject1444.bin"/><Relationship Id="rId3071" Type="http://schemas.openxmlformats.org/officeDocument/2006/relationships/oleObject" Target="embeddings/oleObject1526.bin"/><Relationship Id="rId1509" Type="http://schemas.openxmlformats.org/officeDocument/2006/relationships/oleObject" Target="embeddings/oleObject745.bin"/><Relationship Id="rId1716" Type="http://schemas.openxmlformats.org/officeDocument/2006/relationships/image" Target="media/image853.wmf"/><Relationship Id="rId1923" Type="http://schemas.openxmlformats.org/officeDocument/2006/relationships/oleObject" Target="embeddings/oleObject952.bin"/><Relationship Id="rId3169" Type="http://schemas.openxmlformats.org/officeDocument/2006/relationships/oleObject" Target="embeddings/oleObject1575.bin"/><Relationship Id="rId3376" Type="http://schemas.openxmlformats.org/officeDocument/2006/relationships/oleObject" Target="embeddings/oleObject1678.bin"/><Relationship Id="rId3583" Type="http://schemas.openxmlformats.org/officeDocument/2006/relationships/image" Target="media/image1785.wmf"/><Relationship Id="rId297" Type="http://schemas.openxmlformats.org/officeDocument/2006/relationships/image" Target="media/image144.wmf"/><Relationship Id="rId2185" Type="http://schemas.openxmlformats.org/officeDocument/2006/relationships/oleObject" Target="embeddings/oleObject1083.bin"/><Relationship Id="rId2392" Type="http://schemas.openxmlformats.org/officeDocument/2006/relationships/image" Target="media/image1192.wmf"/><Relationship Id="rId3029" Type="http://schemas.openxmlformats.org/officeDocument/2006/relationships/oleObject" Target="embeddings/oleObject1505.bin"/><Relationship Id="rId3236" Type="http://schemas.openxmlformats.org/officeDocument/2006/relationships/oleObject" Target="embeddings/oleObject1608.bin"/><Relationship Id="rId157" Type="http://schemas.openxmlformats.org/officeDocument/2006/relationships/image" Target="media/image74.wmf"/><Relationship Id="rId364" Type="http://schemas.openxmlformats.org/officeDocument/2006/relationships/oleObject" Target="embeddings/oleObject173.bin"/><Relationship Id="rId2045" Type="http://schemas.openxmlformats.org/officeDocument/2006/relationships/oleObject" Target="embeddings/oleObject1013.bin"/><Relationship Id="rId2697" Type="http://schemas.openxmlformats.org/officeDocument/2006/relationships/oleObject" Target="embeddings/oleObject1339.bin"/><Relationship Id="rId3443" Type="http://schemas.openxmlformats.org/officeDocument/2006/relationships/image" Target="media/image1715.wmf"/><Relationship Id="rId3650" Type="http://schemas.microsoft.com/office/2011/relationships/people" Target="people.xml"/><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image" Target="media/image432.wmf"/><Relationship Id="rId1299" Type="http://schemas.openxmlformats.org/officeDocument/2006/relationships/oleObject" Target="embeddings/oleObject641.bin"/><Relationship Id="rId2252" Type="http://schemas.openxmlformats.org/officeDocument/2006/relationships/image" Target="media/image1122.wmf"/><Relationship Id="rId2557" Type="http://schemas.openxmlformats.org/officeDocument/2006/relationships/oleObject" Target="embeddings/oleObject1269.bin"/><Relationship Id="rId3303" Type="http://schemas.openxmlformats.org/officeDocument/2006/relationships/image" Target="media/image1645.wmf"/><Relationship Id="rId3510" Type="http://schemas.openxmlformats.org/officeDocument/2006/relationships/oleObject" Target="embeddings/oleObject1745.bin"/><Relationship Id="rId3608" Type="http://schemas.openxmlformats.org/officeDocument/2006/relationships/oleObject" Target="embeddings/oleObject1794.bin"/><Relationship Id="rId224" Type="http://schemas.openxmlformats.org/officeDocument/2006/relationships/oleObject" Target="embeddings/oleObject104.bin"/><Relationship Id="rId431" Type="http://schemas.openxmlformats.org/officeDocument/2006/relationships/image" Target="media/image210.wmf"/><Relationship Id="rId529" Type="http://schemas.openxmlformats.org/officeDocument/2006/relationships/image" Target="media/image259.wmf"/><Relationship Id="rId736" Type="http://schemas.openxmlformats.org/officeDocument/2006/relationships/image" Target="media/image362.wmf"/><Relationship Id="rId1061" Type="http://schemas.openxmlformats.org/officeDocument/2006/relationships/oleObject" Target="embeddings/oleObject522.bin"/><Relationship Id="rId1159" Type="http://schemas.openxmlformats.org/officeDocument/2006/relationships/oleObject" Target="embeddings/oleObject571.bin"/><Relationship Id="rId1366" Type="http://schemas.openxmlformats.org/officeDocument/2006/relationships/image" Target="media/image678.wmf"/><Relationship Id="rId2112" Type="http://schemas.openxmlformats.org/officeDocument/2006/relationships/image" Target="media/image1051.wmf"/><Relationship Id="rId2417" Type="http://schemas.openxmlformats.org/officeDocument/2006/relationships/oleObject" Target="embeddings/oleObject1198.bin"/><Relationship Id="rId2764" Type="http://schemas.openxmlformats.org/officeDocument/2006/relationships/image" Target="media/image1375.emf"/><Relationship Id="rId2971" Type="http://schemas.openxmlformats.org/officeDocument/2006/relationships/oleObject" Target="embeddings/oleObject1476.bin"/><Relationship Id="rId943" Type="http://schemas.openxmlformats.org/officeDocument/2006/relationships/oleObject" Target="embeddings/oleObject463.bin"/><Relationship Id="rId1019" Type="http://schemas.openxmlformats.org/officeDocument/2006/relationships/oleObject" Target="embeddings/oleObject501.bin"/><Relationship Id="rId1573" Type="http://schemas.openxmlformats.org/officeDocument/2006/relationships/oleObject" Target="embeddings/oleObject777.bin"/><Relationship Id="rId1780" Type="http://schemas.openxmlformats.org/officeDocument/2006/relationships/image" Target="media/image885.wmf"/><Relationship Id="rId1878" Type="http://schemas.openxmlformats.org/officeDocument/2006/relationships/image" Target="media/image934.wmf"/><Relationship Id="rId2624" Type="http://schemas.openxmlformats.org/officeDocument/2006/relationships/image" Target="media/image1305.wmf"/><Relationship Id="rId2831" Type="http://schemas.openxmlformats.org/officeDocument/2006/relationships/oleObject" Target="embeddings/oleObject1406.bin"/><Relationship Id="rId2929" Type="http://schemas.openxmlformats.org/officeDocument/2006/relationships/oleObject" Target="embeddings/oleObject1455.bin"/><Relationship Id="rId72" Type="http://schemas.openxmlformats.org/officeDocument/2006/relationships/image" Target="media/image31.wmf"/><Relationship Id="rId803" Type="http://schemas.openxmlformats.org/officeDocument/2006/relationships/oleObject" Target="embeddings/oleObject393.bin"/><Relationship Id="rId1226" Type="http://schemas.openxmlformats.org/officeDocument/2006/relationships/image" Target="media/image607.wmf"/><Relationship Id="rId1433" Type="http://schemas.openxmlformats.org/officeDocument/2006/relationships/oleObject" Target="embeddings/oleObject707.bin"/><Relationship Id="rId1640" Type="http://schemas.openxmlformats.org/officeDocument/2006/relationships/image" Target="media/image815.wmf"/><Relationship Id="rId1738" Type="http://schemas.openxmlformats.org/officeDocument/2006/relationships/image" Target="media/image864.wmf"/><Relationship Id="rId3093" Type="http://schemas.openxmlformats.org/officeDocument/2006/relationships/oleObject" Target="embeddings/oleObject1537.bin"/><Relationship Id="rId1500" Type="http://schemas.openxmlformats.org/officeDocument/2006/relationships/image" Target="media/image745.wmf"/><Relationship Id="rId1945" Type="http://schemas.openxmlformats.org/officeDocument/2006/relationships/oleObject" Target="embeddings/oleObject963.bin"/><Relationship Id="rId3160" Type="http://schemas.openxmlformats.org/officeDocument/2006/relationships/image" Target="media/image1573.wmf"/><Relationship Id="rId3398" Type="http://schemas.openxmlformats.org/officeDocument/2006/relationships/oleObject" Target="embeddings/oleObject1689.bin"/><Relationship Id="rId1805" Type="http://schemas.openxmlformats.org/officeDocument/2006/relationships/oleObject" Target="embeddings/oleObject893.bin"/><Relationship Id="rId3020" Type="http://schemas.openxmlformats.org/officeDocument/2006/relationships/image" Target="media/image1503.wmf"/><Relationship Id="rId3258" Type="http://schemas.openxmlformats.org/officeDocument/2006/relationships/oleObject" Target="embeddings/oleObject1619.bin"/><Relationship Id="rId3465" Type="http://schemas.openxmlformats.org/officeDocument/2006/relationships/image" Target="media/image1726.wmf"/><Relationship Id="rId179" Type="http://schemas.openxmlformats.org/officeDocument/2006/relationships/image" Target="media/image85.wmf"/><Relationship Id="rId386" Type="http://schemas.openxmlformats.org/officeDocument/2006/relationships/oleObject" Target="embeddings/oleObject184.bin"/><Relationship Id="rId593" Type="http://schemas.openxmlformats.org/officeDocument/2006/relationships/image" Target="media/image291.wmf"/><Relationship Id="rId2067" Type="http://schemas.openxmlformats.org/officeDocument/2006/relationships/oleObject" Target="embeddings/oleObject1024.bin"/><Relationship Id="rId2274" Type="http://schemas.openxmlformats.org/officeDocument/2006/relationships/image" Target="media/image1133.wmf"/><Relationship Id="rId2481" Type="http://schemas.openxmlformats.org/officeDocument/2006/relationships/oleObject" Target="embeddings/oleObject1231.bin"/><Relationship Id="rId3118" Type="http://schemas.openxmlformats.org/officeDocument/2006/relationships/image" Target="media/image1552.wmf"/><Relationship Id="rId3325" Type="http://schemas.openxmlformats.org/officeDocument/2006/relationships/image" Target="media/image1656.wmf"/><Relationship Id="rId3532" Type="http://schemas.openxmlformats.org/officeDocument/2006/relationships/oleObject" Target="embeddings/oleObject1756.bin"/><Relationship Id="rId246" Type="http://schemas.openxmlformats.org/officeDocument/2006/relationships/oleObject" Target="embeddings/oleObject115.bin"/><Relationship Id="rId453" Type="http://schemas.openxmlformats.org/officeDocument/2006/relationships/image" Target="media/image221.wmf"/><Relationship Id="rId660" Type="http://schemas.openxmlformats.org/officeDocument/2006/relationships/oleObject" Target="embeddings/oleObject321.bin"/><Relationship Id="rId898" Type="http://schemas.openxmlformats.org/officeDocument/2006/relationships/image" Target="media/image443.wmf"/><Relationship Id="rId1083" Type="http://schemas.openxmlformats.org/officeDocument/2006/relationships/oleObject" Target="embeddings/oleObject533.bin"/><Relationship Id="rId1290" Type="http://schemas.openxmlformats.org/officeDocument/2006/relationships/image" Target="media/image639.wmf"/><Relationship Id="rId2134" Type="http://schemas.openxmlformats.org/officeDocument/2006/relationships/image" Target="media/image1062.wmf"/><Relationship Id="rId2341" Type="http://schemas.openxmlformats.org/officeDocument/2006/relationships/oleObject" Target="embeddings/oleObject1158.bin"/><Relationship Id="rId2579" Type="http://schemas.openxmlformats.org/officeDocument/2006/relationships/oleObject" Target="embeddings/oleObject1280.bin"/><Relationship Id="rId2786" Type="http://schemas.openxmlformats.org/officeDocument/2006/relationships/image" Target="media/image1386.emf"/><Relationship Id="rId2993" Type="http://schemas.openxmlformats.org/officeDocument/2006/relationships/oleObject" Target="embeddings/oleObject1487.bin"/><Relationship Id="rId106" Type="http://schemas.openxmlformats.org/officeDocument/2006/relationships/image" Target="media/image48.wmf"/><Relationship Id="rId313" Type="http://schemas.openxmlformats.org/officeDocument/2006/relationships/image" Target="media/image152.wmf"/><Relationship Id="rId758" Type="http://schemas.openxmlformats.org/officeDocument/2006/relationships/image" Target="media/image373.wmf"/><Relationship Id="rId965" Type="http://schemas.openxmlformats.org/officeDocument/2006/relationships/oleObject" Target="embeddings/oleObject474.bin"/><Relationship Id="rId1150" Type="http://schemas.openxmlformats.org/officeDocument/2006/relationships/image" Target="media/image569.wmf"/><Relationship Id="rId1388" Type="http://schemas.openxmlformats.org/officeDocument/2006/relationships/image" Target="media/image689.wmf"/><Relationship Id="rId1595" Type="http://schemas.openxmlformats.org/officeDocument/2006/relationships/oleObject" Target="embeddings/oleObject788.bin"/><Relationship Id="rId2439" Type="http://schemas.openxmlformats.org/officeDocument/2006/relationships/oleObject" Target="embeddings/oleObject1210.bin"/><Relationship Id="rId2646" Type="http://schemas.openxmlformats.org/officeDocument/2006/relationships/image" Target="media/image1316.wmf"/><Relationship Id="rId2853" Type="http://schemas.openxmlformats.org/officeDocument/2006/relationships/oleObject" Target="embeddings/oleObject1417.bin"/><Relationship Id="rId94" Type="http://schemas.openxmlformats.org/officeDocument/2006/relationships/image" Target="media/image42.wmf"/><Relationship Id="rId520" Type="http://schemas.openxmlformats.org/officeDocument/2006/relationships/oleObject" Target="embeddings/oleObject251.bin"/><Relationship Id="rId618" Type="http://schemas.openxmlformats.org/officeDocument/2006/relationships/oleObject" Target="embeddings/oleObject300.bin"/><Relationship Id="rId825" Type="http://schemas.openxmlformats.org/officeDocument/2006/relationships/oleObject" Target="embeddings/oleObject404.bin"/><Relationship Id="rId1248" Type="http://schemas.openxmlformats.org/officeDocument/2006/relationships/image" Target="media/image618.wmf"/><Relationship Id="rId1455" Type="http://schemas.openxmlformats.org/officeDocument/2006/relationships/oleObject" Target="embeddings/oleObject718.bin"/><Relationship Id="rId1662" Type="http://schemas.openxmlformats.org/officeDocument/2006/relationships/image" Target="media/image826.wmf"/><Relationship Id="rId2201" Type="http://schemas.openxmlformats.org/officeDocument/2006/relationships/oleObject" Target="embeddings/oleObject1091.bin"/><Relationship Id="rId2506" Type="http://schemas.openxmlformats.org/officeDocument/2006/relationships/image" Target="media/image1246.wmf"/><Relationship Id="rId1010" Type="http://schemas.openxmlformats.org/officeDocument/2006/relationships/image" Target="media/image499.wmf"/><Relationship Id="rId1108" Type="http://schemas.openxmlformats.org/officeDocument/2006/relationships/image" Target="media/image548.wmf"/><Relationship Id="rId1315" Type="http://schemas.openxmlformats.org/officeDocument/2006/relationships/oleObject" Target="embeddings/oleObject648.bin"/><Relationship Id="rId1967" Type="http://schemas.openxmlformats.org/officeDocument/2006/relationships/oleObject" Target="embeddings/oleObject974.bin"/><Relationship Id="rId2713" Type="http://schemas.openxmlformats.org/officeDocument/2006/relationships/oleObject" Target="embeddings/oleObject1347.bin"/><Relationship Id="rId2920" Type="http://schemas.openxmlformats.org/officeDocument/2006/relationships/image" Target="media/image1453.wmf"/><Relationship Id="rId1522" Type="http://schemas.openxmlformats.org/officeDocument/2006/relationships/image" Target="media/image756.wmf"/><Relationship Id="rId21" Type="http://schemas.openxmlformats.org/officeDocument/2006/relationships/oleObject" Target="embeddings/oleObject3.bin"/><Relationship Id="rId2089" Type="http://schemas.openxmlformats.org/officeDocument/2006/relationships/oleObject" Target="embeddings/oleObject1035.bin"/><Relationship Id="rId3487" Type="http://schemas.openxmlformats.org/officeDocument/2006/relationships/image" Target="media/image1737.wmf"/><Relationship Id="rId2296" Type="http://schemas.openxmlformats.org/officeDocument/2006/relationships/image" Target="media/image1144.wmf"/><Relationship Id="rId3347" Type="http://schemas.openxmlformats.org/officeDocument/2006/relationships/image" Target="media/image1667.wmf"/><Relationship Id="rId3554" Type="http://schemas.openxmlformats.org/officeDocument/2006/relationships/oleObject" Target="embeddings/oleObject1767.bin"/><Relationship Id="rId268" Type="http://schemas.openxmlformats.org/officeDocument/2006/relationships/oleObject" Target="embeddings/oleObject126.bin"/><Relationship Id="rId475" Type="http://schemas.openxmlformats.org/officeDocument/2006/relationships/image" Target="media/image232.wmf"/><Relationship Id="rId682" Type="http://schemas.openxmlformats.org/officeDocument/2006/relationships/oleObject" Target="embeddings/oleObject332.bin"/><Relationship Id="rId2156" Type="http://schemas.openxmlformats.org/officeDocument/2006/relationships/image" Target="media/image1073.wmf"/><Relationship Id="rId2363" Type="http://schemas.openxmlformats.org/officeDocument/2006/relationships/oleObject" Target="embeddings/oleObject1169.bin"/><Relationship Id="rId2570" Type="http://schemas.openxmlformats.org/officeDocument/2006/relationships/image" Target="media/image1278.wmf"/><Relationship Id="rId3207" Type="http://schemas.openxmlformats.org/officeDocument/2006/relationships/image" Target="media/image1597.wmf"/><Relationship Id="rId3414" Type="http://schemas.openxmlformats.org/officeDocument/2006/relationships/oleObject" Target="embeddings/oleObject1697.bin"/><Relationship Id="rId3621" Type="http://schemas.openxmlformats.org/officeDocument/2006/relationships/image" Target="media/image1804.wmf"/><Relationship Id="rId128" Type="http://schemas.openxmlformats.org/officeDocument/2006/relationships/image" Target="media/image59.wmf"/><Relationship Id="rId335" Type="http://schemas.openxmlformats.org/officeDocument/2006/relationships/image" Target="media/image163.wmf"/><Relationship Id="rId542" Type="http://schemas.openxmlformats.org/officeDocument/2006/relationships/oleObject" Target="embeddings/oleObject262.bin"/><Relationship Id="rId1172" Type="http://schemas.openxmlformats.org/officeDocument/2006/relationships/image" Target="media/image580.wmf"/><Relationship Id="rId2016" Type="http://schemas.openxmlformats.org/officeDocument/2006/relationships/image" Target="media/image1003.wmf"/><Relationship Id="rId2223" Type="http://schemas.openxmlformats.org/officeDocument/2006/relationships/image" Target="media/image1107.wmf"/><Relationship Id="rId2430" Type="http://schemas.openxmlformats.org/officeDocument/2006/relationships/oleObject" Target="embeddings/oleObject1205.bin"/><Relationship Id="rId402" Type="http://schemas.openxmlformats.org/officeDocument/2006/relationships/oleObject" Target="embeddings/oleObject192.bin"/><Relationship Id="rId1032" Type="http://schemas.openxmlformats.org/officeDocument/2006/relationships/image" Target="media/image510.wmf"/><Relationship Id="rId1989" Type="http://schemas.openxmlformats.org/officeDocument/2006/relationships/oleObject" Target="embeddings/oleObject985.bin"/><Relationship Id="rId1849" Type="http://schemas.openxmlformats.org/officeDocument/2006/relationships/oleObject" Target="embeddings/oleObject915.bin"/><Relationship Id="rId3064" Type="http://schemas.openxmlformats.org/officeDocument/2006/relationships/image" Target="media/image1525.wmf"/><Relationship Id="rId192" Type="http://schemas.openxmlformats.org/officeDocument/2006/relationships/oleObject" Target="embeddings/oleObject88.bin"/><Relationship Id="rId1709" Type="http://schemas.openxmlformats.org/officeDocument/2006/relationships/oleObject" Target="embeddings/oleObject845.bin"/><Relationship Id="rId1916" Type="http://schemas.openxmlformats.org/officeDocument/2006/relationships/image" Target="media/image953.wmf"/><Relationship Id="rId3271" Type="http://schemas.openxmlformats.org/officeDocument/2006/relationships/image" Target="media/image1629.wmf"/><Relationship Id="rId2080" Type="http://schemas.openxmlformats.org/officeDocument/2006/relationships/image" Target="media/image1035.wmf"/><Relationship Id="rId3131" Type="http://schemas.openxmlformats.org/officeDocument/2006/relationships/oleObject" Target="embeddings/oleObject1556.bin"/><Relationship Id="rId2897" Type="http://schemas.openxmlformats.org/officeDocument/2006/relationships/oleObject" Target="embeddings/oleObject1439.bin"/><Relationship Id="rId869" Type="http://schemas.openxmlformats.org/officeDocument/2006/relationships/oleObject" Target="embeddings/oleObject426.bin"/><Relationship Id="rId1499" Type="http://schemas.openxmlformats.org/officeDocument/2006/relationships/oleObject" Target="embeddings/oleObject740.bin"/><Relationship Id="rId729" Type="http://schemas.openxmlformats.org/officeDocument/2006/relationships/oleObject" Target="embeddings/oleObject356.bin"/><Relationship Id="rId1359" Type="http://schemas.openxmlformats.org/officeDocument/2006/relationships/oleObject" Target="embeddings/oleObject670.bin"/><Relationship Id="rId2757" Type="http://schemas.openxmlformats.org/officeDocument/2006/relationships/oleObject" Target="embeddings/oleObject1369.bin"/><Relationship Id="rId2964" Type="http://schemas.openxmlformats.org/officeDocument/2006/relationships/image" Target="media/image1475.emf"/><Relationship Id="rId936" Type="http://schemas.openxmlformats.org/officeDocument/2006/relationships/image" Target="media/image462.wmf"/><Relationship Id="rId1219" Type="http://schemas.openxmlformats.org/officeDocument/2006/relationships/oleObject" Target="embeddings/oleObject601.bin"/><Relationship Id="rId1566" Type="http://schemas.openxmlformats.org/officeDocument/2006/relationships/image" Target="media/image778.wmf"/><Relationship Id="rId1773" Type="http://schemas.openxmlformats.org/officeDocument/2006/relationships/oleObject" Target="embeddings/oleObject877.bin"/><Relationship Id="rId1980" Type="http://schemas.openxmlformats.org/officeDocument/2006/relationships/image" Target="media/image985.wmf"/><Relationship Id="rId2617" Type="http://schemas.openxmlformats.org/officeDocument/2006/relationships/oleObject" Target="embeddings/oleObject1299.bin"/><Relationship Id="rId2824" Type="http://schemas.openxmlformats.org/officeDocument/2006/relationships/image" Target="media/image1405.emf"/><Relationship Id="rId65" Type="http://schemas.openxmlformats.org/officeDocument/2006/relationships/oleObject" Target="embeddings/oleObject25.bin"/><Relationship Id="rId1426" Type="http://schemas.openxmlformats.org/officeDocument/2006/relationships/image" Target="media/image708.wmf"/><Relationship Id="rId1633" Type="http://schemas.openxmlformats.org/officeDocument/2006/relationships/oleObject" Target="embeddings/oleObject807.bin"/><Relationship Id="rId1840" Type="http://schemas.openxmlformats.org/officeDocument/2006/relationships/image" Target="media/image915.wmf"/><Relationship Id="rId1700" Type="http://schemas.openxmlformats.org/officeDocument/2006/relationships/image" Target="media/image845.wmf"/><Relationship Id="rId3598" Type="http://schemas.openxmlformats.org/officeDocument/2006/relationships/oleObject" Target="embeddings/oleObject1789.bin"/><Relationship Id="rId3458" Type="http://schemas.openxmlformats.org/officeDocument/2006/relationships/oleObject" Target="embeddings/oleObject1719.bin"/><Relationship Id="rId379" Type="http://schemas.openxmlformats.org/officeDocument/2006/relationships/image" Target="media/image184.wmf"/><Relationship Id="rId586" Type="http://schemas.openxmlformats.org/officeDocument/2006/relationships/oleObject" Target="embeddings/oleObject284.bin"/><Relationship Id="rId793" Type="http://schemas.openxmlformats.org/officeDocument/2006/relationships/oleObject" Target="embeddings/oleObject388.bin"/><Relationship Id="rId2267" Type="http://schemas.openxmlformats.org/officeDocument/2006/relationships/oleObject" Target="embeddings/oleObject1121.bin"/><Relationship Id="rId2474" Type="http://schemas.openxmlformats.org/officeDocument/2006/relationships/image" Target="media/image1230.wmf"/><Relationship Id="rId2681" Type="http://schemas.openxmlformats.org/officeDocument/2006/relationships/oleObject" Target="embeddings/oleObject1331.bin"/><Relationship Id="rId3318" Type="http://schemas.openxmlformats.org/officeDocument/2006/relationships/oleObject" Target="embeddings/oleObject1649.bin"/><Relationship Id="rId3525" Type="http://schemas.openxmlformats.org/officeDocument/2006/relationships/image" Target="media/image1756.wmf"/><Relationship Id="rId239" Type="http://schemas.openxmlformats.org/officeDocument/2006/relationships/image" Target="media/image115.wmf"/><Relationship Id="rId446" Type="http://schemas.openxmlformats.org/officeDocument/2006/relationships/oleObject" Target="embeddings/oleObject214.bin"/><Relationship Id="rId653" Type="http://schemas.openxmlformats.org/officeDocument/2006/relationships/image" Target="media/image321.wmf"/><Relationship Id="rId1076" Type="http://schemas.openxmlformats.org/officeDocument/2006/relationships/image" Target="media/image532.wmf"/><Relationship Id="rId1283" Type="http://schemas.openxmlformats.org/officeDocument/2006/relationships/oleObject" Target="embeddings/oleObject633.bin"/><Relationship Id="rId1490" Type="http://schemas.openxmlformats.org/officeDocument/2006/relationships/image" Target="media/image740.wmf"/><Relationship Id="rId2127" Type="http://schemas.openxmlformats.org/officeDocument/2006/relationships/oleObject" Target="embeddings/oleObject1054.bin"/><Relationship Id="rId2334" Type="http://schemas.openxmlformats.org/officeDocument/2006/relationships/image" Target="media/image1163.wmf"/><Relationship Id="rId306" Type="http://schemas.openxmlformats.org/officeDocument/2006/relationships/oleObject" Target="embeddings/oleObject145.bin"/><Relationship Id="rId860" Type="http://schemas.openxmlformats.org/officeDocument/2006/relationships/image" Target="media/image424.wmf"/><Relationship Id="rId1143" Type="http://schemas.openxmlformats.org/officeDocument/2006/relationships/oleObject" Target="embeddings/oleObject563.bin"/><Relationship Id="rId2541" Type="http://schemas.openxmlformats.org/officeDocument/2006/relationships/oleObject" Target="embeddings/oleObject1261.bin"/><Relationship Id="rId513" Type="http://schemas.openxmlformats.org/officeDocument/2006/relationships/image" Target="media/image251.wmf"/><Relationship Id="rId720" Type="http://schemas.openxmlformats.org/officeDocument/2006/relationships/image" Target="media/image354.wmf"/><Relationship Id="rId1350" Type="http://schemas.openxmlformats.org/officeDocument/2006/relationships/image" Target="media/image670.wmf"/><Relationship Id="rId2401" Type="http://schemas.openxmlformats.org/officeDocument/2006/relationships/oleObject" Target="embeddings/oleObject1188.bin"/><Relationship Id="rId1003" Type="http://schemas.openxmlformats.org/officeDocument/2006/relationships/oleObject" Target="embeddings/oleObject493.bin"/><Relationship Id="rId1210" Type="http://schemas.openxmlformats.org/officeDocument/2006/relationships/image" Target="media/image599.wmf"/><Relationship Id="rId3175" Type="http://schemas.openxmlformats.org/officeDocument/2006/relationships/oleObject" Target="embeddings/oleObject1578.bin"/><Relationship Id="rId3382" Type="http://schemas.openxmlformats.org/officeDocument/2006/relationships/oleObject" Target="embeddings/oleObject1681.bin"/><Relationship Id="rId2191" Type="http://schemas.openxmlformats.org/officeDocument/2006/relationships/oleObject" Target="embeddings/oleObject1086.bin"/><Relationship Id="rId3035" Type="http://schemas.openxmlformats.org/officeDocument/2006/relationships/oleObject" Target="embeddings/oleObject1508.bin"/><Relationship Id="rId3242" Type="http://schemas.openxmlformats.org/officeDocument/2006/relationships/oleObject" Target="embeddings/oleObject1611.bin"/><Relationship Id="rId163" Type="http://schemas.openxmlformats.org/officeDocument/2006/relationships/image" Target="media/image77.wmf"/><Relationship Id="rId370" Type="http://schemas.openxmlformats.org/officeDocument/2006/relationships/oleObject" Target="embeddings/oleObject176.bin"/><Relationship Id="rId2051" Type="http://schemas.openxmlformats.org/officeDocument/2006/relationships/oleObject" Target="embeddings/oleObject1016.bin"/><Relationship Id="rId3102" Type="http://schemas.openxmlformats.org/officeDocument/2006/relationships/image" Target="media/image1544.wmf"/><Relationship Id="rId230" Type="http://schemas.openxmlformats.org/officeDocument/2006/relationships/oleObject" Target="embeddings/oleObject107.bin"/><Relationship Id="rId2868" Type="http://schemas.openxmlformats.org/officeDocument/2006/relationships/image" Target="media/image1427.wmf"/><Relationship Id="rId1677" Type="http://schemas.openxmlformats.org/officeDocument/2006/relationships/oleObject" Target="embeddings/oleObject829.bin"/><Relationship Id="rId1884" Type="http://schemas.openxmlformats.org/officeDocument/2006/relationships/image" Target="media/image937.wmf"/><Relationship Id="rId2728" Type="http://schemas.openxmlformats.org/officeDocument/2006/relationships/image" Target="media/image1357.emf"/><Relationship Id="rId2935" Type="http://schemas.openxmlformats.org/officeDocument/2006/relationships/oleObject" Target="embeddings/oleObject1458.bin"/><Relationship Id="rId907" Type="http://schemas.openxmlformats.org/officeDocument/2006/relationships/oleObject" Target="embeddings/oleObject445.bin"/><Relationship Id="rId1537" Type="http://schemas.openxmlformats.org/officeDocument/2006/relationships/oleObject" Target="embeddings/oleObject759.bin"/><Relationship Id="rId1744" Type="http://schemas.openxmlformats.org/officeDocument/2006/relationships/image" Target="media/image867.wmf"/><Relationship Id="rId1951" Type="http://schemas.openxmlformats.org/officeDocument/2006/relationships/oleObject" Target="embeddings/oleObject966.bin"/><Relationship Id="rId36" Type="http://schemas.openxmlformats.org/officeDocument/2006/relationships/image" Target="media/image13.wmf"/><Relationship Id="rId1604" Type="http://schemas.openxmlformats.org/officeDocument/2006/relationships/image" Target="media/image797.wmf"/><Relationship Id="rId1811" Type="http://schemas.openxmlformats.org/officeDocument/2006/relationships/oleObject" Target="embeddings/oleObject896.bin"/><Relationship Id="rId3569" Type="http://schemas.openxmlformats.org/officeDocument/2006/relationships/image" Target="media/image1778.wmf"/><Relationship Id="rId697" Type="http://schemas.openxmlformats.org/officeDocument/2006/relationships/oleObject" Target="embeddings/oleObject340.bin"/><Relationship Id="rId2378" Type="http://schemas.openxmlformats.org/officeDocument/2006/relationships/image" Target="media/image1185.wmf"/><Relationship Id="rId3429" Type="http://schemas.openxmlformats.org/officeDocument/2006/relationships/image" Target="media/image1708.wmf"/><Relationship Id="rId1187" Type="http://schemas.openxmlformats.org/officeDocument/2006/relationships/oleObject" Target="embeddings/oleObject585.bin"/><Relationship Id="rId2585" Type="http://schemas.openxmlformats.org/officeDocument/2006/relationships/oleObject" Target="embeddings/oleObject1283.bin"/><Relationship Id="rId2792" Type="http://schemas.openxmlformats.org/officeDocument/2006/relationships/image" Target="media/image1389.emf"/><Relationship Id="rId3636" Type="http://schemas.openxmlformats.org/officeDocument/2006/relationships/oleObject" Target="embeddings/oleObject1808.bin"/><Relationship Id="rId557" Type="http://schemas.openxmlformats.org/officeDocument/2006/relationships/image" Target="media/image273.wmf"/><Relationship Id="rId764" Type="http://schemas.openxmlformats.org/officeDocument/2006/relationships/image" Target="media/image376.wmf"/><Relationship Id="rId971" Type="http://schemas.openxmlformats.org/officeDocument/2006/relationships/oleObject" Target="embeddings/oleObject477.bin"/><Relationship Id="rId1394" Type="http://schemas.openxmlformats.org/officeDocument/2006/relationships/image" Target="media/image692.wmf"/><Relationship Id="rId2238" Type="http://schemas.openxmlformats.org/officeDocument/2006/relationships/oleObject" Target="embeddings/oleObject1107.bin"/><Relationship Id="rId2445" Type="http://schemas.openxmlformats.org/officeDocument/2006/relationships/oleObject" Target="embeddings/oleObject1213.bin"/><Relationship Id="rId2652" Type="http://schemas.openxmlformats.org/officeDocument/2006/relationships/image" Target="media/image1319.wmf"/><Relationship Id="rId417" Type="http://schemas.openxmlformats.org/officeDocument/2006/relationships/image" Target="media/image203.wmf"/><Relationship Id="rId624" Type="http://schemas.openxmlformats.org/officeDocument/2006/relationships/oleObject" Target="embeddings/oleObject303.bin"/><Relationship Id="rId831" Type="http://schemas.openxmlformats.org/officeDocument/2006/relationships/oleObject" Target="embeddings/oleObject407.bin"/><Relationship Id="rId1047" Type="http://schemas.openxmlformats.org/officeDocument/2006/relationships/oleObject" Target="embeddings/oleObject515.bin"/><Relationship Id="rId1254" Type="http://schemas.openxmlformats.org/officeDocument/2006/relationships/image" Target="media/image621.wmf"/><Relationship Id="rId1461" Type="http://schemas.openxmlformats.org/officeDocument/2006/relationships/oleObject" Target="embeddings/oleObject721.bin"/><Relationship Id="rId2305" Type="http://schemas.openxmlformats.org/officeDocument/2006/relationships/oleObject" Target="embeddings/oleObject1140.bin"/><Relationship Id="rId2512" Type="http://schemas.openxmlformats.org/officeDocument/2006/relationships/image" Target="media/image1249.wmf"/><Relationship Id="rId1114" Type="http://schemas.openxmlformats.org/officeDocument/2006/relationships/image" Target="media/image551.wmf"/><Relationship Id="rId1321" Type="http://schemas.openxmlformats.org/officeDocument/2006/relationships/oleObject" Target="embeddings/oleObject651.bin"/><Relationship Id="rId3079" Type="http://schemas.openxmlformats.org/officeDocument/2006/relationships/oleObject" Target="embeddings/oleObject1530.bin"/><Relationship Id="rId3286" Type="http://schemas.openxmlformats.org/officeDocument/2006/relationships/oleObject" Target="embeddings/oleObject1633.bin"/><Relationship Id="rId3493" Type="http://schemas.openxmlformats.org/officeDocument/2006/relationships/image" Target="media/image1740.wmf"/><Relationship Id="rId2095" Type="http://schemas.openxmlformats.org/officeDocument/2006/relationships/oleObject" Target="embeddings/oleObject1038.bin"/><Relationship Id="rId3146" Type="http://schemas.openxmlformats.org/officeDocument/2006/relationships/image" Target="media/image1566.wmf"/><Relationship Id="rId3353" Type="http://schemas.openxmlformats.org/officeDocument/2006/relationships/image" Target="media/image1670.wmf"/><Relationship Id="rId274" Type="http://schemas.openxmlformats.org/officeDocument/2006/relationships/oleObject" Target="embeddings/oleObject129.bin"/><Relationship Id="rId481" Type="http://schemas.openxmlformats.org/officeDocument/2006/relationships/image" Target="media/image235.wmf"/><Relationship Id="rId2162" Type="http://schemas.openxmlformats.org/officeDocument/2006/relationships/image" Target="media/image1076.wmf"/><Relationship Id="rId3006" Type="http://schemas.openxmlformats.org/officeDocument/2006/relationships/image" Target="media/image1496.wmf"/><Relationship Id="rId3560" Type="http://schemas.openxmlformats.org/officeDocument/2006/relationships/oleObject" Target="embeddings/oleObject1770.bin"/><Relationship Id="rId134" Type="http://schemas.openxmlformats.org/officeDocument/2006/relationships/image" Target="media/image62.wmf"/><Relationship Id="rId3213" Type="http://schemas.openxmlformats.org/officeDocument/2006/relationships/image" Target="media/image1600.wmf"/><Relationship Id="rId3420" Type="http://schemas.openxmlformats.org/officeDocument/2006/relationships/oleObject" Target="embeddings/oleObject1700.bin"/><Relationship Id="rId341" Type="http://schemas.openxmlformats.org/officeDocument/2006/relationships/image" Target="media/image166.wmf"/><Relationship Id="rId2022" Type="http://schemas.openxmlformats.org/officeDocument/2006/relationships/image" Target="media/image1006.wmf"/><Relationship Id="rId2979" Type="http://schemas.openxmlformats.org/officeDocument/2006/relationships/oleObject" Target="embeddings/oleObject1480.bin"/><Relationship Id="rId201" Type="http://schemas.openxmlformats.org/officeDocument/2006/relationships/image" Target="media/image96.wmf"/><Relationship Id="rId1788" Type="http://schemas.openxmlformats.org/officeDocument/2006/relationships/image" Target="media/image889.wmf"/><Relationship Id="rId1995" Type="http://schemas.openxmlformats.org/officeDocument/2006/relationships/oleObject" Target="embeddings/oleObject988.bin"/><Relationship Id="rId2839" Type="http://schemas.openxmlformats.org/officeDocument/2006/relationships/oleObject" Target="embeddings/oleObject1410.bin"/><Relationship Id="rId1648" Type="http://schemas.openxmlformats.org/officeDocument/2006/relationships/image" Target="media/image819.wmf"/><Relationship Id="rId1508" Type="http://schemas.openxmlformats.org/officeDocument/2006/relationships/image" Target="media/image749.wmf"/><Relationship Id="rId1855" Type="http://schemas.openxmlformats.org/officeDocument/2006/relationships/oleObject" Target="embeddings/oleObject918.bin"/><Relationship Id="rId2906" Type="http://schemas.openxmlformats.org/officeDocument/2006/relationships/image" Target="media/image1446.wmf"/><Relationship Id="rId3070" Type="http://schemas.openxmlformats.org/officeDocument/2006/relationships/image" Target="media/image1528.wmf"/><Relationship Id="rId1715" Type="http://schemas.openxmlformats.org/officeDocument/2006/relationships/oleObject" Target="embeddings/oleObject848.bin"/><Relationship Id="rId1922" Type="http://schemas.openxmlformats.org/officeDocument/2006/relationships/image" Target="media/image956.wmf"/><Relationship Id="rId2489" Type="http://schemas.openxmlformats.org/officeDocument/2006/relationships/oleObject" Target="embeddings/oleObject1235.bin"/><Relationship Id="rId2696" Type="http://schemas.openxmlformats.org/officeDocument/2006/relationships/image" Target="media/image1341.wmf"/><Relationship Id="rId668" Type="http://schemas.openxmlformats.org/officeDocument/2006/relationships/oleObject" Target="embeddings/oleObject325.bin"/><Relationship Id="rId875" Type="http://schemas.openxmlformats.org/officeDocument/2006/relationships/oleObject" Target="embeddings/oleObject429.bin"/><Relationship Id="rId1298" Type="http://schemas.openxmlformats.org/officeDocument/2006/relationships/image" Target="media/image643.wmf"/><Relationship Id="rId2349" Type="http://schemas.openxmlformats.org/officeDocument/2006/relationships/oleObject" Target="embeddings/oleObject1162.bin"/><Relationship Id="rId2556" Type="http://schemas.openxmlformats.org/officeDocument/2006/relationships/image" Target="media/image1271.wmf"/><Relationship Id="rId2763" Type="http://schemas.openxmlformats.org/officeDocument/2006/relationships/oleObject" Target="embeddings/oleObject1372.bin"/><Relationship Id="rId2970" Type="http://schemas.openxmlformats.org/officeDocument/2006/relationships/image" Target="media/image1478.emf"/><Relationship Id="rId3607" Type="http://schemas.openxmlformats.org/officeDocument/2006/relationships/image" Target="media/image1797.wmf"/><Relationship Id="rId528" Type="http://schemas.openxmlformats.org/officeDocument/2006/relationships/oleObject" Target="embeddings/oleObject255.bin"/><Relationship Id="rId735" Type="http://schemas.openxmlformats.org/officeDocument/2006/relationships/oleObject" Target="embeddings/oleObject359.bin"/><Relationship Id="rId942" Type="http://schemas.openxmlformats.org/officeDocument/2006/relationships/image" Target="media/image465.wmf"/><Relationship Id="rId1158" Type="http://schemas.openxmlformats.org/officeDocument/2006/relationships/image" Target="media/image573.wmf"/><Relationship Id="rId1365" Type="http://schemas.openxmlformats.org/officeDocument/2006/relationships/oleObject" Target="embeddings/oleObject673.bin"/><Relationship Id="rId1572" Type="http://schemas.openxmlformats.org/officeDocument/2006/relationships/image" Target="media/image781.wmf"/><Relationship Id="rId2209" Type="http://schemas.openxmlformats.org/officeDocument/2006/relationships/image" Target="media/image1100.wmf"/><Relationship Id="rId2416" Type="http://schemas.openxmlformats.org/officeDocument/2006/relationships/oleObject" Target="embeddings/oleObject1197.bin"/><Relationship Id="rId2623" Type="http://schemas.openxmlformats.org/officeDocument/2006/relationships/oleObject" Target="embeddings/oleObject1302.bin"/><Relationship Id="rId1018" Type="http://schemas.openxmlformats.org/officeDocument/2006/relationships/image" Target="media/image503.wmf"/><Relationship Id="rId1225" Type="http://schemas.openxmlformats.org/officeDocument/2006/relationships/oleObject" Target="embeddings/oleObject604.bin"/><Relationship Id="rId1432" Type="http://schemas.openxmlformats.org/officeDocument/2006/relationships/image" Target="media/image711.wmf"/><Relationship Id="rId2830" Type="http://schemas.openxmlformats.org/officeDocument/2006/relationships/image" Target="media/image1408.emf"/><Relationship Id="rId71" Type="http://schemas.openxmlformats.org/officeDocument/2006/relationships/oleObject" Target="embeddings/oleObject28.bin"/><Relationship Id="rId802" Type="http://schemas.openxmlformats.org/officeDocument/2006/relationships/image" Target="media/image395.wmf"/><Relationship Id="rId3397" Type="http://schemas.openxmlformats.org/officeDocument/2006/relationships/image" Target="media/image1692.wmf"/><Relationship Id="rId178" Type="http://schemas.openxmlformats.org/officeDocument/2006/relationships/oleObject" Target="embeddings/oleObject81.bin"/><Relationship Id="rId3257" Type="http://schemas.openxmlformats.org/officeDocument/2006/relationships/image" Target="media/image1622.wmf"/><Relationship Id="rId3464" Type="http://schemas.openxmlformats.org/officeDocument/2006/relationships/oleObject" Target="embeddings/oleObject1722.bin"/><Relationship Id="rId385" Type="http://schemas.openxmlformats.org/officeDocument/2006/relationships/image" Target="media/image187.wmf"/><Relationship Id="rId592" Type="http://schemas.openxmlformats.org/officeDocument/2006/relationships/oleObject" Target="embeddings/oleObject287.bin"/><Relationship Id="rId2066" Type="http://schemas.openxmlformats.org/officeDocument/2006/relationships/image" Target="media/image1028.wmf"/><Relationship Id="rId2273" Type="http://schemas.openxmlformats.org/officeDocument/2006/relationships/oleObject" Target="embeddings/oleObject1124.bin"/><Relationship Id="rId2480" Type="http://schemas.openxmlformats.org/officeDocument/2006/relationships/image" Target="media/image1233.wmf"/><Relationship Id="rId3117" Type="http://schemas.openxmlformats.org/officeDocument/2006/relationships/oleObject" Target="embeddings/oleObject1549.bin"/><Relationship Id="rId3324" Type="http://schemas.openxmlformats.org/officeDocument/2006/relationships/oleObject" Target="embeddings/oleObject1652.bin"/><Relationship Id="rId3531" Type="http://schemas.openxmlformats.org/officeDocument/2006/relationships/image" Target="media/image1759.wmf"/><Relationship Id="rId245" Type="http://schemas.openxmlformats.org/officeDocument/2006/relationships/image" Target="media/image118.wmf"/><Relationship Id="rId452" Type="http://schemas.openxmlformats.org/officeDocument/2006/relationships/oleObject" Target="embeddings/oleObject217.bin"/><Relationship Id="rId1082" Type="http://schemas.openxmlformats.org/officeDocument/2006/relationships/image" Target="media/image535.wmf"/><Relationship Id="rId2133" Type="http://schemas.openxmlformats.org/officeDocument/2006/relationships/oleObject" Target="embeddings/oleObject1057.bin"/><Relationship Id="rId2340" Type="http://schemas.openxmlformats.org/officeDocument/2006/relationships/image" Target="media/image1166.wmf"/><Relationship Id="rId105" Type="http://schemas.openxmlformats.org/officeDocument/2006/relationships/oleObject" Target="embeddings/oleObject45.bin"/><Relationship Id="rId312" Type="http://schemas.openxmlformats.org/officeDocument/2006/relationships/oleObject" Target="embeddings/oleObject148.bin"/><Relationship Id="rId2200" Type="http://schemas.openxmlformats.org/officeDocument/2006/relationships/image" Target="media/image1095.wmf"/><Relationship Id="rId1899" Type="http://schemas.openxmlformats.org/officeDocument/2006/relationships/oleObject" Target="embeddings/oleObject940.bin"/><Relationship Id="rId1759" Type="http://schemas.openxmlformats.org/officeDocument/2006/relationships/oleObject" Target="embeddings/oleObject870.bin"/><Relationship Id="rId1966" Type="http://schemas.openxmlformats.org/officeDocument/2006/relationships/image" Target="media/image978.wmf"/><Relationship Id="rId3181" Type="http://schemas.openxmlformats.org/officeDocument/2006/relationships/oleObject" Target="embeddings/oleObject1581.bin"/><Relationship Id="rId1619" Type="http://schemas.openxmlformats.org/officeDocument/2006/relationships/oleObject" Target="embeddings/oleObject800.bin"/><Relationship Id="rId1826" Type="http://schemas.openxmlformats.org/officeDocument/2006/relationships/image" Target="media/image908.wmf"/><Relationship Id="rId3041" Type="http://schemas.openxmlformats.org/officeDocument/2006/relationships/oleObject" Target="embeddings/oleObject1511.bin"/><Relationship Id="rId779" Type="http://schemas.openxmlformats.org/officeDocument/2006/relationships/oleObject" Target="embeddings/oleObject381.bin"/><Relationship Id="rId986" Type="http://schemas.openxmlformats.org/officeDocument/2006/relationships/image" Target="media/image487.wmf"/><Relationship Id="rId2667" Type="http://schemas.openxmlformats.org/officeDocument/2006/relationships/oleObject" Target="embeddings/oleObject1324.bin"/><Relationship Id="rId639" Type="http://schemas.openxmlformats.org/officeDocument/2006/relationships/image" Target="media/image314.wmf"/><Relationship Id="rId1269" Type="http://schemas.openxmlformats.org/officeDocument/2006/relationships/oleObject" Target="embeddings/oleObject626.bin"/><Relationship Id="rId1476" Type="http://schemas.openxmlformats.org/officeDocument/2006/relationships/image" Target="media/image733.wmf"/><Relationship Id="rId2874" Type="http://schemas.openxmlformats.org/officeDocument/2006/relationships/image" Target="media/image1430.wmf"/><Relationship Id="rId846" Type="http://schemas.openxmlformats.org/officeDocument/2006/relationships/image" Target="media/image417.wmf"/><Relationship Id="rId1129" Type="http://schemas.openxmlformats.org/officeDocument/2006/relationships/oleObject" Target="embeddings/oleObject556.bin"/><Relationship Id="rId1683" Type="http://schemas.openxmlformats.org/officeDocument/2006/relationships/oleObject" Target="embeddings/oleObject832.bin"/><Relationship Id="rId1890" Type="http://schemas.openxmlformats.org/officeDocument/2006/relationships/image" Target="media/image940.wmf"/><Relationship Id="rId2527" Type="http://schemas.openxmlformats.org/officeDocument/2006/relationships/oleObject" Target="embeddings/oleObject1254.bin"/><Relationship Id="rId2734" Type="http://schemas.openxmlformats.org/officeDocument/2006/relationships/image" Target="media/image1360.emf"/><Relationship Id="rId2941" Type="http://schemas.openxmlformats.org/officeDocument/2006/relationships/oleObject" Target="embeddings/oleObject1461.bin"/><Relationship Id="rId706" Type="http://schemas.openxmlformats.org/officeDocument/2006/relationships/image" Target="media/image347.wmf"/><Relationship Id="rId913" Type="http://schemas.openxmlformats.org/officeDocument/2006/relationships/oleObject" Target="embeddings/oleObject448.bin"/><Relationship Id="rId1336" Type="http://schemas.openxmlformats.org/officeDocument/2006/relationships/image" Target="media/image663.wmf"/><Relationship Id="rId1543" Type="http://schemas.openxmlformats.org/officeDocument/2006/relationships/oleObject" Target="embeddings/oleObject762.bin"/><Relationship Id="rId1750" Type="http://schemas.openxmlformats.org/officeDocument/2006/relationships/image" Target="media/image870.wmf"/><Relationship Id="rId2801" Type="http://schemas.openxmlformats.org/officeDocument/2006/relationships/oleObject" Target="embeddings/oleObject1391.bin"/><Relationship Id="rId42" Type="http://schemas.openxmlformats.org/officeDocument/2006/relationships/image" Target="media/image16.wmf"/><Relationship Id="rId1403" Type="http://schemas.openxmlformats.org/officeDocument/2006/relationships/oleObject" Target="embeddings/oleObject692.bin"/><Relationship Id="rId1610" Type="http://schemas.openxmlformats.org/officeDocument/2006/relationships/image" Target="media/image800.wmf"/><Relationship Id="rId3368" Type="http://schemas.openxmlformats.org/officeDocument/2006/relationships/oleObject" Target="embeddings/oleObject1674.bin"/><Relationship Id="rId3575" Type="http://schemas.openxmlformats.org/officeDocument/2006/relationships/image" Target="media/image1781.wmf"/><Relationship Id="rId289" Type="http://schemas.openxmlformats.org/officeDocument/2006/relationships/image" Target="media/image140.wmf"/><Relationship Id="rId496" Type="http://schemas.openxmlformats.org/officeDocument/2006/relationships/oleObject" Target="embeddings/oleObject239.bin"/><Relationship Id="rId2177" Type="http://schemas.openxmlformats.org/officeDocument/2006/relationships/oleObject" Target="embeddings/oleObject1079.bin"/><Relationship Id="rId2384" Type="http://schemas.openxmlformats.org/officeDocument/2006/relationships/image" Target="media/image1188.wmf"/><Relationship Id="rId2591" Type="http://schemas.openxmlformats.org/officeDocument/2006/relationships/oleObject" Target="embeddings/oleObject1286.bin"/><Relationship Id="rId3228" Type="http://schemas.openxmlformats.org/officeDocument/2006/relationships/oleObject" Target="embeddings/oleObject1604.bin"/><Relationship Id="rId3435" Type="http://schemas.openxmlformats.org/officeDocument/2006/relationships/image" Target="media/image1711.wmf"/><Relationship Id="rId3642" Type="http://schemas.openxmlformats.org/officeDocument/2006/relationships/oleObject" Target="embeddings/oleObject1811.bin"/><Relationship Id="rId149" Type="http://schemas.openxmlformats.org/officeDocument/2006/relationships/image" Target="media/image70.wmf"/><Relationship Id="rId356" Type="http://schemas.openxmlformats.org/officeDocument/2006/relationships/oleObject" Target="embeddings/oleObject169.bin"/><Relationship Id="rId563" Type="http://schemas.openxmlformats.org/officeDocument/2006/relationships/image" Target="media/image276.wmf"/><Relationship Id="rId770" Type="http://schemas.openxmlformats.org/officeDocument/2006/relationships/image" Target="media/image379.wmf"/><Relationship Id="rId1193" Type="http://schemas.openxmlformats.org/officeDocument/2006/relationships/oleObject" Target="embeddings/oleObject588.bin"/><Relationship Id="rId2037" Type="http://schemas.openxmlformats.org/officeDocument/2006/relationships/oleObject" Target="embeddings/oleObject1009.bin"/><Relationship Id="rId2244" Type="http://schemas.openxmlformats.org/officeDocument/2006/relationships/oleObject" Target="embeddings/oleObject1110.bin"/><Relationship Id="rId2451" Type="http://schemas.openxmlformats.org/officeDocument/2006/relationships/oleObject" Target="embeddings/oleObject1216.bin"/><Relationship Id="rId216" Type="http://schemas.openxmlformats.org/officeDocument/2006/relationships/oleObject" Target="embeddings/oleObject100.bin"/><Relationship Id="rId423" Type="http://schemas.openxmlformats.org/officeDocument/2006/relationships/image" Target="media/image206.wmf"/><Relationship Id="rId1053" Type="http://schemas.openxmlformats.org/officeDocument/2006/relationships/oleObject" Target="embeddings/oleObject518.bin"/><Relationship Id="rId1260" Type="http://schemas.openxmlformats.org/officeDocument/2006/relationships/image" Target="media/image624.wmf"/><Relationship Id="rId2104" Type="http://schemas.openxmlformats.org/officeDocument/2006/relationships/image" Target="media/image1047.wmf"/><Relationship Id="rId3502" Type="http://schemas.openxmlformats.org/officeDocument/2006/relationships/oleObject" Target="embeddings/oleObject1741.bin"/><Relationship Id="rId630" Type="http://schemas.openxmlformats.org/officeDocument/2006/relationships/oleObject" Target="embeddings/oleObject306.bin"/><Relationship Id="rId2311" Type="http://schemas.openxmlformats.org/officeDocument/2006/relationships/oleObject" Target="embeddings/oleObject1143.bin"/><Relationship Id="rId1120" Type="http://schemas.openxmlformats.org/officeDocument/2006/relationships/image" Target="media/image554.wmf"/><Relationship Id="rId1937" Type="http://schemas.openxmlformats.org/officeDocument/2006/relationships/oleObject" Target="embeddings/oleObject959.bin"/><Relationship Id="rId3085" Type="http://schemas.openxmlformats.org/officeDocument/2006/relationships/oleObject" Target="embeddings/oleObject1533.bin"/><Relationship Id="rId3292" Type="http://schemas.openxmlformats.org/officeDocument/2006/relationships/oleObject" Target="embeddings/oleObject1636.bin"/><Relationship Id="rId3152" Type="http://schemas.openxmlformats.org/officeDocument/2006/relationships/image" Target="media/image1569.wmf"/><Relationship Id="rId280" Type="http://schemas.openxmlformats.org/officeDocument/2006/relationships/oleObject" Target="embeddings/oleObject132.bin"/><Relationship Id="rId3012" Type="http://schemas.openxmlformats.org/officeDocument/2006/relationships/image" Target="media/image1499.wmf"/><Relationship Id="rId140" Type="http://schemas.openxmlformats.org/officeDocument/2006/relationships/image" Target="media/image65.wmf"/><Relationship Id="rId6" Type="http://schemas.openxmlformats.org/officeDocument/2006/relationships/footnotes" Target="footnotes.xml"/><Relationship Id="rId2778" Type="http://schemas.openxmlformats.org/officeDocument/2006/relationships/image" Target="media/image1382.emf"/><Relationship Id="rId2985" Type="http://schemas.openxmlformats.org/officeDocument/2006/relationships/oleObject" Target="embeddings/oleObject1483.bin"/><Relationship Id="rId957" Type="http://schemas.openxmlformats.org/officeDocument/2006/relationships/oleObject" Target="embeddings/oleObject470.bin"/><Relationship Id="rId1587" Type="http://schemas.openxmlformats.org/officeDocument/2006/relationships/oleObject" Target="embeddings/oleObject784.bin"/><Relationship Id="rId1794" Type="http://schemas.openxmlformats.org/officeDocument/2006/relationships/image" Target="media/image892.wmf"/><Relationship Id="rId2638" Type="http://schemas.openxmlformats.org/officeDocument/2006/relationships/image" Target="media/image1312.wmf"/><Relationship Id="rId2845" Type="http://schemas.openxmlformats.org/officeDocument/2006/relationships/oleObject" Target="embeddings/oleObject1413.bin"/><Relationship Id="rId86" Type="http://schemas.openxmlformats.org/officeDocument/2006/relationships/image" Target="media/image38.wmf"/><Relationship Id="rId817" Type="http://schemas.openxmlformats.org/officeDocument/2006/relationships/oleObject" Target="embeddings/oleObject400.bin"/><Relationship Id="rId1447" Type="http://schemas.openxmlformats.org/officeDocument/2006/relationships/oleObject" Target="embeddings/oleObject714.bin"/><Relationship Id="rId1654" Type="http://schemas.openxmlformats.org/officeDocument/2006/relationships/image" Target="media/image822.wmf"/><Relationship Id="rId1861" Type="http://schemas.openxmlformats.org/officeDocument/2006/relationships/oleObject" Target="embeddings/oleObject921.bin"/><Relationship Id="rId2705" Type="http://schemas.openxmlformats.org/officeDocument/2006/relationships/oleObject" Target="embeddings/oleObject1343.bin"/><Relationship Id="rId2912" Type="http://schemas.openxmlformats.org/officeDocument/2006/relationships/image" Target="media/image1449.wmf"/><Relationship Id="rId1307" Type="http://schemas.openxmlformats.org/officeDocument/2006/relationships/oleObject" Target="embeddings/oleObject644.bin"/><Relationship Id="rId1514" Type="http://schemas.openxmlformats.org/officeDocument/2006/relationships/image" Target="media/image752.wmf"/><Relationship Id="rId1721" Type="http://schemas.openxmlformats.org/officeDocument/2006/relationships/oleObject" Target="embeddings/oleObject851.bin"/><Relationship Id="rId13" Type="http://schemas.openxmlformats.org/officeDocument/2006/relationships/hyperlink" Target="http://mrl.sci.utah.edu" TargetMode="External"/><Relationship Id="rId3479" Type="http://schemas.openxmlformats.org/officeDocument/2006/relationships/image" Target="media/image1733.wmf"/><Relationship Id="rId2288" Type="http://schemas.openxmlformats.org/officeDocument/2006/relationships/image" Target="media/image1140.wmf"/><Relationship Id="rId2495" Type="http://schemas.openxmlformats.org/officeDocument/2006/relationships/oleObject" Target="embeddings/oleObject1238.bin"/><Relationship Id="rId3339" Type="http://schemas.openxmlformats.org/officeDocument/2006/relationships/image" Target="media/image1663.wmf"/><Relationship Id="rId467" Type="http://schemas.openxmlformats.org/officeDocument/2006/relationships/image" Target="media/image228.wmf"/><Relationship Id="rId1097" Type="http://schemas.openxmlformats.org/officeDocument/2006/relationships/oleObject" Target="embeddings/oleObject540.bin"/><Relationship Id="rId2148" Type="http://schemas.openxmlformats.org/officeDocument/2006/relationships/image" Target="media/image1069.wmf"/><Relationship Id="rId3546" Type="http://schemas.openxmlformats.org/officeDocument/2006/relationships/oleObject" Target="embeddings/oleObject1763.bin"/><Relationship Id="rId674" Type="http://schemas.openxmlformats.org/officeDocument/2006/relationships/oleObject" Target="embeddings/oleObject328.bin"/><Relationship Id="rId881" Type="http://schemas.openxmlformats.org/officeDocument/2006/relationships/oleObject" Target="embeddings/oleObject432.bin"/><Relationship Id="rId2355" Type="http://schemas.openxmlformats.org/officeDocument/2006/relationships/oleObject" Target="embeddings/oleObject1165.bin"/><Relationship Id="rId2562" Type="http://schemas.openxmlformats.org/officeDocument/2006/relationships/image" Target="media/image1274.wmf"/><Relationship Id="rId3406" Type="http://schemas.openxmlformats.org/officeDocument/2006/relationships/oleObject" Target="embeddings/oleObject1693.bin"/><Relationship Id="rId3613" Type="http://schemas.openxmlformats.org/officeDocument/2006/relationships/image" Target="media/image1800.wmf"/><Relationship Id="rId327" Type="http://schemas.openxmlformats.org/officeDocument/2006/relationships/image" Target="media/image159.wmf"/><Relationship Id="rId534" Type="http://schemas.openxmlformats.org/officeDocument/2006/relationships/oleObject" Target="embeddings/oleObject258.bin"/><Relationship Id="rId741" Type="http://schemas.openxmlformats.org/officeDocument/2006/relationships/oleObject" Target="embeddings/oleObject362.bin"/><Relationship Id="rId1164" Type="http://schemas.openxmlformats.org/officeDocument/2006/relationships/image" Target="media/image576.wmf"/><Relationship Id="rId1371" Type="http://schemas.openxmlformats.org/officeDocument/2006/relationships/oleObject" Target="embeddings/oleObject676.bin"/><Relationship Id="rId2008" Type="http://schemas.openxmlformats.org/officeDocument/2006/relationships/image" Target="media/image999.wmf"/><Relationship Id="rId2215" Type="http://schemas.openxmlformats.org/officeDocument/2006/relationships/image" Target="media/image1104.png"/><Relationship Id="rId2422" Type="http://schemas.openxmlformats.org/officeDocument/2006/relationships/image" Target="media/image1205.emf"/><Relationship Id="rId601" Type="http://schemas.openxmlformats.org/officeDocument/2006/relationships/image" Target="media/image295.wmf"/><Relationship Id="rId1024" Type="http://schemas.openxmlformats.org/officeDocument/2006/relationships/image" Target="media/image506.wmf"/><Relationship Id="rId1231" Type="http://schemas.openxmlformats.org/officeDocument/2006/relationships/oleObject" Target="embeddings/oleObject607.bin"/><Relationship Id="rId3196" Type="http://schemas.openxmlformats.org/officeDocument/2006/relationships/image" Target="media/image1591.wmf"/><Relationship Id="rId3056" Type="http://schemas.openxmlformats.org/officeDocument/2006/relationships/image" Target="media/image1521.wmf"/><Relationship Id="rId3263" Type="http://schemas.openxmlformats.org/officeDocument/2006/relationships/image" Target="media/image1625.wmf"/><Relationship Id="rId3470" Type="http://schemas.openxmlformats.org/officeDocument/2006/relationships/oleObject" Target="embeddings/oleObject1725.bin"/><Relationship Id="rId184" Type="http://schemas.openxmlformats.org/officeDocument/2006/relationships/oleObject" Target="embeddings/oleObject84.bin"/><Relationship Id="rId391" Type="http://schemas.openxmlformats.org/officeDocument/2006/relationships/image" Target="media/image190.wmf"/><Relationship Id="rId1908" Type="http://schemas.openxmlformats.org/officeDocument/2006/relationships/image" Target="media/image949.wmf"/><Relationship Id="rId2072" Type="http://schemas.openxmlformats.org/officeDocument/2006/relationships/image" Target="media/image1031.wmf"/><Relationship Id="rId3123" Type="http://schemas.openxmlformats.org/officeDocument/2006/relationships/oleObject" Target="embeddings/oleObject1552.bin"/><Relationship Id="rId251" Type="http://schemas.openxmlformats.org/officeDocument/2006/relationships/image" Target="media/image121.wmf"/><Relationship Id="rId3330" Type="http://schemas.openxmlformats.org/officeDocument/2006/relationships/oleObject" Target="embeddings/oleObject1655.bin"/><Relationship Id="rId2889" Type="http://schemas.openxmlformats.org/officeDocument/2006/relationships/oleObject" Target="embeddings/oleObject1435.bin"/><Relationship Id="rId111" Type="http://schemas.openxmlformats.org/officeDocument/2006/relationships/oleObject" Target="embeddings/oleObject48.bin"/><Relationship Id="rId1698" Type="http://schemas.openxmlformats.org/officeDocument/2006/relationships/image" Target="media/image844.wmf"/><Relationship Id="rId2749" Type="http://schemas.openxmlformats.org/officeDocument/2006/relationships/oleObject" Target="embeddings/oleObject1365.bin"/><Relationship Id="rId2956" Type="http://schemas.openxmlformats.org/officeDocument/2006/relationships/image" Target="media/image1471.wmf"/><Relationship Id="rId928" Type="http://schemas.openxmlformats.org/officeDocument/2006/relationships/image" Target="media/image458.wmf"/><Relationship Id="rId1558" Type="http://schemas.openxmlformats.org/officeDocument/2006/relationships/image" Target="media/image774.wmf"/><Relationship Id="rId1765" Type="http://schemas.openxmlformats.org/officeDocument/2006/relationships/oleObject" Target="embeddings/oleObject873.bin"/><Relationship Id="rId2609" Type="http://schemas.openxmlformats.org/officeDocument/2006/relationships/oleObject" Target="embeddings/oleObject1295.bin"/><Relationship Id="rId57" Type="http://schemas.openxmlformats.org/officeDocument/2006/relationships/oleObject" Target="embeddings/oleObject21.bin"/><Relationship Id="rId1418" Type="http://schemas.openxmlformats.org/officeDocument/2006/relationships/image" Target="media/image704.wmf"/><Relationship Id="rId1972" Type="http://schemas.openxmlformats.org/officeDocument/2006/relationships/image" Target="media/image981.wmf"/><Relationship Id="rId2816" Type="http://schemas.openxmlformats.org/officeDocument/2006/relationships/image" Target="media/image1401.emf"/><Relationship Id="rId1625" Type="http://schemas.openxmlformats.org/officeDocument/2006/relationships/oleObject" Target="embeddings/oleObject803.bin"/><Relationship Id="rId1832" Type="http://schemas.openxmlformats.org/officeDocument/2006/relationships/image" Target="media/image911.wmf"/><Relationship Id="rId2399" Type="http://schemas.openxmlformats.org/officeDocument/2006/relationships/oleObject" Target="embeddings/oleObject1187.bin"/><Relationship Id="rId578" Type="http://schemas.openxmlformats.org/officeDocument/2006/relationships/oleObject" Target="embeddings/oleObject280.bin"/><Relationship Id="rId785" Type="http://schemas.openxmlformats.org/officeDocument/2006/relationships/oleObject" Target="embeddings/oleObject384.bin"/><Relationship Id="rId992" Type="http://schemas.openxmlformats.org/officeDocument/2006/relationships/image" Target="media/image490.wmf"/><Relationship Id="rId2259" Type="http://schemas.openxmlformats.org/officeDocument/2006/relationships/oleObject" Target="embeddings/oleObject1117.bin"/><Relationship Id="rId2466" Type="http://schemas.openxmlformats.org/officeDocument/2006/relationships/image" Target="media/image1226.wmf"/><Relationship Id="rId2673" Type="http://schemas.openxmlformats.org/officeDocument/2006/relationships/oleObject" Target="embeddings/oleObject1327.bin"/><Relationship Id="rId2880" Type="http://schemas.openxmlformats.org/officeDocument/2006/relationships/image" Target="media/image1433.wmf"/><Relationship Id="rId3517" Type="http://schemas.openxmlformats.org/officeDocument/2006/relationships/image" Target="media/image1752.wmf"/><Relationship Id="rId438" Type="http://schemas.openxmlformats.org/officeDocument/2006/relationships/oleObject" Target="embeddings/oleObject210.bin"/><Relationship Id="rId645" Type="http://schemas.openxmlformats.org/officeDocument/2006/relationships/image" Target="media/image317.wmf"/><Relationship Id="rId852" Type="http://schemas.openxmlformats.org/officeDocument/2006/relationships/image" Target="media/image420.wmf"/><Relationship Id="rId1068" Type="http://schemas.openxmlformats.org/officeDocument/2006/relationships/image" Target="media/image528.wmf"/><Relationship Id="rId1275" Type="http://schemas.openxmlformats.org/officeDocument/2006/relationships/oleObject" Target="embeddings/oleObject629.bin"/><Relationship Id="rId1482" Type="http://schemas.openxmlformats.org/officeDocument/2006/relationships/image" Target="media/image736.wmf"/><Relationship Id="rId2119" Type="http://schemas.openxmlformats.org/officeDocument/2006/relationships/oleObject" Target="embeddings/oleObject1050.bin"/><Relationship Id="rId2326" Type="http://schemas.openxmlformats.org/officeDocument/2006/relationships/image" Target="media/image1159.wmf"/><Relationship Id="rId2533" Type="http://schemas.openxmlformats.org/officeDocument/2006/relationships/oleObject" Target="embeddings/oleObject1257.bin"/><Relationship Id="rId2740" Type="http://schemas.openxmlformats.org/officeDocument/2006/relationships/image" Target="media/image1363.emf"/><Relationship Id="rId505" Type="http://schemas.openxmlformats.org/officeDocument/2006/relationships/image" Target="media/image247.wmf"/><Relationship Id="rId712" Type="http://schemas.openxmlformats.org/officeDocument/2006/relationships/image" Target="media/image350.wmf"/><Relationship Id="rId1135" Type="http://schemas.openxmlformats.org/officeDocument/2006/relationships/oleObject" Target="embeddings/oleObject559.bin"/><Relationship Id="rId1342" Type="http://schemas.openxmlformats.org/officeDocument/2006/relationships/image" Target="media/image666.wmf"/><Relationship Id="rId1202" Type="http://schemas.openxmlformats.org/officeDocument/2006/relationships/image" Target="media/image595.wmf"/><Relationship Id="rId2600" Type="http://schemas.openxmlformats.org/officeDocument/2006/relationships/image" Target="media/image1293.wmf"/><Relationship Id="rId3167" Type="http://schemas.openxmlformats.org/officeDocument/2006/relationships/oleObject" Target="embeddings/oleObject1574.bin"/><Relationship Id="rId295" Type="http://schemas.openxmlformats.org/officeDocument/2006/relationships/image" Target="media/image143.wmf"/><Relationship Id="rId3374" Type="http://schemas.openxmlformats.org/officeDocument/2006/relationships/oleObject" Target="embeddings/oleObject1677.bin"/><Relationship Id="rId3581" Type="http://schemas.openxmlformats.org/officeDocument/2006/relationships/image" Target="media/image1784.wmf"/><Relationship Id="rId2183" Type="http://schemas.openxmlformats.org/officeDocument/2006/relationships/oleObject" Target="embeddings/oleObject1082.bin"/><Relationship Id="rId2390" Type="http://schemas.openxmlformats.org/officeDocument/2006/relationships/image" Target="media/image1191.wmf"/><Relationship Id="rId3027" Type="http://schemas.openxmlformats.org/officeDocument/2006/relationships/oleObject" Target="embeddings/oleObject1504.bin"/><Relationship Id="rId3234" Type="http://schemas.openxmlformats.org/officeDocument/2006/relationships/oleObject" Target="embeddings/oleObject1607.bin"/><Relationship Id="rId3441" Type="http://schemas.openxmlformats.org/officeDocument/2006/relationships/image" Target="media/image1714.wmf"/><Relationship Id="rId155" Type="http://schemas.openxmlformats.org/officeDocument/2006/relationships/image" Target="media/image73.wmf"/><Relationship Id="rId362" Type="http://schemas.openxmlformats.org/officeDocument/2006/relationships/oleObject" Target="embeddings/oleObject172.bin"/><Relationship Id="rId2043" Type="http://schemas.openxmlformats.org/officeDocument/2006/relationships/oleObject" Target="embeddings/oleObject1012.bin"/><Relationship Id="rId2250" Type="http://schemas.openxmlformats.org/officeDocument/2006/relationships/oleObject" Target="embeddings/oleObject1113.bin"/><Relationship Id="rId3301" Type="http://schemas.openxmlformats.org/officeDocument/2006/relationships/image" Target="media/image1644.wmf"/><Relationship Id="rId222" Type="http://schemas.openxmlformats.org/officeDocument/2006/relationships/oleObject" Target="embeddings/oleObject103.bin"/><Relationship Id="rId2110" Type="http://schemas.openxmlformats.org/officeDocument/2006/relationships/image" Target="media/image1050.wmf"/><Relationship Id="rId1669" Type="http://schemas.openxmlformats.org/officeDocument/2006/relationships/oleObject" Target="embeddings/oleObject825.bin"/><Relationship Id="rId1876" Type="http://schemas.openxmlformats.org/officeDocument/2006/relationships/image" Target="media/image933.wmf"/><Relationship Id="rId2927" Type="http://schemas.openxmlformats.org/officeDocument/2006/relationships/oleObject" Target="embeddings/oleObject1454.bin"/><Relationship Id="rId3091" Type="http://schemas.openxmlformats.org/officeDocument/2006/relationships/oleObject" Target="embeddings/oleObject1536.bin"/><Relationship Id="rId1529" Type="http://schemas.openxmlformats.org/officeDocument/2006/relationships/oleObject" Target="embeddings/oleObject755.bin"/><Relationship Id="rId1736" Type="http://schemas.openxmlformats.org/officeDocument/2006/relationships/image" Target="media/image863.wmf"/><Relationship Id="rId1943" Type="http://schemas.openxmlformats.org/officeDocument/2006/relationships/oleObject" Target="embeddings/oleObject962.bin"/><Relationship Id="rId28" Type="http://schemas.openxmlformats.org/officeDocument/2006/relationships/image" Target="media/image9.wmf"/><Relationship Id="rId1803" Type="http://schemas.openxmlformats.org/officeDocument/2006/relationships/oleObject" Target="embeddings/oleObject892.bin"/><Relationship Id="rId689" Type="http://schemas.openxmlformats.org/officeDocument/2006/relationships/image" Target="media/image339.wmf"/><Relationship Id="rId896" Type="http://schemas.openxmlformats.org/officeDocument/2006/relationships/image" Target="media/image442.wmf"/><Relationship Id="rId2577" Type="http://schemas.openxmlformats.org/officeDocument/2006/relationships/oleObject" Target="embeddings/oleObject1279.bin"/><Relationship Id="rId2784" Type="http://schemas.openxmlformats.org/officeDocument/2006/relationships/image" Target="media/image1385.emf"/><Relationship Id="rId3628" Type="http://schemas.openxmlformats.org/officeDocument/2006/relationships/oleObject" Target="embeddings/oleObject1804.bin"/><Relationship Id="rId549" Type="http://schemas.openxmlformats.org/officeDocument/2006/relationships/image" Target="media/image269.wmf"/><Relationship Id="rId756" Type="http://schemas.openxmlformats.org/officeDocument/2006/relationships/image" Target="media/image372.wmf"/><Relationship Id="rId1179" Type="http://schemas.openxmlformats.org/officeDocument/2006/relationships/oleObject" Target="embeddings/oleObject581.bin"/><Relationship Id="rId1386" Type="http://schemas.openxmlformats.org/officeDocument/2006/relationships/image" Target="media/image688.wmf"/><Relationship Id="rId1593" Type="http://schemas.openxmlformats.org/officeDocument/2006/relationships/oleObject" Target="embeddings/oleObject787.bin"/><Relationship Id="rId2437" Type="http://schemas.openxmlformats.org/officeDocument/2006/relationships/oleObject" Target="embeddings/oleObject1209.bin"/><Relationship Id="rId2991" Type="http://schemas.openxmlformats.org/officeDocument/2006/relationships/oleObject" Target="embeddings/oleObject1486.bin"/><Relationship Id="rId409" Type="http://schemas.openxmlformats.org/officeDocument/2006/relationships/image" Target="media/image199.wmf"/><Relationship Id="rId963" Type="http://schemas.openxmlformats.org/officeDocument/2006/relationships/oleObject" Target="embeddings/oleObject473.bin"/><Relationship Id="rId1039" Type="http://schemas.openxmlformats.org/officeDocument/2006/relationships/oleObject" Target="embeddings/oleObject511.bin"/><Relationship Id="rId1246" Type="http://schemas.openxmlformats.org/officeDocument/2006/relationships/image" Target="media/image617.wmf"/><Relationship Id="rId2644" Type="http://schemas.openxmlformats.org/officeDocument/2006/relationships/image" Target="media/image1315.wmf"/><Relationship Id="rId2851" Type="http://schemas.openxmlformats.org/officeDocument/2006/relationships/oleObject" Target="embeddings/oleObject1416.bin"/><Relationship Id="rId92" Type="http://schemas.openxmlformats.org/officeDocument/2006/relationships/image" Target="media/image41.wmf"/><Relationship Id="rId616" Type="http://schemas.openxmlformats.org/officeDocument/2006/relationships/oleObject" Target="embeddings/oleObject299.bin"/><Relationship Id="rId823" Type="http://schemas.openxmlformats.org/officeDocument/2006/relationships/oleObject" Target="embeddings/oleObject403.bin"/><Relationship Id="rId1453" Type="http://schemas.openxmlformats.org/officeDocument/2006/relationships/oleObject" Target="embeddings/oleObject717.bin"/><Relationship Id="rId1660" Type="http://schemas.openxmlformats.org/officeDocument/2006/relationships/image" Target="media/image825.wmf"/><Relationship Id="rId2504" Type="http://schemas.openxmlformats.org/officeDocument/2006/relationships/image" Target="media/image1245.wmf"/><Relationship Id="rId2711" Type="http://schemas.openxmlformats.org/officeDocument/2006/relationships/oleObject" Target="embeddings/oleObject1346.bin"/><Relationship Id="rId1106" Type="http://schemas.openxmlformats.org/officeDocument/2006/relationships/image" Target="media/image547.wmf"/><Relationship Id="rId1313" Type="http://schemas.openxmlformats.org/officeDocument/2006/relationships/oleObject" Target="embeddings/oleObject647.bin"/><Relationship Id="rId1520" Type="http://schemas.openxmlformats.org/officeDocument/2006/relationships/image" Target="media/image755.wmf"/><Relationship Id="rId3278" Type="http://schemas.openxmlformats.org/officeDocument/2006/relationships/oleObject" Target="embeddings/oleObject1629.bin"/><Relationship Id="rId3485" Type="http://schemas.openxmlformats.org/officeDocument/2006/relationships/image" Target="media/image1736.wmf"/><Relationship Id="rId199" Type="http://schemas.openxmlformats.org/officeDocument/2006/relationships/image" Target="media/image95.wmf"/><Relationship Id="rId2087" Type="http://schemas.openxmlformats.org/officeDocument/2006/relationships/oleObject" Target="embeddings/oleObject1034.bin"/><Relationship Id="rId2294" Type="http://schemas.openxmlformats.org/officeDocument/2006/relationships/image" Target="media/image1143.wmf"/><Relationship Id="rId3138" Type="http://schemas.openxmlformats.org/officeDocument/2006/relationships/image" Target="media/image1562.wmf"/><Relationship Id="rId3345" Type="http://schemas.openxmlformats.org/officeDocument/2006/relationships/image" Target="media/image1666.wmf"/><Relationship Id="rId3552" Type="http://schemas.openxmlformats.org/officeDocument/2006/relationships/oleObject" Target="embeddings/oleObject1766.bin"/><Relationship Id="rId266" Type="http://schemas.openxmlformats.org/officeDocument/2006/relationships/oleObject" Target="embeddings/oleObject125.bin"/><Relationship Id="rId473" Type="http://schemas.openxmlformats.org/officeDocument/2006/relationships/image" Target="media/image231.wmf"/><Relationship Id="rId680" Type="http://schemas.openxmlformats.org/officeDocument/2006/relationships/oleObject" Target="embeddings/oleObject331.bin"/><Relationship Id="rId2154" Type="http://schemas.openxmlformats.org/officeDocument/2006/relationships/image" Target="media/image1072.wmf"/><Relationship Id="rId2361" Type="http://schemas.openxmlformats.org/officeDocument/2006/relationships/oleObject" Target="embeddings/oleObject1168.bin"/><Relationship Id="rId3205" Type="http://schemas.openxmlformats.org/officeDocument/2006/relationships/oleObject" Target="embeddings/oleObject1593.bin"/><Relationship Id="rId3412" Type="http://schemas.openxmlformats.org/officeDocument/2006/relationships/oleObject" Target="embeddings/oleObject1696.bin"/><Relationship Id="rId126" Type="http://schemas.openxmlformats.org/officeDocument/2006/relationships/image" Target="media/image58.wmf"/><Relationship Id="rId333" Type="http://schemas.openxmlformats.org/officeDocument/2006/relationships/image" Target="media/image162.wmf"/><Relationship Id="rId540" Type="http://schemas.openxmlformats.org/officeDocument/2006/relationships/oleObject" Target="embeddings/oleObject261.bin"/><Relationship Id="rId1170" Type="http://schemas.openxmlformats.org/officeDocument/2006/relationships/image" Target="media/image579.wmf"/><Relationship Id="rId2014" Type="http://schemas.openxmlformats.org/officeDocument/2006/relationships/image" Target="media/image1002.wmf"/><Relationship Id="rId2221" Type="http://schemas.openxmlformats.org/officeDocument/2006/relationships/image" Target="media/image1106.wmf"/><Relationship Id="rId1030" Type="http://schemas.openxmlformats.org/officeDocument/2006/relationships/image" Target="media/image509.wmf"/><Relationship Id="rId400" Type="http://schemas.openxmlformats.org/officeDocument/2006/relationships/oleObject" Target="embeddings/oleObject191.bin"/><Relationship Id="rId1987" Type="http://schemas.openxmlformats.org/officeDocument/2006/relationships/oleObject" Target="embeddings/oleObject984.bin"/><Relationship Id="rId1847" Type="http://schemas.openxmlformats.org/officeDocument/2006/relationships/oleObject" Target="embeddings/oleObject914.bin"/><Relationship Id="rId1707" Type="http://schemas.openxmlformats.org/officeDocument/2006/relationships/oleObject" Target="embeddings/oleObject844.bin"/><Relationship Id="rId3062" Type="http://schemas.openxmlformats.org/officeDocument/2006/relationships/image" Target="media/image1524.wmf"/><Relationship Id="rId190" Type="http://schemas.openxmlformats.org/officeDocument/2006/relationships/oleObject" Target="embeddings/oleObject87.bin"/><Relationship Id="rId1914" Type="http://schemas.openxmlformats.org/officeDocument/2006/relationships/image" Target="media/image952.wmf"/><Relationship Id="rId2688" Type="http://schemas.openxmlformats.org/officeDocument/2006/relationships/image" Target="media/image1337.wmf"/><Relationship Id="rId2895" Type="http://schemas.openxmlformats.org/officeDocument/2006/relationships/oleObject" Target="embeddings/oleObject1438.bin"/><Relationship Id="rId867" Type="http://schemas.openxmlformats.org/officeDocument/2006/relationships/oleObject" Target="embeddings/oleObject425.bin"/><Relationship Id="rId1497" Type="http://schemas.openxmlformats.org/officeDocument/2006/relationships/oleObject" Target="embeddings/oleObject739.bin"/><Relationship Id="rId2548" Type="http://schemas.openxmlformats.org/officeDocument/2006/relationships/image" Target="media/image1267.wmf"/><Relationship Id="rId2755" Type="http://schemas.openxmlformats.org/officeDocument/2006/relationships/oleObject" Target="embeddings/oleObject1368.bin"/><Relationship Id="rId2962" Type="http://schemas.openxmlformats.org/officeDocument/2006/relationships/image" Target="media/image1474.emf"/><Relationship Id="rId727" Type="http://schemas.openxmlformats.org/officeDocument/2006/relationships/oleObject" Target="embeddings/oleObject355.bin"/><Relationship Id="rId934" Type="http://schemas.openxmlformats.org/officeDocument/2006/relationships/image" Target="media/image461.wmf"/><Relationship Id="rId1357" Type="http://schemas.openxmlformats.org/officeDocument/2006/relationships/oleObject" Target="embeddings/oleObject669.bin"/><Relationship Id="rId1564" Type="http://schemas.openxmlformats.org/officeDocument/2006/relationships/image" Target="media/image777.wmf"/><Relationship Id="rId1771" Type="http://schemas.openxmlformats.org/officeDocument/2006/relationships/oleObject" Target="embeddings/oleObject876.bin"/><Relationship Id="rId2408" Type="http://schemas.openxmlformats.org/officeDocument/2006/relationships/image" Target="media/image1200.wmf"/><Relationship Id="rId2615" Type="http://schemas.openxmlformats.org/officeDocument/2006/relationships/oleObject" Target="embeddings/oleObject1298.bin"/><Relationship Id="rId2822" Type="http://schemas.openxmlformats.org/officeDocument/2006/relationships/image" Target="media/image1404.emf"/><Relationship Id="rId63" Type="http://schemas.openxmlformats.org/officeDocument/2006/relationships/oleObject" Target="embeddings/oleObject24.bin"/><Relationship Id="rId1217" Type="http://schemas.openxmlformats.org/officeDocument/2006/relationships/oleObject" Target="embeddings/oleObject600.bin"/><Relationship Id="rId1424" Type="http://schemas.openxmlformats.org/officeDocument/2006/relationships/image" Target="media/image707.wmf"/><Relationship Id="rId1631" Type="http://schemas.openxmlformats.org/officeDocument/2006/relationships/oleObject" Target="embeddings/oleObject806.bin"/><Relationship Id="rId3389" Type="http://schemas.openxmlformats.org/officeDocument/2006/relationships/image" Target="media/image1688.wmf"/><Relationship Id="rId3596" Type="http://schemas.openxmlformats.org/officeDocument/2006/relationships/oleObject" Target="embeddings/oleObject1788.bin"/><Relationship Id="rId2198" Type="http://schemas.openxmlformats.org/officeDocument/2006/relationships/image" Target="media/image1094.wmf"/><Relationship Id="rId3249" Type="http://schemas.openxmlformats.org/officeDocument/2006/relationships/image" Target="media/image1618.wmf"/><Relationship Id="rId3456" Type="http://schemas.openxmlformats.org/officeDocument/2006/relationships/oleObject" Target="embeddings/oleObject1718.bin"/><Relationship Id="rId377" Type="http://schemas.openxmlformats.org/officeDocument/2006/relationships/image" Target="media/image183.wmf"/><Relationship Id="rId584" Type="http://schemas.openxmlformats.org/officeDocument/2006/relationships/oleObject" Target="embeddings/oleObject283.bin"/><Relationship Id="rId2058" Type="http://schemas.openxmlformats.org/officeDocument/2006/relationships/image" Target="media/image1024.wmf"/><Relationship Id="rId2265" Type="http://schemas.openxmlformats.org/officeDocument/2006/relationships/oleObject" Target="embeddings/oleObject1120.bin"/><Relationship Id="rId3109" Type="http://schemas.openxmlformats.org/officeDocument/2006/relationships/oleObject" Target="embeddings/oleObject1545.bin"/><Relationship Id="rId237" Type="http://schemas.openxmlformats.org/officeDocument/2006/relationships/image" Target="media/image114.wmf"/><Relationship Id="rId791" Type="http://schemas.openxmlformats.org/officeDocument/2006/relationships/oleObject" Target="embeddings/oleObject387.bin"/><Relationship Id="rId1074" Type="http://schemas.openxmlformats.org/officeDocument/2006/relationships/image" Target="media/image531.wmf"/><Relationship Id="rId2472" Type="http://schemas.openxmlformats.org/officeDocument/2006/relationships/image" Target="media/image1229.wmf"/><Relationship Id="rId3316" Type="http://schemas.openxmlformats.org/officeDocument/2006/relationships/oleObject" Target="embeddings/oleObject1648.bin"/><Relationship Id="rId3523" Type="http://schemas.openxmlformats.org/officeDocument/2006/relationships/image" Target="media/image1755.wmf"/><Relationship Id="rId444" Type="http://schemas.openxmlformats.org/officeDocument/2006/relationships/oleObject" Target="embeddings/oleObject213.bin"/><Relationship Id="rId651" Type="http://schemas.openxmlformats.org/officeDocument/2006/relationships/image" Target="media/image320.wmf"/><Relationship Id="rId1281" Type="http://schemas.openxmlformats.org/officeDocument/2006/relationships/oleObject" Target="embeddings/oleObject632.bin"/><Relationship Id="rId2125" Type="http://schemas.openxmlformats.org/officeDocument/2006/relationships/oleObject" Target="embeddings/oleObject1053.bin"/><Relationship Id="rId2332" Type="http://schemas.openxmlformats.org/officeDocument/2006/relationships/image" Target="media/image1162.wmf"/><Relationship Id="rId304" Type="http://schemas.openxmlformats.org/officeDocument/2006/relationships/oleObject" Target="embeddings/oleObject144.bin"/><Relationship Id="rId511" Type="http://schemas.openxmlformats.org/officeDocument/2006/relationships/image" Target="media/image250.wmf"/><Relationship Id="rId1141" Type="http://schemas.openxmlformats.org/officeDocument/2006/relationships/oleObject" Target="embeddings/oleObject562.bin"/><Relationship Id="rId1001" Type="http://schemas.openxmlformats.org/officeDocument/2006/relationships/oleObject" Target="embeddings/oleObject492.bin"/><Relationship Id="rId1958" Type="http://schemas.openxmlformats.org/officeDocument/2006/relationships/image" Target="media/image974.wmf"/><Relationship Id="rId3173" Type="http://schemas.openxmlformats.org/officeDocument/2006/relationships/oleObject" Target="embeddings/oleObject1577.bin"/><Relationship Id="rId3380" Type="http://schemas.openxmlformats.org/officeDocument/2006/relationships/oleObject" Target="embeddings/oleObject1680.bin"/><Relationship Id="rId1818" Type="http://schemas.openxmlformats.org/officeDocument/2006/relationships/image" Target="media/image904.wmf"/><Relationship Id="rId3033" Type="http://schemas.openxmlformats.org/officeDocument/2006/relationships/oleObject" Target="embeddings/oleObject1507.bin"/><Relationship Id="rId3240" Type="http://schemas.openxmlformats.org/officeDocument/2006/relationships/oleObject" Target="embeddings/oleObject1610.bin"/><Relationship Id="rId161" Type="http://schemas.openxmlformats.org/officeDocument/2006/relationships/image" Target="media/image76.wmf"/><Relationship Id="rId2799" Type="http://schemas.openxmlformats.org/officeDocument/2006/relationships/oleObject" Target="embeddings/oleObject1390.bin"/><Relationship Id="rId3100" Type="http://schemas.openxmlformats.org/officeDocument/2006/relationships/image" Target="media/image1543.wmf"/><Relationship Id="rId978" Type="http://schemas.openxmlformats.org/officeDocument/2006/relationships/image" Target="media/image483.wmf"/><Relationship Id="rId2659" Type="http://schemas.openxmlformats.org/officeDocument/2006/relationships/oleObject" Target="embeddings/oleObject1320.bin"/><Relationship Id="rId2866" Type="http://schemas.openxmlformats.org/officeDocument/2006/relationships/image" Target="media/image1426.wmf"/><Relationship Id="rId838" Type="http://schemas.openxmlformats.org/officeDocument/2006/relationships/image" Target="media/image413.wmf"/><Relationship Id="rId1468" Type="http://schemas.openxmlformats.org/officeDocument/2006/relationships/image" Target="media/image729.wmf"/><Relationship Id="rId1675" Type="http://schemas.openxmlformats.org/officeDocument/2006/relationships/oleObject" Target="embeddings/oleObject828.bin"/><Relationship Id="rId1882" Type="http://schemas.openxmlformats.org/officeDocument/2006/relationships/image" Target="media/image936.wmf"/><Relationship Id="rId2519" Type="http://schemas.openxmlformats.org/officeDocument/2006/relationships/oleObject" Target="embeddings/oleObject1250.bin"/><Relationship Id="rId2726" Type="http://schemas.openxmlformats.org/officeDocument/2006/relationships/image" Target="media/image1356.emf"/><Relationship Id="rId1328" Type="http://schemas.openxmlformats.org/officeDocument/2006/relationships/image" Target="media/image659.wmf"/><Relationship Id="rId1535" Type="http://schemas.openxmlformats.org/officeDocument/2006/relationships/oleObject" Target="embeddings/oleObject758.bin"/><Relationship Id="rId2933" Type="http://schemas.openxmlformats.org/officeDocument/2006/relationships/oleObject" Target="embeddings/oleObject1457.bin"/><Relationship Id="rId905" Type="http://schemas.openxmlformats.org/officeDocument/2006/relationships/oleObject" Target="embeddings/oleObject444.bin"/><Relationship Id="rId1742" Type="http://schemas.openxmlformats.org/officeDocument/2006/relationships/image" Target="media/image866.wmf"/><Relationship Id="rId34" Type="http://schemas.openxmlformats.org/officeDocument/2006/relationships/image" Target="media/image12.wmf"/><Relationship Id="rId1602" Type="http://schemas.openxmlformats.org/officeDocument/2006/relationships/image" Target="media/image796.wmf"/><Relationship Id="rId3567" Type="http://schemas.openxmlformats.org/officeDocument/2006/relationships/image" Target="media/image1777.wmf"/><Relationship Id="rId488" Type="http://schemas.openxmlformats.org/officeDocument/2006/relationships/oleObject" Target="embeddings/oleObject235.bin"/><Relationship Id="rId695" Type="http://schemas.openxmlformats.org/officeDocument/2006/relationships/oleObject" Target="embeddings/oleObject339.bin"/><Relationship Id="rId2169" Type="http://schemas.openxmlformats.org/officeDocument/2006/relationships/oleObject" Target="embeddings/oleObject1075.bin"/><Relationship Id="rId2376" Type="http://schemas.openxmlformats.org/officeDocument/2006/relationships/image" Target="media/image1184.wmf"/><Relationship Id="rId2583" Type="http://schemas.openxmlformats.org/officeDocument/2006/relationships/oleObject" Target="embeddings/oleObject1282.bin"/><Relationship Id="rId2790" Type="http://schemas.openxmlformats.org/officeDocument/2006/relationships/image" Target="media/image1388.emf"/><Relationship Id="rId3427" Type="http://schemas.openxmlformats.org/officeDocument/2006/relationships/image" Target="media/image1707.wmf"/><Relationship Id="rId3634" Type="http://schemas.openxmlformats.org/officeDocument/2006/relationships/oleObject" Target="embeddings/oleObject1807.bin"/><Relationship Id="rId348" Type="http://schemas.openxmlformats.org/officeDocument/2006/relationships/oleObject" Target="embeddings/oleObject166.bin"/><Relationship Id="rId555" Type="http://schemas.openxmlformats.org/officeDocument/2006/relationships/image" Target="media/image272.wmf"/><Relationship Id="rId762" Type="http://schemas.openxmlformats.org/officeDocument/2006/relationships/image" Target="media/image375.wmf"/><Relationship Id="rId1185" Type="http://schemas.openxmlformats.org/officeDocument/2006/relationships/oleObject" Target="embeddings/oleObject584.bin"/><Relationship Id="rId1392" Type="http://schemas.openxmlformats.org/officeDocument/2006/relationships/image" Target="media/image691.wmf"/><Relationship Id="rId2029" Type="http://schemas.openxmlformats.org/officeDocument/2006/relationships/oleObject" Target="embeddings/oleObject1005.bin"/><Relationship Id="rId2236" Type="http://schemas.openxmlformats.org/officeDocument/2006/relationships/oleObject" Target="embeddings/oleObject1106.bin"/><Relationship Id="rId2443" Type="http://schemas.openxmlformats.org/officeDocument/2006/relationships/oleObject" Target="embeddings/oleObject1212.bin"/><Relationship Id="rId2650" Type="http://schemas.openxmlformats.org/officeDocument/2006/relationships/image" Target="media/image1318.wmf"/><Relationship Id="rId208" Type="http://schemas.openxmlformats.org/officeDocument/2006/relationships/oleObject" Target="embeddings/oleObject96.bin"/><Relationship Id="rId415" Type="http://schemas.openxmlformats.org/officeDocument/2006/relationships/image" Target="media/image202.wmf"/><Relationship Id="rId622" Type="http://schemas.openxmlformats.org/officeDocument/2006/relationships/oleObject" Target="embeddings/oleObject302.bin"/><Relationship Id="rId1045" Type="http://schemas.openxmlformats.org/officeDocument/2006/relationships/oleObject" Target="embeddings/oleObject514.bin"/><Relationship Id="rId1252" Type="http://schemas.openxmlformats.org/officeDocument/2006/relationships/image" Target="media/image620.wmf"/><Relationship Id="rId2303" Type="http://schemas.openxmlformats.org/officeDocument/2006/relationships/oleObject" Target="embeddings/oleObject1139.bin"/><Relationship Id="rId2510" Type="http://schemas.openxmlformats.org/officeDocument/2006/relationships/image" Target="media/image1248.wmf"/><Relationship Id="rId1112" Type="http://schemas.openxmlformats.org/officeDocument/2006/relationships/image" Target="media/image550.wmf"/><Relationship Id="rId3077" Type="http://schemas.openxmlformats.org/officeDocument/2006/relationships/oleObject" Target="embeddings/oleObject1529.bin"/><Relationship Id="rId3284" Type="http://schemas.openxmlformats.org/officeDocument/2006/relationships/oleObject" Target="embeddings/oleObject1632.bin"/><Relationship Id="rId1929" Type="http://schemas.openxmlformats.org/officeDocument/2006/relationships/oleObject" Target="embeddings/oleObject955.bin"/><Relationship Id="rId2093" Type="http://schemas.openxmlformats.org/officeDocument/2006/relationships/oleObject" Target="embeddings/oleObject1037.bin"/><Relationship Id="rId3491" Type="http://schemas.openxmlformats.org/officeDocument/2006/relationships/image" Target="media/image1739.wmf"/><Relationship Id="rId3144" Type="http://schemas.openxmlformats.org/officeDocument/2006/relationships/image" Target="media/image1565.wmf"/><Relationship Id="rId3351" Type="http://schemas.openxmlformats.org/officeDocument/2006/relationships/image" Target="media/image1669.wmf"/><Relationship Id="rId272" Type="http://schemas.openxmlformats.org/officeDocument/2006/relationships/oleObject" Target="embeddings/oleObject128.bin"/><Relationship Id="rId2160" Type="http://schemas.openxmlformats.org/officeDocument/2006/relationships/image" Target="media/image1075.wmf"/><Relationship Id="rId3004" Type="http://schemas.openxmlformats.org/officeDocument/2006/relationships/image" Target="media/image1495.wmf"/><Relationship Id="rId3211" Type="http://schemas.openxmlformats.org/officeDocument/2006/relationships/image" Target="media/image1599.wmf"/><Relationship Id="rId132" Type="http://schemas.openxmlformats.org/officeDocument/2006/relationships/image" Target="media/image61.wmf"/><Relationship Id="rId2020" Type="http://schemas.openxmlformats.org/officeDocument/2006/relationships/image" Target="media/image1005.wmf"/><Relationship Id="rId1579" Type="http://schemas.openxmlformats.org/officeDocument/2006/relationships/oleObject" Target="embeddings/oleObject780.bin"/><Relationship Id="rId2977" Type="http://schemas.openxmlformats.org/officeDocument/2006/relationships/oleObject" Target="embeddings/oleObject1479.bin"/><Relationship Id="rId949" Type="http://schemas.openxmlformats.org/officeDocument/2006/relationships/oleObject" Target="embeddings/oleObject466.bin"/><Relationship Id="rId1786" Type="http://schemas.openxmlformats.org/officeDocument/2006/relationships/image" Target="media/image888.wmf"/><Relationship Id="rId1993" Type="http://schemas.openxmlformats.org/officeDocument/2006/relationships/oleObject" Target="embeddings/oleObject987.bin"/><Relationship Id="rId2837" Type="http://schemas.openxmlformats.org/officeDocument/2006/relationships/oleObject" Target="embeddings/oleObject1409.bin"/><Relationship Id="rId78" Type="http://schemas.openxmlformats.org/officeDocument/2006/relationships/image" Target="media/image34.wmf"/><Relationship Id="rId809" Type="http://schemas.openxmlformats.org/officeDocument/2006/relationships/oleObject" Target="embeddings/oleObject396.bin"/><Relationship Id="rId1439" Type="http://schemas.openxmlformats.org/officeDocument/2006/relationships/oleObject" Target="embeddings/oleObject710.bin"/><Relationship Id="rId1646" Type="http://schemas.openxmlformats.org/officeDocument/2006/relationships/image" Target="media/image818.wmf"/><Relationship Id="rId1853" Type="http://schemas.openxmlformats.org/officeDocument/2006/relationships/oleObject" Target="embeddings/oleObject917.bin"/><Relationship Id="rId2904" Type="http://schemas.openxmlformats.org/officeDocument/2006/relationships/image" Target="media/image1445.wmf"/><Relationship Id="rId1506" Type="http://schemas.openxmlformats.org/officeDocument/2006/relationships/image" Target="media/image748.wmf"/><Relationship Id="rId1713" Type="http://schemas.openxmlformats.org/officeDocument/2006/relationships/oleObject" Target="embeddings/oleObject847.bin"/><Relationship Id="rId1920" Type="http://schemas.openxmlformats.org/officeDocument/2006/relationships/image" Target="media/image955.wmf"/><Relationship Id="rId599" Type="http://schemas.openxmlformats.org/officeDocument/2006/relationships/image" Target="media/image294.wmf"/><Relationship Id="rId2487" Type="http://schemas.openxmlformats.org/officeDocument/2006/relationships/oleObject" Target="embeddings/oleObject1234.bin"/><Relationship Id="rId2694" Type="http://schemas.openxmlformats.org/officeDocument/2006/relationships/image" Target="media/image1340.wmf"/><Relationship Id="rId3538" Type="http://schemas.openxmlformats.org/officeDocument/2006/relationships/oleObject" Target="embeddings/oleObject1759.bin"/><Relationship Id="rId459" Type="http://schemas.openxmlformats.org/officeDocument/2006/relationships/image" Target="media/image224.wmf"/><Relationship Id="rId666" Type="http://schemas.openxmlformats.org/officeDocument/2006/relationships/oleObject" Target="embeddings/oleObject324.bin"/><Relationship Id="rId873" Type="http://schemas.openxmlformats.org/officeDocument/2006/relationships/oleObject" Target="embeddings/oleObject428.bin"/><Relationship Id="rId1089" Type="http://schemas.openxmlformats.org/officeDocument/2006/relationships/oleObject" Target="embeddings/oleObject536.bin"/><Relationship Id="rId1296" Type="http://schemas.openxmlformats.org/officeDocument/2006/relationships/image" Target="media/image642.wmf"/><Relationship Id="rId2347" Type="http://schemas.openxmlformats.org/officeDocument/2006/relationships/oleObject" Target="embeddings/oleObject1161.bin"/><Relationship Id="rId2554" Type="http://schemas.openxmlformats.org/officeDocument/2006/relationships/image" Target="media/image1270.wmf"/><Relationship Id="rId319" Type="http://schemas.openxmlformats.org/officeDocument/2006/relationships/image" Target="media/image155.wmf"/><Relationship Id="rId526" Type="http://schemas.openxmlformats.org/officeDocument/2006/relationships/oleObject" Target="embeddings/oleObject254.bin"/><Relationship Id="rId1156" Type="http://schemas.openxmlformats.org/officeDocument/2006/relationships/image" Target="media/image572.wmf"/><Relationship Id="rId1363" Type="http://schemas.openxmlformats.org/officeDocument/2006/relationships/oleObject" Target="embeddings/oleObject672.bin"/><Relationship Id="rId2207" Type="http://schemas.openxmlformats.org/officeDocument/2006/relationships/oleObject" Target="embeddings/oleObject1094.bin"/><Relationship Id="rId2761" Type="http://schemas.openxmlformats.org/officeDocument/2006/relationships/oleObject" Target="embeddings/oleObject1371.bin"/><Relationship Id="rId3605" Type="http://schemas.openxmlformats.org/officeDocument/2006/relationships/image" Target="media/image1796.wmf"/><Relationship Id="rId733" Type="http://schemas.openxmlformats.org/officeDocument/2006/relationships/oleObject" Target="embeddings/oleObject358.bin"/><Relationship Id="rId940" Type="http://schemas.openxmlformats.org/officeDocument/2006/relationships/image" Target="media/image464.wmf"/><Relationship Id="rId1016" Type="http://schemas.openxmlformats.org/officeDocument/2006/relationships/image" Target="media/image502.wmf"/><Relationship Id="rId1570" Type="http://schemas.openxmlformats.org/officeDocument/2006/relationships/image" Target="media/image780.wmf"/><Relationship Id="rId2414" Type="http://schemas.openxmlformats.org/officeDocument/2006/relationships/oleObject" Target="embeddings/oleObject1196.bin"/><Relationship Id="rId2621" Type="http://schemas.openxmlformats.org/officeDocument/2006/relationships/oleObject" Target="embeddings/oleObject1301.bin"/><Relationship Id="rId800" Type="http://schemas.openxmlformats.org/officeDocument/2006/relationships/image" Target="media/image394.wmf"/><Relationship Id="rId1223" Type="http://schemas.openxmlformats.org/officeDocument/2006/relationships/oleObject" Target="embeddings/oleObject603.bin"/><Relationship Id="rId1430" Type="http://schemas.openxmlformats.org/officeDocument/2006/relationships/image" Target="media/image710.wmf"/><Relationship Id="rId3188" Type="http://schemas.openxmlformats.org/officeDocument/2006/relationships/image" Target="media/image1587.wmf"/><Relationship Id="rId3395" Type="http://schemas.openxmlformats.org/officeDocument/2006/relationships/image" Target="media/image1691.wmf"/><Relationship Id="rId3048" Type="http://schemas.openxmlformats.org/officeDocument/2006/relationships/image" Target="media/image1517.wmf"/><Relationship Id="rId3255" Type="http://schemas.openxmlformats.org/officeDocument/2006/relationships/image" Target="media/image1621.wmf"/><Relationship Id="rId3462" Type="http://schemas.openxmlformats.org/officeDocument/2006/relationships/oleObject" Target="embeddings/oleObject1721.bin"/><Relationship Id="rId176" Type="http://schemas.openxmlformats.org/officeDocument/2006/relationships/oleObject" Target="embeddings/oleObject80.bin"/><Relationship Id="rId383" Type="http://schemas.openxmlformats.org/officeDocument/2006/relationships/image" Target="media/image186.wmf"/><Relationship Id="rId590" Type="http://schemas.openxmlformats.org/officeDocument/2006/relationships/oleObject" Target="embeddings/oleObject286.bin"/><Relationship Id="rId2064" Type="http://schemas.openxmlformats.org/officeDocument/2006/relationships/image" Target="media/image1027.wmf"/><Relationship Id="rId2271" Type="http://schemas.openxmlformats.org/officeDocument/2006/relationships/oleObject" Target="embeddings/oleObject1123.bin"/><Relationship Id="rId3115" Type="http://schemas.openxmlformats.org/officeDocument/2006/relationships/oleObject" Target="embeddings/oleObject1548.bin"/><Relationship Id="rId3322" Type="http://schemas.openxmlformats.org/officeDocument/2006/relationships/oleObject" Target="embeddings/oleObject1651.bin"/><Relationship Id="rId243" Type="http://schemas.openxmlformats.org/officeDocument/2006/relationships/image" Target="media/image117.wmf"/><Relationship Id="rId450" Type="http://schemas.openxmlformats.org/officeDocument/2006/relationships/oleObject" Target="embeddings/oleObject216.bin"/><Relationship Id="rId1080" Type="http://schemas.openxmlformats.org/officeDocument/2006/relationships/image" Target="media/image534.wmf"/><Relationship Id="rId2131" Type="http://schemas.openxmlformats.org/officeDocument/2006/relationships/oleObject" Target="embeddings/oleObject1056.bin"/><Relationship Id="rId103" Type="http://schemas.openxmlformats.org/officeDocument/2006/relationships/oleObject" Target="embeddings/oleObject44.bin"/><Relationship Id="rId310" Type="http://schemas.openxmlformats.org/officeDocument/2006/relationships/oleObject" Target="embeddings/oleObject147.bin"/><Relationship Id="rId1897" Type="http://schemas.openxmlformats.org/officeDocument/2006/relationships/oleObject" Target="embeddings/oleObject939.bin"/><Relationship Id="rId2948" Type="http://schemas.openxmlformats.org/officeDocument/2006/relationships/image" Target="media/image1467.wmf"/><Relationship Id="rId1757" Type="http://schemas.openxmlformats.org/officeDocument/2006/relationships/oleObject" Target="embeddings/oleObject869.bin"/><Relationship Id="rId1964" Type="http://schemas.openxmlformats.org/officeDocument/2006/relationships/image" Target="media/image977.wmf"/><Relationship Id="rId2808" Type="http://schemas.openxmlformats.org/officeDocument/2006/relationships/image" Target="media/image1397.emf"/><Relationship Id="rId49" Type="http://schemas.openxmlformats.org/officeDocument/2006/relationships/oleObject" Target="embeddings/oleObject17.bin"/><Relationship Id="rId1617" Type="http://schemas.openxmlformats.org/officeDocument/2006/relationships/oleObject" Target="embeddings/oleObject799.bin"/><Relationship Id="rId1824" Type="http://schemas.openxmlformats.org/officeDocument/2006/relationships/image" Target="media/image907.wmf"/><Relationship Id="rId2598" Type="http://schemas.openxmlformats.org/officeDocument/2006/relationships/image" Target="media/image1292.wmf"/><Relationship Id="rId3649" Type="http://schemas.openxmlformats.org/officeDocument/2006/relationships/fontTable" Target="fontTable.xml"/><Relationship Id="rId777" Type="http://schemas.openxmlformats.org/officeDocument/2006/relationships/oleObject" Target="embeddings/oleObject380.bin"/><Relationship Id="rId984" Type="http://schemas.openxmlformats.org/officeDocument/2006/relationships/image" Target="media/image486.wmf"/><Relationship Id="rId2458" Type="http://schemas.openxmlformats.org/officeDocument/2006/relationships/image" Target="media/image1222.wmf"/><Relationship Id="rId2665" Type="http://schemas.openxmlformats.org/officeDocument/2006/relationships/oleObject" Target="embeddings/oleObject1323.bin"/><Relationship Id="rId2872" Type="http://schemas.openxmlformats.org/officeDocument/2006/relationships/image" Target="media/image1429.wmf"/><Relationship Id="rId3509" Type="http://schemas.openxmlformats.org/officeDocument/2006/relationships/image" Target="media/image1748.wmf"/><Relationship Id="rId637" Type="http://schemas.openxmlformats.org/officeDocument/2006/relationships/image" Target="media/image313.wmf"/><Relationship Id="rId844" Type="http://schemas.openxmlformats.org/officeDocument/2006/relationships/image" Target="media/image416.wmf"/><Relationship Id="rId1267" Type="http://schemas.openxmlformats.org/officeDocument/2006/relationships/oleObject" Target="embeddings/oleObject625.bin"/><Relationship Id="rId1474" Type="http://schemas.openxmlformats.org/officeDocument/2006/relationships/image" Target="media/image732.wmf"/><Relationship Id="rId1681" Type="http://schemas.openxmlformats.org/officeDocument/2006/relationships/oleObject" Target="embeddings/oleObject831.bin"/><Relationship Id="rId2318" Type="http://schemas.openxmlformats.org/officeDocument/2006/relationships/image" Target="media/image1155.wmf"/><Relationship Id="rId2525" Type="http://schemas.openxmlformats.org/officeDocument/2006/relationships/oleObject" Target="embeddings/oleObject1253.bin"/><Relationship Id="rId2732" Type="http://schemas.openxmlformats.org/officeDocument/2006/relationships/image" Target="media/image1359.emf"/><Relationship Id="rId704" Type="http://schemas.openxmlformats.org/officeDocument/2006/relationships/image" Target="media/image346.wmf"/><Relationship Id="rId911" Type="http://schemas.openxmlformats.org/officeDocument/2006/relationships/oleObject" Target="embeddings/oleObject447.bin"/><Relationship Id="rId1127" Type="http://schemas.openxmlformats.org/officeDocument/2006/relationships/oleObject" Target="embeddings/oleObject555.bin"/><Relationship Id="rId1334" Type="http://schemas.openxmlformats.org/officeDocument/2006/relationships/image" Target="media/image662.wmf"/><Relationship Id="rId1541" Type="http://schemas.openxmlformats.org/officeDocument/2006/relationships/oleObject" Target="embeddings/oleObject761.bin"/><Relationship Id="rId40" Type="http://schemas.openxmlformats.org/officeDocument/2006/relationships/image" Target="media/image15.wmf"/><Relationship Id="rId1401" Type="http://schemas.openxmlformats.org/officeDocument/2006/relationships/oleObject" Target="embeddings/oleObject691.bin"/><Relationship Id="rId3299" Type="http://schemas.openxmlformats.org/officeDocument/2006/relationships/image" Target="media/image1643.wmf"/><Relationship Id="rId3159" Type="http://schemas.openxmlformats.org/officeDocument/2006/relationships/oleObject" Target="embeddings/oleObject1570.bin"/><Relationship Id="rId3366" Type="http://schemas.openxmlformats.org/officeDocument/2006/relationships/oleObject" Target="embeddings/oleObject1673.bin"/><Relationship Id="rId3573" Type="http://schemas.openxmlformats.org/officeDocument/2006/relationships/image" Target="media/image1780.wmf"/><Relationship Id="rId287" Type="http://schemas.openxmlformats.org/officeDocument/2006/relationships/image" Target="media/image139.wmf"/><Relationship Id="rId494" Type="http://schemas.openxmlformats.org/officeDocument/2006/relationships/oleObject" Target="embeddings/oleObject238.bin"/><Relationship Id="rId2175" Type="http://schemas.openxmlformats.org/officeDocument/2006/relationships/oleObject" Target="embeddings/oleObject1078.bin"/><Relationship Id="rId2382" Type="http://schemas.openxmlformats.org/officeDocument/2006/relationships/image" Target="media/image1187.wmf"/><Relationship Id="rId3019" Type="http://schemas.openxmlformats.org/officeDocument/2006/relationships/oleObject" Target="embeddings/oleObject1500.bin"/><Relationship Id="rId3226" Type="http://schemas.openxmlformats.org/officeDocument/2006/relationships/oleObject" Target="embeddings/oleObject1603.bin"/><Relationship Id="rId147" Type="http://schemas.openxmlformats.org/officeDocument/2006/relationships/image" Target="media/image69.wmf"/><Relationship Id="rId354" Type="http://schemas.microsoft.com/office/2011/relationships/commentsExtended" Target="commentsExtended.xml"/><Relationship Id="rId1191" Type="http://schemas.openxmlformats.org/officeDocument/2006/relationships/oleObject" Target="embeddings/oleObject587.bin"/><Relationship Id="rId2035" Type="http://schemas.openxmlformats.org/officeDocument/2006/relationships/oleObject" Target="embeddings/oleObject1008.bin"/><Relationship Id="rId3433" Type="http://schemas.openxmlformats.org/officeDocument/2006/relationships/image" Target="media/image1710.wmf"/><Relationship Id="rId3640" Type="http://schemas.openxmlformats.org/officeDocument/2006/relationships/oleObject" Target="embeddings/oleObject1810.bin"/><Relationship Id="rId561" Type="http://schemas.openxmlformats.org/officeDocument/2006/relationships/image" Target="media/image275.wmf"/><Relationship Id="rId2242" Type="http://schemas.openxmlformats.org/officeDocument/2006/relationships/oleObject" Target="embeddings/oleObject1109.bin"/><Relationship Id="rId3500" Type="http://schemas.openxmlformats.org/officeDocument/2006/relationships/oleObject" Target="embeddings/oleObject1740.bin"/><Relationship Id="rId214" Type="http://schemas.openxmlformats.org/officeDocument/2006/relationships/oleObject" Target="embeddings/oleObject99.bin"/><Relationship Id="rId421" Type="http://schemas.openxmlformats.org/officeDocument/2006/relationships/image" Target="media/image205.wmf"/><Relationship Id="rId1051" Type="http://schemas.openxmlformats.org/officeDocument/2006/relationships/oleObject" Target="embeddings/oleObject517.bin"/><Relationship Id="rId2102" Type="http://schemas.openxmlformats.org/officeDocument/2006/relationships/image" Target="media/image1046.wmf"/><Relationship Id="rId1868" Type="http://schemas.openxmlformats.org/officeDocument/2006/relationships/image" Target="media/image929.wmf"/><Relationship Id="rId2919" Type="http://schemas.openxmlformats.org/officeDocument/2006/relationships/oleObject" Target="embeddings/oleObject1450.bin"/><Relationship Id="rId3083" Type="http://schemas.openxmlformats.org/officeDocument/2006/relationships/oleObject" Target="embeddings/oleObject1532.bin"/><Relationship Id="rId3290" Type="http://schemas.openxmlformats.org/officeDocument/2006/relationships/oleObject" Target="embeddings/oleObject1635.bin"/><Relationship Id="rId1728" Type="http://schemas.openxmlformats.org/officeDocument/2006/relationships/image" Target="media/image859.wmf"/><Relationship Id="rId1935" Type="http://schemas.openxmlformats.org/officeDocument/2006/relationships/oleObject" Target="embeddings/oleObject958.bin"/><Relationship Id="rId3150" Type="http://schemas.openxmlformats.org/officeDocument/2006/relationships/image" Target="media/image1568.wmf"/><Relationship Id="rId3010" Type="http://schemas.openxmlformats.org/officeDocument/2006/relationships/image" Target="media/image1498.wmf"/><Relationship Id="rId4" Type="http://schemas.openxmlformats.org/officeDocument/2006/relationships/settings" Target="settings.xml"/><Relationship Id="rId888" Type="http://schemas.openxmlformats.org/officeDocument/2006/relationships/image" Target="media/image438.wmf"/><Relationship Id="rId2569" Type="http://schemas.openxmlformats.org/officeDocument/2006/relationships/oleObject" Target="embeddings/oleObject1275.bin"/><Relationship Id="rId2776" Type="http://schemas.openxmlformats.org/officeDocument/2006/relationships/image" Target="media/image1381.emf"/><Relationship Id="rId2983" Type="http://schemas.openxmlformats.org/officeDocument/2006/relationships/oleObject" Target="embeddings/oleObject1482.bin"/><Relationship Id="rId748" Type="http://schemas.openxmlformats.org/officeDocument/2006/relationships/image" Target="media/image368.wmf"/><Relationship Id="rId955" Type="http://schemas.openxmlformats.org/officeDocument/2006/relationships/oleObject" Target="embeddings/oleObject469.bin"/><Relationship Id="rId1378" Type="http://schemas.openxmlformats.org/officeDocument/2006/relationships/image" Target="media/image684.wmf"/><Relationship Id="rId1585" Type="http://schemas.openxmlformats.org/officeDocument/2006/relationships/oleObject" Target="embeddings/oleObject783.bin"/><Relationship Id="rId1792" Type="http://schemas.openxmlformats.org/officeDocument/2006/relationships/image" Target="media/image891.wmf"/><Relationship Id="rId2429" Type="http://schemas.openxmlformats.org/officeDocument/2006/relationships/image" Target="media/image1208.wmf"/><Relationship Id="rId2636" Type="http://schemas.openxmlformats.org/officeDocument/2006/relationships/image" Target="media/image1311.wmf"/><Relationship Id="rId2843" Type="http://schemas.openxmlformats.org/officeDocument/2006/relationships/oleObject" Target="embeddings/oleObject1412.bin"/><Relationship Id="rId84" Type="http://schemas.openxmlformats.org/officeDocument/2006/relationships/image" Target="media/image37.wmf"/><Relationship Id="rId608" Type="http://schemas.openxmlformats.org/officeDocument/2006/relationships/oleObject" Target="embeddings/oleObject295.bin"/><Relationship Id="rId815" Type="http://schemas.openxmlformats.org/officeDocument/2006/relationships/oleObject" Target="embeddings/oleObject399.bin"/><Relationship Id="rId1238" Type="http://schemas.openxmlformats.org/officeDocument/2006/relationships/image" Target="media/image613.wmf"/><Relationship Id="rId1445" Type="http://schemas.openxmlformats.org/officeDocument/2006/relationships/oleObject" Target="embeddings/oleObject713.bin"/><Relationship Id="rId1652" Type="http://schemas.openxmlformats.org/officeDocument/2006/relationships/image" Target="media/image821.wmf"/><Relationship Id="rId1305" Type="http://schemas.openxmlformats.org/officeDocument/2006/relationships/oleObject" Target="embeddings/oleObject643.bin"/><Relationship Id="rId2703" Type="http://schemas.openxmlformats.org/officeDocument/2006/relationships/oleObject" Target="embeddings/oleObject1342.bin"/><Relationship Id="rId2910" Type="http://schemas.openxmlformats.org/officeDocument/2006/relationships/image" Target="media/image1448.wmf"/><Relationship Id="rId1512" Type="http://schemas.openxmlformats.org/officeDocument/2006/relationships/image" Target="media/image751.wmf"/><Relationship Id="rId11" Type="http://schemas.openxmlformats.org/officeDocument/2006/relationships/hyperlink" Target="mailto:jeff.weiss@utah.edu" TargetMode="External"/><Relationship Id="rId398" Type="http://schemas.openxmlformats.org/officeDocument/2006/relationships/oleObject" Target="embeddings/oleObject190.bin"/><Relationship Id="rId2079" Type="http://schemas.openxmlformats.org/officeDocument/2006/relationships/oleObject" Target="embeddings/oleObject1030.bin"/><Relationship Id="rId3477" Type="http://schemas.openxmlformats.org/officeDocument/2006/relationships/image" Target="media/image1732.wmf"/><Relationship Id="rId2286" Type="http://schemas.openxmlformats.org/officeDocument/2006/relationships/image" Target="media/image1139.wmf"/><Relationship Id="rId2493" Type="http://schemas.openxmlformats.org/officeDocument/2006/relationships/oleObject" Target="embeddings/oleObject1237.bin"/><Relationship Id="rId3337" Type="http://schemas.openxmlformats.org/officeDocument/2006/relationships/image" Target="media/image1662.wmf"/><Relationship Id="rId3544" Type="http://schemas.openxmlformats.org/officeDocument/2006/relationships/oleObject" Target="embeddings/oleObject1762.bin"/><Relationship Id="rId258" Type="http://schemas.openxmlformats.org/officeDocument/2006/relationships/oleObject" Target="embeddings/oleObject121.bin"/><Relationship Id="rId465" Type="http://schemas.openxmlformats.org/officeDocument/2006/relationships/image" Target="media/image227.wmf"/><Relationship Id="rId672" Type="http://schemas.openxmlformats.org/officeDocument/2006/relationships/oleObject" Target="embeddings/oleObject327.bin"/><Relationship Id="rId1095" Type="http://schemas.openxmlformats.org/officeDocument/2006/relationships/oleObject" Target="embeddings/oleObject539.bin"/><Relationship Id="rId2146" Type="http://schemas.openxmlformats.org/officeDocument/2006/relationships/image" Target="media/image1068.wmf"/><Relationship Id="rId2353" Type="http://schemas.openxmlformats.org/officeDocument/2006/relationships/oleObject" Target="embeddings/oleObject1164.bin"/><Relationship Id="rId2560" Type="http://schemas.openxmlformats.org/officeDocument/2006/relationships/image" Target="media/image1273.wmf"/><Relationship Id="rId3404" Type="http://schemas.openxmlformats.org/officeDocument/2006/relationships/oleObject" Target="embeddings/oleObject1692.bin"/><Relationship Id="rId3611" Type="http://schemas.openxmlformats.org/officeDocument/2006/relationships/image" Target="media/image1799.wmf"/><Relationship Id="rId118" Type="http://schemas.openxmlformats.org/officeDocument/2006/relationships/image" Target="media/image54.wmf"/><Relationship Id="rId325" Type="http://schemas.openxmlformats.org/officeDocument/2006/relationships/image" Target="media/image158.wmf"/><Relationship Id="rId532" Type="http://schemas.openxmlformats.org/officeDocument/2006/relationships/oleObject" Target="embeddings/oleObject257.bin"/><Relationship Id="rId1162" Type="http://schemas.openxmlformats.org/officeDocument/2006/relationships/image" Target="media/image575.wmf"/><Relationship Id="rId2006" Type="http://schemas.openxmlformats.org/officeDocument/2006/relationships/image" Target="media/image998.wmf"/><Relationship Id="rId2213" Type="http://schemas.openxmlformats.org/officeDocument/2006/relationships/image" Target="media/image1102.png"/><Relationship Id="rId2420" Type="http://schemas.openxmlformats.org/officeDocument/2006/relationships/image" Target="media/image1204.emf"/><Relationship Id="rId1022" Type="http://schemas.openxmlformats.org/officeDocument/2006/relationships/image" Target="media/image505.wmf"/><Relationship Id="rId1979" Type="http://schemas.openxmlformats.org/officeDocument/2006/relationships/oleObject" Target="embeddings/oleObject980.bin"/><Relationship Id="rId3194" Type="http://schemas.openxmlformats.org/officeDocument/2006/relationships/image" Target="media/image1590.wmf"/><Relationship Id="rId1839" Type="http://schemas.openxmlformats.org/officeDocument/2006/relationships/oleObject" Target="embeddings/oleObject910.bin"/><Relationship Id="rId3054" Type="http://schemas.openxmlformats.org/officeDocument/2006/relationships/image" Target="media/image1520.wmf"/><Relationship Id="rId182" Type="http://schemas.openxmlformats.org/officeDocument/2006/relationships/oleObject" Target="embeddings/oleObject83.bin"/><Relationship Id="rId1906" Type="http://schemas.openxmlformats.org/officeDocument/2006/relationships/image" Target="media/image948.wmf"/><Relationship Id="rId3261" Type="http://schemas.openxmlformats.org/officeDocument/2006/relationships/image" Target="media/image1624.wmf"/><Relationship Id="rId2070" Type="http://schemas.openxmlformats.org/officeDocument/2006/relationships/image" Target="media/image1030.wmf"/><Relationship Id="rId3121" Type="http://schemas.openxmlformats.org/officeDocument/2006/relationships/oleObject" Target="embeddings/oleObject1551.bin"/><Relationship Id="rId999" Type="http://schemas.openxmlformats.org/officeDocument/2006/relationships/oleObject" Target="embeddings/oleObject491.bin"/><Relationship Id="rId2887" Type="http://schemas.openxmlformats.org/officeDocument/2006/relationships/oleObject" Target="embeddings/oleObject1434.bin"/><Relationship Id="rId859" Type="http://schemas.openxmlformats.org/officeDocument/2006/relationships/oleObject" Target="embeddings/oleObject421.bin"/><Relationship Id="rId1489" Type="http://schemas.openxmlformats.org/officeDocument/2006/relationships/oleObject" Target="embeddings/oleObject735.bin"/><Relationship Id="rId1696" Type="http://schemas.openxmlformats.org/officeDocument/2006/relationships/image" Target="media/image843.wmf"/><Relationship Id="rId1349" Type="http://schemas.openxmlformats.org/officeDocument/2006/relationships/oleObject" Target="embeddings/oleObject665.bin"/><Relationship Id="rId2747" Type="http://schemas.openxmlformats.org/officeDocument/2006/relationships/oleObject" Target="embeddings/oleObject1364.bin"/><Relationship Id="rId2954" Type="http://schemas.openxmlformats.org/officeDocument/2006/relationships/image" Target="media/image1470.wmf"/><Relationship Id="rId719" Type="http://schemas.openxmlformats.org/officeDocument/2006/relationships/oleObject" Target="embeddings/oleObject351.bin"/><Relationship Id="rId926" Type="http://schemas.openxmlformats.org/officeDocument/2006/relationships/image" Target="media/image457.wmf"/><Relationship Id="rId1556" Type="http://schemas.openxmlformats.org/officeDocument/2006/relationships/image" Target="media/image773.wmf"/><Relationship Id="rId1763" Type="http://schemas.openxmlformats.org/officeDocument/2006/relationships/oleObject" Target="embeddings/oleObject872.bin"/><Relationship Id="rId1970" Type="http://schemas.openxmlformats.org/officeDocument/2006/relationships/image" Target="media/image980.wmf"/><Relationship Id="rId2607" Type="http://schemas.openxmlformats.org/officeDocument/2006/relationships/oleObject" Target="embeddings/oleObject1294.bin"/><Relationship Id="rId2814" Type="http://schemas.openxmlformats.org/officeDocument/2006/relationships/image" Target="media/image1400.emf"/><Relationship Id="rId55" Type="http://schemas.openxmlformats.org/officeDocument/2006/relationships/oleObject" Target="embeddings/oleObject20.bin"/><Relationship Id="rId1209" Type="http://schemas.openxmlformats.org/officeDocument/2006/relationships/oleObject" Target="embeddings/oleObject596.bin"/><Relationship Id="rId1416" Type="http://schemas.openxmlformats.org/officeDocument/2006/relationships/image" Target="media/image703.wmf"/><Relationship Id="rId1623" Type="http://schemas.openxmlformats.org/officeDocument/2006/relationships/oleObject" Target="embeddings/oleObject802.bin"/><Relationship Id="rId1830" Type="http://schemas.openxmlformats.org/officeDocument/2006/relationships/image" Target="media/image910.wmf"/><Relationship Id="rId3588" Type="http://schemas.openxmlformats.org/officeDocument/2006/relationships/oleObject" Target="embeddings/oleObject1784.bin"/><Relationship Id="rId2397" Type="http://schemas.openxmlformats.org/officeDocument/2006/relationships/oleObject" Target="embeddings/oleObject1186.bin"/><Relationship Id="rId3448" Type="http://schemas.openxmlformats.org/officeDocument/2006/relationships/oleObject" Target="embeddings/oleObject1714.bin"/><Relationship Id="rId369" Type="http://schemas.openxmlformats.org/officeDocument/2006/relationships/image" Target="media/image179.wmf"/><Relationship Id="rId576" Type="http://schemas.openxmlformats.org/officeDocument/2006/relationships/oleObject" Target="embeddings/oleObject279.bin"/><Relationship Id="rId783" Type="http://schemas.openxmlformats.org/officeDocument/2006/relationships/oleObject" Target="embeddings/oleObject383.bin"/><Relationship Id="rId990" Type="http://schemas.openxmlformats.org/officeDocument/2006/relationships/image" Target="media/image489.wmf"/><Relationship Id="rId2257" Type="http://schemas.openxmlformats.org/officeDocument/2006/relationships/oleObject" Target="embeddings/oleObject1116.bin"/><Relationship Id="rId2464" Type="http://schemas.openxmlformats.org/officeDocument/2006/relationships/image" Target="media/image1225.wmf"/><Relationship Id="rId2671" Type="http://schemas.openxmlformats.org/officeDocument/2006/relationships/oleObject" Target="embeddings/oleObject1326.bin"/><Relationship Id="rId3308" Type="http://schemas.openxmlformats.org/officeDocument/2006/relationships/oleObject" Target="embeddings/oleObject1644.bin"/><Relationship Id="rId3515" Type="http://schemas.openxmlformats.org/officeDocument/2006/relationships/image" Target="media/image1751.wmf"/><Relationship Id="rId229" Type="http://schemas.openxmlformats.org/officeDocument/2006/relationships/image" Target="media/image110.wmf"/><Relationship Id="rId436" Type="http://schemas.openxmlformats.org/officeDocument/2006/relationships/oleObject" Target="embeddings/oleObject209.bin"/><Relationship Id="rId643" Type="http://schemas.openxmlformats.org/officeDocument/2006/relationships/image" Target="media/image316.wmf"/><Relationship Id="rId1066" Type="http://schemas.openxmlformats.org/officeDocument/2006/relationships/image" Target="media/image527.wmf"/><Relationship Id="rId1273" Type="http://schemas.openxmlformats.org/officeDocument/2006/relationships/oleObject" Target="embeddings/oleObject628.bin"/><Relationship Id="rId1480" Type="http://schemas.openxmlformats.org/officeDocument/2006/relationships/image" Target="media/image735.wmf"/><Relationship Id="rId2117" Type="http://schemas.openxmlformats.org/officeDocument/2006/relationships/oleObject" Target="embeddings/oleObject1049.bin"/><Relationship Id="rId2324" Type="http://schemas.openxmlformats.org/officeDocument/2006/relationships/image" Target="media/image1158.wmf"/><Relationship Id="rId850" Type="http://schemas.openxmlformats.org/officeDocument/2006/relationships/image" Target="media/image419.wmf"/><Relationship Id="rId1133" Type="http://schemas.openxmlformats.org/officeDocument/2006/relationships/oleObject" Target="embeddings/oleObject558.bin"/><Relationship Id="rId2531" Type="http://schemas.openxmlformats.org/officeDocument/2006/relationships/oleObject" Target="embeddings/oleObject1256.bin"/><Relationship Id="rId503" Type="http://schemas.openxmlformats.org/officeDocument/2006/relationships/image" Target="media/image246.wmf"/><Relationship Id="rId710" Type="http://schemas.openxmlformats.org/officeDocument/2006/relationships/image" Target="media/image349.wmf"/><Relationship Id="rId1340" Type="http://schemas.openxmlformats.org/officeDocument/2006/relationships/image" Target="media/image665.wmf"/><Relationship Id="rId3098" Type="http://schemas.openxmlformats.org/officeDocument/2006/relationships/image" Target="media/image1542.wmf"/><Relationship Id="rId1200" Type="http://schemas.openxmlformats.org/officeDocument/2006/relationships/image" Target="media/image594.wmf"/><Relationship Id="rId3165" Type="http://schemas.openxmlformats.org/officeDocument/2006/relationships/oleObject" Target="embeddings/oleObject1573.bin"/><Relationship Id="rId3372" Type="http://schemas.openxmlformats.org/officeDocument/2006/relationships/oleObject" Target="embeddings/oleObject1676.bin"/><Relationship Id="rId293" Type="http://schemas.openxmlformats.org/officeDocument/2006/relationships/image" Target="media/image142.wmf"/><Relationship Id="rId2181" Type="http://schemas.openxmlformats.org/officeDocument/2006/relationships/oleObject" Target="embeddings/oleObject1081.bin"/><Relationship Id="rId3025" Type="http://schemas.openxmlformats.org/officeDocument/2006/relationships/oleObject" Target="embeddings/oleObject1503.bin"/><Relationship Id="rId3232" Type="http://schemas.openxmlformats.org/officeDocument/2006/relationships/oleObject" Target="embeddings/oleObject1606.bin"/><Relationship Id="rId153" Type="http://schemas.openxmlformats.org/officeDocument/2006/relationships/image" Target="media/image72.wmf"/><Relationship Id="rId360" Type="http://schemas.openxmlformats.org/officeDocument/2006/relationships/oleObject" Target="embeddings/oleObject171.bin"/><Relationship Id="rId2041" Type="http://schemas.openxmlformats.org/officeDocument/2006/relationships/oleObject" Target="embeddings/oleObject1011.bin"/><Relationship Id="rId220" Type="http://schemas.openxmlformats.org/officeDocument/2006/relationships/oleObject" Target="embeddings/oleObject102.bin"/><Relationship Id="rId2998" Type="http://schemas.openxmlformats.org/officeDocument/2006/relationships/image" Target="media/image1492.wmf"/><Relationship Id="rId2858" Type="http://schemas.openxmlformats.org/officeDocument/2006/relationships/image" Target="media/image1422.wmf"/><Relationship Id="rId99" Type="http://schemas.openxmlformats.org/officeDocument/2006/relationships/oleObject" Target="embeddings/oleObject42.bin"/><Relationship Id="rId1667" Type="http://schemas.openxmlformats.org/officeDocument/2006/relationships/oleObject" Target="embeddings/oleObject824.bin"/><Relationship Id="rId1874" Type="http://schemas.openxmlformats.org/officeDocument/2006/relationships/image" Target="media/image932.wmf"/><Relationship Id="rId2718" Type="http://schemas.openxmlformats.org/officeDocument/2006/relationships/image" Target="media/image1352.emf"/><Relationship Id="rId2925" Type="http://schemas.openxmlformats.org/officeDocument/2006/relationships/oleObject" Target="embeddings/oleObject1453.bin"/><Relationship Id="rId1527" Type="http://schemas.openxmlformats.org/officeDocument/2006/relationships/oleObject" Target="embeddings/oleObject754.bin"/><Relationship Id="rId1734" Type="http://schemas.openxmlformats.org/officeDocument/2006/relationships/image" Target="media/image862.wmf"/><Relationship Id="rId1941" Type="http://schemas.openxmlformats.org/officeDocument/2006/relationships/oleObject" Target="embeddings/oleObject961.bin"/><Relationship Id="rId26" Type="http://schemas.openxmlformats.org/officeDocument/2006/relationships/image" Target="media/image8.wmf"/><Relationship Id="rId1801" Type="http://schemas.openxmlformats.org/officeDocument/2006/relationships/oleObject" Target="embeddings/oleObject891.bin"/><Relationship Id="rId3559" Type="http://schemas.openxmlformats.org/officeDocument/2006/relationships/image" Target="media/image1773.wmf"/><Relationship Id="rId687" Type="http://schemas.openxmlformats.org/officeDocument/2006/relationships/image" Target="media/image338.wmf"/><Relationship Id="rId2368" Type="http://schemas.openxmlformats.org/officeDocument/2006/relationships/image" Target="media/image1180.wmf"/><Relationship Id="rId894" Type="http://schemas.openxmlformats.org/officeDocument/2006/relationships/image" Target="media/image441.wmf"/><Relationship Id="rId1177" Type="http://schemas.openxmlformats.org/officeDocument/2006/relationships/oleObject" Target="embeddings/oleObject580.bin"/><Relationship Id="rId2575" Type="http://schemas.openxmlformats.org/officeDocument/2006/relationships/oleObject" Target="embeddings/oleObject1278.bin"/><Relationship Id="rId2782" Type="http://schemas.openxmlformats.org/officeDocument/2006/relationships/image" Target="media/image1384.emf"/><Relationship Id="rId3419" Type="http://schemas.openxmlformats.org/officeDocument/2006/relationships/image" Target="media/image1703.wmf"/><Relationship Id="rId3626" Type="http://schemas.openxmlformats.org/officeDocument/2006/relationships/oleObject" Target="embeddings/oleObject1803.bin"/><Relationship Id="rId547" Type="http://schemas.openxmlformats.org/officeDocument/2006/relationships/image" Target="media/image268.wmf"/><Relationship Id="rId754" Type="http://schemas.openxmlformats.org/officeDocument/2006/relationships/image" Target="media/image371.wmf"/><Relationship Id="rId961" Type="http://schemas.openxmlformats.org/officeDocument/2006/relationships/oleObject" Target="embeddings/oleObject472.bin"/><Relationship Id="rId1384" Type="http://schemas.openxmlformats.org/officeDocument/2006/relationships/image" Target="media/image687.wmf"/><Relationship Id="rId1591" Type="http://schemas.openxmlformats.org/officeDocument/2006/relationships/oleObject" Target="embeddings/oleObject786.bin"/><Relationship Id="rId2228" Type="http://schemas.openxmlformats.org/officeDocument/2006/relationships/oleObject" Target="embeddings/oleObject1102.bin"/><Relationship Id="rId2435" Type="http://schemas.openxmlformats.org/officeDocument/2006/relationships/oleObject" Target="embeddings/oleObject1208.bin"/><Relationship Id="rId2642" Type="http://schemas.openxmlformats.org/officeDocument/2006/relationships/image" Target="media/image1314.wmf"/><Relationship Id="rId90" Type="http://schemas.openxmlformats.org/officeDocument/2006/relationships/image" Target="media/image40.wmf"/><Relationship Id="rId407" Type="http://schemas.openxmlformats.org/officeDocument/2006/relationships/image" Target="media/image198.wmf"/><Relationship Id="rId614" Type="http://schemas.openxmlformats.org/officeDocument/2006/relationships/oleObject" Target="embeddings/oleObject298.bin"/><Relationship Id="rId821" Type="http://schemas.openxmlformats.org/officeDocument/2006/relationships/oleObject" Target="embeddings/oleObject402.bin"/><Relationship Id="rId1037" Type="http://schemas.openxmlformats.org/officeDocument/2006/relationships/oleObject" Target="embeddings/oleObject510.bin"/><Relationship Id="rId1244" Type="http://schemas.openxmlformats.org/officeDocument/2006/relationships/image" Target="media/image616.wmf"/><Relationship Id="rId1451" Type="http://schemas.openxmlformats.org/officeDocument/2006/relationships/oleObject" Target="embeddings/oleObject716.bin"/><Relationship Id="rId2502" Type="http://schemas.openxmlformats.org/officeDocument/2006/relationships/image" Target="media/image1244.wmf"/><Relationship Id="rId1104" Type="http://schemas.openxmlformats.org/officeDocument/2006/relationships/image" Target="media/image546.wmf"/><Relationship Id="rId1311" Type="http://schemas.openxmlformats.org/officeDocument/2006/relationships/oleObject" Target="embeddings/oleObject646.bin"/><Relationship Id="rId3069" Type="http://schemas.openxmlformats.org/officeDocument/2006/relationships/oleObject" Target="embeddings/oleObject1525.bin"/><Relationship Id="rId3276" Type="http://schemas.openxmlformats.org/officeDocument/2006/relationships/oleObject" Target="embeddings/oleObject1628.bin"/><Relationship Id="rId3483" Type="http://schemas.openxmlformats.org/officeDocument/2006/relationships/image" Target="media/image1735.wmf"/><Relationship Id="rId197" Type="http://schemas.openxmlformats.org/officeDocument/2006/relationships/image" Target="media/image94.wmf"/><Relationship Id="rId2085" Type="http://schemas.openxmlformats.org/officeDocument/2006/relationships/oleObject" Target="embeddings/oleObject1033.bin"/><Relationship Id="rId2292" Type="http://schemas.openxmlformats.org/officeDocument/2006/relationships/image" Target="media/image1142.wmf"/><Relationship Id="rId3136" Type="http://schemas.openxmlformats.org/officeDocument/2006/relationships/image" Target="media/image1561.wmf"/><Relationship Id="rId3343" Type="http://schemas.openxmlformats.org/officeDocument/2006/relationships/image" Target="media/image1665.wmf"/><Relationship Id="rId264" Type="http://schemas.openxmlformats.org/officeDocument/2006/relationships/oleObject" Target="embeddings/oleObject124.bin"/><Relationship Id="rId471" Type="http://schemas.openxmlformats.org/officeDocument/2006/relationships/image" Target="media/image230.wmf"/><Relationship Id="rId2152" Type="http://schemas.openxmlformats.org/officeDocument/2006/relationships/image" Target="media/image1071.wmf"/><Relationship Id="rId3550" Type="http://schemas.openxmlformats.org/officeDocument/2006/relationships/oleObject" Target="embeddings/oleObject1765.bin"/><Relationship Id="rId124" Type="http://schemas.openxmlformats.org/officeDocument/2006/relationships/image" Target="media/image57.wmf"/><Relationship Id="rId3203" Type="http://schemas.openxmlformats.org/officeDocument/2006/relationships/oleObject" Target="embeddings/oleObject1592.bin"/><Relationship Id="rId3410" Type="http://schemas.openxmlformats.org/officeDocument/2006/relationships/oleObject" Target="embeddings/oleObject1695.bin"/><Relationship Id="rId331" Type="http://schemas.openxmlformats.org/officeDocument/2006/relationships/image" Target="media/image161.wmf"/><Relationship Id="rId2012" Type="http://schemas.openxmlformats.org/officeDocument/2006/relationships/image" Target="media/image1001.wmf"/><Relationship Id="rId2969" Type="http://schemas.openxmlformats.org/officeDocument/2006/relationships/oleObject" Target="embeddings/oleObject1475.bin"/><Relationship Id="rId1778" Type="http://schemas.openxmlformats.org/officeDocument/2006/relationships/image" Target="media/image884.wmf"/><Relationship Id="rId1985" Type="http://schemas.openxmlformats.org/officeDocument/2006/relationships/oleObject" Target="embeddings/oleObject983.bin"/><Relationship Id="rId2829" Type="http://schemas.openxmlformats.org/officeDocument/2006/relationships/oleObject" Target="embeddings/oleObject1405.bin"/><Relationship Id="rId1638" Type="http://schemas.openxmlformats.org/officeDocument/2006/relationships/image" Target="media/image814.wmf"/><Relationship Id="rId1845" Type="http://schemas.openxmlformats.org/officeDocument/2006/relationships/oleObject" Target="embeddings/oleObject913.bin"/><Relationship Id="rId3060" Type="http://schemas.openxmlformats.org/officeDocument/2006/relationships/image" Target="media/image1523.wmf"/><Relationship Id="rId1705" Type="http://schemas.openxmlformats.org/officeDocument/2006/relationships/oleObject" Target="embeddings/oleObject843.bin"/><Relationship Id="rId1912" Type="http://schemas.openxmlformats.org/officeDocument/2006/relationships/image" Target="media/image951.wmf"/><Relationship Id="rId798" Type="http://schemas.openxmlformats.org/officeDocument/2006/relationships/image" Target="media/image393.wmf"/><Relationship Id="rId2479" Type="http://schemas.openxmlformats.org/officeDocument/2006/relationships/oleObject" Target="embeddings/oleObject1230.bin"/><Relationship Id="rId2686" Type="http://schemas.openxmlformats.org/officeDocument/2006/relationships/image" Target="media/image1336.wmf"/><Relationship Id="rId2893" Type="http://schemas.openxmlformats.org/officeDocument/2006/relationships/oleObject" Target="embeddings/oleObject1437.bin"/><Relationship Id="rId658" Type="http://schemas.openxmlformats.org/officeDocument/2006/relationships/oleObject" Target="embeddings/oleObject320.bin"/><Relationship Id="rId865" Type="http://schemas.openxmlformats.org/officeDocument/2006/relationships/oleObject" Target="embeddings/oleObject424.bin"/><Relationship Id="rId1288" Type="http://schemas.openxmlformats.org/officeDocument/2006/relationships/image" Target="media/image638.wmf"/><Relationship Id="rId1495" Type="http://schemas.openxmlformats.org/officeDocument/2006/relationships/oleObject" Target="embeddings/oleObject738.bin"/><Relationship Id="rId2339" Type="http://schemas.openxmlformats.org/officeDocument/2006/relationships/oleObject" Target="embeddings/oleObject1157.bin"/><Relationship Id="rId2546" Type="http://schemas.openxmlformats.org/officeDocument/2006/relationships/image" Target="media/image1266.wmf"/><Relationship Id="rId2753" Type="http://schemas.openxmlformats.org/officeDocument/2006/relationships/oleObject" Target="embeddings/oleObject1367.bin"/><Relationship Id="rId2960" Type="http://schemas.openxmlformats.org/officeDocument/2006/relationships/image" Target="media/image1473.emf"/><Relationship Id="rId518" Type="http://schemas.openxmlformats.org/officeDocument/2006/relationships/oleObject" Target="embeddings/oleObject250.bin"/><Relationship Id="rId725" Type="http://schemas.openxmlformats.org/officeDocument/2006/relationships/oleObject" Target="embeddings/oleObject354.bin"/><Relationship Id="rId932" Type="http://schemas.openxmlformats.org/officeDocument/2006/relationships/image" Target="media/image460.wmf"/><Relationship Id="rId1148" Type="http://schemas.openxmlformats.org/officeDocument/2006/relationships/image" Target="media/image568.wmf"/><Relationship Id="rId1355" Type="http://schemas.openxmlformats.org/officeDocument/2006/relationships/oleObject" Target="embeddings/oleObject668.bin"/><Relationship Id="rId1562" Type="http://schemas.openxmlformats.org/officeDocument/2006/relationships/image" Target="media/image776.wmf"/><Relationship Id="rId2406" Type="http://schemas.openxmlformats.org/officeDocument/2006/relationships/image" Target="media/image1199.wmf"/><Relationship Id="rId2613" Type="http://schemas.openxmlformats.org/officeDocument/2006/relationships/oleObject" Target="embeddings/oleObject1297.bin"/><Relationship Id="rId1008" Type="http://schemas.openxmlformats.org/officeDocument/2006/relationships/image" Target="media/image498.wmf"/><Relationship Id="rId1215" Type="http://schemas.openxmlformats.org/officeDocument/2006/relationships/oleObject" Target="embeddings/oleObject599.bin"/><Relationship Id="rId1422" Type="http://schemas.openxmlformats.org/officeDocument/2006/relationships/image" Target="media/image706.wmf"/><Relationship Id="rId2820" Type="http://schemas.openxmlformats.org/officeDocument/2006/relationships/image" Target="media/image1403.emf"/><Relationship Id="rId61" Type="http://schemas.openxmlformats.org/officeDocument/2006/relationships/oleObject" Target="embeddings/oleObject23.bin"/><Relationship Id="rId3387" Type="http://schemas.openxmlformats.org/officeDocument/2006/relationships/image" Target="media/image1687.wmf"/><Relationship Id="rId2196" Type="http://schemas.openxmlformats.org/officeDocument/2006/relationships/image" Target="media/image1093.wmf"/><Relationship Id="rId3594" Type="http://schemas.openxmlformats.org/officeDocument/2006/relationships/oleObject" Target="embeddings/oleObject1787.bin"/><Relationship Id="rId168" Type="http://schemas.openxmlformats.org/officeDocument/2006/relationships/oleObject" Target="embeddings/oleObject76.bin"/><Relationship Id="rId3247" Type="http://schemas.openxmlformats.org/officeDocument/2006/relationships/image" Target="media/image1617.wmf"/><Relationship Id="rId3454" Type="http://schemas.openxmlformats.org/officeDocument/2006/relationships/oleObject" Target="embeddings/oleObject1717.bin"/><Relationship Id="rId375" Type="http://schemas.openxmlformats.org/officeDocument/2006/relationships/image" Target="media/image182.wmf"/><Relationship Id="rId582" Type="http://schemas.openxmlformats.org/officeDocument/2006/relationships/oleObject" Target="embeddings/oleObject282.bin"/><Relationship Id="rId2056" Type="http://schemas.openxmlformats.org/officeDocument/2006/relationships/image" Target="media/image1023.wmf"/><Relationship Id="rId2263" Type="http://schemas.openxmlformats.org/officeDocument/2006/relationships/oleObject" Target="embeddings/oleObject1119.bin"/><Relationship Id="rId2470" Type="http://schemas.openxmlformats.org/officeDocument/2006/relationships/image" Target="media/image1228.wmf"/><Relationship Id="rId3107" Type="http://schemas.openxmlformats.org/officeDocument/2006/relationships/oleObject" Target="embeddings/oleObject1544.bin"/><Relationship Id="rId3314" Type="http://schemas.openxmlformats.org/officeDocument/2006/relationships/oleObject" Target="embeddings/oleObject1647.bin"/><Relationship Id="rId3521" Type="http://schemas.openxmlformats.org/officeDocument/2006/relationships/image" Target="media/image1754.wmf"/><Relationship Id="rId235" Type="http://schemas.openxmlformats.org/officeDocument/2006/relationships/image" Target="media/image113.wmf"/><Relationship Id="rId442" Type="http://schemas.openxmlformats.org/officeDocument/2006/relationships/oleObject" Target="embeddings/oleObject212.bin"/><Relationship Id="rId1072" Type="http://schemas.openxmlformats.org/officeDocument/2006/relationships/image" Target="media/image530.wmf"/><Relationship Id="rId2123" Type="http://schemas.openxmlformats.org/officeDocument/2006/relationships/oleObject" Target="embeddings/oleObject1052.bin"/><Relationship Id="rId2330" Type="http://schemas.openxmlformats.org/officeDocument/2006/relationships/image" Target="media/image1161.wmf"/><Relationship Id="rId302" Type="http://schemas.openxmlformats.org/officeDocument/2006/relationships/oleObject" Target="embeddings/oleObject143.bin"/><Relationship Id="rId1889" Type="http://schemas.openxmlformats.org/officeDocument/2006/relationships/oleObject" Target="embeddings/oleObject935.bin"/><Relationship Id="rId1749" Type="http://schemas.openxmlformats.org/officeDocument/2006/relationships/oleObject" Target="embeddings/oleObject865.bin"/><Relationship Id="rId1956" Type="http://schemas.openxmlformats.org/officeDocument/2006/relationships/image" Target="media/image973.wmf"/><Relationship Id="rId3171" Type="http://schemas.openxmlformats.org/officeDocument/2006/relationships/oleObject" Target="embeddings/oleObject1576.bin"/><Relationship Id="rId1609" Type="http://schemas.openxmlformats.org/officeDocument/2006/relationships/oleObject" Target="embeddings/oleObject795.bin"/><Relationship Id="rId1816" Type="http://schemas.openxmlformats.org/officeDocument/2006/relationships/image" Target="media/image903.wmf"/><Relationship Id="rId3031" Type="http://schemas.openxmlformats.org/officeDocument/2006/relationships/oleObject" Target="embeddings/oleObject1506.bin"/><Relationship Id="rId2797" Type="http://schemas.openxmlformats.org/officeDocument/2006/relationships/oleObject" Target="embeddings/oleObject1389.bin"/><Relationship Id="rId769" Type="http://schemas.openxmlformats.org/officeDocument/2006/relationships/oleObject" Target="embeddings/oleObject376.bin"/><Relationship Id="rId976" Type="http://schemas.openxmlformats.org/officeDocument/2006/relationships/image" Target="media/image482.wmf"/><Relationship Id="rId1399" Type="http://schemas.openxmlformats.org/officeDocument/2006/relationships/oleObject" Target="embeddings/oleObject690.bin"/><Relationship Id="rId2657" Type="http://schemas.openxmlformats.org/officeDocument/2006/relationships/oleObject" Target="embeddings/oleObject1319.bin"/><Relationship Id="rId629" Type="http://schemas.openxmlformats.org/officeDocument/2006/relationships/image" Target="media/image309.wmf"/><Relationship Id="rId1259" Type="http://schemas.openxmlformats.org/officeDocument/2006/relationships/oleObject" Target="embeddings/oleObject621.bin"/><Relationship Id="rId1466" Type="http://schemas.openxmlformats.org/officeDocument/2006/relationships/image" Target="media/image728.wmf"/><Relationship Id="rId2864" Type="http://schemas.openxmlformats.org/officeDocument/2006/relationships/image" Target="media/image1425.wmf"/><Relationship Id="rId836" Type="http://schemas.openxmlformats.org/officeDocument/2006/relationships/image" Target="media/image412.wmf"/><Relationship Id="rId1119" Type="http://schemas.openxmlformats.org/officeDocument/2006/relationships/oleObject" Target="embeddings/oleObject551.bin"/><Relationship Id="rId1673" Type="http://schemas.openxmlformats.org/officeDocument/2006/relationships/oleObject" Target="embeddings/oleObject827.bin"/><Relationship Id="rId1880" Type="http://schemas.openxmlformats.org/officeDocument/2006/relationships/image" Target="media/image935.wmf"/><Relationship Id="rId2517" Type="http://schemas.openxmlformats.org/officeDocument/2006/relationships/oleObject" Target="embeddings/oleObject1249.bin"/><Relationship Id="rId2724" Type="http://schemas.openxmlformats.org/officeDocument/2006/relationships/image" Target="media/image1355.emf"/><Relationship Id="rId2931" Type="http://schemas.openxmlformats.org/officeDocument/2006/relationships/oleObject" Target="embeddings/oleObject1456.bin"/><Relationship Id="rId903" Type="http://schemas.openxmlformats.org/officeDocument/2006/relationships/oleObject" Target="embeddings/oleObject443.bin"/><Relationship Id="rId1326" Type="http://schemas.openxmlformats.org/officeDocument/2006/relationships/image" Target="media/image658.wmf"/><Relationship Id="rId1533" Type="http://schemas.openxmlformats.org/officeDocument/2006/relationships/oleObject" Target="embeddings/oleObject757.bin"/><Relationship Id="rId1740" Type="http://schemas.openxmlformats.org/officeDocument/2006/relationships/image" Target="media/image865.wmf"/><Relationship Id="rId32" Type="http://schemas.openxmlformats.org/officeDocument/2006/relationships/image" Target="media/image11.wmf"/><Relationship Id="rId1600" Type="http://schemas.openxmlformats.org/officeDocument/2006/relationships/image" Target="media/image795.wmf"/><Relationship Id="rId3498" Type="http://schemas.openxmlformats.org/officeDocument/2006/relationships/oleObject" Target="embeddings/oleObject1739.bin"/><Relationship Id="rId3358" Type="http://schemas.openxmlformats.org/officeDocument/2006/relationships/oleObject" Target="embeddings/oleObject1669.bin"/><Relationship Id="rId3565" Type="http://schemas.openxmlformats.org/officeDocument/2006/relationships/image" Target="media/image1776.wmf"/><Relationship Id="rId279" Type="http://schemas.openxmlformats.org/officeDocument/2006/relationships/image" Target="media/image135.wmf"/><Relationship Id="rId486" Type="http://schemas.openxmlformats.org/officeDocument/2006/relationships/oleObject" Target="embeddings/oleObject234.bin"/><Relationship Id="rId693" Type="http://schemas.openxmlformats.org/officeDocument/2006/relationships/oleObject" Target="embeddings/oleObject338.bin"/><Relationship Id="rId2167" Type="http://schemas.openxmlformats.org/officeDocument/2006/relationships/oleObject" Target="embeddings/oleObject1074.bin"/><Relationship Id="rId2374" Type="http://schemas.openxmlformats.org/officeDocument/2006/relationships/image" Target="media/image1183.wmf"/><Relationship Id="rId2581" Type="http://schemas.openxmlformats.org/officeDocument/2006/relationships/oleObject" Target="embeddings/oleObject1281.bin"/><Relationship Id="rId3218" Type="http://schemas.openxmlformats.org/officeDocument/2006/relationships/oleObject" Target="embeddings/oleObject1599.bin"/><Relationship Id="rId3425" Type="http://schemas.openxmlformats.org/officeDocument/2006/relationships/image" Target="media/image1706.wmf"/><Relationship Id="rId3632" Type="http://schemas.openxmlformats.org/officeDocument/2006/relationships/oleObject" Target="embeddings/oleObject1806.bin"/><Relationship Id="rId139" Type="http://schemas.openxmlformats.org/officeDocument/2006/relationships/oleObject" Target="embeddings/oleObject62.bin"/><Relationship Id="rId346" Type="http://schemas.openxmlformats.org/officeDocument/2006/relationships/oleObject" Target="embeddings/oleObject165.bin"/><Relationship Id="rId553" Type="http://schemas.openxmlformats.org/officeDocument/2006/relationships/image" Target="media/image271.wmf"/><Relationship Id="rId760" Type="http://schemas.openxmlformats.org/officeDocument/2006/relationships/image" Target="media/image374.wmf"/><Relationship Id="rId1183" Type="http://schemas.openxmlformats.org/officeDocument/2006/relationships/oleObject" Target="embeddings/oleObject583.bin"/><Relationship Id="rId1390" Type="http://schemas.openxmlformats.org/officeDocument/2006/relationships/image" Target="media/image690.wmf"/><Relationship Id="rId2027" Type="http://schemas.openxmlformats.org/officeDocument/2006/relationships/oleObject" Target="embeddings/oleObject1004.bin"/><Relationship Id="rId2234" Type="http://schemas.openxmlformats.org/officeDocument/2006/relationships/oleObject" Target="embeddings/oleObject1105.bin"/><Relationship Id="rId2441" Type="http://schemas.openxmlformats.org/officeDocument/2006/relationships/oleObject" Target="embeddings/oleObject1211.bin"/><Relationship Id="rId206" Type="http://schemas.openxmlformats.org/officeDocument/2006/relationships/oleObject" Target="embeddings/oleObject95.bin"/><Relationship Id="rId413" Type="http://schemas.openxmlformats.org/officeDocument/2006/relationships/image" Target="media/image201.wmf"/><Relationship Id="rId1043" Type="http://schemas.openxmlformats.org/officeDocument/2006/relationships/oleObject" Target="embeddings/oleObject513.bin"/><Relationship Id="rId620" Type="http://schemas.openxmlformats.org/officeDocument/2006/relationships/oleObject" Target="embeddings/oleObject301.bin"/><Relationship Id="rId1250" Type="http://schemas.openxmlformats.org/officeDocument/2006/relationships/image" Target="media/image619.wmf"/><Relationship Id="rId2301" Type="http://schemas.openxmlformats.org/officeDocument/2006/relationships/oleObject" Target="embeddings/oleObject1138.bin"/><Relationship Id="rId1110" Type="http://schemas.openxmlformats.org/officeDocument/2006/relationships/image" Target="media/image549.wmf"/><Relationship Id="rId1927" Type="http://schemas.openxmlformats.org/officeDocument/2006/relationships/oleObject" Target="embeddings/oleObject954.bin"/><Relationship Id="rId3075" Type="http://schemas.openxmlformats.org/officeDocument/2006/relationships/oleObject" Target="embeddings/oleObject1528.bin"/><Relationship Id="rId3282" Type="http://schemas.openxmlformats.org/officeDocument/2006/relationships/oleObject" Target="embeddings/oleObject1631.bin"/><Relationship Id="rId2091" Type="http://schemas.openxmlformats.org/officeDocument/2006/relationships/oleObject" Target="embeddings/oleObject1036.bin"/><Relationship Id="rId3142" Type="http://schemas.openxmlformats.org/officeDocument/2006/relationships/image" Target="media/image1564.wmf"/><Relationship Id="rId270" Type="http://schemas.openxmlformats.org/officeDocument/2006/relationships/oleObject" Target="embeddings/oleObject127.bin"/><Relationship Id="rId3002" Type="http://schemas.openxmlformats.org/officeDocument/2006/relationships/image" Target="media/image1494.wmf"/><Relationship Id="rId130" Type="http://schemas.openxmlformats.org/officeDocument/2006/relationships/image" Target="media/image60.wmf"/><Relationship Id="rId2768" Type="http://schemas.openxmlformats.org/officeDocument/2006/relationships/image" Target="media/image1377.emf"/><Relationship Id="rId2975" Type="http://schemas.openxmlformats.org/officeDocument/2006/relationships/oleObject" Target="embeddings/oleObject1478.bin"/><Relationship Id="rId947" Type="http://schemas.openxmlformats.org/officeDocument/2006/relationships/oleObject" Target="embeddings/oleObject465.bin"/><Relationship Id="rId1577" Type="http://schemas.openxmlformats.org/officeDocument/2006/relationships/oleObject" Target="embeddings/oleObject779.bin"/><Relationship Id="rId1784" Type="http://schemas.openxmlformats.org/officeDocument/2006/relationships/image" Target="media/image887.wmf"/><Relationship Id="rId1991" Type="http://schemas.openxmlformats.org/officeDocument/2006/relationships/oleObject" Target="embeddings/oleObject986.bin"/><Relationship Id="rId2628" Type="http://schemas.openxmlformats.org/officeDocument/2006/relationships/image" Target="media/image1307.wmf"/><Relationship Id="rId2835" Type="http://schemas.openxmlformats.org/officeDocument/2006/relationships/oleObject" Target="embeddings/oleObject1408.bin"/><Relationship Id="rId76" Type="http://schemas.openxmlformats.org/officeDocument/2006/relationships/image" Target="media/image33.wmf"/><Relationship Id="rId807" Type="http://schemas.openxmlformats.org/officeDocument/2006/relationships/oleObject" Target="embeddings/oleObject395.bin"/><Relationship Id="rId1437" Type="http://schemas.openxmlformats.org/officeDocument/2006/relationships/oleObject" Target="embeddings/oleObject709.bin"/><Relationship Id="rId1644" Type="http://schemas.openxmlformats.org/officeDocument/2006/relationships/image" Target="media/image817.wmf"/><Relationship Id="rId1851" Type="http://schemas.openxmlformats.org/officeDocument/2006/relationships/oleObject" Target="embeddings/oleObject916.bin"/><Relationship Id="rId2902" Type="http://schemas.openxmlformats.org/officeDocument/2006/relationships/image" Target="media/image1444.wmf"/><Relationship Id="rId1504" Type="http://schemas.openxmlformats.org/officeDocument/2006/relationships/image" Target="media/image747.wmf"/><Relationship Id="rId1711" Type="http://schemas.openxmlformats.org/officeDocument/2006/relationships/oleObject" Target="embeddings/oleObject846.bin"/><Relationship Id="rId3469" Type="http://schemas.openxmlformats.org/officeDocument/2006/relationships/image" Target="media/image1728.wmf"/><Relationship Id="rId597" Type="http://schemas.openxmlformats.org/officeDocument/2006/relationships/image" Target="media/image293.wmf"/><Relationship Id="rId2278" Type="http://schemas.openxmlformats.org/officeDocument/2006/relationships/image" Target="media/image1135.wmf"/><Relationship Id="rId2485" Type="http://schemas.openxmlformats.org/officeDocument/2006/relationships/oleObject" Target="embeddings/oleObject1233.bin"/><Relationship Id="rId3329" Type="http://schemas.openxmlformats.org/officeDocument/2006/relationships/image" Target="media/image1658.wmf"/><Relationship Id="rId457" Type="http://schemas.openxmlformats.org/officeDocument/2006/relationships/image" Target="media/image223.wmf"/><Relationship Id="rId1087" Type="http://schemas.openxmlformats.org/officeDocument/2006/relationships/oleObject" Target="embeddings/oleObject535.bin"/><Relationship Id="rId1294" Type="http://schemas.openxmlformats.org/officeDocument/2006/relationships/image" Target="media/image641.wmf"/><Relationship Id="rId2138" Type="http://schemas.openxmlformats.org/officeDocument/2006/relationships/image" Target="media/image1064.wmf"/><Relationship Id="rId2692" Type="http://schemas.openxmlformats.org/officeDocument/2006/relationships/image" Target="media/image1339.wmf"/><Relationship Id="rId3536" Type="http://schemas.openxmlformats.org/officeDocument/2006/relationships/oleObject" Target="embeddings/oleObject1758.bin"/><Relationship Id="rId664" Type="http://schemas.openxmlformats.org/officeDocument/2006/relationships/oleObject" Target="embeddings/oleObject323.bin"/><Relationship Id="rId871" Type="http://schemas.openxmlformats.org/officeDocument/2006/relationships/oleObject" Target="embeddings/oleObject427.bin"/><Relationship Id="rId2345" Type="http://schemas.openxmlformats.org/officeDocument/2006/relationships/oleObject" Target="embeddings/oleObject1160.bin"/><Relationship Id="rId2552" Type="http://schemas.openxmlformats.org/officeDocument/2006/relationships/image" Target="media/image1269.wmf"/><Relationship Id="rId3603" Type="http://schemas.openxmlformats.org/officeDocument/2006/relationships/image" Target="media/image1795.wmf"/><Relationship Id="rId317" Type="http://schemas.openxmlformats.org/officeDocument/2006/relationships/image" Target="media/image154.wmf"/><Relationship Id="rId524" Type="http://schemas.openxmlformats.org/officeDocument/2006/relationships/oleObject" Target="embeddings/oleObject253.bin"/><Relationship Id="rId731" Type="http://schemas.openxmlformats.org/officeDocument/2006/relationships/oleObject" Target="embeddings/oleObject357.bin"/><Relationship Id="rId1154" Type="http://schemas.openxmlformats.org/officeDocument/2006/relationships/image" Target="media/image571.wmf"/><Relationship Id="rId1361" Type="http://schemas.openxmlformats.org/officeDocument/2006/relationships/oleObject" Target="embeddings/oleObject671.bin"/><Relationship Id="rId2205" Type="http://schemas.openxmlformats.org/officeDocument/2006/relationships/oleObject" Target="embeddings/oleObject1093.bin"/><Relationship Id="rId2412" Type="http://schemas.openxmlformats.org/officeDocument/2006/relationships/oleObject" Target="embeddings/oleObject1194.bin"/><Relationship Id="rId1014" Type="http://schemas.openxmlformats.org/officeDocument/2006/relationships/image" Target="media/image501.wmf"/><Relationship Id="rId1221" Type="http://schemas.openxmlformats.org/officeDocument/2006/relationships/oleObject" Target="embeddings/oleObject602.bin"/><Relationship Id="rId3186" Type="http://schemas.openxmlformats.org/officeDocument/2006/relationships/image" Target="media/image1586.wmf"/><Relationship Id="rId3393" Type="http://schemas.openxmlformats.org/officeDocument/2006/relationships/image" Target="media/image1690.wmf"/><Relationship Id="rId3046" Type="http://schemas.openxmlformats.org/officeDocument/2006/relationships/image" Target="media/image1516.wmf"/><Relationship Id="rId3253" Type="http://schemas.openxmlformats.org/officeDocument/2006/relationships/image" Target="media/image1620.wmf"/><Relationship Id="rId3460" Type="http://schemas.openxmlformats.org/officeDocument/2006/relationships/oleObject" Target="embeddings/oleObject1720.bin"/><Relationship Id="rId174" Type="http://schemas.openxmlformats.org/officeDocument/2006/relationships/oleObject" Target="embeddings/oleObject79.bin"/><Relationship Id="rId381" Type="http://schemas.openxmlformats.org/officeDocument/2006/relationships/image" Target="media/image185.wmf"/><Relationship Id="rId2062" Type="http://schemas.openxmlformats.org/officeDocument/2006/relationships/image" Target="media/image1026.wmf"/><Relationship Id="rId3113" Type="http://schemas.openxmlformats.org/officeDocument/2006/relationships/oleObject" Target="embeddings/oleObject1547.bin"/><Relationship Id="rId241" Type="http://schemas.openxmlformats.org/officeDocument/2006/relationships/image" Target="media/image116.wmf"/><Relationship Id="rId3320" Type="http://schemas.openxmlformats.org/officeDocument/2006/relationships/oleObject" Target="embeddings/oleObject1650.bin"/><Relationship Id="rId2879" Type="http://schemas.openxmlformats.org/officeDocument/2006/relationships/oleObject" Target="embeddings/oleObject1430.bin"/><Relationship Id="rId101" Type="http://schemas.openxmlformats.org/officeDocument/2006/relationships/oleObject" Target="embeddings/oleObject43.bin"/><Relationship Id="rId1688" Type="http://schemas.openxmlformats.org/officeDocument/2006/relationships/image" Target="media/image839.wmf"/><Relationship Id="rId1895" Type="http://schemas.openxmlformats.org/officeDocument/2006/relationships/oleObject" Target="embeddings/oleObject938.bin"/><Relationship Id="rId2739" Type="http://schemas.openxmlformats.org/officeDocument/2006/relationships/oleObject" Target="embeddings/oleObject1360.bin"/><Relationship Id="rId2946" Type="http://schemas.openxmlformats.org/officeDocument/2006/relationships/image" Target="media/image1466.wmf"/><Relationship Id="rId918" Type="http://schemas.openxmlformats.org/officeDocument/2006/relationships/image" Target="media/image453.wmf"/><Relationship Id="rId1548" Type="http://schemas.openxmlformats.org/officeDocument/2006/relationships/image" Target="media/image769.wmf"/><Relationship Id="rId1755" Type="http://schemas.openxmlformats.org/officeDocument/2006/relationships/oleObject" Target="embeddings/oleObject868.bin"/><Relationship Id="rId1408" Type="http://schemas.openxmlformats.org/officeDocument/2006/relationships/image" Target="media/image699.wmf"/><Relationship Id="rId1962" Type="http://schemas.openxmlformats.org/officeDocument/2006/relationships/image" Target="media/image976.wmf"/><Relationship Id="rId2806" Type="http://schemas.openxmlformats.org/officeDocument/2006/relationships/image" Target="media/image1396.emf"/><Relationship Id="rId47" Type="http://schemas.openxmlformats.org/officeDocument/2006/relationships/oleObject" Target="embeddings/oleObject16.bin"/><Relationship Id="rId1615" Type="http://schemas.openxmlformats.org/officeDocument/2006/relationships/oleObject" Target="embeddings/oleObject798.bin"/><Relationship Id="rId1822" Type="http://schemas.openxmlformats.org/officeDocument/2006/relationships/image" Target="media/image906.wmf"/><Relationship Id="rId2389" Type="http://schemas.openxmlformats.org/officeDocument/2006/relationships/oleObject" Target="embeddings/oleObject1182.bin"/><Relationship Id="rId2596" Type="http://schemas.openxmlformats.org/officeDocument/2006/relationships/image" Target="media/image1291.wmf"/><Relationship Id="rId3647" Type="http://schemas.openxmlformats.org/officeDocument/2006/relationships/header" Target="header1.xml"/><Relationship Id="rId568" Type="http://schemas.openxmlformats.org/officeDocument/2006/relationships/oleObject" Target="embeddings/oleObject275.bin"/><Relationship Id="rId775" Type="http://schemas.openxmlformats.org/officeDocument/2006/relationships/oleObject" Target="embeddings/oleObject379.bin"/><Relationship Id="rId982" Type="http://schemas.openxmlformats.org/officeDocument/2006/relationships/image" Target="media/image485.wmf"/><Relationship Id="rId1198" Type="http://schemas.openxmlformats.org/officeDocument/2006/relationships/image" Target="media/image593.wmf"/><Relationship Id="rId2249" Type="http://schemas.openxmlformats.org/officeDocument/2006/relationships/image" Target="media/image1120.wmf"/><Relationship Id="rId2456" Type="http://schemas.openxmlformats.org/officeDocument/2006/relationships/image" Target="media/image1221.wmf"/><Relationship Id="rId2663" Type="http://schemas.openxmlformats.org/officeDocument/2006/relationships/oleObject" Target="embeddings/oleObject1322.bin"/><Relationship Id="rId2870" Type="http://schemas.openxmlformats.org/officeDocument/2006/relationships/image" Target="media/image1428.wmf"/><Relationship Id="rId3507" Type="http://schemas.openxmlformats.org/officeDocument/2006/relationships/image" Target="media/image1747.wmf"/><Relationship Id="rId428" Type="http://schemas.openxmlformats.org/officeDocument/2006/relationships/oleObject" Target="embeddings/oleObject205.bin"/><Relationship Id="rId635" Type="http://schemas.openxmlformats.org/officeDocument/2006/relationships/image" Target="media/image312.wmf"/><Relationship Id="rId842" Type="http://schemas.openxmlformats.org/officeDocument/2006/relationships/image" Target="media/image415.wmf"/><Relationship Id="rId1058" Type="http://schemas.openxmlformats.org/officeDocument/2006/relationships/image" Target="media/image523.wmf"/><Relationship Id="rId1265" Type="http://schemas.openxmlformats.org/officeDocument/2006/relationships/oleObject" Target="embeddings/oleObject624.bin"/><Relationship Id="rId1472" Type="http://schemas.openxmlformats.org/officeDocument/2006/relationships/image" Target="media/image731.wmf"/><Relationship Id="rId2109" Type="http://schemas.openxmlformats.org/officeDocument/2006/relationships/oleObject" Target="embeddings/oleObject1045.bin"/><Relationship Id="rId2316" Type="http://schemas.openxmlformats.org/officeDocument/2006/relationships/image" Target="media/image1154.wmf"/><Relationship Id="rId2523" Type="http://schemas.openxmlformats.org/officeDocument/2006/relationships/oleObject" Target="embeddings/oleObject1252.bin"/><Relationship Id="rId2730" Type="http://schemas.openxmlformats.org/officeDocument/2006/relationships/image" Target="media/image1358.emf"/><Relationship Id="rId702" Type="http://schemas.openxmlformats.org/officeDocument/2006/relationships/image" Target="media/image345.wmf"/><Relationship Id="rId1125" Type="http://schemas.openxmlformats.org/officeDocument/2006/relationships/oleObject" Target="embeddings/oleObject554.bin"/><Relationship Id="rId1332" Type="http://schemas.openxmlformats.org/officeDocument/2006/relationships/image" Target="media/image661.wmf"/><Relationship Id="rId3297" Type="http://schemas.openxmlformats.org/officeDocument/2006/relationships/image" Target="media/image1642.wmf"/><Relationship Id="rId3157" Type="http://schemas.openxmlformats.org/officeDocument/2006/relationships/oleObject" Target="embeddings/oleObject1569.bin"/><Relationship Id="rId285" Type="http://schemas.openxmlformats.org/officeDocument/2006/relationships/image" Target="media/image138.wmf"/><Relationship Id="rId3364" Type="http://schemas.openxmlformats.org/officeDocument/2006/relationships/oleObject" Target="embeddings/oleObject1672.bin"/><Relationship Id="rId3571" Type="http://schemas.openxmlformats.org/officeDocument/2006/relationships/image" Target="media/image1779.wmf"/><Relationship Id="rId492" Type="http://schemas.openxmlformats.org/officeDocument/2006/relationships/oleObject" Target="embeddings/oleObject237.bin"/><Relationship Id="rId2173" Type="http://schemas.openxmlformats.org/officeDocument/2006/relationships/oleObject" Target="embeddings/oleObject1077.bin"/><Relationship Id="rId2380" Type="http://schemas.openxmlformats.org/officeDocument/2006/relationships/image" Target="media/image1186.wmf"/><Relationship Id="rId3017" Type="http://schemas.openxmlformats.org/officeDocument/2006/relationships/oleObject" Target="embeddings/oleObject1499.bin"/><Relationship Id="rId3224" Type="http://schemas.openxmlformats.org/officeDocument/2006/relationships/oleObject" Target="embeddings/oleObject1602.bin"/><Relationship Id="rId3431" Type="http://schemas.openxmlformats.org/officeDocument/2006/relationships/image" Target="media/image1709.wmf"/><Relationship Id="rId145" Type="http://schemas.openxmlformats.org/officeDocument/2006/relationships/image" Target="media/image68.wmf"/><Relationship Id="rId352" Type="http://schemas.openxmlformats.org/officeDocument/2006/relationships/oleObject" Target="embeddings/oleObject168.bin"/><Relationship Id="rId2033" Type="http://schemas.openxmlformats.org/officeDocument/2006/relationships/oleObject" Target="embeddings/oleObject1007.bin"/><Relationship Id="rId2240" Type="http://schemas.openxmlformats.org/officeDocument/2006/relationships/oleObject" Target="embeddings/oleObject1108.bin"/><Relationship Id="rId212" Type="http://schemas.openxmlformats.org/officeDocument/2006/relationships/oleObject" Target="embeddings/oleObject98.bin"/><Relationship Id="rId1799" Type="http://schemas.openxmlformats.org/officeDocument/2006/relationships/oleObject" Target="embeddings/oleObject890.bin"/><Relationship Id="rId2100" Type="http://schemas.openxmlformats.org/officeDocument/2006/relationships/image" Target="media/image1045.wmf"/><Relationship Id="rId1659" Type="http://schemas.openxmlformats.org/officeDocument/2006/relationships/oleObject" Target="embeddings/oleObject820.bin"/><Relationship Id="rId1866" Type="http://schemas.openxmlformats.org/officeDocument/2006/relationships/image" Target="media/image928.wmf"/><Relationship Id="rId2917" Type="http://schemas.openxmlformats.org/officeDocument/2006/relationships/oleObject" Target="embeddings/oleObject1449.bin"/><Relationship Id="rId3081" Type="http://schemas.openxmlformats.org/officeDocument/2006/relationships/oleObject" Target="embeddings/oleObject1531.bin"/><Relationship Id="rId1519" Type="http://schemas.openxmlformats.org/officeDocument/2006/relationships/oleObject" Target="embeddings/oleObject750.bin"/><Relationship Id="rId1726" Type="http://schemas.openxmlformats.org/officeDocument/2006/relationships/image" Target="media/image858.wmf"/><Relationship Id="rId1933" Type="http://schemas.openxmlformats.org/officeDocument/2006/relationships/oleObject" Target="embeddings/oleObject957.bin"/><Relationship Id="rId18" Type="http://schemas.openxmlformats.org/officeDocument/2006/relationships/image" Target="media/image4.wmf"/><Relationship Id="rId679" Type="http://schemas.openxmlformats.org/officeDocument/2006/relationships/image" Target="media/image334.wmf"/><Relationship Id="rId886" Type="http://schemas.openxmlformats.org/officeDocument/2006/relationships/image" Target="media/image437.wmf"/><Relationship Id="rId2567" Type="http://schemas.openxmlformats.org/officeDocument/2006/relationships/oleObject" Target="embeddings/oleObject1274.bin"/><Relationship Id="rId2774" Type="http://schemas.openxmlformats.org/officeDocument/2006/relationships/image" Target="media/image1380.emf"/><Relationship Id="rId3618" Type="http://schemas.openxmlformats.org/officeDocument/2006/relationships/oleObject" Target="embeddings/oleObject1799.bin"/><Relationship Id="rId2" Type="http://schemas.openxmlformats.org/officeDocument/2006/relationships/numbering" Target="numbering.xml"/><Relationship Id="rId539" Type="http://schemas.openxmlformats.org/officeDocument/2006/relationships/image" Target="media/image264.wmf"/><Relationship Id="rId746" Type="http://schemas.openxmlformats.org/officeDocument/2006/relationships/image" Target="media/image367.wmf"/><Relationship Id="rId1169" Type="http://schemas.openxmlformats.org/officeDocument/2006/relationships/oleObject" Target="embeddings/oleObject576.bin"/><Relationship Id="rId1376" Type="http://schemas.openxmlformats.org/officeDocument/2006/relationships/image" Target="media/image683.wmf"/><Relationship Id="rId1583" Type="http://schemas.openxmlformats.org/officeDocument/2006/relationships/oleObject" Target="embeddings/oleObject782.bin"/><Relationship Id="rId2427" Type="http://schemas.openxmlformats.org/officeDocument/2006/relationships/image" Target="media/image1207.emf"/><Relationship Id="rId2981" Type="http://schemas.openxmlformats.org/officeDocument/2006/relationships/oleObject" Target="embeddings/oleObject1481.bin"/><Relationship Id="rId953" Type="http://schemas.openxmlformats.org/officeDocument/2006/relationships/oleObject" Target="embeddings/oleObject468.bin"/><Relationship Id="rId1029" Type="http://schemas.openxmlformats.org/officeDocument/2006/relationships/oleObject" Target="embeddings/oleObject506.bin"/><Relationship Id="rId1236" Type="http://schemas.openxmlformats.org/officeDocument/2006/relationships/image" Target="media/image612.wmf"/><Relationship Id="rId1790" Type="http://schemas.openxmlformats.org/officeDocument/2006/relationships/image" Target="media/image890.wmf"/><Relationship Id="rId2634" Type="http://schemas.openxmlformats.org/officeDocument/2006/relationships/image" Target="media/image1310.wmf"/><Relationship Id="rId2841" Type="http://schemas.openxmlformats.org/officeDocument/2006/relationships/oleObject" Target="embeddings/oleObject1411.bin"/><Relationship Id="rId82" Type="http://schemas.openxmlformats.org/officeDocument/2006/relationships/image" Target="media/image36.wmf"/><Relationship Id="rId606" Type="http://schemas.openxmlformats.org/officeDocument/2006/relationships/oleObject" Target="embeddings/oleObject294.bin"/><Relationship Id="rId813" Type="http://schemas.openxmlformats.org/officeDocument/2006/relationships/oleObject" Target="embeddings/oleObject398.bin"/><Relationship Id="rId1443" Type="http://schemas.openxmlformats.org/officeDocument/2006/relationships/oleObject" Target="embeddings/oleObject712.bin"/><Relationship Id="rId1650" Type="http://schemas.openxmlformats.org/officeDocument/2006/relationships/image" Target="media/image820.wmf"/><Relationship Id="rId2701" Type="http://schemas.openxmlformats.org/officeDocument/2006/relationships/oleObject" Target="embeddings/oleObject1341.bin"/><Relationship Id="rId1303" Type="http://schemas.openxmlformats.org/officeDocument/2006/relationships/oleObject" Target="embeddings/oleObject642.bin"/><Relationship Id="rId1510" Type="http://schemas.openxmlformats.org/officeDocument/2006/relationships/image" Target="media/image750.wmf"/><Relationship Id="rId3268" Type="http://schemas.openxmlformats.org/officeDocument/2006/relationships/oleObject" Target="embeddings/oleObject1624.bin"/><Relationship Id="rId3475" Type="http://schemas.openxmlformats.org/officeDocument/2006/relationships/image" Target="media/image1731.wmf"/><Relationship Id="rId189" Type="http://schemas.openxmlformats.org/officeDocument/2006/relationships/image" Target="media/image90.wmf"/><Relationship Id="rId396" Type="http://schemas.openxmlformats.org/officeDocument/2006/relationships/oleObject" Target="embeddings/oleObject189.bin"/><Relationship Id="rId2077" Type="http://schemas.openxmlformats.org/officeDocument/2006/relationships/oleObject" Target="embeddings/oleObject1029.bin"/><Relationship Id="rId2284" Type="http://schemas.openxmlformats.org/officeDocument/2006/relationships/image" Target="media/image1138.wmf"/><Relationship Id="rId2491" Type="http://schemas.openxmlformats.org/officeDocument/2006/relationships/oleObject" Target="embeddings/oleObject1236.bin"/><Relationship Id="rId3128" Type="http://schemas.openxmlformats.org/officeDocument/2006/relationships/image" Target="media/image1557.wmf"/><Relationship Id="rId3335" Type="http://schemas.openxmlformats.org/officeDocument/2006/relationships/image" Target="media/image1661.wmf"/><Relationship Id="rId3542" Type="http://schemas.openxmlformats.org/officeDocument/2006/relationships/oleObject" Target="embeddings/oleObject1761.bin"/><Relationship Id="rId256" Type="http://schemas.openxmlformats.org/officeDocument/2006/relationships/oleObject" Target="embeddings/oleObject120.bin"/><Relationship Id="rId463" Type="http://schemas.openxmlformats.org/officeDocument/2006/relationships/image" Target="media/image226.wmf"/><Relationship Id="rId670" Type="http://schemas.openxmlformats.org/officeDocument/2006/relationships/oleObject" Target="embeddings/oleObject326.bin"/><Relationship Id="rId1093" Type="http://schemas.openxmlformats.org/officeDocument/2006/relationships/oleObject" Target="embeddings/oleObject538.bin"/><Relationship Id="rId2144" Type="http://schemas.openxmlformats.org/officeDocument/2006/relationships/image" Target="media/image1067.wmf"/><Relationship Id="rId2351" Type="http://schemas.openxmlformats.org/officeDocument/2006/relationships/oleObject" Target="embeddings/oleObject1163.bin"/><Relationship Id="rId3402" Type="http://schemas.openxmlformats.org/officeDocument/2006/relationships/oleObject" Target="embeddings/oleObject1691.bin"/><Relationship Id="rId116" Type="http://schemas.openxmlformats.org/officeDocument/2006/relationships/image" Target="media/image53.wmf"/><Relationship Id="rId323" Type="http://schemas.openxmlformats.org/officeDocument/2006/relationships/image" Target="media/image157.wmf"/><Relationship Id="rId530" Type="http://schemas.openxmlformats.org/officeDocument/2006/relationships/oleObject" Target="embeddings/oleObject256.bin"/><Relationship Id="rId1160" Type="http://schemas.openxmlformats.org/officeDocument/2006/relationships/image" Target="media/image574.wmf"/><Relationship Id="rId2004" Type="http://schemas.openxmlformats.org/officeDocument/2006/relationships/image" Target="media/image997.wmf"/><Relationship Id="rId2211" Type="http://schemas.openxmlformats.org/officeDocument/2006/relationships/image" Target="media/image1101.wmf"/><Relationship Id="rId1020" Type="http://schemas.openxmlformats.org/officeDocument/2006/relationships/image" Target="media/image504.wmf"/><Relationship Id="rId1977" Type="http://schemas.openxmlformats.org/officeDocument/2006/relationships/oleObject" Target="embeddings/oleObject979.bin"/><Relationship Id="rId1837" Type="http://schemas.openxmlformats.org/officeDocument/2006/relationships/oleObject" Target="embeddings/oleObject909.bin"/><Relationship Id="rId3192" Type="http://schemas.openxmlformats.org/officeDocument/2006/relationships/image" Target="media/image1589.wmf"/><Relationship Id="rId3052" Type="http://schemas.openxmlformats.org/officeDocument/2006/relationships/image" Target="media/image1519.wmf"/><Relationship Id="rId180" Type="http://schemas.openxmlformats.org/officeDocument/2006/relationships/oleObject" Target="embeddings/oleObject82.bin"/><Relationship Id="rId1904" Type="http://schemas.openxmlformats.org/officeDocument/2006/relationships/image" Target="media/image947.wmf"/><Relationship Id="rId997" Type="http://schemas.openxmlformats.org/officeDocument/2006/relationships/oleObject" Target="embeddings/oleObject490.bin"/><Relationship Id="rId2678" Type="http://schemas.openxmlformats.org/officeDocument/2006/relationships/image" Target="media/image1332.wmf"/><Relationship Id="rId2885" Type="http://schemas.openxmlformats.org/officeDocument/2006/relationships/oleObject" Target="embeddings/oleObject1433.bin"/><Relationship Id="rId857" Type="http://schemas.openxmlformats.org/officeDocument/2006/relationships/oleObject" Target="embeddings/oleObject420.bin"/><Relationship Id="rId1487" Type="http://schemas.openxmlformats.org/officeDocument/2006/relationships/oleObject" Target="embeddings/oleObject734.bin"/><Relationship Id="rId1694" Type="http://schemas.openxmlformats.org/officeDocument/2006/relationships/image" Target="media/image842.wmf"/><Relationship Id="rId2538" Type="http://schemas.openxmlformats.org/officeDocument/2006/relationships/image" Target="media/image1262.wmf"/><Relationship Id="rId2745" Type="http://schemas.openxmlformats.org/officeDocument/2006/relationships/oleObject" Target="embeddings/oleObject1363.bin"/><Relationship Id="rId2952" Type="http://schemas.openxmlformats.org/officeDocument/2006/relationships/image" Target="media/image1469.wmf"/><Relationship Id="rId717" Type="http://schemas.openxmlformats.org/officeDocument/2006/relationships/oleObject" Target="embeddings/oleObject350.bin"/><Relationship Id="rId924" Type="http://schemas.openxmlformats.org/officeDocument/2006/relationships/image" Target="media/image456.wmf"/><Relationship Id="rId1347" Type="http://schemas.openxmlformats.org/officeDocument/2006/relationships/oleObject" Target="embeddings/oleObject664.bin"/><Relationship Id="rId1554" Type="http://schemas.openxmlformats.org/officeDocument/2006/relationships/image" Target="media/image772.wmf"/><Relationship Id="rId1761" Type="http://schemas.openxmlformats.org/officeDocument/2006/relationships/oleObject" Target="embeddings/oleObject871.bin"/><Relationship Id="rId2605" Type="http://schemas.openxmlformats.org/officeDocument/2006/relationships/oleObject" Target="embeddings/oleObject1293.bin"/><Relationship Id="rId2812" Type="http://schemas.openxmlformats.org/officeDocument/2006/relationships/image" Target="media/image1399.emf"/><Relationship Id="rId53" Type="http://schemas.openxmlformats.org/officeDocument/2006/relationships/oleObject" Target="embeddings/oleObject19.bin"/><Relationship Id="rId1207" Type="http://schemas.openxmlformats.org/officeDocument/2006/relationships/oleObject" Target="embeddings/oleObject595.bin"/><Relationship Id="rId1414" Type="http://schemas.openxmlformats.org/officeDocument/2006/relationships/image" Target="media/image702.wmf"/><Relationship Id="rId1621" Type="http://schemas.openxmlformats.org/officeDocument/2006/relationships/oleObject" Target="embeddings/oleObject801.bin"/><Relationship Id="rId3379" Type="http://schemas.openxmlformats.org/officeDocument/2006/relationships/image" Target="media/image1683.wmf"/><Relationship Id="rId3586" Type="http://schemas.openxmlformats.org/officeDocument/2006/relationships/oleObject" Target="embeddings/oleObject1783.bin"/><Relationship Id="rId2188" Type="http://schemas.openxmlformats.org/officeDocument/2006/relationships/image" Target="media/image1089.wmf"/><Relationship Id="rId2395" Type="http://schemas.openxmlformats.org/officeDocument/2006/relationships/oleObject" Target="embeddings/oleObject1185.bin"/><Relationship Id="rId3239" Type="http://schemas.openxmlformats.org/officeDocument/2006/relationships/image" Target="media/image1613.wmf"/><Relationship Id="rId3446" Type="http://schemas.openxmlformats.org/officeDocument/2006/relationships/oleObject" Target="embeddings/oleObject1713.bin"/><Relationship Id="rId367" Type="http://schemas.openxmlformats.org/officeDocument/2006/relationships/image" Target="media/image178.wmf"/><Relationship Id="rId574" Type="http://schemas.openxmlformats.org/officeDocument/2006/relationships/oleObject" Target="embeddings/oleObject278.bin"/><Relationship Id="rId2048" Type="http://schemas.openxmlformats.org/officeDocument/2006/relationships/image" Target="media/image1019.wmf"/><Relationship Id="rId2255" Type="http://schemas.openxmlformats.org/officeDocument/2006/relationships/oleObject" Target="embeddings/oleObject1115.bin"/><Relationship Id="rId227" Type="http://schemas.openxmlformats.org/officeDocument/2006/relationships/image" Target="media/image109.wmf"/><Relationship Id="rId781" Type="http://schemas.openxmlformats.org/officeDocument/2006/relationships/oleObject" Target="embeddings/oleObject382.bin"/><Relationship Id="rId2462" Type="http://schemas.openxmlformats.org/officeDocument/2006/relationships/image" Target="media/image1224.wmf"/><Relationship Id="rId3306" Type="http://schemas.openxmlformats.org/officeDocument/2006/relationships/oleObject" Target="embeddings/oleObject1643.bin"/><Relationship Id="rId3513" Type="http://schemas.openxmlformats.org/officeDocument/2006/relationships/image" Target="media/image1750.wmf"/><Relationship Id="rId434" Type="http://schemas.openxmlformats.org/officeDocument/2006/relationships/oleObject" Target="embeddings/oleObject208.bin"/><Relationship Id="rId641" Type="http://schemas.openxmlformats.org/officeDocument/2006/relationships/image" Target="media/image315.wmf"/><Relationship Id="rId1064" Type="http://schemas.openxmlformats.org/officeDocument/2006/relationships/image" Target="media/image526.wmf"/><Relationship Id="rId1271" Type="http://schemas.openxmlformats.org/officeDocument/2006/relationships/oleObject" Target="embeddings/oleObject627.bin"/><Relationship Id="rId2115" Type="http://schemas.openxmlformats.org/officeDocument/2006/relationships/oleObject" Target="embeddings/oleObject1048.bin"/><Relationship Id="rId2322" Type="http://schemas.openxmlformats.org/officeDocument/2006/relationships/image" Target="media/image1157.wmf"/><Relationship Id="rId501" Type="http://schemas.openxmlformats.org/officeDocument/2006/relationships/image" Target="media/image245.wmf"/><Relationship Id="rId1131" Type="http://schemas.openxmlformats.org/officeDocument/2006/relationships/oleObject" Target="embeddings/oleObject557.bin"/><Relationship Id="rId3096" Type="http://schemas.openxmlformats.org/officeDocument/2006/relationships/image" Target="media/image1541.wmf"/><Relationship Id="rId1948" Type="http://schemas.openxmlformats.org/officeDocument/2006/relationships/image" Target="media/image969.wmf"/><Relationship Id="rId3163" Type="http://schemas.openxmlformats.org/officeDocument/2006/relationships/oleObject" Target="embeddings/oleObject1572.bin"/><Relationship Id="rId3370" Type="http://schemas.openxmlformats.org/officeDocument/2006/relationships/oleObject" Target="embeddings/oleObject1675.bin"/><Relationship Id="rId291" Type="http://schemas.openxmlformats.org/officeDocument/2006/relationships/image" Target="media/image141.wmf"/><Relationship Id="rId1808" Type="http://schemas.openxmlformats.org/officeDocument/2006/relationships/image" Target="media/image899.wmf"/><Relationship Id="rId3023" Type="http://schemas.openxmlformats.org/officeDocument/2006/relationships/oleObject" Target="embeddings/oleObject1502.bin"/><Relationship Id="rId151" Type="http://schemas.openxmlformats.org/officeDocument/2006/relationships/image" Target="media/image71.wmf"/><Relationship Id="rId3230" Type="http://schemas.openxmlformats.org/officeDocument/2006/relationships/oleObject" Target="embeddings/oleObject1605.bin"/><Relationship Id="rId2789" Type="http://schemas.openxmlformats.org/officeDocument/2006/relationships/oleObject" Target="embeddings/oleObject1385.bin"/><Relationship Id="rId2996" Type="http://schemas.openxmlformats.org/officeDocument/2006/relationships/image" Target="media/image1491.wmf"/><Relationship Id="rId968" Type="http://schemas.openxmlformats.org/officeDocument/2006/relationships/image" Target="media/image478.wmf"/><Relationship Id="rId1598" Type="http://schemas.openxmlformats.org/officeDocument/2006/relationships/image" Target="media/image794.wmf"/><Relationship Id="rId2649" Type="http://schemas.openxmlformats.org/officeDocument/2006/relationships/oleObject" Target="embeddings/oleObject1315.bin"/><Relationship Id="rId2856" Type="http://schemas.openxmlformats.org/officeDocument/2006/relationships/image" Target="media/image1421.wmf"/><Relationship Id="rId97" Type="http://schemas.openxmlformats.org/officeDocument/2006/relationships/oleObject" Target="embeddings/oleObject41.bin"/><Relationship Id="rId828" Type="http://schemas.openxmlformats.org/officeDocument/2006/relationships/image" Target="media/image408.wmf"/><Relationship Id="rId1458" Type="http://schemas.openxmlformats.org/officeDocument/2006/relationships/image" Target="media/image724.wmf"/><Relationship Id="rId1665" Type="http://schemas.openxmlformats.org/officeDocument/2006/relationships/oleObject" Target="embeddings/oleObject823.bin"/><Relationship Id="rId1872" Type="http://schemas.openxmlformats.org/officeDocument/2006/relationships/image" Target="media/image931.wmf"/><Relationship Id="rId2509" Type="http://schemas.openxmlformats.org/officeDocument/2006/relationships/oleObject" Target="embeddings/oleObject1245.bin"/><Relationship Id="rId2716" Type="http://schemas.openxmlformats.org/officeDocument/2006/relationships/image" Target="media/image1351.emf"/><Relationship Id="rId1318" Type="http://schemas.openxmlformats.org/officeDocument/2006/relationships/image" Target="media/image654.wmf"/><Relationship Id="rId1525" Type="http://schemas.openxmlformats.org/officeDocument/2006/relationships/oleObject" Target="embeddings/oleObject753.bin"/><Relationship Id="rId2923" Type="http://schemas.openxmlformats.org/officeDocument/2006/relationships/oleObject" Target="embeddings/oleObject1452.bin"/><Relationship Id="rId1732" Type="http://schemas.openxmlformats.org/officeDocument/2006/relationships/image" Target="media/image861.wmf"/><Relationship Id="rId24" Type="http://schemas.openxmlformats.org/officeDocument/2006/relationships/image" Target="media/image7.wmf"/><Relationship Id="rId2299" Type="http://schemas.openxmlformats.org/officeDocument/2006/relationships/oleObject" Target="embeddings/oleObject1137.bin"/><Relationship Id="rId3557" Type="http://schemas.openxmlformats.org/officeDocument/2006/relationships/image" Target="media/image1772.wmf"/><Relationship Id="rId478" Type="http://schemas.openxmlformats.org/officeDocument/2006/relationships/oleObject" Target="embeddings/oleObject230.bin"/><Relationship Id="rId685" Type="http://schemas.openxmlformats.org/officeDocument/2006/relationships/image" Target="media/image337.wmf"/><Relationship Id="rId892" Type="http://schemas.openxmlformats.org/officeDocument/2006/relationships/image" Target="media/image440.wmf"/><Relationship Id="rId2159" Type="http://schemas.openxmlformats.org/officeDocument/2006/relationships/oleObject" Target="embeddings/oleObject1070.bin"/><Relationship Id="rId2366" Type="http://schemas.openxmlformats.org/officeDocument/2006/relationships/image" Target="media/image1179.wmf"/><Relationship Id="rId2573" Type="http://schemas.openxmlformats.org/officeDocument/2006/relationships/oleObject" Target="embeddings/oleObject1277.bin"/><Relationship Id="rId2780" Type="http://schemas.openxmlformats.org/officeDocument/2006/relationships/image" Target="media/image1383.emf"/><Relationship Id="rId3417" Type="http://schemas.openxmlformats.org/officeDocument/2006/relationships/image" Target="media/image1702.wmf"/><Relationship Id="rId3624" Type="http://schemas.openxmlformats.org/officeDocument/2006/relationships/oleObject" Target="embeddings/oleObject1802.bin"/><Relationship Id="rId338" Type="http://schemas.openxmlformats.org/officeDocument/2006/relationships/oleObject" Target="embeddings/oleObject161.bin"/><Relationship Id="rId545" Type="http://schemas.openxmlformats.org/officeDocument/2006/relationships/image" Target="media/image267.wmf"/><Relationship Id="rId752" Type="http://schemas.openxmlformats.org/officeDocument/2006/relationships/image" Target="media/image370.wmf"/><Relationship Id="rId1175" Type="http://schemas.openxmlformats.org/officeDocument/2006/relationships/oleObject" Target="embeddings/oleObject579.bin"/><Relationship Id="rId1382" Type="http://schemas.openxmlformats.org/officeDocument/2006/relationships/image" Target="media/image686.wmf"/><Relationship Id="rId2019" Type="http://schemas.openxmlformats.org/officeDocument/2006/relationships/oleObject" Target="embeddings/oleObject1000.bin"/><Relationship Id="rId2226" Type="http://schemas.openxmlformats.org/officeDocument/2006/relationships/oleObject" Target="embeddings/oleObject1101.bin"/><Relationship Id="rId2433" Type="http://schemas.openxmlformats.org/officeDocument/2006/relationships/oleObject" Target="embeddings/oleObject1207.bin"/><Relationship Id="rId2640" Type="http://schemas.openxmlformats.org/officeDocument/2006/relationships/image" Target="media/image1313.wmf"/><Relationship Id="rId405" Type="http://schemas.openxmlformats.org/officeDocument/2006/relationships/image" Target="media/image197.wmf"/><Relationship Id="rId612" Type="http://schemas.openxmlformats.org/officeDocument/2006/relationships/oleObject" Target="embeddings/oleObject297.bin"/><Relationship Id="rId1035" Type="http://schemas.openxmlformats.org/officeDocument/2006/relationships/oleObject" Target="embeddings/oleObject509.bin"/><Relationship Id="rId1242" Type="http://schemas.openxmlformats.org/officeDocument/2006/relationships/image" Target="media/image615.wmf"/><Relationship Id="rId2500" Type="http://schemas.openxmlformats.org/officeDocument/2006/relationships/image" Target="media/image1243.wmf"/><Relationship Id="rId1102" Type="http://schemas.openxmlformats.org/officeDocument/2006/relationships/image" Target="media/image545.wmf"/><Relationship Id="rId3067" Type="http://schemas.openxmlformats.org/officeDocument/2006/relationships/oleObject" Target="embeddings/oleObject1524.bin"/><Relationship Id="rId3274" Type="http://schemas.openxmlformats.org/officeDocument/2006/relationships/oleObject" Target="embeddings/oleObject1627.bin"/><Relationship Id="rId195" Type="http://schemas.openxmlformats.org/officeDocument/2006/relationships/image" Target="media/image93.wmf"/><Relationship Id="rId1919" Type="http://schemas.openxmlformats.org/officeDocument/2006/relationships/oleObject" Target="embeddings/oleObject950.bin"/><Relationship Id="rId3481" Type="http://schemas.openxmlformats.org/officeDocument/2006/relationships/image" Target="media/image1734.wmf"/><Relationship Id="rId2083" Type="http://schemas.openxmlformats.org/officeDocument/2006/relationships/oleObject" Target="embeddings/oleObject1032.bin"/><Relationship Id="rId2290" Type="http://schemas.openxmlformats.org/officeDocument/2006/relationships/image" Target="media/image1141.wmf"/><Relationship Id="rId3134" Type="http://schemas.openxmlformats.org/officeDocument/2006/relationships/image" Target="media/image1560.wmf"/><Relationship Id="rId3341" Type="http://schemas.openxmlformats.org/officeDocument/2006/relationships/image" Target="media/image1664.wmf"/><Relationship Id="rId262" Type="http://schemas.openxmlformats.org/officeDocument/2006/relationships/oleObject" Target="embeddings/oleObject123.bin"/><Relationship Id="rId2150" Type="http://schemas.openxmlformats.org/officeDocument/2006/relationships/image" Target="media/image1070.wmf"/><Relationship Id="rId3201" Type="http://schemas.openxmlformats.org/officeDocument/2006/relationships/oleObject" Target="embeddings/oleObject1591.bin"/><Relationship Id="rId122" Type="http://schemas.openxmlformats.org/officeDocument/2006/relationships/image" Target="media/image56.wmf"/><Relationship Id="rId2010" Type="http://schemas.openxmlformats.org/officeDocument/2006/relationships/image" Target="media/image1000.wmf"/><Relationship Id="rId1569" Type="http://schemas.openxmlformats.org/officeDocument/2006/relationships/oleObject" Target="embeddings/oleObject775.bin"/><Relationship Id="rId2967" Type="http://schemas.openxmlformats.org/officeDocument/2006/relationships/oleObject" Target="embeddings/oleObject1474.bin"/><Relationship Id="rId939" Type="http://schemas.openxmlformats.org/officeDocument/2006/relationships/oleObject" Target="embeddings/oleObject461.bin"/><Relationship Id="rId1776" Type="http://schemas.openxmlformats.org/officeDocument/2006/relationships/image" Target="media/image883.wmf"/><Relationship Id="rId1983" Type="http://schemas.openxmlformats.org/officeDocument/2006/relationships/oleObject" Target="embeddings/oleObject982.bin"/><Relationship Id="rId2827" Type="http://schemas.openxmlformats.org/officeDocument/2006/relationships/oleObject" Target="embeddings/oleObject1404.bin"/><Relationship Id="rId68" Type="http://schemas.openxmlformats.org/officeDocument/2006/relationships/image" Target="media/image29.wmf"/><Relationship Id="rId1429" Type="http://schemas.openxmlformats.org/officeDocument/2006/relationships/oleObject" Target="embeddings/oleObject705.bin"/><Relationship Id="rId1636" Type="http://schemas.openxmlformats.org/officeDocument/2006/relationships/image" Target="media/image813.wmf"/><Relationship Id="rId1843" Type="http://schemas.openxmlformats.org/officeDocument/2006/relationships/oleObject" Target="embeddings/oleObject912.bin"/><Relationship Id="rId1703" Type="http://schemas.openxmlformats.org/officeDocument/2006/relationships/oleObject" Target="embeddings/oleObject842.bin"/><Relationship Id="rId1910" Type="http://schemas.openxmlformats.org/officeDocument/2006/relationships/image" Target="media/image950.wmf"/><Relationship Id="rId589" Type="http://schemas.openxmlformats.org/officeDocument/2006/relationships/image" Target="media/image289.wmf"/><Relationship Id="rId796" Type="http://schemas.openxmlformats.org/officeDocument/2006/relationships/image" Target="media/image392.wmf"/><Relationship Id="rId2477" Type="http://schemas.openxmlformats.org/officeDocument/2006/relationships/oleObject" Target="embeddings/oleObject1229.bin"/><Relationship Id="rId2684" Type="http://schemas.openxmlformats.org/officeDocument/2006/relationships/image" Target="media/image1335.wmf"/><Relationship Id="rId3528" Type="http://schemas.openxmlformats.org/officeDocument/2006/relationships/oleObject" Target="embeddings/oleObject1754.bin"/><Relationship Id="rId449" Type="http://schemas.openxmlformats.org/officeDocument/2006/relationships/image" Target="media/image219.wmf"/><Relationship Id="rId656" Type="http://schemas.openxmlformats.org/officeDocument/2006/relationships/oleObject" Target="embeddings/oleObject319.bin"/><Relationship Id="rId863" Type="http://schemas.openxmlformats.org/officeDocument/2006/relationships/oleObject" Target="embeddings/oleObject423.bin"/><Relationship Id="rId1079" Type="http://schemas.openxmlformats.org/officeDocument/2006/relationships/oleObject" Target="embeddings/oleObject531.bin"/><Relationship Id="rId1286" Type="http://schemas.openxmlformats.org/officeDocument/2006/relationships/image" Target="media/image637.wmf"/><Relationship Id="rId1493" Type="http://schemas.openxmlformats.org/officeDocument/2006/relationships/oleObject" Target="embeddings/oleObject737.bin"/><Relationship Id="rId2337" Type="http://schemas.openxmlformats.org/officeDocument/2006/relationships/oleObject" Target="embeddings/oleObject1156.bin"/><Relationship Id="rId2544" Type="http://schemas.openxmlformats.org/officeDocument/2006/relationships/image" Target="media/image1265.wmf"/><Relationship Id="rId2891" Type="http://schemas.openxmlformats.org/officeDocument/2006/relationships/oleObject" Target="embeddings/oleObject1436.bin"/><Relationship Id="rId309" Type="http://schemas.openxmlformats.org/officeDocument/2006/relationships/image" Target="media/image150.wmf"/><Relationship Id="rId516" Type="http://schemas.openxmlformats.org/officeDocument/2006/relationships/oleObject" Target="embeddings/oleObject249.bin"/><Relationship Id="rId1146" Type="http://schemas.openxmlformats.org/officeDocument/2006/relationships/image" Target="media/image567.wmf"/><Relationship Id="rId2751" Type="http://schemas.openxmlformats.org/officeDocument/2006/relationships/oleObject" Target="embeddings/oleObject1366.bin"/><Relationship Id="rId723" Type="http://schemas.openxmlformats.org/officeDocument/2006/relationships/oleObject" Target="embeddings/oleObject353.bin"/><Relationship Id="rId930" Type="http://schemas.openxmlformats.org/officeDocument/2006/relationships/image" Target="media/image459.wmf"/><Relationship Id="rId1006" Type="http://schemas.openxmlformats.org/officeDocument/2006/relationships/image" Target="media/image497.wmf"/><Relationship Id="rId1353" Type="http://schemas.openxmlformats.org/officeDocument/2006/relationships/oleObject" Target="embeddings/oleObject667.bin"/><Relationship Id="rId1560" Type="http://schemas.openxmlformats.org/officeDocument/2006/relationships/image" Target="media/image775.wmf"/><Relationship Id="rId2404" Type="http://schemas.openxmlformats.org/officeDocument/2006/relationships/image" Target="media/image1198.wmf"/><Relationship Id="rId2611" Type="http://schemas.openxmlformats.org/officeDocument/2006/relationships/oleObject" Target="embeddings/oleObject1296.bin"/><Relationship Id="rId1213" Type="http://schemas.openxmlformats.org/officeDocument/2006/relationships/oleObject" Target="embeddings/oleObject598.bin"/><Relationship Id="rId1420" Type="http://schemas.openxmlformats.org/officeDocument/2006/relationships/image" Target="media/image705.wmf"/><Relationship Id="rId3178" Type="http://schemas.openxmlformats.org/officeDocument/2006/relationships/image" Target="media/image1582.wmf"/><Relationship Id="rId3385" Type="http://schemas.openxmlformats.org/officeDocument/2006/relationships/image" Target="media/image1686.wmf"/><Relationship Id="rId3592" Type="http://schemas.openxmlformats.org/officeDocument/2006/relationships/oleObject" Target="embeddings/oleObject1786.bin"/><Relationship Id="rId2194" Type="http://schemas.openxmlformats.org/officeDocument/2006/relationships/image" Target="media/image1092.wmf"/><Relationship Id="rId3038" Type="http://schemas.openxmlformats.org/officeDocument/2006/relationships/image" Target="media/image1512.wmf"/><Relationship Id="rId3245" Type="http://schemas.openxmlformats.org/officeDocument/2006/relationships/image" Target="media/image1616.wmf"/><Relationship Id="rId3452" Type="http://schemas.openxmlformats.org/officeDocument/2006/relationships/oleObject" Target="embeddings/oleObject1716.bin"/><Relationship Id="rId166" Type="http://schemas.openxmlformats.org/officeDocument/2006/relationships/oleObject" Target="embeddings/oleObject75.bin"/><Relationship Id="rId373" Type="http://schemas.openxmlformats.org/officeDocument/2006/relationships/image" Target="media/image181.wmf"/><Relationship Id="rId580" Type="http://schemas.openxmlformats.org/officeDocument/2006/relationships/oleObject" Target="embeddings/oleObject281.bin"/><Relationship Id="rId2054" Type="http://schemas.openxmlformats.org/officeDocument/2006/relationships/image" Target="media/image1022.wmf"/><Relationship Id="rId2261" Type="http://schemas.openxmlformats.org/officeDocument/2006/relationships/oleObject" Target="embeddings/oleObject1118.bin"/><Relationship Id="rId3105" Type="http://schemas.openxmlformats.org/officeDocument/2006/relationships/oleObject" Target="embeddings/oleObject1543.bin"/><Relationship Id="rId3312" Type="http://schemas.openxmlformats.org/officeDocument/2006/relationships/oleObject" Target="embeddings/oleObject1646.bin"/><Relationship Id="rId233" Type="http://schemas.openxmlformats.org/officeDocument/2006/relationships/image" Target="media/image112.wmf"/><Relationship Id="rId440" Type="http://schemas.openxmlformats.org/officeDocument/2006/relationships/oleObject" Target="embeddings/oleObject211.bin"/><Relationship Id="rId1070" Type="http://schemas.openxmlformats.org/officeDocument/2006/relationships/image" Target="media/image529.wmf"/><Relationship Id="rId2121" Type="http://schemas.openxmlformats.org/officeDocument/2006/relationships/oleObject" Target="embeddings/oleObject1051.bin"/><Relationship Id="rId300" Type="http://schemas.openxmlformats.org/officeDocument/2006/relationships/oleObject" Target="embeddings/oleObject142.bin"/><Relationship Id="rId1887" Type="http://schemas.openxmlformats.org/officeDocument/2006/relationships/oleObject" Target="embeddings/oleObject934.bin"/><Relationship Id="rId2938" Type="http://schemas.openxmlformats.org/officeDocument/2006/relationships/image" Target="media/image1462.wmf"/><Relationship Id="rId1747" Type="http://schemas.openxmlformats.org/officeDocument/2006/relationships/oleObject" Target="embeddings/oleObject864.bin"/><Relationship Id="rId1954" Type="http://schemas.openxmlformats.org/officeDocument/2006/relationships/image" Target="media/image972.wmf"/><Relationship Id="rId39" Type="http://schemas.openxmlformats.org/officeDocument/2006/relationships/oleObject" Target="embeddings/oleObject12.bin"/><Relationship Id="rId1607" Type="http://schemas.openxmlformats.org/officeDocument/2006/relationships/oleObject" Target="embeddings/oleObject794.bin"/><Relationship Id="rId1814" Type="http://schemas.openxmlformats.org/officeDocument/2006/relationships/image" Target="media/image902.wmf"/><Relationship Id="rId2588" Type="http://schemas.openxmlformats.org/officeDocument/2006/relationships/image" Target="media/image1287.wmf"/><Relationship Id="rId1397" Type="http://schemas.openxmlformats.org/officeDocument/2006/relationships/oleObject" Target="embeddings/oleObject689.bin"/><Relationship Id="rId2795" Type="http://schemas.openxmlformats.org/officeDocument/2006/relationships/oleObject" Target="embeddings/oleObject1388.bin"/><Relationship Id="rId3639" Type="http://schemas.openxmlformats.org/officeDocument/2006/relationships/image" Target="media/image1813.wmf"/><Relationship Id="rId767" Type="http://schemas.openxmlformats.org/officeDocument/2006/relationships/oleObject" Target="embeddings/oleObject375.bin"/><Relationship Id="rId974" Type="http://schemas.openxmlformats.org/officeDocument/2006/relationships/image" Target="media/image481.wmf"/><Relationship Id="rId2448" Type="http://schemas.openxmlformats.org/officeDocument/2006/relationships/image" Target="media/image1217.wmf"/><Relationship Id="rId2655" Type="http://schemas.openxmlformats.org/officeDocument/2006/relationships/oleObject" Target="embeddings/oleObject1318.bin"/><Relationship Id="rId2862" Type="http://schemas.openxmlformats.org/officeDocument/2006/relationships/image" Target="media/image1424.wmf"/><Relationship Id="rId627" Type="http://schemas.openxmlformats.org/officeDocument/2006/relationships/image" Target="media/image308.wmf"/><Relationship Id="rId834" Type="http://schemas.openxmlformats.org/officeDocument/2006/relationships/image" Target="media/image411.wmf"/><Relationship Id="rId1257" Type="http://schemas.openxmlformats.org/officeDocument/2006/relationships/oleObject" Target="embeddings/oleObject620.bin"/><Relationship Id="rId1464" Type="http://schemas.openxmlformats.org/officeDocument/2006/relationships/image" Target="media/image727.wmf"/><Relationship Id="rId1671" Type="http://schemas.openxmlformats.org/officeDocument/2006/relationships/oleObject" Target="embeddings/oleObject826.bin"/><Relationship Id="rId2308" Type="http://schemas.openxmlformats.org/officeDocument/2006/relationships/image" Target="media/image1150.wmf"/><Relationship Id="rId2515" Type="http://schemas.openxmlformats.org/officeDocument/2006/relationships/oleObject" Target="embeddings/oleObject1248.bin"/><Relationship Id="rId2722" Type="http://schemas.openxmlformats.org/officeDocument/2006/relationships/image" Target="media/image1354.emf"/><Relationship Id="rId901" Type="http://schemas.openxmlformats.org/officeDocument/2006/relationships/oleObject" Target="embeddings/oleObject442.bin"/><Relationship Id="rId1117" Type="http://schemas.openxmlformats.org/officeDocument/2006/relationships/oleObject" Target="embeddings/oleObject550.bin"/><Relationship Id="rId1324" Type="http://schemas.openxmlformats.org/officeDocument/2006/relationships/image" Target="media/image657.wmf"/><Relationship Id="rId1531" Type="http://schemas.openxmlformats.org/officeDocument/2006/relationships/oleObject" Target="embeddings/oleObject756.bin"/><Relationship Id="rId30" Type="http://schemas.openxmlformats.org/officeDocument/2006/relationships/image" Target="media/image10.wmf"/><Relationship Id="rId3289" Type="http://schemas.openxmlformats.org/officeDocument/2006/relationships/image" Target="media/image1638.wmf"/><Relationship Id="rId3496" Type="http://schemas.openxmlformats.org/officeDocument/2006/relationships/oleObject" Target="embeddings/oleObject1738.bin"/><Relationship Id="rId2098" Type="http://schemas.openxmlformats.org/officeDocument/2006/relationships/image" Target="media/image1044.wmf"/><Relationship Id="rId3149" Type="http://schemas.openxmlformats.org/officeDocument/2006/relationships/oleObject" Target="embeddings/oleObject1565.bin"/><Relationship Id="rId3356" Type="http://schemas.openxmlformats.org/officeDocument/2006/relationships/oleObject" Target="embeddings/oleObject1668.bin"/><Relationship Id="rId3563" Type="http://schemas.openxmlformats.org/officeDocument/2006/relationships/image" Target="media/image1775.wmf"/><Relationship Id="rId277" Type="http://schemas.openxmlformats.org/officeDocument/2006/relationships/image" Target="media/image134.wmf"/><Relationship Id="rId484" Type="http://schemas.openxmlformats.org/officeDocument/2006/relationships/oleObject" Target="embeddings/oleObject233.bin"/><Relationship Id="rId2165" Type="http://schemas.openxmlformats.org/officeDocument/2006/relationships/oleObject" Target="embeddings/oleObject1073.bin"/><Relationship Id="rId3009" Type="http://schemas.openxmlformats.org/officeDocument/2006/relationships/oleObject" Target="embeddings/oleObject1495.bin"/><Relationship Id="rId3216" Type="http://schemas.openxmlformats.org/officeDocument/2006/relationships/oleObject" Target="embeddings/oleObject1598.bin"/><Relationship Id="rId137" Type="http://schemas.openxmlformats.org/officeDocument/2006/relationships/oleObject" Target="embeddings/oleObject61.bin"/><Relationship Id="rId344" Type="http://schemas.openxmlformats.org/officeDocument/2006/relationships/oleObject" Target="embeddings/oleObject164.bin"/><Relationship Id="rId691" Type="http://schemas.openxmlformats.org/officeDocument/2006/relationships/image" Target="media/image340.wmf"/><Relationship Id="rId2025" Type="http://schemas.openxmlformats.org/officeDocument/2006/relationships/oleObject" Target="embeddings/oleObject1003.bin"/><Relationship Id="rId2372" Type="http://schemas.openxmlformats.org/officeDocument/2006/relationships/image" Target="media/image1182.wmf"/><Relationship Id="rId3423" Type="http://schemas.openxmlformats.org/officeDocument/2006/relationships/image" Target="media/image1705.wmf"/><Relationship Id="rId3630" Type="http://schemas.openxmlformats.org/officeDocument/2006/relationships/oleObject" Target="embeddings/oleObject1805.bin"/><Relationship Id="rId551" Type="http://schemas.openxmlformats.org/officeDocument/2006/relationships/image" Target="media/image270.wmf"/><Relationship Id="rId1181" Type="http://schemas.openxmlformats.org/officeDocument/2006/relationships/oleObject" Target="embeddings/oleObject582.bin"/><Relationship Id="rId2232" Type="http://schemas.openxmlformats.org/officeDocument/2006/relationships/oleObject" Target="embeddings/oleObject1104.bin"/><Relationship Id="rId204" Type="http://schemas.openxmlformats.org/officeDocument/2006/relationships/oleObject" Target="embeddings/oleObject94.bin"/><Relationship Id="rId411" Type="http://schemas.openxmlformats.org/officeDocument/2006/relationships/image" Target="media/image200.wmf"/><Relationship Id="rId1041" Type="http://schemas.openxmlformats.org/officeDocument/2006/relationships/oleObject" Target="embeddings/oleObject512.bin"/><Relationship Id="rId1998" Type="http://schemas.openxmlformats.org/officeDocument/2006/relationships/image" Target="media/image994.wmf"/><Relationship Id="rId1858" Type="http://schemas.openxmlformats.org/officeDocument/2006/relationships/image" Target="media/image924.wmf"/><Relationship Id="rId2909" Type="http://schemas.openxmlformats.org/officeDocument/2006/relationships/oleObject" Target="embeddings/oleObject1445.bin"/><Relationship Id="rId3073" Type="http://schemas.openxmlformats.org/officeDocument/2006/relationships/oleObject" Target="embeddings/oleObject1527.bin"/><Relationship Id="rId3280" Type="http://schemas.openxmlformats.org/officeDocument/2006/relationships/oleObject" Target="embeddings/oleObject1630.bin"/><Relationship Id="rId1718" Type="http://schemas.openxmlformats.org/officeDocument/2006/relationships/image" Target="media/image854.wmf"/><Relationship Id="rId1925" Type="http://schemas.openxmlformats.org/officeDocument/2006/relationships/oleObject" Target="embeddings/oleObject953.bin"/><Relationship Id="rId3140" Type="http://schemas.openxmlformats.org/officeDocument/2006/relationships/image" Target="media/image1563.wmf"/><Relationship Id="rId2699" Type="http://schemas.openxmlformats.org/officeDocument/2006/relationships/oleObject" Target="embeddings/oleObject1340.bin"/><Relationship Id="rId3000" Type="http://schemas.openxmlformats.org/officeDocument/2006/relationships/image" Target="media/image1493.wmf"/><Relationship Id="rId878" Type="http://schemas.openxmlformats.org/officeDocument/2006/relationships/image" Target="media/image433.wmf"/><Relationship Id="rId2559" Type="http://schemas.openxmlformats.org/officeDocument/2006/relationships/oleObject" Target="embeddings/oleObject1270.bin"/><Relationship Id="rId2766" Type="http://schemas.openxmlformats.org/officeDocument/2006/relationships/image" Target="media/image1376.emf"/><Relationship Id="rId2973" Type="http://schemas.openxmlformats.org/officeDocument/2006/relationships/oleObject" Target="embeddings/oleObject1477.bin"/><Relationship Id="rId738" Type="http://schemas.openxmlformats.org/officeDocument/2006/relationships/image" Target="media/image363.wmf"/><Relationship Id="rId945" Type="http://schemas.openxmlformats.org/officeDocument/2006/relationships/oleObject" Target="embeddings/oleObject464.bin"/><Relationship Id="rId1368" Type="http://schemas.openxmlformats.org/officeDocument/2006/relationships/image" Target="media/image679.wmf"/><Relationship Id="rId1575" Type="http://schemas.openxmlformats.org/officeDocument/2006/relationships/oleObject" Target="embeddings/oleObject778.bin"/><Relationship Id="rId1782" Type="http://schemas.openxmlformats.org/officeDocument/2006/relationships/image" Target="media/image886.wmf"/><Relationship Id="rId2419" Type="http://schemas.openxmlformats.org/officeDocument/2006/relationships/oleObject" Target="embeddings/oleObject1199.bin"/><Relationship Id="rId2626" Type="http://schemas.openxmlformats.org/officeDocument/2006/relationships/image" Target="media/image1306.wmf"/><Relationship Id="rId2833" Type="http://schemas.openxmlformats.org/officeDocument/2006/relationships/oleObject" Target="embeddings/oleObject1407.bin"/><Relationship Id="rId74" Type="http://schemas.openxmlformats.org/officeDocument/2006/relationships/image" Target="media/image32.wmf"/><Relationship Id="rId805" Type="http://schemas.openxmlformats.org/officeDocument/2006/relationships/oleObject" Target="embeddings/oleObject394.bin"/><Relationship Id="rId1228" Type="http://schemas.openxmlformats.org/officeDocument/2006/relationships/image" Target="media/image608.wmf"/><Relationship Id="rId1435" Type="http://schemas.openxmlformats.org/officeDocument/2006/relationships/oleObject" Target="embeddings/oleObject708.bin"/><Relationship Id="rId1642" Type="http://schemas.openxmlformats.org/officeDocument/2006/relationships/image" Target="media/image816.wmf"/><Relationship Id="rId2900" Type="http://schemas.openxmlformats.org/officeDocument/2006/relationships/image" Target="media/image1443.wmf"/><Relationship Id="rId1502" Type="http://schemas.openxmlformats.org/officeDocument/2006/relationships/image" Target="media/image746.wmf"/><Relationship Id="rId388" Type="http://schemas.openxmlformats.org/officeDocument/2006/relationships/oleObject" Target="embeddings/oleObject185.bin"/><Relationship Id="rId2069" Type="http://schemas.openxmlformats.org/officeDocument/2006/relationships/oleObject" Target="embeddings/oleObject1025.bin"/><Relationship Id="rId3467" Type="http://schemas.openxmlformats.org/officeDocument/2006/relationships/image" Target="media/image1727.wmf"/><Relationship Id="rId595" Type="http://schemas.openxmlformats.org/officeDocument/2006/relationships/image" Target="media/image292.wmf"/><Relationship Id="rId2276" Type="http://schemas.openxmlformats.org/officeDocument/2006/relationships/image" Target="media/image1134.wmf"/><Relationship Id="rId2483" Type="http://schemas.openxmlformats.org/officeDocument/2006/relationships/oleObject" Target="embeddings/oleObject1232.bin"/><Relationship Id="rId2690" Type="http://schemas.openxmlformats.org/officeDocument/2006/relationships/image" Target="media/image1338.wmf"/><Relationship Id="rId3327" Type="http://schemas.openxmlformats.org/officeDocument/2006/relationships/image" Target="media/image1657.wmf"/><Relationship Id="rId3534" Type="http://schemas.openxmlformats.org/officeDocument/2006/relationships/oleObject" Target="embeddings/oleObject1757.bin"/><Relationship Id="rId248" Type="http://schemas.openxmlformats.org/officeDocument/2006/relationships/oleObject" Target="embeddings/oleObject116.bin"/><Relationship Id="rId455" Type="http://schemas.openxmlformats.org/officeDocument/2006/relationships/image" Target="media/image222.wmf"/><Relationship Id="rId662" Type="http://schemas.openxmlformats.org/officeDocument/2006/relationships/oleObject" Target="embeddings/oleObject322.bin"/><Relationship Id="rId1085" Type="http://schemas.openxmlformats.org/officeDocument/2006/relationships/oleObject" Target="embeddings/oleObject534.bin"/><Relationship Id="rId1292" Type="http://schemas.openxmlformats.org/officeDocument/2006/relationships/image" Target="media/image640.wmf"/><Relationship Id="rId2136" Type="http://schemas.openxmlformats.org/officeDocument/2006/relationships/image" Target="media/image1063.wmf"/><Relationship Id="rId2343" Type="http://schemas.openxmlformats.org/officeDocument/2006/relationships/oleObject" Target="embeddings/oleObject1159.bin"/><Relationship Id="rId2550" Type="http://schemas.openxmlformats.org/officeDocument/2006/relationships/image" Target="media/image1268.wmf"/><Relationship Id="rId3601" Type="http://schemas.openxmlformats.org/officeDocument/2006/relationships/image" Target="media/image1794.wmf"/><Relationship Id="rId108" Type="http://schemas.openxmlformats.org/officeDocument/2006/relationships/image" Target="media/image49.wmf"/><Relationship Id="rId315" Type="http://schemas.openxmlformats.org/officeDocument/2006/relationships/image" Target="media/image153.wmf"/><Relationship Id="rId522" Type="http://schemas.openxmlformats.org/officeDocument/2006/relationships/oleObject" Target="embeddings/oleObject252.bin"/><Relationship Id="rId1152" Type="http://schemas.openxmlformats.org/officeDocument/2006/relationships/image" Target="media/image570.wmf"/><Relationship Id="rId2203" Type="http://schemas.openxmlformats.org/officeDocument/2006/relationships/oleObject" Target="embeddings/oleObject1092.bin"/><Relationship Id="rId2410" Type="http://schemas.openxmlformats.org/officeDocument/2006/relationships/image" Target="media/image1201.emf"/><Relationship Id="rId1012" Type="http://schemas.openxmlformats.org/officeDocument/2006/relationships/image" Target="media/image500.wmf"/><Relationship Id="rId1969" Type="http://schemas.openxmlformats.org/officeDocument/2006/relationships/oleObject" Target="embeddings/oleObject975.bin"/><Relationship Id="rId3184" Type="http://schemas.openxmlformats.org/officeDocument/2006/relationships/image" Target="media/image1585.wmf"/><Relationship Id="rId1829" Type="http://schemas.openxmlformats.org/officeDocument/2006/relationships/oleObject" Target="embeddings/oleObject905.bin"/><Relationship Id="rId3391" Type="http://schemas.openxmlformats.org/officeDocument/2006/relationships/image" Target="media/image1689.wmf"/><Relationship Id="rId3044" Type="http://schemas.openxmlformats.org/officeDocument/2006/relationships/image" Target="media/image1515.wmf"/><Relationship Id="rId3251" Type="http://schemas.openxmlformats.org/officeDocument/2006/relationships/image" Target="media/image1619.wmf"/><Relationship Id="rId172" Type="http://schemas.openxmlformats.org/officeDocument/2006/relationships/oleObject" Target="embeddings/oleObject78.bin"/><Relationship Id="rId2060" Type="http://schemas.openxmlformats.org/officeDocument/2006/relationships/image" Target="media/image1025.wmf"/><Relationship Id="rId3111" Type="http://schemas.openxmlformats.org/officeDocument/2006/relationships/oleObject" Target="embeddings/oleObject1546.bin"/><Relationship Id="rId989" Type="http://schemas.openxmlformats.org/officeDocument/2006/relationships/oleObject" Target="embeddings/oleObject486.bin"/><Relationship Id="rId2877" Type="http://schemas.openxmlformats.org/officeDocument/2006/relationships/oleObject" Target="embeddings/oleObject14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2042E-E6CA-4D71-99DA-5DAEC71D8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129</Pages>
  <Words>25875</Words>
  <Characters>368594</Characters>
  <Application>Microsoft Office Word</Application>
  <DocSecurity>0</DocSecurity>
  <Lines>3071</Lines>
  <Paragraphs>787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393682</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rawlins</cp:lastModifiedBy>
  <cp:revision>42</cp:revision>
  <dcterms:created xsi:type="dcterms:W3CDTF">2014-12-23T22:51:00Z</dcterms:created>
  <dcterms:modified xsi:type="dcterms:W3CDTF">2015-05-20T18:16:00Z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