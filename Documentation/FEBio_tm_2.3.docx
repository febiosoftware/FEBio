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6C2212CE"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D25725">
        <w:rPr>
          <w:rFonts w:ascii="Arial Narrow" w:hAnsi="Arial Narrow"/>
          <w:i/>
          <w:iCs/>
        </w:rPr>
        <w:t>3</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66A94C30"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rawlins" w:date="2015-05-19T17:23:00Z">
        <w:r w:rsidR="00D3178E">
          <w:rPr>
            <w:b/>
            <w:noProof/>
          </w:rPr>
          <w:t>May 19, 2015</w:t>
        </w:r>
      </w:ins>
      <w:del w:id="19" w:author="rawlins" w:date="2015-05-19T09:58:00Z">
        <w:r w:rsidR="00353E1C" w:rsidDel="00486E22">
          <w:rPr>
            <w:b/>
            <w:noProof/>
          </w:rPr>
          <w:delText>May 13,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r w:rsidR="00FE64EB">
        <w:fldChar w:fldCharType="begin"/>
      </w:r>
      <w:r w:rsidR="00FE64EB">
        <w:instrText xml:space="preserve"> HYPERLINK "mailto:steve.maas@utah.edu" </w:instrText>
      </w:r>
      <w:ins w:id="20" w:author="rawlins" w:date="2015-05-19T17:22:00Z"/>
      <w:r w:rsidR="00FE64EB">
        <w:fldChar w:fldCharType="separate"/>
      </w:r>
      <w:r w:rsidRPr="00DC27ED">
        <w:rPr>
          <w:rStyle w:val="Hyperlink"/>
          <w:lang w:val="nl-BE"/>
        </w:rPr>
        <w:t>steve.maas@utah.edu</w:t>
      </w:r>
      <w:r w:rsidR="00FE64EB">
        <w:rPr>
          <w:rStyle w:val="Hyperlink"/>
          <w:lang w:val="nl-BE"/>
        </w:rPr>
        <w:fldChar w:fldCharType="end"/>
      </w:r>
      <w:r w:rsidRPr="00DC27ED">
        <w:rPr>
          <w:lang w:val="nl-BE"/>
        </w:rPr>
        <w:t>)</w:t>
      </w:r>
    </w:p>
    <w:p w14:paraId="7B8A2EBC" w14:textId="77777777" w:rsidR="008C7882" w:rsidRPr="00DC27ED" w:rsidRDefault="008C7882" w:rsidP="008C7882">
      <w:pPr>
        <w:numPr>
          <w:ilvl w:val="0"/>
          <w:numId w:val="11"/>
        </w:numPr>
      </w:pPr>
      <w:r w:rsidRPr="00DC27ED">
        <w:t>Dave Rawlins (</w:t>
      </w:r>
      <w:r w:rsidR="00FE64EB">
        <w:fldChar w:fldCharType="begin"/>
      </w:r>
      <w:r w:rsidR="00FE64EB">
        <w:instrText xml:space="preserve"> HYPERLINK "mailto:rawlins@sci.utah.edu" </w:instrText>
      </w:r>
      <w:ins w:id="21" w:author="rawlins" w:date="2015-05-19T17:22:00Z"/>
      <w:r w:rsidR="00FE64EB">
        <w:fldChar w:fldCharType="separate"/>
      </w:r>
      <w:r w:rsidRPr="00DC27ED">
        <w:rPr>
          <w:rStyle w:val="Hyperlink"/>
        </w:rPr>
        <w:t>rawlins@sci.utah.edu</w:t>
      </w:r>
      <w:r w:rsidR="00FE64EB">
        <w:rPr>
          <w:rStyle w:val="Hyperlink"/>
        </w:rPr>
        <w:fldChar w:fldCharType="end"/>
      </w:r>
      <w:r w:rsidRPr="00DC27ED">
        <w:t>)</w:t>
      </w:r>
    </w:p>
    <w:p w14:paraId="7F2FD2B0" w14:textId="77777777" w:rsidR="008C7882" w:rsidRPr="00DC27ED" w:rsidRDefault="008C7882" w:rsidP="008C7882">
      <w:pPr>
        <w:numPr>
          <w:ilvl w:val="0"/>
          <w:numId w:val="11"/>
        </w:numPr>
      </w:pPr>
      <w:r w:rsidRPr="00DC27ED">
        <w:t>Dr. Jeffrey Weiss (</w:t>
      </w:r>
      <w:r w:rsidR="00FE64EB">
        <w:fldChar w:fldCharType="begin"/>
      </w:r>
      <w:r w:rsidR="00FE64EB">
        <w:instrText xml:space="preserve"> HYPERLINK "mailto:jeff.weiss@utah.edu" </w:instrText>
      </w:r>
      <w:ins w:id="22" w:author="rawlins" w:date="2015-05-19T17:22:00Z"/>
      <w:r w:rsidR="00FE64EB">
        <w:fldChar w:fldCharType="separate"/>
      </w:r>
      <w:r w:rsidRPr="00DC27ED">
        <w:rPr>
          <w:rStyle w:val="Hyperlink"/>
        </w:rPr>
        <w:t>jeff.weiss@utah.edu</w:t>
      </w:r>
      <w:r w:rsidR="00FE64EB">
        <w:rPr>
          <w:rStyle w:val="Hyperlink"/>
        </w:rPr>
        <w:fldChar w:fldCharType="end"/>
      </w:r>
      <w:r w:rsidRPr="00DC27ED">
        <w:t>)</w:t>
      </w:r>
    </w:p>
    <w:p w14:paraId="68B29575" w14:textId="77777777" w:rsidR="008C7882" w:rsidRDefault="008C7882" w:rsidP="008C7882">
      <w:pPr>
        <w:numPr>
          <w:ilvl w:val="0"/>
          <w:numId w:val="11"/>
        </w:numPr>
      </w:pPr>
      <w:r>
        <w:t>Dr. Gerard Ateshian (</w:t>
      </w:r>
      <w:r w:rsidR="00FE64EB">
        <w:fldChar w:fldCharType="begin"/>
      </w:r>
      <w:r w:rsidR="00FE64EB">
        <w:instrText xml:space="preserve"> HYPERLINK "mailto:ateshian@columbia.edu" </w:instrText>
      </w:r>
      <w:ins w:id="23" w:author="rawlins" w:date="2015-05-19T17:22:00Z"/>
      <w:r w:rsidR="00FE64EB">
        <w:fldChar w:fldCharType="separate"/>
      </w:r>
      <w:r w:rsidRPr="005223D1">
        <w:rPr>
          <w:rStyle w:val="Hyperlink"/>
        </w:rPr>
        <w:t>ateshian@columbia.edu</w:t>
      </w:r>
      <w:r w:rsidR="00FE64EB">
        <w:rPr>
          <w:rStyle w:val="Hyperlink"/>
        </w:rPr>
        <w:fldChar w:fldCharType="end"/>
      </w:r>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r w:rsidR="00FE64EB">
        <w:fldChar w:fldCharType="begin"/>
      </w:r>
      <w:r w:rsidR="00FE64EB">
        <w:instrText xml:space="preserve"> HYPERLINK "http://mrl.sci.utah.edu" </w:instrText>
      </w:r>
      <w:ins w:id="24" w:author="rawlins" w:date="2015-05-19T17:22:00Z"/>
      <w:r w:rsidR="00FE64EB">
        <w:fldChar w:fldCharType="separate"/>
      </w:r>
      <w:r w:rsidRPr="006D7874">
        <w:rPr>
          <w:rStyle w:val="Hyperlink"/>
        </w:rPr>
        <w:t>http://mrl.sci.utah.edu</w:t>
      </w:r>
      <w:r w:rsidR="00FE64EB">
        <w:rPr>
          <w:rStyle w:val="Hyperlink"/>
        </w:rPr>
        <w:fldChar w:fldCharType="end"/>
      </w:r>
    </w:p>
    <w:p w14:paraId="074B1663" w14:textId="77777777" w:rsidR="008C7882" w:rsidRPr="00C62631" w:rsidRDefault="008C7882" w:rsidP="008C7882">
      <w:r>
        <w:t xml:space="preserve">FEBio: </w:t>
      </w:r>
      <w:r w:rsidR="00FE64EB">
        <w:fldChar w:fldCharType="begin"/>
      </w:r>
      <w:r w:rsidR="00FE64EB">
        <w:instrText xml:space="preserve"> HYPERLINK "http://mrl.sci.utah.edu/software/febio" </w:instrText>
      </w:r>
      <w:ins w:id="25" w:author="rawlins" w:date="2015-05-19T17:22:00Z"/>
      <w:r w:rsidR="00FE64EB">
        <w:fldChar w:fldCharType="separate"/>
      </w:r>
      <w:r w:rsidRPr="00971EFB">
        <w:rPr>
          <w:rStyle w:val="Hyperlink"/>
        </w:rPr>
        <w:t>http://mrl.sci.utah.edu/software/febio</w:t>
      </w:r>
      <w:r w:rsidR="00FE64EB">
        <w:rPr>
          <w:rStyle w:val="Hyperlink"/>
        </w:rPr>
        <w:fldChar w:fldCharType="end"/>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FE64EB" w:rsidP="008C7882">
      <w:r>
        <w:fldChar w:fldCharType="begin"/>
      </w:r>
      <w:r>
        <w:instrText xml:space="preserve"> HYPERLINK "http://mrlforums.sci.utah.edu/forums/" </w:instrText>
      </w:r>
      <w:ins w:id="26" w:author="rawlins" w:date="2015-05-19T17:22:00Z"/>
      <w:r>
        <w:fldChar w:fldCharType="separate"/>
      </w:r>
      <w:r w:rsidR="008C7882" w:rsidRPr="002076AD">
        <w:rPr>
          <w:rStyle w:val="Hyperlink"/>
        </w:rPr>
        <w:t>http://mrlforums.sci.utah.edu/forums/</w:t>
      </w:r>
      <w:r>
        <w:rPr>
          <w:rStyle w:val="Hyperlink"/>
        </w:rPr>
        <w:fldChar w:fldCharType="end"/>
      </w:r>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7" w:name="_Toc300826262"/>
      <w:bookmarkStart w:id="28"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715ECB">
      <w:r w:rsidRPr="00BF16DC">
        <w:br w:type="page"/>
      </w:r>
      <w:bookmarkStart w:id="29" w:name="_Toc162086974"/>
      <w:bookmarkStart w:id="30" w:name="_Toc162157203"/>
      <w:bookmarkStart w:id="31" w:name="_Toc162162278"/>
      <w:bookmarkStart w:id="32" w:name="_Toc164497326"/>
      <w:bookmarkStart w:id="33" w:name="_Toc164578187"/>
      <w:bookmarkStart w:id="34" w:name="_Toc164778706"/>
      <w:bookmarkStart w:id="35" w:name="_Toc302472633"/>
      <w:r w:rsidRPr="00715ECB">
        <w:rPr>
          <w:b/>
          <w:sz w:val="48"/>
          <w:szCs w:val="48"/>
        </w:rPr>
        <w:lastRenderedPageBreak/>
        <w:t>Table of Contents</w:t>
      </w:r>
      <w:bookmarkEnd w:id="27"/>
      <w:bookmarkEnd w:id="28"/>
      <w:bookmarkEnd w:id="29"/>
      <w:bookmarkEnd w:id="30"/>
      <w:bookmarkEnd w:id="31"/>
      <w:bookmarkEnd w:id="32"/>
      <w:bookmarkEnd w:id="33"/>
      <w:bookmarkEnd w:id="34"/>
      <w:bookmarkEnd w:id="35"/>
    </w:p>
    <w:p w14:paraId="63A7DFA9" w14:textId="77777777" w:rsidR="008C7882" w:rsidRPr="00707FB1" w:rsidRDefault="008C7882" w:rsidP="008C7882">
      <w:pPr>
        <w:rPr>
          <w:b/>
          <w:sz w:val="44"/>
          <w:szCs w:val="44"/>
        </w:rPr>
      </w:pPr>
    </w:p>
    <w:p w14:paraId="755DA646" w14:textId="77777777" w:rsidR="00153956"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153956">
        <w:t>Chapter 1. Introduction</w:t>
      </w:r>
      <w:r w:rsidR="00153956">
        <w:tab/>
      </w:r>
      <w:r w:rsidR="00153956">
        <w:fldChar w:fldCharType="begin"/>
      </w:r>
      <w:r w:rsidR="00153956">
        <w:instrText xml:space="preserve"> PAGEREF _Toc289032512 \h </w:instrText>
      </w:r>
      <w:r w:rsidR="00153956">
        <w:fldChar w:fldCharType="separate"/>
      </w:r>
      <w:r w:rsidR="00D3178E">
        <w:t>6</w:t>
      </w:r>
      <w:r w:rsidR="00153956">
        <w:fldChar w:fldCharType="end"/>
      </w:r>
    </w:p>
    <w:p w14:paraId="24C0BAB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_Toc289032513 \h </w:instrText>
      </w:r>
      <w:r>
        <w:rPr>
          <w:noProof/>
        </w:rPr>
      </w:r>
      <w:r>
        <w:rPr>
          <w:noProof/>
        </w:rPr>
        <w:fldChar w:fldCharType="separate"/>
      </w:r>
      <w:r w:rsidR="00D3178E">
        <w:rPr>
          <w:noProof/>
        </w:rPr>
        <w:t>6</w:t>
      </w:r>
      <w:r>
        <w:rPr>
          <w:noProof/>
        </w:rPr>
        <w:fldChar w:fldCharType="end"/>
      </w:r>
    </w:p>
    <w:p w14:paraId="10C734D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_Toc289032514 \h </w:instrText>
      </w:r>
      <w:r>
        <w:rPr>
          <w:noProof/>
        </w:rPr>
      </w:r>
      <w:r>
        <w:rPr>
          <w:noProof/>
        </w:rPr>
        <w:fldChar w:fldCharType="separate"/>
      </w:r>
      <w:r w:rsidR="00D3178E">
        <w:rPr>
          <w:noProof/>
        </w:rPr>
        <w:t>6</w:t>
      </w:r>
      <w:r>
        <w:rPr>
          <w:noProof/>
        </w:rPr>
        <w:fldChar w:fldCharType="end"/>
      </w:r>
    </w:p>
    <w:p w14:paraId="45426DA6" w14:textId="77777777" w:rsidR="00153956" w:rsidRDefault="00153956">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_Toc289032515 \h </w:instrText>
      </w:r>
      <w:r>
        <w:fldChar w:fldCharType="separate"/>
      </w:r>
      <w:r w:rsidR="00D3178E">
        <w:t>8</w:t>
      </w:r>
      <w:r>
        <w:fldChar w:fldCharType="end"/>
      </w:r>
    </w:p>
    <w:p w14:paraId="207561D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_Toc289032516 \h </w:instrText>
      </w:r>
      <w:r>
        <w:rPr>
          <w:noProof/>
        </w:rPr>
      </w:r>
      <w:r>
        <w:rPr>
          <w:noProof/>
        </w:rPr>
        <w:fldChar w:fldCharType="separate"/>
      </w:r>
      <w:r w:rsidR="00D3178E">
        <w:rPr>
          <w:noProof/>
        </w:rPr>
        <w:t>8</w:t>
      </w:r>
      <w:r>
        <w:rPr>
          <w:noProof/>
        </w:rPr>
        <w:fldChar w:fldCharType="end"/>
      </w:r>
    </w:p>
    <w:p w14:paraId="5236EAC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_Toc289032517 \h </w:instrText>
      </w:r>
      <w:r>
        <w:rPr>
          <w:noProof/>
        </w:rPr>
      </w:r>
      <w:r>
        <w:rPr>
          <w:noProof/>
        </w:rPr>
        <w:fldChar w:fldCharType="separate"/>
      </w:r>
      <w:r w:rsidR="00D3178E">
        <w:rPr>
          <w:noProof/>
        </w:rPr>
        <w:t>11</w:t>
      </w:r>
      <w:r>
        <w:rPr>
          <w:noProof/>
        </w:rPr>
        <w:fldChar w:fldCharType="end"/>
      </w:r>
    </w:p>
    <w:p w14:paraId="1FD9387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_Toc289032518 \h </w:instrText>
      </w:r>
      <w:r>
        <w:rPr>
          <w:noProof/>
        </w:rPr>
      </w:r>
      <w:r>
        <w:rPr>
          <w:noProof/>
        </w:rPr>
        <w:fldChar w:fldCharType="separate"/>
      </w:r>
      <w:r w:rsidR="00D3178E">
        <w:rPr>
          <w:noProof/>
        </w:rPr>
        <w:t>12</w:t>
      </w:r>
      <w:r>
        <w:rPr>
          <w:noProof/>
        </w:rPr>
        <w:fldChar w:fldCharType="end"/>
      </w:r>
    </w:p>
    <w:p w14:paraId="6B592B1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_Toc289032519 \h </w:instrText>
      </w:r>
      <w:r>
        <w:rPr>
          <w:noProof/>
        </w:rPr>
      </w:r>
      <w:r>
        <w:rPr>
          <w:noProof/>
        </w:rPr>
        <w:fldChar w:fldCharType="separate"/>
      </w:r>
      <w:r w:rsidR="00D3178E">
        <w:rPr>
          <w:noProof/>
        </w:rPr>
        <w:t>12</w:t>
      </w:r>
      <w:r>
        <w:rPr>
          <w:noProof/>
        </w:rPr>
        <w:fldChar w:fldCharType="end"/>
      </w:r>
    </w:p>
    <w:p w14:paraId="56D5F73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_Toc289032520 \h </w:instrText>
      </w:r>
      <w:r>
        <w:rPr>
          <w:noProof/>
        </w:rPr>
      </w:r>
      <w:r>
        <w:rPr>
          <w:noProof/>
        </w:rPr>
        <w:fldChar w:fldCharType="separate"/>
      </w:r>
      <w:r w:rsidR="00D3178E">
        <w:rPr>
          <w:noProof/>
        </w:rPr>
        <w:t>13</w:t>
      </w:r>
      <w:r>
        <w:rPr>
          <w:noProof/>
        </w:rPr>
        <w:fldChar w:fldCharType="end"/>
      </w:r>
    </w:p>
    <w:p w14:paraId="697A53F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_Toc289032521 \h </w:instrText>
      </w:r>
      <w:r>
        <w:rPr>
          <w:noProof/>
        </w:rPr>
      </w:r>
      <w:r>
        <w:rPr>
          <w:noProof/>
        </w:rPr>
        <w:fldChar w:fldCharType="separate"/>
      </w:r>
      <w:r w:rsidR="00D3178E">
        <w:rPr>
          <w:noProof/>
        </w:rPr>
        <w:t>13</w:t>
      </w:r>
      <w:r>
        <w:rPr>
          <w:noProof/>
        </w:rPr>
        <w:fldChar w:fldCharType="end"/>
      </w:r>
    </w:p>
    <w:p w14:paraId="14F5350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_Toc289032522 \h </w:instrText>
      </w:r>
      <w:r>
        <w:rPr>
          <w:noProof/>
        </w:rPr>
      </w:r>
      <w:r>
        <w:rPr>
          <w:noProof/>
        </w:rPr>
        <w:fldChar w:fldCharType="separate"/>
      </w:r>
      <w:r w:rsidR="00D3178E">
        <w:rPr>
          <w:noProof/>
        </w:rPr>
        <w:t>14</w:t>
      </w:r>
      <w:r>
        <w:rPr>
          <w:noProof/>
        </w:rPr>
        <w:fldChar w:fldCharType="end"/>
      </w:r>
    </w:p>
    <w:p w14:paraId="1DFF394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_Toc289032523 \h </w:instrText>
      </w:r>
      <w:r>
        <w:rPr>
          <w:noProof/>
        </w:rPr>
      </w:r>
      <w:r>
        <w:rPr>
          <w:noProof/>
        </w:rPr>
        <w:fldChar w:fldCharType="separate"/>
      </w:r>
      <w:r w:rsidR="00D3178E">
        <w:rPr>
          <w:noProof/>
        </w:rPr>
        <w:t>15</w:t>
      </w:r>
      <w:r>
        <w:rPr>
          <w:noProof/>
        </w:rPr>
        <w:fldChar w:fldCharType="end"/>
      </w:r>
    </w:p>
    <w:p w14:paraId="6344874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_Toc289032524 \h </w:instrText>
      </w:r>
      <w:r>
        <w:rPr>
          <w:noProof/>
        </w:rPr>
      </w:r>
      <w:r>
        <w:rPr>
          <w:noProof/>
        </w:rPr>
        <w:fldChar w:fldCharType="separate"/>
      </w:r>
      <w:r w:rsidR="00D3178E">
        <w:rPr>
          <w:noProof/>
        </w:rPr>
        <w:t>16</w:t>
      </w:r>
      <w:r>
        <w:rPr>
          <w:noProof/>
        </w:rPr>
        <w:fldChar w:fldCharType="end"/>
      </w:r>
    </w:p>
    <w:p w14:paraId="57064A4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_Toc289032525 \h </w:instrText>
      </w:r>
      <w:r>
        <w:rPr>
          <w:noProof/>
        </w:rPr>
      </w:r>
      <w:r>
        <w:rPr>
          <w:noProof/>
        </w:rPr>
        <w:fldChar w:fldCharType="separate"/>
      </w:r>
      <w:r w:rsidR="00D3178E">
        <w:rPr>
          <w:noProof/>
        </w:rPr>
        <w:t>17</w:t>
      </w:r>
      <w:r>
        <w:rPr>
          <w:noProof/>
        </w:rPr>
        <w:fldChar w:fldCharType="end"/>
      </w:r>
    </w:p>
    <w:p w14:paraId="275CEC2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_Toc289032526 \h </w:instrText>
      </w:r>
      <w:r>
        <w:rPr>
          <w:noProof/>
        </w:rPr>
      </w:r>
      <w:r>
        <w:rPr>
          <w:noProof/>
        </w:rPr>
        <w:fldChar w:fldCharType="separate"/>
      </w:r>
      <w:r w:rsidR="00D3178E">
        <w:rPr>
          <w:noProof/>
        </w:rPr>
        <w:t>18</w:t>
      </w:r>
      <w:r>
        <w:rPr>
          <w:noProof/>
        </w:rPr>
        <w:fldChar w:fldCharType="end"/>
      </w:r>
    </w:p>
    <w:p w14:paraId="32DB490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_Toc289032527 \h </w:instrText>
      </w:r>
      <w:r>
        <w:rPr>
          <w:noProof/>
        </w:rPr>
      </w:r>
      <w:r>
        <w:rPr>
          <w:noProof/>
        </w:rPr>
        <w:fldChar w:fldCharType="separate"/>
      </w:r>
      <w:r w:rsidR="00D3178E">
        <w:rPr>
          <w:noProof/>
        </w:rPr>
        <w:t>20</w:t>
      </w:r>
      <w:r>
        <w:rPr>
          <w:noProof/>
        </w:rPr>
        <w:fldChar w:fldCharType="end"/>
      </w:r>
    </w:p>
    <w:p w14:paraId="218DC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_Toc289032528 \h </w:instrText>
      </w:r>
      <w:r>
        <w:rPr>
          <w:noProof/>
        </w:rPr>
      </w:r>
      <w:r>
        <w:rPr>
          <w:noProof/>
        </w:rPr>
        <w:fldChar w:fldCharType="separate"/>
      </w:r>
      <w:r w:rsidR="00D3178E">
        <w:rPr>
          <w:noProof/>
        </w:rPr>
        <w:t>20</w:t>
      </w:r>
      <w:r>
        <w:rPr>
          <w:noProof/>
        </w:rPr>
        <w:fldChar w:fldCharType="end"/>
      </w:r>
    </w:p>
    <w:p w14:paraId="582715F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_Toc289032529 \h </w:instrText>
      </w:r>
      <w:r>
        <w:rPr>
          <w:noProof/>
        </w:rPr>
      </w:r>
      <w:r>
        <w:rPr>
          <w:noProof/>
        </w:rPr>
        <w:fldChar w:fldCharType="separate"/>
      </w:r>
      <w:r w:rsidR="00D3178E">
        <w:rPr>
          <w:noProof/>
        </w:rPr>
        <w:t>22</w:t>
      </w:r>
      <w:r>
        <w:rPr>
          <w:noProof/>
        </w:rPr>
        <w:fldChar w:fldCharType="end"/>
      </w:r>
    </w:p>
    <w:p w14:paraId="6E81F8D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_Toc289032530 \h </w:instrText>
      </w:r>
      <w:r>
        <w:rPr>
          <w:noProof/>
        </w:rPr>
      </w:r>
      <w:r>
        <w:rPr>
          <w:noProof/>
        </w:rPr>
        <w:fldChar w:fldCharType="separate"/>
      </w:r>
      <w:r w:rsidR="00D3178E">
        <w:rPr>
          <w:noProof/>
        </w:rPr>
        <w:t>22</w:t>
      </w:r>
      <w:r>
        <w:rPr>
          <w:noProof/>
        </w:rPr>
        <w:fldChar w:fldCharType="end"/>
      </w:r>
    </w:p>
    <w:p w14:paraId="0B337F9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_Toc289032531 \h </w:instrText>
      </w:r>
      <w:r>
        <w:rPr>
          <w:noProof/>
        </w:rPr>
      </w:r>
      <w:r>
        <w:rPr>
          <w:noProof/>
        </w:rPr>
        <w:fldChar w:fldCharType="separate"/>
      </w:r>
      <w:r w:rsidR="00D3178E">
        <w:rPr>
          <w:noProof/>
        </w:rPr>
        <w:t>25</w:t>
      </w:r>
      <w:r>
        <w:rPr>
          <w:noProof/>
        </w:rPr>
        <w:fldChar w:fldCharType="end"/>
      </w:r>
    </w:p>
    <w:p w14:paraId="51B160B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_Toc289032532 \h </w:instrText>
      </w:r>
      <w:r>
        <w:rPr>
          <w:noProof/>
        </w:rPr>
      </w:r>
      <w:r>
        <w:rPr>
          <w:noProof/>
        </w:rPr>
        <w:fldChar w:fldCharType="separate"/>
      </w:r>
      <w:r w:rsidR="00D3178E">
        <w:rPr>
          <w:noProof/>
        </w:rPr>
        <w:t>26</w:t>
      </w:r>
      <w:r>
        <w:rPr>
          <w:noProof/>
        </w:rPr>
        <w:fldChar w:fldCharType="end"/>
      </w:r>
    </w:p>
    <w:p w14:paraId="1CD96A6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_Toc289032533 \h </w:instrText>
      </w:r>
      <w:r>
        <w:rPr>
          <w:noProof/>
        </w:rPr>
      </w:r>
      <w:r>
        <w:rPr>
          <w:noProof/>
        </w:rPr>
        <w:fldChar w:fldCharType="separate"/>
      </w:r>
      <w:r w:rsidR="00D3178E">
        <w:rPr>
          <w:noProof/>
        </w:rPr>
        <w:t>27</w:t>
      </w:r>
      <w:r>
        <w:rPr>
          <w:noProof/>
        </w:rPr>
        <w:fldChar w:fldCharType="end"/>
      </w:r>
    </w:p>
    <w:p w14:paraId="5BD31A2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_Toc289032534 \h </w:instrText>
      </w:r>
      <w:r>
        <w:rPr>
          <w:noProof/>
        </w:rPr>
      </w:r>
      <w:r>
        <w:rPr>
          <w:noProof/>
        </w:rPr>
        <w:fldChar w:fldCharType="separate"/>
      </w:r>
      <w:r w:rsidR="00D3178E">
        <w:rPr>
          <w:noProof/>
        </w:rPr>
        <w:t>29</w:t>
      </w:r>
      <w:r>
        <w:rPr>
          <w:noProof/>
        </w:rPr>
        <w:fldChar w:fldCharType="end"/>
      </w:r>
    </w:p>
    <w:p w14:paraId="4C9E266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_Toc289032535 \h </w:instrText>
      </w:r>
      <w:r>
        <w:rPr>
          <w:noProof/>
        </w:rPr>
      </w:r>
      <w:r>
        <w:rPr>
          <w:noProof/>
        </w:rPr>
        <w:fldChar w:fldCharType="separate"/>
      </w:r>
      <w:r w:rsidR="00D3178E">
        <w:rPr>
          <w:noProof/>
        </w:rPr>
        <w:t>32</w:t>
      </w:r>
      <w:r>
        <w:rPr>
          <w:noProof/>
        </w:rPr>
        <w:fldChar w:fldCharType="end"/>
      </w:r>
    </w:p>
    <w:p w14:paraId="6A3308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_Toc289032536 \h </w:instrText>
      </w:r>
      <w:r>
        <w:rPr>
          <w:noProof/>
        </w:rPr>
      </w:r>
      <w:r>
        <w:rPr>
          <w:noProof/>
        </w:rPr>
        <w:fldChar w:fldCharType="separate"/>
      </w:r>
      <w:r w:rsidR="00D3178E">
        <w:rPr>
          <w:noProof/>
        </w:rPr>
        <w:t>33</w:t>
      </w:r>
      <w:r>
        <w:rPr>
          <w:noProof/>
        </w:rPr>
        <w:fldChar w:fldCharType="end"/>
      </w:r>
    </w:p>
    <w:p w14:paraId="42CD248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_Toc289032537 \h </w:instrText>
      </w:r>
      <w:r>
        <w:rPr>
          <w:noProof/>
        </w:rPr>
      </w:r>
      <w:r>
        <w:rPr>
          <w:noProof/>
        </w:rPr>
        <w:fldChar w:fldCharType="separate"/>
      </w:r>
      <w:r w:rsidR="00D3178E">
        <w:rPr>
          <w:noProof/>
        </w:rPr>
        <w:t>33</w:t>
      </w:r>
      <w:r>
        <w:rPr>
          <w:noProof/>
        </w:rPr>
        <w:fldChar w:fldCharType="end"/>
      </w:r>
    </w:p>
    <w:p w14:paraId="5300014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_Toc289032538 \h </w:instrText>
      </w:r>
      <w:r>
        <w:rPr>
          <w:noProof/>
        </w:rPr>
      </w:r>
      <w:r>
        <w:rPr>
          <w:noProof/>
        </w:rPr>
        <w:fldChar w:fldCharType="separate"/>
      </w:r>
      <w:r w:rsidR="00D3178E">
        <w:rPr>
          <w:noProof/>
        </w:rPr>
        <w:t>34</w:t>
      </w:r>
      <w:r>
        <w:rPr>
          <w:noProof/>
        </w:rPr>
        <w:fldChar w:fldCharType="end"/>
      </w:r>
    </w:p>
    <w:p w14:paraId="423DC24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_Toc289032539 \h </w:instrText>
      </w:r>
      <w:r>
        <w:rPr>
          <w:noProof/>
        </w:rPr>
      </w:r>
      <w:r>
        <w:rPr>
          <w:noProof/>
        </w:rPr>
        <w:fldChar w:fldCharType="separate"/>
      </w:r>
      <w:r w:rsidR="00D3178E">
        <w:rPr>
          <w:noProof/>
        </w:rPr>
        <w:t>36</w:t>
      </w:r>
      <w:r>
        <w:rPr>
          <w:noProof/>
        </w:rPr>
        <w:fldChar w:fldCharType="end"/>
      </w:r>
    </w:p>
    <w:p w14:paraId="5653148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r>
        <w:rPr>
          <w:noProof/>
        </w:rPr>
        <w:fldChar w:fldCharType="separate"/>
      </w:r>
      <w:r w:rsidR="00D3178E">
        <w:rPr>
          <w:noProof/>
        </w:rPr>
        <w:t>36</w:t>
      </w:r>
      <w:r>
        <w:rPr>
          <w:noProof/>
        </w:rPr>
        <w:fldChar w:fldCharType="end"/>
      </w:r>
    </w:p>
    <w:p w14:paraId="4C48619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_Toc289032541 \h </w:instrText>
      </w:r>
      <w:r>
        <w:rPr>
          <w:noProof/>
        </w:rPr>
      </w:r>
      <w:r>
        <w:rPr>
          <w:noProof/>
        </w:rPr>
        <w:fldChar w:fldCharType="separate"/>
      </w:r>
      <w:r w:rsidR="00D3178E">
        <w:rPr>
          <w:noProof/>
        </w:rPr>
        <w:t>37</w:t>
      </w:r>
      <w:r>
        <w:rPr>
          <w:noProof/>
        </w:rPr>
        <w:fldChar w:fldCharType="end"/>
      </w:r>
    </w:p>
    <w:p w14:paraId="0FD53ED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_Toc289032542 \h </w:instrText>
      </w:r>
      <w:r>
        <w:rPr>
          <w:noProof/>
        </w:rPr>
      </w:r>
      <w:r>
        <w:rPr>
          <w:noProof/>
        </w:rPr>
        <w:fldChar w:fldCharType="separate"/>
      </w:r>
      <w:r w:rsidR="00D3178E">
        <w:rPr>
          <w:noProof/>
        </w:rPr>
        <w:t>38</w:t>
      </w:r>
      <w:r>
        <w:rPr>
          <w:noProof/>
        </w:rPr>
        <w:fldChar w:fldCharType="end"/>
      </w:r>
    </w:p>
    <w:p w14:paraId="02D9900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_Toc289032543 \h </w:instrText>
      </w:r>
      <w:r>
        <w:rPr>
          <w:noProof/>
        </w:rPr>
      </w:r>
      <w:r>
        <w:rPr>
          <w:noProof/>
        </w:rPr>
        <w:fldChar w:fldCharType="separate"/>
      </w:r>
      <w:r w:rsidR="00D3178E">
        <w:rPr>
          <w:noProof/>
        </w:rPr>
        <w:t>38</w:t>
      </w:r>
      <w:r>
        <w:rPr>
          <w:noProof/>
        </w:rPr>
        <w:fldChar w:fldCharType="end"/>
      </w:r>
    </w:p>
    <w:p w14:paraId="6F776463" w14:textId="77777777" w:rsidR="00153956" w:rsidRDefault="00153956">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_Toc289032544 \h </w:instrText>
      </w:r>
      <w:r>
        <w:fldChar w:fldCharType="separate"/>
      </w:r>
      <w:r w:rsidR="00D3178E">
        <w:t>40</w:t>
      </w:r>
      <w:r>
        <w:fldChar w:fldCharType="end"/>
      </w:r>
    </w:p>
    <w:p w14:paraId="52530FD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_Toc289032545 \h </w:instrText>
      </w:r>
      <w:r>
        <w:rPr>
          <w:noProof/>
        </w:rPr>
      </w:r>
      <w:r>
        <w:rPr>
          <w:noProof/>
        </w:rPr>
        <w:fldChar w:fldCharType="separate"/>
      </w:r>
      <w:r w:rsidR="00D3178E">
        <w:rPr>
          <w:noProof/>
        </w:rPr>
        <w:t>40</w:t>
      </w:r>
      <w:r>
        <w:rPr>
          <w:noProof/>
        </w:rPr>
        <w:fldChar w:fldCharType="end"/>
      </w:r>
    </w:p>
    <w:p w14:paraId="5794A9C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_Toc289032546 \h </w:instrText>
      </w:r>
      <w:r>
        <w:rPr>
          <w:noProof/>
        </w:rPr>
      </w:r>
      <w:r>
        <w:rPr>
          <w:noProof/>
        </w:rPr>
        <w:fldChar w:fldCharType="separate"/>
      </w:r>
      <w:r w:rsidR="00D3178E">
        <w:rPr>
          <w:noProof/>
        </w:rPr>
        <w:t>40</w:t>
      </w:r>
      <w:r>
        <w:rPr>
          <w:noProof/>
        </w:rPr>
        <w:fldChar w:fldCharType="end"/>
      </w:r>
    </w:p>
    <w:p w14:paraId="7D4190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_Toc289032547 \h </w:instrText>
      </w:r>
      <w:r>
        <w:rPr>
          <w:noProof/>
        </w:rPr>
      </w:r>
      <w:r>
        <w:rPr>
          <w:noProof/>
        </w:rPr>
        <w:fldChar w:fldCharType="separate"/>
      </w:r>
      <w:r w:rsidR="00D3178E">
        <w:rPr>
          <w:noProof/>
        </w:rPr>
        <w:t>41</w:t>
      </w:r>
      <w:r>
        <w:rPr>
          <w:noProof/>
        </w:rPr>
        <w:fldChar w:fldCharType="end"/>
      </w:r>
    </w:p>
    <w:p w14:paraId="5745159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_Toc289032548 \h </w:instrText>
      </w:r>
      <w:r>
        <w:rPr>
          <w:noProof/>
        </w:rPr>
      </w:r>
      <w:r>
        <w:rPr>
          <w:noProof/>
        </w:rPr>
        <w:fldChar w:fldCharType="separate"/>
      </w:r>
      <w:r w:rsidR="00D3178E">
        <w:rPr>
          <w:noProof/>
        </w:rPr>
        <w:t>44</w:t>
      </w:r>
      <w:r>
        <w:rPr>
          <w:noProof/>
        </w:rPr>
        <w:fldChar w:fldCharType="end"/>
      </w:r>
    </w:p>
    <w:p w14:paraId="105A3CD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_Toc289032549 \h </w:instrText>
      </w:r>
      <w:r>
        <w:rPr>
          <w:noProof/>
        </w:rPr>
      </w:r>
      <w:r>
        <w:rPr>
          <w:noProof/>
        </w:rPr>
        <w:fldChar w:fldCharType="separate"/>
      </w:r>
      <w:r w:rsidR="00D3178E">
        <w:rPr>
          <w:noProof/>
        </w:rPr>
        <w:t>44</w:t>
      </w:r>
      <w:r>
        <w:rPr>
          <w:noProof/>
        </w:rPr>
        <w:fldChar w:fldCharType="end"/>
      </w:r>
    </w:p>
    <w:p w14:paraId="70DBD42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_Toc289032550 \h </w:instrText>
      </w:r>
      <w:r>
        <w:rPr>
          <w:noProof/>
        </w:rPr>
      </w:r>
      <w:r>
        <w:rPr>
          <w:noProof/>
        </w:rPr>
        <w:fldChar w:fldCharType="separate"/>
      </w:r>
      <w:r w:rsidR="00D3178E">
        <w:rPr>
          <w:noProof/>
        </w:rPr>
        <w:t>46</w:t>
      </w:r>
      <w:r>
        <w:rPr>
          <w:noProof/>
        </w:rPr>
        <w:fldChar w:fldCharType="end"/>
      </w:r>
    </w:p>
    <w:p w14:paraId="3C67894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_Toc289032551 \h </w:instrText>
      </w:r>
      <w:r>
        <w:rPr>
          <w:noProof/>
        </w:rPr>
      </w:r>
      <w:r>
        <w:rPr>
          <w:noProof/>
        </w:rPr>
        <w:fldChar w:fldCharType="separate"/>
      </w:r>
      <w:r w:rsidR="00D3178E">
        <w:rPr>
          <w:noProof/>
        </w:rPr>
        <w:t>48</w:t>
      </w:r>
      <w:r>
        <w:rPr>
          <w:noProof/>
        </w:rPr>
        <w:fldChar w:fldCharType="end"/>
      </w:r>
    </w:p>
    <w:p w14:paraId="6B0B4FC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_Toc289032552 \h </w:instrText>
      </w:r>
      <w:r>
        <w:rPr>
          <w:noProof/>
        </w:rPr>
      </w:r>
      <w:r>
        <w:rPr>
          <w:noProof/>
        </w:rPr>
        <w:fldChar w:fldCharType="separate"/>
      </w:r>
      <w:r w:rsidR="00D3178E">
        <w:rPr>
          <w:noProof/>
        </w:rPr>
        <w:t>50</w:t>
      </w:r>
      <w:r>
        <w:rPr>
          <w:noProof/>
        </w:rPr>
        <w:fldChar w:fldCharType="end"/>
      </w:r>
    </w:p>
    <w:p w14:paraId="2C0041F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3.3.2. Linearization of External Virtual Work</w:t>
      </w:r>
      <w:r>
        <w:rPr>
          <w:noProof/>
        </w:rPr>
        <w:tab/>
      </w:r>
      <w:r>
        <w:rPr>
          <w:noProof/>
        </w:rPr>
        <w:fldChar w:fldCharType="begin"/>
      </w:r>
      <w:r>
        <w:rPr>
          <w:noProof/>
        </w:rPr>
        <w:instrText xml:space="preserve"> PAGEREF _Toc289032553 \h </w:instrText>
      </w:r>
      <w:r>
        <w:rPr>
          <w:noProof/>
        </w:rPr>
      </w:r>
      <w:r>
        <w:rPr>
          <w:noProof/>
        </w:rPr>
        <w:fldChar w:fldCharType="separate"/>
      </w:r>
      <w:r w:rsidR="00D3178E">
        <w:rPr>
          <w:noProof/>
        </w:rPr>
        <w:t>53</w:t>
      </w:r>
      <w:r>
        <w:rPr>
          <w:noProof/>
        </w:rPr>
        <w:fldChar w:fldCharType="end"/>
      </w:r>
    </w:p>
    <w:p w14:paraId="20F03F7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3.3.3. Discretization</w:t>
      </w:r>
      <w:r>
        <w:rPr>
          <w:noProof/>
        </w:rPr>
        <w:tab/>
      </w:r>
      <w:r>
        <w:rPr>
          <w:noProof/>
        </w:rPr>
        <w:fldChar w:fldCharType="begin"/>
      </w:r>
      <w:r>
        <w:rPr>
          <w:noProof/>
        </w:rPr>
        <w:instrText xml:space="preserve"> PAGEREF _Toc289032554 \h </w:instrText>
      </w:r>
      <w:r>
        <w:rPr>
          <w:noProof/>
        </w:rPr>
      </w:r>
      <w:r>
        <w:rPr>
          <w:noProof/>
        </w:rPr>
        <w:fldChar w:fldCharType="separate"/>
      </w:r>
      <w:r w:rsidR="00D3178E">
        <w:rPr>
          <w:noProof/>
        </w:rPr>
        <w:t>54</w:t>
      </w:r>
      <w:r>
        <w:rPr>
          <w:noProof/>
        </w:rPr>
        <w:fldChar w:fldCharType="end"/>
      </w:r>
    </w:p>
    <w:p w14:paraId="3BC030D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3.4. Weak Formulation for Multiphasic Materials</w:t>
      </w:r>
      <w:r>
        <w:rPr>
          <w:noProof/>
        </w:rPr>
        <w:tab/>
      </w:r>
      <w:r>
        <w:rPr>
          <w:noProof/>
        </w:rPr>
        <w:fldChar w:fldCharType="begin"/>
      </w:r>
      <w:r>
        <w:rPr>
          <w:noProof/>
        </w:rPr>
        <w:instrText xml:space="preserve"> PAGEREF _Toc289032555 \h </w:instrText>
      </w:r>
      <w:r>
        <w:rPr>
          <w:noProof/>
        </w:rPr>
      </w:r>
      <w:r>
        <w:rPr>
          <w:noProof/>
        </w:rPr>
        <w:fldChar w:fldCharType="separate"/>
      </w:r>
      <w:r w:rsidR="00D3178E">
        <w:rPr>
          <w:noProof/>
        </w:rPr>
        <w:t>58</w:t>
      </w:r>
      <w:r>
        <w:rPr>
          <w:noProof/>
        </w:rPr>
        <w:fldChar w:fldCharType="end"/>
      </w:r>
    </w:p>
    <w:p w14:paraId="571E9C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3.4.1. Chemical Reactions</w:t>
      </w:r>
      <w:r>
        <w:rPr>
          <w:noProof/>
        </w:rPr>
        <w:tab/>
      </w:r>
      <w:r>
        <w:rPr>
          <w:noProof/>
        </w:rPr>
        <w:fldChar w:fldCharType="begin"/>
      </w:r>
      <w:r>
        <w:rPr>
          <w:noProof/>
        </w:rPr>
        <w:instrText xml:space="preserve"> PAGEREF _Toc289032556 \h </w:instrText>
      </w:r>
      <w:r>
        <w:rPr>
          <w:noProof/>
        </w:rPr>
      </w:r>
      <w:r>
        <w:rPr>
          <w:noProof/>
        </w:rPr>
        <w:fldChar w:fldCharType="separate"/>
      </w:r>
      <w:r w:rsidR="00D3178E">
        <w:rPr>
          <w:noProof/>
        </w:rPr>
        <w:t>59</w:t>
      </w:r>
      <w:r>
        <w:rPr>
          <w:noProof/>
        </w:rPr>
        <w:fldChar w:fldCharType="end"/>
      </w:r>
    </w:p>
    <w:p w14:paraId="4C5A055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_Toc289032557 \h </w:instrText>
      </w:r>
      <w:r>
        <w:rPr>
          <w:noProof/>
        </w:rPr>
      </w:r>
      <w:r>
        <w:rPr>
          <w:noProof/>
        </w:rPr>
        <w:fldChar w:fldCharType="separate"/>
      </w:r>
      <w:r w:rsidR="00D3178E">
        <w:rPr>
          <w:noProof/>
        </w:rPr>
        <w:t>59</w:t>
      </w:r>
      <w:r>
        <w:rPr>
          <w:noProof/>
        </w:rPr>
        <w:fldChar w:fldCharType="end"/>
      </w:r>
    </w:p>
    <w:p w14:paraId="348B03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_Toc289032558 \h </w:instrText>
      </w:r>
      <w:r>
        <w:rPr>
          <w:noProof/>
        </w:rPr>
      </w:r>
      <w:r>
        <w:rPr>
          <w:noProof/>
        </w:rPr>
        <w:fldChar w:fldCharType="separate"/>
      </w:r>
      <w:r w:rsidR="00D3178E">
        <w:rPr>
          <w:noProof/>
        </w:rPr>
        <w:t>59</w:t>
      </w:r>
      <w:r>
        <w:rPr>
          <w:noProof/>
        </w:rPr>
        <w:fldChar w:fldCharType="end"/>
      </w:r>
    </w:p>
    <w:p w14:paraId="54167C4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_Toc289032559 \h </w:instrText>
      </w:r>
      <w:r>
        <w:rPr>
          <w:noProof/>
        </w:rPr>
      </w:r>
      <w:r>
        <w:rPr>
          <w:noProof/>
        </w:rPr>
        <w:fldChar w:fldCharType="separate"/>
      </w:r>
      <w:r w:rsidR="00D3178E">
        <w:rPr>
          <w:noProof/>
        </w:rPr>
        <w:t>59</w:t>
      </w:r>
      <w:r>
        <w:rPr>
          <w:noProof/>
        </w:rPr>
        <w:fldChar w:fldCharType="end"/>
      </w:r>
    </w:p>
    <w:p w14:paraId="7DAB36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_Toc289032560 \h </w:instrText>
      </w:r>
      <w:r>
        <w:rPr>
          <w:noProof/>
        </w:rPr>
      </w:r>
      <w:r>
        <w:rPr>
          <w:noProof/>
        </w:rPr>
        <w:fldChar w:fldCharType="separate"/>
      </w:r>
      <w:r w:rsidR="00D3178E">
        <w:rPr>
          <w:noProof/>
        </w:rPr>
        <w:t>61</w:t>
      </w:r>
      <w:r>
        <w:rPr>
          <w:noProof/>
        </w:rPr>
        <w:fldChar w:fldCharType="end"/>
      </w:r>
    </w:p>
    <w:p w14:paraId="2C53734D" w14:textId="77777777" w:rsidR="00153956" w:rsidRDefault="00153956">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_Toc289032561 \h </w:instrText>
      </w:r>
      <w:r>
        <w:fldChar w:fldCharType="separate"/>
      </w:r>
      <w:r w:rsidR="00D3178E">
        <w:t>62</w:t>
      </w:r>
      <w:r>
        <w:fldChar w:fldCharType="end"/>
      </w:r>
    </w:p>
    <w:p w14:paraId="187B0EF1"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_Toc289032562 \h </w:instrText>
      </w:r>
      <w:r>
        <w:rPr>
          <w:noProof/>
        </w:rPr>
      </w:r>
      <w:r>
        <w:rPr>
          <w:noProof/>
        </w:rPr>
        <w:fldChar w:fldCharType="separate"/>
      </w:r>
      <w:r w:rsidR="00D3178E">
        <w:rPr>
          <w:noProof/>
        </w:rPr>
        <w:t>62</w:t>
      </w:r>
      <w:r>
        <w:rPr>
          <w:noProof/>
        </w:rPr>
        <w:fldChar w:fldCharType="end"/>
      </w:r>
    </w:p>
    <w:p w14:paraId="43F8EF5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_Toc289032563 \h </w:instrText>
      </w:r>
      <w:r>
        <w:rPr>
          <w:noProof/>
        </w:rPr>
      </w:r>
      <w:r>
        <w:rPr>
          <w:noProof/>
        </w:rPr>
        <w:fldChar w:fldCharType="separate"/>
      </w:r>
      <w:r w:rsidR="00D3178E">
        <w:rPr>
          <w:noProof/>
        </w:rPr>
        <w:t>62</w:t>
      </w:r>
      <w:r>
        <w:rPr>
          <w:noProof/>
        </w:rPr>
        <w:fldChar w:fldCharType="end"/>
      </w:r>
    </w:p>
    <w:p w14:paraId="4002DAD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_Toc289032564 \h </w:instrText>
      </w:r>
      <w:r>
        <w:rPr>
          <w:noProof/>
        </w:rPr>
      </w:r>
      <w:r>
        <w:rPr>
          <w:noProof/>
        </w:rPr>
        <w:fldChar w:fldCharType="separate"/>
      </w:r>
      <w:r w:rsidR="00D3178E">
        <w:rPr>
          <w:noProof/>
        </w:rPr>
        <w:t>63</w:t>
      </w:r>
      <w:r>
        <w:rPr>
          <w:noProof/>
        </w:rPr>
        <w:fldChar w:fldCharType="end"/>
      </w:r>
    </w:p>
    <w:p w14:paraId="4893063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_Toc289032565 \h </w:instrText>
      </w:r>
      <w:r>
        <w:rPr>
          <w:noProof/>
        </w:rPr>
      </w:r>
      <w:r>
        <w:rPr>
          <w:noProof/>
        </w:rPr>
        <w:fldChar w:fldCharType="separate"/>
      </w:r>
      <w:r w:rsidR="00D3178E">
        <w:rPr>
          <w:noProof/>
        </w:rPr>
        <w:t>64</w:t>
      </w:r>
      <w:r>
        <w:rPr>
          <w:noProof/>
        </w:rPr>
        <w:fldChar w:fldCharType="end"/>
      </w:r>
    </w:p>
    <w:p w14:paraId="4B62FD3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_Toc289032566 \h </w:instrText>
      </w:r>
      <w:r>
        <w:rPr>
          <w:noProof/>
        </w:rPr>
      </w:r>
      <w:r>
        <w:rPr>
          <w:noProof/>
        </w:rPr>
        <w:fldChar w:fldCharType="separate"/>
      </w:r>
      <w:r w:rsidR="00D3178E">
        <w:rPr>
          <w:noProof/>
        </w:rPr>
        <w:t>65</w:t>
      </w:r>
      <w:r>
        <w:rPr>
          <w:noProof/>
        </w:rPr>
        <w:fldChar w:fldCharType="end"/>
      </w:r>
    </w:p>
    <w:p w14:paraId="2F9A1E5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_Toc289032567 \h </w:instrText>
      </w:r>
      <w:r>
        <w:rPr>
          <w:noProof/>
        </w:rPr>
      </w:r>
      <w:r>
        <w:rPr>
          <w:noProof/>
        </w:rPr>
        <w:fldChar w:fldCharType="separate"/>
      </w:r>
      <w:ins w:id="36" w:author="rawlins" w:date="2015-05-19T17:23:00Z">
        <w:r w:rsidR="00D3178E">
          <w:rPr>
            <w:noProof/>
          </w:rPr>
          <w:t>68</w:t>
        </w:r>
      </w:ins>
      <w:del w:id="37" w:author="rawlins" w:date="2015-05-19T16:10:00Z">
        <w:r w:rsidR="00E3755C" w:rsidDel="00752FD5">
          <w:rPr>
            <w:noProof/>
          </w:rPr>
          <w:delText>67</w:delText>
        </w:r>
      </w:del>
      <w:r>
        <w:rPr>
          <w:noProof/>
        </w:rPr>
        <w:fldChar w:fldCharType="end"/>
      </w:r>
    </w:p>
    <w:p w14:paraId="468BFD1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_Toc289032568 \h </w:instrText>
      </w:r>
      <w:r>
        <w:rPr>
          <w:noProof/>
        </w:rPr>
      </w:r>
      <w:r>
        <w:rPr>
          <w:noProof/>
        </w:rPr>
        <w:fldChar w:fldCharType="separate"/>
      </w:r>
      <w:ins w:id="38" w:author="rawlins" w:date="2015-05-19T17:23:00Z">
        <w:r w:rsidR="00D3178E">
          <w:rPr>
            <w:noProof/>
          </w:rPr>
          <w:t>69</w:t>
        </w:r>
      </w:ins>
      <w:del w:id="39" w:author="rawlins" w:date="2015-05-19T16:10:00Z">
        <w:r w:rsidR="00E3755C" w:rsidDel="00752FD5">
          <w:rPr>
            <w:noProof/>
          </w:rPr>
          <w:delText>67</w:delText>
        </w:r>
      </w:del>
      <w:r>
        <w:rPr>
          <w:noProof/>
        </w:rPr>
        <w:fldChar w:fldCharType="end"/>
      </w:r>
    </w:p>
    <w:p w14:paraId="0379991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_Toc289032569 \h </w:instrText>
      </w:r>
      <w:r>
        <w:rPr>
          <w:noProof/>
        </w:rPr>
      </w:r>
      <w:r>
        <w:rPr>
          <w:noProof/>
        </w:rPr>
        <w:fldChar w:fldCharType="separate"/>
      </w:r>
      <w:ins w:id="40" w:author="rawlins" w:date="2015-05-19T17:23:00Z">
        <w:r w:rsidR="00D3178E">
          <w:rPr>
            <w:noProof/>
          </w:rPr>
          <w:t>70</w:t>
        </w:r>
      </w:ins>
      <w:del w:id="41" w:author="rawlins" w:date="2015-05-19T16:10:00Z">
        <w:r w:rsidR="00E3755C" w:rsidDel="00752FD5">
          <w:rPr>
            <w:noProof/>
          </w:rPr>
          <w:delText>69</w:delText>
        </w:r>
      </w:del>
      <w:r>
        <w:rPr>
          <w:noProof/>
        </w:rPr>
        <w:fldChar w:fldCharType="end"/>
      </w:r>
    </w:p>
    <w:p w14:paraId="6AF24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_Toc289032570 \h </w:instrText>
      </w:r>
      <w:r>
        <w:rPr>
          <w:noProof/>
        </w:rPr>
      </w:r>
      <w:r>
        <w:rPr>
          <w:noProof/>
        </w:rPr>
        <w:fldChar w:fldCharType="separate"/>
      </w:r>
      <w:ins w:id="42" w:author="rawlins" w:date="2015-05-19T17:23:00Z">
        <w:r w:rsidR="00D3178E">
          <w:rPr>
            <w:noProof/>
          </w:rPr>
          <w:t>71</w:t>
        </w:r>
      </w:ins>
      <w:del w:id="43" w:author="rawlins" w:date="2015-05-19T16:10:00Z">
        <w:r w:rsidR="00E3755C" w:rsidDel="00752FD5">
          <w:rPr>
            <w:noProof/>
          </w:rPr>
          <w:delText>69</w:delText>
        </w:r>
      </w:del>
      <w:r>
        <w:rPr>
          <w:noProof/>
        </w:rPr>
        <w:fldChar w:fldCharType="end"/>
      </w:r>
    </w:p>
    <w:p w14:paraId="6B389B62" w14:textId="77777777" w:rsidR="00153956" w:rsidRDefault="00153956">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_Toc289032571 \h </w:instrText>
      </w:r>
      <w:r>
        <w:fldChar w:fldCharType="separate"/>
      </w:r>
      <w:ins w:id="44" w:author="rawlins" w:date="2015-05-19T17:23:00Z">
        <w:r w:rsidR="00D3178E">
          <w:t>72</w:t>
        </w:r>
      </w:ins>
      <w:del w:id="45" w:author="rawlins" w:date="2015-05-19T16:10:00Z">
        <w:r w:rsidR="00E3755C" w:rsidDel="00752FD5">
          <w:delText>70</w:delText>
        </w:r>
      </w:del>
      <w:r>
        <w:fldChar w:fldCharType="end"/>
      </w:r>
    </w:p>
    <w:p w14:paraId="75ADF40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_Toc289032572 \h </w:instrText>
      </w:r>
      <w:r>
        <w:rPr>
          <w:noProof/>
        </w:rPr>
      </w:r>
      <w:r>
        <w:rPr>
          <w:noProof/>
        </w:rPr>
        <w:fldChar w:fldCharType="separate"/>
      </w:r>
      <w:ins w:id="46" w:author="rawlins" w:date="2015-05-19T17:23:00Z">
        <w:r w:rsidR="00D3178E">
          <w:rPr>
            <w:noProof/>
          </w:rPr>
          <w:t>72</w:t>
        </w:r>
      </w:ins>
      <w:del w:id="47" w:author="rawlins" w:date="2015-05-19T16:10:00Z">
        <w:r w:rsidR="00E3755C" w:rsidDel="00752FD5">
          <w:rPr>
            <w:noProof/>
          </w:rPr>
          <w:delText>70</w:delText>
        </w:r>
      </w:del>
      <w:r>
        <w:rPr>
          <w:noProof/>
        </w:rPr>
        <w:fldChar w:fldCharType="end"/>
      </w:r>
    </w:p>
    <w:p w14:paraId="2D77093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_Toc289032573 \h </w:instrText>
      </w:r>
      <w:r>
        <w:rPr>
          <w:noProof/>
        </w:rPr>
      </w:r>
      <w:r>
        <w:rPr>
          <w:noProof/>
        </w:rPr>
        <w:fldChar w:fldCharType="separate"/>
      </w:r>
      <w:ins w:id="48" w:author="rawlins" w:date="2015-05-19T17:23:00Z">
        <w:r w:rsidR="00D3178E">
          <w:rPr>
            <w:noProof/>
          </w:rPr>
          <w:t>74</w:t>
        </w:r>
      </w:ins>
      <w:del w:id="49" w:author="rawlins" w:date="2015-05-19T16:10:00Z">
        <w:r w:rsidR="00E3755C" w:rsidDel="00752FD5">
          <w:rPr>
            <w:noProof/>
          </w:rPr>
          <w:delText>72</w:delText>
        </w:r>
      </w:del>
      <w:r>
        <w:rPr>
          <w:noProof/>
        </w:rPr>
        <w:fldChar w:fldCharType="end"/>
      </w:r>
    </w:p>
    <w:p w14:paraId="4AA902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_Toc289032574 \h </w:instrText>
      </w:r>
      <w:r>
        <w:rPr>
          <w:noProof/>
        </w:rPr>
      </w:r>
      <w:r>
        <w:rPr>
          <w:noProof/>
        </w:rPr>
        <w:fldChar w:fldCharType="separate"/>
      </w:r>
      <w:ins w:id="50" w:author="rawlins" w:date="2015-05-19T17:23:00Z">
        <w:r w:rsidR="00D3178E">
          <w:rPr>
            <w:noProof/>
          </w:rPr>
          <w:t>74</w:t>
        </w:r>
      </w:ins>
      <w:del w:id="51" w:author="rawlins" w:date="2015-05-19T16:10:00Z">
        <w:r w:rsidR="00E3755C" w:rsidDel="00752FD5">
          <w:rPr>
            <w:noProof/>
          </w:rPr>
          <w:delText>72</w:delText>
        </w:r>
      </w:del>
      <w:r>
        <w:rPr>
          <w:noProof/>
        </w:rPr>
        <w:fldChar w:fldCharType="end"/>
      </w:r>
    </w:p>
    <w:p w14:paraId="50CA523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_Toc289032575 \h </w:instrText>
      </w:r>
      <w:r>
        <w:rPr>
          <w:noProof/>
        </w:rPr>
      </w:r>
      <w:r>
        <w:rPr>
          <w:noProof/>
        </w:rPr>
        <w:fldChar w:fldCharType="separate"/>
      </w:r>
      <w:ins w:id="52" w:author="rawlins" w:date="2015-05-19T17:23:00Z">
        <w:r w:rsidR="00D3178E">
          <w:rPr>
            <w:noProof/>
          </w:rPr>
          <w:t>74</w:t>
        </w:r>
      </w:ins>
      <w:del w:id="53" w:author="rawlins" w:date="2015-05-19T16:10:00Z">
        <w:r w:rsidR="00E3755C" w:rsidDel="00752FD5">
          <w:rPr>
            <w:noProof/>
          </w:rPr>
          <w:delText>72</w:delText>
        </w:r>
      </w:del>
      <w:r>
        <w:rPr>
          <w:noProof/>
        </w:rPr>
        <w:fldChar w:fldCharType="end"/>
      </w:r>
    </w:p>
    <w:p w14:paraId="7CBFCBD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_Toc289032576 \h </w:instrText>
      </w:r>
      <w:r>
        <w:rPr>
          <w:noProof/>
        </w:rPr>
      </w:r>
      <w:r>
        <w:rPr>
          <w:noProof/>
        </w:rPr>
        <w:fldChar w:fldCharType="separate"/>
      </w:r>
      <w:ins w:id="54" w:author="rawlins" w:date="2015-05-19T17:23:00Z">
        <w:r w:rsidR="00D3178E">
          <w:rPr>
            <w:noProof/>
          </w:rPr>
          <w:t>76</w:t>
        </w:r>
      </w:ins>
      <w:del w:id="55" w:author="rawlins" w:date="2015-05-19T16:10:00Z">
        <w:r w:rsidR="00E3755C" w:rsidDel="00752FD5">
          <w:rPr>
            <w:noProof/>
          </w:rPr>
          <w:delText>74</w:delText>
        </w:r>
      </w:del>
      <w:r>
        <w:rPr>
          <w:noProof/>
        </w:rPr>
        <w:fldChar w:fldCharType="end"/>
      </w:r>
    </w:p>
    <w:p w14:paraId="64FBA6C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_Toc289032577 \h </w:instrText>
      </w:r>
      <w:r>
        <w:rPr>
          <w:noProof/>
        </w:rPr>
      </w:r>
      <w:r>
        <w:rPr>
          <w:noProof/>
        </w:rPr>
        <w:fldChar w:fldCharType="separate"/>
      </w:r>
      <w:ins w:id="56" w:author="rawlins" w:date="2015-05-19T17:23:00Z">
        <w:r w:rsidR="00D3178E">
          <w:rPr>
            <w:noProof/>
          </w:rPr>
          <w:t>76</w:t>
        </w:r>
      </w:ins>
      <w:del w:id="57" w:author="rawlins" w:date="2015-05-19T16:10:00Z">
        <w:r w:rsidR="00E3755C" w:rsidDel="00752FD5">
          <w:rPr>
            <w:noProof/>
          </w:rPr>
          <w:delText>74</w:delText>
        </w:r>
      </w:del>
      <w:r>
        <w:rPr>
          <w:noProof/>
        </w:rPr>
        <w:fldChar w:fldCharType="end"/>
      </w:r>
    </w:p>
    <w:p w14:paraId="25394E6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_Toc289032578 \h </w:instrText>
      </w:r>
      <w:r>
        <w:rPr>
          <w:noProof/>
        </w:rPr>
      </w:r>
      <w:r>
        <w:rPr>
          <w:noProof/>
        </w:rPr>
        <w:fldChar w:fldCharType="separate"/>
      </w:r>
      <w:ins w:id="58" w:author="rawlins" w:date="2015-05-19T17:23:00Z">
        <w:r w:rsidR="00D3178E">
          <w:rPr>
            <w:noProof/>
          </w:rPr>
          <w:t>77</w:t>
        </w:r>
      </w:ins>
      <w:del w:id="59" w:author="rawlins" w:date="2015-05-19T16:10:00Z">
        <w:r w:rsidR="00E3755C" w:rsidDel="00752FD5">
          <w:rPr>
            <w:noProof/>
          </w:rPr>
          <w:delText>75</w:delText>
        </w:r>
      </w:del>
      <w:r>
        <w:rPr>
          <w:noProof/>
        </w:rPr>
        <w:fldChar w:fldCharType="end"/>
      </w:r>
    </w:p>
    <w:p w14:paraId="22816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_Toc289032579 \h </w:instrText>
      </w:r>
      <w:r>
        <w:rPr>
          <w:noProof/>
        </w:rPr>
      </w:r>
      <w:r>
        <w:rPr>
          <w:noProof/>
        </w:rPr>
        <w:fldChar w:fldCharType="separate"/>
      </w:r>
      <w:ins w:id="60" w:author="rawlins" w:date="2015-05-19T17:23:00Z">
        <w:r w:rsidR="00D3178E">
          <w:rPr>
            <w:noProof/>
          </w:rPr>
          <w:t>77</w:t>
        </w:r>
      </w:ins>
      <w:del w:id="61" w:author="rawlins" w:date="2015-05-19T16:10:00Z">
        <w:r w:rsidR="00E3755C" w:rsidDel="00752FD5">
          <w:rPr>
            <w:noProof/>
          </w:rPr>
          <w:delText>75</w:delText>
        </w:r>
      </w:del>
      <w:r>
        <w:rPr>
          <w:noProof/>
        </w:rPr>
        <w:fldChar w:fldCharType="end"/>
      </w:r>
    </w:p>
    <w:p w14:paraId="58F6FE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_Toc289032580 \h </w:instrText>
      </w:r>
      <w:r>
        <w:rPr>
          <w:noProof/>
        </w:rPr>
      </w:r>
      <w:r>
        <w:rPr>
          <w:noProof/>
        </w:rPr>
        <w:fldChar w:fldCharType="separate"/>
      </w:r>
      <w:ins w:id="62" w:author="rawlins" w:date="2015-05-19T17:23:00Z">
        <w:r w:rsidR="00D3178E">
          <w:rPr>
            <w:noProof/>
          </w:rPr>
          <w:t>79</w:t>
        </w:r>
      </w:ins>
      <w:del w:id="63" w:author="rawlins" w:date="2015-05-19T16:10:00Z">
        <w:r w:rsidR="00E3755C" w:rsidDel="00752FD5">
          <w:rPr>
            <w:noProof/>
          </w:rPr>
          <w:delText>77</w:delText>
        </w:r>
      </w:del>
      <w:r>
        <w:rPr>
          <w:noProof/>
        </w:rPr>
        <w:fldChar w:fldCharType="end"/>
      </w:r>
    </w:p>
    <w:p w14:paraId="16819D8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_Toc289032581 \h </w:instrText>
      </w:r>
      <w:r>
        <w:rPr>
          <w:noProof/>
        </w:rPr>
      </w:r>
      <w:r>
        <w:rPr>
          <w:noProof/>
        </w:rPr>
        <w:fldChar w:fldCharType="separate"/>
      </w:r>
      <w:ins w:id="64" w:author="rawlins" w:date="2015-05-19T17:23:00Z">
        <w:r w:rsidR="00D3178E">
          <w:rPr>
            <w:noProof/>
          </w:rPr>
          <w:t>79</w:t>
        </w:r>
      </w:ins>
      <w:del w:id="65" w:author="rawlins" w:date="2015-05-19T16:10:00Z">
        <w:r w:rsidR="00E3755C" w:rsidDel="00752FD5">
          <w:rPr>
            <w:noProof/>
          </w:rPr>
          <w:delText>77</w:delText>
        </w:r>
      </w:del>
      <w:r>
        <w:rPr>
          <w:noProof/>
        </w:rPr>
        <w:fldChar w:fldCharType="end"/>
      </w:r>
    </w:p>
    <w:p w14:paraId="0584F8B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_Toc289032582 \h </w:instrText>
      </w:r>
      <w:r>
        <w:rPr>
          <w:noProof/>
        </w:rPr>
      </w:r>
      <w:r>
        <w:rPr>
          <w:noProof/>
        </w:rPr>
        <w:fldChar w:fldCharType="separate"/>
      </w:r>
      <w:ins w:id="66" w:author="rawlins" w:date="2015-05-19T17:23:00Z">
        <w:r w:rsidR="00D3178E">
          <w:rPr>
            <w:noProof/>
          </w:rPr>
          <w:t>80</w:t>
        </w:r>
      </w:ins>
      <w:del w:id="67" w:author="rawlins" w:date="2015-05-19T16:10:00Z">
        <w:r w:rsidR="00E3755C" w:rsidDel="00752FD5">
          <w:rPr>
            <w:noProof/>
          </w:rPr>
          <w:delText>78</w:delText>
        </w:r>
      </w:del>
      <w:r>
        <w:rPr>
          <w:noProof/>
        </w:rPr>
        <w:fldChar w:fldCharType="end"/>
      </w:r>
    </w:p>
    <w:p w14:paraId="594678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_Toc289032583 \h </w:instrText>
      </w:r>
      <w:r>
        <w:rPr>
          <w:noProof/>
        </w:rPr>
      </w:r>
      <w:r>
        <w:rPr>
          <w:noProof/>
        </w:rPr>
        <w:fldChar w:fldCharType="separate"/>
      </w:r>
      <w:ins w:id="68" w:author="rawlins" w:date="2015-05-19T17:23:00Z">
        <w:r w:rsidR="00D3178E">
          <w:rPr>
            <w:noProof/>
          </w:rPr>
          <w:t>80</w:t>
        </w:r>
      </w:ins>
      <w:del w:id="69" w:author="rawlins" w:date="2015-05-19T16:10:00Z">
        <w:r w:rsidR="00E3755C" w:rsidDel="00752FD5">
          <w:rPr>
            <w:noProof/>
          </w:rPr>
          <w:delText>78</w:delText>
        </w:r>
      </w:del>
      <w:r>
        <w:rPr>
          <w:noProof/>
        </w:rPr>
        <w:fldChar w:fldCharType="end"/>
      </w:r>
    </w:p>
    <w:p w14:paraId="7F99B38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_Toc289032584 \h </w:instrText>
      </w:r>
      <w:r>
        <w:rPr>
          <w:noProof/>
        </w:rPr>
      </w:r>
      <w:r>
        <w:rPr>
          <w:noProof/>
        </w:rPr>
        <w:fldChar w:fldCharType="separate"/>
      </w:r>
      <w:ins w:id="70" w:author="rawlins" w:date="2015-05-19T17:23:00Z">
        <w:r w:rsidR="00D3178E">
          <w:rPr>
            <w:noProof/>
          </w:rPr>
          <w:t>81</w:t>
        </w:r>
      </w:ins>
      <w:del w:id="71" w:author="rawlins" w:date="2015-05-19T16:10:00Z">
        <w:r w:rsidR="00E3755C" w:rsidDel="00752FD5">
          <w:rPr>
            <w:noProof/>
          </w:rPr>
          <w:delText>79</w:delText>
        </w:r>
      </w:del>
      <w:r>
        <w:rPr>
          <w:noProof/>
        </w:rPr>
        <w:fldChar w:fldCharType="end"/>
      </w:r>
    </w:p>
    <w:p w14:paraId="4689FC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_Toc289032585 \h </w:instrText>
      </w:r>
      <w:r>
        <w:rPr>
          <w:noProof/>
        </w:rPr>
      </w:r>
      <w:r>
        <w:rPr>
          <w:noProof/>
        </w:rPr>
        <w:fldChar w:fldCharType="separate"/>
      </w:r>
      <w:ins w:id="72" w:author="rawlins" w:date="2015-05-19T17:23:00Z">
        <w:r w:rsidR="00D3178E">
          <w:rPr>
            <w:noProof/>
          </w:rPr>
          <w:t>81</w:t>
        </w:r>
      </w:ins>
      <w:del w:id="73" w:author="rawlins" w:date="2015-05-19T16:10:00Z">
        <w:r w:rsidR="00E3755C" w:rsidDel="00752FD5">
          <w:rPr>
            <w:noProof/>
          </w:rPr>
          <w:delText>79</w:delText>
        </w:r>
      </w:del>
      <w:r>
        <w:rPr>
          <w:noProof/>
        </w:rPr>
        <w:fldChar w:fldCharType="end"/>
      </w:r>
    </w:p>
    <w:p w14:paraId="36A65B2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_Toc289032586 \h </w:instrText>
      </w:r>
      <w:r>
        <w:rPr>
          <w:noProof/>
        </w:rPr>
      </w:r>
      <w:r>
        <w:rPr>
          <w:noProof/>
        </w:rPr>
        <w:fldChar w:fldCharType="separate"/>
      </w:r>
      <w:ins w:id="74" w:author="rawlins" w:date="2015-05-19T17:23:00Z">
        <w:r w:rsidR="00D3178E">
          <w:rPr>
            <w:noProof/>
          </w:rPr>
          <w:t>81</w:t>
        </w:r>
      </w:ins>
      <w:del w:id="75" w:author="rawlins" w:date="2015-05-19T16:10:00Z">
        <w:r w:rsidR="00E3755C" w:rsidDel="00752FD5">
          <w:rPr>
            <w:noProof/>
          </w:rPr>
          <w:delText>79</w:delText>
        </w:r>
      </w:del>
      <w:r>
        <w:rPr>
          <w:noProof/>
        </w:rPr>
        <w:fldChar w:fldCharType="end"/>
      </w:r>
    </w:p>
    <w:p w14:paraId="2704F5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_Toc289032587 \h </w:instrText>
      </w:r>
      <w:r>
        <w:rPr>
          <w:noProof/>
        </w:rPr>
      </w:r>
      <w:r>
        <w:rPr>
          <w:noProof/>
        </w:rPr>
        <w:fldChar w:fldCharType="separate"/>
      </w:r>
      <w:ins w:id="76" w:author="rawlins" w:date="2015-05-19T17:23:00Z">
        <w:r w:rsidR="00D3178E">
          <w:rPr>
            <w:noProof/>
          </w:rPr>
          <w:t>82</w:t>
        </w:r>
      </w:ins>
      <w:del w:id="77" w:author="rawlins" w:date="2015-05-19T16:10:00Z">
        <w:r w:rsidR="00E3755C" w:rsidDel="00752FD5">
          <w:rPr>
            <w:noProof/>
          </w:rPr>
          <w:delText>80</w:delText>
        </w:r>
      </w:del>
      <w:r>
        <w:rPr>
          <w:noProof/>
        </w:rPr>
        <w:fldChar w:fldCharType="end"/>
      </w:r>
    </w:p>
    <w:p w14:paraId="045046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_Toc289032588 \h </w:instrText>
      </w:r>
      <w:r>
        <w:rPr>
          <w:noProof/>
        </w:rPr>
      </w:r>
      <w:r>
        <w:rPr>
          <w:noProof/>
        </w:rPr>
        <w:fldChar w:fldCharType="separate"/>
      </w:r>
      <w:ins w:id="78" w:author="rawlins" w:date="2015-05-19T17:23:00Z">
        <w:r w:rsidR="00D3178E">
          <w:rPr>
            <w:noProof/>
          </w:rPr>
          <w:t>83</w:t>
        </w:r>
      </w:ins>
      <w:del w:id="79" w:author="rawlins" w:date="2015-05-19T16:10:00Z">
        <w:r w:rsidR="00E3755C" w:rsidDel="00752FD5">
          <w:rPr>
            <w:noProof/>
          </w:rPr>
          <w:delText>81</w:delText>
        </w:r>
      </w:del>
      <w:r>
        <w:rPr>
          <w:noProof/>
        </w:rPr>
        <w:fldChar w:fldCharType="end"/>
      </w:r>
    </w:p>
    <w:p w14:paraId="16B5551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_Toc289032589 \h </w:instrText>
      </w:r>
      <w:r>
        <w:rPr>
          <w:noProof/>
        </w:rPr>
      </w:r>
      <w:r>
        <w:rPr>
          <w:noProof/>
        </w:rPr>
        <w:fldChar w:fldCharType="separate"/>
      </w:r>
      <w:ins w:id="80" w:author="rawlins" w:date="2015-05-19T17:23:00Z">
        <w:r w:rsidR="00D3178E">
          <w:rPr>
            <w:noProof/>
          </w:rPr>
          <w:t>83</w:t>
        </w:r>
      </w:ins>
      <w:del w:id="81" w:author="rawlins" w:date="2015-05-19T16:10:00Z">
        <w:r w:rsidR="00E3755C" w:rsidDel="00752FD5">
          <w:rPr>
            <w:noProof/>
          </w:rPr>
          <w:delText>82</w:delText>
        </w:r>
      </w:del>
      <w:r>
        <w:rPr>
          <w:noProof/>
        </w:rPr>
        <w:fldChar w:fldCharType="end"/>
      </w:r>
    </w:p>
    <w:p w14:paraId="458E03D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_Toc289032590 \h </w:instrText>
      </w:r>
      <w:r>
        <w:rPr>
          <w:noProof/>
        </w:rPr>
      </w:r>
      <w:r>
        <w:rPr>
          <w:noProof/>
        </w:rPr>
        <w:fldChar w:fldCharType="separate"/>
      </w:r>
      <w:ins w:id="82" w:author="rawlins" w:date="2015-05-19T17:23:00Z">
        <w:r w:rsidR="00D3178E">
          <w:rPr>
            <w:noProof/>
          </w:rPr>
          <w:t>84</w:t>
        </w:r>
      </w:ins>
      <w:del w:id="83" w:author="rawlins" w:date="2015-05-19T16:10:00Z">
        <w:r w:rsidR="00E3755C" w:rsidDel="00752FD5">
          <w:rPr>
            <w:noProof/>
          </w:rPr>
          <w:delText>82</w:delText>
        </w:r>
      </w:del>
      <w:r>
        <w:rPr>
          <w:noProof/>
        </w:rPr>
        <w:fldChar w:fldCharType="end"/>
      </w:r>
    </w:p>
    <w:p w14:paraId="7435F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_Toc289032591 \h </w:instrText>
      </w:r>
      <w:r>
        <w:rPr>
          <w:noProof/>
        </w:rPr>
      </w:r>
      <w:r>
        <w:rPr>
          <w:noProof/>
        </w:rPr>
        <w:fldChar w:fldCharType="separate"/>
      </w:r>
      <w:ins w:id="84" w:author="rawlins" w:date="2015-05-19T17:23:00Z">
        <w:r w:rsidR="00D3178E">
          <w:rPr>
            <w:noProof/>
          </w:rPr>
          <w:t>85</w:t>
        </w:r>
      </w:ins>
      <w:del w:id="85" w:author="rawlins" w:date="2015-05-19T16:10:00Z">
        <w:r w:rsidR="00E3755C" w:rsidDel="00752FD5">
          <w:rPr>
            <w:noProof/>
          </w:rPr>
          <w:delText>83</w:delText>
        </w:r>
      </w:del>
      <w:r>
        <w:rPr>
          <w:noProof/>
        </w:rPr>
        <w:fldChar w:fldCharType="end"/>
      </w:r>
    </w:p>
    <w:p w14:paraId="544D9F7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_Toc289032592 \h </w:instrText>
      </w:r>
      <w:r>
        <w:rPr>
          <w:noProof/>
        </w:rPr>
      </w:r>
      <w:r>
        <w:rPr>
          <w:noProof/>
        </w:rPr>
        <w:fldChar w:fldCharType="separate"/>
      </w:r>
      <w:ins w:id="86" w:author="rawlins" w:date="2015-05-19T17:23:00Z">
        <w:r w:rsidR="00D3178E">
          <w:rPr>
            <w:noProof/>
          </w:rPr>
          <w:t>85</w:t>
        </w:r>
      </w:ins>
      <w:del w:id="87" w:author="rawlins" w:date="2015-05-19T16:10:00Z">
        <w:r w:rsidR="00E3755C" w:rsidDel="00752FD5">
          <w:rPr>
            <w:noProof/>
          </w:rPr>
          <w:delText>83</w:delText>
        </w:r>
      </w:del>
      <w:r>
        <w:rPr>
          <w:noProof/>
        </w:rPr>
        <w:fldChar w:fldCharType="end"/>
      </w:r>
    </w:p>
    <w:p w14:paraId="40EC3DB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_Toc289032593 \h </w:instrText>
      </w:r>
      <w:r>
        <w:rPr>
          <w:noProof/>
        </w:rPr>
      </w:r>
      <w:r>
        <w:rPr>
          <w:noProof/>
        </w:rPr>
        <w:fldChar w:fldCharType="separate"/>
      </w:r>
      <w:ins w:id="88" w:author="rawlins" w:date="2015-05-19T17:23:00Z">
        <w:r w:rsidR="00D3178E">
          <w:rPr>
            <w:noProof/>
          </w:rPr>
          <w:t>87</w:t>
        </w:r>
      </w:ins>
      <w:del w:id="89" w:author="rawlins" w:date="2015-05-19T16:10:00Z">
        <w:r w:rsidR="00E3755C" w:rsidDel="00752FD5">
          <w:rPr>
            <w:noProof/>
          </w:rPr>
          <w:delText>86</w:delText>
        </w:r>
      </w:del>
      <w:r>
        <w:rPr>
          <w:noProof/>
        </w:rPr>
        <w:fldChar w:fldCharType="end"/>
      </w:r>
    </w:p>
    <w:p w14:paraId="4208CEB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_Toc289032594 \h </w:instrText>
      </w:r>
      <w:r>
        <w:rPr>
          <w:noProof/>
        </w:rPr>
      </w:r>
      <w:r>
        <w:rPr>
          <w:noProof/>
        </w:rPr>
        <w:fldChar w:fldCharType="separate"/>
      </w:r>
      <w:r w:rsidR="00D3178E">
        <w:rPr>
          <w:noProof/>
        </w:rPr>
        <w:t>89</w:t>
      </w:r>
      <w:r>
        <w:rPr>
          <w:noProof/>
        </w:rPr>
        <w:fldChar w:fldCharType="end"/>
      </w:r>
    </w:p>
    <w:p w14:paraId="66EEA9D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_Toc289032595 \h </w:instrText>
      </w:r>
      <w:r>
        <w:rPr>
          <w:noProof/>
        </w:rPr>
      </w:r>
      <w:r>
        <w:rPr>
          <w:noProof/>
        </w:rPr>
        <w:fldChar w:fldCharType="separate"/>
      </w:r>
      <w:r w:rsidR="00D3178E">
        <w:rPr>
          <w:noProof/>
        </w:rPr>
        <w:t>89</w:t>
      </w:r>
      <w:r>
        <w:rPr>
          <w:noProof/>
        </w:rPr>
        <w:fldChar w:fldCharType="end"/>
      </w:r>
    </w:p>
    <w:p w14:paraId="6CF60D1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5.6.2. Holmes-Mow</w:t>
      </w:r>
      <w:r>
        <w:rPr>
          <w:noProof/>
        </w:rPr>
        <w:tab/>
      </w:r>
      <w:r>
        <w:rPr>
          <w:noProof/>
        </w:rPr>
        <w:fldChar w:fldCharType="begin"/>
      </w:r>
      <w:r>
        <w:rPr>
          <w:noProof/>
        </w:rPr>
        <w:instrText xml:space="preserve"> PAGEREF _Toc289032596 \h </w:instrText>
      </w:r>
      <w:r>
        <w:rPr>
          <w:noProof/>
        </w:rPr>
      </w:r>
      <w:r>
        <w:rPr>
          <w:noProof/>
        </w:rPr>
        <w:fldChar w:fldCharType="separate"/>
      </w:r>
      <w:r w:rsidR="00D3178E">
        <w:rPr>
          <w:noProof/>
        </w:rPr>
        <w:t>89</w:t>
      </w:r>
      <w:r>
        <w:rPr>
          <w:noProof/>
        </w:rPr>
        <w:fldChar w:fldCharType="end"/>
      </w:r>
    </w:p>
    <w:p w14:paraId="36604A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_Toc289032597 \h </w:instrText>
      </w:r>
      <w:r>
        <w:rPr>
          <w:noProof/>
        </w:rPr>
      </w:r>
      <w:r>
        <w:rPr>
          <w:noProof/>
        </w:rPr>
        <w:fldChar w:fldCharType="separate"/>
      </w:r>
      <w:r w:rsidR="00D3178E">
        <w:rPr>
          <w:noProof/>
        </w:rPr>
        <w:t>89</w:t>
      </w:r>
      <w:r>
        <w:rPr>
          <w:noProof/>
        </w:rPr>
        <w:fldChar w:fldCharType="end"/>
      </w:r>
    </w:p>
    <w:p w14:paraId="2710237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_Toc289032598 \h </w:instrText>
      </w:r>
      <w:r>
        <w:rPr>
          <w:noProof/>
        </w:rPr>
      </w:r>
      <w:r>
        <w:rPr>
          <w:noProof/>
        </w:rPr>
        <w:fldChar w:fldCharType="separate"/>
      </w:r>
      <w:r w:rsidR="00D3178E">
        <w:rPr>
          <w:noProof/>
        </w:rPr>
        <w:t>89</w:t>
      </w:r>
      <w:r>
        <w:rPr>
          <w:noProof/>
        </w:rPr>
        <w:fldChar w:fldCharType="end"/>
      </w:r>
    </w:p>
    <w:p w14:paraId="312CCFB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r>
        <w:rPr>
          <w:noProof/>
        </w:rPr>
        <w:fldChar w:fldCharType="separate"/>
      </w:r>
      <w:r w:rsidR="00D3178E">
        <w:rPr>
          <w:noProof/>
        </w:rPr>
        <w:t>90</w:t>
      </w:r>
      <w:r>
        <w:rPr>
          <w:noProof/>
        </w:rPr>
        <w:fldChar w:fldCharType="end"/>
      </w:r>
    </w:p>
    <w:p w14:paraId="1F2875C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5.7. Solute Diffusivity</w:t>
      </w:r>
      <w:r>
        <w:rPr>
          <w:noProof/>
        </w:rPr>
        <w:tab/>
      </w:r>
      <w:r>
        <w:rPr>
          <w:noProof/>
        </w:rPr>
        <w:fldChar w:fldCharType="begin"/>
      </w:r>
      <w:r>
        <w:rPr>
          <w:noProof/>
        </w:rPr>
        <w:instrText xml:space="preserve"> PAGEREF _Toc289032600 \h </w:instrText>
      </w:r>
      <w:r>
        <w:rPr>
          <w:noProof/>
        </w:rPr>
      </w:r>
      <w:r>
        <w:rPr>
          <w:noProof/>
        </w:rPr>
        <w:fldChar w:fldCharType="separate"/>
      </w:r>
      <w:r w:rsidR="00D3178E">
        <w:rPr>
          <w:noProof/>
        </w:rPr>
        <w:t>91</w:t>
      </w:r>
      <w:r>
        <w:rPr>
          <w:noProof/>
        </w:rPr>
        <w:fldChar w:fldCharType="end"/>
      </w:r>
    </w:p>
    <w:p w14:paraId="6E3AD0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5.7.1. Constant Isotropic Diffusivity</w:t>
      </w:r>
      <w:r>
        <w:rPr>
          <w:noProof/>
        </w:rPr>
        <w:tab/>
      </w:r>
      <w:r>
        <w:rPr>
          <w:noProof/>
        </w:rPr>
        <w:fldChar w:fldCharType="begin"/>
      </w:r>
      <w:r>
        <w:rPr>
          <w:noProof/>
        </w:rPr>
        <w:instrText xml:space="preserve"> PAGEREF _Toc289032601 \h </w:instrText>
      </w:r>
      <w:r>
        <w:rPr>
          <w:noProof/>
        </w:rPr>
      </w:r>
      <w:r>
        <w:rPr>
          <w:noProof/>
        </w:rPr>
        <w:fldChar w:fldCharType="separate"/>
      </w:r>
      <w:r w:rsidR="00D3178E">
        <w:rPr>
          <w:noProof/>
        </w:rPr>
        <w:t>91</w:t>
      </w:r>
      <w:r>
        <w:rPr>
          <w:noProof/>
        </w:rPr>
        <w:fldChar w:fldCharType="end"/>
      </w:r>
    </w:p>
    <w:p w14:paraId="615B82F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_Toc289032602 \h </w:instrText>
      </w:r>
      <w:r>
        <w:rPr>
          <w:noProof/>
        </w:rPr>
      </w:r>
      <w:r>
        <w:rPr>
          <w:noProof/>
        </w:rPr>
        <w:fldChar w:fldCharType="separate"/>
      </w:r>
      <w:r w:rsidR="00D3178E">
        <w:rPr>
          <w:noProof/>
        </w:rPr>
        <w:t>91</w:t>
      </w:r>
      <w:r>
        <w:rPr>
          <w:noProof/>
        </w:rPr>
        <w:fldChar w:fldCharType="end"/>
      </w:r>
    </w:p>
    <w:p w14:paraId="0EBD6B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_Toc289032603 \h </w:instrText>
      </w:r>
      <w:r>
        <w:rPr>
          <w:noProof/>
        </w:rPr>
      </w:r>
      <w:r>
        <w:rPr>
          <w:noProof/>
        </w:rPr>
        <w:fldChar w:fldCharType="separate"/>
      </w:r>
      <w:r w:rsidR="00D3178E">
        <w:rPr>
          <w:noProof/>
        </w:rPr>
        <w:t>91</w:t>
      </w:r>
      <w:r>
        <w:rPr>
          <w:noProof/>
        </w:rPr>
        <w:fldChar w:fldCharType="end"/>
      </w:r>
    </w:p>
    <w:p w14:paraId="13E1025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_Toc289032604 \h </w:instrText>
      </w:r>
      <w:r>
        <w:rPr>
          <w:noProof/>
        </w:rPr>
      </w:r>
      <w:r>
        <w:rPr>
          <w:noProof/>
        </w:rPr>
        <w:fldChar w:fldCharType="separate"/>
      </w:r>
      <w:r w:rsidR="00D3178E">
        <w:rPr>
          <w:noProof/>
        </w:rPr>
        <w:t>91</w:t>
      </w:r>
      <w:r>
        <w:rPr>
          <w:noProof/>
        </w:rPr>
        <w:fldChar w:fldCharType="end"/>
      </w:r>
    </w:p>
    <w:p w14:paraId="3A2293E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_Toc289032605 \h </w:instrText>
      </w:r>
      <w:r>
        <w:rPr>
          <w:noProof/>
        </w:rPr>
      </w:r>
      <w:r>
        <w:rPr>
          <w:noProof/>
        </w:rPr>
        <w:fldChar w:fldCharType="separate"/>
      </w:r>
      <w:r w:rsidR="00D3178E">
        <w:rPr>
          <w:noProof/>
        </w:rPr>
        <w:t>93</w:t>
      </w:r>
      <w:r>
        <w:rPr>
          <w:noProof/>
        </w:rPr>
        <w:fldChar w:fldCharType="end"/>
      </w:r>
    </w:p>
    <w:p w14:paraId="5B90BA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_Toc289032606 \h </w:instrText>
      </w:r>
      <w:r>
        <w:rPr>
          <w:noProof/>
        </w:rPr>
      </w:r>
      <w:r>
        <w:rPr>
          <w:noProof/>
        </w:rPr>
        <w:fldChar w:fldCharType="separate"/>
      </w:r>
      <w:r w:rsidR="00D3178E">
        <w:rPr>
          <w:noProof/>
        </w:rPr>
        <w:t>93</w:t>
      </w:r>
      <w:r>
        <w:rPr>
          <w:noProof/>
        </w:rPr>
        <w:fldChar w:fldCharType="end"/>
      </w:r>
    </w:p>
    <w:p w14:paraId="5A4C68D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_Toc289032607 \h </w:instrText>
      </w:r>
      <w:r>
        <w:rPr>
          <w:noProof/>
        </w:rPr>
      </w:r>
      <w:r>
        <w:rPr>
          <w:noProof/>
        </w:rPr>
        <w:fldChar w:fldCharType="separate"/>
      </w:r>
      <w:r w:rsidR="00D3178E">
        <w:rPr>
          <w:noProof/>
        </w:rPr>
        <w:t>94</w:t>
      </w:r>
      <w:r>
        <w:rPr>
          <w:noProof/>
        </w:rPr>
        <w:fldChar w:fldCharType="end"/>
      </w:r>
    </w:p>
    <w:p w14:paraId="40601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_Toc289032608 \h </w:instrText>
      </w:r>
      <w:r>
        <w:rPr>
          <w:noProof/>
        </w:rPr>
      </w:r>
      <w:r>
        <w:rPr>
          <w:noProof/>
        </w:rPr>
        <w:fldChar w:fldCharType="separate"/>
      </w:r>
      <w:r w:rsidR="00D3178E">
        <w:rPr>
          <w:noProof/>
        </w:rPr>
        <w:t>94</w:t>
      </w:r>
      <w:r>
        <w:rPr>
          <w:noProof/>
        </w:rPr>
        <w:fldChar w:fldCharType="end"/>
      </w:r>
    </w:p>
    <w:p w14:paraId="405B330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_Toc289032609 \h </w:instrText>
      </w:r>
      <w:r>
        <w:rPr>
          <w:noProof/>
        </w:rPr>
      </w:r>
      <w:r>
        <w:rPr>
          <w:noProof/>
        </w:rPr>
        <w:fldChar w:fldCharType="separate"/>
      </w:r>
      <w:r w:rsidR="00D3178E">
        <w:rPr>
          <w:noProof/>
        </w:rPr>
        <w:t>95</w:t>
      </w:r>
      <w:r>
        <w:rPr>
          <w:noProof/>
        </w:rPr>
        <w:fldChar w:fldCharType="end"/>
      </w:r>
    </w:p>
    <w:p w14:paraId="05C2331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_Toc289032610 \h </w:instrText>
      </w:r>
      <w:r>
        <w:rPr>
          <w:noProof/>
        </w:rPr>
      </w:r>
      <w:r>
        <w:rPr>
          <w:noProof/>
        </w:rPr>
        <w:fldChar w:fldCharType="separate"/>
      </w:r>
      <w:r w:rsidR="00D3178E">
        <w:rPr>
          <w:noProof/>
        </w:rPr>
        <w:t>96</w:t>
      </w:r>
      <w:r>
        <w:rPr>
          <w:noProof/>
        </w:rPr>
        <w:fldChar w:fldCharType="end"/>
      </w:r>
    </w:p>
    <w:p w14:paraId="062FE4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_Toc289032611 \h </w:instrText>
      </w:r>
      <w:r>
        <w:rPr>
          <w:noProof/>
        </w:rPr>
      </w:r>
      <w:r>
        <w:rPr>
          <w:noProof/>
        </w:rPr>
        <w:fldChar w:fldCharType="separate"/>
      </w:r>
      <w:r w:rsidR="00D3178E">
        <w:rPr>
          <w:noProof/>
        </w:rPr>
        <w:t>96</w:t>
      </w:r>
      <w:r>
        <w:rPr>
          <w:noProof/>
        </w:rPr>
        <w:fldChar w:fldCharType="end"/>
      </w:r>
    </w:p>
    <w:p w14:paraId="76705E4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_Toc289032612 \h </w:instrText>
      </w:r>
      <w:r>
        <w:rPr>
          <w:noProof/>
        </w:rPr>
      </w:r>
      <w:r>
        <w:rPr>
          <w:noProof/>
        </w:rPr>
        <w:fldChar w:fldCharType="separate"/>
      </w:r>
      <w:r w:rsidR="00D3178E">
        <w:rPr>
          <w:noProof/>
        </w:rPr>
        <w:t>96</w:t>
      </w:r>
      <w:r>
        <w:rPr>
          <w:noProof/>
        </w:rPr>
        <w:fldChar w:fldCharType="end"/>
      </w:r>
    </w:p>
    <w:p w14:paraId="4FDDB5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_Toc289032613 \h </w:instrText>
      </w:r>
      <w:r>
        <w:rPr>
          <w:noProof/>
        </w:rPr>
      </w:r>
      <w:r>
        <w:rPr>
          <w:noProof/>
        </w:rPr>
        <w:fldChar w:fldCharType="separate"/>
      </w:r>
      <w:r w:rsidR="00D3178E">
        <w:rPr>
          <w:noProof/>
        </w:rPr>
        <w:t>96</w:t>
      </w:r>
      <w:r>
        <w:rPr>
          <w:noProof/>
        </w:rPr>
        <w:fldChar w:fldCharType="end"/>
      </w:r>
    </w:p>
    <w:p w14:paraId="078D309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_Toc289032614 \h </w:instrText>
      </w:r>
      <w:r>
        <w:rPr>
          <w:noProof/>
        </w:rPr>
      </w:r>
      <w:r>
        <w:rPr>
          <w:noProof/>
        </w:rPr>
        <w:fldChar w:fldCharType="separate"/>
      </w:r>
      <w:r w:rsidR="00D3178E">
        <w:rPr>
          <w:noProof/>
        </w:rPr>
        <w:t>97</w:t>
      </w:r>
      <w:r>
        <w:rPr>
          <w:noProof/>
        </w:rPr>
        <w:fldChar w:fldCharType="end"/>
      </w:r>
    </w:p>
    <w:p w14:paraId="4E8CC6B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_Toc289032615 \h </w:instrText>
      </w:r>
      <w:r>
        <w:rPr>
          <w:noProof/>
        </w:rPr>
      </w:r>
      <w:r>
        <w:rPr>
          <w:noProof/>
        </w:rPr>
        <w:fldChar w:fldCharType="separate"/>
      </w:r>
      <w:r w:rsidR="00D3178E">
        <w:rPr>
          <w:noProof/>
        </w:rPr>
        <w:t>97</w:t>
      </w:r>
      <w:r>
        <w:rPr>
          <w:noProof/>
        </w:rPr>
        <w:fldChar w:fldCharType="end"/>
      </w:r>
    </w:p>
    <w:p w14:paraId="09AF98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_Toc289032616 \h </w:instrText>
      </w:r>
      <w:r>
        <w:rPr>
          <w:noProof/>
        </w:rPr>
      </w:r>
      <w:r>
        <w:rPr>
          <w:noProof/>
        </w:rPr>
        <w:fldChar w:fldCharType="separate"/>
      </w:r>
      <w:r w:rsidR="00D3178E">
        <w:rPr>
          <w:noProof/>
        </w:rPr>
        <w:t>97</w:t>
      </w:r>
      <w:r>
        <w:rPr>
          <w:noProof/>
        </w:rPr>
        <w:fldChar w:fldCharType="end"/>
      </w:r>
    </w:p>
    <w:p w14:paraId="30734CB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_Toc289032617 \h </w:instrText>
      </w:r>
      <w:r>
        <w:rPr>
          <w:noProof/>
        </w:rPr>
      </w:r>
      <w:r>
        <w:rPr>
          <w:noProof/>
        </w:rPr>
        <w:fldChar w:fldCharType="separate"/>
      </w:r>
      <w:r w:rsidR="00D3178E">
        <w:rPr>
          <w:noProof/>
        </w:rPr>
        <w:t>97</w:t>
      </w:r>
      <w:r>
        <w:rPr>
          <w:noProof/>
        </w:rPr>
        <w:fldChar w:fldCharType="end"/>
      </w:r>
    </w:p>
    <w:p w14:paraId="5252FAE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_Toc289032618 \h </w:instrText>
      </w:r>
      <w:r>
        <w:rPr>
          <w:noProof/>
        </w:rPr>
      </w:r>
      <w:r>
        <w:rPr>
          <w:noProof/>
        </w:rPr>
        <w:fldChar w:fldCharType="separate"/>
      </w:r>
      <w:r w:rsidR="00D3178E">
        <w:rPr>
          <w:noProof/>
        </w:rPr>
        <w:t>98</w:t>
      </w:r>
      <w:r>
        <w:rPr>
          <w:noProof/>
        </w:rPr>
        <w:fldChar w:fldCharType="end"/>
      </w:r>
    </w:p>
    <w:p w14:paraId="54700B0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_Toc289032619 \h </w:instrText>
      </w:r>
      <w:r>
        <w:rPr>
          <w:noProof/>
        </w:rPr>
      </w:r>
      <w:r>
        <w:rPr>
          <w:noProof/>
        </w:rPr>
        <w:fldChar w:fldCharType="separate"/>
      </w:r>
      <w:r w:rsidR="00D3178E">
        <w:rPr>
          <w:noProof/>
        </w:rPr>
        <w:t>98</w:t>
      </w:r>
      <w:r>
        <w:rPr>
          <w:noProof/>
        </w:rPr>
        <w:fldChar w:fldCharType="end"/>
      </w:r>
    </w:p>
    <w:p w14:paraId="6964756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_Toc289032620 \h </w:instrText>
      </w:r>
      <w:r>
        <w:rPr>
          <w:noProof/>
        </w:rPr>
      </w:r>
      <w:r>
        <w:rPr>
          <w:noProof/>
        </w:rPr>
        <w:fldChar w:fldCharType="separate"/>
      </w:r>
      <w:r w:rsidR="00D3178E">
        <w:rPr>
          <w:noProof/>
        </w:rPr>
        <w:t>98</w:t>
      </w:r>
      <w:r>
        <w:rPr>
          <w:noProof/>
        </w:rPr>
        <w:fldChar w:fldCharType="end"/>
      </w:r>
    </w:p>
    <w:p w14:paraId="4DF879B5" w14:textId="77777777" w:rsidR="00153956" w:rsidRDefault="00153956">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_Toc289032621 \h </w:instrText>
      </w:r>
      <w:r>
        <w:fldChar w:fldCharType="separate"/>
      </w:r>
      <w:r w:rsidR="00D3178E">
        <w:t>99</w:t>
      </w:r>
      <w:r>
        <w:fldChar w:fldCharType="end"/>
      </w:r>
    </w:p>
    <w:p w14:paraId="506202A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_Toc289032622 \h </w:instrText>
      </w:r>
      <w:r>
        <w:rPr>
          <w:noProof/>
        </w:rPr>
      </w:r>
      <w:r>
        <w:rPr>
          <w:noProof/>
        </w:rPr>
        <w:fldChar w:fldCharType="separate"/>
      </w:r>
      <w:r w:rsidR="00D3178E">
        <w:rPr>
          <w:noProof/>
        </w:rPr>
        <w:t>99</w:t>
      </w:r>
      <w:r>
        <w:rPr>
          <w:noProof/>
        </w:rPr>
        <w:fldChar w:fldCharType="end"/>
      </w:r>
    </w:p>
    <w:p w14:paraId="5B0D6C3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_Toc289032623 \h </w:instrText>
      </w:r>
      <w:r>
        <w:rPr>
          <w:noProof/>
        </w:rPr>
      </w:r>
      <w:r>
        <w:rPr>
          <w:noProof/>
        </w:rPr>
        <w:fldChar w:fldCharType="separate"/>
      </w:r>
      <w:r w:rsidR="00D3178E">
        <w:rPr>
          <w:noProof/>
        </w:rPr>
        <w:t>99</w:t>
      </w:r>
      <w:r>
        <w:rPr>
          <w:noProof/>
        </w:rPr>
        <w:fldChar w:fldCharType="end"/>
      </w:r>
    </w:p>
    <w:p w14:paraId="2CFDF4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_Toc289032624 \h </w:instrText>
      </w:r>
      <w:r>
        <w:rPr>
          <w:noProof/>
        </w:rPr>
      </w:r>
      <w:r>
        <w:rPr>
          <w:noProof/>
        </w:rPr>
        <w:fldChar w:fldCharType="separate"/>
      </w:r>
      <w:r w:rsidR="00D3178E">
        <w:rPr>
          <w:noProof/>
        </w:rPr>
        <w:t>100</w:t>
      </w:r>
      <w:r>
        <w:rPr>
          <w:noProof/>
        </w:rPr>
        <w:fldChar w:fldCharType="end"/>
      </w:r>
    </w:p>
    <w:p w14:paraId="25A99AE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_Toc289032625 \h </w:instrText>
      </w:r>
      <w:r>
        <w:rPr>
          <w:noProof/>
        </w:rPr>
      </w:r>
      <w:r>
        <w:rPr>
          <w:noProof/>
        </w:rPr>
        <w:fldChar w:fldCharType="separate"/>
      </w:r>
      <w:r w:rsidR="00D3178E">
        <w:rPr>
          <w:noProof/>
        </w:rPr>
        <w:t>101</w:t>
      </w:r>
      <w:r>
        <w:rPr>
          <w:noProof/>
        </w:rPr>
        <w:fldChar w:fldCharType="end"/>
      </w:r>
    </w:p>
    <w:p w14:paraId="76A8B7A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_Toc289032626 \h </w:instrText>
      </w:r>
      <w:r>
        <w:rPr>
          <w:noProof/>
        </w:rPr>
      </w:r>
      <w:r>
        <w:rPr>
          <w:noProof/>
        </w:rPr>
        <w:fldChar w:fldCharType="separate"/>
      </w:r>
      <w:r w:rsidR="00D3178E">
        <w:rPr>
          <w:noProof/>
        </w:rPr>
        <w:t>102</w:t>
      </w:r>
      <w:r>
        <w:rPr>
          <w:noProof/>
        </w:rPr>
        <w:fldChar w:fldCharType="end"/>
      </w:r>
    </w:p>
    <w:p w14:paraId="419B82A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_Toc289032627 \h </w:instrText>
      </w:r>
      <w:r>
        <w:rPr>
          <w:noProof/>
        </w:rPr>
      </w:r>
      <w:r>
        <w:rPr>
          <w:noProof/>
        </w:rPr>
        <w:fldChar w:fldCharType="separate"/>
      </w:r>
      <w:r w:rsidR="00D3178E">
        <w:rPr>
          <w:noProof/>
        </w:rPr>
        <w:t>103</w:t>
      </w:r>
      <w:r>
        <w:rPr>
          <w:noProof/>
        </w:rPr>
        <w:fldChar w:fldCharType="end"/>
      </w:r>
    </w:p>
    <w:p w14:paraId="05EFFE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_Toc289032628 \h </w:instrText>
      </w:r>
      <w:r>
        <w:rPr>
          <w:noProof/>
        </w:rPr>
      </w:r>
      <w:r>
        <w:rPr>
          <w:noProof/>
        </w:rPr>
        <w:fldChar w:fldCharType="separate"/>
      </w:r>
      <w:r w:rsidR="00D3178E">
        <w:rPr>
          <w:noProof/>
        </w:rPr>
        <w:t>103</w:t>
      </w:r>
      <w:r>
        <w:rPr>
          <w:noProof/>
        </w:rPr>
        <w:fldChar w:fldCharType="end"/>
      </w:r>
    </w:p>
    <w:p w14:paraId="63086F0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_Toc289032629 \h </w:instrText>
      </w:r>
      <w:r>
        <w:rPr>
          <w:noProof/>
        </w:rPr>
      </w:r>
      <w:r>
        <w:rPr>
          <w:noProof/>
        </w:rPr>
        <w:fldChar w:fldCharType="separate"/>
      </w:r>
      <w:r w:rsidR="00D3178E">
        <w:rPr>
          <w:noProof/>
        </w:rPr>
        <w:t>105</w:t>
      </w:r>
      <w:r>
        <w:rPr>
          <w:noProof/>
        </w:rPr>
        <w:fldChar w:fldCharType="end"/>
      </w:r>
    </w:p>
    <w:p w14:paraId="5597779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_Toc289032630 \h </w:instrText>
      </w:r>
      <w:r>
        <w:rPr>
          <w:noProof/>
        </w:rPr>
      </w:r>
      <w:r>
        <w:rPr>
          <w:noProof/>
        </w:rPr>
        <w:fldChar w:fldCharType="separate"/>
      </w:r>
      <w:r w:rsidR="00D3178E">
        <w:rPr>
          <w:noProof/>
        </w:rPr>
        <w:t>106</w:t>
      </w:r>
      <w:r>
        <w:rPr>
          <w:noProof/>
        </w:rPr>
        <w:fldChar w:fldCharType="end"/>
      </w:r>
    </w:p>
    <w:p w14:paraId="2ED4C4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_Toc289032631 \h </w:instrText>
      </w:r>
      <w:r>
        <w:rPr>
          <w:noProof/>
        </w:rPr>
      </w:r>
      <w:r>
        <w:rPr>
          <w:noProof/>
        </w:rPr>
        <w:fldChar w:fldCharType="separate"/>
      </w:r>
      <w:r w:rsidR="00D3178E">
        <w:rPr>
          <w:noProof/>
        </w:rPr>
        <w:t>106</w:t>
      </w:r>
      <w:r>
        <w:rPr>
          <w:noProof/>
        </w:rPr>
        <w:fldChar w:fldCharType="end"/>
      </w:r>
    </w:p>
    <w:p w14:paraId="338B4B9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_Toc289032632 \h </w:instrText>
      </w:r>
      <w:r>
        <w:rPr>
          <w:noProof/>
        </w:rPr>
      </w:r>
      <w:r>
        <w:rPr>
          <w:noProof/>
        </w:rPr>
        <w:fldChar w:fldCharType="separate"/>
      </w:r>
      <w:r w:rsidR="00D3178E">
        <w:rPr>
          <w:noProof/>
        </w:rPr>
        <w:t>107</w:t>
      </w:r>
      <w:r>
        <w:rPr>
          <w:noProof/>
        </w:rPr>
        <w:fldChar w:fldCharType="end"/>
      </w:r>
    </w:p>
    <w:p w14:paraId="01DEBE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_Toc289032633 \h </w:instrText>
      </w:r>
      <w:r>
        <w:rPr>
          <w:noProof/>
        </w:rPr>
      </w:r>
      <w:r>
        <w:rPr>
          <w:noProof/>
        </w:rPr>
        <w:fldChar w:fldCharType="separate"/>
      </w:r>
      <w:r w:rsidR="00D3178E">
        <w:rPr>
          <w:noProof/>
        </w:rPr>
        <w:t>108</w:t>
      </w:r>
      <w:r>
        <w:rPr>
          <w:noProof/>
        </w:rPr>
        <w:fldChar w:fldCharType="end"/>
      </w:r>
    </w:p>
    <w:p w14:paraId="5932057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_Toc289032634 \h </w:instrText>
      </w:r>
      <w:r>
        <w:rPr>
          <w:noProof/>
        </w:rPr>
      </w:r>
      <w:r>
        <w:rPr>
          <w:noProof/>
        </w:rPr>
        <w:fldChar w:fldCharType="separate"/>
      </w:r>
      <w:r w:rsidR="00D3178E">
        <w:rPr>
          <w:noProof/>
        </w:rPr>
        <w:t>109</w:t>
      </w:r>
      <w:r>
        <w:rPr>
          <w:noProof/>
        </w:rPr>
        <w:fldChar w:fldCharType="end"/>
      </w:r>
    </w:p>
    <w:p w14:paraId="6F0930A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_Toc289032635 \h </w:instrText>
      </w:r>
      <w:r>
        <w:rPr>
          <w:noProof/>
        </w:rPr>
      </w:r>
      <w:r>
        <w:rPr>
          <w:noProof/>
        </w:rPr>
        <w:fldChar w:fldCharType="separate"/>
      </w:r>
      <w:r w:rsidR="00D3178E">
        <w:rPr>
          <w:noProof/>
        </w:rPr>
        <w:t>109</w:t>
      </w:r>
      <w:r>
        <w:rPr>
          <w:noProof/>
        </w:rPr>
        <w:fldChar w:fldCharType="end"/>
      </w:r>
    </w:p>
    <w:p w14:paraId="4E9D4A6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_Toc289032636 \h </w:instrText>
      </w:r>
      <w:r>
        <w:rPr>
          <w:noProof/>
        </w:rPr>
      </w:r>
      <w:r>
        <w:rPr>
          <w:noProof/>
        </w:rPr>
        <w:fldChar w:fldCharType="separate"/>
      </w:r>
      <w:r w:rsidR="00D3178E">
        <w:rPr>
          <w:noProof/>
        </w:rPr>
        <w:t>111</w:t>
      </w:r>
      <w:r>
        <w:rPr>
          <w:noProof/>
        </w:rPr>
        <w:fldChar w:fldCharType="end"/>
      </w:r>
    </w:p>
    <w:p w14:paraId="033BCDC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_Toc289032637 \h </w:instrText>
      </w:r>
      <w:r>
        <w:rPr>
          <w:noProof/>
        </w:rPr>
      </w:r>
      <w:r>
        <w:rPr>
          <w:noProof/>
        </w:rPr>
        <w:fldChar w:fldCharType="separate"/>
      </w:r>
      <w:r w:rsidR="00D3178E">
        <w:rPr>
          <w:noProof/>
        </w:rPr>
        <w:t>111</w:t>
      </w:r>
      <w:r>
        <w:rPr>
          <w:noProof/>
        </w:rPr>
        <w:fldChar w:fldCharType="end"/>
      </w:r>
    </w:p>
    <w:p w14:paraId="2850F60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_Toc289032638 \h </w:instrText>
      </w:r>
      <w:r>
        <w:rPr>
          <w:noProof/>
        </w:rPr>
      </w:r>
      <w:r>
        <w:rPr>
          <w:noProof/>
        </w:rPr>
        <w:fldChar w:fldCharType="separate"/>
      </w:r>
      <w:r w:rsidR="00D3178E">
        <w:rPr>
          <w:noProof/>
        </w:rPr>
        <w:t>111</w:t>
      </w:r>
      <w:r>
        <w:rPr>
          <w:noProof/>
        </w:rPr>
        <w:fldChar w:fldCharType="end"/>
      </w:r>
    </w:p>
    <w:p w14:paraId="44FC062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_Toc289032639 \h </w:instrText>
      </w:r>
      <w:r>
        <w:rPr>
          <w:noProof/>
        </w:rPr>
      </w:r>
      <w:r>
        <w:rPr>
          <w:noProof/>
        </w:rPr>
        <w:fldChar w:fldCharType="separate"/>
      </w:r>
      <w:r w:rsidR="00D3178E">
        <w:rPr>
          <w:noProof/>
        </w:rPr>
        <w:t>112</w:t>
      </w:r>
      <w:r>
        <w:rPr>
          <w:noProof/>
        </w:rPr>
        <w:fldChar w:fldCharType="end"/>
      </w:r>
    </w:p>
    <w:p w14:paraId="1384BDD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_Toc289032640 \h </w:instrText>
      </w:r>
      <w:r>
        <w:rPr>
          <w:noProof/>
        </w:rPr>
      </w:r>
      <w:r>
        <w:rPr>
          <w:noProof/>
        </w:rPr>
        <w:fldChar w:fldCharType="separate"/>
      </w:r>
      <w:r w:rsidR="00D3178E">
        <w:rPr>
          <w:noProof/>
        </w:rPr>
        <w:t>113</w:t>
      </w:r>
      <w:r>
        <w:rPr>
          <w:noProof/>
        </w:rPr>
        <w:fldChar w:fldCharType="end"/>
      </w:r>
    </w:p>
    <w:p w14:paraId="6673B95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_Toc289032641 \h </w:instrText>
      </w:r>
      <w:r>
        <w:rPr>
          <w:noProof/>
        </w:rPr>
      </w:r>
      <w:r>
        <w:rPr>
          <w:noProof/>
        </w:rPr>
        <w:fldChar w:fldCharType="separate"/>
      </w:r>
      <w:r w:rsidR="00D3178E">
        <w:rPr>
          <w:noProof/>
        </w:rPr>
        <w:t>115</w:t>
      </w:r>
      <w:r>
        <w:rPr>
          <w:noProof/>
        </w:rPr>
        <w:fldChar w:fldCharType="end"/>
      </w:r>
    </w:p>
    <w:p w14:paraId="009B4A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6.5.1. Contact Integral</w:t>
      </w:r>
      <w:r>
        <w:rPr>
          <w:noProof/>
        </w:rPr>
        <w:tab/>
      </w:r>
      <w:r>
        <w:rPr>
          <w:noProof/>
        </w:rPr>
        <w:fldChar w:fldCharType="begin"/>
      </w:r>
      <w:r>
        <w:rPr>
          <w:noProof/>
        </w:rPr>
        <w:instrText xml:space="preserve"> PAGEREF _Toc289032642 \h </w:instrText>
      </w:r>
      <w:r>
        <w:rPr>
          <w:noProof/>
        </w:rPr>
      </w:r>
      <w:r>
        <w:rPr>
          <w:noProof/>
        </w:rPr>
        <w:fldChar w:fldCharType="separate"/>
      </w:r>
      <w:r w:rsidR="00D3178E">
        <w:rPr>
          <w:noProof/>
        </w:rPr>
        <w:t>115</w:t>
      </w:r>
      <w:r>
        <w:rPr>
          <w:noProof/>
        </w:rPr>
        <w:fldChar w:fldCharType="end"/>
      </w:r>
    </w:p>
    <w:p w14:paraId="607E4F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_Toc289032643 \h </w:instrText>
      </w:r>
      <w:r>
        <w:rPr>
          <w:noProof/>
        </w:rPr>
      </w:r>
      <w:r>
        <w:rPr>
          <w:noProof/>
        </w:rPr>
        <w:fldChar w:fldCharType="separate"/>
      </w:r>
      <w:r w:rsidR="00D3178E">
        <w:rPr>
          <w:noProof/>
        </w:rPr>
        <w:t>116</w:t>
      </w:r>
      <w:r>
        <w:rPr>
          <w:noProof/>
        </w:rPr>
        <w:fldChar w:fldCharType="end"/>
      </w:r>
    </w:p>
    <w:p w14:paraId="68B05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_Toc289032644 \h </w:instrText>
      </w:r>
      <w:r>
        <w:rPr>
          <w:noProof/>
        </w:rPr>
      </w:r>
      <w:r>
        <w:rPr>
          <w:noProof/>
        </w:rPr>
        <w:fldChar w:fldCharType="separate"/>
      </w:r>
      <w:r w:rsidR="00D3178E">
        <w:rPr>
          <w:noProof/>
        </w:rPr>
        <w:t>116</w:t>
      </w:r>
      <w:r>
        <w:rPr>
          <w:noProof/>
        </w:rPr>
        <w:fldChar w:fldCharType="end"/>
      </w:r>
    </w:p>
    <w:p w14:paraId="5115AC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_Toc289032645 \h </w:instrText>
      </w:r>
      <w:r>
        <w:rPr>
          <w:noProof/>
        </w:rPr>
      </w:r>
      <w:r>
        <w:rPr>
          <w:noProof/>
        </w:rPr>
        <w:fldChar w:fldCharType="separate"/>
      </w:r>
      <w:r w:rsidR="00D3178E">
        <w:rPr>
          <w:noProof/>
        </w:rPr>
        <w:t>118</w:t>
      </w:r>
      <w:r>
        <w:rPr>
          <w:noProof/>
        </w:rPr>
        <w:fldChar w:fldCharType="end"/>
      </w:r>
    </w:p>
    <w:p w14:paraId="479A0E3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6.6. Tied Contact</w:t>
      </w:r>
      <w:r>
        <w:rPr>
          <w:noProof/>
        </w:rPr>
        <w:tab/>
      </w:r>
      <w:r>
        <w:rPr>
          <w:noProof/>
        </w:rPr>
        <w:fldChar w:fldCharType="begin"/>
      </w:r>
      <w:r>
        <w:rPr>
          <w:noProof/>
        </w:rPr>
        <w:instrText xml:space="preserve"> PAGEREF _Toc289032646 \h </w:instrText>
      </w:r>
      <w:r>
        <w:rPr>
          <w:noProof/>
        </w:rPr>
      </w:r>
      <w:r>
        <w:rPr>
          <w:noProof/>
        </w:rPr>
        <w:fldChar w:fldCharType="separate"/>
      </w:r>
      <w:r w:rsidR="00D3178E">
        <w:rPr>
          <w:noProof/>
        </w:rPr>
        <w:t>122</w:t>
      </w:r>
      <w:r>
        <w:rPr>
          <w:noProof/>
        </w:rPr>
        <w:fldChar w:fldCharType="end"/>
      </w:r>
    </w:p>
    <w:p w14:paraId="7C206FE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6.6.1. Gap Function</w:t>
      </w:r>
      <w:r>
        <w:rPr>
          <w:noProof/>
        </w:rPr>
        <w:tab/>
      </w:r>
      <w:r>
        <w:rPr>
          <w:noProof/>
        </w:rPr>
        <w:fldChar w:fldCharType="begin"/>
      </w:r>
      <w:r>
        <w:rPr>
          <w:noProof/>
        </w:rPr>
        <w:instrText xml:space="preserve"> PAGEREF _Toc289032647 \h </w:instrText>
      </w:r>
      <w:r>
        <w:rPr>
          <w:noProof/>
        </w:rPr>
      </w:r>
      <w:r>
        <w:rPr>
          <w:noProof/>
        </w:rPr>
        <w:fldChar w:fldCharType="separate"/>
      </w:r>
      <w:r w:rsidR="00D3178E">
        <w:rPr>
          <w:noProof/>
        </w:rPr>
        <w:t>122</w:t>
      </w:r>
      <w:r>
        <w:rPr>
          <w:noProof/>
        </w:rPr>
        <w:fldChar w:fldCharType="end"/>
      </w:r>
    </w:p>
    <w:p w14:paraId="0371F0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6.6.2. Tied Contact Integral</w:t>
      </w:r>
      <w:r>
        <w:rPr>
          <w:noProof/>
        </w:rPr>
        <w:tab/>
      </w:r>
      <w:r>
        <w:rPr>
          <w:noProof/>
        </w:rPr>
        <w:fldChar w:fldCharType="begin"/>
      </w:r>
      <w:r>
        <w:rPr>
          <w:noProof/>
        </w:rPr>
        <w:instrText xml:space="preserve"> PAGEREF _Toc289032648 \h </w:instrText>
      </w:r>
      <w:r>
        <w:rPr>
          <w:noProof/>
        </w:rPr>
      </w:r>
      <w:r>
        <w:rPr>
          <w:noProof/>
        </w:rPr>
        <w:fldChar w:fldCharType="separate"/>
      </w:r>
      <w:r w:rsidR="00D3178E">
        <w:rPr>
          <w:noProof/>
        </w:rPr>
        <w:t>122</w:t>
      </w:r>
      <w:r>
        <w:rPr>
          <w:noProof/>
        </w:rPr>
        <w:fldChar w:fldCharType="end"/>
      </w:r>
    </w:p>
    <w:p w14:paraId="4533645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6.6.3. Linearization of the Contact Integral</w:t>
      </w:r>
      <w:r>
        <w:rPr>
          <w:noProof/>
        </w:rPr>
        <w:tab/>
      </w:r>
      <w:r>
        <w:rPr>
          <w:noProof/>
        </w:rPr>
        <w:fldChar w:fldCharType="begin"/>
      </w:r>
      <w:r>
        <w:rPr>
          <w:noProof/>
        </w:rPr>
        <w:instrText xml:space="preserve"> PAGEREF _Toc289032649 \h </w:instrText>
      </w:r>
      <w:r>
        <w:rPr>
          <w:noProof/>
        </w:rPr>
      </w:r>
      <w:r>
        <w:rPr>
          <w:noProof/>
        </w:rPr>
        <w:fldChar w:fldCharType="separate"/>
      </w:r>
      <w:r w:rsidR="00D3178E">
        <w:rPr>
          <w:noProof/>
        </w:rPr>
        <w:t>123</w:t>
      </w:r>
      <w:r>
        <w:rPr>
          <w:noProof/>
        </w:rPr>
        <w:fldChar w:fldCharType="end"/>
      </w:r>
    </w:p>
    <w:p w14:paraId="5F9C838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_Toc289032650 \h </w:instrText>
      </w:r>
      <w:r>
        <w:rPr>
          <w:noProof/>
        </w:rPr>
      </w:r>
      <w:r>
        <w:rPr>
          <w:noProof/>
        </w:rPr>
        <w:fldChar w:fldCharType="separate"/>
      </w:r>
      <w:r w:rsidR="00D3178E">
        <w:rPr>
          <w:noProof/>
        </w:rPr>
        <w:t>123</w:t>
      </w:r>
      <w:r>
        <w:rPr>
          <w:noProof/>
        </w:rPr>
        <w:fldChar w:fldCharType="end"/>
      </w:r>
    </w:p>
    <w:p w14:paraId="126F389A" w14:textId="77777777" w:rsidR="00153956" w:rsidRDefault="00153956">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_Toc289032651 \h </w:instrText>
      </w:r>
      <w:r>
        <w:fldChar w:fldCharType="separate"/>
      </w:r>
      <w:r w:rsidR="00D3178E">
        <w:t>125</w:t>
      </w:r>
      <w:r>
        <w:fldChar w:fldCharType="end"/>
      </w:r>
    </w:p>
    <w:p w14:paraId="4FDB1BE6" w14:textId="77777777" w:rsidR="00153956" w:rsidRDefault="00153956">
      <w:pPr>
        <w:pStyle w:val="TOC1"/>
        <w:rPr>
          <w:rFonts w:asciiTheme="minorHAnsi" w:eastAsiaTheme="minorEastAsia" w:hAnsiTheme="minorHAnsi" w:cstheme="minorBidi"/>
          <w:b w:val="0"/>
          <w:lang w:eastAsia="ja-JP"/>
        </w:rPr>
      </w:pPr>
      <w:r>
        <w:t>References</w:t>
      </w:r>
      <w:r>
        <w:tab/>
      </w:r>
      <w:r>
        <w:fldChar w:fldCharType="begin"/>
      </w:r>
      <w:r>
        <w:instrText xml:space="preserve"> PAGEREF _Toc289032652 \h </w:instrText>
      </w:r>
      <w:r>
        <w:fldChar w:fldCharType="separate"/>
      </w:r>
      <w:r w:rsidR="00D3178E">
        <w:t>126</w:t>
      </w:r>
      <w:r>
        <w:fldChar w:fldCharType="end"/>
      </w:r>
    </w:p>
    <w:p w14:paraId="4AD173FB" w14:textId="77777777" w:rsidR="008C7882" w:rsidRDefault="008C7882" w:rsidP="008C7882">
      <w:r>
        <w:rPr>
          <w:bCs/>
          <w:noProof/>
        </w:rPr>
        <w:fldChar w:fldCharType="end"/>
      </w:r>
    </w:p>
    <w:p w14:paraId="605B3EEC" w14:textId="77777777" w:rsidR="008C7882" w:rsidRDefault="008C7882" w:rsidP="008C7882">
      <w:pPr>
        <w:pStyle w:val="Heading1"/>
      </w:pPr>
      <w:r>
        <w:br w:type="page"/>
      </w:r>
      <w:bookmarkStart w:id="90" w:name="_Toc289032512"/>
      <w:r>
        <w:lastRenderedPageBreak/>
        <w:t>Introduction</w:t>
      </w:r>
      <w:bookmarkEnd w:id="90"/>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91" w:name="_Toc289032513"/>
      <w:r>
        <w:t>Overview of FEBio</w:t>
      </w:r>
      <w:bookmarkEnd w:id="91"/>
    </w:p>
    <w:p w14:paraId="0EEFE427" w14:textId="54224AAD"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486E22">
        <w:fldChar w:fldCharType="begin"/>
      </w:r>
      <w:ins w:id="92" w:author="rawlins" w:date="2015-05-19T09:59:00Z">
        <w:r w:rsidR="00486E22">
          <w:instrText>HYPERLINK "http://help.mrl.sci.utah.edu/help/index.jsp"</w:instrText>
        </w:r>
      </w:ins>
      <w:del w:id="93" w:author="rawlins" w:date="2015-05-19T09:59:00Z">
        <w:r w:rsidR="00486E22" w:rsidDel="00486E22">
          <w:delInstrText xml:space="preserve"> HYPERLINK "http://mrl.sci.utah.edu/software/febio" </w:delInstrText>
        </w:r>
      </w:del>
      <w:ins w:id="94" w:author="rawlins" w:date="2015-05-19T17:22:00Z"/>
      <w:r w:rsidR="00486E22">
        <w:fldChar w:fldCharType="separate"/>
      </w:r>
      <w:r w:rsidR="00E52B44" w:rsidRPr="00E52B44">
        <w:rPr>
          <w:rStyle w:val="Hyperlink"/>
        </w:rPr>
        <w:t>User’s Manual</w:t>
      </w:r>
      <w:r w:rsidR="00486E22">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95" w:name="_Toc289032514"/>
      <w:r>
        <w:t>About this document</w:t>
      </w:r>
      <w:bookmarkEnd w:id="95"/>
    </w:p>
    <w:p w14:paraId="67A82022" w14:textId="46E08F47" w:rsidR="008C7882" w:rsidRDefault="008C7882" w:rsidP="008C7882">
      <w:r>
        <w:t xml:space="preserve">This document is a part of a set of three manuals that accompany FEBio: the </w:t>
      </w:r>
      <w:r w:rsidR="00486E22">
        <w:fldChar w:fldCharType="begin"/>
      </w:r>
      <w:ins w:id="96" w:author="rawlins" w:date="2015-05-19T10:00:00Z">
        <w:r w:rsidR="00486E22">
          <w:instrText>HYPERLINK "http://help.mrl.sci.utah.edu/help/index.jsp"</w:instrText>
        </w:r>
      </w:ins>
      <w:del w:id="97" w:author="rawlins" w:date="2015-05-19T10:00:00Z">
        <w:r w:rsidR="00486E22" w:rsidDel="00486E22">
          <w:delInstrText xml:space="preserve"> HYPERLINK "http://mrl.sci.utah.edu/software/febio" </w:delInstrText>
        </w:r>
      </w:del>
      <w:ins w:id="98" w:author="rawlins" w:date="2015-05-19T17:22:00Z"/>
      <w:r w:rsidR="00486E22">
        <w:fldChar w:fldCharType="separate"/>
      </w:r>
      <w:r w:rsidRPr="001D3771">
        <w:rPr>
          <w:rStyle w:val="Hyperlink"/>
          <w:i/>
        </w:rPr>
        <w:t>User’s Manual</w:t>
      </w:r>
      <w:r w:rsidRPr="001D3771">
        <w:rPr>
          <w:rStyle w:val="Hyperlink"/>
        </w:rPr>
        <w:t>,</w:t>
      </w:r>
      <w:r w:rsidR="00486E22">
        <w:rPr>
          <w:rStyle w:val="Hyperlink"/>
        </w:rPr>
        <w:fldChar w:fldCharType="end"/>
      </w:r>
      <w:r>
        <w:t xml:space="preserve"> describing how to use FEBio, the </w:t>
      </w:r>
      <w:r w:rsidR="00486E22">
        <w:fldChar w:fldCharType="begin"/>
      </w:r>
      <w:ins w:id="99" w:author="rawlins" w:date="2015-05-19T10:00:00Z">
        <w:r w:rsidR="00486E22">
          <w:instrText>HYPERLINK "http://febiodoc.sci.utah.edu/doxygen/"</w:instrText>
        </w:r>
      </w:ins>
      <w:del w:id="100" w:author="rawlins" w:date="2015-05-19T10:00:00Z">
        <w:r w:rsidR="00486E22" w:rsidDel="00486E22">
          <w:delInstrText xml:space="preserve"> HYPERLINK "http://mrl.sci.utah.edu/source/doxygen/" </w:delInstrText>
        </w:r>
      </w:del>
      <w:ins w:id="101" w:author="rawlins" w:date="2015-05-19T17:22:00Z"/>
      <w:r w:rsidR="00486E22">
        <w:fldChar w:fldCharType="separate"/>
      </w:r>
      <w:r w:rsidRPr="002F5EDE">
        <w:rPr>
          <w:rStyle w:val="Hyperlink"/>
        </w:rPr>
        <w:t>online</w:t>
      </w:r>
      <w:r w:rsidR="00486E22">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D3178E">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D3178E">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D3178E">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D3178E">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D3178E">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102" w:name="_Ref300825912"/>
      <w:bookmarkStart w:id="103" w:name="_Toc289032515"/>
      <w:r>
        <w:lastRenderedPageBreak/>
        <w:t>Continuum Mechanics</w:t>
      </w:r>
      <w:bookmarkEnd w:id="102"/>
      <w:bookmarkEnd w:id="103"/>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104"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105" w:name="_Toc289032516"/>
      <w:r>
        <w:t>Vectors and Tensors</w:t>
      </w:r>
      <w:bookmarkEnd w:id="105"/>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5pt;height:19pt" o:ole="">
            <v:imagedata r:id="rId10" o:title=""/>
          </v:shape>
          <o:OLEObject Type="Embed" ProgID="Equation.DSMT4" ShapeID="_x0000_i1025" DrawAspect="Content" ObjectID="_1493585378" r:id="rId11"/>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75pt;height:56.4pt" o:ole="">
            <v:imagedata r:id="rId12" o:title=""/>
          </v:shape>
          <o:OLEObject Type="Embed" ProgID="Equation.DSMT4" ShapeID="_x0000_i1026" DrawAspect="Content" ObjectID="_1493585379" r:id="rId13"/>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2 \h \* MERGEFORMAT </w:instrText>
      </w:r>
      <w:r w:rsidR="008735F1">
        <w:fldChar w:fldCharType="end"/>
      </w:r>
      <w:r w:rsidR="009B7404">
        <w:fldChar w:fldCharType="end"/>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r w:rsidR="00FE64EB">
        <w:fldChar w:fldCharType="begin"/>
      </w:r>
      <w:r w:rsidR="00FE64EB">
        <w:instrText xml:space="preserve"> HYPERLINK \l "_ENREF_2" \o "Lai, 2010 #68" </w:instrText>
      </w:r>
      <w:ins w:id="106" w:author="rawlins" w:date="2015-05-19T17:22:00Z"/>
      <w:r w:rsidR="00FE64EB">
        <w:fldChar w:fldCharType="separate"/>
      </w:r>
      <w:r w:rsidR="00214E15">
        <w:rPr>
          <w:noProof/>
        </w:rPr>
        <w:t>2</w:t>
      </w:r>
      <w:r w:rsidR="00FE64EB">
        <w:rPr>
          <w:noProof/>
        </w:rPr>
        <w:fldChar w:fldCharType="end"/>
      </w:r>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25pt;height:19pt" o:ole="">
            <v:imagedata r:id="rId14" o:title=""/>
          </v:shape>
          <o:OLEObject Type="Embed" ProgID="Equation.DSMT4" ShapeID="_x0000_i1027" DrawAspect="Content" ObjectID="_1493585380" r:id="rId15"/>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8pt;height:56.4pt" o:ole="">
            <v:imagedata r:id="rId16" o:title=""/>
          </v:shape>
          <o:OLEObject Type="Embed" ProgID="Equation.DSMT4" ShapeID="_x0000_i1028" DrawAspect="Content" ObjectID="_1493585381" r:id="rId17"/>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05pt;height:21.75pt" o:ole="">
            <v:imagedata r:id="rId18" o:title=""/>
          </v:shape>
          <o:OLEObject Type="Embed" ProgID="Equation.DSMT4" ShapeID="_x0000_i1029" DrawAspect="Content" ObjectID="_1493585382" r:id="rId19"/>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bookmarkStart w:id="107" w:name="ZEqnNum548927"/>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4</w:instrText>
        </w:r>
      </w:fldSimple>
      <w:r w:rsidR="009B7404">
        <w:instrText>)</w:instrText>
      </w:r>
      <w:bookmarkEnd w:id="107"/>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D3178E">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2pt;height:10.85pt" o:ole="">
            <v:imagedata r:id="rId20" o:title=""/>
          </v:shape>
          <o:OLEObject Type="Embed" ProgID="Equation.DSMT4" ShapeID="_x0000_i1030" DrawAspect="Content" ObjectID="_1493585383" r:id="rId21"/>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3.15pt;height:19pt" o:ole="">
            <v:imagedata r:id="rId22" o:title=""/>
          </v:shape>
          <o:OLEObject Type="Embed" ProgID="Equation.DSMT4" ShapeID="_x0000_i1031" DrawAspect="Content" ObjectID="_1493585384" r:id="rId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8pt;height:19pt" o:ole="">
            <v:imagedata r:id="rId24" o:title=""/>
          </v:shape>
          <o:OLEObject Type="Embed" ProgID="Equation.DSMT4" ShapeID="_x0000_i1032" DrawAspect="Content" ObjectID="_1493585385" r:id="rId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25pt;height:19pt" o:ole="">
            <v:imagedata r:id="rId26" o:title=""/>
          </v:shape>
          <o:OLEObject Type="Embed" ProgID="Equation.DSMT4" ShapeID="_x0000_i1033" DrawAspect="Content" ObjectID="_1493585386" r:id="rId27"/>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15pt;height:67.9pt" o:ole="">
            <v:imagedata r:id="rId28" o:title=""/>
          </v:shape>
          <o:OLEObject Type="Embed" ProgID="Equation.DSMT4" ShapeID="_x0000_i1034" DrawAspect="Content" ObjectID="_1493585387" r:id="rId2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6pt" o:ole="">
            <v:imagedata r:id="rId30" o:title=""/>
          </v:shape>
          <o:OLEObject Type="Embed" ProgID="Equation.DSMT4" ShapeID="_x0000_i1035" DrawAspect="Content" ObjectID="_1493585388" r:id="rId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3pt;height:15.6pt" o:ole="">
            <v:imagedata r:id="rId32" o:title=""/>
          </v:shape>
          <o:OLEObject Type="Embed" ProgID="Equation.DSMT4" ShapeID="_x0000_i1036" DrawAspect="Content" ObjectID="_1493585389" r:id="rId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5pt;height:14.25pt" o:ole="">
            <v:imagedata r:id="rId34" o:title=""/>
          </v:shape>
          <o:OLEObject Type="Embed" ProgID="Equation.DSMT4" ShapeID="_x0000_i1037" DrawAspect="Content" ObjectID="_1493585390" r:id="rId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w:instrText>
        </w:r>
      </w:fldSimple>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4pt;height:30.55pt" o:ole="">
            <v:imagedata r:id="rId36" o:title=""/>
          </v:shape>
          <o:OLEObject Type="Embed" ProgID="Equation.DSMT4" ShapeID="_x0000_i1038" DrawAspect="Content" ObjectID="_1493585391" r:id="rId37"/>
        </w:object>
      </w:r>
      <w:r w:rsidR="00AB0BD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6pt;height:17pt" o:ole="">
            <v:imagedata r:id="rId38" o:title=""/>
          </v:shape>
          <o:OLEObject Type="Embed" ProgID="Equation.DSMT4" ShapeID="_x0000_i1039" DrawAspect="Content" ObjectID="_1493585392" r:id="rId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05pt;height:14.25pt" o:ole="">
            <v:imagedata r:id="rId40" o:title=""/>
          </v:shape>
          <o:OLEObject Type="Embed" ProgID="Equation.DSMT4" ShapeID="_x0000_i1040" DrawAspect="Content" ObjectID="_1493585393" r:id="rId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w:instrText>
        </w:r>
      </w:fldSimple>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9pt;height:14.25pt" o:ole="">
            <v:imagedata r:id="rId42" o:title=""/>
          </v:shape>
          <o:OLEObject Type="Embed" ProgID="Equation.DSMT4" ShapeID="_x0000_i1041" DrawAspect="Content" ObjectID="_1493585394" r:id="rId43"/>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8pt;height:56.4pt" o:ole="">
            <v:imagedata r:id="rId44" o:title=""/>
          </v:shape>
          <o:OLEObject Type="Embed" ProgID="Equation.DSMT4" ShapeID="_x0000_i1042" DrawAspect="Content" ObjectID="_1493585395" r:id="rId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55pt;height:17pt" o:ole="">
            <v:imagedata r:id="rId46" o:title=""/>
          </v:shape>
          <o:OLEObject Type="Embed" ProgID="Equation.DSMT4" ShapeID="_x0000_i1043" DrawAspect="Content" ObjectID="_1493585396" r:id="rId47"/>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1pt;height:109.35pt" o:ole="">
            <v:imagedata r:id="rId48" o:title=""/>
          </v:shape>
          <o:OLEObject Type="Embed" ProgID="Equation.DSMT4" ShapeID="_x0000_i1044" DrawAspect="Content" ObjectID="_1493585397" r:id="rId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6pt;height:14.25pt" o:ole="">
            <v:imagedata r:id="rId50" o:title=""/>
          </v:shape>
          <o:OLEObject Type="Embed" ProgID="Equation.DSMT4" ShapeID="_x0000_i1045" DrawAspect="Content" ObjectID="_1493585398" r:id="rId51"/>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pt;height:19pt" o:ole="">
            <v:imagedata r:id="rId52" o:title=""/>
          </v:shape>
          <o:OLEObject Type="Embed" ProgID="Equation.DSMT4" ShapeID="_x0000_i1046" DrawAspect="Content" ObjectID="_1493585399" r:id="rId53"/>
        </w:object>
      </w:r>
      <w:r>
        <w:t xml:space="preserve">, whose components are 1 for an even permutation of </w:t>
      </w:r>
      <w:r w:rsidR="00905817" w:rsidRPr="00905817">
        <w:rPr>
          <w:position w:val="-14"/>
        </w:rPr>
        <w:object w:dxaOrig="720" w:dyaOrig="400" w14:anchorId="3E2749AB">
          <v:shape id="_x0000_i1047" type="#_x0000_t75" style="width:36.7pt;height:19.7pt" o:ole="">
            <v:imagedata r:id="rId54" o:title=""/>
          </v:shape>
          <o:OLEObject Type="Embed" ProgID="Equation.DSMT4" ShapeID="_x0000_i1047" DrawAspect="Content" ObjectID="_1493585400" r:id="rId55"/>
        </w:object>
      </w:r>
      <w:r>
        <w:t xml:space="preserve">, -1 for an odd permutation of </w:t>
      </w:r>
      <w:r w:rsidR="00905817" w:rsidRPr="00905817">
        <w:rPr>
          <w:position w:val="-14"/>
        </w:rPr>
        <w:object w:dxaOrig="720" w:dyaOrig="400" w14:anchorId="5E5074D5">
          <v:shape id="_x0000_i1048" type="#_x0000_t75" style="width:36.7pt;height:19.7pt" o:ole="">
            <v:imagedata r:id="rId56" o:title=""/>
          </v:shape>
          <o:OLEObject Type="Embed" ProgID="Equation.DSMT4" ShapeID="_x0000_i1048" DrawAspect="Content" ObjectID="_1493585401" r:id="rId57"/>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55pt;height:19.7pt" o:ole="">
            <v:imagedata r:id="rId58" o:title=""/>
          </v:shape>
          <o:OLEObject Type="Embed" ProgID="Equation.DSMT4" ShapeID="_x0000_i1049" DrawAspect="Content" ObjectID="_1493585402" r:id="rId5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85pt;height:14.25pt" o:ole="">
            <v:imagedata r:id="rId60" o:title=""/>
          </v:shape>
          <o:OLEObject Type="Embed" ProgID="Equation.DSMT4" ShapeID="_x0000_i1050" DrawAspect="Content" ObjectID="_1493585403" r:id="rId61"/>
        </w:object>
      </w:r>
      <w:r>
        <w:t xml:space="preserve"> which, in linear elasticity theory, relates the small strain tensor </w:t>
      </w:r>
      <w:r w:rsidR="00905817" w:rsidRPr="00905817">
        <w:rPr>
          <w:position w:val="-6"/>
        </w:rPr>
        <w:object w:dxaOrig="180" w:dyaOrig="220" w14:anchorId="6AA9E7BD">
          <v:shape id="_x0000_i1051" type="#_x0000_t75" style="width:8.85pt;height:10.85pt" o:ole="">
            <v:imagedata r:id="rId62" o:title=""/>
          </v:shape>
          <o:OLEObject Type="Embed" ProgID="Equation.DSMT4" ShapeID="_x0000_i1051" DrawAspect="Content" ObjectID="_1493585404" r:id="rId63"/>
        </w:object>
      </w:r>
      <w:r w:rsidR="00EE0E0E">
        <w:t xml:space="preserve"> </w:t>
      </w:r>
      <w:r>
        <w:t xml:space="preserve">and the Cauchy stress tensor </w:t>
      </w:r>
      <w:r w:rsidR="00905817" w:rsidRPr="00905817">
        <w:rPr>
          <w:position w:val="-6"/>
        </w:rPr>
        <w:object w:dxaOrig="859" w:dyaOrig="279" w14:anchorId="5B0B3447">
          <v:shape id="_x0000_i1052" type="#_x0000_t75" style="width:42.8pt;height:14.25pt" o:ole="">
            <v:imagedata r:id="rId64" o:title=""/>
          </v:shape>
          <o:OLEObject Type="Embed" ProgID="Equation.DSMT4" ShapeID="_x0000_i1052" DrawAspect="Content" ObjectID="_1493585405" r:id="rId65"/>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9pt;height:12.9pt" o:ole="">
            <v:imagedata r:id="rId66" o:title=""/>
          </v:shape>
          <o:OLEObject Type="Embed" ProgID="Equation.DSMT4" ShapeID="_x0000_i1053" DrawAspect="Content" ObjectID="_1493585406" r:id="rId67"/>
        </w:object>
      </w:r>
      <w:r w:rsidR="00512516">
        <w:t xml:space="preserve"> and </w:t>
      </w:r>
      <w:r w:rsidR="00905817" w:rsidRPr="00905817">
        <w:rPr>
          <w:position w:val="-4"/>
        </w:rPr>
        <w:object w:dxaOrig="240" w:dyaOrig="260" w14:anchorId="1BD5FEB4">
          <v:shape id="_x0000_i1054" type="#_x0000_t75" style="width:12.25pt;height:12.9pt" o:ole="">
            <v:imagedata r:id="rId68" o:title=""/>
          </v:shape>
          <o:OLEObject Type="Embed" ProgID="Equation.DSMT4" ShapeID="_x0000_i1054" DrawAspect="Content" ObjectID="_1493585407" r:id="rId69"/>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9pt;height:12.9pt" o:ole="">
            <v:imagedata r:id="rId70" o:title=""/>
          </v:shape>
          <o:OLEObject Type="Embed" ProgID="Equation.DSMT4" ShapeID="_x0000_i1055" DrawAspect="Content" ObjectID="_1493585408" r:id="rId71"/>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8pt;height:19.7pt" o:ole="">
            <v:imagedata r:id="rId72" o:title=""/>
          </v:shape>
          <o:OLEObject Type="Embed" ProgID="Equation.DSMT4" ShapeID="_x0000_i1056" DrawAspect="Content" ObjectID="_1493585409" r:id="rId73"/>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45pt;height:19.7pt" o:ole="">
            <v:imagedata r:id="rId74" o:title=""/>
          </v:shape>
          <o:OLEObject Type="Embed" ProgID="Equation.DSMT4" ShapeID="_x0000_i1057" DrawAspect="Content" ObjectID="_1493585410" r:id="rId7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55pt;height:21.75pt" o:ole="">
            <v:imagedata r:id="rId76" o:title=""/>
          </v:shape>
          <o:OLEObject Type="Embed" ProgID="Equation.DSMT4" ShapeID="_x0000_i1058" DrawAspect="Content" ObjectID="_1493585411" r:id="rId77"/>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55pt;height:30.55pt" o:ole="">
            <v:imagedata r:id="rId78" o:title=""/>
          </v:shape>
          <o:OLEObject Type="Embed" ProgID="Equation.DSMT4" ShapeID="_x0000_i1059" DrawAspect="Content" ObjectID="_1493585412" r:id="rId7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9pt;height:14.25pt" o:ole="">
            <v:imagedata r:id="rId80" o:title=""/>
          </v:shape>
          <o:OLEObject Type="Embed" ProgID="Equation.DSMT4" ShapeID="_x0000_i1060" DrawAspect="Content" ObjectID="_1493585413" r:id="rId81"/>
        </w:object>
      </w:r>
      <w:r w:rsidR="00D17EAC">
        <w:t xml:space="preserve">, </w:t>
      </w:r>
      <w:r w:rsidR="00905817" w:rsidRPr="00905817">
        <w:rPr>
          <w:position w:val="-10"/>
        </w:rPr>
        <w:object w:dxaOrig="260" w:dyaOrig="320" w14:anchorId="727864F1">
          <v:shape id="_x0000_i1061" type="#_x0000_t75" style="width:12.9pt;height:15.6pt" o:ole="">
            <v:imagedata r:id="rId82" o:title=""/>
          </v:shape>
          <o:OLEObject Type="Embed" ProgID="Equation.DSMT4" ShapeID="_x0000_i1061" DrawAspect="Content" ObjectID="_1493585414" r:id="rId83"/>
        </w:object>
      </w:r>
      <w:r w:rsidR="00D17EAC">
        <w:t xml:space="preserve">, </w:t>
      </w:r>
      <w:r w:rsidR="00905817" w:rsidRPr="00905817">
        <w:rPr>
          <w:position w:val="-6"/>
        </w:rPr>
        <w:object w:dxaOrig="260" w:dyaOrig="320" w14:anchorId="7B4B6DFA">
          <v:shape id="_x0000_i1062" type="#_x0000_t75" style="width:12.9pt;height:15.6pt" o:ole="">
            <v:imagedata r:id="rId84" o:title=""/>
          </v:shape>
          <o:OLEObject Type="Embed" ProgID="Equation.DSMT4" ShapeID="_x0000_i1062" DrawAspect="Content" ObjectID="_1493585415" r:id="rId85"/>
        </w:object>
      </w:r>
      <w:r w:rsidR="00D17EAC">
        <w:t xml:space="preserve"> and </w:t>
      </w:r>
      <w:r w:rsidR="00905817" w:rsidRPr="00905817">
        <w:rPr>
          <w:position w:val="-10"/>
        </w:rPr>
        <w:object w:dxaOrig="260" w:dyaOrig="360" w14:anchorId="7E1D89DC">
          <v:shape id="_x0000_i1063" type="#_x0000_t75" style="width:12.9pt;height:19pt" o:ole="">
            <v:imagedata r:id="rId86" o:title=""/>
          </v:shape>
          <o:OLEObject Type="Embed" ProgID="Equation.DSMT4" ShapeID="_x0000_i1063" DrawAspect="Content" ObjectID="_1493585416" r:id="rId87"/>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4pt;height:21.75pt" o:ole="">
            <v:imagedata r:id="rId88" o:title=""/>
          </v:shape>
          <o:OLEObject Type="Embed" ProgID="Equation.DSMT4" ShapeID="_x0000_i1064" DrawAspect="Content" ObjectID="_1493585417" r:id="rId8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4pt;height:21.75pt" o:ole="">
            <v:imagedata r:id="rId90" o:title=""/>
          </v:shape>
          <o:OLEObject Type="Embed" ProgID="Equation.DSMT4" ShapeID="_x0000_i1065" DrawAspect="Content" ObjectID="_1493585418" r:id="rId91"/>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7pt;height:24.45pt" o:ole="">
            <v:imagedata r:id="rId92" o:title=""/>
          </v:shape>
          <o:OLEObject Type="Embed" ProgID="Equation.DSMT4" ShapeID="_x0000_i1066" DrawAspect="Content" ObjectID="_1493585419" r:id="rId93"/>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25pt;height:30.55pt" o:ole="">
            <v:imagedata r:id="rId94" o:title=""/>
          </v:shape>
          <o:OLEObject Type="Embed" ProgID="Equation.DSMT4" ShapeID="_x0000_i1067" DrawAspect="Content" ObjectID="_1493585420" r:id="rId9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15pt;height:36.7pt" o:ole="">
            <v:imagedata r:id="rId96" o:title=""/>
          </v:shape>
          <o:OLEObject Type="Embed" ProgID="Equation.DSMT4" ShapeID="_x0000_i1068" DrawAspect="Content" ObjectID="_1493585421" r:id="rId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25</w:instrText>
        </w:r>
      </w:fldSimple>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55pt;height:15.6pt" o:ole="">
            <v:imagedata r:id="rId98" o:title=""/>
          </v:shape>
          <o:OLEObject Type="Embed" ProgID="Equation.DSMT4" ShapeID="_x0000_i1069" DrawAspect="Content" ObjectID="_1493585422" r:id="rId99"/>
        </w:object>
      </w:r>
      <w:r>
        <w:t xml:space="preserve"> and </w:t>
      </w:r>
      <w:r w:rsidR="00905817" w:rsidRPr="00905817">
        <w:rPr>
          <w:position w:val="-6"/>
        </w:rPr>
        <w:object w:dxaOrig="960" w:dyaOrig="340" w14:anchorId="386CDD3D">
          <v:shape id="_x0000_i1070" type="#_x0000_t75" style="width:47.55pt;height:17pt" o:ole="">
            <v:imagedata r:id="rId100" o:title=""/>
          </v:shape>
          <o:OLEObject Type="Embed" ProgID="Equation.DSMT4" ShapeID="_x0000_i1070" DrawAspect="Content" ObjectID="_1493585423" r:id="rId101"/>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3.85pt;height:40.1pt" o:ole="">
            <v:imagedata r:id="rId102" o:title=""/>
          </v:shape>
          <o:OLEObject Type="Embed" ProgID="Equation.DSMT4" ShapeID="_x0000_i1071" DrawAspect="Content" ObjectID="_1493585424" r:id="rId1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26</w:instrText>
        </w:r>
      </w:fldSimple>
      <w:r>
        <w:instrText>)</w:instrText>
      </w:r>
      <w:r>
        <w:fldChar w:fldCharType="end"/>
      </w:r>
    </w:p>
    <w:p w14:paraId="5A8E1374" w14:textId="77777777" w:rsidR="008C7882" w:rsidRDefault="008C7882" w:rsidP="008C7882">
      <w:pPr>
        <w:pStyle w:val="Heading2"/>
      </w:pPr>
      <w:bookmarkStart w:id="108" w:name="_Ref176056702"/>
      <w:bookmarkStart w:id="109" w:name="_Toc289032517"/>
      <w:r>
        <w:t>The Directional Derivative</w:t>
      </w:r>
      <w:bookmarkEnd w:id="108"/>
      <w:bookmarkEnd w:id="109"/>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r w:rsidR="00FE64EB">
        <w:fldChar w:fldCharType="begin"/>
      </w:r>
      <w:r w:rsidR="00FE64EB">
        <w:instrText xml:space="preserve"> HYPERLINK \l "_ENREF_1" \o "Bonet, 1997 #21" </w:instrText>
      </w:r>
      <w:ins w:id="110" w:author="rawlins" w:date="2015-05-19T17:22:00Z"/>
      <w:r w:rsidR="00FE64EB">
        <w:fldChar w:fldCharType="separate"/>
      </w:r>
      <w:r w:rsidR="00214E15">
        <w:rPr>
          <w:noProof/>
        </w:rPr>
        <w:t>1</w:t>
      </w:r>
      <w:r w:rsidR="00FE64EB">
        <w:rPr>
          <w:noProof/>
        </w:rPr>
        <w:fldChar w:fldCharType="end"/>
      </w:r>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2pt;height:19.7pt" o:ole="">
            <v:imagedata r:id="rId104" o:title=""/>
          </v:shape>
          <o:OLEObject Type="Embed" ProgID="Equation.DSMT4" ShapeID="_x0000_i1072" DrawAspect="Content" ObjectID="_1493585425" r:id="rId105"/>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06" o:title=""/>
          </v:shape>
          <o:OLEObject Type="Embed" ProgID="Equation.DSMT4" ShapeID="_x0000_i1073" DrawAspect="Content" ObjectID="_1493585426" r:id="rId1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2pt;height:19.7pt" o:ole="">
            <v:imagedata r:id="rId108" o:title=""/>
          </v:shape>
          <o:OLEObject Type="Embed" ProgID="Equation.DSMT4" ShapeID="_x0000_i1074" DrawAspect="Content" ObjectID="_1493585427" r:id="rId109"/>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6pt;height:14.95pt" o:ole="">
            <v:imagedata r:id="rId110" o:title=""/>
          </v:shape>
          <o:OLEObject Type="Embed" ProgID="Equation.DSMT4" ShapeID="_x0000_i1075" DrawAspect="Content" ObjectID="_1493585428" r:id="rId111"/>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6pt" o:ole="">
            <v:imagedata r:id="rId112" o:title=""/>
          </v:shape>
          <o:OLEObject Type="Embed" ProgID="Equation.DSMT4" ShapeID="_x0000_i1076" DrawAspect="Content" ObjectID="_1493585429" r:id="rId11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25pt;height:14.25pt" o:ole="">
            <v:imagedata r:id="rId114" o:title=""/>
          </v:shape>
          <o:OLEObject Type="Embed" ProgID="Equation.DSMT4" ShapeID="_x0000_i1077" DrawAspect="Content" ObjectID="_1493585430" r:id="rId115"/>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95pt;height:19.7pt" o:ole="">
            <v:imagedata r:id="rId116" o:title=""/>
          </v:shape>
          <o:OLEObject Type="Embed" ProgID="Equation.DSMT4" ShapeID="_x0000_i1078" DrawAspect="Content" ObjectID="_1493585431" r:id="rId117"/>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35pt;height:19pt" o:ole="">
            <v:imagedata r:id="rId118" o:title=""/>
          </v:shape>
          <o:OLEObject Type="Embed" ProgID="Equation.DSMT4" ShapeID="_x0000_i1079" DrawAspect="Content" ObjectID="_1493585432" r:id="rId119"/>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2pt;height:19.7pt" o:ole="">
            <v:imagedata r:id="rId120" o:title=""/>
          </v:shape>
          <o:OLEObject Type="Embed" ProgID="Equation.DSMT4" ShapeID="_x0000_i1080" DrawAspect="Content" ObjectID="_1493585433" r:id="rId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30</w:instrText>
        </w:r>
      </w:fldSimple>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25pt;height:19pt" o:ole="">
            <v:imagedata r:id="rId122" o:title=""/>
          </v:shape>
          <o:OLEObject Type="Embed" ProgID="Equation.DSMT4" ShapeID="_x0000_i1081" DrawAspect="Content" ObjectID="_1493585434" r:id="rId123"/>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1pt;height:19.7pt" o:ole="">
            <v:imagedata r:id="rId124" o:title=""/>
          </v:shape>
          <o:OLEObject Type="Embed" ProgID="Equation.DSMT4" ShapeID="_x0000_i1082" DrawAspect="Content" ObjectID="_1493585435" r:id="rId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31</w:instrText>
        </w:r>
      </w:fldSimple>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2pt;height:21.75pt" o:ole="">
            <v:imagedata r:id="rId126" o:title=""/>
          </v:shape>
          <o:OLEObject Type="Embed" ProgID="Equation.DSMT4" ShapeID="_x0000_i1083" DrawAspect="Content" ObjectID="_1493585436" r:id="rId127"/>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2pt;height:21.75pt" o:ole="">
            <v:imagedata r:id="rId128" o:title=""/>
          </v:shape>
          <o:OLEObject Type="Embed" ProgID="Equation.DSMT4" ShapeID="_x0000_i1084" DrawAspect="Content" ObjectID="_1493585437" r:id="rId1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111" w:name="_Toc289032518"/>
      <w:r>
        <w:lastRenderedPageBreak/>
        <w:t>Deformation, Strain and Stress</w:t>
      </w:r>
      <w:bookmarkEnd w:id="111"/>
    </w:p>
    <w:p w14:paraId="3C92EB3A" w14:textId="77777777" w:rsidR="008C7882" w:rsidRDefault="008C7882" w:rsidP="008C7882">
      <w:pPr>
        <w:pStyle w:val="Heading3"/>
      </w:pPr>
      <w:bookmarkStart w:id="112" w:name="_Toc289032519"/>
      <w:r>
        <w:t>The deformation gradient tensor</w:t>
      </w:r>
      <w:bookmarkEnd w:id="112"/>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85pt;height:12.9pt" o:ole="">
            <v:imagedata r:id="rId130" o:title=""/>
          </v:shape>
          <o:OLEObject Type="Embed" ProgID="Equation.DSMT4" ShapeID="_x0000_i1085" DrawAspect="Content" ObjectID="_1493585438" r:id="rId131"/>
        </w:object>
      </w:r>
      <w:r>
        <w:t xml:space="preserve">, which is a mapping from </w:t>
      </w:r>
      <w:r w:rsidR="00905817" w:rsidRPr="00905817">
        <w:rPr>
          <w:position w:val="-4"/>
        </w:rPr>
        <w:object w:dxaOrig="320" w:dyaOrig="300" w14:anchorId="0638962F">
          <v:shape id="_x0000_i1086" type="#_x0000_t75" style="width:15.6pt;height:14.95pt" o:ole="">
            <v:imagedata r:id="rId132" o:title=""/>
          </v:shape>
          <o:OLEObject Type="Embed" ProgID="Equation.DSMT4" ShapeID="_x0000_i1086" DrawAspect="Content" ObjectID="_1493585439" r:id="rId133"/>
        </w:object>
      </w:r>
      <w:r>
        <w:t>to</w:t>
      </w:r>
      <w:r w:rsidR="00905817" w:rsidRPr="00905817">
        <w:rPr>
          <w:position w:val="-4"/>
        </w:rPr>
        <w:object w:dxaOrig="320" w:dyaOrig="300" w14:anchorId="4E8723AE">
          <v:shape id="_x0000_i1087" type="#_x0000_t75" style="width:15.6pt;height:14.95pt" o:ole="">
            <v:imagedata r:id="rId134" o:title=""/>
          </v:shape>
          <o:OLEObject Type="Embed" ProgID="Equation.DSMT4" ShapeID="_x0000_i1087" DrawAspect="Content" ObjectID="_1493585440" r:id="rId135"/>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6pt;height:19.7pt" o:ole="">
            <v:imagedata r:id="rId136" o:title=""/>
          </v:shape>
          <o:OLEObject Type="Embed" ProgID="Equation.DSMT4" ShapeID="_x0000_i1088" DrawAspect="Content" ObjectID="_1493585441" r:id="rId1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2BBB0E0C" w:rsidR="008C7882" w:rsidRDefault="008C7882" w:rsidP="00FD7660">
      <w:pPr>
        <w:pStyle w:val="Caption"/>
        <w:jc w:val="center"/>
      </w:pPr>
      <w:r>
        <w:t xml:space="preserve">Figure </w:t>
      </w:r>
      <w:ins w:id="113" w:author="Steve Maas" w:date="2015-05-13T13:51:00Z">
        <w:r w:rsidR="00AB0524">
          <w:fldChar w:fldCharType="begin"/>
        </w:r>
        <w:r w:rsidR="00AB0524">
          <w:instrText xml:space="preserve"> STYLEREF 1 \s </w:instrText>
        </w:r>
      </w:ins>
      <w:r w:rsidR="00AB0524">
        <w:fldChar w:fldCharType="separate"/>
      </w:r>
      <w:r w:rsidR="00D3178E">
        <w:rPr>
          <w:noProof/>
        </w:rPr>
        <w:t>2</w:t>
      </w:r>
      <w:ins w:id="114"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15" w:author="rawlins" w:date="2015-05-19T17:23:00Z">
        <w:r w:rsidR="00D3178E">
          <w:rPr>
            <w:noProof/>
          </w:rPr>
          <w:t>1</w:t>
        </w:r>
      </w:ins>
      <w:ins w:id="116" w:author="Steve Maas" w:date="2015-05-13T13:51:00Z">
        <w:r w:rsidR="00AB0524">
          <w:fldChar w:fldCharType="end"/>
        </w:r>
      </w:ins>
      <w:del w:id="117"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2</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9pt;height:19.7pt" o:ole="">
            <v:imagedata r:id="rId139" o:title=""/>
          </v:shape>
          <o:OLEObject Type="Embed" ProgID="Equation.DSMT4" ShapeID="_x0000_i1089" DrawAspect="Content" ObjectID="_1493585442" r:id="rId1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1pt;height:30.55pt" o:ole="">
            <v:imagedata r:id="rId141" o:title=""/>
          </v:shape>
          <o:OLEObject Type="Embed" ProgID="Equation.DSMT4" ShapeID="_x0000_i1090" DrawAspect="Content" ObjectID="_1493585443" r:id="rId1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pt;height:14.25pt" o:ole="">
            <v:imagedata r:id="rId143" o:title=""/>
          </v:shape>
          <o:OLEObject Type="Embed" ProgID="Equation.DSMT4" ShapeID="_x0000_i1091" DrawAspect="Content" ObjectID="_1493585444" r:id="rId144"/>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4pt;height:14.25pt" o:ole="">
            <v:imagedata r:id="rId145" o:title=""/>
          </v:shape>
          <o:OLEObject Type="Embed" ProgID="Equation.DSMT4" ShapeID="_x0000_i1092" DrawAspect="Content" ObjectID="_1493585445" r:id="rId1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55pt;height:14.25pt" o:ole="">
            <v:imagedata r:id="rId147" o:title=""/>
          </v:shape>
          <o:OLEObject Type="Embed" ProgID="Equation.DSMT4" ShapeID="_x0000_i1093" DrawAspect="Content" ObjectID="_1493585446" r:id="rId148"/>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8pt;height:19pt" o:ole="">
            <v:imagedata r:id="rId149" o:title=""/>
          </v:shape>
          <o:OLEObject Type="Embed" ProgID="Equation.DSMT4" ShapeID="_x0000_i1094" DrawAspect="Content" ObjectID="_1493585447" r:id="rId1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95pt;height:19pt" o:ole="">
            <v:imagedata r:id="rId151" o:title=""/>
          </v:shape>
          <o:OLEObject Type="Embed" ProgID="Equation.DSMT4" ShapeID="_x0000_i1095" DrawAspect="Content" ObjectID="_1493585448" r:id="rId152"/>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25pt;height:12.9pt" o:ole="">
            <v:imagedata r:id="rId153" o:title=""/>
          </v:shape>
          <o:OLEObject Type="Embed" ProgID="Equation.DSMT4" ShapeID="_x0000_i1096" DrawAspect="Content" ObjectID="_1493585449" r:id="rId154"/>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85pt;height:14.95pt" o:ole="">
            <v:imagedata r:id="rId155" o:title=""/>
          </v:shape>
          <o:OLEObject Type="Embed" ProgID="Equation.DSMT4" ShapeID="_x0000_i1097" DrawAspect="Content" ObjectID="_1493585450" r:id="rId156"/>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85pt;height:14.95pt" o:ole="">
            <v:imagedata r:id="rId157" o:title=""/>
          </v:shape>
          <o:OLEObject Type="Embed" ProgID="Equation.DSMT4" ShapeID="_x0000_i1098" DrawAspect="Content" ObjectID="_1493585451" r:id="rId158"/>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8pt;height:15.6pt" o:ole="">
            <v:imagedata r:id="rId159" o:title=""/>
          </v:shape>
          <o:OLEObject Type="Embed" ProgID="Equation.DSMT4" ShapeID="_x0000_i1099" DrawAspect="Content" ObjectID="_1493585452" r:id="rId1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85pt;height:14.95pt" o:ole="">
            <v:imagedata r:id="rId161" o:title=""/>
          </v:shape>
          <o:OLEObject Type="Embed" ProgID="Equation.DSMT4" ShapeID="_x0000_i1100" DrawAspect="Content" ObjectID="_1493585453" r:id="rId162"/>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3pt;height:15.6pt" o:ole="">
            <v:imagedata r:id="rId163" o:title=""/>
          </v:shape>
          <o:OLEObject Type="Embed" ProgID="Equation.DSMT4" ShapeID="_x0000_i1101" DrawAspect="Content" ObjectID="_1493585454" r:id="rId1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8" w:name="ZEqnNum82141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39</w:instrText>
        </w:r>
      </w:fldSimple>
      <w:r>
        <w:instrText>)</w:instrText>
      </w:r>
      <w:bookmarkEnd w:id="118"/>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9pt;height:14.25pt" o:ole="">
            <v:imagedata r:id="rId165" o:title=""/>
          </v:shape>
          <o:OLEObject Type="Embed" ProgID="Equation.DSMT4" ShapeID="_x0000_i1102" DrawAspect="Content" ObjectID="_1493585455" r:id="rId166"/>
        </w:object>
      </w:r>
      <w:r>
        <w:rPr>
          <w:b/>
        </w:rPr>
        <w:t xml:space="preserve"> </w:t>
      </w:r>
      <w:r w:rsidR="00B3790A">
        <w:rPr>
          <w:b/>
        </w:rPr>
        <w:t xml:space="preserve">(or </w:t>
      </w:r>
      <w:r w:rsidR="00905817" w:rsidRPr="00905817">
        <w:rPr>
          <w:b/>
          <w:position w:val="-6"/>
        </w:rPr>
        <w:object w:dxaOrig="260" w:dyaOrig="279" w14:anchorId="33652249">
          <v:shape id="_x0000_i1103" type="#_x0000_t75" style="width:12.9pt;height:14.25pt" o:ole="">
            <v:imagedata r:id="rId167" o:title=""/>
          </v:shape>
          <o:OLEObject Type="Embed" ProgID="Equation.DSMT4" ShapeID="_x0000_i1103" DrawAspect="Content" ObjectID="_1493585456" r:id="rId168"/>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pt;height:14.25pt" o:ole="">
            <v:imagedata r:id="rId169" o:title=""/>
          </v:shape>
          <o:OLEObject Type="Embed" ProgID="Equation.DSMT4" ShapeID="_x0000_i1104" DrawAspect="Content" ObjectID="_1493585457" r:id="rId1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9pt;height:14.25pt" o:ole="">
            <v:imagedata r:id="rId171" o:title=""/>
          </v:shape>
          <o:OLEObject Type="Embed" ProgID="Equation.DSMT4" ShapeID="_x0000_i1105" DrawAspect="Content" ObjectID="_1493585458" r:id="rId172"/>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9pt;height:14.25pt" o:ole="">
            <v:imagedata r:id="rId173" o:title=""/>
          </v:shape>
          <o:OLEObject Type="Embed" ProgID="Equation.DSMT4" ShapeID="_x0000_i1106" DrawAspect="Content" ObjectID="_1493585459" r:id="rId174"/>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9pt;height:12.9pt" o:ole="">
            <v:imagedata r:id="rId175" o:title=""/>
          </v:shape>
          <o:OLEObject Type="Embed" ProgID="Equation.DSMT4" ShapeID="_x0000_i1107" DrawAspect="Content" ObjectID="_1493585460" r:id="rId176"/>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119" w:name="_Toc289032520"/>
      <w:r>
        <w:t>Strain</w:t>
      </w:r>
      <w:bookmarkEnd w:id="119"/>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15pt;height:15.6pt" o:ole="">
            <v:imagedata r:id="rId177" o:title=""/>
          </v:shape>
          <o:OLEObject Type="Embed" ProgID="Equation.DSMT4" ShapeID="_x0000_i1108" DrawAspect="Content" ObjectID="_1493585461" r:id="rId1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1pt;height:15.6pt" o:ole="">
            <v:imagedata r:id="rId179" o:title=""/>
          </v:shape>
          <o:OLEObject Type="Embed" ProgID="Equation.DSMT4" ShapeID="_x0000_i1109" DrawAspect="Content" ObjectID="_1493585462" r:id="rId18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D3178E">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7pt;height:37.35pt" o:ole="">
            <v:imagedata r:id="rId181" o:title=""/>
          </v:shape>
          <o:OLEObject Type="Embed" ProgID="Equation.DSMT4" ShapeID="_x0000_i1110" DrawAspect="Content" ObjectID="_1493585463" r:id="rId1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8.85pt;height:12.9pt" o:ole="">
            <v:imagedata r:id="rId183" o:title=""/>
          </v:shape>
          <o:OLEObject Type="Embed" ProgID="Equation.DSMT4" ShapeID="_x0000_i1111" DrawAspect="Content" ObjectID="_1493585464" r:id="rId184"/>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9pt;height:30.55pt" o:ole="">
            <v:imagedata r:id="rId185" o:title=""/>
          </v:shape>
          <o:OLEObject Type="Embed" ProgID="Equation.DSMT4" ShapeID="_x0000_i1112" DrawAspect="Content" ObjectID="_1493585465" r:id="rId1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95pt;height:30.55pt" o:ole="">
            <v:imagedata r:id="rId187" o:title=""/>
          </v:shape>
          <o:OLEObject Type="Embed" ProgID="Equation.DSMT4" ShapeID="_x0000_i1113" DrawAspect="Content" ObjectID="_1493585466" r:id="rId1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85pt;height:42.1pt" o:ole="">
            <v:imagedata r:id="rId189" o:title=""/>
          </v:shape>
          <o:OLEObject Type="Embed" ProgID="Equation.DSMT4" ShapeID="_x0000_i1114" DrawAspect="Content" ObjectID="_1493585467" r:id="rId1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05pt;height:19.7pt" o:ole="">
            <v:imagedata r:id="rId191" o:title=""/>
          </v:shape>
          <o:OLEObject Type="Embed" ProgID="Equation.DSMT4" ShapeID="_x0000_i1115" DrawAspect="Content" ObjectID="_1493585468" r:id="rId1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120" w:name="_Toc289032521"/>
      <w:r>
        <w:t>Stress</w:t>
      </w:r>
      <w:bookmarkEnd w:id="120"/>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4pt;height:12.9pt" o:ole="">
            <v:imagedata r:id="rId193" o:title=""/>
          </v:shape>
          <o:OLEObject Type="Embed" ProgID="Equation.DSMT4" ShapeID="_x0000_i1116" DrawAspect="Content" ObjectID="_1493585469" r:id="rId1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48</w:instrText>
        </w:r>
      </w:fldSimple>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2pt;height:10.85pt" o:ole="">
            <v:imagedata r:id="rId195" o:title=""/>
          </v:shape>
          <o:OLEObject Type="Embed" ProgID="Equation.DSMT4" ShapeID="_x0000_i1117" DrawAspect="Content" ObjectID="_1493585470" r:id="rId196"/>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1pt;height:19pt" o:ole="">
            <v:imagedata r:id="rId197" o:title=""/>
          </v:shape>
          <o:OLEObject Type="Embed" ProgID="Equation.DSMT4" ShapeID="_x0000_i1118" DrawAspect="Content" ObjectID="_1493585471" r:id="rId198"/>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FE64EB">
        <w:fldChar w:fldCharType="begin"/>
      </w:r>
      <w:r w:rsidR="00FE64EB">
        <w:instrText xml:space="preserve"> HYPERLINK \l "_ENREF_3" \o "Spencer, 1984 #22" </w:instrText>
      </w:r>
      <w:ins w:id="121" w:author="rawlins" w:date="2015-05-19T17:22:00Z"/>
      <w:r w:rsidR="00FE64EB">
        <w:fldChar w:fldCharType="separate"/>
      </w:r>
      <w:r w:rsidR="00214E15">
        <w:rPr>
          <w:noProof/>
        </w:rPr>
        <w:t>3</w:t>
      </w:r>
      <w:r w:rsidR="00FE64EB">
        <w:rPr>
          <w:noProof/>
        </w:rPr>
        <w:fldChar w:fldCharType="end"/>
      </w:r>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25pt" o:ole="">
            <v:imagedata r:id="rId199" o:title=""/>
          </v:shape>
          <o:OLEObject Type="Embed" ProgID="Equation.DSMT4" ShapeID="_x0000_i1119" DrawAspect="Content" ObjectID="_1493585472" r:id="rId2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3pt;height:15.6pt" o:ole="">
            <v:imagedata r:id="rId201" o:title=""/>
          </v:shape>
          <o:OLEObject Type="Embed" ProgID="Equation.DSMT4" ShapeID="_x0000_i1120" DrawAspect="Content" ObjectID="_1493585473" r:id="rId20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25pt;height:15.6pt" o:ole="">
            <v:imagedata r:id="rId203" o:title=""/>
          </v:shape>
          <o:OLEObject Type="Embed" ProgID="Equation.DSMT4" ShapeID="_x0000_i1121" DrawAspect="Content" ObjectID="_1493585474" r:id="rId2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pt;height:30.55pt" o:ole="">
            <v:imagedata r:id="rId205" o:title=""/>
          </v:shape>
          <o:OLEObject Type="Embed" ProgID="Equation.DSMT4" ShapeID="_x0000_i1122" DrawAspect="Content" ObjectID="_1493585475" r:id="rId2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2" w:name="ZEqnNum35611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52</w:instrText>
        </w:r>
      </w:fldSimple>
      <w:r>
        <w:instrText>)</w:instrText>
      </w:r>
      <w:bookmarkEnd w:id="122"/>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2pt;height:14.25pt" o:ole="">
            <v:imagedata r:id="rId207" o:title=""/>
          </v:shape>
          <o:OLEObject Type="Embed" ProgID="Equation.DSMT4" ShapeID="_x0000_i1123" DrawAspect="Content" ObjectID="_1493585476" r:id="rId208"/>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3pt;height:15.6pt" o:ole="">
            <v:imagedata r:id="rId209" o:title=""/>
          </v:shape>
          <o:OLEObject Type="Embed" ProgID="Equation.DSMT4" ShapeID="_x0000_i1124" DrawAspect="Content" ObjectID="_1493585477" r:id="rId210"/>
        </w:object>
      </w:r>
      <w:r w:rsidR="00AC192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53</w:instrText>
        </w:r>
      </w:fldSimple>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55pt;height:30.55pt" o:ole="">
            <v:imagedata r:id="rId211" o:title=""/>
          </v:shape>
          <o:OLEObject Type="Embed" ProgID="Equation.DSMT4" ShapeID="_x0000_i1125" DrawAspect="Content" ObjectID="_1493585478" r:id="rId212"/>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25pt" o:ole="">
            <v:imagedata r:id="rId213" o:title=""/>
          </v:shape>
          <o:OLEObject Type="Embed" ProgID="Equation.DSMT4" ShapeID="_x0000_i1126" DrawAspect="Content" ObjectID="_1493585479" r:id="rId214"/>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2pt;height:14.25pt" o:ole="">
            <v:imagedata r:id="rId215" o:title=""/>
          </v:shape>
          <o:OLEObject Type="Embed" ProgID="Equation.DSMT4" ShapeID="_x0000_i1127" DrawAspect="Content" ObjectID="_1493585480" r:id="rId216"/>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7pt;height:19.7pt" o:ole="">
            <v:imagedata r:id="rId217" o:title=""/>
          </v:shape>
          <o:OLEObject Type="Embed" ProgID="Equation.DSMT4" ShapeID="_x0000_i1128" DrawAspect="Content" ObjectID="_1493585481" r:id="rId218"/>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4pt;height:19.7pt" o:ole="">
            <v:imagedata r:id="rId219" o:title=""/>
          </v:shape>
          <o:OLEObject Type="Embed" ProgID="Equation.DSMT4" ShapeID="_x0000_i1129" DrawAspect="Content" ObjectID="_1493585482" r:id="rId2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85pt;height:14.25pt" o:ole="">
            <v:imagedata r:id="rId221" o:title=""/>
          </v:shape>
          <o:OLEObject Type="Embed" ProgID="Equation.DSMT4" ShapeID="_x0000_i1130" DrawAspect="Content" ObjectID="_1493585483" r:id="rId222"/>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6pt;height:36.7pt" o:ole="">
            <v:imagedata r:id="rId223" o:title=""/>
          </v:shape>
          <o:OLEObject Type="Embed" ProgID="Equation.DSMT4" ShapeID="_x0000_i1131" DrawAspect="Content" ObjectID="_1493585484" r:id="rId22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55</w:instrText>
        </w:r>
      </w:fldSimple>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25pt;height:12.9pt" o:ole="">
            <v:imagedata r:id="rId225" o:title=""/>
          </v:shape>
          <o:OLEObject Type="Embed" ProgID="Equation.DSMT4" ShapeID="_x0000_i1132" DrawAspect="Content" ObjectID="_1493585485" r:id="rId226"/>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2pt;height:30.55pt" o:ole="">
            <v:imagedata r:id="rId227" o:title=""/>
          </v:shape>
          <o:OLEObject Type="Embed" ProgID="Equation.DSMT4" ShapeID="_x0000_i1133" DrawAspect="Content" ObjectID="_1493585486" r:id="rId2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56</w:instrText>
        </w:r>
      </w:fldSimple>
      <w:r>
        <w:instrText>)</w:instrText>
      </w:r>
      <w:r>
        <w:fldChar w:fldCharType="end"/>
      </w:r>
    </w:p>
    <w:p w14:paraId="6FBBE95F" w14:textId="77777777" w:rsidR="008C7882" w:rsidRDefault="008C7882" w:rsidP="008C7882">
      <w:pPr>
        <w:pStyle w:val="Heading2"/>
      </w:pPr>
      <w:bookmarkStart w:id="123" w:name="_Ref174423034"/>
      <w:bookmarkStart w:id="124" w:name="_Toc289032522"/>
      <w:r>
        <w:t>Hyperelasticity</w:t>
      </w:r>
      <w:bookmarkEnd w:id="123"/>
      <w:bookmarkEnd w:id="124"/>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85pt;height:37.35pt" o:ole="">
            <v:imagedata r:id="rId229" o:title=""/>
          </v:shape>
          <o:OLEObject Type="Embed" ProgID="Equation.DSMT4" ShapeID="_x0000_i1134" DrawAspect="Content" ObjectID="_1493585487" r:id="rId2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85pt;height:21.75pt" o:ole="">
            <v:imagedata r:id="rId231" o:title=""/>
          </v:shape>
          <o:OLEObject Type="Embed" ProgID="Equation.DSMT4" ShapeID="_x0000_i1135" DrawAspect="Content" ObjectID="_1493585488" r:id="rId2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5" w:name="ZEqnNum27487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58</w:instrText>
        </w:r>
      </w:fldSimple>
      <w:r>
        <w:instrText>)</w:instrText>
      </w:r>
      <w:bookmarkEnd w:id="125"/>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2pt;height:34.65pt" o:ole="">
            <v:imagedata r:id="rId233" o:title=""/>
          </v:shape>
          <o:OLEObject Type="Embed" ProgID="Equation.DSMT4" ShapeID="_x0000_i1136" DrawAspect="Content" ObjectID="_1493585489" r:id="rId2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6" w:name="ZEqnNum34938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59</w:instrText>
        </w:r>
      </w:fldSimple>
      <w:r>
        <w:instrText>)</w:instrText>
      </w:r>
      <w:bookmarkEnd w:id="126"/>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D3178E">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D3178E">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05pt;height:34.65pt" o:ole="">
            <v:imagedata r:id="rId235" o:title=""/>
          </v:shape>
          <o:OLEObject Type="Embed" ProgID="Equation.DSMT4" ShapeID="_x0000_i1137" DrawAspect="Content" ObjectID="_1493585490" r:id="rId2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25pt;height:12.9pt" o:ole="">
            <v:imagedata r:id="rId237" o:title=""/>
          </v:shape>
          <o:OLEObject Type="Embed" ProgID="Equation.DSMT4" ShapeID="_x0000_i1138" DrawAspect="Content" ObjectID="_1493585491" r:id="rId238"/>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25pt;height:12.9pt" o:ole="">
            <v:imagedata r:id="rId239" o:title=""/>
          </v:shape>
          <o:OLEObject Type="Embed" ProgID="Equation.DSMT4" ShapeID="_x0000_i1139" DrawAspect="Content" ObjectID="_1493585492" r:id="rId240"/>
        </w:object>
      </w:r>
      <w:r>
        <w:t xml:space="preserve">is often expressed as a function of </w:t>
      </w:r>
      <w:r w:rsidR="00905817" w:rsidRPr="00905817">
        <w:rPr>
          <w:position w:val="-6"/>
        </w:rPr>
        <w:object w:dxaOrig="1400" w:dyaOrig="320" w14:anchorId="19C0DC25">
          <v:shape id="_x0000_i1140" type="#_x0000_t75" style="width:69.95pt;height:15.6pt" o:ole="">
            <v:imagedata r:id="rId241" o:title=""/>
          </v:shape>
          <o:OLEObject Type="Embed" ProgID="Equation.DSMT4" ShapeID="_x0000_i1140" DrawAspect="Content" ObjectID="_1493585493" r:id="rId242"/>
        </w:object>
      </w:r>
      <w:r>
        <w:rPr>
          <w:b/>
        </w:rPr>
        <w:t>.</w:t>
      </w:r>
      <w:r>
        <w:t xml:space="preserve"> Noting that </w:t>
      </w:r>
      <w:r w:rsidR="00905817" w:rsidRPr="00905817">
        <w:rPr>
          <w:position w:val="-24"/>
        </w:rPr>
        <w:object w:dxaOrig="820" w:dyaOrig="620" w14:anchorId="1C18AACE">
          <v:shape id="_x0000_i1141" type="#_x0000_t75" style="width:41.45pt;height:30.55pt" o:ole="">
            <v:imagedata r:id="rId243" o:title=""/>
          </v:shape>
          <o:OLEObject Type="Embed" ProgID="Equation.DSMT4" ShapeID="_x0000_i1141" DrawAspect="Content" ObjectID="_1493585494" r:id="rId244"/>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55pt;height:37.35pt" o:ole="">
            <v:imagedata r:id="rId245" o:title=""/>
          </v:shape>
          <o:OLEObject Type="Embed" ProgID="Equation.DSMT4" ShapeID="_x0000_i1142" DrawAspect="Content" ObjectID="_1493585495" r:id="rId246"/>
        </w:object>
      </w:r>
      <w:r w:rsidR="006D35C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127" w:name="_Toc289032523"/>
      <w:r>
        <w:t>Isotropic Hyperelasticity</w:t>
      </w:r>
      <w:bookmarkEnd w:id="127"/>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25pt;height:12.9pt" o:ole="">
            <v:imagedata r:id="rId247" o:title=""/>
          </v:shape>
          <o:OLEObject Type="Embed" ProgID="Equation.DSMT4" ShapeID="_x0000_i1143" DrawAspect="Content" ObjectID="_1493585496" r:id="rId248"/>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1pt;height:21.75pt" o:ole="">
            <v:imagedata r:id="rId249" o:title=""/>
          </v:shape>
          <o:OLEObject Type="Embed" ProgID="Equation.DSMT4" ShapeID="_x0000_i1144" DrawAspect="Content" ObjectID="_1493585497" r:id="rId2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6.95pt;height:30.55pt" o:ole="">
            <v:imagedata r:id="rId251" o:title=""/>
          </v:shape>
          <o:OLEObject Type="Embed" ProgID="Equation.DSMT4" ShapeID="_x0000_i1145" DrawAspect="Content" ObjectID="_1493585498" r:id="rId252"/>
        </w:object>
      </w:r>
      <w:r w:rsidR="00913D5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25pt;height:34.65pt" o:ole="">
            <v:imagedata r:id="rId253" o:title=""/>
          </v:shape>
          <o:OLEObject Type="Embed" ProgID="Equation.DSMT4" ShapeID="_x0000_i1146" DrawAspect="Content" ObjectID="_1493585499" r:id="rId2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8" w:name="ZEqnNum92927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64</w:instrText>
        </w:r>
      </w:fldSimple>
      <w:r>
        <w:instrText>)</w:instrText>
      </w:r>
      <w:bookmarkEnd w:id="128"/>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85pt;height:30.55pt" o:ole="">
            <v:imagedata r:id="rId255" o:title=""/>
          </v:shape>
          <o:OLEObject Type="Embed" ProgID="Equation.DSMT4" ShapeID="_x0000_i1147" DrawAspect="Content" ObjectID="_1493585500" r:id="rId256"/>
        </w:object>
      </w:r>
      <w:r w:rsidR="00201B2F">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9" w:name="ZEqnNum94893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65</w:instrText>
        </w:r>
      </w:fldSimple>
      <w:r>
        <w:instrText>)</w:instrText>
      </w:r>
      <w:bookmarkEnd w:id="129"/>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D3178E">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D3178E">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1pt;height:21.75pt" o:ole="">
            <v:imagedata r:id="rId257" o:title=""/>
          </v:shape>
          <o:OLEObject Type="Embed" ProgID="Equation.DSMT4" ShapeID="_x0000_i1148" DrawAspect="Content" ObjectID="_1493585501" r:id="rId2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66</w:instrText>
        </w:r>
      </w:fldSimple>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25pt;height:19pt" o:ole="">
            <v:imagedata r:id="rId259" o:title=""/>
          </v:shape>
          <o:OLEObject Type="Embed" ProgID="Equation.DSMT4" ShapeID="_x0000_i1149" DrawAspect="Content" ObjectID="_1493585502" r:id="rId260"/>
        </w:object>
      </w:r>
      <w:r>
        <w:t xml:space="preserve">, </w:t>
      </w:r>
      <w:r w:rsidR="00905817" w:rsidRPr="00905817">
        <w:rPr>
          <w:position w:val="-12"/>
        </w:rPr>
        <w:object w:dxaOrig="1380" w:dyaOrig="360" w14:anchorId="72040392">
          <v:shape id="_x0000_i1150" type="#_x0000_t75" style="width:69.3pt;height:19pt" o:ole="">
            <v:imagedata r:id="rId261" o:title=""/>
          </v:shape>
          <o:OLEObject Type="Embed" ProgID="Equation.DSMT4" ShapeID="_x0000_i1150" DrawAspect="Content" ObjectID="_1493585503" r:id="rId262"/>
        </w:object>
      </w:r>
      <w:r>
        <w:t xml:space="preserve">, and </w:t>
      </w:r>
      <w:r w:rsidR="00905817" w:rsidRPr="00905817">
        <w:rPr>
          <w:position w:val="-12"/>
        </w:rPr>
        <w:object w:dxaOrig="1359" w:dyaOrig="360" w14:anchorId="43927B08">
          <v:shape id="_x0000_i1151" type="#_x0000_t75" style="width:67.9pt;height:19pt" o:ole="">
            <v:imagedata r:id="rId263" o:title=""/>
          </v:shape>
          <o:OLEObject Type="Embed" ProgID="Equation.DSMT4" ShapeID="_x0000_i1151" DrawAspect="Content" ObjectID="_1493585504" r:id="rId264"/>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D3178E">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1pt;height:21.75pt" o:ole="">
            <v:imagedata r:id="rId265" o:title=""/>
          </v:shape>
          <o:OLEObject Type="Embed" ProgID="Equation.DSMT4" ShapeID="_x0000_i1152" DrawAspect="Content" ObjectID="_1493585505" r:id="rId2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67</w:instrText>
        </w:r>
      </w:fldSimple>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pt;height:19pt" o:ole="">
            <v:imagedata r:id="rId267" o:title=""/>
          </v:shape>
          <o:OLEObject Type="Embed" ProgID="Equation.DSMT4" ShapeID="_x0000_i1153" DrawAspect="Content" ObjectID="_1493585506" r:id="rId268"/>
        </w:object>
      </w:r>
      <w:r>
        <w:t xml:space="preserve">, </w:t>
      </w:r>
      <w:r w:rsidR="00905817" w:rsidRPr="00905817">
        <w:rPr>
          <w:position w:val="-12"/>
        </w:rPr>
        <w:object w:dxaOrig="360" w:dyaOrig="360" w14:anchorId="5719A982">
          <v:shape id="_x0000_i1154" type="#_x0000_t75" style="width:19pt;height:19pt" o:ole="">
            <v:imagedata r:id="rId269" o:title=""/>
          </v:shape>
          <o:OLEObject Type="Embed" ProgID="Equation.DSMT4" ShapeID="_x0000_i1154" DrawAspect="Content" ObjectID="_1493585507" r:id="rId270"/>
        </w:object>
      </w:r>
      <w:r>
        <w:t xml:space="preserve">, and </w:t>
      </w:r>
      <w:r w:rsidR="00905817" w:rsidRPr="00905817">
        <w:rPr>
          <w:position w:val="-12"/>
        </w:rPr>
        <w:object w:dxaOrig="340" w:dyaOrig="360" w14:anchorId="557E5D67">
          <v:shape id="_x0000_i1155" type="#_x0000_t75" style="width:17pt;height:19pt" o:ole="">
            <v:imagedata r:id="rId271" o:title=""/>
          </v:shape>
          <o:OLEObject Type="Embed" ProgID="Equation.DSMT4" ShapeID="_x0000_i1155" DrawAspect="Content" ObjectID="_1493585508" r:id="rId272"/>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pt;height:19pt" o:ole="">
            <v:imagedata r:id="rId273" o:title=""/>
          </v:shape>
          <o:OLEObject Type="Embed" ProgID="Equation.DSMT4" ShapeID="_x0000_i1156" DrawAspect="Content" ObjectID="_1493585509" r:id="rId274"/>
        </w:object>
      </w:r>
      <w:r>
        <w:t xml:space="preserve">, </w:t>
      </w:r>
      <w:r w:rsidR="00905817" w:rsidRPr="00905817">
        <w:rPr>
          <w:position w:val="-12"/>
        </w:rPr>
        <w:object w:dxaOrig="360" w:dyaOrig="360" w14:anchorId="0B128BD1">
          <v:shape id="_x0000_i1157" type="#_x0000_t75" style="width:19pt;height:19pt" o:ole="">
            <v:imagedata r:id="rId275" o:title=""/>
          </v:shape>
          <o:OLEObject Type="Embed" ProgID="Equation.DSMT4" ShapeID="_x0000_i1157" DrawAspect="Content" ObjectID="_1493585510" r:id="rId276"/>
        </w:object>
      </w:r>
      <w:r>
        <w:t xml:space="preserve"> and </w:t>
      </w:r>
      <w:r w:rsidR="00905817" w:rsidRPr="00905817">
        <w:rPr>
          <w:position w:val="-12"/>
        </w:rPr>
        <w:object w:dxaOrig="340" w:dyaOrig="360" w14:anchorId="4E9528F4">
          <v:shape id="_x0000_i1158" type="#_x0000_t75" style="width:17pt;height:19pt" o:ole="">
            <v:imagedata r:id="rId277" o:title=""/>
          </v:shape>
          <o:OLEObject Type="Embed" ProgID="Equation.DSMT4" ShapeID="_x0000_i1158" DrawAspect="Content" ObjectID="_1493585511" r:id="rId278"/>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130" w:name="_Toc289032524"/>
      <w:r>
        <w:t>Isotropic Elasticity in Principal Directions</w:t>
      </w:r>
      <w:bookmarkEnd w:id="130"/>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25pt;height:14.25pt" o:ole="">
            <v:imagedata r:id="rId279" o:title=""/>
          </v:shape>
          <o:OLEObject Type="Embed" ProgID="Equation.DSMT4" ShapeID="_x0000_i1159" DrawAspect="Content" ObjectID="_1493585512" r:id="rId280"/>
        </w:object>
      </w:r>
      <w:r w:rsidRPr="00C1257B">
        <w:t xml:space="preserve"> be denoted by </w:t>
      </w:r>
      <w:r w:rsidR="00905817" w:rsidRPr="00905817">
        <w:rPr>
          <w:position w:val="-12"/>
        </w:rPr>
        <w:object w:dxaOrig="300" w:dyaOrig="380" w14:anchorId="47B7D818">
          <v:shape id="_x0000_i1160" type="#_x0000_t75" style="width:14.95pt;height:19pt" o:ole="">
            <v:imagedata r:id="rId281" o:title=""/>
          </v:shape>
          <o:OLEObject Type="Embed" ProgID="Equation.DSMT4" ShapeID="_x0000_i1160" DrawAspect="Content" ObjectID="_1493585513" r:id="rId282"/>
        </w:object>
      </w:r>
      <w:r w:rsidRPr="00C1257B">
        <w:t xml:space="preserve"> (</w:t>
      </w:r>
      <w:r w:rsidR="00905817" w:rsidRPr="00905817">
        <w:rPr>
          <w:position w:val="-10"/>
        </w:rPr>
        <w:object w:dxaOrig="859" w:dyaOrig="320" w14:anchorId="1E6DE32F">
          <v:shape id="_x0000_i1161" type="#_x0000_t75" style="width:42.8pt;height:15.6pt" o:ole="">
            <v:imagedata r:id="rId283" o:title=""/>
          </v:shape>
          <o:OLEObject Type="Embed" ProgID="Equation.DSMT4" ShapeID="_x0000_i1161" DrawAspect="Content" ObjectID="_1493585514" r:id="rId284"/>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69.95pt;height:21.75pt" o:ole="">
            <v:imagedata r:id="rId285" o:title=""/>
          </v:shape>
          <o:OLEObject Type="Embed" ProgID="Equation.DSMT4" ShapeID="_x0000_i1162" DrawAspect="Content" ObjectID="_1493585515" r:id="rId286"/>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45pt;height:32.6pt" o:ole="">
            <v:imagedata r:id="rId287" o:title=""/>
          </v:shape>
          <o:OLEObject Type="Embed" ProgID="Equation.DSMT4" ShapeID="_x0000_i1163" DrawAspect="Content" ObjectID="_1493585516" r:id="rId288"/>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68</w:instrText>
        </w:r>
      </w:fldSimple>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95pt;height:19pt" o:ole="">
            <v:imagedata r:id="rId289" o:title=""/>
          </v:shape>
          <o:OLEObject Type="Embed" ProgID="Equation.DSMT4" ShapeID="_x0000_i1164" DrawAspect="Content" ObjectID="_1493585517" r:id="rId290"/>
        </w:object>
      </w:r>
      <w:r w:rsidRPr="00C1257B">
        <w:t xml:space="preserve"> are the eigenvectors of </w:t>
      </w:r>
      <w:r w:rsidR="00905817" w:rsidRPr="00905817">
        <w:rPr>
          <w:position w:val="-6"/>
        </w:rPr>
        <w:object w:dxaOrig="240" w:dyaOrig="279" w14:anchorId="601F9167">
          <v:shape id="_x0000_i1165" type="#_x0000_t75" style="width:12.25pt;height:14.25pt" o:ole="">
            <v:imagedata r:id="rId291" o:title=""/>
          </v:shape>
          <o:OLEObject Type="Embed" ProgID="Equation.DSMT4" ShapeID="_x0000_i1165" DrawAspect="Content" ObjectID="_1493585518" r:id="rId292"/>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75pt;height:34.65pt" o:ole="">
            <v:imagedata r:id="rId293" o:title=""/>
          </v:shape>
          <o:OLEObject Type="Embed" ProgID="Equation.DSMT4" ShapeID="_x0000_i1166" DrawAspect="Content" ObjectID="_1493585519" r:id="rId294"/>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3pt;height:34.65pt" o:ole="">
            <v:imagedata r:id="rId295" o:title=""/>
          </v:shape>
          <o:OLEObject Type="Embed" ProgID="Equation.DSMT4" ShapeID="_x0000_i1167" DrawAspect="Content" ObjectID="_1493585520" r:id="rId29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55pt;height:34.65pt" o:ole="">
            <v:imagedata r:id="rId297" o:title=""/>
          </v:shape>
          <o:OLEObject Type="Embed" ProgID="Equation.DSMT4" ShapeID="_x0000_i1168" DrawAspect="Content" ObjectID="_1493585521" r:id="rId298"/>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71</w:instrText>
        </w:r>
      </w:fldSimple>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7.85pt;height:15.6pt" o:ole="">
            <v:imagedata r:id="rId299" o:title=""/>
          </v:shape>
          <o:OLEObject Type="Embed" ProgID="Equation.DSMT4" ShapeID="_x0000_i1169" DrawAspect="Content" ObjectID="_1493585522" r:id="rId300"/>
        </w:object>
      </w:r>
      <w:r w:rsidRPr="00C1257B">
        <w:t xml:space="preserve"> form a permutation over </w:t>
      </w:r>
      <w:r w:rsidR="00905817" w:rsidRPr="00905817">
        <w:rPr>
          <w:position w:val="-10"/>
        </w:rPr>
        <w:object w:dxaOrig="540" w:dyaOrig="320" w14:anchorId="110E6D11">
          <v:shape id="_x0000_i1170" type="#_x0000_t75" style="width:27.15pt;height:15.6pt" o:ole="">
            <v:imagedata r:id="rId301" o:title=""/>
          </v:shape>
          <o:OLEObject Type="Embed" ProgID="Equation.DSMT4" ShapeID="_x0000_i1170" DrawAspect="Content" ObjectID="_1493585523" r:id="rId302"/>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5pt;height:112.1pt" o:ole="">
            <v:imagedata r:id="rId303" o:title=""/>
          </v:shape>
          <o:OLEObject Type="Embed" ProgID="Equation.DSMT4" ShapeID="_x0000_i1171" DrawAspect="Content" ObjectID="_1493585524" r:id="rId304"/>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31" w:name="ZEqnNum326891"/>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72</w:instrText>
        </w:r>
      </w:fldSimple>
      <w:r w:rsidRPr="00C1257B">
        <w:instrText>)</w:instrText>
      </w:r>
      <w:bookmarkEnd w:id="131"/>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tab/>
      </w:r>
      <w:r w:rsidR="00905817" w:rsidRPr="00905817">
        <w:rPr>
          <w:position w:val="-34"/>
        </w:rPr>
        <w:object w:dxaOrig="3800" w:dyaOrig="800" w14:anchorId="2ECE7FDE">
          <v:shape id="_x0000_i1172" type="#_x0000_t75" style="width:190.2pt;height:40.1pt" o:ole="">
            <v:imagedata r:id="rId305" o:title=""/>
          </v:shape>
          <o:OLEObject Type="Embed" ProgID="Equation.DSMT4" ShapeID="_x0000_i1172" DrawAspect="Content" ObjectID="_1493585525" r:id="rId30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73</w:instrText>
        </w:r>
      </w:fldSimple>
      <w:r w:rsidRPr="00C1257B">
        <w:instrText>)</w:instrText>
      </w:r>
      <w:r w:rsidRPr="00C1257B">
        <w:fldChar w:fldCharType="end"/>
      </w:r>
    </w:p>
    <w:p w14:paraId="074127B7" w14:textId="77777777"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fldSimple w:instr=" REF ZEqnNum326891 \! \* MERGEFORMAT ">
        <w:ins w:id="132" w:author="rawlins" w:date="2015-05-19T17:23:00Z">
          <w:r w:rsidR="00D3178E" w:rsidRPr="00C1257B">
            <w:instrText>(</w:instrText>
          </w:r>
          <w:r w:rsidR="00D3178E">
            <w:instrText>2</w:instrText>
          </w:r>
          <w:r w:rsidR="00D3178E" w:rsidRPr="00C1257B">
            <w:instrText>.</w:instrText>
          </w:r>
          <w:r w:rsidR="00D3178E">
            <w:instrText>72</w:instrText>
          </w:r>
          <w:r w:rsidR="00D3178E" w:rsidRPr="00C1257B">
            <w:instrText>)</w:instrText>
          </w:r>
        </w:ins>
        <w:ins w:id="133" w:author="Gerard" w:date="2015-05-06T12:49:00Z">
          <w:del w:id="134"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72</w:delInstrText>
            </w:r>
            <w:r w:rsidR="00E3755C" w:rsidRPr="00C1257B" w:rsidDel="00752FD5">
              <w:delInstrText>)</w:delInstrText>
            </w:r>
          </w:del>
        </w:ins>
        <w:ins w:id="135" w:author="Kingsley" w:date="2014-05-24T14:28:00Z">
          <w:del w:id="136"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72</w:delInstrText>
            </w:r>
            <w:r w:rsidR="00567B45" w:rsidRPr="00C1257B" w:rsidDel="00752FD5">
              <w:delInstrText>)</w:delInstrText>
            </w:r>
          </w:del>
        </w:ins>
        <w:del w:id="137"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72</w:delInstrText>
          </w:r>
          <w:r w:rsidR="004F1C97" w:rsidRPr="00C1257B" w:rsidDel="00752FD5">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05pt;height:34.65pt" o:ole="">
            <v:imagedata r:id="rId307" o:title=""/>
          </v:shape>
          <o:OLEObject Type="Embed" ProgID="Equation.DSMT4" ShapeID="_x0000_i1173" DrawAspect="Content" ObjectID="_1493585526" r:id="rId308"/>
        </w:object>
      </w:r>
      <w:r w:rsidR="004B190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38" w:name="ZEqnNum891122"/>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74</w:instrText>
        </w:r>
      </w:fldSimple>
      <w:r w:rsidRPr="00C1257B">
        <w:instrText>)</w:instrText>
      </w:r>
      <w:bookmarkEnd w:id="138"/>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05pt;height:19pt" o:ole="">
            <v:imagedata r:id="rId309" o:title=""/>
          </v:shape>
          <o:OLEObject Type="Embed" ProgID="Equation.DSMT4" ShapeID="_x0000_i1174" DrawAspect="Content" ObjectID="_1493585527" r:id="rId310"/>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75</w:instrText>
        </w:r>
      </w:fldSimple>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6.1pt;height:19.7pt" o:ole="">
            <v:imagedata r:id="rId311" o:title=""/>
          </v:shape>
          <o:OLEObject Type="Embed" ProgID="Equation.DSMT4" ShapeID="_x0000_i1175" DrawAspect="Content" ObjectID="_1493585528" r:id="rId312"/>
        </w:object>
      </w:r>
      <w:r w:rsidRPr="00C1257B">
        <w:t xml:space="preserve"> are the eigenvectors of </w:t>
      </w:r>
      <w:r w:rsidR="00905817" w:rsidRPr="00905817">
        <w:rPr>
          <w:position w:val="-6"/>
        </w:rPr>
        <w:object w:dxaOrig="200" w:dyaOrig="279" w14:anchorId="56989ACE">
          <v:shape id="_x0000_i1176" type="#_x0000_t75" style="width:10.2pt;height:14.25pt" o:ole="">
            <v:imagedata r:id="rId313" o:title=""/>
          </v:shape>
          <o:OLEObject Type="Embed" ProgID="Equation.DSMT4" ShapeID="_x0000_i1176" DrawAspect="Content" ObjectID="_1493585529" r:id="rId314"/>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05pt;height:34.65pt" o:ole="">
            <v:imagedata r:id="rId315" o:title=""/>
          </v:shape>
          <o:OLEObject Type="Embed" ProgID="Equation.DSMT4" ShapeID="_x0000_i1177" DrawAspect="Content" ObjectID="_1493585530" r:id="rId31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95pt;height:116.15pt" o:ole="">
            <v:imagedata r:id="rId317" o:title=""/>
          </v:shape>
          <o:OLEObject Type="Embed" ProgID="Equation.DSMT4" ShapeID="_x0000_i1178" DrawAspect="Content" ObjectID="_1493585531" r:id="rId318"/>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139" w:name="_Ref176706100"/>
      <w:bookmarkStart w:id="140" w:name="_Toc289032525"/>
      <w:r>
        <w:t>Nearly-Incompressible Hyperelasticity</w:t>
      </w:r>
      <w:bookmarkEnd w:id="139"/>
      <w:bookmarkEnd w:id="140"/>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15pt;height:14.25pt" o:ole="">
            <v:imagedata r:id="rId319" o:title=""/>
          </v:shape>
          <o:OLEObject Type="Embed" ProgID="Equation.DSMT4" ShapeID="_x0000_i1179" DrawAspect="Content" ObjectID="_1493585532" r:id="rId320"/>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141"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95pt;height:32.6pt" o:ole="">
            <v:imagedata r:id="rId321" o:title=""/>
          </v:shape>
          <o:OLEObject Type="Embed" ProgID="Equation.DSMT4" ShapeID="_x0000_i1180" DrawAspect="Content" ObjectID="_1493585533" r:id="rId3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2" w:name="ZEqnNum51731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78</w:instrText>
        </w:r>
      </w:fldSimple>
      <w:r>
        <w:instrText>)</w:instrText>
      </w:r>
      <w:bookmarkEnd w:id="142"/>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5pt;height:24.45pt" o:ole="">
            <v:imagedata r:id="rId323" o:title=""/>
          </v:shape>
          <o:OLEObject Type="Embed" ProgID="Equation.DSMT4" ShapeID="_x0000_i1181" DrawAspect="Content" ObjectID="_1493585534" r:id="rId324"/>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D3178E">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15pt;height:14.25pt" o:ole="">
            <v:imagedata r:id="rId325" o:title=""/>
          </v:shape>
          <o:OLEObject Type="Embed" ProgID="Equation.DSMT4" ShapeID="_x0000_i1182" DrawAspect="Content" ObjectID="_1493585535" r:id="rId326"/>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55pt;height:19.7pt" o:ole="">
            <v:imagedata r:id="rId327" o:title=""/>
          </v:shape>
          <o:OLEObject Type="Embed" ProgID="Equation.DSMT4" ShapeID="_x0000_i1183" DrawAspect="Content" ObjectID="_1493585536" r:id="rId328"/>
        </w:object>
      </w:r>
      <w:r>
        <w:t xml:space="preserve"> to the distortional component </w:t>
      </w:r>
      <w:r w:rsidR="00905817" w:rsidRPr="00905817">
        <w:rPr>
          <w:position w:val="-14"/>
        </w:rPr>
        <w:object w:dxaOrig="660" w:dyaOrig="400" w14:anchorId="66C790A1">
          <v:shape id="_x0000_i1184" type="#_x0000_t75" style="width:32.6pt;height:19.7pt" o:ole="">
            <v:imagedata r:id="rId329" o:title=""/>
          </v:shape>
          <o:OLEObject Type="Embed" ProgID="Equation.DSMT4" ShapeID="_x0000_i1184" DrawAspect="Content" ObjectID="_1493585537" r:id="rId330"/>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1pt;height:19.7pt" o:ole="">
            <v:imagedata r:id="rId331" o:title=""/>
          </v:shape>
          <o:OLEObject Type="Embed" ProgID="Equation.DSMT4" ShapeID="_x0000_i1185" DrawAspect="Content" ObjectID="_1493585538" r:id="rId3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3" w:name="ZEqnNum998550"/>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79</w:instrText>
        </w:r>
      </w:fldSimple>
      <w:r>
        <w:instrText>)</w:instrText>
      </w:r>
      <w:bookmarkEnd w:id="143"/>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fldSimple w:instr=" REF ZEqnNum998550 \! \* MERGEFORMAT ">
        <w:r w:rsidR="00D3178E">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D3178E">
          <w:instrText>(2.64)</w:instrText>
        </w:r>
      </w:fldSimple>
      <w:r>
        <w:fldChar w:fldCharType="end"/>
      </w:r>
      <w:r>
        <w:t>.</w:t>
      </w:r>
    </w:p>
    <w:p w14:paraId="765BF3D8" w14:textId="235C3319" w:rsidR="008C7882" w:rsidRDefault="008C7882" w:rsidP="008C7882">
      <w:pPr>
        <w:pStyle w:val="MTDisplayEquation"/>
      </w:pPr>
      <w:r>
        <w:lastRenderedPageBreak/>
        <w:tab/>
      </w:r>
      <w:r w:rsidR="00905817" w:rsidRPr="00905817">
        <w:rPr>
          <w:position w:val="-92"/>
        </w:rPr>
        <w:object w:dxaOrig="2040" w:dyaOrig="1980" w14:anchorId="447F83B8">
          <v:shape id="_x0000_i1186" type="#_x0000_t75" style="width:101.9pt;height:98.5pt" o:ole="">
            <v:imagedata r:id="rId333" o:title=""/>
          </v:shape>
          <o:OLEObject Type="Embed" ProgID="Equation.DSMT4" ShapeID="_x0000_i1186" DrawAspect="Content" ObjectID="_1493585539" r:id="rId33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4" w:name="ZEqnNum91818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80</w:instrText>
        </w:r>
      </w:fldSimple>
      <w:r>
        <w:instrText>)</w:instrText>
      </w:r>
      <w:bookmarkEnd w:id="144"/>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1pt;height:30.55pt" o:ole="">
            <v:imagedata r:id="rId335" o:title=""/>
          </v:shape>
          <o:OLEObject Type="Embed" ProgID="Equation.DSMT4" ShapeID="_x0000_i1187" DrawAspect="Content" ObjectID="_1493585540" r:id="rId3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4pt;height:30.55pt" o:ole="">
            <v:imagedata r:id="rId337" o:title=""/>
          </v:shape>
          <o:OLEObject Type="Embed" ProgID="Equation.DSMT4" ShapeID="_x0000_i1188" DrawAspect="Content" ObjectID="_1493585541" r:id="rId3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5" w:name="ZEqnNum84445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82</w:instrText>
        </w:r>
      </w:fldSimple>
      <w:r>
        <w:instrText>)</w:instrText>
      </w:r>
      <w:bookmarkEnd w:id="145"/>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85pt;height:10.2pt" o:ole="">
            <v:imagedata r:id="rId339" o:title=""/>
          </v:shape>
          <o:OLEObject Type="Embed" ProgID="Equation.DSMT4" ShapeID="_x0000_i1189" DrawAspect="Content" ObjectID="_1493585542" r:id="rId340"/>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85pt;height:10.2pt" o:ole="">
            <v:imagedata r:id="rId341" o:title=""/>
          </v:shape>
          <o:OLEObject Type="Embed" ProgID="Equation.DSMT4" ShapeID="_x0000_i1190" DrawAspect="Content" ObjectID="_1493585543" r:id="rId342"/>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D3178E">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D3178E">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3pt;height:30.55pt" o:ole="">
            <v:imagedata r:id="rId343" o:title=""/>
          </v:shape>
          <o:OLEObject Type="Embed" ProgID="Equation.DSMT4" ShapeID="_x0000_i1191" DrawAspect="Content" ObjectID="_1493585544" r:id="rId3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D3178E">
          <w:instrText>(2.80)</w:instrText>
        </w:r>
      </w:fldSimple>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8pt;height:19pt" o:ole="">
            <v:imagedata r:id="rId345" o:title=""/>
          </v:shape>
          <o:OLEObject Type="Embed" ProgID="Equation.DSMT4" ShapeID="_x0000_i1192" DrawAspect="Content" ObjectID="_1493585545" r:id="rId346"/>
        </w:object>
      </w:r>
      <w:r w:rsidR="004D104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84</w:instrText>
        </w:r>
      </w:fldSimple>
      <w:r>
        <w:instrText>)</w:instrText>
      </w:r>
      <w:r>
        <w:fldChar w:fldCharType="end"/>
      </w:r>
    </w:p>
    <w:p w14:paraId="51BFB68D" w14:textId="618834C1" w:rsidR="002147C8" w:rsidRDefault="002147C8" w:rsidP="002147C8">
      <w:r>
        <w:t xml:space="preserve">where the </w:t>
      </w:r>
      <w:commentRangeStart w:id="146"/>
      <w:r>
        <w:rPr>
          <w:i/>
        </w:rPr>
        <w:t xml:space="preserve">fictitious second Piola-Kirchoff </w:t>
      </w:r>
      <w:commentRangeEnd w:id="146"/>
      <w:r w:rsidR="00FC5099">
        <w:rPr>
          <w:rStyle w:val="CommentReference"/>
        </w:rPr>
        <w:commentReference w:id="146"/>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r w:rsidR="00FE64EB">
        <w:fldChar w:fldCharType="begin"/>
      </w:r>
      <w:r w:rsidR="00FE64EB">
        <w:instrText xml:space="preserve"> HYPERLINK \l "_ENREF_4" \o "Holzapfel, 2000 #69" </w:instrText>
      </w:r>
      <w:ins w:id="147" w:author="rawlins" w:date="2015-05-19T17:22:00Z"/>
      <w:r w:rsidR="00FE64EB">
        <w:fldChar w:fldCharType="separate"/>
      </w:r>
      <w:r w:rsidR="00214E15">
        <w:rPr>
          <w:noProof/>
        </w:rPr>
        <w:t>4</w:t>
      </w:r>
      <w:r w:rsidR="00FE64EB">
        <w:rPr>
          <w:noProof/>
        </w:rPr>
        <w:fldChar w:fldCharType="end"/>
      </w:r>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55pt;height:32.6pt" o:ole="">
            <v:imagedata r:id="rId349" o:title=""/>
          </v:shape>
          <o:OLEObject Type="Embed" ProgID="Equation.DSMT4" ShapeID="_x0000_i1193" DrawAspect="Content" ObjectID="_1493585546" r:id="rId350"/>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9pt;height:30.55pt" o:ole="">
            <v:imagedata r:id="rId351" o:title=""/>
          </v:shape>
          <o:OLEObject Type="Embed" ProgID="Equation.DSMT4" ShapeID="_x0000_i1194" DrawAspect="Content" ObjectID="_1493585547" r:id="rId352"/>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D3178E">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7pt;height:19pt" o:ole="">
            <v:imagedata r:id="rId353" o:title=""/>
          </v:shape>
          <o:OLEObject Type="Embed" ProgID="Equation.DSMT4" ShapeID="_x0000_i1195" DrawAspect="Content" ObjectID="_1493585548" r:id="rId354"/>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87</w:instrText>
        </w:r>
      </w:fldSimple>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1pt;height:32.6pt" o:ole="">
            <v:imagedata r:id="rId355" o:title=""/>
          </v:shape>
          <o:OLEObject Type="Embed" ProgID="Equation.DSMT4" ShapeID="_x0000_i1196" DrawAspect="Content" ObjectID="_1493585549" r:id="rId356"/>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88</w:instrText>
        </w:r>
      </w:fldSimple>
      <w:r>
        <w:instrText>)</w:instrText>
      </w:r>
      <w:r>
        <w:fldChar w:fldCharType="end"/>
      </w:r>
    </w:p>
    <w:p w14:paraId="3B727527" w14:textId="77777777" w:rsidR="008C7882" w:rsidRPr="00272B4D" w:rsidRDefault="008C7882" w:rsidP="008C7882">
      <w:pPr>
        <w:pStyle w:val="Heading3"/>
      </w:pPr>
      <w:bookmarkStart w:id="148" w:name="_Toc289032526"/>
      <w:r>
        <w:t>Transversely Isotropic Hyperelasticity</w:t>
      </w:r>
      <w:bookmarkEnd w:id="148"/>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r w:rsidR="00FE64EB">
        <w:fldChar w:fldCharType="begin"/>
      </w:r>
      <w:r w:rsidR="00FE64EB">
        <w:instrText xml:space="preserve"> HYPERLINK \l "_ENREF_5" \o "Weiss, 1996 #14" </w:instrText>
      </w:r>
      <w:ins w:id="149" w:author="rawlins" w:date="2015-05-19T17:22:00Z"/>
      <w:r w:rsidR="00FE64EB">
        <w:fldChar w:fldCharType="separate"/>
      </w:r>
      <w:r w:rsidR="00214E15">
        <w:rPr>
          <w:noProof/>
        </w:rPr>
        <w:t>5</w:t>
      </w:r>
      <w:r w:rsidR="00FE64EB">
        <w:rPr>
          <w:noProof/>
        </w:rPr>
        <w:fldChar w:fldCharType="end"/>
      </w:r>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9pt;height:12.9pt" o:ole="">
            <v:imagedata r:id="rId357" o:title=""/>
          </v:shape>
          <o:OLEObject Type="Embed" ProgID="Equation.DSMT4" ShapeID="_x0000_i1197" DrawAspect="Content" ObjectID="_1493585550" r:id="rId358"/>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6pt;height:19.7pt" o:ole="">
            <v:imagedata r:id="rId359" o:title=""/>
          </v:shape>
          <o:OLEObject Type="Embed" ProgID="Equation.DSMT4" ShapeID="_x0000_i1198" DrawAspect="Content" ObjectID="_1493585551" r:id="rId360"/>
        </w:object>
      </w:r>
      <w:r>
        <w:t xml:space="preserve"> may be described by a unit vector field </w:t>
      </w:r>
      <w:r w:rsidR="00905817" w:rsidRPr="00905817">
        <w:rPr>
          <w:position w:val="-16"/>
        </w:rPr>
        <w:object w:dxaOrig="940" w:dyaOrig="440" w14:anchorId="68775AAC">
          <v:shape id="_x0000_i1199" type="#_x0000_t75" style="width:47.55pt;height:21.75pt" o:ole="">
            <v:imagedata r:id="rId361" o:title=""/>
          </v:shape>
          <o:OLEObject Type="Embed" ProgID="Equation.DSMT4" ShapeID="_x0000_i1199" DrawAspect="Content" ObjectID="_1493585552" r:id="rId362"/>
        </w:object>
      </w:r>
      <w:r>
        <w:t xml:space="preserve">. In general, the fibers will also undergo length change. The fiber stretch, </w:t>
      </w:r>
      <w:r w:rsidR="00905817" w:rsidRPr="00905817">
        <w:rPr>
          <w:position w:val="-6"/>
        </w:rPr>
        <w:object w:dxaOrig="220" w:dyaOrig="279" w14:anchorId="36DD6F16">
          <v:shape id="_x0000_i1200" type="#_x0000_t75" style="width:10.85pt;height:14.25pt" o:ole="">
            <v:imagedata r:id="rId363" o:title=""/>
          </v:shape>
          <o:OLEObject Type="Embed" ProgID="Equation.DSMT4" ShapeID="_x0000_i1200" DrawAspect="Content" ObjectID="_1493585553" r:id="rId36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6pt;height:14.25pt" o:ole="">
            <v:imagedata r:id="rId365" o:title=""/>
          </v:shape>
          <o:OLEObject Type="Embed" ProgID="Equation.DSMT4" ShapeID="_x0000_i1201" DrawAspect="Content" ObjectID="_1493585554" r:id="rId3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89</w:instrText>
        </w:r>
      </w:fldSimple>
      <w:r>
        <w:instrText>)</w:instrText>
      </w:r>
      <w:r>
        <w:fldChar w:fldCharType="end"/>
      </w:r>
    </w:p>
    <w:p w14:paraId="3E424B51" w14:textId="1AA05E48" w:rsidR="008C7882" w:rsidRDefault="008C7882" w:rsidP="008C7882">
      <w:r>
        <w:lastRenderedPageBreak/>
        <w:t>Also, since</w:t>
      </w:r>
      <w:r w:rsidR="00C2754B">
        <w:t xml:space="preserve"> </w:t>
      </w:r>
      <w:r w:rsidR="00905817" w:rsidRPr="00905817">
        <w:rPr>
          <w:position w:val="-6"/>
        </w:rPr>
        <w:object w:dxaOrig="200" w:dyaOrig="220" w14:anchorId="3A482149">
          <v:shape id="_x0000_i1202" type="#_x0000_t75" style="width:10.2pt;height:10.85pt" o:ole="">
            <v:imagedata r:id="rId367" o:title=""/>
          </v:shape>
          <o:OLEObject Type="Embed" ProgID="Equation.DSMT4" ShapeID="_x0000_i1202" DrawAspect="Content" ObjectID="_1493585555" r:id="rId36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9pt;height:15.6pt" o:ole="">
            <v:imagedata r:id="rId369" o:title=""/>
          </v:shape>
          <o:OLEObject Type="Embed" ProgID="Equation.DSMT4" ShapeID="_x0000_i1203" DrawAspect="Content" ObjectID="_1493585556" r:id="rId3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75pt;height:19.7pt" o:ole="">
            <v:imagedata r:id="rId371" o:title=""/>
          </v:shape>
          <o:OLEObject Type="Embed" ProgID="Equation.DSMT4" ShapeID="_x0000_i1204" DrawAspect="Content" ObjectID="_1493585557" r:id="rId37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25pt;height:14.25pt" o:ole="">
            <v:imagedata r:id="rId373" o:title=""/>
          </v:shape>
          <o:OLEObject Type="Embed" ProgID="Equation.DSMT4" ShapeID="_x0000_i1205" DrawAspect="Content" ObjectID="_1493585558" r:id="rId374"/>
        </w:object>
      </w:r>
      <w:r w:rsidRPr="00C2754B">
        <w:t xml:space="preserve"> </w:t>
      </w:r>
      <w:r>
        <w:t xml:space="preserve">and </w:t>
      </w:r>
      <w:r w:rsidR="00905817" w:rsidRPr="00905817">
        <w:rPr>
          <w:position w:val="-6"/>
        </w:rPr>
        <w:object w:dxaOrig="700" w:dyaOrig="279" w14:anchorId="24101A66">
          <v:shape id="_x0000_i1206" type="#_x0000_t75" style="width:34.65pt;height:14.25pt" o:ole="">
            <v:imagedata r:id="rId375" o:title=""/>
          </v:shape>
          <o:OLEObject Type="Embed" ProgID="Equation.DSMT4" ShapeID="_x0000_i1206" DrawAspect="Content" ObjectID="_1493585559" r:id="rId37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FE64EB">
        <w:fldChar w:fldCharType="begin"/>
      </w:r>
      <w:r w:rsidR="00FE64EB">
        <w:instrText xml:space="preserve"> HYPERLINK \l "_ENREF_3" \o "Spencer, 1984 #22" </w:instrText>
      </w:r>
      <w:ins w:id="150" w:author="rawlins" w:date="2015-05-19T17:22:00Z"/>
      <w:r w:rsidR="00FE64EB">
        <w:fldChar w:fldCharType="separate"/>
      </w:r>
      <w:r w:rsidR="00214E15">
        <w:rPr>
          <w:noProof/>
        </w:rPr>
        <w:t>3</w:t>
      </w:r>
      <w:r w:rsidR="00FE64EB">
        <w:rPr>
          <w:noProof/>
        </w:rPr>
        <w:fldChar w:fldCharType="end"/>
      </w:r>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7pt;height:30.55pt" o:ole="">
            <v:imagedata r:id="rId377" o:title=""/>
          </v:shape>
          <o:OLEObject Type="Embed" ProgID="Equation.DSMT4" ShapeID="_x0000_i1207" DrawAspect="Content" ObjectID="_1493585560" r:id="rId3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pt;height:19pt" o:ole="">
            <v:imagedata r:id="rId379" o:title=""/>
          </v:shape>
          <o:OLEObject Type="Embed" ProgID="Equation.DSMT4" ShapeID="_x0000_i1208" DrawAspect="Content" ObjectID="_1493585561" r:id="rId3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9pt;height:21.75pt" o:ole="">
            <v:imagedata r:id="rId381" o:title=""/>
          </v:shape>
          <o:OLEObject Type="Embed" ProgID="Equation.DSMT4" ShapeID="_x0000_i1209" DrawAspect="Content" ObjectID="_1493585562" r:id="rId3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15pt;height:34.65pt" o:ole="">
            <v:imagedata r:id="rId383" o:title=""/>
          </v:shape>
          <o:OLEObject Type="Embed" ProgID="Equation.DSMT4" ShapeID="_x0000_i1210" DrawAspect="Content" ObjectID="_1493585563" r:id="rId3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D3178E">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55pt;height:19.7pt" o:ole="">
            <v:imagedata r:id="rId385" o:title=""/>
          </v:shape>
          <o:OLEObject Type="Embed" ProgID="Equation.DSMT4" ShapeID="_x0000_i1211" DrawAspect="Content" ObjectID="_1493585564" r:id="rId3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1" w:name="ZEqnNum55044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95</w:instrText>
        </w:r>
      </w:fldSimple>
      <w:r>
        <w:instrText>)</w:instrText>
      </w:r>
      <w:bookmarkEnd w:id="151"/>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pt;height:19pt" o:ole="">
            <v:imagedata r:id="rId387" o:title=""/>
          </v:shape>
          <o:OLEObject Type="Embed" ProgID="Equation.DSMT4" ShapeID="_x0000_i1212" DrawAspect="Content" ObjectID="_1493585565" r:id="rId38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pt;height:19pt" o:ole="">
            <v:imagedata r:id="rId389" o:title=""/>
          </v:shape>
          <o:OLEObject Type="Embed" ProgID="Equation.DSMT4" ShapeID="_x0000_i1213" DrawAspect="Content" ObjectID="_1493585566" r:id="rId39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pt;height:19pt" o:ole="">
            <v:imagedata r:id="rId391" o:title=""/>
          </v:shape>
          <o:OLEObject Type="Embed" ProgID="Equation.DSMT4" ShapeID="_x0000_i1214" DrawAspect="Content" ObjectID="_1493585567" r:id="rId39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D3178E">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r w:rsidR="00FE64EB">
        <w:fldChar w:fldCharType="begin"/>
      </w:r>
      <w:r w:rsidR="00FE64EB">
        <w:instrText xml:space="preserve"> HYPERLINK \l "_ENREF_6" \o "Horowitz, 1988 #27" </w:instrText>
      </w:r>
      <w:ins w:id="152" w:author="rawlins" w:date="2015-05-19T17:22:00Z"/>
      <w:r w:rsidR="00FE64EB">
        <w:fldChar w:fldCharType="separate"/>
      </w:r>
      <w:r w:rsidR="00214E15">
        <w:rPr>
          <w:noProof/>
        </w:rPr>
        <w:t>6-8</w:t>
      </w:r>
      <w:r w:rsidR="00FE64EB">
        <w:rPr>
          <w:noProof/>
        </w:rPr>
        <w:fldChar w:fldCharType="end"/>
      </w:r>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153" w:name="_Toc176704828"/>
      <w:bookmarkStart w:id="154" w:name="_Ref189743783"/>
      <w:bookmarkStart w:id="155" w:name="_Toc289032527"/>
      <w:r>
        <w:lastRenderedPageBreak/>
        <w:t>Biphasic Material</w:t>
      </w:r>
      <w:bookmarkEnd w:id="153"/>
      <w:bookmarkEnd w:id="154"/>
      <w:bookmarkEnd w:id="155"/>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156" w:name="_Toc176704829"/>
      <w:bookmarkStart w:id="157" w:name="_Toc289032528"/>
      <w:r>
        <w:t>Governing Equations</w:t>
      </w:r>
      <w:bookmarkEnd w:id="156"/>
      <w:bookmarkEnd w:id="157"/>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r w:rsidR="00FE64EB">
        <w:fldChar w:fldCharType="begin"/>
      </w:r>
      <w:r w:rsidR="00FE64EB">
        <w:instrText xml:space="preserve"> HYPERLINK \l "_ENREF_9" \o "Bowen, 1980 #18" </w:instrText>
      </w:r>
      <w:ins w:id="158" w:author="rawlins" w:date="2015-05-19T17:22:00Z"/>
      <w:r w:rsidR="00FE64EB">
        <w:fldChar w:fldCharType="separate"/>
      </w:r>
      <w:r w:rsidR="00214E15">
        <w:rPr>
          <w:noProof/>
        </w:rPr>
        <w:t>9</w:t>
      </w:r>
      <w:r w:rsidR="00FE64EB">
        <w:rPr>
          <w:noProof/>
        </w:rPr>
        <w:fldChar w:fldCharType="end"/>
      </w:r>
      <w:r w:rsidR="00A56950">
        <w:rPr>
          <w:noProof/>
        </w:rPr>
        <w:t xml:space="preserve">, </w:t>
      </w:r>
      <w:r w:rsidR="00FE64EB">
        <w:fldChar w:fldCharType="begin"/>
      </w:r>
      <w:r w:rsidR="00FE64EB">
        <w:instrText xml:space="preserve"> HYPERLINK \l "_ENREF_10" \o "Mow, 1980 #33" </w:instrText>
      </w:r>
      <w:ins w:id="159" w:author="rawlins" w:date="2015-05-19T17:22:00Z"/>
      <w:r w:rsidR="00FE64EB">
        <w:fldChar w:fldCharType="separate"/>
      </w:r>
      <w:r w:rsidR="00214E15">
        <w:rPr>
          <w:noProof/>
        </w:rPr>
        <w:t>10</w:t>
      </w:r>
      <w:r w:rsidR="00FE64EB">
        <w:rPr>
          <w:noProof/>
        </w:rPr>
        <w:fldChar w:fldCharType="end"/>
      </w:r>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r w:rsidR="00FE64EB">
        <w:fldChar w:fldCharType="begin"/>
      </w:r>
      <w:r w:rsidR="00FE64EB">
        <w:instrText xml:space="preserve"> HYPERLINK \l "_ENREF_11" \o "Truesdell, 1960 #49" </w:instrText>
      </w:r>
      <w:ins w:id="160" w:author="rawlins" w:date="2015-05-19T17:22:00Z"/>
      <w:r w:rsidR="00FE64EB">
        <w:fldChar w:fldCharType="separate"/>
      </w:r>
      <w:r w:rsidR="00214E15">
        <w:rPr>
          <w:noProof/>
        </w:rPr>
        <w:t>11</w:t>
      </w:r>
      <w:r w:rsidR="00FE64EB">
        <w:rPr>
          <w:noProof/>
        </w:rPr>
        <w:fldChar w:fldCharType="end"/>
      </w:r>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25pt;height:10.85pt" o:ole="">
            <v:imagedata r:id="rId393" o:title=""/>
          </v:shape>
          <o:OLEObject Type="Embed" ProgID="Equation.DSMT4" ShapeID="_x0000_i1215" DrawAspect="Content" ObjectID="_1493585568" r:id="rId394"/>
        </w:object>
      </w:r>
      <w:r w:rsidRPr="000037DA">
        <w:t xml:space="preserve"> of a mixture (</w:t>
      </w:r>
      <w:r w:rsidR="00905817" w:rsidRPr="00905817">
        <w:rPr>
          <w:position w:val="-6"/>
        </w:rPr>
        <w:object w:dxaOrig="580" w:dyaOrig="220" w14:anchorId="1C3D006A">
          <v:shape id="_x0000_i1216" type="#_x0000_t75" style="width:29.2pt;height:10.85pt" o:ole="">
            <v:imagedata r:id="rId395" o:title=""/>
          </v:shape>
          <o:OLEObject Type="Embed" ProgID="Equation.DSMT4" ShapeID="_x0000_i1216" DrawAspect="Content" ObjectID="_1493585569" r:id="rId396"/>
        </w:object>
      </w:r>
      <w:r w:rsidRPr="000037DA">
        <w:t xml:space="preserve"> for the solid and </w:t>
      </w:r>
      <w:r w:rsidR="00905817" w:rsidRPr="00905817">
        <w:rPr>
          <w:position w:val="-6"/>
        </w:rPr>
        <w:object w:dxaOrig="639" w:dyaOrig="220" w14:anchorId="7DC08CBD">
          <v:shape id="_x0000_i1217" type="#_x0000_t75" style="width:30.55pt;height:10.85pt" o:ole="">
            <v:imagedata r:id="rId397" o:title=""/>
          </v:shape>
          <o:OLEObject Type="Embed" ProgID="Equation.DSMT4" ShapeID="_x0000_i1217" DrawAspect="Content" ObjectID="_1493585570" r:id="rId398"/>
        </w:object>
      </w:r>
      <w:r w:rsidRPr="000037DA">
        <w:t xml:space="preserve"> for the fluid) has a separate motion </w:t>
      </w:r>
      <w:r w:rsidR="00905817" w:rsidRPr="00905817">
        <w:rPr>
          <w:position w:val="-16"/>
        </w:rPr>
        <w:object w:dxaOrig="1020" w:dyaOrig="440" w14:anchorId="0EF7B0DD">
          <v:shape id="_x0000_i1218" type="#_x0000_t75" style="width:51.6pt;height:21.75pt" o:ole="">
            <v:imagedata r:id="rId399" o:title=""/>
          </v:shape>
          <o:OLEObject Type="Embed" ProgID="Equation.DSMT4" ShapeID="_x0000_i1218" DrawAspect="Content" ObjectID="_1493585571" r:id="rId40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pt;height:14.95pt" o:ole="">
            <v:imagedata r:id="rId401" o:title=""/>
          </v:shape>
          <o:OLEObject Type="Embed" ProgID="Equation.DSMT4" ShapeID="_x0000_i1219" DrawAspect="Content" ObjectID="_1493585572" r:id="rId402"/>
        </w:object>
      </w:r>
      <w:r w:rsidRPr="000037DA">
        <w:t xml:space="preserve">, in the current configuration </w:t>
      </w:r>
      <w:r w:rsidR="00905817" w:rsidRPr="00905817">
        <w:rPr>
          <w:position w:val="-4"/>
        </w:rPr>
        <w:object w:dxaOrig="200" w:dyaOrig="200" w14:anchorId="135294F3">
          <v:shape id="_x0000_i1220" type="#_x0000_t75" style="width:10.2pt;height:10.2pt" o:ole="">
            <v:imagedata r:id="rId403" o:title=""/>
          </v:shape>
          <o:OLEObject Type="Embed" ProgID="Equation.DSMT4" ShapeID="_x0000_i1220" DrawAspect="Content" ObjectID="_1493585573" r:id="rId40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95pt;height:21.75pt" o:ole="">
            <v:imagedata r:id="rId405" o:title=""/>
          </v:shape>
          <o:OLEObject Type="Embed" ProgID="Equation.DSMT4" ShapeID="_x0000_i1221" DrawAspect="Content" ObjectID="_1493585574" r:id="rId40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96</w:instrText>
        </w:r>
      </w:fldSimple>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2pt;height:10.85pt" o:ole="">
            <v:imagedata r:id="rId407" o:title=""/>
          </v:shape>
          <o:OLEObject Type="Embed" ProgID="Equation.DSMT4" ShapeID="_x0000_i1222" DrawAspect="Content" ObjectID="_1493585575" r:id="rId408"/>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161"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pt;height:15.6pt" o:ole="">
            <v:imagedata r:id="rId409" o:title=""/>
          </v:shape>
          <o:OLEObject Type="Embed" ProgID="Equation.DSMT4" ShapeID="_x0000_i1223" DrawAspect="Content" ObjectID="_1493585576" r:id="rId4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2" w:name="ZEqnNum90298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97</w:instrText>
        </w:r>
      </w:fldSimple>
      <w:r>
        <w:instrText>)</w:instrText>
      </w:r>
      <w:bookmarkEnd w:id="162"/>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85pt;height:10.85pt" o:ole="">
            <v:imagedata r:id="rId411" o:title=""/>
          </v:shape>
          <o:OLEObject Type="Embed" ProgID="Equation.DSMT4" ShapeID="_x0000_i1224" DrawAspect="Content" ObjectID="_1493585577" r:id="rId412"/>
        </w:object>
      </w:r>
      <w:r w:rsidRPr="000037DA">
        <w:t xml:space="preserve"> is the Cauchy stress for the mixture</w:t>
      </w:r>
      <w:ins w:id="163" w:author="Gerard" w:date="2014-11-06T14:13:00Z">
        <w:r w:rsidR="00FF69F4">
          <w:t xml:space="preserve">, </w:t>
        </w:r>
      </w:ins>
      <w:r w:rsidR="00905817" w:rsidRPr="00905817">
        <w:rPr>
          <w:position w:val="-10"/>
        </w:rPr>
        <w:object w:dxaOrig="240" w:dyaOrig="260" w14:anchorId="0A006620">
          <v:shape id="_x0000_i1225" type="#_x0000_t75" style="width:12.25pt;height:12.9pt" o:ole="">
            <v:imagedata r:id="rId413" o:title=""/>
          </v:shape>
          <o:OLEObject Type="Embed" ProgID="Equation.DSMT4" ShapeID="_x0000_i1225" DrawAspect="Content" ObjectID="_1493585578" r:id="rId414"/>
        </w:object>
      </w:r>
      <w:ins w:id="164" w:author="Gerard" w:date="2014-11-06T14:13:00Z">
        <w:r w:rsidR="00FF69F4">
          <w:t xml:space="preserve"> </w:t>
        </w:r>
      </w:ins>
      <w:ins w:id="165" w:author="Gerard" w:date="2014-11-06T14:14:00Z">
        <w:r w:rsidR="00FF69F4">
          <w:t xml:space="preserve">is the mixture density and </w:t>
        </w:r>
      </w:ins>
      <w:r w:rsidR="00905817" w:rsidRPr="00905817">
        <w:rPr>
          <w:position w:val="-6"/>
        </w:rPr>
        <w:object w:dxaOrig="200" w:dyaOrig="279" w14:anchorId="418E1D6B">
          <v:shape id="_x0000_i1226" type="#_x0000_t75" style="width:10.2pt;height:14.25pt" o:ole="">
            <v:imagedata r:id="rId415" o:title=""/>
          </v:shape>
          <o:OLEObject Type="Embed" ProgID="Equation.DSMT4" ShapeID="_x0000_i1226" DrawAspect="Content" ObjectID="_1493585579" r:id="rId416"/>
        </w:object>
      </w:r>
      <w:ins w:id="166" w:author="Gerard" w:date="2014-11-06T14:14:00Z">
        <w:r w:rsidR="00FF69F4">
          <w:t xml:space="preserve"> is the </w:t>
        </w:r>
      </w:ins>
      <w:ins w:id="167" w:author="Gerard" w:date="2014-11-06T14:16:00Z">
        <w:r w:rsidR="00FF69F4">
          <w:t xml:space="preserve">external </w:t>
        </w:r>
      </w:ins>
      <w:ins w:id="168"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85pt;height:19pt" o:ole="">
            <v:imagedata r:id="rId417" o:title=""/>
          </v:shape>
          <o:OLEObject Type="Embed" ProgID="Equation.DSMT4" ShapeID="_x0000_i1227" DrawAspect="Content" ObjectID="_1493585580" r:id="rId418"/>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9" w:name="ZEqnNum35939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98</w:instrText>
        </w:r>
      </w:fldSimple>
      <w:r>
        <w:instrText>)</w:instrText>
      </w:r>
      <w:bookmarkEnd w:id="169"/>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25pt;height:12.9pt" o:ole="">
            <v:imagedata r:id="rId419" o:title=""/>
          </v:shape>
          <o:OLEObject Type="Embed" ProgID="Equation.DSMT4" ShapeID="_x0000_i1228" DrawAspect="Content" ObjectID="_1493585581" r:id="rId420"/>
        </w:object>
      </w:r>
      <w:r w:rsidRPr="000037DA">
        <w:t xml:space="preserve"> is the fluid pressure and </w:t>
      </w:r>
      <w:r w:rsidR="00905817" w:rsidRPr="00905817">
        <w:rPr>
          <w:position w:val="-6"/>
        </w:rPr>
        <w:object w:dxaOrig="300" w:dyaOrig="320" w14:anchorId="11A7E900">
          <v:shape id="_x0000_i1229" type="#_x0000_t75" style="width:14.95pt;height:15.6pt" o:ole="">
            <v:imagedata r:id="rId421" o:title=""/>
          </v:shape>
          <o:OLEObject Type="Embed" ProgID="Equation.DSMT4" ShapeID="_x0000_i1229" DrawAspect="Content" ObjectID="_1493585582" r:id="rId42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8pt;height:21.75pt" o:ole="">
            <v:imagedata r:id="rId423" o:title=""/>
          </v:shape>
          <o:OLEObject Type="Embed" ProgID="Equation.DSMT4" ShapeID="_x0000_i1230" DrawAspect="Content" ObjectID="_1493585583" r:id="rId42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0" w:name="ZEqnNum91685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99</w:instrText>
        </w:r>
      </w:fldSimple>
      <w:r>
        <w:instrText>)</w:instrText>
      </w:r>
      <w:bookmarkEnd w:id="170"/>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59.75pt;height:19pt" o:ole="">
            <v:imagedata r:id="rId425" o:title=""/>
          </v:shape>
          <o:OLEObject Type="Embed" ProgID="Equation.DSMT4" ShapeID="_x0000_i1231" DrawAspect="Content" ObjectID="_1493585584" r:id="rId426"/>
        </w:object>
      </w:r>
      <w:r w:rsidRPr="000037DA">
        <w:t xml:space="preserve"> is the solid matrix velocity and </w:t>
      </w:r>
      <w:r w:rsidR="00905817" w:rsidRPr="00905817">
        <w:rPr>
          <w:position w:val="-6"/>
        </w:rPr>
        <w:object w:dxaOrig="260" w:dyaOrig="220" w14:anchorId="52FEF693">
          <v:shape id="_x0000_i1232" type="#_x0000_t75" style="width:12.9pt;height:10.85pt" o:ole="">
            <v:imagedata r:id="rId427" o:title=""/>
          </v:shape>
          <o:OLEObject Type="Embed" ProgID="Equation.DSMT4" ShapeID="_x0000_i1232" DrawAspect="Content" ObjectID="_1493585585" r:id="rId428"/>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2pt;height:10.85pt" o:ole="">
            <v:imagedata r:id="rId429" o:title=""/>
          </v:shape>
          <o:OLEObject Type="Embed" ProgID="Equation.DSMT4" ShapeID="_x0000_i1233" DrawAspect="Content" ObjectID="_1493585586" r:id="rId430"/>
        </w:object>
      </w:r>
      <w:r w:rsidRPr="000037DA">
        <w:t xml:space="preserve">, then </w:t>
      </w:r>
      <w:r w:rsidR="00905817" w:rsidRPr="00905817">
        <w:rPr>
          <w:position w:val="-6"/>
        </w:rPr>
        <w:object w:dxaOrig="680" w:dyaOrig="320" w14:anchorId="1E2AFBCF">
          <v:shape id="_x0000_i1234" type="#_x0000_t75" style="width:34.65pt;height:15.6pt" o:ole="">
            <v:imagedata r:id="rId431" o:title=""/>
          </v:shape>
          <o:OLEObject Type="Embed" ProgID="Equation.DSMT4" ShapeID="_x0000_i1234" DrawAspect="Content" ObjectID="_1493585587" r:id="rId43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9pt;height:10.85pt" o:ole="">
            <v:imagedata r:id="rId433" o:title=""/>
          </v:shape>
          <o:OLEObject Type="Embed" ProgID="Equation.DSMT4" ShapeID="_x0000_i1235" DrawAspect="Content" ObjectID="_1493585588" r:id="rId43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5.15pt;height:19pt" o:ole="">
            <v:imagedata r:id="rId435" o:title=""/>
          </v:shape>
          <o:OLEObject Type="Embed" ProgID="Equation.DSMT4" ShapeID="_x0000_i1236" DrawAspect="Content" ObjectID="_1493585589" r:id="rId436"/>
        </w:object>
      </w:r>
      <w:r w:rsidR="005D060C">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1" w:name="ZEqnNum63579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100</w:instrText>
        </w:r>
      </w:fldSimple>
      <w:r>
        <w:instrText>)</w:instrText>
      </w:r>
      <w:bookmarkEnd w:id="171"/>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6pt;height:19pt" o:ole="">
            <v:imagedata r:id="rId437" o:title=""/>
          </v:shape>
          <o:OLEObject Type="Embed" ProgID="Equation.DSMT4" ShapeID="_x0000_i1237" DrawAspect="Content" ObjectID="_1493585590" r:id="rId438"/>
        </w:object>
      </w:r>
      <w:r w:rsidRPr="000037DA">
        <w:t xml:space="preserve"> is the solid matrix porosity</w:t>
      </w:r>
      <w:ins w:id="172" w:author="Gerard" w:date="2014-11-06T14:16:00Z">
        <w:r w:rsidR="00FF69F4">
          <w:t xml:space="preserve">, </w:t>
        </w:r>
      </w:ins>
      <w:r w:rsidR="00905817" w:rsidRPr="00905817">
        <w:rPr>
          <w:position w:val="-12"/>
        </w:rPr>
        <w:object w:dxaOrig="1120" w:dyaOrig="380" w14:anchorId="5A0D2B57">
          <v:shape id="_x0000_i1238" type="#_x0000_t75" style="width:56.4pt;height:19pt" o:ole="">
            <v:imagedata r:id="rId439" o:title=""/>
          </v:shape>
          <o:OLEObject Type="Embed" ProgID="Equation.DSMT4" ShapeID="_x0000_i1238" DrawAspect="Content" ObjectID="_1493585591" r:id="rId440"/>
        </w:object>
      </w:r>
      <w:ins w:id="173" w:author="Gerard" w:date="2014-11-06T14:16:00Z">
        <w:r w:rsidR="00FF69F4">
          <w:t xml:space="preserve"> is the apparent fluid density</w:t>
        </w:r>
      </w:ins>
      <w:ins w:id="174" w:author="Gerard" w:date="2014-11-06T14:18:00Z">
        <w:r w:rsidR="00FF69F4">
          <w:t xml:space="preserve"> and </w:t>
        </w:r>
      </w:ins>
      <w:r w:rsidR="00905817" w:rsidRPr="00905817">
        <w:rPr>
          <w:position w:val="-12"/>
        </w:rPr>
        <w:object w:dxaOrig="340" w:dyaOrig="380" w14:anchorId="5AEE03C6">
          <v:shape id="_x0000_i1239" type="#_x0000_t75" style="width:17pt;height:19pt" o:ole="">
            <v:imagedata r:id="rId441" o:title=""/>
          </v:shape>
          <o:OLEObject Type="Embed" ProgID="Equation.DSMT4" ShapeID="_x0000_i1239" DrawAspect="Content" ObjectID="_1493585592" r:id="rId442"/>
        </w:object>
      </w:r>
      <w:ins w:id="175" w:author="Gerard" w:date="2014-11-06T14:18:00Z">
        <w:r w:rsidR="00FF69F4">
          <w:t xml:space="preserve"> </w:t>
        </w:r>
      </w:ins>
      <w:ins w:id="176" w:author="Gerard" w:date="2014-11-06T14:19:00Z">
        <w:r w:rsidR="00FF69F4">
          <w:t>is the true fluid density</w:t>
        </w:r>
      </w:ins>
      <w:ins w:id="177" w:author="Gerard" w:date="2014-11-06T14:16:00Z">
        <w:r w:rsidR="00FF69F4">
          <w:t xml:space="preserve">, </w:t>
        </w:r>
      </w:ins>
      <w:r w:rsidR="00905817" w:rsidRPr="00905817">
        <w:rPr>
          <w:position w:val="-6"/>
        </w:rPr>
        <w:object w:dxaOrig="300" w:dyaOrig="320" w14:anchorId="549AD00F">
          <v:shape id="_x0000_i1240" type="#_x0000_t75" style="width:14.95pt;height:15.6pt" o:ole="">
            <v:imagedata r:id="rId443" o:title=""/>
          </v:shape>
          <o:OLEObject Type="Embed" ProgID="Equation.DSMT4" ShapeID="_x0000_i1240" DrawAspect="Content" ObjectID="_1493585593" r:id="rId444"/>
        </w:object>
      </w:r>
      <w:ins w:id="178"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4.95pt;height:19pt" o:ole="">
            <v:imagedata r:id="rId445" o:title=""/>
          </v:shape>
          <o:OLEObject Type="Embed" ProgID="Equation.DSMT4" ShapeID="_x0000_i1241" DrawAspect="Content" ObjectID="_1493585594" r:id="rId44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95pt;height:19pt" o:ole="">
            <v:imagedata r:id="rId447" o:title=""/>
          </v:shape>
          <o:OLEObject Type="Embed" ProgID="Equation.DSMT4" ShapeID="_x0000_i1242" DrawAspect="Content" ObjectID="_1493585595" r:id="rId448"/>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8pt;height:19pt" o:ole="">
            <v:imagedata r:id="rId449" o:title=""/>
          </v:shape>
          <o:OLEObject Type="Embed" ProgID="Equation.DSMT4" ShapeID="_x0000_i1243" DrawAspect="Content" ObjectID="_1493585596" r:id="rId450"/>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85pt;height:12.9pt" o:ole="">
            <v:imagedata r:id="rId451" o:title=""/>
          </v:shape>
          <o:OLEObject Type="Embed" ProgID="Equation.DSMT4" ShapeID="_x0000_i1244" DrawAspect="Content" ObjectID="_1493585597" r:id="rId45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D3178E">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25pt;height:21.75pt" o:ole="">
            <v:imagedata r:id="rId453" o:title=""/>
          </v:shape>
          <o:OLEObject Type="Embed" ProgID="Equation.DSMT4" ShapeID="_x0000_i1245" DrawAspect="Content" ObjectID="_1493585598" r:id="rId45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101</w:instrText>
        </w:r>
      </w:fldSimple>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85pt;height:12.9pt" o:ole="">
            <v:imagedata r:id="rId455" o:title=""/>
          </v:shape>
          <o:OLEObject Type="Embed" ProgID="Equation.DSMT4" ShapeID="_x0000_i1246" DrawAspect="Content" ObjectID="_1493585599" r:id="rId45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79" w:name="_Ref176690994"/>
      <w:bookmarkStart w:id="180" w:name="_Toc176704830"/>
      <w:bookmarkStart w:id="181" w:name="_Toc289032529"/>
      <w:r>
        <w:lastRenderedPageBreak/>
        <w:t>Biphasic-Solute Material</w:t>
      </w:r>
      <w:bookmarkEnd w:id="179"/>
      <w:bookmarkEnd w:id="180"/>
      <w:bookmarkEnd w:id="181"/>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82" w:name="_Toc176704831"/>
      <w:bookmarkStart w:id="183" w:name="_Toc289032530"/>
      <w:r>
        <w:t>Governing Equations</w:t>
      </w:r>
      <w:bookmarkEnd w:id="182"/>
      <w:bookmarkEnd w:id="183"/>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r w:rsidR="00FE64EB">
        <w:fldChar w:fldCharType="begin"/>
      </w:r>
      <w:r w:rsidR="00FE64EB">
        <w:instrText xml:space="preserve"> HYPERLINK \l "_ENREF_11" \o "Truesdell, 1960 #49" </w:instrText>
      </w:r>
      <w:ins w:id="184" w:author="rawlins" w:date="2015-05-19T17:22:00Z"/>
      <w:r w:rsidR="00FE64EB">
        <w:fldChar w:fldCharType="separate"/>
      </w:r>
      <w:r w:rsidR="00214E15">
        <w:rPr>
          <w:noProof/>
        </w:rPr>
        <w:t>11</w:t>
      </w:r>
      <w:r w:rsidR="00FE64EB">
        <w:rPr>
          <w:noProof/>
        </w:rPr>
        <w:fldChar w:fldCharType="end"/>
      </w:r>
      <w:r w:rsidR="00A56950">
        <w:rPr>
          <w:noProof/>
        </w:rPr>
        <w:t xml:space="preserve">, </w:t>
      </w:r>
      <w:r w:rsidR="00FE64EB">
        <w:fldChar w:fldCharType="begin"/>
      </w:r>
      <w:r w:rsidR="00FE64EB">
        <w:instrText xml:space="preserve"> HYPERLINK \l "_ENREF_12" \o "Bowen, 1976 #53" </w:instrText>
      </w:r>
      <w:ins w:id="185" w:author="rawlins" w:date="2015-05-19T17:22:00Z"/>
      <w:r w:rsidR="00FE64EB">
        <w:fldChar w:fldCharType="separate"/>
      </w:r>
      <w:r w:rsidR="00214E15">
        <w:rPr>
          <w:noProof/>
        </w:rPr>
        <w:t>12</w:t>
      </w:r>
      <w:r w:rsidR="00FE64EB">
        <w:rPr>
          <w:noProof/>
        </w:rPr>
        <w:fldChar w:fldCharType="end"/>
      </w:r>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r w:rsidR="00FE64EB">
        <w:fldChar w:fldCharType="begin"/>
      </w:r>
      <w:r w:rsidR="00FE64EB">
        <w:instrText xml:space="preserve"> HYPERLINK \l "_ENREF_13" \o "Mauck, 2003 #54" </w:instrText>
      </w:r>
      <w:ins w:id="186" w:author="rawlins" w:date="2015-05-19T17:22:00Z"/>
      <w:r w:rsidR="00FE64EB">
        <w:fldChar w:fldCharType="separate"/>
      </w:r>
      <w:r w:rsidR="00214E15">
        <w:rPr>
          <w:noProof/>
        </w:rPr>
        <w:t>13</w:t>
      </w:r>
      <w:r w:rsidR="00FE64EB">
        <w:rPr>
          <w:noProof/>
        </w:rPr>
        <w:fldChar w:fldCharType="end"/>
      </w:r>
      <w:r w:rsidR="00A56950">
        <w:rPr>
          <w:noProof/>
        </w:rPr>
        <w:t xml:space="preserve">, </w:t>
      </w:r>
      <w:r w:rsidR="00FE64EB">
        <w:fldChar w:fldCharType="begin"/>
      </w:r>
      <w:r w:rsidR="00FE64EB">
        <w:instrText xml:space="preserve"> HYPERLINK \l "_ENREF_14" \o "Ateshian, 2006 #55" </w:instrText>
      </w:r>
      <w:ins w:id="187" w:author="rawlins" w:date="2015-05-19T17:22:00Z"/>
      <w:r w:rsidR="00FE64EB">
        <w:fldChar w:fldCharType="separate"/>
      </w:r>
      <w:r w:rsidR="00214E15">
        <w:rPr>
          <w:noProof/>
        </w:rPr>
        <w:t>14</w:t>
      </w:r>
      <w:r w:rsidR="00FE64EB">
        <w:rPr>
          <w:noProof/>
        </w:rPr>
        <w:fldChar w:fldCharType="end"/>
      </w:r>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2pt;height:10.85pt" o:ole="">
            <v:imagedata r:id="rId457" o:title=""/>
          </v:shape>
          <o:OLEObject Type="Embed" ProgID="Equation.DSMT4" ShapeID="_x0000_i1247" DrawAspect="Content" ObjectID="_1493585600" r:id="rId458"/>
        </w:object>
      </w:r>
      <w:r>
        <w:t>), the solvent (</w:t>
      </w:r>
      <w:r w:rsidR="00905817" w:rsidRPr="00905817">
        <w:rPr>
          <w:position w:val="-6"/>
        </w:rPr>
        <w:object w:dxaOrig="639" w:dyaOrig="220" w14:anchorId="67A8439B">
          <v:shape id="_x0000_i1248" type="#_x0000_t75" style="width:30.55pt;height:10.85pt" o:ole="">
            <v:imagedata r:id="rId459" o:title=""/>
          </v:shape>
          <o:OLEObject Type="Embed" ProgID="Equation.DSMT4" ShapeID="_x0000_i1248" DrawAspect="Content" ObjectID="_1493585601" r:id="rId460"/>
        </w:object>
      </w:r>
      <w:r>
        <w:t>), and the solute (</w:t>
      </w:r>
      <w:r w:rsidR="00905817" w:rsidRPr="00905817">
        <w:rPr>
          <w:position w:val="-6"/>
        </w:rPr>
        <w:object w:dxaOrig="600" w:dyaOrig="220" w14:anchorId="632EDA4F">
          <v:shape id="_x0000_i1249" type="#_x0000_t75" style="width:29.9pt;height:10.85pt" o:ole="">
            <v:imagedata r:id="rId461" o:title=""/>
          </v:shape>
          <o:OLEObject Type="Embed" ProgID="Equation.DSMT4" ShapeID="_x0000_i1249" DrawAspect="Content" ObjectID="_1493585602" r:id="rId462"/>
        </w:object>
      </w:r>
      <w:r>
        <w:t xml:space="preserve">). The motion of the solid matrix is described by the displacement vector </w:t>
      </w:r>
      <w:r w:rsidR="00905817" w:rsidRPr="00905817">
        <w:rPr>
          <w:position w:val="-6"/>
        </w:rPr>
        <w:object w:dxaOrig="200" w:dyaOrig="220" w14:anchorId="5138C2AA">
          <v:shape id="_x0000_i1250" type="#_x0000_t75" style="width:10.2pt;height:10.85pt" o:ole="">
            <v:imagedata r:id="rId463" o:title=""/>
          </v:shape>
          <o:OLEObject Type="Embed" ProgID="Equation.DSMT4" ShapeID="_x0000_i1250" DrawAspect="Content" ObjectID="_1493585603" r:id="rId46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25pt;height:12.9pt" o:ole="">
            <v:imagedata r:id="rId465" o:title=""/>
          </v:shape>
          <o:OLEObject Type="Embed" ProgID="Equation.DSMT4" ShapeID="_x0000_i1251" DrawAspect="Content" ObjectID="_1493585604" r:id="rId46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8.85pt;height:10.85pt" o:ole="">
            <v:imagedata r:id="rId467" o:title=""/>
          </v:shape>
          <o:OLEObject Type="Embed" ProgID="Equation.DSMT4" ShapeID="_x0000_i1252" DrawAspect="Content" ObjectID="_1493585605" r:id="rId468"/>
        </w:object>
      </w:r>
      <w:r>
        <w:t xml:space="preserve">. The total (or mixture) stress may be described by the Cauchy stress tensor </w:t>
      </w:r>
      <w:r w:rsidR="00905817" w:rsidRPr="00905817">
        <w:rPr>
          <w:position w:val="-10"/>
        </w:rPr>
        <w:object w:dxaOrig="1280" w:dyaOrig="360" w14:anchorId="763751C4">
          <v:shape id="_x0000_i1253" type="#_x0000_t75" style="width:63.85pt;height:19pt" o:ole="">
            <v:imagedata r:id="rId469" o:title=""/>
          </v:shape>
          <o:OLEObject Type="Embed" ProgID="Equation.DSMT4" ShapeID="_x0000_i1253" DrawAspect="Content" ObjectID="_1493585606" r:id="rId470"/>
        </w:object>
      </w:r>
      <w:r>
        <w:t xml:space="preserve">, where </w:t>
      </w:r>
      <w:r w:rsidR="00905817" w:rsidRPr="00905817">
        <w:rPr>
          <w:position w:val="-4"/>
        </w:rPr>
        <w:object w:dxaOrig="180" w:dyaOrig="260" w14:anchorId="56168EA8">
          <v:shape id="_x0000_i1254" type="#_x0000_t75" style="width:8.85pt;height:12.9pt" o:ole="">
            <v:imagedata r:id="rId471" o:title=""/>
          </v:shape>
          <o:OLEObject Type="Embed" ProgID="Equation.DSMT4" ShapeID="_x0000_i1254" DrawAspect="Content" ObjectID="_1493585607" r:id="rId472"/>
        </w:object>
      </w:r>
      <w:r>
        <w:t xml:space="preserve"> is the identity tensor and </w:t>
      </w:r>
      <w:r w:rsidR="00905817" w:rsidRPr="00905817">
        <w:rPr>
          <w:position w:val="-6"/>
        </w:rPr>
        <w:object w:dxaOrig="300" w:dyaOrig="320" w14:anchorId="76D15C2A">
          <v:shape id="_x0000_i1255" type="#_x0000_t75" style="width:14.95pt;height:15.6pt" o:ole="">
            <v:imagedata r:id="rId473" o:title=""/>
          </v:shape>
          <o:OLEObject Type="Embed" ProgID="Equation.DSMT4" ShapeID="_x0000_i1255" DrawAspect="Content" ObjectID="_1493585608" r:id="rId47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7.2pt;height:19pt" o:ole="">
            <v:imagedata r:id="rId475" o:title=""/>
          </v:shape>
          <o:OLEObject Type="Embed" ProgID="Equation.DSMT4" ShapeID="_x0000_i1256" DrawAspect="Content" ObjectID="_1493585609" r:id="rId4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8" w:name="ZEqnNum14665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102</w:instrText>
        </w:r>
      </w:fldSimple>
      <w:r>
        <w:instrText>)</w:instrText>
      </w:r>
      <w:bookmarkEnd w:id="188"/>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8pt;height:44.85pt" o:ole="">
            <v:imagedata r:id="rId477" o:title=""/>
          </v:shape>
          <o:OLEObject Type="Embed" ProgID="Equation.DSMT4" ShapeID="_x0000_i1257" DrawAspect="Content" ObjectID="_1493585610" r:id="rId4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9" w:name="ZEqnNum42989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103</w:instrText>
        </w:r>
      </w:fldSimple>
      <w:r>
        <w:instrText>)</w:instrText>
      </w:r>
      <w:bookmarkEnd w:id="189"/>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pt;height:19pt" o:ole="">
            <v:imagedata r:id="rId479" o:title=""/>
          </v:shape>
          <o:OLEObject Type="Embed" ProgID="Equation.DSMT4" ShapeID="_x0000_i1258" DrawAspect="Content" ObjectID="_1493585611" r:id="rId480"/>
        </w:object>
      </w:r>
      <w:r>
        <w:t xml:space="preserve"> is the apparent density (mass of </w:t>
      </w:r>
      <w:r w:rsidR="00905817" w:rsidRPr="00905817">
        <w:rPr>
          <w:position w:val="-6"/>
        </w:rPr>
        <w:object w:dxaOrig="240" w:dyaOrig="220" w14:anchorId="39CAEB9C">
          <v:shape id="_x0000_i1259" type="#_x0000_t75" style="width:12.25pt;height:10.85pt" o:ole="">
            <v:imagedata r:id="rId481" o:title=""/>
          </v:shape>
          <o:OLEObject Type="Embed" ProgID="Equation.DSMT4" ShapeID="_x0000_i1259" DrawAspect="Content" ObjectID="_1493585612" r:id="rId482"/>
        </w:object>
      </w:r>
      <w:r>
        <w:t xml:space="preserve"> per volume of the mixture), </w:t>
      </w:r>
      <w:r w:rsidR="00905817" w:rsidRPr="00905817">
        <w:rPr>
          <w:position w:val="-10"/>
        </w:rPr>
        <w:object w:dxaOrig="340" w:dyaOrig="360" w14:anchorId="5DA75EDB">
          <v:shape id="_x0000_i1260" type="#_x0000_t75" style="width:17pt;height:19pt" o:ole="">
            <v:imagedata r:id="rId483" o:title=""/>
          </v:shape>
          <o:OLEObject Type="Embed" ProgID="Equation.DSMT4" ShapeID="_x0000_i1260" DrawAspect="Content" ObjectID="_1493585613" r:id="rId484"/>
        </w:object>
      </w:r>
      <w:r>
        <w:t xml:space="preserve"> is the mechano-chemical potential and </w:t>
      </w:r>
      <w:r w:rsidR="00905817" w:rsidRPr="00905817">
        <w:rPr>
          <w:position w:val="-6"/>
        </w:rPr>
        <w:object w:dxaOrig="320" w:dyaOrig="320" w14:anchorId="65D16196">
          <v:shape id="_x0000_i1261" type="#_x0000_t75" style="width:15.6pt;height:15.6pt" o:ole="">
            <v:imagedata r:id="rId485" o:title=""/>
          </v:shape>
          <o:OLEObject Type="Embed" ProgID="Equation.DSMT4" ShapeID="_x0000_i1261" DrawAspect="Content" ObjectID="_1493585614" r:id="rId486"/>
        </w:object>
      </w:r>
      <w:r>
        <w:t xml:space="preserve"> is the velocity of constituent </w:t>
      </w:r>
      <w:r w:rsidR="00905817" w:rsidRPr="00905817">
        <w:rPr>
          <w:position w:val="-6"/>
        </w:rPr>
        <w:object w:dxaOrig="240" w:dyaOrig="220" w14:anchorId="1A9D0F15">
          <v:shape id="_x0000_i1262" type="#_x0000_t75" style="width:12.25pt;height:10.85pt" o:ole="">
            <v:imagedata r:id="rId487" o:title=""/>
          </v:shape>
          <o:OLEObject Type="Embed" ProgID="Equation.DSMT4" ShapeID="_x0000_i1262" DrawAspect="Content" ObjectID="_1493585615" r:id="rId488"/>
        </w:object>
      </w:r>
      <w:r w:rsidR="005D060C">
        <w:t>.</w:t>
      </w:r>
      <w:r>
        <w:t xml:space="preserve"> </w:t>
      </w:r>
      <w:r w:rsidR="00905817" w:rsidRPr="00905817">
        <w:rPr>
          <w:position w:val="-4"/>
        </w:rPr>
        <w:object w:dxaOrig="360" w:dyaOrig="300" w14:anchorId="496F0C51">
          <v:shape id="_x0000_i1263" type="#_x0000_t75" style="width:19pt;height:14.95pt" o:ole="">
            <v:imagedata r:id="rId489" o:title=""/>
          </v:shape>
          <o:OLEObject Type="Embed" ProgID="Equation.DSMT4" ShapeID="_x0000_i1263" DrawAspect="Content" ObjectID="_1493585616" r:id="rId490"/>
        </w:object>
      </w:r>
      <w:r>
        <w:t xml:space="preserve"> is the diffusive drag tensor between constituents </w:t>
      </w:r>
      <w:r w:rsidR="00905817" w:rsidRPr="00905817">
        <w:rPr>
          <w:position w:val="-6"/>
        </w:rPr>
        <w:object w:dxaOrig="240" w:dyaOrig="220" w14:anchorId="164D5FD6">
          <v:shape id="_x0000_i1264" type="#_x0000_t75" style="width:12.25pt;height:10.85pt" o:ole="">
            <v:imagedata r:id="rId491" o:title=""/>
          </v:shape>
          <o:OLEObject Type="Embed" ProgID="Equation.DSMT4" ShapeID="_x0000_i1264" DrawAspect="Content" ObjectID="_1493585617" r:id="rId492"/>
        </w:object>
      </w:r>
      <w:r>
        <w:t xml:space="preserve"> and </w:t>
      </w:r>
      <w:r w:rsidR="00905817" w:rsidRPr="00905817">
        <w:rPr>
          <w:position w:val="-10"/>
        </w:rPr>
        <w:object w:dxaOrig="240" w:dyaOrig="320" w14:anchorId="0140AA38">
          <v:shape id="_x0000_i1265" type="#_x0000_t75" style="width:12.25pt;height:15.6pt" o:ole="">
            <v:imagedata r:id="rId493" o:title=""/>
          </v:shape>
          <o:OLEObject Type="Embed" ProgID="Equation.DSMT4" ShapeID="_x0000_i1265" DrawAspect="Content" ObjectID="_1493585618" r:id="rId494"/>
        </w:object>
      </w:r>
      <w:r>
        <w:t xml:space="preserve"> representing momentum exchange via frictional interactions, which satisfies </w:t>
      </w:r>
      <w:r w:rsidR="00905817" w:rsidRPr="00905817">
        <w:rPr>
          <w:position w:val="-4"/>
        </w:rPr>
        <w:object w:dxaOrig="920" w:dyaOrig="300" w14:anchorId="35F4D2FD">
          <v:shape id="_x0000_i1266" type="#_x0000_t75" style="width:46.2pt;height:14.95pt" o:ole="">
            <v:imagedata r:id="rId495" o:title=""/>
          </v:shape>
          <o:OLEObject Type="Embed" ProgID="Equation.DSMT4" ShapeID="_x0000_i1266" DrawAspect="Content" ObjectID="_1493585619" r:id="rId49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9pt;height:21.75pt" o:ole="">
            <v:imagedata r:id="rId497" o:title=""/>
          </v:shape>
          <o:OLEObject Type="Embed" ProgID="Equation.DSMT4" ShapeID="_x0000_i1267" DrawAspect="Content" ObjectID="_1493585620" r:id="rId49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r w:rsidR="00FE64EB">
        <w:fldChar w:fldCharType="begin"/>
      </w:r>
      <w:r w:rsidR="00FE64EB">
        <w:instrText xml:space="preserve"> HYPERLINK \l "_ENREF_13" \o "Mauck, 2003 #54" </w:instrText>
      </w:r>
      <w:ins w:id="190" w:author="rawlins" w:date="2015-05-19T17:22:00Z"/>
      <w:r w:rsidR="00FE64EB">
        <w:fldChar w:fldCharType="separate"/>
      </w:r>
      <w:r w:rsidR="00214E15">
        <w:rPr>
          <w:noProof/>
        </w:rPr>
        <w:t>13</w:t>
      </w:r>
      <w:r w:rsidR="00FE64EB">
        <w:rPr>
          <w:noProof/>
        </w:rPr>
        <w:fldChar w:fldCharType="end"/>
      </w:r>
      <w:r w:rsidR="00A56950">
        <w:rPr>
          <w:noProof/>
        </w:rPr>
        <w:t xml:space="preserve">, </w:t>
      </w:r>
      <w:r w:rsidR="00FE64EB">
        <w:fldChar w:fldCharType="begin"/>
      </w:r>
      <w:r w:rsidR="00FE64EB">
        <w:instrText xml:space="preserve"> HYPERLINK \l "_ENREF_15" \o "Albro, 2008 #56" </w:instrText>
      </w:r>
      <w:ins w:id="191" w:author="rawlins" w:date="2015-05-19T17:22:00Z"/>
      <w:r w:rsidR="00FE64EB">
        <w:fldChar w:fldCharType="separate"/>
      </w:r>
      <w:r w:rsidR="00214E15">
        <w:rPr>
          <w:noProof/>
        </w:rPr>
        <w:t>15</w:t>
      </w:r>
      <w:r w:rsidR="00FE64EB">
        <w:rPr>
          <w:noProof/>
        </w:rPr>
        <w:fldChar w:fldCharType="end"/>
      </w:r>
      <w:r w:rsidR="00A56950">
        <w:rPr>
          <w:noProof/>
        </w:rPr>
        <w:t xml:space="preserve">, </w:t>
      </w:r>
      <w:r w:rsidR="00FE64EB">
        <w:fldChar w:fldCharType="begin"/>
      </w:r>
      <w:r w:rsidR="00FE64EB">
        <w:instrText xml:space="preserve"> HYPERLINK \l "_ENREF_16" \o "Albro, 2010 #57" </w:instrText>
      </w:r>
      <w:ins w:id="192" w:author="rawlins" w:date="2015-05-19T17:22:00Z"/>
      <w:r w:rsidR="00FE64EB">
        <w:fldChar w:fldCharType="separate"/>
      </w:r>
      <w:r w:rsidR="00214E15">
        <w:rPr>
          <w:noProof/>
        </w:rPr>
        <w:t>16</w:t>
      </w:r>
      <w:r w:rsidR="00FE64EB">
        <w:rPr>
          <w:noProof/>
        </w:rPr>
        <w:fldChar w:fldCharType="end"/>
      </w:r>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pt;height:19pt" o:ole="">
            <v:imagedata r:id="rId499" o:title=""/>
          </v:shape>
          <o:OLEObject Type="Embed" ProgID="Equation.DSMT4" ShapeID="_x0000_i1268" DrawAspect="Content" ObjectID="_1493585621" r:id="rId500"/>
        </w:object>
      </w:r>
      <w:r>
        <w:t xml:space="preserve"> of </w:t>
      </w:r>
      <w:r w:rsidR="00905817" w:rsidRPr="00905817">
        <w:rPr>
          <w:position w:val="-6"/>
        </w:rPr>
        <w:object w:dxaOrig="240" w:dyaOrig="220" w14:anchorId="7E4CAEE5">
          <v:shape id="_x0000_i1269" type="#_x0000_t75" style="width:12.25pt;height:10.85pt" o:ole="">
            <v:imagedata r:id="rId501" o:title=""/>
          </v:shape>
          <o:OLEObject Type="Embed" ProgID="Equation.DSMT4" ShapeID="_x0000_i1269" DrawAspect="Content" ObjectID="_1493585622" r:id="rId502"/>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25pt;height:10.85pt" o:ole="">
            <v:imagedata r:id="rId503" o:title=""/>
          </v:shape>
          <o:OLEObject Type="Embed" ProgID="Equation.DSMT4" ShapeID="_x0000_i1270" DrawAspect="Content" ObjectID="_1493585623" r:id="rId504"/>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25pt;height:10.85pt" o:ole="">
            <v:imagedata r:id="rId505" o:title=""/>
          </v:shape>
          <o:OLEObject Type="Embed" ProgID="Equation.DSMT4" ShapeID="_x0000_i1271" DrawAspect="Content" ObjectID="_1493585624" r:id="rId506"/>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2pt;height:19.7pt" o:ole="">
            <v:imagedata r:id="rId507" o:title=""/>
          </v:shape>
          <o:OLEObject Type="Embed" ProgID="Equation.DSMT4" ShapeID="_x0000_i1272" DrawAspect="Content" ObjectID="_1493585625" r:id="rId508"/>
        </w:object>
      </w:r>
      <w:r>
        <w:t xml:space="preserve">, where </w:t>
      </w:r>
      <w:r w:rsidR="00905817" w:rsidRPr="00905817">
        <w:rPr>
          <w:position w:val="-12"/>
        </w:rPr>
        <w:object w:dxaOrig="340" w:dyaOrig="380" w14:anchorId="73F86B68">
          <v:shape id="_x0000_i1273" type="#_x0000_t75" style="width:17pt;height:19pt" o:ole="">
            <v:imagedata r:id="rId509" o:title=""/>
          </v:shape>
          <o:OLEObject Type="Embed" ProgID="Equation.DSMT4" ShapeID="_x0000_i1273" DrawAspect="Content" ObjectID="_1493585626" r:id="rId510"/>
        </w:object>
      </w:r>
      <w:r>
        <w:t xml:space="preserve"> is the true density of </w:t>
      </w:r>
      <w:r w:rsidR="00905817" w:rsidRPr="00905817">
        <w:rPr>
          <w:position w:val="-6"/>
        </w:rPr>
        <w:object w:dxaOrig="240" w:dyaOrig="220" w14:anchorId="1B5FE21E">
          <v:shape id="_x0000_i1274" type="#_x0000_t75" style="width:12.25pt;height:10.85pt" o:ole="">
            <v:imagedata r:id="rId511" o:title=""/>
          </v:shape>
          <o:OLEObject Type="Embed" ProgID="Equation.DSMT4" ShapeID="_x0000_i1274" DrawAspect="Content" ObjectID="_1493585627" r:id="rId512"/>
        </w:object>
      </w:r>
      <w:r>
        <w:t xml:space="preserve"> (mass of </w:t>
      </w:r>
      <w:r w:rsidR="00905817" w:rsidRPr="00905817">
        <w:rPr>
          <w:position w:val="-6"/>
        </w:rPr>
        <w:object w:dxaOrig="240" w:dyaOrig="220" w14:anchorId="417C851C">
          <v:shape id="_x0000_i1275" type="#_x0000_t75" style="width:12.25pt;height:10.85pt" o:ole="">
            <v:imagedata r:id="rId513" o:title=""/>
          </v:shape>
          <o:OLEObject Type="Embed" ProgID="Equation.DSMT4" ShapeID="_x0000_i1275" DrawAspect="Content" ObjectID="_1493585628" r:id="rId514"/>
        </w:object>
      </w:r>
      <w:r>
        <w:t xml:space="preserve"> per volume of </w:t>
      </w:r>
      <w:r w:rsidR="00905817" w:rsidRPr="00905817">
        <w:rPr>
          <w:position w:val="-6"/>
        </w:rPr>
        <w:object w:dxaOrig="240" w:dyaOrig="220" w14:anchorId="1ACF3467">
          <v:shape id="_x0000_i1276" type="#_x0000_t75" style="width:12.25pt;height:10.85pt" o:ole="">
            <v:imagedata r:id="rId515" o:title=""/>
          </v:shape>
          <o:OLEObject Type="Embed" ProgID="Equation.DSMT4" ShapeID="_x0000_i1276" DrawAspect="Content" ObjectID="_1493585629" r:id="rId516"/>
        </w:object>
      </w:r>
      <w:r>
        <w:t xml:space="preserve">), which is invariant for incompressible constituents, and </w:t>
      </w:r>
      <w:r w:rsidR="00905817" w:rsidRPr="00905817">
        <w:rPr>
          <w:position w:val="-12"/>
        </w:rPr>
        <w:object w:dxaOrig="300" w:dyaOrig="360" w14:anchorId="346492D8">
          <v:shape id="_x0000_i1277" type="#_x0000_t75" style="width:14.95pt;height:19pt" o:ole="">
            <v:imagedata r:id="rId517" o:title=""/>
          </v:shape>
          <o:OLEObject Type="Embed" ProgID="Equation.DSMT4" ShapeID="_x0000_i1277" DrawAspect="Content" ObjectID="_1493585630" r:id="rId518"/>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pt;height:21.75pt" o:ole="">
            <v:imagedata r:id="rId519" o:title=""/>
          </v:shape>
          <o:OLEObject Type="Embed" ProgID="Equation.DSMT4" ShapeID="_x0000_i1278" DrawAspect="Content" ObjectID="_1493585631" r:id="rId52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FE64EB">
        <w:fldChar w:fldCharType="begin"/>
      </w:r>
      <w:r w:rsidR="00FE64EB">
        <w:instrText xml:space="preserve"> HYPERLINK \l "_ENREF_17" \o "Tinoco Jr., 1995 #58" </w:instrText>
      </w:r>
      <w:ins w:id="193" w:author="rawlins" w:date="2015-05-19T17:22:00Z"/>
      <w:r w:rsidR="00FE64EB">
        <w:fldChar w:fldCharType="separate"/>
      </w:r>
      <w:r w:rsidR="00214E15">
        <w:rPr>
          <w:noProof/>
        </w:rPr>
        <w:t>17</w:t>
      </w:r>
      <w:r w:rsidR="00FE64EB">
        <w:rPr>
          <w:noProof/>
        </w:rPr>
        <w:fldChar w:fldCharType="end"/>
      </w:r>
      <w:r w:rsidR="00A56950">
        <w:rPr>
          <w:noProof/>
        </w:rPr>
        <w:t>]</w:t>
      </w:r>
      <w:r>
        <w:fldChar w:fldCharType="end"/>
      </w:r>
      <w:r>
        <w:t xml:space="preserve">, where </w:t>
      </w:r>
      <w:r w:rsidR="00905817" w:rsidRPr="00905817">
        <w:rPr>
          <w:position w:val="-4"/>
        </w:rPr>
        <w:object w:dxaOrig="240" w:dyaOrig="260" w14:anchorId="51C0614E">
          <v:shape id="_x0000_i1279" type="#_x0000_t75" style="width:12.25pt;height:12.9pt" o:ole="">
            <v:imagedata r:id="rId521" o:title=""/>
          </v:shape>
          <o:OLEObject Type="Embed" ProgID="Equation.DSMT4" ShapeID="_x0000_i1279" DrawAspect="Content" ObjectID="_1493585632" r:id="rId522"/>
        </w:object>
      </w:r>
      <w:r>
        <w:t xml:space="preserve"> is the universal gas constant, </w:t>
      </w:r>
      <w:r w:rsidR="00905817" w:rsidRPr="00905817">
        <w:rPr>
          <w:position w:val="-6"/>
        </w:rPr>
        <w:object w:dxaOrig="200" w:dyaOrig="279" w14:anchorId="51E98D01">
          <v:shape id="_x0000_i1280" type="#_x0000_t75" style="width:10.2pt;height:14.25pt" o:ole="">
            <v:imagedata r:id="rId523" o:title=""/>
          </v:shape>
          <o:OLEObject Type="Embed" ProgID="Equation.DSMT4" ShapeID="_x0000_i1280" DrawAspect="Content" ObjectID="_1493585633" r:id="rId524"/>
        </w:object>
      </w:r>
      <w:r>
        <w:t xml:space="preserve"> is the absolute temperature, </w:t>
      </w:r>
      <w:r w:rsidR="00905817" w:rsidRPr="00905817">
        <w:rPr>
          <w:position w:val="-4"/>
        </w:rPr>
        <w:object w:dxaOrig="420" w:dyaOrig="300" w14:anchorId="30CF906D">
          <v:shape id="_x0000_i1281" type="#_x0000_t75" style="width:20.4pt;height:14.95pt" o:ole="">
            <v:imagedata r:id="rId525" o:title=""/>
          </v:shape>
          <o:OLEObject Type="Embed" ProgID="Equation.DSMT4" ShapeID="_x0000_i1281" DrawAspect="Content" ObjectID="_1493585634" r:id="rId526"/>
        </w:object>
      </w:r>
      <w:r>
        <w:t xml:space="preserve"> is the molecular weight (invariant) and </w:t>
      </w:r>
      <w:r w:rsidR="00905817" w:rsidRPr="00905817">
        <w:rPr>
          <w:position w:val="-6"/>
        </w:rPr>
        <w:object w:dxaOrig="300" w:dyaOrig="320" w14:anchorId="6CC52A0E">
          <v:shape id="_x0000_i1282" type="#_x0000_t75" style="width:14.95pt;height:15.6pt" o:ole="">
            <v:imagedata r:id="rId527" o:title=""/>
          </v:shape>
          <o:OLEObject Type="Embed" ProgID="Equation.DSMT4" ShapeID="_x0000_i1282" DrawAspect="Content" ObjectID="_1493585635" r:id="rId528"/>
        </w:object>
      </w:r>
      <w:r>
        <w:t xml:space="preserve"> is the activity of constituent </w:t>
      </w:r>
      <w:r w:rsidR="00905817" w:rsidRPr="00905817">
        <w:rPr>
          <w:position w:val="-6"/>
        </w:rPr>
        <w:object w:dxaOrig="240" w:dyaOrig="220" w14:anchorId="2F62BF71">
          <v:shape id="_x0000_i1283" type="#_x0000_t75" style="width:12.25pt;height:10.85pt" o:ole="">
            <v:imagedata r:id="rId529" o:title=""/>
          </v:shape>
          <o:OLEObject Type="Embed" ProgID="Equation.DSMT4" ShapeID="_x0000_i1283" DrawAspect="Content" ObjectID="_1493585636" r:id="rId530"/>
        </w:object>
      </w:r>
      <w:r>
        <w:t xml:space="preserve"> (a non-dimensional quantity); </w:t>
      </w:r>
      <w:r w:rsidR="00905817" w:rsidRPr="00905817">
        <w:rPr>
          <w:position w:val="-14"/>
        </w:rPr>
        <w:object w:dxaOrig="720" w:dyaOrig="400" w14:anchorId="6D5E8C63">
          <v:shape id="_x0000_i1284" type="#_x0000_t75" style="width:36.7pt;height:19.7pt" o:ole="">
            <v:imagedata r:id="rId531" o:title=""/>
          </v:shape>
          <o:OLEObject Type="Embed" ProgID="Equation.DSMT4" ShapeID="_x0000_i1284" DrawAspect="Content" ObjectID="_1493585637" r:id="rId53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4pt;height:19pt" o:ole="">
            <v:imagedata r:id="rId533" o:title=""/>
          </v:shape>
          <o:OLEObject Type="Embed" ProgID="Equation.DSMT4" ShapeID="_x0000_i1285" DrawAspect="Content" ObjectID="_1493585638" r:id="rId534"/>
        </w:object>
      </w:r>
      <w:r>
        <w:t xml:space="preserve">, where </w:t>
      </w:r>
      <w:r w:rsidR="00905817" w:rsidRPr="00905817">
        <w:rPr>
          <w:position w:val="-12"/>
        </w:rPr>
        <w:object w:dxaOrig="240" w:dyaOrig="360" w14:anchorId="6B40F21D">
          <v:shape id="_x0000_i1286" type="#_x0000_t75" style="width:12.25pt;height:19pt" o:ole="">
            <v:imagedata r:id="rId535" o:title=""/>
          </v:shape>
          <o:OLEObject Type="Embed" ProgID="Equation.DSMT4" ShapeID="_x0000_i1286" DrawAspect="Content" ObjectID="_1493585639" r:id="rId53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1pt;height:19pt" o:ole="">
            <v:imagedata r:id="rId537" o:title=""/>
          </v:shape>
          <o:OLEObject Type="Embed" ProgID="Equation.DSMT4" ShapeID="_x0000_i1287" DrawAspect="Content" ObjectID="_1493585640" r:id="rId538"/>
        </w:object>
      </w:r>
      <w:r>
        <w:t xml:space="preserve">), and </w:t>
      </w:r>
      <w:r w:rsidR="00905817" w:rsidRPr="00905817">
        <w:rPr>
          <w:position w:val="-10"/>
        </w:rPr>
        <w:object w:dxaOrig="200" w:dyaOrig="260" w14:anchorId="3C1DEEAB">
          <v:shape id="_x0000_i1288" type="#_x0000_t75" style="width:10.2pt;height:12.9pt" o:ole="">
            <v:imagedata r:id="rId539" o:title=""/>
          </v:shape>
          <o:OLEObject Type="Embed" ProgID="Equation.DSMT4" ShapeID="_x0000_i1288" DrawAspect="Content" ObjectID="_1493585641" r:id="rId54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FE64EB">
        <w:fldChar w:fldCharType="begin"/>
      </w:r>
      <w:r w:rsidR="00FE64EB">
        <w:instrText xml:space="preserve"> HYPERLINK \l "_ENREF_17" \o "Tinoco Jr., 1995 #58" </w:instrText>
      </w:r>
      <w:ins w:id="194" w:author="rawlins" w:date="2015-05-19T17:22:00Z"/>
      <w:r w:rsidR="00FE64EB">
        <w:fldChar w:fldCharType="separate"/>
      </w:r>
      <w:r w:rsidR="00214E15">
        <w:rPr>
          <w:noProof/>
        </w:rPr>
        <w:t>17</w:t>
      </w:r>
      <w:r w:rsidR="00FE64EB">
        <w:rPr>
          <w:noProof/>
        </w:rPr>
        <w:fldChar w:fldCharType="end"/>
      </w:r>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r w:rsidR="00FE64EB">
        <w:fldChar w:fldCharType="begin"/>
      </w:r>
      <w:r w:rsidR="00FE64EB">
        <w:instrText xml:space="preserve"> HYPERLINK \l "_ENREF_13" \o "Mauck, 2003 #54" </w:instrText>
      </w:r>
      <w:ins w:id="195" w:author="rawlins" w:date="2015-05-19T17:22:00Z"/>
      <w:r w:rsidR="00FE64EB">
        <w:fldChar w:fldCharType="separate"/>
      </w:r>
      <w:r w:rsidR="00214E15">
        <w:rPr>
          <w:noProof/>
        </w:rPr>
        <w:t>13</w:t>
      </w:r>
      <w:r w:rsidR="00FE64EB">
        <w:rPr>
          <w:noProof/>
        </w:rPr>
        <w:fldChar w:fldCharType="end"/>
      </w:r>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3.15pt;height:19pt" o:ole="">
            <v:imagedata r:id="rId541" o:title=""/>
          </v:shape>
          <o:OLEObject Type="Embed" ProgID="Equation.DSMT4" ShapeID="_x0000_i1289" DrawAspect="Content" ObjectID="_1493585642" r:id="rId542"/>
        </w:object>
      </w:r>
      <w:r>
        <w:t xml:space="preserve">, where the solubility </w:t>
      </w:r>
      <w:r w:rsidR="00905817" w:rsidRPr="00905817">
        <w:rPr>
          <w:position w:val="-4"/>
        </w:rPr>
        <w:object w:dxaOrig="220" w:dyaOrig="200" w14:anchorId="39391905">
          <v:shape id="_x0000_i1290" type="#_x0000_t75" style="width:10.85pt;height:10.2pt" o:ole="">
            <v:imagedata r:id="rId543" o:title=""/>
          </v:shape>
          <o:OLEObject Type="Embed" ProgID="Equation.DSMT4" ShapeID="_x0000_i1290" DrawAspect="Content" ObjectID="_1493585643" r:id="rId544"/>
        </w:object>
      </w:r>
      <w:r>
        <w:t xml:space="preserve"> represents the fraction of the pore space which is accessible to the solute (</w:t>
      </w:r>
      <w:r w:rsidR="00905817" w:rsidRPr="00905817">
        <w:rPr>
          <w:position w:val="-6"/>
        </w:rPr>
        <w:object w:dxaOrig="880" w:dyaOrig="279" w14:anchorId="13634702">
          <v:shape id="_x0000_i1291" type="#_x0000_t75" style="width:44.15pt;height:14.25pt" o:ole="">
            <v:imagedata r:id="rId545" o:title=""/>
          </v:shape>
          <o:OLEObject Type="Embed" ProgID="Equation.DSMT4" ShapeID="_x0000_i1291" DrawAspect="Content" ObjectID="_1493585644" r:id="rId546"/>
        </w:object>
      </w:r>
      <w:r>
        <w:t>). In this extended form, it becomes clear that even under ideal behavior (</w:t>
      </w:r>
      <w:r w:rsidR="00905817" w:rsidRPr="00905817">
        <w:rPr>
          <w:position w:val="-10"/>
        </w:rPr>
        <w:object w:dxaOrig="520" w:dyaOrig="320" w14:anchorId="70585D87">
          <v:shape id="_x0000_i1292" type="#_x0000_t75" style="width:25.8pt;height:15.6pt" o:ole="">
            <v:imagedata r:id="rId547" o:title=""/>
          </v:shape>
          <o:OLEObject Type="Embed" ProgID="Equation.DSMT4" ShapeID="_x0000_i1292" DrawAspect="Content" ObjectID="_1493585645" r:id="rId54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r w:rsidR="00FE64EB">
        <w:fldChar w:fldCharType="begin"/>
      </w:r>
      <w:r w:rsidR="00FE64EB">
        <w:instrText xml:space="preserve"> HYPERLINK \l "_ENREF_18" \o "Laurent, 1963 #60" </w:instrText>
      </w:r>
      <w:ins w:id="196" w:author="rawlins" w:date="2015-05-19T17:22:00Z"/>
      <w:r w:rsidR="00FE64EB">
        <w:fldChar w:fldCharType="separate"/>
      </w:r>
      <w:r w:rsidR="00214E15">
        <w:rPr>
          <w:noProof/>
        </w:rPr>
        <w:t>18</w:t>
      </w:r>
      <w:r w:rsidR="00FE64EB">
        <w:rPr>
          <w:noProof/>
        </w:rPr>
        <w:fldChar w:fldCharType="end"/>
      </w:r>
      <w:r w:rsidR="00A56950">
        <w:rPr>
          <w:noProof/>
        </w:rPr>
        <w:t xml:space="preserve">, </w:t>
      </w:r>
      <w:r w:rsidR="00FE64EB">
        <w:fldChar w:fldCharType="begin"/>
      </w:r>
      <w:r w:rsidR="00FE64EB">
        <w:instrText xml:space="preserve"> HYPERLINK \l "_ENREF_19" \o "Ogston, 1961 #59" </w:instrText>
      </w:r>
      <w:ins w:id="197" w:author="rawlins" w:date="2015-05-19T17:22:00Z"/>
      <w:r w:rsidR="00FE64EB">
        <w:fldChar w:fldCharType="separate"/>
      </w:r>
      <w:r w:rsidR="00214E15">
        <w:rPr>
          <w:noProof/>
        </w:rPr>
        <w:t>19</w:t>
      </w:r>
      <w:r w:rsidR="00FE64EB">
        <w:rPr>
          <w:noProof/>
        </w:rPr>
        <w:fldChar w:fldCharType="end"/>
      </w:r>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r w:rsidR="00FE64EB">
        <w:fldChar w:fldCharType="begin"/>
      </w:r>
      <w:r w:rsidR="00FE64EB">
        <w:instrText xml:space="preserve"> HYPERLINK \l "_ENREF_17" \o "Tinoco Jr., 1995 #58" </w:instrText>
      </w:r>
      <w:ins w:id="198" w:author="rawlins" w:date="2015-05-19T17:22:00Z"/>
      <w:r w:rsidR="00FE64EB">
        <w:fldChar w:fldCharType="separate"/>
      </w:r>
      <w:r w:rsidR="00214E15">
        <w:rPr>
          <w:noProof/>
        </w:rPr>
        <w:t>17</w:t>
      </w:r>
      <w:r w:rsidR="00FE64EB">
        <w:rPr>
          <w:noProof/>
        </w:rPr>
        <w:fldChar w:fldCharType="end"/>
      </w:r>
      <w:r w:rsidR="00A56950">
        <w:rPr>
          <w:noProof/>
        </w:rPr>
        <w:t xml:space="preserve">, </w:t>
      </w:r>
      <w:r w:rsidR="00FE64EB">
        <w:fldChar w:fldCharType="begin"/>
      </w:r>
      <w:r w:rsidR="00FE64EB">
        <w:instrText xml:space="preserve"> HYPERLINK \l "_ENREF_20" \o "Ateshian, 2007 #61" </w:instrText>
      </w:r>
      <w:ins w:id="199" w:author="rawlins" w:date="2015-05-19T17:22:00Z"/>
      <w:r w:rsidR="00FE64EB">
        <w:fldChar w:fldCharType="separate"/>
      </w:r>
      <w:r w:rsidR="00214E15">
        <w:rPr>
          <w:noProof/>
        </w:rPr>
        <w:t>20</w:t>
      </w:r>
      <w:r w:rsidR="00FE64EB">
        <w:rPr>
          <w:noProof/>
        </w:rPr>
        <w:fldChar w:fldCharType="end"/>
      </w:r>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pt;height:19pt" o:ole="">
            <v:imagedata r:id="rId549" o:title=""/>
          </v:shape>
          <o:OLEObject Type="Embed" ProgID="Equation.DSMT4" ShapeID="_x0000_i1293" DrawAspect="Content" ObjectID="_1493585646" r:id="rId550"/>
        </w:object>
      </w:r>
      <w:r>
        <w:t xml:space="preserve"> and </w:t>
      </w:r>
      <w:r w:rsidR="00905817" w:rsidRPr="00905817">
        <w:rPr>
          <w:position w:val="-10"/>
        </w:rPr>
        <w:object w:dxaOrig="320" w:dyaOrig="360" w14:anchorId="2C0BEADE">
          <v:shape id="_x0000_i1294" type="#_x0000_t75" style="width:15.6pt;height:19pt" o:ole="">
            <v:imagedata r:id="rId551" o:title=""/>
          </v:shape>
          <o:OLEObject Type="Embed" ProgID="Equation.DSMT4" ShapeID="_x0000_i1294" DrawAspect="Content" ObjectID="_1493585647" r:id="rId55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pt;height:69.95pt" o:ole="">
            <v:imagedata r:id="rId553" o:title=""/>
          </v:shape>
          <o:OLEObject Type="Embed" ProgID="Equation.DSMT4" ShapeID="_x0000_i1295" DrawAspect="Content" ObjectID="_1493585648" r:id="rId5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0" w:name="ZEqnNum276818"/>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104</w:instrText>
        </w:r>
      </w:fldSimple>
      <w:r>
        <w:instrText>)</w:instrText>
      </w:r>
      <w:bookmarkEnd w:id="200"/>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9pt;height:12.25pt" o:ole="">
            <v:imagedata r:id="rId555" o:title=""/>
          </v:shape>
          <o:OLEObject Type="Embed" ProgID="Equation.DSMT4" ShapeID="_x0000_i1296" DrawAspect="Content" ObjectID="_1493585649" r:id="rId55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9pt;height:12.25pt" o:ole="">
            <v:imagedata r:id="rId557" o:title=""/>
          </v:shape>
          <o:OLEObject Type="Embed" ProgID="Equation.DSMT4" ShapeID="_x0000_i1297" DrawAspect="Content" ObjectID="_1493585650" r:id="rId558"/>
        </w:object>
      </w:r>
      <w:r>
        <w:t xml:space="preserve"> and the effective solubility </w:t>
      </w:r>
      <w:r w:rsidR="00905817" w:rsidRPr="00905817">
        <w:rPr>
          <w:position w:val="-10"/>
        </w:rPr>
        <w:object w:dxaOrig="900" w:dyaOrig="320" w14:anchorId="3C6BD295">
          <v:shape id="_x0000_i1298" type="#_x0000_t75" style="width:44.85pt;height:15.6pt" o:ole="">
            <v:imagedata r:id="rId559" o:title=""/>
          </v:shape>
          <o:OLEObject Type="Embed" ProgID="Equation.DSMT4" ShapeID="_x0000_i1298" DrawAspect="Content" ObjectID="_1493585651" r:id="rId56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25pt;height:10.85pt" o:ole="">
            <v:imagedata r:id="rId561" o:title=""/>
          </v:shape>
          <o:OLEObject Type="Embed" ProgID="Equation.DSMT4" ShapeID="_x0000_i1299" DrawAspect="Content" ObjectID="_1493585652" r:id="rId56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pt" o:ole="">
            <v:imagedata r:id="rId563" o:title=""/>
          </v:shape>
          <o:OLEObject Type="Embed" ProgID="Equation.DSMT4" ShapeID="_x0000_i1300" DrawAspect="Content" ObjectID="_1493585653" r:id="rId5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4pt;height:19pt" o:ole="">
            <v:imagedata r:id="rId565" o:title=""/>
          </v:shape>
          <o:OLEObject Type="Embed" ProgID="Equation.DSMT4" ShapeID="_x0000_i1301" DrawAspect="Content" ObjectID="_1493585654" r:id="rId566"/>
        </w:object>
      </w:r>
      <w:r>
        <w:t xml:space="preserve">, where </w:t>
      </w:r>
      <w:r w:rsidR="00905817" w:rsidRPr="00905817">
        <w:rPr>
          <w:position w:val="-10"/>
        </w:rPr>
        <w:object w:dxaOrig="320" w:dyaOrig="360" w14:anchorId="6875BBEE">
          <v:shape id="_x0000_i1302" type="#_x0000_t75" style="width:15.6pt;height:19pt" o:ole="">
            <v:imagedata r:id="rId567" o:title=""/>
          </v:shape>
          <o:OLEObject Type="Embed" ProgID="Equation.DSMT4" ShapeID="_x0000_i1302" DrawAspect="Content" ObjectID="_1493585655" r:id="rId568"/>
        </w:object>
      </w:r>
      <w:r>
        <w:t xml:space="preserve"> is the volume fraction of </w:t>
      </w:r>
      <w:r w:rsidR="00905817" w:rsidRPr="00905817">
        <w:rPr>
          <w:position w:val="-6"/>
        </w:rPr>
        <w:object w:dxaOrig="240" w:dyaOrig="220" w14:anchorId="3DB80054">
          <v:shape id="_x0000_i1303" type="#_x0000_t75" style="width:12.25pt;height:10.85pt" o:ole="">
            <v:imagedata r:id="rId569" o:title=""/>
          </v:shape>
          <o:OLEObject Type="Embed" ProgID="Equation.DSMT4" ShapeID="_x0000_i1303" DrawAspect="Content" ObjectID="_1493585656" r:id="rId57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15pt;height:19pt" o:ole="">
            <v:imagedata r:id="rId571" o:title=""/>
          </v:shape>
          <o:OLEObject Type="Embed" ProgID="Equation.DSMT4" ShapeID="_x0000_i1304" DrawAspect="Content" ObjectID="_1493585657" r:id="rId572"/>
        </w:object>
      </w:r>
      <w:r>
        <w:t xml:space="preserve">), it follows that </w:t>
      </w:r>
      <w:r w:rsidR="00905817" w:rsidRPr="00905817">
        <w:rPr>
          <w:position w:val="-16"/>
        </w:rPr>
        <w:object w:dxaOrig="2020" w:dyaOrig="420" w14:anchorId="2E05EE68">
          <v:shape id="_x0000_i1305" type="#_x0000_t75" style="width:101.2pt;height:20.4pt" o:ole="">
            <v:imagedata r:id="rId573" o:title=""/>
          </v:shape>
          <o:OLEObject Type="Embed" ProgID="Equation.DSMT4" ShapeID="_x0000_i1305" DrawAspect="Content" ObjectID="_1493585658" r:id="rId574"/>
        </w:object>
      </w:r>
      <w:r>
        <w:t xml:space="preserve">. Since </w:t>
      </w:r>
      <w:r w:rsidR="00905817" w:rsidRPr="00905817">
        <w:rPr>
          <w:position w:val="-12"/>
        </w:rPr>
        <w:object w:dxaOrig="340" w:dyaOrig="380" w14:anchorId="3B0B8A8D">
          <v:shape id="_x0000_i1306" type="#_x0000_t75" style="width:17pt;height:19pt" o:ole="">
            <v:imagedata r:id="rId575" o:title=""/>
          </v:shape>
          <o:OLEObject Type="Embed" ProgID="Equation.DSMT4" ShapeID="_x0000_i1306" DrawAspect="Content" ObjectID="_1493585659" r:id="rId57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8pt;height:21.75pt" o:ole="">
            <v:imagedata r:id="rId577" o:title=""/>
          </v:shape>
          <o:OLEObject Type="Embed" ProgID="Equation.DSMT4" ShapeID="_x0000_i1307" DrawAspect="Content" ObjectID="_1493585660" r:id="rId5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1" w:name="ZEqnNum59129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106</w:instrText>
        </w:r>
      </w:fldSimple>
      <w:r>
        <w:instrText>)</w:instrText>
      </w:r>
      <w:bookmarkEnd w:id="201"/>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3.55pt;height:21.75pt" o:ole="">
            <v:imagedata r:id="rId579" o:title=""/>
          </v:shape>
          <o:OLEObject Type="Embed" ProgID="Equation.DSMT4" ShapeID="_x0000_i1308" DrawAspect="Content" ObjectID="_1493585661" r:id="rId58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pt;height:36.7pt" o:ole="">
            <v:imagedata r:id="rId581" o:title=""/>
          </v:shape>
          <o:OLEObject Type="Embed" ProgID="Equation.DSMT4" ShapeID="_x0000_i1309" DrawAspect="Content" ObjectID="_1493585662" r:id="rId582"/>
        </w:object>
      </w:r>
      <w:r w:rsidR="005D060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2" w:name="ZEqnNum536154"/>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107</w:instrText>
        </w:r>
      </w:fldSimple>
      <w:r>
        <w:instrText>)</w:instrText>
      </w:r>
      <w:bookmarkEnd w:id="202"/>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85pt;height:21.75pt" o:ole="">
            <v:imagedata r:id="rId583" o:title=""/>
          </v:shape>
          <o:OLEObject Type="Embed" ProgID="Equation.DSMT4" ShapeID="_x0000_i1310" DrawAspect="Content" ObjectID="_1493585663" r:id="rId584"/>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25pt;height:21.75pt" o:ole="">
            <v:imagedata r:id="rId585" o:title=""/>
          </v:shape>
          <o:OLEObject Type="Embed" ProgID="Equation.DSMT4" ShapeID="_x0000_i1311" DrawAspect="Content" ObjectID="_1493585664" r:id="rId58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1pt;height:32.6pt" o:ole="">
            <v:imagedata r:id="rId587" o:title=""/>
          </v:shape>
          <o:OLEObject Type="Embed" ProgID="Equation.DSMT4" ShapeID="_x0000_i1312" DrawAspect="Content" ObjectID="_1493585665" r:id="rId5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3" w:name="ZEqnNum887820"/>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108</w:instrText>
        </w:r>
      </w:fldSimple>
      <w:r>
        <w:instrText>)</w:instrText>
      </w:r>
      <w:bookmarkEnd w:id="203"/>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95pt;height:19pt" o:ole="">
            <v:imagedata r:id="rId589" o:title=""/>
          </v:shape>
          <o:OLEObject Type="Embed" ProgID="Equation.DSMT4" ShapeID="_x0000_i1313" DrawAspect="Content" ObjectID="_1493585666" r:id="rId590"/>
        </w:object>
      </w:r>
      <w:r>
        <w:t xml:space="preserve"> is the solid volume fraction in the reference state, </w:t>
      </w:r>
      <w:r w:rsidR="00905817" w:rsidRPr="00905817">
        <w:rPr>
          <w:position w:val="-6"/>
        </w:rPr>
        <w:object w:dxaOrig="940" w:dyaOrig="279" w14:anchorId="0D481615">
          <v:shape id="_x0000_i1314" type="#_x0000_t75" style="width:47.55pt;height:14.25pt" o:ole="">
            <v:imagedata r:id="rId591" o:title=""/>
          </v:shape>
          <o:OLEObject Type="Embed" ProgID="Equation.DSMT4" ShapeID="_x0000_i1314" DrawAspect="Content" ObjectID="_1493585667" r:id="rId592"/>
        </w:object>
      </w:r>
      <w:r>
        <w:t xml:space="preserve"> and </w:t>
      </w:r>
      <w:r w:rsidR="00905817" w:rsidRPr="00905817">
        <w:rPr>
          <w:position w:val="-6"/>
        </w:rPr>
        <w:object w:dxaOrig="1420" w:dyaOrig="279" w14:anchorId="42F0B40F">
          <v:shape id="_x0000_i1315" type="#_x0000_t75" style="width:71.3pt;height:14.25pt" o:ole="">
            <v:imagedata r:id="rId593" o:title=""/>
          </v:shape>
          <o:OLEObject Type="Embed" ProgID="Equation.DSMT4" ShapeID="_x0000_i1315" DrawAspect="Content" ObjectID="_1493585668" r:id="rId59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D3178E">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25pt;height:76.1pt" o:ole="">
            <v:imagedata r:id="rId595" o:title=""/>
          </v:shape>
          <o:OLEObject Type="Embed" ProgID="Equation.DSMT4" ShapeID="_x0000_i1316" DrawAspect="Content" ObjectID="_1493585669" r:id="rId59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4" w:name="ZEqnNum14653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109</w:instrText>
        </w:r>
      </w:fldSimple>
      <w:r>
        <w:instrText>)</w:instrText>
      </w:r>
      <w:bookmarkEnd w:id="204"/>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2pt;height:14.25pt" o:ole="">
            <v:imagedata r:id="rId597" o:title=""/>
          </v:shape>
          <o:OLEObject Type="Embed" ProgID="Equation.DSMT4" ShapeID="_x0000_i1317" DrawAspect="Content" ObjectID="_1493585670" r:id="rId598"/>
        </w:object>
      </w:r>
      <w:r>
        <w:t xml:space="preserve"> is the solute diffusivity tensor in the mixture (solid+solution), </w:t>
      </w:r>
      <w:r w:rsidR="00905817" w:rsidRPr="00905817">
        <w:rPr>
          <w:position w:val="-12"/>
        </w:rPr>
        <w:object w:dxaOrig="279" w:dyaOrig="360" w14:anchorId="787EBA21">
          <v:shape id="_x0000_i1318" type="#_x0000_t75" style="width:14.25pt;height:19pt" o:ole="">
            <v:imagedata r:id="rId599" o:title=""/>
          </v:shape>
          <o:OLEObject Type="Embed" ProgID="Equation.DSMT4" ShapeID="_x0000_i1318" DrawAspect="Content" ObjectID="_1493585671" r:id="rId600"/>
        </w:object>
      </w:r>
      <w:r>
        <w:t xml:space="preserve"> is its (isotropic) diffusivity in free solution; </w:t>
      </w:r>
      <w:r w:rsidR="00905817" w:rsidRPr="00905817">
        <w:rPr>
          <w:position w:val="-4"/>
        </w:rPr>
        <w:object w:dxaOrig="220" w:dyaOrig="300" w14:anchorId="40DAF55A">
          <v:shape id="_x0000_i1319" type="#_x0000_t75" style="width:10.85pt;height:14.95pt" o:ole="">
            <v:imagedata r:id="rId601" o:title=""/>
          </v:shape>
          <o:OLEObject Type="Embed" ProgID="Equation.DSMT4" ShapeID="_x0000_i1319" DrawAspect="Content" ObjectID="_1493585672" r:id="rId60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5.15pt;height:42.1pt" o:ole="">
            <v:imagedata r:id="rId603" o:title=""/>
          </v:shape>
          <o:OLEObject Type="Embed" ProgID="Equation.DSMT4" ShapeID="_x0000_i1320" DrawAspect="Content" ObjectID="_1493585673" r:id="rId604"/>
        </w:object>
      </w:r>
      <w:r w:rsidR="00E77A8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110</w:instrText>
        </w:r>
      </w:fldSimple>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85pt;height:12.9pt" o:ole="">
            <v:imagedata r:id="rId605" o:title=""/>
          </v:shape>
          <o:OLEObject Type="Embed" ProgID="Equation.DSMT4" ShapeID="_x0000_i1321" DrawAspect="Content" ObjectID="_1493585674" r:id="rId60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D3178E">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35pt;height:76.1pt" o:ole="">
            <v:imagedata r:id="rId607" o:title=""/>
          </v:shape>
          <o:OLEObject Type="Embed" ProgID="Equation.DSMT4" ShapeID="_x0000_i1322" DrawAspect="Content" ObjectID="_1493585675" r:id="rId6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5" w:name="ZEqnNum49820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111</w:instrText>
        </w:r>
      </w:fldSimple>
      <w:r>
        <w:instrText>)</w:instrText>
      </w:r>
      <w:bookmarkEnd w:id="205"/>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85pt;height:12.9pt" o:ole="">
            <v:imagedata r:id="rId609" o:title=""/>
          </v:shape>
          <o:OLEObject Type="Embed" ProgID="Equation.DSMT4" ShapeID="_x0000_i1323" DrawAspect="Content" ObjectID="_1493585676" r:id="rId610"/>
        </w:object>
      </w:r>
      <w:r>
        <w:t xml:space="preserve">, </w:t>
      </w:r>
      <w:r w:rsidR="00905817" w:rsidRPr="00905817">
        <w:rPr>
          <w:position w:val="-6"/>
        </w:rPr>
        <w:object w:dxaOrig="200" w:dyaOrig="279" w14:anchorId="786D6E3A">
          <v:shape id="_x0000_i1324" type="#_x0000_t75" style="width:10.2pt;height:14.25pt" o:ole="">
            <v:imagedata r:id="rId611" o:title=""/>
          </v:shape>
          <o:OLEObject Type="Embed" ProgID="Equation.DSMT4" ShapeID="_x0000_i1324" DrawAspect="Content" ObjectID="_1493585677" r:id="rId612"/>
        </w:object>
      </w:r>
      <w:r>
        <w:t xml:space="preserve"> and </w:t>
      </w:r>
      <w:r w:rsidR="00905817" w:rsidRPr="00905817">
        <w:rPr>
          <w:position w:val="-12"/>
        </w:rPr>
        <w:object w:dxaOrig="279" w:dyaOrig="360" w14:anchorId="2A5A91F8">
          <v:shape id="_x0000_i1325" type="#_x0000_t75" style="width:14.25pt;height:19pt" o:ole="">
            <v:imagedata r:id="rId613" o:title=""/>
          </v:shape>
          <o:OLEObject Type="Embed" ProgID="Equation.DSMT4" ShapeID="_x0000_i1325" DrawAspect="Content" ObjectID="_1493585678" r:id="rId61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pt;height:14.95pt" o:ole="">
            <v:imagedata r:id="rId615" o:title=""/>
          </v:shape>
          <o:OLEObject Type="Embed" ProgID="Equation.DSMT4" ShapeID="_x0000_i1326" DrawAspect="Content" ObjectID="_1493585679" r:id="rId61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FE64EB">
        <w:fldChar w:fldCharType="begin"/>
      </w:r>
      <w:r w:rsidR="00FE64EB">
        <w:instrText xml:space="preserve"> HYPERLINK \l "_ENREF_21" \o "Ateshian, 2010 #62" </w:instrText>
      </w:r>
      <w:ins w:id="206" w:author="rawlins" w:date="2015-05-19T17:22:00Z"/>
      <w:r w:rsidR="00FE64EB">
        <w:fldChar w:fldCharType="separate"/>
      </w:r>
      <w:r w:rsidR="00214E15">
        <w:rPr>
          <w:noProof/>
        </w:rPr>
        <w:t>21</w:t>
      </w:r>
      <w:r w:rsidR="00FE64EB">
        <w:rPr>
          <w:noProof/>
        </w:rPr>
        <w:fldChar w:fldCharType="end"/>
      </w:r>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25pt;height:19pt" o:ole="">
            <v:imagedata r:id="rId617" o:title=""/>
          </v:shape>
          <o:OLEObject Type="Embed" ProgID="Equation.DSMT4" ShapeID="_x0000_i1327" DrawAspect="Content" ObjectID="_1493585680" r:id="rId618"/>
        </w:object>
      </w:r>
      <w:r>
        <w:t xml:space="preserve"> must be greater than or equal to the largest eigenvalue of </w:t>
      </w:r>
      <w:r w:rsidR="00905817" w:rsidRPr="00905817">
        <w:rPr>
          <w:position w:val="-6"/>
        </w:rPr>
        <w:object w:dxaOrig="200" w:dyaOrig="279" w14:anchorId="68C9C452">
          <v:shape id="_x0000_i1328" type="#_x0000_t75" style="width:10.2pt;height:14.25pt" o:ole="">
            <v:imagedata r:id="rId619" o:title=""/>
          </v:shape>
          <o:OLEObject Type="Embed" ProgID="Equation.DSMT4" ShapeID="_x0000_i1328" DrawAspect="Content" ObjectID="_1493585681" r:id="rId62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D3178E">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207" w:name="_Toc176704832"/>
      <w:bookmarkStart w:id="208" w:name="_Ref191692787"/>
      <w:bookmarkStart w:id="209" w:name="_Toc289032531"/>
      <w:r>
        <w:t>Continuous Variables</w:t>
      </w:r>
      <w:bookmarkEnd w:id="207"/>
      <w:bookmarkEnd w:id="208"/>
      <w:bookmarkEnd w:id="209"/>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2pt;height:10.85pt" o:ole="">
            <v:imagedata r:id="rId621" o:title=""/>
          </v:shape>
          <o:OLEObject Type="Embed" ProgID="Equation.DSMT4" ShapeID="_x0000_i1329" DrawAspect="Content" ObjectID="_1493585682" r:id="rId622"/>
        </w:object>
      </w:r>
      <w:r>
        <w:t xml:space="preserve">, </w:t>
      </w:r>
      <w:r w:rsidR="00905817" w:rsidRPr="00905817">
        <w:rPr>
          <w:position w:val="-10"/>
        </w:rPr>
        <w:object w:dxaOrig="240" w:dyaOrig="260" w14:anchorId="2280AB70">
          <v:shape id="_x0000_i1330" type="#_x0000_t75" style="width:12.25pt;height:12.9pt" o:ole="">
            <v:imagedata r:id="rId623" o:title=""/>
          </v:shape>
          <o:OLEObject Type="Embed" ProgID="Equation.DSMT4" ShapeID="_x0000_i1330" DrawAspect="Content" ObjectID="_1493585683" r:id="rId624"/>
        </w:object>
      </w:r>
      <w:r>
        <w:t xml:space="preserve"> and </w:t>
      </w:r>
      <w:r w:rsidR="00905817" w:rsidRPr="00905817">
        <w:rPr>
          <w:position w:val="-6"/>
        </w:rPr>
        <w:object w:dxaOrig="180" w:dyaOrig="220" w14:anchorId="79B70C3C">
          <v:shape id="_x0000_i1331" type="#_x0000_t75" style="width:8.85pt;height:10.85pt" o:ole="">
            <v:imagedata r:id="rId625" o:title=""/>
          </v:shape>
          <o:OLEObject Type="Embed" ProgID="Equation.DSMT4" ShapeID="_x0000_i1331" DrawAspect="Content" ObjectID="_1493585684" r:id="rId62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D3178E">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D3178E">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D3178E">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D3178E">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D3178E">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2pt;height:10.2pt" o:ole="">
            <v:imagedata r:id="rId627" o:title=""/>
          </v:shape>
          <o:OLEObject Type="Embed" ProgID="Equation.DSMT4" ShapeID="_x0000_i1332" DrawAspect="Content" ObjectID="_1493585685" r:id="rId628"/>
        </w:object>
      </w:r>
      <w:r>
        <w:t xml:space="preserve">, mass and momentum balance relations demonstrate that the mixture traction </w:t>
      </w:r>
      <w:r w:rsidR="00905817" w:rsidRPr="00905817">
        <w:rPr>
          <w:position w:val="-6"/>
        </w:rPr>
        <w:object w:dxaOrig="800" w:dyaOrig="260" w14:anchorId="766F4FEC">
          <v:shape id="_x0000_i1333" type="#_x0000_t75" style="width:40.1pt;height:12.9pt" o:ole="">
            <v:imagedata r:id="rId629" o:title=""/>
          </v:shape>
          <o:OLEObject Type="Embed" ProgID="Equation.DSMT4" ShapeID="_x0000_i1333" DrawAspect="Content" ObjectID="_1493585686" r:id="rId630"/>
        </w:object>
      </w:r>
      <w:r>
        <w:t xml:space="preserve"> and normal flux components </w:t>
      </w:r>
      <w:r w:rsidR="00905817" w:rsidRPr="00905817">
        <w:rPr>
          <w:position w:val="-12"/>
        </w:rPr>
        <w:object w:dxaOrig="999" w:dyaOrig="360" w14:anchorId="617B7693">
          <v:shape id="_x0000_i1334" type="#_x0000_t75" style="width:50.25pt;height:19pt" o:ole="">
            <v:imagedata r:id="rId631" o:title=""/>
          </v:shape>
          <o:OLEObject Type="Embed" ProgID="Equation.DSMT4" ShapeID="_x0000_i1334" DrawAspect="Content" ObjectID="_1493585687" r:id="rId632"/>
        </w:object>
      </w:r>
      <w:r>
        <w:t xml:space="preserve"> and </w:t>
      </w:r>
      <w:r w:rsidR="00905817" w:rsidRPr="00905817">
        <w:rPr>
          <w:position w:val="-12"/>
        </w:rPr>
        <w:object w:dxaOrig="859" w:dyaOrig="360" w14:anchorId="254F707F">
          <v:shape id="_x0000_i1335" type="#_x0000_t75" style="width:42.8pt;height:19pt" o:ole="">
            <v:imagedata r:id="rId633" o:title=""/>
          </v:shape>
          <o:OLEObject Type="Embed" ProgID="Equation.DSMT4" ShapeID="_x0000_i1335" DrawAspect="Content" ObjectID="_1493585688" r:id="rId63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r w:rsidR="00FE64EB">
        <w:fldChar w:fldCharType="begin"/>
      </w:r>
      <w:r w:rsidR="00FE64EB">
        <w:instrText xml:space="preserve"> HYPERLINK \l "_ENREF_20" \o "Ateshian, 2007 #61" </w:instrText>
      </w:r>
      <w:ins w:id="210" w:author="rawlins" w:date="2015-05-19T17:22:00Z"/>
      <w:r w:rsidR="00FE64EB">
        <w:fldChar w:fldCharType="separate"/>
      </w:r>
      <w:r w:rsidR="00214E15">
        <w:rPr>
          <w:noProof/>
        </w:rPr>
        <w:t>20</w:t>
      </w:r>
      <w:r w:rsidR="00FE64EB">
        <w:rPr>
          <w:noProof/>
        </w:rPr>
        <w:fldChar w:fldCharType="end"/>
      </w:r>
      <w:r w:rsidR="00A56950">
        <w:rPr>
          <w:noProof/>
        </w:rPr>
        <w:t xml:space="preserve">, </w:t>
      </w:r>
      <w:r w:rsidR="00FE64EB">
        <w:fldChar w:fldCharType="begin"/>
      </w:r>
      <w:r w:rsidR="00FE64EB">
        <w:instrText xml:space="preserve"> HYPERLINK \l "_ENREF_22" \o "Eringen, 1965 #63" </w:instrText>
      </w:r>
      <w:ins w:id="211" w:author="rawlins" w:date="2015-05-19T17:22:00Z"/>
      <w:r w:rsidR="00FE64EB">
        <w:fldChar w:fldCharType="separate"/>
      </w:r>
      <w:r w:rsidR="00214E15">
        <w:rPr>
          <w:noProof/>
        </w:rPr>
        <w:t>22</w:t>
      </w:r>
      <w:r w:rsidR="00FE64EB">
        <w:rPr>
          <w:noProof/>
        </w:rPr>
        <w:fldChar w:fldCharType="end"/>
      </w:r>
      <w:r w:rsidR="00A56950">
        <w:rPr>
          <w:noProof/>
        </w:rPr>
        <w:t>]</w:t>
      </w:r>
      <w:r>
        <w:fldChar w:fldCharType="end"/>
      </w:r>
      <w:r>
        <w:t xml:space="preserve">. Therefore, </w:t>
      </w:r>
      <w:r w:rsidR="00905817" w:rsidRPr="00905817">
        <w:rPr>
          <w:position w:val="-6"/>
        </w:rPr>
        <w:object w:dxaOrig="160" w:dyaOrig="260" w14:anchorId="5E534B07">
          <v:shape id="_x0000_i1336" type="#_x0000_t75" style="width:8.15pt;height:12.9pt" o:ole="">
            <v:imagedata r:id="rId635" o:title=""/>
          </v:shape>
          <o:OLEObject Type="Embed" ProgID="Equation.DSMT4" ShapeID="_x0000_i1336" DrawAspect="Content" ObjectID="_1493585689" r:id="rId636"/>
        </w:object>
      </w:r>
      <w:r>
        <w:t xml:space="preserve">, </w:t>
      </w:r>
      <w:r w:rsidR="00905817" w:rsidRPr="00905817">
        <w:rPr>
          <w:position w:val="-12"/>
        </w:rPr>
        <w:object w:dxaOrig="300" w:dyaOrig="360" w14:anchorId="53A62F08">
          <v:shape id="_x0000_i1337" type="#_x0000_t75" style="width:14.95pt;height:19pt" o:ole="">
            <v:imagedata r:id="rId637" o:title=""/>
          </v:shape>
          <o:OLEObject Type="Embed" ProgID="Equation.DSMT4" ShapeID="_x0000_i1337" DrawAspect="Content" ObjectID="_1493585690" r:id="rId638"/>
        </w:object>
      </w:r>
      <w:r>
        <w:t xml:space="preserve"> and </w:t>
      </w:r>
      <w:r w:rsidR="00905817" w:rsidRPr="00905817">
        <w:rPr>
          <w:position w:val="-12"/>
        </w:rPr>
        <w:object w:dxaOrig="260" w:dyaOrig="360" w14:anchorId="4F67F1AC">
          <v:shape id="_x0000_i1338" type="#_x0000_t75" style="width:12.9pt;height:19pt" o:ole="">
            <v:imagedata r:id="rId639" o:title=""/>
          </v:shape>
          <o:OLEObject Type="Embed" ProgID="Equation.DSMT4" ShapeID="_x0000_i1338" DrawAspect="Content" ObjectID="_1493585691" r:id="rId640"/>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pt;height:19pt" o:ole="">
            <v:imagedata r:id="rId641" o:title=""/>
          </v:shape>
          <o:OLEObject Type="Embed" ProgID="Equation.DSMT4" ShapeID="_x0000_i1339" DrawAspect="Content" ObjectID="_1493585692" r:id="rId642"/>
        </w:object>
      </w:r>
      <w:r>
        <w:t xml:space="preserve"> and </w:t>
      </w:r>
      <w:r w:rsidR="00905817" w:rsidRPr="00905817">
        <w:rPr>
          <w:position w:val="-10"/>
        </w:rPr>
        <w:object w:dxaOrig="320" w:dyaOrig="360" w14:anchorId="2B2FA01D">
          <v:shape id="_x0000_i1340" type="#_x0000_t75" style="width:15.6pt;height:19pt" o:ole="">
            <v:imagedata r:id="rId643" o:title=""/>
          </v:shape>
          <o:OLEObject Type="Embed" ProgID="Equation.DSMT4" ShapeID="_x0000_i1340" DrawAspect="Content" ObjectID="_1493585693" r:id="rId64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r w:rsidR="00FE64EB">
        <w:fldChar w:fldCharType="begin"/>
      </w:r>
      <w:r w:rsidR="00FE64EB">
        <w:instrText xml:space="preserve"> HYPERLINK \l "_ENREF_20" \o "Ateshian, 2007 #61" </w:instrText>
      </w:r>
      <w:ins w:id="212" w:author="rawlins" w:date="2015-05-19T17:22:00Z"/>
      <w:r w:rsidR="00FE64EB">
        <w:fldChar w:fldCharType="separate"/>
      </w:r>
      <w:r w:rsidR="00214E15">
        <w:rPr>
          <w:noProof/>
        </w:rPr>
        <w:t>20</w:t>
      </w:r>
      <w:r w:rsidR="00FE64EB">
        <w:rPr>
          <w:noProof/>
        </w:rPr>
        <w:fldChar w:fldCharType="end"/>
      </w:r>
      <w:r w:rsidR="00A56950">
        <w:rPr>
          <w:noProof/>
        </w:rPr>
        <w:t xml:space="preserve">, </w:t>
      </w:r>
      <w:r w:rsidR="00FE64EB">
        <w:fldChar w:fldCharType="begin"/>
      </w:r>
      <w:r w:rsidR="00FE64EB">
        <w:instrText xml:space="preserve"> HYPERLINK \l "_ENREF_23" \o "Katzir-Katchalsky, 1965 #64" </w:instrText>
      </w:r>
      <w:ins w:id="213" w:author="rawlins" w:date="2015-05-19T17:22:00Z"/>
      <w:r w:rsidR="00FE64EB">
        <w:fldChar w:fldCharType="separate"/>
      </w:r>
      <w:r w:rsidR="00214E15">
        <w:rPr>
          <w:noProof/>
        </w:rPr>
        <w:t>23</w:t>
      </w:r>
      <w:r w:rsidR="00FE64EB">
        <w:rPr>
          <w:noProof/>
        </w:rPr>
        <w:fldChar w:fldCharType="end"/>
      </w:r>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pt;height:19pt" o:ole="">
            <v:imagedata r:id="rId645" o:title=""/>
          </v:shape>
          <o:OLEObject Type="Embed" ProgID="Equation.DSMT4" ShapeID="_x0000_i1341" DrawAspect="Content" ObjectID="_1493585694" r:id="rId646"/>
        </w:object>
      </w:r>
      <w:r>
        <w:t xml:space="preserve">, </w:t>
      </w:r>
      <w:r w:rsidR="00905817" w:rsidRPr="00905817">
        <w:rPr>
          <w:position w:val="-12"/>
        </w:rPr>
        <w:object w:dxaOrig="320" w:dyaOrig="380" w14:anchorId="312F137A">
          <v:shape id="_x0000_i1342" type="#_x0000_t75" style="width:15.6pt;height:19pt" o:ole="">
            <v:imagedata r:id="rId647" o:title=""/>
          </v:shape>
          <o:OLEObject Type="Embed" ProgID="Equation.DSMT4" ShapeID="_x0000_i1342" DrawAspect="Content" ObjectID="_1493585695" r:id="rId648"/>
        </w:object>
      </w:r>
      <w:r>
        <w:t xml:space="preserve">, </w:t>
      </w:r>
      <w:r w:rsidR="00905817" w:rsidRPr="00905817">
        <w:rPr>
          <w:position w:val="-12"/>
        </w:rPr>
        <w:object w:dxaOrig="300" w:dyaOrig="360" w14:anchorId="55058A34">
          <v:shape id="_x0000_i1343" type="#_x0000_t75" style="width:14.95pt;height:19pt" o:ole="">
            <v:imagedata r:id="rId649" o:title=""/>
          </v:shape>
          <o:OLEObject Type="Embed" ProgID="Equation.DSMT4" ShapeID="_x0000_i1343" DrawAspect="Content" ObjectID="_1493585696" r:id="rId650"/>
        </w:object>
      </w:r>
      <w:r>
        <w:t xml:space="preserve"> and </w:t>
      </w:r>
      <w:r w:rsidR="00905817" w:rsidRPr="00905817">
        <w:rPr>
          <w:position w:val="-12"/>
        </w:rPr>
        <w:object w:dxaOrig="240" w:dyaOrig="360" w14:anchorId="732CDE38">
          <v:shape id="_x0000_i1344" type="#_x0000_t75" style="width:12.25pt;height:19pt" o:ole="">
            <v:imagedata r:id="rId651" o:title=""/>
          </v:shape>
          <o:OLEObject Type="Embed" ProgID="Equation.DSMT4" ShapeID="_x0000_i1344" DrawAspect="Content" ObjectID="_1493585697" r:id="rId65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D3178E">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25pt;height:12.9pt" o:ole="">
            <v:imagedata r:id="rId653" o:title=""/>
          </v:shape>
          <o:OLEObject Type="Embed" ProgID="Equation.DSMT4" ShapeID="_x0000_i1345" DrawAspect="Content" ObjectID="_1493585698" r:id="rId654"/>
        </w:object>
      </w:r>
      <w:r>
        <w:t xml:space="preserve"> or solute concentration </w:t>
      </w:r>
      <w:r w:rsidR="00905817" w:rsidRPr="00905817">
        <w:rPr>
          <w:position w:val="-6"/>
        </w:rPr>
        <w:object w:dxaOrig="180" w:dyaOrig="220" w14:anchorId="04A9D81E">
          <v:shape id="_x0000_i1346" type="#_x0000_t75" style="width:8.85pt;height:10.85pt" o:ole="">
            <v:imagedata r:id="rId655" o:title=""/>
          </v:shape>
          <o:OLEObject Type="Embed" ProgID="Equation.DSMT4" ShapeID="_x0000_i1346" DrawAspect="Content" ObjectID="_1493585699" r:id="rId65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r w:rsidR="00FE64EB">
        <w:fldChar w:fldCharType="begin"/>
      </w:r>
      <w:r w:rsidR="00FE64EB">
        <w:instrText xml:space="preserve"> HYPERLINK \l "_ENREF_24" \o "Sun, 1999 #65" </w:instrText>
      </w:r>
      <w:ins w:id="214" w:author="rawlins" w:date="2015-05-19T17:22:00Z"/>
      <w:r w:rsidR="00FE64EB">
        <w:fldChar w:fldCharType="separate"/>
      </w:r>
      <w:r w:rsidR="00214E15">
        <w:rPr>
          <w:noProof/>
        </w:rPr>
        <w:t>24</w:t>
      </w:r>
      <w:r w:rsidR="00FE64EB">
        <w:rPr>
          <w:noProof/>
        </w:rPr>
        <w:fldChar w:fldCharType="end"/>
      </w:r>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D3178E">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75pt;height:47.55pt" o:ole="">
            <v:imagedata r:id="rId657" o:title=""/>
          </v:shape>
          <o:OLEObject Type="Embed" ProgID="Equation.DSMT4" ShapeID="_x0000_i1347" DrawAspect="Content" ObjectID="_1493585700" r:id="rId6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15" w:name="ZEqnNum385284"/>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112</w:instrText>
        </w:r>
      </w:fldSimple>
      <w:r>
        <w:instrText>)</w:instrText>
      </w:r>
      <w:bookmarkEnd w:id="215"/>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25pt;height:15.6pt" o:ole="">
            <v:imagedata r:id="rId659" o:title=""/>
          </v:shape>
          <o:OLEObject Type="Embed" ProgID="Equation.DSMT4" ShapeID="_x0000_i1348" DrawAspect="Content" ObjectID="_1493585701" r:id="rId660"/>
        </w:object>
      </w:r>
      <w:r>
        <w:t xml:space="preserve"> is the effective fluid pressure and </w:t>
      </w:r>
      <w:r w:rsidR="00905817" w:rsidRPr="00905817">
        <w:rPr>
          <w:position w:val="-6"/>
        </w:rPr>
        <w:object w:dxaOrig="180" w:dyaOrig="279" w14:anchorId="16A62C32">
          <v:shape id="_x0000_i1349" type="#_x0000_t75" style="width:8.85pt;height:14.25pt" o:ole="">
            <v:imagedata r:id="rId661" o:title=""/>
          </v:shape>
          <o:OLEObject Type="Embed" ProgID="Equation.DSMT4" ShapeID="_x0000_i1349" DrawAspect="Content" ObjectID="_1493585702" r:id="rId662"/>
        </w:object>
      </w:r>
      <w:r>
        <w:t xml:space="preserve"> is the effective solute concentration in the mixture. Note that </w:t>
      </w:r>
      <w:r w:rsidR="00905817" w:rsidRPr="00905817">
        <w:rPr>
          <w:position w:val="-10"/>
        </w:rPr>
        <w:object w:dxaOrig="240" w:dyaOrig="320" w14:anchorId="00476EB4">
          <v:shape id="_x0000_i1350" type="#_x0000_t75" style="width:12.25pt;height:15.6pt" o:ole="">
            <v:imagedata r:id="rId663" o:title=""/>
          </v:shape>
          <o:OLEObject Type="Embed" ProgID="Equation.DSMT4" ShapeID="_x0000_i1350" DrawAspect="Content" ObjectID="_1493585703" r:id="rId66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7pt;height:15.6pt" o:ole="">
            <v:imagedata r:id="rId665" o:title=""/>
          </v:shape>
          <o:OLEObject Type="Embed" ProgID="Equation.DSMT4" ShapeID="_x0000_i1351" DrawAspect="Content" ObjectID="_1493585704" r:id="rId666"/>
        </w:object>
      </w:r>
      <w:r>
        <w:t xml:space="preserve"> may be viewed as the osmotic pressure contribution to </w:t>
      </w:r>
      <w:r w:rsidR="00905817" w:rsidRPr="00905817">
        <w:rPr>
          <w:position w:val="-10"/>
        </w:rPr>
        <w:object w:dxaOrig="240" w:dyaOrig="260" w14:anchorId="442D2175">
          <v:shape id="_x0000_i1352" type="#_x0000_t75" style="width:12.25pt;height:12.9pt" o:ole="">
            <v:imagedata r:id="rId667" o:title=""/>
          </v:shape>
          <o:OLEObject Type="Embed" ProgID="Equation.DSMT4" ShapeID="_x0000_i1352" DrawAspect="Content" ObjectID="_1493585705" r:id="rId668"/>
        </w:object>
      </w:r>
      <w:r>
        <w:t>)</w:t>
      </w:r>
      <w:r w:rsidR="005D060C">
        <w:t>,</w:t>
      </w:r>
      <w:r>
        <w:t xml:space="preserve"> and </w:t>
      </w:r>
      <w:r w:rsidR="00905817" w:rsidRPr="00905817">
        <w:rPr>
          <w:position w:val="-6"/>
        </w:rPr>
        <w:object w:dxaOrig="180" w:dyaOrig="279" w14:anchorId="3A743CB5">
          <v:shape id="_x0000_i1353" type="#_x0000_t75" style="width:8.85pt;height:14.25pt" o:ole="">
            <v:imagedata r:id="rId669" o:title=""/>
          </v:shape>
          <o:OLEObject Type="Embed" ProgID="Equation.DSMT4" ShapeID="_x0000_i1353" DrawAspect="Content" ObjectID="_1493585706" r:id="rId670"/>
        </w:object>
      </w:r>
      <w:r>
        <w:t xml:space="preserve"> is a straightforward measure of the solute activity, since </w:t>
      </w:r>
      <w:r w:rsidR="00905817" w:rsidRPr="00905817">
        <w:rPr>
          <w:position w:val="-12"/>
        </w:rPr>
        <w:object w:dxaOrig="999" w:dyaOrig="380" w14:anchorId="6F29FEF3">
          <v:shape id="_x0000_i1354" type="#_x0000_t75" style="width:50.25pt;height:19pt" o:ole="">
            <v:imagedata r:id="rId671" o:title=""/>
          </v:shape>
          <o:OLEObject Type="Embed" ProgID="Equation.DSMT4" ShapeID="_x0000_i1354" DrawAspect="Content" ObjectID="_1493585707" r:id="rId67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2pt;height:10.85pt" o:ole="">
            <v:imagedata r:id="rId673" o:title=""/>
          </v:shape>
          <o:OLEObject Type="Embed" ProgID="Equation.DSMT4" ShapeID="_x0000_i1355" DrawAspect="Content" ObjectID="_1493585708" r:id="rId674"/>
        </w:object>
      </w:r>
      <w:r>
        <w:t xml:space="preserve">, </w:t>
      </w:r>
      <w:r w:rsidR="00905817" w:rsidRPr="00905817">
        <w:rPr>
          <w:position w:val="-10"/>
        </w:rPr>
        <w:object w:dxaOrig="240" w:dyaOrig="320" w14:anchorId="415FEDD2">
          <v:shape id="_x0000_i1356" type="#_x0000_t75" style="width:12.25pt;height:15.6pt" o:ole="">
            <v:imagedata r:id="rId675" o:title=""/>
          </v:shape>
          <o:OLEObject Type="Embed" ProgID="Equation.DSMT4" ShapeID="_x0000_i1356" DrawAspect="Content" ObjectID="_1493585709" r:id="rId676"/>
        </w:object>
      </w:r>
      <w:r>
        <w:t xml:space="preserve"> and </w:t>
      </w:r>
      <w:r w:rsidR="00905817" w:rsidRPr="00905817">
        <w:rPr>
          <w:position w:val="-6"/>
        </w:rPr>
        <w:object w:dxaOrig="180" w:dyaOrig="279" w14:anchorId="1DD16434">
          <v:shape id="_x0000_i1357" type="#_x0000_t75" style="width:8.85pt;height:14.25pt" o:ole="">
            <v:imagedata r:id="rId677" o:title=""/>
          </v:shape>
          <o:OLEObject Type="Embed" ProgID="Equation.DSMT4" ShapeID="_x0000_i1357" DrawAspect="Content" ObjectID="_1493585710" r:id="rId67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95pt;height:80.15pt" o:ole="">
            <v:imagedata r:id="rId679" o:title=""/>
          </v:shape>
          <o:OLEObject Type="Embed" ProgID="Equation.DSMT4" ShapeID="_x0000_i1358" DrawAspect="Content" ObjectID="_1493585711" r:id="rId6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113</w:instrText>
        </w:r>
      </w:fldSimple>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3.9pt;height:119.55pt" o:ole="">
            <v:imagedata r:id="rId681" o:title=""/>
          </v:shape>
          <o:OLEObject Type="Embed" ProgID="Equation.DSMT4" ShapeID="_x0000_i1359" DrawAspect="Content" ObjectID="_1493585712" r:id="rId6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16" w:name="ZEqnNum91545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114</w:instrText>
        </w:r>
      </w:fldSimple>
      <w:r>
        <w:instrText>)</w:instrText>
      </w:r>
      <w:bookmarkEnd w:id="216"/>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95pt;height:15.6pt" o:ole="">
            <v:imagedata r:id="rId683" o:title=""/>
          </v:shape>
          <o:OLEObject Type="Embed" ProgID="Equation.DSMT4" ShapeID="_x0000_i1360" DrawAspect="Content" ObjectID="_1493585713" r:id="rId684"/>
        </w:object>
      </w:r>
      <w:r>
        <w:t xml:space="preserve">, </w:t>
      </w:r>
      <w:r w:rsidR="00905817" w:rsidRPr="00905817">
        <w:rPr>
          <w:position w:val="-4"/>
        </w:rPr>
        <w:object w:dxaOrig="220" w:dyaOrig="260" w14:anchorId="4C0B826E">
          <v:shape id="_x0000_i1361" type="#_x0000_t75" style="width:10.85pt;height:12.9pt" o:ole="">
            <v:imagedata r:id="rId685" o:title=""/>
          </v:shape>
          <o:OLEObject Type="Embed" ProgID="Equation.DSMT4" ShapeID="_x0000_i1361" DrawAspect="Content" ObjectID="_1493585714" r:id="rId686"/>
        </w:object>
      </w:r>
      <w:r>
        <w:t xml:space="preserve">, </w:t>
      </w:r>
      <w:r w:rsidR="00905817" w:rsidRPr="00905817">
        <w:rPr>
          <w:position w:val="-6"/>
        </w:rPr>
        <w:object w:dxaOrig="200" w:dyaOrig="279" w14:anchorId="5E097156">
          <v:shape id="_x0000_i1362" type="#_x0000_t75" style="width:10.2pt;height:14.25pt" o:ole="">
            <v:imagedata r:id="rId619" o:title=""/>
          </v:shape>
          <o:OLEObject Type="Embed" ProgID="Equation.DSMT4" ShapeID="_x0000_i1362" DrawAspect="Content" ObjectID="_1493585715" r:id="rId687"/>
        </w:object>
      </w:r>
      <w:r>
        <w:t xml:space="preserve">, </w:t>
      </w:r>
      <w:r w:rsidR="00905817" w:rsidRPr="00905817">
        <w:rPr>
          <w:position w:val="-12"/>
        </w:rPr>
        <w:object w:dxaOrig="279" w:dyaOrig="360" w14:anchorId="5CD43A8C">
          <v:shape id="_x0000_i1363" type="#_x0000_t75" style="width:14.25pt;height:19pt" o:ole="">
            <v:imagedata r:id="rId688" o:title=""/>
          </v:shape>
          <o:OLEObject Type="Embed" ProgID="Equation.DSMT4" ShapeID="_x0000_i1363" DrawAspect="Content" ObjectID="_1493585716" r:id="rId689"/>
        </w:object>
      </w:r>
      <w:r>
        <w:t xml:space="preserve">, </w:t>
      </w:r>
      <w:r w:rsidR="00905817" w:rsidRPr="00905817">
        <w:rPr>
          <w:position w:val="-4"/>
        </w:rPr>
        <w:object w:dxaOrig="220" w:dyaOrig="260" w14:anchorId="3B2D9A9B">
          <v:shape id="_x0000_i1364" type="#_x0000_t75" style="width:10.85pt;height:12.9pt" o:ole="">
            <v:imagedata r:id="rId690" o:title=""/>
          </v:shape>
          <o:OLEObject Type="Embed" ProgID="Equation.DSMT4" ShapeID="_x0000_i1364" DrawAspect="Content" ObjectID="_1493585717" r:id="rId691"/>
        </w:object>
      </w:r>
      <w:r>
        <w:t xml:space="preserve"> and </w:t>
      </w:r>
      <w:r w:rsidR="00905817" w:rsidRPr="00905817">
        <w:rPr>
          <w:position w:val="-4"/>
        </w:rPr>
        <w:object w:dxaOrig="260" w:dyaOrig="240" w14:anchorId="20ABF69A">
          <v:shape id="_x0000_i1365" type="#_x0000_t75" style="width:12.9pt;height:12.25pt" o:ole="">
            <v:imagedata r:id="rId692" o:title=""/>
          </v:shape>
          <o:OLEObject Type="Embed" ProgID="Equation.DSMT4" ShapeID="_x0000_i1365" DrawAspect="Content" ObjectID="_1493585718" r:id="rId693"/>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217" w:name="_Toc289032532"/>
      <w:bookmarkStart w:id="218" w:name="_Toc176704833"/>
      <w:r>
        <w:t>Triphasic and Multiphasic Materials</w:t>
      </w:r>
      <w:bookmarkEnd w:id="217"/>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D3178E">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D3178E">
        <w:t>2.6</w:t>
      </w:r>
      <w:r w:rsidR="001A4C1F">
        <w:fldChar w:fldCharType="end"/>
      </w:r>
      <w:r w:rsidR="001A4C1F">
        <w:t>).</w:t>
      </w:r>
    </w:p>
    <w:p w14:paraId="19C3E800" w14:textId="77777777" w:rsidR="001A4C1F" w:rsidRDefault="001A4C1F" w:rsidP="00CB13D9">
      <w:pPr>
        <w:pStyle w:val="Heading3"/>
      </w:pPr>
      <w:bookmarkStart w:id="219" w:name="_Toc289032533"/>
      <w:r>
        <w:lastRenderedPageBreak/>
        <w:t>Governing Equations</w:t>
      </w:r>
      <w:bookmarkEnd w:id="219"/>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85pt;height:10.85pt" o:ole="">
            <v:imagedata r:id="rId694" o:title=""/>
          </v:shape>
          <o:OLEObject Type="Embed" ProgID="Equation.DSMT4" ShapeID="_x0000_i1366" DrawAspect="Content" ObjectID="_1493585719" r:id="rId695"/>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2pt;height:12.9pt" o:ole="">
            <v:imagedata r:id="rId696" o:title=""/>
          </v:shape>
          <o:OLEObject Type="Embed" ProgID="Equation.DSMT4" ShapeID="_x0000_i1367" DrawAspect="Content" ObjectID="_1493585720" r:id="rId697"/>
        </w:object>
      </w:r>
      <w:r w:rsidR="00236764">
        <w:t xml:space="preserve"> and the stress </w:t>
      </w:r>
      <w:r w:rsidR="00905817" w:rsidRPr="00905817">
        <w:rPr>
          <w:position w:val="-6"/>
        </w:rPr>
        <w:object w:dxaOrig="300" w:dyaOrig="340" w14:anchorId="4418BA5B">
          <v:shape id="_x0000_i1368" type="#_x0000_t75" style="width:14.95pt;height:17pt" o:ole="">
            <v:imagedata r:id="rId698" o:title=""/>
          </v:shape>
          <o:OLEObject Type="Embed" ProgID="Equation.DSMT4" ShapeID="_x0000_i1368" DrawAspect="Content" ObjectID="_1493585721" r:id="rId699"/>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pt" o:ole="">
            <v:imagedata r:id="rId700" o:title=""/>
          </v:shape>
          <o:OLEObject Type="Embed" ProgID="Equation.DSMT4" ShapeID="_x0000_i1369" DrawAspect="Content" ObjectID="_1493585722" r:id="rId7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9pt;height:37.35pt" o:ole="">
            <v:imagedata r:id="rId702" o:title=""/>
          </v:shape>
          <o:OLEObject Type="Embed" ProgID="Equation.DSMT4" ShapeID="_x0000_i1370" DrawAspect="Content" ObjectID="_1493585723" r:id="rId7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116</w:instrText>
        </w:r>
      </w:fldSimple>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6pt;height:21.75pt" o:ole="">
            <v:imagedata r:id="rId704" o:title=""/>
          </v:shape>
          <o:OLEObject Type="Embed" ProgID="Equation.DSMT4" ShapeID="_x0000_i1371" DrawAspect="Content" ObjectID="_1493585724" r:id="rId705"/>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2pt;height:12.9pt" o:ole="">
            <v:imagedata r:id="rId706" o:title=""/>
          </v:shape>
          <o:OLEObject Type="Embed" ProgID="Equation.DSMT4" ShapeID="_x0000_i1372" DrawAspect="Content" ObjectID="_1493585725" r:id="rId707"/>
        </w:object>
      </w:r>
      <w:r>
        <w:t xml:space="preserve"> is the absolute temperature, </w:t>
      </w:r>
      <w:r w:rsidR="00905817" w:rsidRPr="00905817">
        <w:rPr>
          <w:position w:val="-14"/>
        </w:rPr>
        <w:object w:dxaOrig="320" w:dyaOrig="420" w14:anchorId="16004B5E">
          <v:shape id="_x0000_i1373" type="#_x0000_t75" style="width:15.6pt;height:20.4pt" o:ole="">
            <v:imagedata r:id="rId708" o:title=""/>
          </v:shape>
          <o:OLEObject Type="Embed" ProgID="Equation.DSMT4" ShapeID="_x0000_i1373" DrawAspect="Content" ObjectID="_1493585726" r:id="rId709"/>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2pt;height:12.9pt" o:ole="">
            <v:imagedata r:id="rId710" o:title=""/>
          </v:shape>
          <o:OLEObject Type="Embed" ProgID="Equation.DSMT4" ShapeID="_x0000_i1374" DrawAspect="Content" ObjectID="_1493585727" r:id="rId711"/>
        </w:object>
      </w:r>
      <w:r>
        <w:t xml:space="preserve"> is the fluid pressure, </w:t>
      </w:r>
      <w:r w:rsidR="00905817" w:rsidRPr="00905817">
        <w:rPr>
          <w:position w:val="-14"/>
        </w:rPr>
        <w:object w:dxaOrig="279" w:dyaOrig="400" w14:anchorId="66191415">
          <v:shape id="_x0000_i1375" type="#_x0000_t75" style="width:14.25pt;height:19.7pt" o:ole="">
            <v:imagedata r:id="rId712" o:title=""/>
          </v:shape>
          <o:OLEObject Type="Embed" ProgID="Equation.DSMT4" ShapeID="_x0000_i1375" DrawAspect="Content" ObjectID="_1493585728" r:id="rId713"/>
        </w:object>
      </w:r>
      <w:r w:rsidR="00714B16">
        <w:t xml:space="preserve"> is the corresponding pressure in the standard state, </w:t>
      </w:r>
      <w:r w:rsidR="00905817" w:rsidRPr="00905817">
        <w:rPr>
          <w:position w:val="-6"/>
        </w:rPr>
        <w:object w:dxaOrig="240" w:dyaOrig="279" w14:anchorId="057401F9">
          <v:shape id="_x0000_i1376" type="#_x0000_t75" style="width:12.25pt;height:14.25pt" o:ole="">
            <v:imagedata r:id="rId714" o:title=""/>
          </v:shape>
          <o:OLEObject Type="Embed" ProgID="Equation.DSMT4" ShapeID="_x0000_i1376" DrawAspect="Content" ObjectID="_1493585729" r:id="rId715"/>
        </w:object>
      </w:r>
      <w:r w:rsidR="00714B16">
        <w:t xml:space="preserve"> is the universal gas constant, </w:t>
      </w:r>
      <w:r w:rsidR="00905817" w:rsidRPr="00905817">
        <w:rPr>
          <w:position w:val="-4"/>
        </w:rPr>
        <w:object w:dxaOrig="240" w:dyaOrig="260" w14:anchorId="3665613D">
          <v:shape id="_x0000_i1377" type="#_x0000_t75" style="width:12.25pt;height:12.9pt" o:ole="">
            <v:imagedata r:id="rId716" o:title=""/>
          </v:shape>
          <o:OLEObject Type="Embed" ProgID="Equation.DSMT4" ShapeID="_x0000_i1377" DrawAspect="Content" ObjectID="_1493585730" r:id="rId717"/>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25pt;height:15.6pt" o:ole="">
            <v:imagedata r:id="rId718" o:title=""/>
          </v:shape>
          <o:OLEObject Type="Embed" ProgID="Equation.DSMT4" ShapeID="_x0000_i1378" DrawAspect="Content" ObjectID="_1493585731" r:id="rId719"/>
        </w:object>
      </w:r>
      <w:r w:rsidR="00714B16">
        <w:t xml:space="preserve"> is the solution volume-based concentration of solute </w:t>
      </w:r>
      <w:r w:rsidR="00905817" w:rsidRPr="00905817">
        <w:rPr>
          <w:position w:val="-4"/>
        </w:rPr>
        <w:object w:dxaOrig="220" w:dyaOrig="200" w14:anchorId="16EC64A0">
          <v:shape id="_x0000_i1379" type="#_x0000_t75" style="width:10.85pt;height:10.2pt" o:ole="">
            <v:imagedata r:id="rId720" o:title=""/>
          </v:shape>
          <o:OLEObject Type="Embed" ProgID="Equation.DSMT4" ShapeID="_x0000_i1379" DrawAspect="Content" ObjectID="_1493585732" r:id="rId721"/>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85pt;height:42.1pt" o:ole="">
            <v:imagedata r:id="rId722" o:title=""/>
          </v:shape>
          <o:OLEObject Type="Embed" ProgID="Equation.DSMT4" ShapeID="_x0000_i1380" DrawAspect="Content" ObjectID="_1493585733" r:id="rId7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117</w:instrText>
        </w:r>
      </w:fldSimple>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4pt;height:15.6pt" o:ole="">
            <v:imagedata r:id="rId724" o:title=""/>
          </v:shape>
          <o:OLEObject Type="Embed" ProgID="Equation.DSMT4" ShapeID="_x0000_i1381" DrawAspect="Content" ObjectID="_1493585734" r:id="rId725"/>
        </w:object>
      </w:r>
      <w:r>
        <w:t xml:space="preserve"> is the molar mass of the solute, </w:t>
      </w:r>
      <w:r w:rsidR="00905817" w:rsidRPr="00905817">
        <w:rPr>
          <w:position w:val="-10"/>
        </w:rPr>
        <w:object w:dxaOrig="320" w:dyaOrig="380" w14:anchorId="097FB869">
          <v:shape id="_x0000_i1382" type="#_x0000_t75" style="width:15.6pt;height:19pt" o:ole="">
            <v:imagedata r:id="rId726" o:title=""/>
          </v:shape>
          <o:OLEObject Type="Embed" ProgID="Equation.DSMT4" ShapeID="_x0000_i1382" DrawAspect="Content" ObjectID="_1493585735" r:id="rId727"/>
        </w:object>
      </w:r>
      <w:r>
        <w:t xml:space="preserve"> is its activity coefficient, </w:t>
      </w:r>
      <w:r w:rsidR="00905817" w:rsidRPr="00905817">
        <w:rPr>
          <w:position w:val="-4"/>
        </w:rPr>
        <w:object w:dxaOrig="300" w:dyaOrig="320" w14:anchorId="24E50B0E">
          <v:shape id="_x0000_i1383" type="#_x0000_t75" style="width:14.95pt;height:15.6pt" o:ole="">
            <v:imagedata r:id="rId728" o:title=""/>
          </v:shape>
          <o:OLEObject Type="Embed" ProgID="Equation.DSMT4" ShapeID="_x0000_i1383" DrawAspect="Content" ObjectID="_1493585736" r:id="rId729"/>
        </w:object>
      </w:r>
      <w:r>
        <w:t xml:space="preserve"> is its solubility, </w:t>
      </w:r>
      <w:r w:rsidR="00905817" w:rsidRPr="00905817">
        <w:rPr>
          <w:position w:val="-4"/>
        </w:rPr>
        <w:object w:dxaOrig="279" w:dyaOrig="320" w14:anchorId="1F3024B2">
          <v:shape id="_x0000_i1384" type="#_x0000_t75" style="width:14.25pt;height:15.6pt" o:ole="">
            <v:imagedata r:id="rId730" o:title=""/>
          </v:shape>
          <o:OLEObject Type="Embed" ProgID="Equation.DSMT4" ShapeID="_x0000_i1384" DrawAspect="Content" ObjectID="_1493585737" r:id="rId731"/>
        </w:object>
      </w:r>
      <w:r>
        <w:t xml:space="preserve"> is its charge number, </w:t>
      </w:r>
      <w:r w:rsidR="00D000EA">
        <w:t xml:space="preserve">and </w:t>
      </w:r>
      <w:r w:rsidR="00905817" w:rsidRPr="00905817">
        <w:rPr>
          <w:position w:val="-14"/>
        </w:rPr>
        <w:object w:dxaOrig="279" w:dyaOrig="420" w14:anchorId="0F5C4625">
          <v:shape id="_x0000_i1385" type="#_x0000_t75" style="width:14.25pt;height:20.4pt" o:ole="">
            <v:imagedata r:id="rId732" o:title=""/>
          </v:shape>
          <o:OLEObject Type="Embed" ProgID="Equation.DSMT4" ShapeID="_x0000_i1385" DrawAspect="Content" ObjectID="_1493585738" r:id="rId733"/>
        </w:object>
      </w:r>
      <w:r w:rsidR="00D000EA">
        <w:t xml:space="preserve"> is its concentration in the solute standard state; </w:t>
      </w:r>
      <w:r w:rsidR="00905817" w:rsidRPr="00905817">
        <w:rPr>
          <w:position w:val="-14"/>
        </w:rPr>
        <w:object w:dxaOrig="260" w:dyaOrig="400" w14:anchorId="2E9B2396">
          <v:shape id="_x0000_i1386" type="#_x0000_t75" style="width:12.9pt;height:19.7pt" o:ole="">
            <v:imagedata r:id="rId734" o:title=""/>
          </v:shape>
          <o:OLEObject Type="Embed" ProgID="Equation.DSMT4" ShapeID="_x0000_i1386" DrawAspect="Content" ObjectID="_1493585739" r:id="rId735"/>
        </w:object>
      </w:r>
      <w:r>
        <w:t xml:space="preserve"> is Faraday’s constant, </w:t>
      </w:r>
      <w:r w:rsidR="00905817" w:rsidRPr="00905817">
        <w:rPr>
          <w:position w:val="-10"/>
        </w:rPr>
        <w:object w:dxaOrig="240" w:dyaOrig="320" w14:anchorId="1481126B">
          <v:shape id="_x0000_i1387" type="#_x0000_t75" style="width:12.25pt;height:15.6pt" o:ole="">
            <v:imagedata r:id="rId736" o:title=""/>
          </v:shape>
          <o:OLEObject Type="Embed" ProgID="Equation.DSMT4" ShapeID="_x0000_i1387" DrawAspect="Content" ObjectID="_1493585740" r:id="rId737"/>
        </w:object>
      </w:r>
      <w:r>
        <w:t xml:space="preserve"> is the electrical potential of the mixture, and </w:t>
      </w:r>
      <w:r w:rsidR="00905817" w:rsidRPr="00905817">
        <w:rPr>
          <w:position w:val="-14"/>
        </w:rPr>
        <w:object w:dxaOrig="300" w:dyaOrig="400" w14:anchorId="4943A27B">
          <v:shape id="_x0000_i1388" type="#_x0000_t75" style="width:14.95pt;height:19.7pt" o:ole="">
            <v:imagedata r:id="rId738" o:title=""/>
          </v:shape>
          <o:OLEObject Type="Embed" ProgID="Equation.DSMT4" ShapeID="_x0000_i1388" DrawAspect="Content" ObjectID="_1493585741" r:id="rId739"/>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25pt;height:12.9pt" o:ole="">
            <v:imagedata r:id="rId740" o:title=""/>
          </v:shape>
          <o:OLEObject Type="Embed" ProgID="Equation.DSMT4" ShapeID="_x0000_i1389" DrawAspect="Content" ObjectID="_1493585742" r:id="rId741"/>
        </w:object>
      </w:r>
      <w:r w:rsidR="00F55CEE">
        <w:t xml:space="preserve"> and </w:t>
      </w:r>
      <w:r w:rsidR="00905817" w:rsidRPr="00905817">
        <w:rPr>
          <w:position w:val="-10"/>
        </w:rPr>
        <w:object w:dxaOrig="320" w:dyaOrig="380" w14:anchorId="75E0A0DE">
          <v:shape id="_x0000_i1390" type="#_x0000_t75" style="width:15.6pt;height:19pt" o:ole="">
            <v:imagedata r:id="rId742" o:title=""/>
          </v:shape>
          <o:OLEObject Type="Embed" ProgID="Equation.DSMT4" ShapeID="_x0000_i1390" DrawAspect="Content" ObjectID="_1493585743" r:id="rId743"/>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95pt;height:15.6pt" o:ole="">
            <v:imagedata r:id="rId744" o:title=""/>
          </v:shape>
          <o:OLEObject Type="Embed" ProgID="Equation.DSMT4" ShapeID="_x0000_i1391" DrawAspect="Content" ObjectID="_1493585744" r:id="rId745"/>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85pt;height:10.2pt" o:ole="">
            <v:imagedata r:id="rId746" o:title=""/>
          </v:shape>
          <o:OLEObject Type="Embed" ProgID="Equation.DSMT4" ShapeID="_x0000_i1392" DrawAspect="Content" ObjectID="_1493585745" r:id="rId747"/>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6pt;height:21.75pt" o:ole="">
            <v:imagedata r:id="rId748" o:title=""/>
          </v:shape>
          <o:OLEObject Type="Embed" ProgID="Equation.DSMT4" ShapeID="_x0000_i1393" DrawAspect="Content" ObjectID="_1493585746" r:id="rId749"/>
        </w:object>
      </w:r>
      <w:r w:rsidR="00F55CEE">
        <w:t xml:space="preserve">, </w:t>
      </w:r>
      <w:r w:rsidR="00905817" w:rsidRPr="00905817">
        <w:rPr>
          <w:position w:val="-14"/>
        </w:rPr>
        <w:object w:dxaOrig="279" w:dyaOrig="400" w14:anchorId="310E0430">
          <v:shape id="_x0000_i1394" type="#_x0000_t75" style="width:14.25pt;height:19.7pt" o:ole="">
            <v:imagedata r:id="rId750" o:title=""/>
          </v:shape>
          <o:OLEObject Type="Embed" ProgID="Equation.DSMT4" ShapeID="_x0000_i1394" DrawAspect="Content" ObjectID="_1493585747" r:id="rId751"/>
        </w:object>
      </w:r>
      <w:r w:rsidR="00F55CEE">
        <w:t xml:space="preserve">, </w:t>
      </w:r>
      <w:r w:rsidR="00905817" w:rsidRPr="00905817">
        <w:rPr>
          <w:position w:val="-14"/>
        </w:rPr>
        <w:object w:dxaOrig="300" w:dyaOrig="400" w14:anchorId="4096442C">
          <v:shape id="_x0000_i1395" type="#_x0000_t75" style="width:14.95pt;height:19.7pt" o:ole="">
            <v:imagedata r:id="rId752" o:title=""/>
          </v:shape>
          <o:OLEObject Type="Embed" ProgID="Equation.DSMT4" ShapeID="_x0000_i1395" DrawAspect="Content" ObjectID="_1493585748" r:id="rId753"/>
        </w:object>
      </w:r>
      <w:r w:rsidR="00F55CEE">
        <w:t xml:space="preserve">, </w:t>
      </w:r>
      <w:r w:rsidR="00905817" w:rsidRPr="00905817">
        <w:rPr>
          <w:position w:val="-16"/>
        </w:rPr>
        <w:object w:dxaOrig="660" w:dyaOrig="440" w14:anchorId="270F0C88">
          <v:shape id="_x0000_i1396" type="#_x0000_t75" style="width:32.6pt;height:21.75pt" o:ole="">
            <v:imagedata r:id="rId754" o:title=""/>
          </v:shape>
          <o:OLEObject Type="Embed" ProgID="Equation.DSMT4" ShapeID="_x0000_i1396" DrawAspect="Content" ObjectID="_1493585749" r:id="rId755"/>
        </w:object>
      </w:r>
      <w:r w:rsidR="00F55CEE">
        <w:t xml:space="preserve">, and </w:t>
      </w:r>
      <w:r w:rsidR="00905817" w:rsidRPr="00905817">
        <w:rPr>
          <w:position w:val="-14"/>
        </w:rPr>
        <w:object w:dxaOrig="279" w:dyaOrig="420" w14:anchorId="2CC908D4">
          <v:shape id="_x0000_i1397" type="#_x0000_t75" style="width:14.25pt;height:20.4pt" o:ole="">
            <v:imagedata r:id="rId756" o:title=""/>
          </v:shape>
          <o:OLEObject Type="Embed" ProgID="Equation.DSMT4" ShapeID="_x0000_i1397" DrawAspect="Content" ObjectID="_1493585750" r:id="rId757"/>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95pt;height:15.6pt" o:ole="">
            <v:imagedata r:id="rId758" o:title=""/>
          </v:shape>
          <o:OLEObject Type="Embed" ProgID="Equation.DSMT4" ShapeID="_x0000_i1398" DrawAspect="Content" ObjectID="_1493585751" r:id="rId759"/>
        </w:object>
      </w:r>
      <w:r w:rsidR="004F2D16">
        <w:t xml:space="preserve"> and </w:t>
      </w:r>
      <w:r w:rsidR="00905817" w:rsidRPr="00905817">
        <w:rPr>
          <w:position w:val="-10"/>
        </w:rPr>
        <w:object w:dxaOrig="320" w:dyaOrig="380" w14:anchorId="71269933">
          <v:shape id="_x0000_i1399" type="#_x0000_t75" style="width:15.6pt;height:19pt" o:ole="">
            <v:imagedata r:id="rId760" o:title=""/>
          </v:shape>
          <o:OLEObject Type="Embed" ProgID="Equation.DSMT4" ShapeID="_x0000_i1399" DrawAspect="Content" ObjectID="_1493585752" r:id="rId761"/>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3pt;height:19pt" o:ole="">
            <v:imagedata r:id="rId762" o:title=""/>
          </v:shape>
          <o:OLEObject Type="Embed" ProgID="Equation.DSMT4" ShapeID="_x0000_i1400" DrawAspect="Content" ObjectID="_1493585753" r:id="rId763"/>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25pt;height:15.6pt" o:ole="">
            <v:imagedata r:id="rId764" o:title=""/>
          </v:shape>
          <o:OLEObject Type="Embed" ProgID="Equation.DSMT4" ShapeID="_x0000_i1401" DrawAspect="Content" ObjectID="_1493585754" r:id="rId765"/>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7pt;height:27.85pt" o:ole="">
            <v:imagedata r:id="rId766" o:title=""/>
          </v:shape>
          <o:OLEObject Type="Embed" ProgID="Equation.DSMT4" ShapeID="_x0000_i1402" DrawAspect="Content" ObjectID="_1493585755" r:id="rId7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0" w:name="ZEqnNum81472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118</w:instrText>
        </w:r>
      </w:fldSimple>
      <w:r>
        <w:instrText>)</w:instrText>
      </w:r>
      <w:bookmarkEnd w:id="220"/>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6pt" o:ole="">
            <v:imagedata r:id="rId768" o:title=""/>
          </v:shape>
          <o:OLEObject Type="Embed" ProgID="Equation.DSMT4" ShapeID="_x0000_i1403" DrawAspect="Content" ObjectID="_1493585756" r:id="rId769"/>
        </w:object>
      </w:r>
      <w:r>
        <w:t xml:space="preserve"> and </w:t>
      </w:r>
      <w:r w:rsidR="00905817" w:rsidRPr="00905817">
        <w:rPr>
          <w:position w:val="-4"/>
        </w:rPr>
        <w:object w:dxaOrig="740" w:dyaOrig="320" w14:anchorId="6DF14E19">
          <v:shape id="_x0000_i1404" type="#_x0000_t75" style="width:37.35pt;height:15.6pt" o:ole="">
            <v:imagedata r:id="rId770" o:title=""/>
          </v:shape>
          <o:OLEObject Type="Embed" ProgID="Equation.DSMT4" ShapeID="_x0000_i1404" DrawAspect="Content" ObjectID="_1493585757" r:id="rId771"/>
        </w:object>
      </w:r>
      <w:r>
        <w:t xml:space="preserve"> for all </w:t>
      </w:r>
      <w:r w:rsidR="00905817" w:rsidRPr="00905817">
        <w:rPr>
          <w:position w:val="-4"/>
        </w:rPr>
        <w:object w:dxaOrig="220" w:dyaOrig="200" w14:anchorId="54C75149">
          <v:shape id="_x0000_i1405" type="#_x0000_t75" style="width:10.85pt;height:10.2pt" o:ole="">
            <v:imagedata r:id="rId772" o:title=""/>
          </v:shape>
          <o:OLEObject Type="Embed" ProgID="Equation.DSMT4" ShapeID="_x0000_i1405" DrawAspect="Content" ObjectID="_1493585758" r:id="rId773"/>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85pt;height:10.2pt" o:ole="">
            <v:imagedata r:id="rId774" o:title=""/>
          </v:shape>
          <o:OLEObject Type="Embed" ProgID="Equation.DSMT4" ShapeID="_x0000_i1406" DrawAspect="Content" ObjectID="_1493585759" r:id="rId775"/>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45pt;height:34.65pt" o:ole="">
            <v:imagedata r:id="rId776" o:title=""/>
          </v:shape>
          <o:OLEObject Type="Embed" ProgID="Equation.DSMT4" ShapeID="_x0000_i1407" DrawAspect="Content" ObjectID="_1493585760" r:id="rId7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119</w:instrText>
        </w:r>
      </w:fldSimple>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95pt;height:19pt" o:ole="">
            <v:imagedata r:id="rId778" o:title=""/>
          </v:shape>
          <o:OLEObject Type="Embed" ProgID="Equation.DSMT4" ShapeID="_x0000_i1408" DrawAspect="Content" ObjectID="_1493585761" r:id="rId779"/>
        </w:object>
      </w:r>
      <w:r>
        <w:t xml:space="preserve"> is the apparent density and </w:t>
      </w:r>
      <w:r w:rsidR="00905817" w:rsidRPr="00905817">
        <w:rPr>
          <w:position w:val="-4"/>
        </w:rPr>
        <w:object w:dxaOrig="300" w:dyaOrig="320" w14:anchorId="4D74AE9C">
          <v:shape id="_x0000_i1409" type="#_x0000_t75" style="width:14.95pt;height:15.6pt" o:ole="">
            <v:imagedata r:id="rId780" o:title=""/>
          </v:shape>
          <o:OLEObject Type="Embed" ProgID="Equation.DSMT4" ShapeID="_x0000_i1409" DrawAspect="Content" ObjectID="_1493585762" r:id="rId781"/>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99.85pt;height:24.45pt" o:ole="">
            <v:imagedata r:id="rId782" o:title=""/>
          </v:shape>
          <o:OLEObject Type="Embed" ProgID="Equation.DSMT4" ShapeID="_x0000_i1410" DrawAspect="Content" ObjectID="_1493585763" r:id="rId783"/>
        </w:object>
      </w:r>
      <w:r>
        <w:t xml:space="preserve">, where </w:t>
      </w:r>
      <w:r w:rsidR="00905817" w:rsidRPr="00905817">
        <w:rPr>
          <w:position w:val="-10"/>
        </w:rPr>
        <w:object w:dxaOrig="300" w:dyaOrig="380" w14:anchorId="63F12701">
          <v:shape id="_x0000_i1411" type="#_x0000_t75" style="width:14.95pt;height:19pt" o:ole="">
            <v:imagedata r:id="rId784" o:title=""/>
          </v:shape>
          <o:OLEObject Type="Embed" ProgID="Equation.DSMT4" ShapeID="_x0000_i1411" DrawAspect="Content" ObjectID="_1493585764" r:id="rId785"/>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3.15pt;height:19pt" o:ole="">
            <v:imagedata r:id="rId786" o:title=""/>
          </v:shape>
          <o:OLEObject Type="Embed" ProgID="Equation.DSMT4" ShapeID="_x0000_i1412" DrawAspect="Content" ObjectID="_1493585765" r:id="rId787"/>
        </w:object>
      </w:r>
      <w:r w:rsidR="00E3488F">
        <w:t xml:space="preserve">, where </w:t>
      </w:r>
      <w:r w:rsidR="00905817" w:rsidRPr="00905817">
        <w:rPr>
          <w:position w:val="-10"/>
        </w:rPr>
        <w:object w:dxaOrig="340" w:dyaOrig="380" w14:anchorId="4D7E41E6">
          <v:shape id="_x0000_i1413" type="#_x0000_t75" style="width:17pt;height:19pt" o:ole="">
            <v:imagedata r:id="rId788" o:title=""/>
          </v:shape>
          <o:OLEObject Type="Embed" ProgID="Equation.DSMT4" ShapeID="_x0000_i1413" DrawAspect="Content" ObjectID="_1493585766" r:id="rId789"/>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1.9pt;height:24.45pt" o:ole="">
            <v:imagedata r:id="rId790" o:title=""/>
          </v:shape>
          <o:OLEObject Type="Embed" ProgID="Equation.DSMT4" ShapeID="_x0000_i1414" DrawAspect="Content" ObjectID="_1493585767" r:id="rId791"/>
        </w:object>
      </w:r>
      <w:r w:rsidR="00E3488F">
        <w:t xml:space="preserve">, where </w:t>
      </w:r>
      <w:r w:rsidR="00905817" w:rsidRPr="00905817">
        <w:rPr>
          <w:position w:val="-4"/>
        </w:rPr>
        <w:object w:dxaOrig="300" w:dyaOrig="320" w14:anchorId="5CB5FFA8">
          <v:shape id="_x0000_i1415" type="#_x0000_t75" style="width:14.95pt;height:15.6pt" o:ole="">
            <v:imagedata r:id="rId792" o:title=""/>
          </v:shape>
          <o:OLEObject Type="Embed" ProgID="Equation.DSMT4" ShapeID="_x0000_i1415" DrawAspect="Content" ObjectID="_1493585768" r:id="rId793"/>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7.2pt;height:34.65pt" o:ole="">
            <v:imagedata r:id="rId794" o:title=""/>
          </v:shape>
          <o:OLEObject Type="Embed" ProgID="Equation.DSMT4" ShapeID="_x0000_i1416" DrawAspect="Content" ObjectID="_1493585769" r:id="rId795"/>
        </w:object>
      </w:r>
      <w:r w:rsidR="0064700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120</w:instrText>
        </w:r>
      </w:fldSimple>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25pt;height:22.4pt" o:ole="">
            <v:imagedata r:id="rId796" o:title=""/>
          </v:shape>
          <o:OLEObject Type="Embed" ProgID="Equation.DSMT4" ShapeID="_x0000_i1417" DrawAspect="Content" ObjectID="_1493585770" r:id="rId797"/>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3pt;height:12.9pt" o:ole="">
            <v:imagedata r:id="rId798" o:title=""/>
          </v:shape>
          <o:OLEObject Type="Embed" ProgID="Equation.DSMT4" ShapeID="_x0000_i1418" DrawAspect="Content" ObjectID="_1493585771" r:id="rId799"/>
        </w:object>
      </w:r>
      <w:r>
        <w:t xml:space="preserve">, where </w:t>
      </w:r>
      <w:r w:rsidR="00905817" w:rsidRPr="00905817">
        <w:rPr>
          <w:position w:val="-4"/>
        </w:rPr>
        <w:object w:dxaOrig="220" w:dyaOrig="260" w14:anchorId="021AFE89">
          <v:shape id="_x0000_i1419" type="#_x0000_t75" style="width:10.85pt;height:12.9pt" o:ole="">
            <v:imagedata r:id="rId800" o:title=""/>
          </v:shape>
          <o:OLEObject Type="Embed" ProgID="Equation.DSMT4" ShapeID="_x0000_i1419" DrawAspect="Content" ObjectID="_1493585772" r:id="rId801"/>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1.7pt;height:24.45pt" o:ole="">
            <v:imagedata r:id="rId802" o:title=""/>
          </v:shape>
          <o:OLEObject Type="Embed" ProgID="Equation.DSMT4" ShapeID="_x0000_i1420" DrawAspect="Content" ObjectID="_1493585773" r:id="rId803"/>
        </w:object>
      </w:r>
      <w:r>
        <w:t xml:space="preserve">, where </w:t>
      </w:r>
      <w:r w:rsidR="00905817" w:rsidRPr="00905817">
        <w:rPr>
          <w:position w:val="-4"/>
        </w:rPr>
        <w:object w:dxaOrig="320" w:dyaOrig="320" w14:anchorId="1F89D3E7">
          <v:shape id="_x0000_i1421" type="#_x0000_t75" style="width:15.6pt;height:15.6pt" o:ole="">
            <v:imagedata r:id="rId804" o:title=""/>
          </v:shape>
          <o:OLEObject Type="Embed" ProgID="Equation.DSMT4" ShapeID="_x0000_i1421" DrawAspect="Content" ObjectID="_1493585774" r:id="rId805"/>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95pt;height:24.45pt" o:ole="">
            <v:imagedata r:id="rId806" o:title=""/>
          </v:shape>
          <o:OLEObject Type="Embed" ProgID="Equation.DSMT4" ShapeID="_x0000_i1422" DrawAspect="Content" ObjectID="_1493585775" r:id="rId8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pt;height:24.45pt" o:ole="">
            <v:imagedata r:id="rId808" o:title=""/>
          </v:shape>
          <o:OLEObject Type="Embed" ProgID="Equation.DSMT4" ShapeID="_x0000_i1423" DrawAspect="Content" ObjectID="_1493585776" r:id="rId809"/>
        </w:object>
      </w:r>
      <w:r>
        <w:t xml:space="preserve">, which may be integrated to produce the algebraic relation </w:t>
      </w:r>
      <w:r w:rsidR="00905817" w:rsidRPr="00905817">
        <w:rPr>
          <w:position w:val="-18"/>
        </w:rPr>
        <w:object w:dxaOrig="1140" w:dyaOrig="460" w14:anchorId="400C763C">
          <v:shape id="_x0000_i1424" type="#_x0000_t75" style="width:57.05pt;height:22.4pt" o:ole="">
            <v:imagedata r:id="rId810" o:title=""/>
          </v:shape>
          <o:OLEObject Type="Embed" ProgID="Equation.DSMT4" ShapeID="_x0000_i1424" DrawAspect="Content" ObjectID="_1493585777" r:id="rId811"/>
        </w:object>
      </w:r>
      <w:r>
        <w:t xml:space="preserve">, where </w:t>
      </w:r>
      <w:r w:rsidR="00905817" w:rsidRPr="00905817">
        <w:rPr>
          <w:position w:val="-14"/>
        </w:rPr>
        <w:object w:dxaOrig="300" w:dyaOrig="420" w14:anchorId="7016C76C">
          <v:shape id="_x0000_i1425" type="#_x0000_t75" style="width:14.95pt;height:20.4pt" o:ole="">
            <v:imagedata r:id="rId812" o:title=""/>
          </v:shape>
          <o:OLEObject Type="Embed" ProgID="Equation.DSMT4" ShapeID="_x0000_i1425" DrawAspect="Content" ObjectID="_1493585778" r:id="rId813"/>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D3178E">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95pt;height:29.9pt" o:ole="">
            <v:imagedata r:id="rId814" o:title=""/>
          </v:shape>
          <o:OLEObject Type="Embed" ProgID="Equation.DSMT4" ShapeID="_x0000_i1426" DrawAspect="Content" ObjectID="_1493585779" r:id="rId8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1" w:name="ZEqnNum35118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122</w:instrText>
        </w:r>
      </w:fldSimple>
      <w:r>
        <w:instrText>)</w:instrText>
      </w:r>
      <w:bookmarkEnd w:id="221"/>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5pt;height:22.4pt" o:ole="">
            <v:imagedata r:id="rId816" o:title=""/>
          </v:shape>
          <o:OLEObject Type="Embed" ProgID="Equation.DSMT4" ShapeID="_x0000_i1427" DrawAspect="Content" ObjectID="_1493585780" r:id="rId817"/>
        </w:object>
      </w:r>
      <w:r w:rsidR="005C3A32">
        <w:t xml:space="preserve"> is the current density in the mixture, with </w:t>
      </w:r>
      <w:r w:rsidR="00905817" w:rsidRPr="00905817">
        <w:rPr>
          <w:position w:val="-14"/>
        </w:rPr>
        <w:object w:dxaOrig="260" w:dyaOrig="400" w14:anchorId="592C8FC1">
          <v:shape id="_x0000_i1428" type="#_x0000_t75" style="width:12.9pt;height:19.7pt" o:ole="">
            <v:imagedata r:id="rId818" o:title=""/>
          </v:shape>
          <o:OLEObject Type="Embed" ProgID="Equation.DSMT4" ShapeID="_x0000_i1428" DrawAspect="Content" ObjectID="_1493585781" r:id="rId819"/>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D3178E">
          <w:instrText>(2.122)</w:instrText>
        </w:r>
      </w:fldSimple>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3pt;height:19.7pt" o:ole="">
            <v:imagedata r:id="rId820" o:title=""/>
          </v:shape>
          <o:OLEObject Type="Embed" ProgID="Equation.DSMT4" ShapeID="_x0000_i1429" DrawAspect="Content" ObjectID="_1493585782" r:id="rId821"/>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D3178E">
        <w:t>2.6.2</w:t>
      </w:r>
      <w:r>
        <w:fldChar w:fldCharType="end"/>
      </w:r>
      <w:r>
        <w:t xml:space="preserve">, the fluid pressure </w:t>
      </w:r>
      <w:r w:rsidR="00905817" w:rsidRPr="00905817">
        <w:rPr>
          <w:position w:val="-10"/>
        </w:rPr>
        <w:object w:dxaOrig="200" w:dyaOrig="260" w14:anchorId="740CEDCE">
          <v:shape id="_x0000_i1430" type="#_x0000_t75" style="width:10.2pt;height:12.9pt" o:ole="">
            <v:imagedata r:id="rId822" o:title=""/>
          </v:shape>
          <o:OLEObject Type="Embed" ProgID="Equation.DSMT4" ShapeID="_x0000_i1430" DrawAspect="Content" ObjectID="_1493585783" r:id="rId823"/>
        </w:object>
      </w:r>
      <w:r>
        <w:t xml:space="preserve"> and solute concentrations </w:t>
      </w:r>
      <w:r w:rsidR="00905817" w:rsidRPr="00905817">
        <w:rPr>
          <w:position w:val="-4"/>
        </w:rPr>
        <w:object w:dxaOrig="279" w:dyaOrig="320" w14:anchorId="3B4C9898">
          <v:shape id="_x0000_i1431" type="#_x0000_t75" style="width:14.25pt;height:15.6pt" o:ole="">
            <v:imagedata r:id="rId824" o:title=""/>
          </v:shape>
          <o:OLEObject Type="Embed" ProgID="Equation.DSMT4" ShapeID="_x0000_i1431" DrawAspect="Content" ObjectID="_1493585784" r:id="rId825"/>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6pt;height:19pt" o:ole="">
            <v:imagedata r:id="rId826" o:title=""/>
          </v:shape>
          <o:OLEObject Type="Embed" ProgID="Equation.DSMT4" ShapeID="_x0000_i1432" DrawAspect="Content" ObjectID="_1493585785" r:id="rId827"/>
        </w:object>
      </w:r>
      <w:r w:rsidR="004E12EC">
        <w:t xml:space="preserve"> and </w:t>
      </w:r>
      <w:r w:rsidR="00905817" w:rsidRPr="00905817">
        <w:rPr>
          <w:position w:val="-10"/>
        </w:rPr>
        <w:object w:dxaOrig="320" w:dyaOrig="380" w14:anchorId="7AF3F9BF">
          <v:shape id="_x0000_i1433" type="#_x0000_t75" style="width:15.6pt;height:19pt" o:ole="">
            <v:imagedata r:id="rId828" o:title=""/>
          </v:shape>
          <o:OLEObject Type="Embed" ProgID="Equation.DSMT4" ShapeID="_x0000_i1433" DrawAspect="Content" ObjectID="_1493585786" r:id="rId829"/>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2.55pt;height:29.9pt" o:ole="">
            <v:imagedata r:id="rId830" o:title=""/>
          </v:shape>
          <o:OLEObject Type="Embed" ProgID="Equation.DSMT4" ShapeID="_x0000_i1434" DrawAspect="Content" ObjectID="_1493585787" r:id="rId8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123</w:instrText>
        </w:r>
      </w:fldSimple>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15pt;height:22.4pt" o:ole="">
            <v:imagedata r:id="rId832" o:title=""/>
          </v:shape>
          <o:OLEObject Type="Embed" ProgID="Equation.DSMT4" ShapeID="_x0000_i1435" DrawAspect="Content" ObjectID="_1493585788" r:id="rId8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124</w:instrText>
        </w:r>
      </w:fldSimple>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95pt;height:15.6pt" o:ole="">
            <v:imagedata r:id="rId834" o:title=""/>
          </v:shape>
          <o:OLEObject Type="Embed" ProgID="Equation.DSMT4" ShapeID="_x0000_i1436" DrawAspect="Content" ObjectID="_1493585789" r:id="rId835"/>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15pt;height:42.1pt" o:ole="">
            <v:imagedata r:id="rId836" o:title=""/>
          </v:shape>
          <o:OLEObject Type="Embed" ProgID="Equation.DSMT4" ShapeID="_x0000_i1437" DrawAspect="Content" ObjectID="_1493585790" r:id="rId8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125</w:instrText>
        </w:r>
      </w:fldSimple>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1pt;height:21.75pt" o:ole="">
            <v:imagedata r:id="rId838" o:title=""/>
          </v:shape>
          <o:OLEObject Type="Embed" ProgID="Equation.DSMT4" ShapeID="_x0000_i1438" DrawAspect="Content" ObjectID="_1493585791" r:id="rId839"/>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25pt;height:15.6pt" o:ole="">
            <v:imagedata r:id="rId840" o:title=""/>
          </v:shape>
          <o:OLEObject Type="Embed" ProgID="Equation.DSMT4" ShapeID="_x0000_i1439" DrawAspect="Content" ObjectID="_1493585792" r:id="rId841"/>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25pt;height:12.9pt" o:ole="">
            <v:imagedata r:id="rId842" o:title=""/>
          </v:shape>
          <o:OLEObject Type="Embed" ProgID="Equation.DSMT4" ShapeID="_x0000_i1440" DrawAspect="Content" ObjectID="_1493585793" r:id="rId843"/>
        </w:object>
      </w:r>
      <w:r w:rsidRPr="001B779A">
        <w:t xml:space="preserve">. Similarly, the effective solute concentration </w:t>
      </w:r>
      <w:r w:rsidR="00905817" w:rsidRPr="00905817">
        <w:rPr>
          <w:position w:val="-6"/>
        </w:rPr>
        <w:object w:dxaOrig="300" w:dyaOrig="320" w14:anchorId="4C39564A">
          <v:shape id="_x0000_i1441" type="#_x0000_t75" style="width:14.95pt;height:15.6pt" o:ole="">
            <v:imagedata r:id="rId844" o:title=""/>
          </v:shape>
          <o:OLEObject Type="Embed" ProgID="Equation.DSMT4" ShapeID="_x0000_i1441" DrawAspect="Content" ObjectID="_1493585794" r:id="rId845"/>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25pt;height:42.1pt" o:ole="">
            <v:imagedata r:id="rId846" o:title=""/>
          </v:shape>
          <o:OLEObject Type="Embed" ProgID="Equation.DSMT4" ShapeID="_x0000_i1442" DrawAspect="Content" ObjectID="_1493585795" r:id="rId8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126</w:instrText>
        </w:r>
      </w:fldSimple>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45pt;height:42.1pt" o:ole="">
            <v:imagedata r:id="rId848" o:title=""/>
          </v:shape>
          <o:OLEObject Type="Embed" ProgID="Equation.DSMT4" ShapeID="_x0000_i1443" DrawAspect="Content" ObjectID="_1493585796" r:id="rId8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127</w:instrText>
        </w:r>
      </w:fldSimple>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8pt;height:47.55pt" o:ole="">
            <v:imagedata r:id="rId850" o:title=""/>
          </v:shape>
          <o:OLEObject Type="Embed" ProgID="Equation.DSMT4" ShapeID="_x0000_i1444" DrawAspect="Content" ObjectID="_1493585797" r:id="rId8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128</w:instrText>
        </w:r>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6pt;height:14.25pt" o:ole="">
            <v:imagedata r:id="rId852" o:title=""/>
          </v:shape>
          <o:OLEObject Type="Embed" ProgID="Equation.DSMT4" ShapeID="_x0000_i1445" DrawAspect="Content" ObjectID="_1493585798" r:id="rId8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129</w:instrText>
        </w:r>
      </w:fldSimple>
      <w:r>
        <w:instrText>)</w:instrText>
      </w:r>
      <w:r>
        <w:fldChar w:fldCharType="end"/>
      </w:r>
    </w:p>
    <w:p w14:paraId="097C1561" w14:textId="77777777" w:rsidR="00FB6012" w:rsidRDefault="00FB6012" w:rsidP="00FB6012">
      <w:pPr>
        <w:pStyle w:val="Heading2"/>
      </w:pPr>
      <w:bookmarkStart w:id="222" w:name="_Toc289032534"/>
      <w:r>
        <w:t>Mixture of Solids</w:t>
      </w:r>
      <w:bookmarkEnd w:id="218"/>
      <w:bookmarkEnd w:id="222"/>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25pt;height:10.85pt" o:ole="">
            <v:imagedata r:id="rId854" o:title=""/>
          </v:shape>
          <o:OLEObject Type="Embed" ProgID="Equation.DSMT4" ShapeID="_x0000_i1446" DrawAspect="Content" ObjectID="_1493585799" r:id="rId855"/>
        </w:object>
      </w:r>
      <w:r>
        <w:t xml:space="preserve">, a constrained mixture satisfies </w:t>
      </w:r>
      <w:r w:rsidR="00905817" w:rsidRPr="00905817">
        <w:rPr>
          <w:position w:val="-6"/>
        </w:rPr>
        <w:object w:dxaOrig="780" w:dyaOrig="320" w14:anchorId="6B2D4609">
          <v:shape id="_x0000_i1447" type="#_x0000_t75" style="width:39.4pt;height:15.6pt" o:ole="">
            <v:imagedata r:id="rId856" o:title=""/>
          </v:shape>
          <o:OLEObject Type="Embed" ProgID="Equation.DSMT4" ShapeID="_x0000_i1447" DrawAspect="Content" ObjectID="_1493585800" r:id="rId857"/>
        </w:object>
      </w:r>
      <w:r>
        <w:t xml:space="preserve"> for all </w:t>
      </w:r>
      <w:r w:rsidR="00905817" w:rsidRPr="00905817">
        <w:rPr>
          <w:position w:val="-6"/>
        </w:rPr>
        <w:object w:dxaOrig="240" w:dyaOrig="220" w14:anchorId="0AB82223">
          <v:shape id="_x0000_i1448" type="#_x0000_t75" style="width:12.25pt;height:10.85pt" o:ole="">
            <v:imagedata r:id="rId858" o:title=""/>
          </v:shape>
          <o:OLEObject Type="Embed" ProgID="Equation.DSMT4" ShapeID="_x0000_i1448" DrawAspect="Content" ObjectID="_1493585801" r:id="rId859"/>
        </w:object>
      </w:r>
      <w:r>
        <w:t xml:space="preserve">, where </w:t>
      </w:r>
      <w:r w:rsidR="00905817" w:rsidRPr="00905817">
        <w:rPr>
          <w:position w:val="-6"/>
        </w:rPr>
        <w:object w:dxaOrig="279" w:dyaOrig="320" w14:anchorId="2558D912">
          <v:shape id="_x0000_i1449" type="#_x0000_t75" style="width:14.25pt;height:15.6pt" o:ole="">
            <v:imagedata r:id="rId860" o:title=""/>
          </v:shape>
          <o:OLEObject Type="Embed" ProgID="Equation.DSMT4" ShapeID="_x0000_i1449" DrawAspect="Content" ObjectID="_1493585802" r:id="rId861"/>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pt;height:19pt" o:ole="">
            <v:imagedata r:id="rId862" o:title=""/>
          </v:shape>
          <o:OLEObject Type="Embed" ProgID="Equation.DSMT4" ShapeID="_x0000_i1450" DrawAspect="Content" ObjectID="_1493585803" r:id="rId863"/>
        </w:object>
      </w:r>
      <w:r>
        <w:t xml:space="preserve">, which is the ratio of the mass of </w:t>
      </w:r>
      <w:r w:rsidR="00905817" w:rsidRPr="00905817">
        <w:rPr>
          <w:position w:val="-6"/>
        </w:rPr>
        <w:object w:dxaOrig="240" w:dyaOrig="220" w14:anchorId="29EC0E5A">
          <v:shape id="_x0000_i1451" type="#_x0000_t75" style="width:12.25pt;height:10.85pt" o:ole="">
            <v:imagedata r:id="rId864" o:title=""/>
          </v:shape>
          <o:OLEObject Type="Embed" ProgID="Equation.DSMT4" ShapeID="_x0000_i1451" DrawAspect="Content" ObjectID="_1493585804" r:id="rId865"/>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pt;height:24.45pt" o:ole="">
            <v:imagedata r:id="rId866" o:title=""/>
          </v:shape>
          <o:OLEObject Type="Embed" ProgID="Equation.DSMT4" ShapeID="_x0000_i1452" DrawAspect="Content" ObjectID="_1493585805" r:id="rId8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130</w:instrText>
        </w:r>
      </w:fldSimple>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pt;height:14.95pt" o:ole="">
            <v:imagedata r:id="rId868" o:title=""/>
          </v:shape>
          <o:OLEObject Type="Embed" ProgID="Equation.DSMT4" ShapeID="_x0000_i1453" DrawAspect="Content" ObjectID="_1493585806" r:id="rId869"/>
        </w:object>
      </w:r>
      <w:r>
        <w:t xml:space="preserve"> is the deformation gradient of constituent </w:t>
      </w:r>
      <w:r w:rsidR="00905817" w:rsidRPr="00905817">
        <w:rPr>
          <w:position w:val="-6"/>
        </w:rPr>
        <w:object w:dxaOrig="240" w:dyaOrig="220" w14:anchorId="1BB16E21">
          <v:shape id="_x0000_i1454" type="#_x0000_t75" style="width:12.25pt;height:10.85pt" o:ole="">
            <v:imagedata r:id="rId870" o:title=""/>
          </v:shape>
          <o:OLEObject Type="Embed" ProgID="Equation.DSMT4" ShapeID="_x0000_i1454" DrawAspect="Content" ObjectID="_1493585807" r:id="rId871"/>
        </w:object>
      </w:r>
      <w:r>
        <w:t xml:space="preserve"> and </w:t>
      </w:r>
      <w:r w:rsidR="00905817" w:rsidRPr="00905817">
        <w:rPr>
          <w:position w:val="-6"/>
        </w:rPr>
        <w:object w:dxaOrig="200" w:dyaOrig="220" w14:anchorId="3E2009B5">
          <v:shape id="_x0000_i1455" type="#_x0000_t75" style="width:10.2pt;height:10.85pt" o:ole="">
            <v:imagedata r:id="rId872" o:title=""/>
          </v:shape>
          <o:OLEObject Type="Embed" ProgID="Equation.DSMT4" ShapeID="_x0000_i1455" DrawAspect="Content" ObjectID="_1493585808" r:id="rId873"/>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"_ENREF_25" \o "Ateshian, 2010 #70" </w:instrText>
      </w:r>
      <w:ins w:id="223" w:author="rawlins" w:date="2015-05-19T17:22:00Z"/>
      <w:r w:rsidR="00FE64EB">
        <w:fldChar w:fldCharType="separate"/>
      </w:r>
      <w:r w:rsidR="00214E15">
        <w:rPr>
          <w:noProof/>
        </w:rPr>
        <w:t>25</w:t>
      </w:r>
      <w:r w:rsidR="00FE64EB">
        <w:rPr>
          <w:noProof/>
        </w:rPr>
        <w:fldChar w:fldCharType="end"/>
      </w:r>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pt;height:34.65pt" o:ole="">
            <v:imagedata r:id="rId874" o:title=""/>
          </v:shape>
          <o:OLEObject Type="Embed" ProgID="Equation.DSMT4" ShapeID="_x0000_i1456" DrawAspect="Content" ObjectID="_1493585809" r:id="rId8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131</w:instrText>
        </w:r>
      </w:fldSimple>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pt;height:14.95pt" o:ole="">
            <v:imagedata r:id="rId876" o:title=""/>
          </v:shape>
          <o:OLEObject Type="Embed" ProgID="Equation.DSMT4" ShapeID="_x0000_i1457" DrawAspect="Content" ObjectID="_1493585810" r:id="rId877"/>
        </w:object>
      </w:r>
      <w:r>
        <w:t xml:space="preserve"> is the strain energy density of constituent </w:t>
      </w:r>
      <w:r w:rsidR="00905817" w:rsidRPr="00905817">
        <w:rPr>
          <w:position w:val="-6"/>
        </w:rPr>
        <w:object w:dxaOrig="240" w:dyaOrig="220" w14:anchorId="311DD5AA">
          <v:shape id="_x0000_i1458" type="#_x0000_t75" style="width:12.25pt;height:10.85pt" o:ole="">
            <v:imagedata r:id="rId878" o:title=""/>
          </v:shape>
          <o:OLEObject Type="Embed" ProgID="Equation.DSMT4" ShapeID="_x0000_i1458" DrawAspect="Content" ObjectID="_1493585811" r:id="rId879"/>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5pt;height:34.65pt" o:ole="">
            <v:imagedata r:id="rId880" o:title=""/>
          </v:shape>
          <o:OLEObject Type="Embed" ProgID="Equation.DSMT4" ShapeID="_x0000_i1459" DrawAspect="Content" ObjectID="_1493585812" r:id="rId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pt;height:14.95pt" o:ole="">
            <v:imagedata r:id="rId882" o:title=""/>
          </v:shape>
          <o:OLEObject Type="Embed" ProgID="Equation.DSMT4" ShapeID="_x0000_i1460" DrawAspect="Content" ObjectID="_1493585813" r:id="rId883"/>
        </w:object>
      </w:r>
      <w:r>
        <w:t xml:space="preserve"> depends only on the deformation gradient and mass content of </w:t>
      </w:r>
      <w:r w:rsidR="00905817" w:rsidRPr="00905817">
        <w:rPr>
          <w:position w:val="-6"/>
        </w:rPr>
        <w:object w:dxaOrig="240" w:dyaOrig="220" w14:anchorId="75E8185A">
          <v:shape id="_x0000_i1461" type="#_x0000_t75" style="width:12.25pt;height:10.85pt" o:ole="">
            <v:imagedata r:id="rId884" o:title=""/>
          </v:shape>
          <o:OLEObject Type="Embed" ProgID="Equation.DSMT4" ShapeID="_x0000_i1461" DrawAspect="Content" ObjectID="_1493585814" r:id="rId885"/>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95pt" o:ole="">
            <v:imagedata r:id="rId886" o:title=""/>
          </v:shape>
          <o:OLEObject Type="Embed" ProgID="Equation.DSMT4" ShapeID="_x0000_i1462" DrawAspect="Content" ObjectID="_1493585815" r:id="rId887"/>
        </w:object>
      </w:r>
      <w:r>
        <w:t xml:space="preserve"> for all </w:t>
      </w:r>
      <w:r w:rsidR="00905817" w:rsidRPr="00905817">
        <w:rPr>
          <w:position w:val="-6"/>
        </w:rPr>
        <w:object w:dxaOrig="240" w:dyaOrig="220" w14:anchorId="1654985D">
          <v:shape id="_x0000_i1463" type="#_x0000_t75" style="width:12.25pt;height:10.85pt" o:ole="">
            <v:imagedata r:id="rId888" o:title=""/>
          </v:shape>
          <o:OLEObject Type="Embed" ProgID="Equation.DSMT4" ShapeID="_x0000_i1463" DrawAspect="Content" ObjectID="_1493585816" r:id="rId889"/>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25pt;height:12.9pt" o:ole="">
            <v:imagedata r:id="rId890" o:title=""/>
          </v:shape>
          <o:OLEObject Type="Embed" ProgID="Equation.DSMT4" ShapeID="_x0000_i1464" DrawAspect="Content" ObjectID="_1493585817" r:id="rId891"/>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4pt;height:34.65pt" o:ole="">
            <v:imagedata r:id="rId892" o:title=""/>
          </v:shape>
          <o:OLEObject Type="Embed" ProgID="Equation.DSMT4" ShapeID="_x0000_i1465" DrawAspect="Content" ObjectID="_1493585818" r:id="rId8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4" w:name="ZEqnNum49375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133</w:instrText>
        </w:r>
      </w:fldSimple>
      <w:r>
        <w:instrText>)</w:instrText>
      </w:r>
      <w:bookmarkEnd w:id="224"/>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45pt;height:34.65pt" o:ole="">
            <v:imagedata r:id="rId894" o:title=""/>
          </v:shape>
          <o:OLEObject Type="Embed" ProgID="Equation.DSMT4" ShapeID="_x0000_i1466" DrawAspect="Content" ObjectID="_1493585819" r:id="rId8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pt;height:14.95pt" o:ole="">
            <v:imagedata r:id="rId896" o:title=""/>
          </v:shape>
          <o:OLEObject Type="Embed" ProgID="Equation.DSMT4" ShapeID="_x0000_i1467" DrawAspect="Content" ObjectID="_1493585820" r:id="rId897"/>
        </w:object>
      </w:r>
      <w:r>
        <w:t xml:space="preserve"> also depends on </w:t>
      </w:r>
      <w:r w:rsidR="00905817" w:rsidRPr="00905817">
        <w:rPr>
          <w:position w:val="-12"/>
        </w:rPr>
        <w:object w:dxaOrig="340" w:dyaOrig="380" w14:anchorId="01C02394">
          <v:shape id="_x0000_i1468" type="#_x0000_t75" style="width:17pt;height:19pt" o:ole="">
            <v:imagedata r:id="rId898" o:title=""/>
          </v:shape>
          <o:OLEObject Type="Embed" ProgID="Equation.DSMT4" ShapeID="_x0000_i1468" DrawAspect="Content" ObjectID="_1493585821" r:id="rId899"/>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pt;height:15.6pt" o:ole="">
            <v:imagedata r:id="rId900" o:title=""/>
          </v:shape>
          <o:OLEObject Type="Embed" ProgID="Equation.DSMT4" ShapeID="_x0000_i1469" DrawAspect="Content" ObjectID="_1493585822" r:id="rId901"/>
        </w:object>
      </w:r>
      <w:r>
        <w:t xml:space="preserve"> are dependent on the mass content of solid </w:t>
      </w:r>
      <w:r w:rsidR="00905817" w:rsidRPr="00905817">
        <w:rPr>
          <w:position w:val="-6"/>
        </w:rPr>
        <w:object w:dxaOrig="240" w:dyaOrig="220" w14:anchorId="2D0DDBE3">
          <v:shape id="_x0000_i1470" type="#_x0000_t75" style="width:12.25pt;height:10.85pt" o:ole="">
            <v:imagedata r:id="rId902" o:title=""/>
          </v:shape>
          <o:OLEObject Type="Embed" ProgID="Equation.DSMT4" ShapeID="_x0000_i1470" DrawAspect="Content" ObjectID="_1493585823" r:id="rId903"/>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r w:rsidR="00D3178E">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15pt;height:34.65pt" o:ole="">
            <v:imagedata r:id="rId904" o:title=""/>
          </v:shape>
          <o:OLEObject Type="Embed" ProgID="Equation.DSMT4" ShapeID="_x0000_i1471" DrawAspect="Content" ObjectID="_1493585824" r:id="rId9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135</w:instrText>
        </w:r>
      </w:fldSimple>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0.55pt;height:19.7pt" o:ole="">
            <v:imagedata r:id="rId906" o:title=""/>
          </v:shape>
          <o:OLEObject Type="Embed" ProgID="Equation.DSMT4" ShapeID="_x0000_i1472" DrawAspect="Content" ObjectID="_1493585825" r:id="rId907"/>
        </w:object>
      </w:r>
      <w:r>
        <w:t xml:space="preserve"> is the volumetric energy component, </w:t>
      </w:r>
      <w:r w:rsidR="00905817" w:rsidRPr="00905817">
        <w:rPr>
          <w:position w:val="-16"/>
        </w:rPr>
        <w:object w:dxaOrig="1260" w:dyaOrig="420" w14:anchorId="6F8FC015">
          <v:shape id="_x0000_i1473" type="#_x0000_t75" style="width:63.15pt;height:20.4pt" o:ole="">
            <v:imagedata r:id="rId908" o:title=""/>
          </v:shape>
          <o:OLEObject Type="Embed" ProgID="Equation.DSMT4" ShapeID="_x0000_i1473" DrawAspect="Content" ObjectID="_1493585826" r:id="rId909"/>
        </w:object>
      </w:r>
      <w:r>
        <w:t xml:space="preserve"> is the distortional energy component, and </w:t>
      </w:r>
      <w:r w:rsidR="00905817" w:rsidRPr="00905817">
        <w:rPr>
          <w:position w:val="-4"/>
        </w:rPr>
        <w:object w:dxaOrig="220" w:dyaOrig="300" w14:anchorId="6BAD8F70">
          <v:shape id="_x0000_i1474" type="#_x0000_t75" style="width:10.85pt;height:14.95pt" o:ole="">
            <v:imagedata r:id="rId910" o:title=""/>
          </v:shape>
          <o:OLEObject Type="Embed" ProgID="Equation.DSMT4" ShapeID="_x0000_i1474" DrawAspect="Content" ObjectID="_1493585827" r:id="rId911"/>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D3178E">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225" w:name="_Toc176704834"/>
      <w:bookmarkStart w:id="226" w:name="_Toc289032535"/>
      <w:r>
        <w:lastRenderedPageBreak/>
        <w:t>Equilibrium Swelling</w:t>
      </w:r>
      <w:bookmarkEnd w:id="225"/>
      <w:bookmarkEnd w:id="226"/>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D3178E">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85pt;height:19pt" o:ole="">
            <v:imagedata r:id="rId912" o:title=""/>
          </v:shape>
          <o:OLEObject Type="Embed" ProgID="Equation.DSMT4" ShapeID="_x0000_i1475" DrawAspect="Content" ObjectID="_1493585828" r:id="rId9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7" w:name="ZEqnNum905335"/>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136</w:instrText>
        </w:r>
      </w:fldSimple>
      <w:r>
        <w:instrText>)</w:instrText>
      </w:r>
      <w:bookmarkEnd w:id="227"/>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25pt;height:12.9pt" o:ole="">
            <v:imagedata r:id="rId914" o:title=""/>
          </v:shape>
          <o:OLEObject Type="Embed" ProgID="Equation.DSMT4" ShapeID="_x0000_i1476" DrawAspect="Content" ObjectID="_1493585829" r:id="rId915"/>
        </w:object>
      </w:r>
      <w:r>
        <w:t xml:space="preserve"> is he fluid pressure and </w:t>
      </w:r>
      <w:r w:rsidR="00905817" w:rsidRPr="00905817">
        <w:rPr>
          <w:position w:val="-6"/>
        </w:rPr>
        <w:object w:dxaOrig="300" w:dyaOrig="320" w14:anchorId="4B2E6CB6">
          <v:shape id="_x0000_i1477" type="#_x0000_t75" style="width:14.95pt;height:15.6pt" o:ole="">
            <v:imagedata r:id="rId916" o:title=""/>
          </v:shape>
          <o:OLEObject Type="Embed" ProgID="Equation.DSMT4" ShapeID="_x0000_i1477" DrawAspect="Content" ObjectID="_1493585830" r:id="rId917"/>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25pt;height:12.9pt" o:ole="">
            <v:imagedata r:id="rId918" o:title=""/>
          </v:shape>
          <o:OLEObject Type="Embed" ProgID="Equation.DSMT4" ShapeID="_x0000_i1478" DrawAspect="Content" ObjectID="_1493585831" r:id="rId919"/>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D3178E">
          <w:instrText>(2.112)</w:instrText>
        </w:r>
      </w:fldSimple>
      <w:r w:rsidR="00F71297">
        <w:fldChar w:fldCharType="end"/>
      </w:r>
      <w:r>
        <w:t xml:space="preserve">, </w:t>
      </w:r>
      <w:r w:rsidR="00905817" w:rsidRPr="00905817">
        <w:rPr>
          <w:position w:val="-10"/>
        </w:rPr>
        <w:object w:dxaOrig="1400" w:dyaOrig="320" w14:anchorId="0BA8CA2A">
          <v:shape id="_x0000_i1479" type="#_x0000_t75" style="width:69.95pt;height:15.6pt" o:ole="">
            <v:imagedata r:id="rId920" o:title=""/>
          </v:shape>
          <o:OLEObject Type="Embed" ProgID="Equation.DSMT4" ShapeID="_x0000_i1479" DrawAspect="Content" ObjectID="_1493585832" r:id="rId921"/>
        </w:object>
      </w:r>
      <w:r>
        <w:t xml:space="preserve"> where </w:t>
      </w:r>
      <w:r w:rsidR="00905817" w:rsidRPr="00905817">
        <w:rPr>
          <w:position w:val="-10"/>
        </w:rPr>
        <w:object w:dxaOrig="240" w:dyaOrig="320" w14:anchorId="4A3A70B0">
          <v:shape id="_x0000_i1480" type="#_x0000_t75" style="width:12.25pt;height:15.6pt" o:ole="">
            <v:imagedata r:id="rId922" o:title=""/>
          </v:shape>
          <o:OLEObject Type="Embed" ProgID="Equation.DSMT4" ShapeID="_x0000_i1480" DrawAspect="Content" ObjectID="_1493585833" r:id="rId923"/>
        </w:object>
      </w:r>
      <w:r>
        <w:t xml:space="preserve"> is the mechanical pressure resulting from ambient conditions and </w:t>
      </w:r>
      <w:r w:rsidR="00905817" w:rsidRPr="00905817">
        <w:rPr>
          <w:position w:val="-6"/>
        </w:rPr>
        <w:object w:dxaOrig="639" w:dyaOrig="279" w14:anchorId="1847E9E1">
          <v:shape id="_x0000_i1481" type="#_x0000_t75" style="width:30.55pt;height:14.25pt" o:ole="">
            <v:imagedata r:id="rId924" o:title=""/>
          </v:shape>
          <o:OLEObject Type="Embed" ProgID="Equation.DSMT4" ShapeID="_x0000_i1481" DrawAspect="Content" ObjectID="_1493585834" r:id="rId925"/>
        </w:object>
      </w:r>
      <w:r>
        <w:t xml:space="preserve"> is the osmotic pressure resulting from the osmolarity </w:t>
      </w:r>
      <w:r w:rsidR="00905817" w:rsidRPr="00905817">
        <w:rPr>
          <w:position w:val="-6"/>
        </w:rPr>
        <w:object w:dxaOrig="180" w:dyaOrig="220" w14:anchorId="348D95C1">
          <v:shape id="_x0000_i1482" type="#_x0000_t75" style="width:8.85pt;height:10.85pt" o:ole="">
            <v:imagedata r:id="rId926" o:title=""/>
          </v:shape>
          <o:OLEObject Type="Embed" ProgID="Equation.DSMT4" ShapeID="_x0000_i1482" DrawAspect="Content" ObjectID="_1493585835" r:id="rId927"/>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25pt;height:12.9pt" o:ole="">
            <v:imagedata r:id="rId928" o:title=""/>
          </v:shape>
          <o:OLEObject Type="Embed" ProgID="Equation.DSMT4" ShapeID="_x0000_i1483" DrawAspect="Content" ObjectID="_1493585836" r:id="rId929"/>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1pt;height:12.9pt" o:ole="">
            <v:imagedata r:id="rId930" o:title=""/>
          </v:shape>
          <o:OLEObject Type="Embed" ProgID="Equation.DSMT4" ShapeID="_x0000_i1484" DrawAspect="Content" ObjectID="_1493585837" r:id="rId931"/>
        </w:object>
      </w:r>
      <w:r>
        <w:t xml:space="preserve">, where </w:t>
      </w:r>
      <w:r w:rsidR="00905817" w:rsidRPr="00905817">
        <w:rPr>
          <w:position w:val="-4"/>
        </w:rPr>
        <w:object w:dxaOrig="200" w:dyaOrig="200" w14:anchorId="3D7BC902">
          <v:shape id="_x0000_i1485" type="#_x0000_t75" style="width:10.2pt;height:10.2pt" o:ole="">
            <v:imagedata r:id="rId932" o:title=""/>
          </v:shape>
          <o:OLEObject Type="Embed" ProgID="Equation.DSMT4" ShapeID="_x0000_i1485" DrawAspect="Content" ObjectID="_1493585838" r:id="rId933"/>
        </w:object>
      </w:r>
      <w:r>
        <w:t xml:space="preserve"> is the unit outward normal to the boundary.  When </w:t>
      </w:r>
      <w:r w:rsidR="00905817" w:rsidRPr="00905817">
        <w:rPr>
          <w:position w:val="-6"/>
        </w:rPr>
        <w:object w:dxaOrig="520" w:dyaOrig="279" w14:anchorId="76544407">
          <v:shape id="_x0000_i1486" type="#_x0000_t75" style="width:25.8pt;height:14.25pt" o:ole="">
            <v:imagedata r:id="rId934" o:title=""/>
          </v:shape>
          <o:OLEObject Type="Embed" ProgID="Equation.DSMT4" ShapeID="_x0000_i1486" DrawAspect="Content" ObjectID="_1493585839" r:id="rId935"/>
        </w:object>
      </w:r>
      <w:r w:rsidR="0077444B">
        <w:t>,</w:t>
      </w:r>
      <w:r>
        <w:t xml:space="preserve"> the relation of </w:t>
      </w:r>
      <w:r>
        <w:fldChar w:fldCharType="begin"/>
      </w:r>
      <w:r>
        <w:instrText xml:space="preserve"> GOTOBUTTON ZEqnNum905335  \* MERGEFORMAT </w:instrText>
      </w:r>
      <w:fldSimple w:instr=" REF ZEqnNum905335 \* Charformat \! \* MERGEFORMAT ">
        <w:r w:rsidR="00D3178E">
          <w:instrText>(2.136)</w:instrText>
        </w:r>
      </w:fldSimple>
      <w:r>
        <w:fldChar w:fldCharType="end"/>
      </w:r>
      <w:r>
        <w:t xml:space="preserve"> produces </w:t>
      </w:r>
      <w:r w:rsidR="00905817" w:rsidRPr="00905817">
        <w:rPr>
          <w:position w:val="-10"/>
        </w:rPr>
        <w:object w:dxaOrig="1219" w:dyaOrig="360" w14:anchorId="24EB6B19">
          <v:shape id="_x0000_i1487" type="#_x0000_t75" style="width:61.15pt;height:19pt" o:ole="">
            <v:imagedata r:id="rId936" o:title=""/>
          </v:shape>
          <o:OLEObject Type="Embed" ProgID="Equation.DSMT4" ShapeID="_x0000_i1487" DrawAspect="Content" ObjectID="_1493585840" r:id="rId937"/>
        </w:object>
      </w:r>
      <w:r>
        <w:t xml:space="preserve">, clearly showing that the osmotic pressure </w:t>
      </w:r>
      <w:r w:rsidR="00905817" w:rsidRPr="00905817">
        <w:rPr>
          <w:position w:val="-10"/>
        </w:rPr>
        <w:object w:dxaOrig="240" w:dyaOrig="260" w14:anchorId="693DFD54">
          <v:shape id="_x0000_i1488" type="#_x0000_t75" style="width:12.25pt;height:12.9pt" o:ole="">
            <v:imagedata r:id="rId938" o:title=""/>
          </v:shape>
          <o:OLEObject Type="Embed" ProgID="Equation.DSMT4" ShapeID="_x0000_i1488" DrawAspect="Content" ObjectID="_1493585841" r:id="rId939"/>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3pt;height:34.65pt" o:ole="">
            <v:imagedata r:id="rId940" o:title=""/>
          </v:shape>
          <o:OLEObject Type="Embed" ProgID="Equation.DSMT4" ShapeID="_x0000_i1489" DrawAspect="Content" ObjectID="_1493585842" r:id="rId941"/>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8" w:name="ZEqnNum13091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137</w:instrText>
        </w:r>
      </w:fldSimple>
      <w:r>
        <w:instrText>)</w:instrText>
      </w:r>
      <w:bookmarkEnd w:id="228"/>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25pt;height:19pt" o:ole="">
            <v:imagedata r:id="rId942" o:title=""/>
          </v:shape>
          <o:OLEObject Type="Embed" ProgID="Equation.DSMT4" ShapeID="_x0000_i1490" DrawAspect="Content" ObjectID="_1493585843" r:id="rId943"/>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95pt;height:19pt" o:ole="">
            <v:imagedata r:id="rId944" o:title=""/>
          </v:shape>
          <o:OLEObject Type="Embed" ProgID="Equation.DSMT4" ShapeID="_x0000_i1491" DrawAspect="Content" ObjectID="_1493585844" r:id="rId945"/>
        </w:object>
      </w:r>
      <w:r>
        <w:t xml:space="preserve"> is the volume fraction of the solid in the reference configuration, and </w:t>
      </w:r>
      <w:r w:rsidR="00905817" w:rsidRPr="00905817">
        <w:rPr>
          <w:position w:val="-6"/>
        </w:rPr>
        <w:object w:dxaOrig="940" w:dyaOrig="279" w14:anchorId="1549988F">
          <v:shape id="_x0000_i1492" type="#_x0000_t75" style="width:47.55pt;height:14.25pt" o:ole="">
            <v:imagedata r:id="rId946" o:title=""/>
          </v:shape>
          <o:OLEObject Type="Embed" ProgID="Equation.DSMT4" ShapeID="_x0000_i1492" DrawAspect="Content" ObjectID="_1493585845" r:id="rId947"/>
        </w:object>
      </w:r>
      <w:r>
        <w:t xml:space="preserve"> is the relative volume of the porous solid matrix.  Neither </w:t>
      </w:r>
      <w:r w:rsidR="00905817" w:rsidRPr="00905817">
        <w:rPr>
          <w:position w:val="-12"/>
        </w:rPr>
        <w:object w:dxaOrig="240" w:dyaOrig="360" w14:anchorId="5C19E977">
          <v:shape id="_x0000_i1493" type="#_x0000_t75" style="width:12.25pt;height:19pt" o:ole="">
            <v:imagedata r:id="rId948" o:title=""/>
          </v:shape>
          <o:OLEObject Type="Embed" ProgID="Equation.DSMT4" ShapeID="_x0000_i1493" DrawAspect="Content" ObjectID="_1493585846" r:id="rId949"/>
        </w:object>
      </w:r>
      <w:r>
        <w:t xml:space="preserve"> nor </w:t>
      </w:r>
      <w:r w:rsidR="00905817" w:rsidRPr="00905817">
        <w:rPr>
          <w:position w:val="-12"/>
        </w:rPr>
        <w:object w:dxaOrig="300" w:dyaOrig="380" w14:anchorId="026393FB">
          <v:shape id="_x0000_i1494" type="#_x0000_t75" style="width:14.95pt;height:19pt" o:ole="">
            <v:imagedata r:id="rId950" o:title=""/>
          </v:shape>
          <o:OLEObject Type="Embed" ProgID="Equation.DSMT4" ShapeID="_x0000_i1494" DrawAspect="Content" ObjectID="_1493585847" r:id="rId951"/>
        </w:object>
      </w:r>
      <w:r>
        <w:t xml:space="preserve"> depend on the solid matrix deformation, thus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8.85pt;height:10.85pt" o:ole="">
            <v:imagedata r:id="rId952" o:title=""/>
          </v:shape>
          <o:OLEObject Type="Embed" ProgID="Equation.DSMT4" ShapeID="_x0000_i1495" DrawAspect="Content" ObjectID="_1493585848" r:id="rId953"/>
        </w:object>
      </w:r>
      <w:r>
        <w:t xml:space="preserve"> on </w:t>
      </w:r>
      <w:r w:rsidR="00905817" w:rsidRPr="00905817">
        <w:rPr>
          <w:position w:val="-6"/>
        </w:rPr>
        <w:object w:dxaOrig="220" w:dyaOrig="279" w14:anchorId="4EC3B5A5">
          <v:shape id="_x0000_i1496" type="#_x0000_t75" style="width:10.85pt;height:14.25pt" o:ole="">
            <v:imagedata r:id="rId954" o:title=""/>
          </v:shape>
          <o:OLEObject Type="Embed" ProgID="Equation.DSMT4" ShapeID="_x0000_i1496" DrawAspect="Content" ObjectID="_1493585849" r:id="rId955"/>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4pt;height:15.6pt" o:ole="">
            <v:imagedata r:id="rId956" o:title=""/>
          </v:shape>
          <o:OLEObject Type="Embed" ProgID="Equation.DSMT4" ShapeID="_x0000_i1497" DrawAspect="Content" ObjectID="_1493585850" r:id="rId957"/>
        </w:object>
      </w:r>
      <w:r>
        <w:t xml:space="preserve"> in </w:t>
      </w:r>
      <w:r>
        <w:fldChar w:fldCharType="begin"/>
      </w:r>
      <w:r>
        <w:instrText xml:space="preserve"> GOTOBUTTON ZEqnNum905335  \* MERGEFORMAT </w:instrText>
      </w:r>
      <w:fldSimple w:instr=" REF ZEqnNum905335 \* Charformat \! \* MERGEFORMAT ">
        <w:r w:rsidR="00D3178E">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25pt;height:12.9pt" o:ole="">
            <v:imagedata r:id="rId958" o:title=""/>
          </v:shape>
          <o:OLEObject Type="Embed" ProgID="Equation.DSMT4" ShapeID="_x0000_i1498" DrawAspect="Content" ObjectID="_1493585851" r:id="rId959"/>
        </w:object>
      </w:r>
      <w:r>
        <w:t xml:space="preserve"> also depends on the osmotic coefficient, if we assume that </w:t>
      </w:r>
      <w:r w:rsidR="00905817" w:rsidRPr="00905817">
        <w:rPr>
          <w:position w:val="-4"/>
        </w:rPr>
        <w:object w:dxaOrig="260" w:dyaOrig="240" w14:anchorId="0E7E96BF">
          <v:shape id="_x0000_i1499" type="#_x0000_t75" style="width:12.9pt;height:12.25pt" o:ole="">
            <v:imagedata r:id="rId960" o:title=""/>
          </v:shape>
          <o:OLEObject Type="Embed" ProgID="Equation.DSMT4" ShapeID="_x0000_i1499" DrawAspect="Content" ObjectID="_1493585852" r:id="rId961"/>
        </w:object>
      </w:r>
      <w:r>
        <w:t xml:space="preserve"> depends on the solid strain at most via a dependence on </w:t>
      </w:r>
      <w:r w:rsidR="00905817" w:rsidRPr="00905817">
        <w:rPr>
          <w:position w:val="-6"/>
        </w:rPr>
        <w:object w:dxaOrig="220" w:dyaOrig="279" w14:anchorId="18C55CE9">
          <v:shape id="_x0000_i1500" type="#_x0000_t75" style="width:10.85pt;height:14.25pt" o:ole="">
            <v:imagedata r:id="rId962" o:title=""/>
          </v:shape>
          <o:OLEObject Type="Embed" ProgID="Equation.DSMT4" ShapeID="_x0000_i1500" DrawAspect="Content" ObjectID="_1493585853" r:id="rId963"/>
        </w:object>
      </w:r>
      <w:r>
        <w:t xml:space="preserve">, we may thus state generically that </w:t>
      </w:r>
      <w:r w:rsidR="00905817" w:rsidRPr="00905817">
        <w:rPr>
          <w:position w:val="-14"/>
        </w:rPr>
        <w:object w:dxaOrig="999" w:dyaOrig="400" w14:anchorId="18473361">
          <v:shape id="_x0000_i1501" type="#_x0000_t75" style="width:50.25pt;height:19.7pt" o:ole="">
            <v:imagedata r:id="rId964" o:title=""/>
          </v:shape>
          <o:OLEObject Type="Embed" ProgID="Equation.DSMT4" ShapeID="_x0000_i1501" DrawAspect="Content" ObjectID="_1493585854" r:id="rId965"/>
        </w:object>
      </w:r>
      <w:r>
        <w:t xml:space="preserve"> under equilibrium swelling.  It follows that the elasticity tensor for </w:t>
      </w:r>
      <w:r w:rsidR="00905817" w:rsidRPr="00905817">
        <w:rPr>
          <w:position w:val="-6"/>
        </w:rPr>
        <w:object w:dxaOrig="220" w:dyaOrig="220" w14:anchorId="3074E11C">
          <v:shape id="_x0000_i1502" type="#_x0000_t75" style="width:10.85pt;height:10.85pt" o:ole="">
            <v:imagedata r:id="rId966" o:title=""/>
          </v:shape>
          <o:OLEObject Type="Embed" ProgID="Equation.DSMT4" ShapeID="_x0000_i1502" DrawAspect="Content" ObjectID="_1493585855" r:id="rId967"/>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55pt;height:34.65pt" o:ole="">
            <v:imagedata r:id="rId968" o:title=""/>
          </v:shape>
          <o:OLEObject Type="Embed" ProgID="Equation.DSMT4" ShapeID="_x0000_i1503" DrawAspect="Content" ObjectID="_1493585856" r:id="rId9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9" w:name="ZEqnNum68958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138</w:instrText>
        </w:r>
      </w:fldSimple>
      <w:r>
        <w:instrText>)</w:instrText>
      </w:r>
      <w:bookmarkEnd w:id="229"/>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9pt;height:14.95pt" o:ole="">
            <v:imagedata r:id="rId970" o:title=""/>
          </v:shape>
          <o:OLEObject Type="Embed" ProgID="Equation.DSMT4" ShapeID="_x0000_i1504" DrawAspect="Content" ObjectID="_1493585857" r:id="rId971"/>
        </w:object>
      </w:r>
      <w:r>
        <w:t xml:space="preserve"> is the elasticity tensor of </w:t>
      </w:r>
      <w:r w:rsidR="00905817" w:rsidRPr="00905817">
        <w:rPr>
          <w:position w:val="-6"/>
        </w:rPr>
        <w:object w:dxaOrig="300" w:dyaOrig="320" w14:anchorId="5B07140F">
          <v:shape id="_x0000_i1505" type="#_x0000_t75" style="width:14.95pt;height:15.6pt" o:ole="">
            <v:imagedata r:id="rId972" o:title=""/>
          </v:shape>
          <o:OLEObject Type="Embed" ProgID="Equation.DSMT4" ShapeID="_x0000_i1505" DrawAspect="Content" ObjectID="_1493585858" r:id="rId973"/>
        </w:object>
      </w:r>
      <w:r>
        <w:t>.</w:t>
      </w:r>
    </w:p>
    <w:p w14:paraId="5D80D4AA" w14:textId="77777777" w:rsidR="00FB6012" w:rsidRDefault="00FB6012" w:rsidP="00FB6012"/>
    <w:p w14:paraId="326B66E2" w14:textId="77777777" w:rsidR="00FB6012" w:rsidRDefault="00FB6012" w:rsidP="00FB6012">
      <w:pPr>
        <w:pStyle w:val="Heading3"/>
      </w:pPr>
      <w:bookmarkStart w:id="230" w:name="_Toc176704835"/>
      <w:bookmarkStart w:id="231" w:name="_Toc289032536"/>
      <w:r>
        <w:t>Perfect Osmometer</w:t>
      </w:r>
      <w:bookmarkEnd w:id="230"/>
      <w:bookmarkEnd w:id="231"/>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25pt;height:19pt" o:ole="">
            <v:imagedata r:id="rId974" o:title=""/>
          </v:shape>
          <o:OLEObject Type="Embed" ProgID="Equation.DSMT4" ShapeID="_x0000_i1506" DrawAspect="Content" ObjectID="_1493585859" r:id="rId975"/>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25pt;height:15.6pt" o:ole="">
            <v:imagedata r:id="rId976" o:title=""/>
          </v:shape>
          <o:OLEObject Type="Embed" ProgID="Equation.DSMT4" ShapeID="_x0000_i1507" DrawAspect="Content" ObjectID="_1493585860" r:id="rId977"/>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2pt;height:12.9pt" o:ole="">
            <v:imagedata r:id="rId978" o:title=""/>
          </v:shape>
          <o:OLEObject Type="Embed" ProgID="Equation.DSMT4" ShapeID="_x0000_i1508" DrawAspect="Content" ObjectID="_1493585861" r:id="rId979"/>
        </w:object>
      </w:r>
      <w:r>
        <w:t xml:space="preserve">, and zero ambient pressure, this continuity requirement implies that </w:t>
      </w:r>
      <w:r w:rsidR="00905817" w:rsidRPr="00905817">
        <w:rPr>
          <w:position w:val="-16"/>
        </w:rPr>
        <w:object w:dxaOrig="1500" w:dyaOrig="440" w14:anchorId="708BE38B">
          <v:shape id="_x0000_i1509" type="#_x0000_t75" style="width:76.1pt;height:21.75pt" o:ole="">
            <v:imagedata r:id="rId980" o:title=""/>
          </v:shape>
          <o:OLEObject Type="Embed" ProgID="Equation.DSMT4" ShapeID="_x0000_i1509" DrawAspect="Content" ObjectID="_1493585862" r:id="rId981"/>
        </w:object>
      </w:r>
      <w:r>
        <w:t xml:space="preserve">, where </w:t>
      </w:r>
      <w:r w:rsidR="00905817" w:rsidRPr="00905817">
        <w:rPr>
          <w:position w:val="-6"/>
        </w:rPr>
        <w:object w:dxaOrig="240" w:dyaOrig="320" w14:anchorId="1007E757">
          <v:shape id="_x0000_i1510" type="#_x0000_t75" style="width:12.25pt;height:15.6pt" o:ole="">
            <v:imagedata r:id="rId982" o:title=""/>
          </v:shape>
          <o:OLEObject Type="Embed" ProgID="Equation.DSMT4" ShapeID="_x0000_i1510" DrawAspect="Content" ObjectID="_1493585863" r:id="rId983"/>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3.9pt;height:37.35pt" o:ole="">
            <v:imagedata r:id="rId984" o:title=""/>
          </v:shape>
          <o:OLEObject Type="Embed" ProgID="Equation.DSMT4" ShapeID="_x0000_i1511" DrawAspect="Content" ObjectID="_1493585864" r:id="rId985"/>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32" w:name="ZEqnNum81978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139</w:instrText>
        </w:r>
      </w:fldSimple>
      <w:r>
        <w:instrText>)</w:instrText>
      </w:r>
      <w:bookmarkEnd w:id="232"/>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15pt;height:14.25pt" o:ole="">
            <v:imagedata r:id="rId986" o:title=""/>
          </v:shape>
          <o:OLEObject Type="Embed" ProgID="Equation.DSMT4" ShapeID="_x0000_i1512" DrawAspect="Content" ObjectID="_1493585865" r:id="rId987"/>
        </w:object>
      </w:r>
      <w:r>
        <w:t xml:space="preserve"> and </w:t>
      </w:r>
      <w:r w:rsidR="00905817" w:rsidRPr="00905817">
        <w:rPr>
          <w:position w:val="-10"/>
        </w:rPr>
        <w:object w:dxaOrig="580" w:dyaOrig="320" w14:anchorId="21E5E08B">
          <v:shape id="_x0000_i1513" type="#_x0000_t75" style="width:29.2pt;height:15.6pt" o:ole="">
            <v:imagedata r:id="rId988" o:title=""/>
          </v:shape>
          <o:OLEObject Type="Embed" ProgID="Equation.DSMT4" ShapeID="_x0000_i1513" DrawAspect="Content" ObjectID="_1493585866" r:id="rId989"/>
        </w:object>
      </w:r>
      <w:r>
        <w:t xml:space="preserve">, from which it follows that </w:t>
      </w:r>
      <w:r w:rsidR="00905817" w:rsidRPr="00905817">
        <w:rPr>
          <w:position w:val="-16"/>
        </w:rPr>
        <w:object w:dxaOrig="1420" w:dyaOrig="440" w14:anchorId="23C1265A">
          <v:shape id="_x0000_i1514" type="#_x0000_t75" style="width:71.3pt;height:21.75pt" o:ole="">
            <v:imagedata r:id="rId990" o:title=""/>
          </v:shape>
          <o:OLEObject Type="Embed" ProgID="Equation.DSMT4" ShapeID="_x0000_i1514" DrawAspect="Content" ObjectID="_1493585867" r:id="rId991"/>
        </w:object>
      </w:r>
      <w:r w:rsidR="0077444B">
        <w:t>,</w:t>
      </w:r>
      <w:r>
        <w:t xml:space="preserve"> where </w:t>
      </w:r>
      <w:r w:rsidR="00905817" w:rsidRPr="00905817">
        <w:rPr>
          <w:position w:val="-12"/>
        </w:rPr>
        <w:object w:dxaOrig="240" w:dyaOrig="380" w14:anchorId="7679F34B">
          <v:shape id="_x0000_i1515" type="#_x0000_t75" style="width:12.25pt;height:19pt" o:ole="">
            <v:imagedata r:id="rId992" o:title=""/>
          </v:shape>
          <o:OLEObject Type="Embed" ProgID="Equation.DSMT4" ShapeID="_x0000_i1515" DrawAspect="Content" ObjectID="_1493585868" r:id="rId993"/>
        </w:object>
      </w:r>
      <w:r>
        <w:t xml:space="preserve"> is the value of </w:t>
      </w:r>
      <w:r w:rsidR="00905817" w:rsidRPr="00905817">
        <w:rPr>
          <w:position w:val="-6"/>
        </w:rPr>
        <w:object w:dxaOrig="240" w:dyaOrig="320" w14:anchorId="169B68F8">
          <v:shape id="_x0000_i1516" type="#_x0000_t75" style="width:12.25pt;height:15.6pt" o:ole="">
            <v:imagedata r:id="rId994" o:title=""/>
          </v:shape>
          <o:OLEObject Type="Embed" ProgID="Equation.DSMT4" ShapeID="_x0000_i1516" DrawAspect="Content" ObjectID="_1493585869" r:id="rId995"/>
        </w:object>
      </w:r>
      <w:r>
        <w:t xml:space="preserve"> in the reference state.  Therefore </w:t>
      </w:r>
      <w:r>
        <w:fldChar w:fldCharType="begin"/>
      </w:r>
      <w:r>
        <w:instrText xml:space="preserve"> GOTOBUTTON ZEqnNum819789  \* MERGEFORMAT </w:instrText>
      </w:r>
      <w:fldSimple w:instr=" REF ZEqnNum819789 \* Charformat \! \* MERGEFORMAT ">
        <w:r w:rsidR="00D3178E">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55pt;height:37.35pt" o:ole="">
            <v:imagedata r:id="rId996" o:title=""/>
          </v:shape>
          <o:OLEObject Type="Embed" ProgID="Equation.DSMT4" ShapeID="_x0000_i1517" DrawAspect="Content" ObjectID="_1493585870" r:id="rId9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33" w:name="ZEqnNum21761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140</w:instrText>
        </w:r>
      </w:fldSimple>
      <w:r>
        <w:instrText>)</w:instrText>
      </w:r>
      <w:bookmarkEnd w:id="233"/>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r w:rsidR="00D3178E">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6pt" o:ole="">
            <v:imagedata r:id="rId998" o:title=""/>
          </v:shape>
          <o:OLEObject Type="Embed" ProgID="Equation.DSMT4" ShapeID="_x0000_i1518" DrawAspect="Content" ObjectID="_1493585871" r:id="rId999"/>
        </w:object>
      </w:r>
      <w:r>
        <w:t xml:space="preserve">).  In that case </w:t>
      </w:r>
      <w:r w:rsidR="00905817" w:rsidRPr="00905817">
        <w:rPr>
          <w:position w:val="-10"/>
        </w:rPr>
        <w:object w:dxaOrig="580" w:dyaOrig="320" w14:anchorId="275C91E2">
          <v:shape id="_x0000_i1519" type="#_x0000_t75" style="width:29.2pt;height:15.6pt" o:ole="">
            <v:imagedata r:id="rId1000" o:title=""/>
          </v:shape>
          <o:OLEObject Type="Embed" ProgID="Equation.DSMT4" ShapeID="_x0000_i1519" DrawAspect="Content" ObjectID="_1493585872" r:id="rId1001"/>
        </w:object>
      </w:r>
      <w:r>
        <w:t xml:space="preserve"> and </w:t>
      </w:r>
      <w:r>
        <w:fldChar w:fldCharType="begin"/>
      </w:r>
      <w:r>
        <w:instrText xml:space="preserve"> GOTOBUTTON ZEqnNum217617  \* MERGEFORMAT </w:instrText>
      </w:r>
      <w:fldSimple w:instr=" REF ZEqnNum217617 \* Charformat \! \* MERGEFORMAT ">
        <w:r w:rsidR="00D3178E">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4pt;height:32.6pt" o:ole="">
            <v:imagedata r:id="rId1002" o:title=""/>
          </v:shape>
          <o:OLEObject Type="Embed" ProgID="Equation.DSMT4" ShapeID="_x0000_i1520" DrawAspect="Content" ObjectID="_1493585873" r:id="rId1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25pt;height:15.6pt" o:ole="">
            <v:imagedata r:id="rId1004" o:title=""/>
          </v:shape>
          <o:OLEObject Type="Embed" ProgID="Equation.DSMT4" ShapeID="_x0000_i1521" DrawAspect="Content" ObjectID="_1493585874" r:id="rId1005"/>
        </w:object>
      </w:r>
      <w:r>
        <w:t xml:space="preserve"> is an affine function of </w:t>
      </w:r>
      <w:r w:rsidR="00905817" w:rsidRPr="00905817">
        <w:rPr>
          <w:position w:val="-12"/>
        </w:rPr>
        <w:object w:dxaOrig="580" w:dyaOrig="380" w14:anchorId="55C2F8D6">
          <v:shape id="_x0000_i1522" type="#_x0000_t75" style="width:29.2pt;height:19pt" o:ole="">
            <v:imagedata r:id="rId1006" o:title=""/>
          </v:shape>
          <o:OLEObject Type="Embed" ProgID="Equation.DSMT4" ShapeID="_x0000_i1522" DrawAspect="Content" ObjectID="_1493585875" r:id="rId1007"/>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D3178E">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6pt" o:ole="">
            <v:imagedata r:id="rId1008" o:title=""/>
          </v:shape>
          <o:OLEObject Type="Embed" ProgID="Equation.DSMT4" ShapeID="_x0000_i1523" DrawAspect="Content" ObjectID="_1493585876" r:id="rId1009"/>
        </w:object>
      </w:r>
      <w:r>
        <w:t>.</w:t>
      </w:r>
    </w:p>
    <w:p w14:paraId="0F348A65" w14:textId="77777777" w:rsidR="00FB6012" w:rsidRDefault="00FB6012" w:rsidP="00FB6012">
      <w:pPr>
        <w:pStyle w:val="Heading3"/>
      </w:pPr>
      <w:bookmarkStart w:id="234" w:name="_Toc176704836"/>
      <w:bookmarkStart w:id="235" w:name="_Toc289032537"/>
      <w:r>
        <w:t>Cell Growth</w:t>
      </w:r>
      <w:bookmarkEnd w:id="234"/>
      <w:bookmarkEnd w:id="235"/>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D3178E">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95pt;height:19pt" o:ole="">
            <v:imagedata r:id="rId1010" o:title=""/>
          </v:shape>
          <o:OLEObject Type="Embed" ProgID="Equation.DSMT4" ShapeID="_x0000_i1524" DrawAspect="Content" ObjectID="_1493585877" r:id="rId1011"/>
        </w:object>
      </w:r>
      <w:r>
        <w:t xml:space="preserve"> and </w:t>
      </w:r>
      <w:r w:rsidR="00905817" w:rsidRPr="00905817">
        <w:rPr>
          <w:position w:val="-12"/>
        </w:rPr>
        <w:object w:dxaOrig="240" w:dyaOrig="360" w14:anchorId="58BE7122">
          <v:shape id="_x0000_i1525" type="#_x0000_t75" style="width:12.25pt;height:19pt" o:ole="">
            <v:imagedata r:id="rId1012" o:title=""/>
          </v:shape>
          <o:OLEObject Type="Embed" ProgID="Equation.DSMT4" ShapeID="_x0000_i1525" DrawAspect="Content" ObjectID="_1493585878" r:id="rId1013"/>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95pt;height:19pt" o:ole="">
            <v:imagedata r:id="rId1014" o:title=""/>
          </v:shape>
          <o:OLEObject Type="Embed" ProgID="Equation.DSMT4" ShapeID="_x0000_i1526" DrawAspect="Content" ObjectID="_1493585879" r:id="rId1015"/>
        </w:object>
      </w:r>
      <w:r>
        <w:t xml:space="preserve"> and </w:t>
      </w:r>
      <w:r w:rsidR="00905817" w:rsidRPr="00905817">
        <w:rPr>
          <w:position w:val="-12"/>
        </w:rPr>
        <w:object w:dxaOrig="240" w:dyaOrig="360" w14:anchorId="2B7055E3">
          <v:shape id="_x0000_i1527" type="#_x0000_t75" style="width:12.25pt;height:19pt" o:ole="">
            <v:imagedata r:id="rId1016" o:title=""/>
          </v:shape>
          <o:OLEObject Type="Embed" ProgID="Equation.DSMT4" ShapeID="_x0000_i1527" DrawAspect="Content" ObjectID="_1493585880" r:id="rId1017"/>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pt;height:21.75pt" o:ole="">
            <v:imagedata r:id="rId1018" o:title=""/>
          </v:shape>
          <o:OLEObject Type="Embed" ProgID="Equation.DSMT4" ShapeID="_x0000_i1528" DrawAspect="Content" ObjectID="_1493585881" r:id="rId1019"/>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236" w:name="_Toc176704837"/>
      <w:bookmarkStart w:id="237" w:name="_Toc289032538"/>
      <w:r>
        <w:t>Donnan Equilibrium Swelling</w:t>
      </w:r>
      <w:bookmarkEnd w:id="236"/>
      <w:bookmarkEnd w:id="237"/>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95pt;height:15.6pt" o:ole="">
            <v:imagedata r:id="rId1020" o:title=""/>
          </v:shape>
          <o:OLEObject Type="Embed" ProgID="Equation.DSMT4" ShapeID="_x0000_i1529" DrawAspect="Content" ObjectID="_1493585882" r:id="rId1021"/>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8pt;height:27.85pt" o:ole="">
            <v:imagedata r:id="rId1022" o:title=""/>
          </v:shape>
          <o:OLEObject Type="Embed" ProgID="Equation.DSMT4" ShapeID="_x0000_i1530" DrawAspect="Content" ObjectID="_1493585883" r:id="rId1023"/>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142</w:instrText>
        </w:r>
      </w:fldSimple>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25pt;height:15.6pt" o:ole="">
            <v:imagedata r:id="rId1024" o:title=""/>
          </v:shape>
          <o:OLEObject Type="Embed" ProgID="Equation.DSMT4" ShapeID="_x0000_i1531" DrawAspect="Content" ObjectID="_1493585884" r:id="rId1025"/>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1pt;height:15.6pt" o:ole="">
            <v:imagedata r:id="rId1026" o:title=""/>
          </v:shape>
          <o:OLEObject Type="Embed" ProgID="Equation.DSMT4" ShapeID="_x0000_i1532" DrawAspect="Content" ObjectID="_1493585885" r:id="rId1027"/>
        </w:object>
      </w:r>
      <w:r>
        <w:t xml:space="preserve">.  Though this expression may be equated with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2.25pt;height:19pt" o:ole="">
            <v:imagedata r:id="rId1028" o:title=""/>
          </v:shape>
          <o:OLEObject Type="Embed" ProgID="Equation.DSMT4" ShapeID="_x0000_i1533" DrawAspect="Content" ObjectID="_1493585886" r:id="rId1029"/>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95pt;height:15.6pt" o:ole="">
            <v:imagedata r:id="rId1030" o:title=""/>
          </v:shape>
          <o:OLEObject Type="Embed" ProgID="Equation.DSMT4" ShapeID="_x0000_i1534" DrawAspect="Content" ObjectID="_1493585887" r:id="rId1031"/>
        </w:object>
      </w:r>
      <w:r>
        <w:t>, and the corresponding value in the reference configuration,</w:t>
      </w:r>
      <w:r w:rsidR="00905817" w:rsidRPr="00905817">
        <w:rPr>
          <w:position w:val="-12"/>
        </w:rPr>
        <w:object w:dxaOrig="300" w:dyaOrig="380" w14:anchorId="1D4C98E9">
          <v:shape id="_x0000_i1535" type="#_x0000_t75" style="width:14.95pt;height:19pt" o:ole="">
            <v:imagedata r:id="rId1032" o:title=""/>
          </v:shape>
          <o:OLEObject Type="Embed" ProgID="Equation.DSMT4" ShapeID="_x0000_i1535" DrawAspect="Content" ObjectID="_1493585888" r:id="rId1033"/>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7pt" o:ole="">
            <v:imagedata r:id="rId1034" o:title=""/>
          </v:shape>
          <o:OLEObject Type="Embed" ProgID="Equation.DSMT4" ShapeID="_x0000_i1536" DrawAspect="Content" ObjectID="_1493585889" r:id="rId10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7pt;height:50.25pt" o:ole="">
            <v:imagedata r:id="rId1036" o:title=""/>
          </v:shape>
          <o:OLEObject Type="Embed" ProgID="Equation.DSMT4" ShapeID="_x0000_i1537" DrawAspect="Content" ObjectID="_1493585890" r:id="rId10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D3178E">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238" w:name="_Toc289032539"/>
      <w:r>
        <w:t>Chemical Reactions</w:t>
      </w:r>
      <w:bookmarkEnd w:id="238"/>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1pt;height:32.6pt" o:ole="">
            <v:imagedata r:id="rId1038" o:title=""/>
          </v:shape>
          <o:OLEObject Type="Embed" ProgID="Equation.DSMT4" ShapeID="_x0000_i1538" DrawAspect="Content" ObjectID="_1493585891" r:id="rId103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9" w:name="ZEqnNum719595"/>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145</w:instrText>
        </w:r>
      </w:fldSimple>
      <w:r w:rsidR="00F75A04">
        <w:instrText>)</w:instrText>
      </w:r>
      <w:bookmarkEnd w:id="239"/>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pt;height:19pt" o:ole="">
            <v:imagedata r:id="rId1040" o:title=""/>
          </v:shape>
          <o:OLEObject Type="Embed" ProgID="Equation.DSMT4" ShapeID="_x0000_i1539" DrawAspect="Content" ObjectID="_1493585892" r:id="rId1041"/>
        </w:object>
      </w:r>
      <w:r>
        <w:t xml:space="preserve">  is the volume density of mass supply to </w:t>
      </w:r>
      <w:r w:rsidR="00905817" w:rsidRPr="00905817">
        <w:rPr>
          <w:position w:val="-6"/>
        </w:rPr>
        <w:object w:dxaOrig="240" w:dyaOrig="220" w14:anchorId="343A8316">
          <v:shape id="_x0000_i1540" type="#_x0000_t75" style="width:12.25pt;height:10.85pt" o:ole="">
            <v:imagedata r:id="rId1042" o:title=""/>
          </v:shape>
          <o:OLEObject Type="Embed" ProgID="Equation.DSMT4" ShapeID="_x0000_i1540" DrawAspect="Content" ObjectID="_1493585893" r:id="rId1043"/>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25pt;height:27.15pt" o:ole="">
            <v:imagedata r:id="rId1044" o:title=""/>
          </v:shape>
          <o:OLEObject Type="Embed" ProgID="Equation.DSMT4" ShapeID="_x0000_i1541" DrawAspect="Content" ObjectID="_1493585894" r:id="rId104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0" w:name="ZEqnNum534803"/>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146</w:instrText>
        </w:r>
      </w:fldSimple>
      <w:r w:rsidR="00F75A04">
        <w:instrText>)</w:instrText>
      </w:r>
      <w:bookmarkEnd w:id="240"/>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2pt;height:10.85pt" o:ole="">
            <v:imagedata r:id="rId1046" o:title=""/>
          </v:shape>
          <o:OLEObject Type="Embed" ProgID="Equation.DSMT4" ShapeID="_x0000_i1542" DrawAspect="Content" ObjectID="_1493585895" r:id="rId1047"/>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7pt;height:21.75pt" o:ole="">
            <v:imagedata r:id="rId1048" o:title=""/>
          </v:shape>
          <o:OLEObject Type="Embed" ProgID="Equation.DSMT4" ShapeID="_x0000_i1543" DrawAspect="Content" ObjectID="_1493585896" r:id="rId104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1" w:name="ZEqnNum888503"/>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147</w:instrText>
        </w:r>
      </w:fldSimple>
      <w:r w:rsidR="00F75A04">
        <w:instrText>)</w:instrText>
      </w:r>
      <w:bookmarkEnd w:id="241"/>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D3178E">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D3178E">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4pt;height:32.6pt" o:ole="">
            <v:imagedata r:id="rId1050" o:title=""/>
          </v:shape>
          <o:OLEObject Type="Embed" ProgID="Equation.DSMT4" ShapeID="_x0000_i1544" DrawAspect="Content" ObjectID="_1493585897" r:id="rId105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2" w:name="ZEqnNum431995"/>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148</w:instrText>
        </w:r>
      </w:fldSimple>
      <w:r w:rsidR="00F75A04">
        <w:instrText>)</w:instrText>
      </w:r>
      <w:bookmarkEnd w:id="242"/>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3pt;height:19.7pt" o:ole="">
            <v:imagedata r:id="rId1052" o:title=""/>
          </v:shape>
          <o:OLEObject Type="Embed" ProgID="Equation.DSMT4" ShapeID="_x0000_i1545" DrawAspect="Content" ObjectID="_1493585898" r:id="rId1053"/>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55pt;height:14.25pt" o:ole="">
            <v:imagedata r:id="rId1054" o:title=""/>
          </v:shape>
          <o:OLEObject Type="Embed" ProgID="Equation.DSMT4" ShapeID="_x0000_i1546" DrawAspect="Content" ObjectID="_1493585899" r:id="rId1055"/>
        </w:object>
      </w:r>
      <w:r>
        <w:t xml:space="preserve">, where </w:t>
      </w:r>
      <w:r w:rsidR="00905817" w:rsidRPr="00905817">
        <w:rPr>
          <w:position w:val="-4"/>
        </w:rPr>
        <w:object w:dxaOrig="220" w:dyaOrig="260" w14:anchorId="1878C93C">
          <v:shape id="_x0000_i1547" type="#_x0000_t75" style="width:10.85pt;height:12.9pt" o:ole="">
            <v:imagedata r:id="rId1056" o:title=""/>
          </v:shape>
          <o:OLEObject Type="Embed" ProgID="Equation.DSMT4" ShapeID="_x0000_i1547" DrawAspect="Content" ObjectID="_1493585900" r:id="rId1057"/>
        </w:object>
      </w:r>
      <w:r>
        <w:t xml:space="preserve"> is the deformation gradient of the solid matrix; </w:t>
      </w:r>
      <w:r w:rsidR="00905817" w:rsidRPr="00905817">
        <w:rPr>
          <w:position w:val="-12"/>
        </w:rPr>
        <w:object w:dxaOrig="340" w:dyaOrig="380" w14:anchorId="52D89DDB">
          <v:shape id="_x0000_i1548" type="#_x0000_t75" style="width:17pt;height:19pt" o:ole="">
            <v:imagedata r:id="rId1058" o:title=""/>
          </v:shape>
          <o:OLEObject Type="Embed" ProgID="Equation.DSMT4" ShapeID="_x0000_i1548" DrawAspect="Content" ObjectID="_1493585901" r:id="rId1059"/>
        </w:object>
      </w:r>
      <w:r>
        <w:t xml:space="preserve"> is the apparent density and </w:t>
      </w:r>
      <w:r w:rsidR="00905817" w:rsidRPr="00905817">
        <w:rPr>
          <w:position w:val="-12"/>
        </w:rPr>
        <w:object w:dxaOrig="340" w:dyaOrig="380" w14:anchorId="419B024A">
          <v:shape id="_x0000_i1549" type="#_x0000_t75" style="width:17pt;height:19pt" o:ole="">
            <v:imagedata r:id="rId1060" o:title=""/>
          </v:shape>
          <o:OLEObject Type="Embed" ProgID="Equation.DSMT4" ShapeID="_x0000_i1549" DrawAspect="Content" ObjectID="_1493585902" r:id="rId1061"/>
        </w:object>
      </w:r>
      <w:r>
        <w:t xml:space="preserve"> is the volume density of mass supply to </w:t>
      </w:r>
      <w:r w:rsidR="00905817" w:rsidRPr="00905817">
        <w:rPr>
          <w:position w:val="-6"/>
        </w:rPr>
        <w:object w:dxaOrig="240" w:dyaOrig="220" w14:anchorId="3F5ACEAC">
          <v:shape id="_x0000_i1550" type="#_x0000_t75" style="width:12.25pt;height:10.85pt" o:ole="">
            <v:imagedata r:id="rId1062" o:title=""/>
          </v:shape>
          <o:OLEObject Type="Embed" ProgID="Equation.DSMT4" ShapeID="_x0000_i1550" DrawAspect="Content" ObjectID="_1493585903" r:id="rId1063"/>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45pt;height:19pt" o:ole="">
            <v:imagedata r:id="rId1064" o:title=""/>
          </v:shape>
          <o:OLEObject Type="Embed" ProgID="Equation.DSMT4" ShapeID="_x0000_i1551" DrawAspect="Content" ObjectID="_1493585904" r:id="rId106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3" w:name="ZEqnNum466274"/>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149</w:instrText>
        </w:r>
      </w:fldSimple>
      <w:r w:rsidR="00F75A04">
        <w:instrText>)</w:instrText>
      </w:r>
      <w:bookmarkEnd w:id="243"/>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pt;height:19pt" o:ole="">
            <v:imagedata r:id="rId1066" o:title=""/>
          </v:shape>
          <o:OLEObject Type="Embed" ProgID="Equation.DSMT4" ShapeID="_x0000_i1552" DrawAspect="Content" ObjectID="_1493585905" r:id="rId1067"/>
        </w:object>
      </w:r>
      <w:r>
        <w:t xml:space="preserve"> is the mass of </w:t>
      </w:r>
      <w:r w:rsidR="00905817" w:rsidRPr="00905817">
        <w:rPr>
          <w:position w:val="-6"/>
        </w:rPr>
        <w:object w:dxaOrig="240" w:dyaOrig="220" w14:anchorId="018608B1">
          <v:shape id="_x0000_i1553" type="#_x0000_t75" style="width:12.25pt;height:10.85pt" o:ole="">
            <v:imagedata r:id="rId1068" o:title=""/>
          </v:shape>
          <o:OLEObject Type="Embed" ProgID="Equation.DSMT4" ShapeID="_x0000_i1553" DrawAspect="Content" ObjectID="_1493585906" r:id="rId1069"/>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25pt;height:10.85pt" o:ole="">
            <v:imagedata r:id="rId1070" o:title=""/>
          </v:shape>
          <o:OLEObject Type="Embed" ProgID="Equation.DSMT4" ShapeID="_x0000_i1554" DrawAspect="Content" ObjectID="_1493585907" r:id="rId1071"/>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244" w:name="_Toc289032540"/>
      <w:r>
        <w:t>Solid Matrix and Solid-Bound Molecular Constituents</w:t>
      </w:r>
      <w:bookmarkEnd w:id="244"/>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55pt;height:10.85pt" o:ole="">
            <v:imagedata r:id="rId1072" o:title=""/>
          </v:shape>
          <o:OLEObject Type="Embed" ProgID="Equation.DSMT4" ShapeID="_x0000_i1555" DrawAspect="Content" ObjectID="_1493585908" r:id="rId1073"/>
        </w:object>
      </w:r>
      <w:r>
        <w:t xml:space="preserve"> and satisfying </w:t>
      </w:r>
      <w:r w:rsidR="00905817" w:rsidRPr="00905817">
        <w:rPr>
          <w:position w:val="-6"/>
        </w:rPr>
        <w:object w:dxaOrig="780" w:dyaOrig="320" w14:anchorId="1ADFB5DC">
          <v:shape id="_x0000_i1556" type="#_x0000_t75" style="width:39.4pt;height:15.6pt" o:ole="">
            <v:imagedata r:id="rId1074" o:title=""/>
          </v:shape>
          <o:OLEObject Type="Embed" ProgID="Equation.DSMT4" ShapeID="_x0000_i1556" DrawAspect="Content" ObjectID="_1493585909" r:id="rId1075"/>
        </w:object>
      </w:r>
      <w:r>
        <w:t xml:space="preserve"> , </w:t>
      </w:r>
      <w:r w:rsidR="00905817" w:rsidRPr="00905817">
        <w:rPr>
          <w:position w:val="-6"/>
        </w:rPr>
        <w:object w:dxaOrig="420" w:dyaOrig="279" w14:anchorId="2F7EACE9">
          <v:shape id="_x0000_i1557" type="#_x0000_t75" style="width:20.4pt;height:14.25pt" o:ole="">
            <v:imagedata r:id="rId1076" o:title=""/>
          </v:shape>
          <o:OLEObject Type="Embed" ProgID="Equation.DSMT4" ShapeID="_x0000_i1557" DrawAspect="Content" ObjectID="_1493585910" r:id="rId1077"/>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D3178E">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1pt;height:19pt" o:ole="">
            <v:imagedata r:id="rId1078" o:title=""/>
          </v:shape>
          <o:OLEObject Type="Embed" ProgID="Equation.DSMT4" ShapeID="_x0000_i1558" DrawAspect="Content" ObjectID="_1493585911" r:id="rId107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pt;height:19pt" o:ole="">
            <v:imagedata r:id="rId1080" o:title=""/>
          </v:shape>
          <o:OLEObject Type="Embed" ProgID="Equation.DSMT4" ShapeID="_x0000_i1559" DrawAspect="Content" ObjectID="_1493585912" r:id="rId1081"/>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D3178E">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pt;height:19pt" o:ole="">
            <v:imagedata r:id="rId1082" o:title=""/>
          </v:shape>
          <o:OLEObject Type="Embed" ProgID="Equation.DSMT4" ShapeID="_x0000_i1560" DrawAspect="Content" ObjectID="_1493585913" r:id="rId1083"/>
        </w:object>
      </w:r>
      <w:r>
        <w:t xml:space="preserve"> for solutes or solvent (</w:t>
      </w:r>
      <w:r w:rsidR="00905817" w:rsidRPr="00905817">
        <w:rPr>
          <w:position w:val="-6"/>
        </w:rPr>
        <w:object w:dxaOrig="639" w:dyaOrig="240" w14:anchorId="10384E6E">
          <v:shape id="_x0000_i1561" type="#_x0000_t75" style="width:30.55pt;height:12.25pt" o:ole="">
            <v:imagedata r:id="rId1084" o:title=""/>
          </v:shape>
          <o:OLEObject Type="Embed" ProgID="Equation.DSMT4" ShapeID="_x0000_i1561" DrawAspect="Content" ObjectID="_1493585914" r:id="rId1085"/>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pt;height:19pt" o:ole="">
            <v:imagedata r:id="rId1086" o:title=""/>
          </v:shape>
          <o:OLEObject Type="Embed" ProgID="Equation.DSMT4" ShapeID="_x0000_i1562" DrawAspect="Content" ObjectID="_1493585915" r:id="rId1087"/>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05pt;height:27.15pt" o:ole="">
            <v:imagedata r:id="rId1088" o:title=""/>
          </v:shape>
          <o:OLEObject Type="Embed" ProgID="Equation.DSMT4" ShapeID="_x0000_i1563" DrawAspect="Content" ObjectID="_1493585916" r:id="rId1089"/>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05pt;height:27.15pt" o:ole="">
            <v:imagedata r:id="rId1090" o:title=""/>
          </v:shape>
          <o:OLEObject Type="Embed" ProgID="Equation.DSMT4" ShapeID="_x0000_i1564" DrawAspect="Content" ObjectID="_1493585917" r:id="rId1091"/>
        </w:object>
      </w:r>
      <w:r w:rsidR="00BC28B4">
        <w:t xml:space="preserve"> </w:t>
      </w:r>
      <w:r w:rsidRPr="00AB7E22">
        <w:t xml:space="preserve">such that </w:t>
      </w:r>
      <w:r w:rsidR="00905817" w:rsidRPr="00905817">
        <w:rPr>
          <w:position w:val="-12"/>
        </w:rPr>
        <w:object w:dxaOrig="1480" w:dyaOrig="380" w14:anchorId="72AE11F5">
          <v:shape id="_x0000_i1565" type="#_x0000_t75" style="width:74.05pt;height:19pt" o:ole="">
            <v:imagedata r:id="rId1092" o:title=""/>
          </v:shape>
          <o:OLEObject Type="Embed" ProgID="Equation.DSMT4" ShapeID="_x0000_i1565" DrawAspect="Content" ObjectID="_1493585918" r:id="rId1093"/>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95pt;height:19pt" o:ole="">
            <v:imagedata r:id="rId1094" o:title=""/>
          </v:shape>
          <o:OLEObject Type="Embed" ProgID="Equation.DSMT4" ShapeID="_x0000_i1566" DrawAspect="Content" ObjectID="_1493585919" r:id="rId1095"/>
        </w:object>
      </w:r>
      <w:r w:rsidRPr="00AB7E22">
        <w:t xml:space="preserve">, may be evaluated from </w:t>
      </w:r>
    </w:p>
    <w:p w14:paraId="5C885346" w14:textId="4855B87A" w:rsidR="00BC28B4" w:rsidRDefault="00BC28B4" w:rsidP="00BC28B4">
      <w:pPr>
        <w:pStyle w:val="MTDisplayEquation"/>
      </w:pPr>
      <w:r>
        <w:tab/>
      </w:r>
      <w:ins w:id="245" w:author="rawlins" w:date="2015-05-19T11:58:00Z">
        <w:r w:rsidR="001B2B37" w:rsidRPr="00905817">
          <w:rPr>
            <w:position w:val="-28"/>
          </w:rPr>
          <w:object w:dxaOrig="1560" w:dyaOrig="540" w14:anchorId="21AB6BDD">
            <v:shape id="_x0000_i1567" type="#_x0000_t75" style="width:78.1pt;height:27.15pt" o:ole="">
              <v:imagedata r:id="rId1096" o:title=""/>
            </v:shape>
            <o:OLEObject Type="Embed" ProgID="Equation.DSMT4" ShapeID="_x0000_i1567" DrawAspect="Content" ObjectID="_1493585920" r:id="rId1097"/>
          </w:object>
        </w:r>
      </w:ins>
      <w:del w:id="246" w:author="rawlins" w:date="2015-05-19T11:58:00Z">
        <w:r w:rsidR="00905817" w:rsidRPr="00905817" w:rsidDel="001B2B37">
          <w:rPr>
            <w:position w:val="-28"/>
          </w:rPr>
          <w:object w:dxaOrig="1600" w:dyaOrig="540" w14:anchorId="425F9EC1">
            <v:shape id="_x0000_i1568" type="#_x0000_t75" style="width:80.15pt;height:27.15pt" o:ole="">
              <v:imagedata r:id="rId1098" o:title=""/>
            </v:shape>
            <o:OLEObject Type="Embed" ProgID="Equation.DSMT4" ShapeID="_x0000_i1568" DrawAspect="Content" ObjectID="_1493585921" r:id="rId1099"/>
          </w:object>
        </w:r>
      </w:del>
      <w:r w:rsidR="00C32FB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7" w:name="ZEqnNum76629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151</w:instrText>
        </w:r>
      </w:fldSimple>
      <w:r w:rsidR="00F75A04">
        <w:instrText>)</w:instrText>
      </w:r>
      <w:bookmarkEnd w:id="247"/>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9" type="#_x0000_t75" style="width:17pt;height:19pt" o:ole="">
            <v:imagedata r:id="rId1100" o:title=""/>
          </v:shape>
          <o:OLEObject Type="Embed" ProgID="Equation.DSMT4" ShapeID="_x0000_i1569" DrawAspect="Content" ObjectID="_1493585922" r:id="rId1101"/>
        </w:object>
      </w:r>
      <w:r w:rsidRPr="00AB7E22">
        <w:t xml:space="preserve"> is the true density of solid constituent</w:t>
      </w:r>
      <w:r w:rsidR="00BC28B4">
        <w:t xml:space="preserve"> </w:t>
      </w:r>
      <w:r w:rsidR="00905817" w:rsidRPr="00905817">
        <w:rPr>
          <w:position w:val="-6"/>
        </w:rPr>
        <w:object w:dxaOrig="240" w:dyaOrig="220" w14:anchorId="0288027E">
          <v:shape id="_x0000_i1570" type="#_x0000_t75" style="width:12.25pt;height:10.85pt" o:ole="">
            <v:imagedata r:id="rId1102" o:title=""/>
          </v:shape>
          <o:OLEObject Type="Embed" ProgID="Equation.DSMT4" ShapeID="_x0000_i1570" DrawAspect="Content" ObjectID="_1493585923" r:id="rId1103"/>
        </w:object>
      </w:r>
      <w:r w:rsidRPr="00AB7E22">
        <w:t xml:space="preserve"> (mass of </w:t>
      </w:r>
      <w:r w:rsidR="00905817" w:rsidRPr="00905817">
        <w:rPr>
          <w:position w:val="-6"/>
        </w:rPr>
        <w:object w:dxaOrig="240" w:dyaOrig="220" w14:anchorId="41460B8E">
          <v:shape id="_x0000_i1571" type="#_x0000_t75" style="width:12.25pt;height:10.85pt" o:ole="">
            <v:imagedata r:id="rId1104" o:title=""/>
          </v:shape>
          <o:OLEObject Type="Embed" ProgID="Equation.DSMT4" ShapeID="_x0000_i1571" DrawAspect="Content" ObjectID="_1493585924" r:id="rId1105"/>
        </w:object>
      </w:r>
      <w:r w:rsidRPr="00AB7E22">
        <w:t xml:space="preserve"> per volume of </w:t>
      </w:r>
      <w:r w:rsidR="00905817" w:rsidRPr="00905817">
        <w:rPr>
          <w:position w:val="-6"/>
        </w:rPr>
        <w:object w:dxaOrig="240" w:dyaOrig="220" w14:anchorId="572A1C79">
          <v:shape id="_x0000_i1572" type="#_x0000_t75" style="width:12.25pt;height:10.85pt" o:ole="">
            <v:imagedata r:id="rId1106" o:title=""/>
          </v:shape>
          <o:OLEObject Type="Embed" ProgID="Equation.DSMT4" ShapeID="_x0000_i1572" DrawAspect="Content" ObjectID="_1493585925" r:id="rId1107"/>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D3178E">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3" type="#_x0000_t75" style="width:55pt;height:19pt" o:ole="">
            <v:imagedata r:id="rId1108" o:title=""/>
          </v:shape>
          <o:OLEObject Type="Embed" ProgID="Equation.DSMT4" ShapeID="_x0000_i1573" DrawAspect="Content" ObjectID="_1493585926" r:id="rId1109"/>
        </w:object>
      </w:r>
      <w:r w:rsidRPr="00AB7E22">
        <w:t>.</w:t>
      </w:r>
      <w:r w:rsidR="00BC28B4">
        <w:t xml:space="preserve"> </w:t>
      </w:r>
      <w:r w:rsidRPr="00AB7E22">
        <w:t xml:space="preserve">Note that </w:t>
      </w:r>
      <w:r w:rsidR="00905817" w:rsidRPr="00905817">
        <w:rPr>
          <w:position w:val="-10"/>
        </w:rPr>
        <w:object w:dxaOrig="980" w:dyaOrig="360" w14:anchorId="3C77478F">
          <v:shape id="_x0000_i1574" type="#_x0000_t75" style="width:49.6pt;height:19pt" o:ole="">
            <v:imagedata r:id="rId1110" o:title=""/>
          </v:shape>
          <o:OLEObject Type="Embed" ProgID="Equation.DSMT4" ShapeID="_x0000_i1574" DrawAspect="Content" ObjectID="_1493585927" r:id="rId1111"/>
        </w:object>
      </w:r>
      <w:r w:rsidRPr="00AB7E22">
        <w:t xml:space="preserve"> under all circumstances, while </w:t>
      </w:r>
      <w:r w:rsidR="00905817" w:rsidRPr="00905817">
        <w:rPr>
          <w:position w:val="-12"/>
        </w:rPr>
        <w:object w:dxaOrig="1060" w:dyaOrig="380" w14:anchorId="49F53FBB">
          <v:shape id="_x0000_i1575" type="#_x0000_t75" style="width:52.3pt;height:19pt" o:ole="">
            <v:imagedata r:id="rId1112" o:title=""/>
          </v:shape>
          <o:OLEObject Type="Embed" ProgID="Equation.DSMT4" ShapeID="_x0000_i1575" DrawAspect="Content" ObjectID="_1493585928" r:id="rId1113"/>
        </w:object>
      </w:r>
      <w:r w:rsidRPr="00AB7E22">
        <w:t>,</w:t>
      </w:r>
      <w:r w:rsidR="00BC28B4">
        <w:t xml:space="preserve"> </w:t>
      </w:r>
      <w:r w:rsidRPr="00AB7E22">
        <w:t xml:space="preserve">implying that </w:t>
      </w:r>
      <w:r w:rsidR="00905817" w:rsidRPr="00905817">
        <w:rPr>
          <w:position w:val="-12"/>
        </w:rPr>
        <w:object w:dxaOrig="300" w:dyaOrig="380" w14:anchorId="37491BF1">
          <v:shape id="_x0000_i1576" type="#_x0000_t75" style="width:14.95pt;height:19pt" o:ole="">
            <v:imagedata r:id="rId1114" o:title=""/>
          </v:shape>
          <o:OLEObject Type="Embed" ProgID="Equation.DSMT4" ShapeID="_x0000_i1576" DrawAspect="Content" ObjectID="_1493585929" r:id="rId1115"/>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7" type="#_x0000_t75" style="width:14.95pt;height:14.95pt" o:ole="">
            <v:imagedata r:id="rId1116" o:title=""/>
          </v:shape>
          <o:OLEObject Type="Embed" ProgID="Equation.DSMT4" ShapeID="_x0000_i1577" DrawAspect="Content" ObjectID="_1493585930" r:id="rId1117"/>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8" type="#_x0000_t75" style="width:12.25pt;height:10.85pt" o:ole="">
            <v:imagedata r:id="rId1118" o:title=""/>
          </v:shape>
          <o:OLEObject Type="Embed" ProgID="Equation.DSMT4" ShapeID="_x0000_i1578" DrawAspect="Content" ObjectID="_1493585931" r:id="rId1119"/>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2D5030CC" w:rsidR="00743B89" w:rsidRDefault="00743B89" w:rsidP="00743B89">
      <w:pPr>
        <w:pStyle w:val="MTDisplayEquation"/>
      </w:pPr>
      <w:r>
        <w:tab/>
      </w:r>
      <w:ins w:id="248" w:author="rawlins" w:date="2015-05-19T11:58:00Z">
        <w:r w:rsidR="001B2B37" w:rsidRPr="00905817">
          <w:rPr>
            <w:position w:val="-30"/>
          </w:rPr>
          <w:object w:dxaOrig="2000" w:dyaOrig="720" w14:anchorId="629C9D6C">
            <v:shape id="_x0000_i1579" type="#_x0000_t75" style="width:100.55pt;height:36.7pt" o:ole="">
              <v:imagedata r:id="rId1120" o:title=""/>
            </v:shape>
            <o:OLEObject Type="Embed" ProgID="Equation.DSMT4" ShapeID="_x0000_i1579" DrawAspect="Content" ObjectID="_1493585932" r:id="rId1121"/>
          </w:object>
        </w:r>
      </w:ins>
      <w:del w:id="249" w:author="rawlins" w:date="2015-05-19T11:58:00Z">
        <w:r w:rsidR="00905817" w:rsidRPr="00905817" w:rsidDel="001B2B37">
          <w:rPr>
            <w:position w:val="-30"/>
          </w:rPr>
          <w:object w:dxaOrig="2020" w:dyaOrig="720" w14:anchorId="27639053">
            <v:shape id="_x0000_i1580" type="#_x0000_t75" style="width:101.2pt;height:36.7pt" o:ole="">
              <v:imagedata r:id="rId1122" o:title=""/>
            </v:shape>
            <o:OLEObject Type="Embed" ProgID="Equation.DSMT4" ShapeID="_x0000_i1580" DrawAspect="Content" ObjectID="_1493585933" r:id="rId1123"/>
          </w:object>
        </w:r>
      </w:del>
      <w:r w:rsidR="0074743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152</w:instrText>
        </w:r>
      </w:fldSimple>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81" type="#_x0000_t75" style="width:20.4pt;height:14.95pt" o:ole="">
            <v:imagedata r:id="rId1124" o:title=""/>
          </v:shape>
          <o:OLEObject Type="Embed" ProgID="Equation.DSMT4" ShapeID="_x0000_i1581" DrawAspect="Content" ObjectID="_1493585934" r:id="rId1125"/>
        </w:object>
      </w:r>
      <w:r w:rsidRPr="00743B89">
        <w:t xml:space="preserve"> is the molar mass of </w:t>
      </w:r>
      <w:r w:rsidR="00905817" w:rsidRPr="00905817">
        <w:rPr>
          <w:position w:val="-6"/>
        </w:rPr>
        <w:object w:dxaOrig="240" w:dyaOrig="220" w14:anchorId="707BEE1A">
          <v:shape id="_x0000_i1582" type="#_x0000_t75" style="width:12.25pt;height:10.85pt" o:ole="">
            <v:imagedata r:id="rId1126" o:title=""/>
          </v:shape>
          <o:OLEObject Type="Embed" ProgID="Equation.DSMT4" ShapeID="_x0000_i1582" DrawAspect="Content" ObjectID="_1493585935" r:id="rId1127"/>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3" type="#_x0000_t75" style="width:29.2pt;height:19pt" o:ole="">
            <v:imagedata r:id="rId1128" o:title=""/>
          </v:shape>
          <o:OLEObject Type="Embed" ProgID="Equation.DSMT4" ShapeID="_x0000_i1583" DrawAspect="Content" ObjectID="_1493585936" r:id="rId1129"/>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1410AA36" w:rsidR="00743B89" w:rsidRDefault="00743B89" w:rsidP="00743B89">
      <w:pPr>
        <w:pStyle w:val="MTDisplayEquation"/>
      </w:pPr>
      <w:r>
        <w:tab/>
      </w:r>
      <w:ins w:id="250" w:author="rawlins" w:date="2015-05-19T11:59:00Z">
        <w:r w:rsidR="001B2B37" w:rsidRPr="00905817">
          <w:rPr>
            <w:position w:val="-30"/>
          </w:rPr>
          <w:object w:dxaOrig="1460" w:dyaOrig="720" w14:anchorId="666D8EEB">
            <v:shape id="_x0000_i1584" type="#_x0000_t75" style="width:74.05pt;height:36.7pt" o:ole="">
              <v:imagedata r:id="rId1130" o:title=""/>
            </v:shape>
            <o:OLEObject Type="Embed" ProgID="Equation.DSMT4" ShapeID="_x0000_i1584" DrawAspect="Content" ObjectID="_1493585937" r:id="rId1131"/>
          </w:object>
        </w:r>
      </w:ins>
      <w:del w:id="251" w:author="rawlins" w:date="2015-05-19T11:59:00Z">
        <w:r w:rsidR="00905817" w:rsidRPr="00905817" w:rsidDel="001B2B37">
          <w:rPr>
            <w:position w:val="-30"/>
          </w:rPr>
          <w:object w:dxaOrig="1500" w:dyaOrig="720" w14:anchorId="24C24549">
            <v:shape id="_x0000_i1585" type="#_x0000_t75" style="width:76.1pt;height:36.7pt" o:ole="">
              <v:imagedata r:id="rId1132" o:title=""/>
            </v:shape>
            <o:OLEObject Type="Embed" ProgID="Equation.DSMT4" ShapeID="_x0000_i1585" DrawAspect="Content" ObjectID="_1493585938" r:id="rId1133"/>
          </w:object>
        </w:r>
      </w:del>
      <w:r w:rsidR="00535BE8">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252" w:name="_Toc289032541"/>
      <w:r>
        <w:t>Solutes</w:t>
      </w:r>
      <w:bookmarkEnd w:id="252"/>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6" type="#_x0000_t75" style="width:27.15pt;height:10.85pt" o:ole="">
            <v:imagedata r:id="rId1134" o:title=""/>
          </v:shape>
          <o:OLEObject Type="Embed" ProgID="Equation.DSMT4" ShapeID="_x0000_i1586" DrawAspect="Content" ObjectID="_1493585939" r:id="rId1135"/>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7" type="#_x0000_t75" style="width:12.25pt;height:15.6pt" o:ole="">
            <v:imagedata r:id="rId1136" o:title=""/>
          </v:shape>
          <o:OLEObject Type="Embed" ProgID="Equation.DSMT4" ShapeID="_x0000_i1587" DrawAspect="Content" ObjectID="_1493585940" r:id="rId1137"/>
        </w:object>
      </w:r>
      <w:r>
        <w:t xml:space="preserve"> and molar supply </w:t>
      </w:r>
      <w:r w:rsidR="00905817" w:rsidRPr="00905817">
        <w:rPr>
          <w:position w:val="-6"/>
        </w:rPr>
        <w:object w:dxaOrig="240" w:dyaOrig="320" w14:anchorId="164752AB">
          <v:shape id="_x0000_i1588" type="#_x0000_t75" style="width:12.25pt;height:15.6pt" o:ole="">
            <v:imagedata r:id="rId1138" o:title=""/>
          </v:shape>
          <o:OLEObject Type="Embed" ProgID="Equation.DSMT4" ShapeID="_x0000_i1588" DrawAspect="Content" ObjectID="_1493585941" r:id="rId1139"/>
        </w:object>
      </w:r>
      <w:r>
        <w:t xml:space="preserve"> are related to </w:t>
      </w:r>
      <w:r w:rsidR="00905817" w:rsidRPr="00905817">
        <w:rPr>
          <w:position w:val="-10"/>
        </w:rPr>
        <w:object w:dxaOrig="279" w:dyaOrig="360" w14:anchorId="29E7783A">
          <v:shape id="_x0000_i1589" type="#_x0000_t75" style="width:14.25pt;height:19pt" o:ole="">
            <v:imagedata r:id="rId1140" o:title=""/>
          </v:shape>
          <o:OLEObject Type="Embed" ProgID="Equation.DSMT4" ShapeID="_x0000_i1589" DrawAspect="Content" ObjectID="_1493585942" r:id="rId1141"/>
        </w:object>
      </w:r>
      <w:r>
        <w:t xml:space="preserve"> and </w:t>
      </w:r>
      <w:r w:rsidR="00905817" w:rsidRPr="00905817">
        <w:rPr>
          <w:position w:val="-10"/>
        </w:rPr>
        <w:object w:dxaOrig="279" w:dyaOrig="360" w14:anchorId="64A48734">
          <v:shape id="_x0000_i1590" type="#_x0000_t75" style="width:14.25pt;height:19pt" o:ole="">
            <v:imagedata r:id="rId1142" o:title=""/>
          </v:shape>
          <o:OLEObject Type="Embed" ProgID="Equation.DSMT4" ShapeID="_x0000_i1590" DrawAspect="Content" ObjectID="_1493585943" r:id="rId1143"/>
        </w:object>
      </w:r>
      <w:r>
        <w:t xml:space="preserve"> via</w:t>
      </w:r>
    </w:p>
    <w:p w14:paraId="7E87A1B6" w14:textId="227E1F99" w:rsidR="004D70A8" w:rsidRDefault="004D70A8" w:rsidP="004D70A8">
      <w:pPr>
        <w:pStyle w:val="MTDisplayEquation"/>
      </w:pPr>
      <w:r>
        <w:tab/>
      </w:r>
      <w:ins w:id="253" w:author="rawlins" w:date="2015-05-19T11:59:00Z">
        <w:r w:rsidR="001B2B37" w:rsidRPr="00905817">
          <w:rPr>
            <w:position w:val="-38"/>
          </w:rPr>
          <w:object w:dxaOrig="3400" w:dyaOrig="800" w14:anchorId="0941203B">
            <v:shape id="_x0000_i1591" type="#_x0000_t75" style="width:170.5pt;height:40.1pt" o:ole="">
              <v:imagedata r:id="rId1144" o:title=""/>
            </v:shape>
            <o:OLEObject Type="Embed" ProgID="Equation.DSMT4" ShapeID="_x0000_i1591" DrawAspect="Content" ObjectID="_1493585944" r:id="rId1145"/>
          </w:object>
        </w:r>
      </w:ins>
      <w:del w:id="254" w:author="rawlins" w:date="2015-05-19T11:59:00Z">
        <w:r w:rsidR="00905817" w:rsidRPr="00905817" w:rsidDel="001B2B37">
          <w:rPr>
            <w:position w:val="-38"/>
          </w:rPr>
          <w:object w:dxaOrig="3400" w:dyaOrig="800" w14:anchorId="2FED1175">
            <v:shape id="_x0000_i1592" type="#_x0000_t75" style="width:169.8pt;height:40.1pt" o:ole="">
              <v:imagedata r:id="rId1146" o:title=""/>
            </v:shape>
            <o:OLEObject Type="Embed" ProgID="Equation.DSMT4" ShapeID="_x0000_i1592" DrawAspect="Content" ObjectID="_1493585945" r:id="rId1147"/>
          </w:object>
        </w:r>
      </w:del>
      <w:r w:rsidR="00E976C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55" w:name="ZEqnNum560749"/>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154</w:instrText>
        </w:r>
      </w:fldSimple>
      <w:r w:rsidR="00F75A04">
        <w:instrText>)</w:instrText>
      </w:r>
      <w:bookmarkEnd w:id="255"/>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93" type="#_x0000_t75" style="width:6.8pt;height:10.85pt" o:ole="">
            <v:imagedata r:id="rId1148" o:title=""/>
          </v:shape>
          <o:OLEObject Type="Embed" ProgID="Equation.DSMT4" ShapeID="_x0000_i1593" DrawAspect="Content" ObjectID="_1493585946" r:id="rId1149"/>
        </w:object>
      </w:r>
      <w:r>
        <w:t xml:space="preserve"> relative to the solid is given by </w:t>
      </w:r>
    </w:p>
    <w:p w14:paraId="0CE34DAE" w14:textId="674105A5" w:rsidR="004D70A8" w:rsidRDefault="004D70A8" w:rsidP="004D70A8">
      <w:pPr>
        <w:pStyle w:val="MTDisplayEquation"/>
      </w:pPr>
      <w:r>
        <w:tab/>
      </w:r>
      <w:ins w:id="256" w:author="rawlins" w:date="2015-05-19T11:59:00Z">
        <w:r w:rsidR="001B2B37" w:rsidRPr="00905817">
          <w:rPr>
            <w:position w:val="-16"/>
          </w:rPr>
          <w:object w:dxaOrig="2240" w:dyaOrig="440" w14:anchorId="56507262">
            <v:shape id="_x0000_i1594" type="#_x0000_t75" style="width:112.75pt;height:21.75pt" o:ole="">
              <v:imagedata r:id="rId1150" o:title=""/>
            </v:shape>
            <o:OLEObject Type="Embed" ProgID="Equation.DSMT4" ShapeID="_x0000_i1594" DrawAspect="Content" ObjectID="_1493585947" r:id="rId1151"/>
          </w:object>
        </w:r>
      </w:ins>
      <w:del w:id="257" w:author="rawlins" w:date="2015-05-19T11:59:00Z">
        <w:r w:rsidR="00905817" w:rsidRPr="00905817" w:rsidDel="001B2B37">
          <w:rPr>
            <w:position w:val="-16"/>
          </w:rPr>
          <w:object w:dxaOrig="2260" w:dyaOrig="440" w14:anchorId="4709620A">
            <v:shape id="_x0000_i1595" type="#_x0000_t75" style="width:113.45pt;height:21.75pt" o:ole="">
              <v:imagedata r:id="rId1152" o:title=""/>
            </v:shape>
            <o:OLEObject Type="Embed" ProgID="Equation.DSMT4" ShapeID="_x0000_i1595" DrawAspect="Content" ObjectID="_1493585948" r:id="rId1153"/>
          </w:object>
        </w:r>
      </w:del>
      <w:r w:rsidR="00D80579">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155</w:instrText>
        </w:r>
      </w:fldSimple>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6" type="#_x0000_t75" style="width:51.6pt;height:19pt" o:ole="">
            <v:imagedata r:id="rId1154" o:title=""/>
          </v:shape>
          <o:OLEObject Type="Embed" ProgID="Equation.DSMT4" ShapeID="_x0000_i1596" DrawAspect="Content" ObjectID="_1493585949" r:id="rId1155"/>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D3178E">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D3178E">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7" type="#_x0000_t75" style="width:188.15pt;height:39.4pt" o:ole="">
            <v:imagedata r:id="rId1156" o:title=""/>
          </v:shape>
          <o:OLEObject Type="Embed" ProgID="Equation.DSMT4" ShapeID="_x0000_i1597" DrawAspect="Content" ObjectID="_1493585950" r:id="rId1157"/>
        </w:object>
      </w:r>
      <w:r w:rsidR="00CB173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58" w:name="ZEqnNum715998"/>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156</w:instrText>
        </w:r>
      </w:fldSimple>
      <w:r w:rsidR="00F75A04">
        <w:instrText>)</w:instrText>
      </w:r>
      <w:bookmarkEnd w:id="258"/>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259" w:name="_Toc289032542"/>
      <w:r w:rsidRPr="009F07AE">
        <w:t>Mixture with Negligible Solute Volume Fraction</w:t>
      </w:r>
      <w:bookmarkEnd w:id="259"/>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8" type="#_x0000_t75" style="width:65.2pt;height:19pt" o:ole="">
            <v:imagedata r:id="rId1158" o:title=""/>
          </v:shape>
          <o:OLEObject Type="Embed" ProgID="Equation.DSMT4" ShapeID="_x0000_i1598" DrawAspect="Content" ObjectID="_1493585951" r:id="rId1159"/>
        </w:object>
      </w:r>
      <w:r>
        <w:t xml:space="preserve">.  In a saturated mixture these volume fractions satisfy </w:t>
      </w:r>
      <w:r w:rsidR="00905817" w:rsidRPr="00905817">
        <w:rPr>
          <w:position w:val="-28"/>
        </w:rPr>
        <w:object w:dxaOrig="940" w:dyaOrig="540" w14:anchorId="64291E04">
          <v:shape id="_x0000_i1599" type="#_x0000_t75" style="width:47.55pt;height:27.15pt" o:ole="">
            <v:imagedata r:id="rId1160" o:title=""/>
          </v:shape>
          <o:OLEObject Type="Embed" ProgID="Equation.DSMT4" ShapeID="_x0000_i1599" DrawAspect="Content" ObjectID="_1493585952" r:id="rId1161"/>
        </w:object>
      </w:r>
      <w:r>
        <w:t xml:space="preserve">.  Substituting </w:t>
      </w:r>
      <w:r w:rsidR="00905817" w:rsidRPr="00905817">
        <w:rPr>
          <w:position w:val="-12"/>
        </w:rPr>
        <w:object w:dxaOrig="1120" w:dyaOrig="380" w14:anchorId="24BDCD18">
          <v:shape id="_x0000_i1600" type="#_x0000_t75" style="width:56.4pt;height:19pt" o:ole="">
            <v:imagedata r:id="rId1162" o:title=""/>
          </v:shape>
          <o:OLEObject Type="Embed" ProgID="Equation.DSMT4" ShapeID="_x0000_i1600" DrawAspect="Content" ObjectID="_1493585953" r:id="rId1163"/>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D3178E">
          <w:instrText>(2.145)</w:instrText>
        </w:r>
      </w:fldSimple>
      <w:r w:rsidR="006F568B">
        <w:fldChar w:fldCharType="end"/>
      </w:r>
      <w:r>
        <w:t xml:space="preserve">, dividing across by </w:t>
      </w:r>
      <w:r w:rsidR="00905817" w:rsidRPr="00905817">
        <w:rPr>
          <w:position w:val="-12"/>
        </w:rPr>
        <w:object w:dxaOrig="340" w:dyaOrig="380" w14:anchorId="1255C163">
          <v:shape id="_x0000_i1601" type="#_x0000_t75" style="width:17pt;height:19pt" o:ole="">
            <v:imagedata r:id="rId1164" o:title=""/>
          </v:shape>
          <o:OLEObject Type="Embed" ProgID="Equation.DSMT4" ShapeID="_x0000_i1601" DrawAspect="Content" ObjectID="_1493585954" r:id="rId1165"/>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602" type="#_x0000_t75" style="width:133.8pt;height:36.7pt" o:ole="">
            <v:imagedata r:id="rId1166" o:title=""/>
          </v:shape>
          <o:OLEObject Type="Embed" ProgID="Equation.DSMT4" ShapeID="_x0000_i1602" DrawAspect="Content" ObjectID="_1493585955" r:id="rId1167"/>
        </w:object>
      </w:r>
      <w:r w:rsidR="006D7B8B">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60" w:name="ZEqnNum66185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157</w:instrText>
        </w:r>
      </w:fldSimple>
      <w:r w:rsidR="00F75A04">
        <w:instrText>)</w:instrText>
      </w:r>
      <w:bookmarkEnd w:id="260"/>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603" type="#_x0000_t75" style="width:17pt;height:19pt" o:ole="">
            <v:imagedata r:id="rId1168" o:title=""/>
          </v:shape>
          <o:OLEObject Type="Embed" ProgID="Equation.DSMT4" ShapeID="_x0000_i1603" DrawAspect="Content" ObjectID="_1493585956" r:id="rId1169"/>
        </w:object>
      </w:r>
      <w:r>
        <w:t xml:space="preserve"> is the same for all </w:t>
      </w:r>
      <w:r w:rsidR="00905817" w:rsidRPr="00905817">
        <w:rPr>
          <w:position w:val="-6"/>
        </w:rPr>
        <w:object w:dxaOrig="240" w:dyaOrig="220" w14:anchorId="37A95C17">
          <v:shape id="_x0000_i1604" type="#_x0000_t75" style="width:12.25pt;height:10.85pt" o:ole="">
            <v:imagedata r:id="rId1170" o:title=""/>
          </v:shape>
          <o:OLEObject Type="Embed" ProgID="Equation.DSMT4" ShapeID="_x0000_i1604" DrawAspect="Content" ObjectID="_1493585957" r:id="rId1171"/>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D3178E">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D3178E">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5" type="#_x0000_t75" style="width:34.65pt;height:19pt" o:ole="">
            <v:imagedata r:id="rId1172" o:title=""/>
          </v:shape>
          <o:OLEObject Type="Embed" ProgID="Equation.DSMT4" ShapeID="_x0000_i1605" DrawAspect="Content" ObjectID="_1493585958" r:id="rId1173"/>
        </w:object>
      </w:r>
      <w:r>
        <w:t xml:space="preserve">), from which it follows that </w:t>
      </w:r>
      <w:r w:rsidR="00905817" w:rsidRPr="00905817">
        <w:rPr>
          <w:position w:val="-10"/>
        </w:rPr>
        <w:object w:dxaOrig="1120" w:dyaOrig="360" w14:anchorId="31E80CAC">
          <v:shape id="_x0000_i1606" type="#_x0000_t75" style="width:56.4pt;height:19pt" o:ole="">
            <v:imagedata r:id="rId1174" o:title=""/>
          </v:shape>
          <o:OLEObject Type="Embed" ProgID="Equation.DSMT4" ShapeID="_x0000_i1606" DrawAspect="Content" ObjectID="_1493585959" r:id="rId1175"/>
        </w:object>
      </w:r>
      <w:r>
        <w:t xml:space="preserve"> and </w:t>
      </w:r>
      <w:r w:rsidR="00905817" w:rsidRPr="00905817">
        <w:rPr>
          <w:position w:val="-28"/>
        </w:rPr>
        <w:object w:dxaOrig="1740" w:dyaOrig="540" w14:anchorId="4D208934">
          <v:shape id="_x0000_i1607" type="#_x0000_t75" style="width:86.95pt;height:27.15pt" o:ole="">
            <v:imagedata r:id="rId1176" o:title=""/>
          </v:shape>
          <o:OLEObject Type="Embed" ProgID="Equation.DSMT4" ShapeID="_x0000_i1607" DrawAspect="Content" ObjectID="_1493585960" r:id="rId1177"/>
        </w:object>
      </w:r>
      <w:r>
        <w:t xml:space="preserve">, where </w:t>
      </w:r>
      <w:r w:rsidR="00905817" w:rsidRPr="00905817">
        <w:rPr>
          <w:position w:val="-16"/>
        </w:rPr>
        <w:object w:dxaOrig="1680" w:dyaOrig="440" w14:anchorId="11AE8BE3">
          <v:shape id="_x0000_i1608" type="#_x0000_t75" style="width:83.55pt;height:21.75pt" o:ole="">
            <v:imagedata r:id="rId1178" o:title=""/>
          </v:shape>
          <o:OLEObject Type="Embed" ProgID="Equation.DSMT4" ShapeID="_x0000_i1608" DrawAspect="Content" ObjectID="_1493585961" r:id="rId1179"/>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9" type="#_x0000_t75" style="width:123.6pt;height:27.85pt" o:ole="">
            <v:imagedata r:id="rId1180" o:title=""/>
          </v:shape>
          <o:OLEObject Type="Embed" ProgID="Equation.DSMT4" ShapeID="_x0000_i1609" DrawAspect="Content" ObjectID="_1493585962" r:id="rId1181"/>
        </w:object>
      </w:r>
      <w:r w:rsidR="00F31C72">
        <w:t>.</w:t>
      </w:r>
      <w:r w:rsidR="008E2F3A">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61" w:name="ZEqnNum939122"/>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158</w:instrText>
        </w:r>
      </w:fldSimple>
      <w:r w:rsidR="00F75A04">
        <w:instrText>)</w:instrText>
      </w:r>
      <w:bookmarkEnd w:id="261"/>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262" w:name="_Toc289032543"/>
      <w:r w:rsidRPr="007E0937">
        <w:t>Chemical Kinetics</w:t>
      </w:r>
      <w:bookmarkEnd w:id="262"/>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10" type="#_x0000_t75" style="width:10.2pt;height:14.25pt" o:ole="">
            <v:imagedata r:id="rId1182" o:title=""/>
          </v:shape>
          <o:OLEObject Type="Embed" ProgID="Equation.DSMT4" ShapeID="_x0000_i1610" DrawAspect="Content" ObjectID="_1493585963" r:id="rId1183"/>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11" type="#_x0000_t75" style="width:10.85pt;height:12.9pt" o:ole="">
            <v:imagedata r:id="rId1184" o:title=""/>
          </v:shape>
          <o:OLEObject Type="Embed" ProgID="Equation.DSMT4" ShapeID="_x0000_i1611" DrawAspect="Content" ObjectID="_1493585964" r:id="rId1185"/>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12" type="#_x0000_t75" style="width:14.25pt;height:15.6pt" o:ole="">
            <v:imagedata r:id="rId1186" o:title=""/>
          </v:shape>
          <o:OLEObject Type="Embed" ProgID="Equation.DSMT4" ShapeID="_x0000_i1612" DrawAspect="Content" ObjectID="_1493585965" r:id="rId1187"/>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13" type="#_x0000_t75" style="width:10.85pt;height:12.9pt" o:ole="">
            <v:imagedata r:id="rId1188" o:title=""/>
          </v:shape>
          <o:OLEObject Type="Embed" ProgID="Equation.DSMT4" ShapeID="_x0000_i1613" DrawAspect="Content" ObjectID="_1493585966" r:id="rId1189"/>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3E7D78C" w:rsidR="00BB69E3" w:rsidRDefault="00BB69E3" w:rsidP="00BB69E3">
      <w:pPr>
        <w:pStyle w:val="MTDisplayEquation"/>
      </w:pPr>
      <w:r>
        <w:tab/>
      </w:r>
      <w:ins w:id="263" w:author="rawlins" w:date="2015-05-19T12:00:00Z">
        <w:r w:rsidR="001B2B37" w:rsidRPr="00905817">
          <w:rPr>
            <w:position w:val="-38"/>
          </w:rPr>
          <w:object w:dxaOrig="3780" w:dyaOrig="800" w14:anchorId="49754BC0">
            <v:shape id="_x0000_i1614" type="#_x0000_t75" style="width:189.5pt;height:40.1pt" o:ole="">
              <v:imagedata r:id="rId1190" o:title=""/>
            </v:shape>
            <o:OLEObject Type="Embed" ProgID="Equation.DSMT4" ShapeID="_x0000_i1614" DrawAspect="Content" ObjectID="_1493585967" r:id="rId1191"/>
          </w:object>
        </w:r>
      </w:ins>
      <w:del w:id="264" w:author="rawlins" w:date="2015-05-19T12:00:00Z">
        <w:r w:rsidR="00905817" w:rsidRPr="00905817" w:rsidDel="001B2B37">
          <w:rPr>
            <w:position w:val="-38"/>
          </w:rPr>
          <w:object w:dxaOrig="3780" w:dyaOrig="800" w14:anchorId="183CC4DC">
            <v:shape id="_x0000_i1615" type="#_x0000_t75" style="width:188.85pt;height:40.1pt" o:ole="">
              <v:imagedata r:id="rId1192" o:title=""/>
            </v:shape>
            <o:OLEObject Type="Embed" ProgID="Equation.DSMT4" ShapeID="_x0000_i1615" DrawAspect="Content" ObjectID="_1493585968" r:id="rId1193"/>
          </w:object>
        </w:r>
      </w:del>
      <w:r w:rsidR="00F11C2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65" w:name="ZEqnNum16922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159</w:instrText>
        </w:r>
      </w:fldSimple>
      <w:r w:rsidR="00F75A04">
        <w:instrText>)</w:instrText>
      </w:r>
      <w:bookmarkEnd w:id="265"/>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6" type="#_x0000_t75" style="width:98.5pt;height:27.15pt" o:ole="">
            <v:imagedata r:id="rId1194" o:title=""/>
          </v:shape>
          <o:OLEObject Type="Embed" ProgID="Equation.DSMT4" ShapeID="_x0000_i1616" DrawAspect="Content" ObjectID="_1493585969" r:id="rId1195"/>
        </w:object>
      </w:r>
      <w:r w:rsidR="00064AE0">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160</w:instrText>
        </w:r>
      </w:fldSimple>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7" type="#_x0000_t75" style="width:15.6pt;height:14.95pt" o:ole="">
            <v:imagedata r:id="rId1196" o:title=""/>
          </v:shape>
          <o:OLEObject Type="Embed" ProgID="Equation.DSMT4" ShapeID="_x0000_i1617" DrawAspect="Content" ObjectID="_1493585970" r:id="rId1197"/>
        </w:object>
      </w:r>
      <w:r>
        <w:t xml:space="preserve"> is the chemical species representing constituent </w:t>
      </w:r>
      <w:r w:rsidR="00905817" w:rsidRPr="00905817">
        <w:rPr>
          <w:position w:val="-6"/>
        </w:rPr>
        <w:object w:dxaOrig="240" w:dyaOrig="220" w14:anchorId="36052CD0">
          <v:shape id="_x0000_i1618" type="#_x0000_t75" style="width:12.25pt;height:10.85pt" o:ole="">
            <v:imagedata r:id="rId1198" o:title=""/>
          </v:shape>
          <o:OLEObject Type="Embed" ProgID="Equation.DSMT4" ShapeID="_x0000_i1618" DrawAspect="Content" ObjectID="_1493585971" r:id="rId1199"/>
        </w:object>
      </w:r>
      <w:r>
        <w:t xml:space="preserve">; </w:t>
      </w:r>
      <w:r w:rsidR="00905817" w:rsidRPr="00905817">
        <w:rPr>
          <w:position w:val="-12"/>
        </w:rPr>
        <w:object w:dxaOrig="300" w:dyaOrig="380" w14:anchorId="77C88F39">
          <v:shape id="_x0000_i1619" type="#_x0000_t75" style="width:14.95pt;height:19pt" o:ole="">
            <v:imagedata r:id="rId1200" o:title=""/>
          </v:shape>
          <o:OLEObject Type="Embed" ProgID="Equation.DSMT4" ShapeID="_x0000_i1619" DrawAspect="Content" ObjectID="_1493585972" r:id="rId1201"/>
        </w:object>
      </w:r>
      <w:r>
        <w:t xml:space="preserve"> and </w:t>
      </w:r>
      <w:r w:rsidR="00905817" w:rsidRPr="00905817">
        <w:rPr>
          <w:position w:val="-12"/>
        </w:rPr>
        <w:object w:dxaOrig="300" w:dyaOrig="380" w14:anchorId="779319A6">
          <v:shape id="_x0000_i1620" type="#_x0000_t75" style="width:14.95pt;height:19pt" o:ole="">
            <v:imagedata r:id="rId1202" o:title=""/>
          </v:shape>
          <o:OLEObject Type="Embed" ProgID="Equation.DSMT4" ShapeID="_x0000_i1620" DrawAspect="Content" ObjectID="_1493585973" r:id="rId1203"/>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21" type="#_x0000_t75" style="width:14.25pt;height:15.6pt" o:ole="">
            <v:imagedata r:id="rId1204" o:title=""/>
          </v:shape>
          <o:OLEObject Type="Embed" ProgID="Equation.DSMT4" ShapeID="_x0000_i1621" DrawAspect="Content" ObjectID="_1493585974" r:id="rId1205"/>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22" type="#_x0000_t75" style="width:12.25pt;height:19pt" o:ole="">
            <v:imagedata r:id="rId1206" o:title=""/>
          </v:shape>
          <o:OLEObject Type="Embed" ProgID="Equation.DSMT4" ShapeID="_x0000_i1622" DrawAspect="Content" ObjectID="_1493585975" r:id="rId1207"/>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23" type="#_x0000_t75" style="width:47.55pt;height:19pt" o:ole="">
            <v:imagedata r:id="rId1208" o:title=""/>
          </v:shape>
          <o:OLEObject Type="Embed" ProgID="Equation.DSMT4" ShapeID="_x0000_i1623" DrawAspect="Content" ObjectID="_1493585976" r:id="rId1209"/>
        </w:object>
      </w:r>
      <w:r w:rsidR="00195FA3">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66" w:name="ZEqnNum93796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161</w:instrText>
        </w:r>
      </w:fldSimple>
      <w:r w:rsidR="00F75A04">
        <w:instrText>)</w:instrText>
      </w:r>
      <w:bookmarkEnd w:id="266"/>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24" type="#_x0000_t75" style="width:14.95pt;height:15.6pt" o:ole="">
            <v:imagedata r:id="rId1210" o:title=""/>
          </v:shape>
          <o:OLEObject Type="Embed" ProgID="Equation.DSMT4" ShapeID="_x0000_i1624" DrawAspect="Content" ObjectID="_1493585977" r:id="rId1211"/>
        </w:object>
      </w:r>
      <w:r>
        <w:t xml:space="preserve"> represents the net stoichiometric coefficient for </w:t>
      </w:r>
      <w:r w:rsidR="00905817" w:rsidRPr="00905817">
        <w:rPr>
          <w:position w:val="-4"/>
        </w:rPr>
        <w:object w:dxaOrig="320" w:dyaOrig="300" w14:anchorId="71985CB7">
          <v:shape id="_x0000_i1625" type="#_x0000_t75" style="width:15.6pt;height:14.95pt" o:ole="">
            <v:imagedata r:id="rId1212" o:title=""/>
          </v:shape>
          <o:OLEObject Type="Embed" ProgID="Equation.DSMT4" ShapeID="_x0000_i1625" DrawAspect="Content" ObjectID="_1493585978" r:id="rId1213"/>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6" type="#_x0000_t75" style="width:63.15pt;height:19pt" o:ole="">
            <v:imagedata r:id="rId1214" o:title=""/>
          </v:shape>
          <o:OLEObject Type="Embed" ProgID="Equation.DSMT4" ShapeID="_x0000_i1626" DrawAspect="Content" ObjectID="_1493585979" r:id="rId1215"/>
        </w:object>
      </w:r>
      <w:r w:rsidR="00495AFF">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67" w:name="ZEqnNum145872"/>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162</w:instrText>
        </w:r>
      </w:fldSimple>
      <w:r w:rsidR="00F75A04">
        <w:instrText>)</w:instrText>
      </w:r>
      <w:bookmarkEnd w:id="267"/>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7" type="#_x0000_t75" style="width:14.25pt;height:15.6pt" o:ole="">
            <v:imagedata r:id="rId1216" o:title=""/>
          </v:shape>
          <o:OLEObject Type="Embed" ProgID="Equation.DSMT4" ShapeID="_x0000_i1627" DrawAspect="Content" ObjectID="_1493585980" r:id="rId1217"/>
        </w:object>
      </w:r>
      <w:r>
        <w:t xml:space="preserve"> is equivalent to providing a single relation for </w:t>
      </w:r>
      <w:r w:rsidR="00905817" w:rsidRPr="00905817">
        <w:rPr>
          <w:position w:val="-16"/>
        </w:rPr>
        <w:object w:dxaOrig="1140" w:dyaOrig="440" w14:anchorId="2E9AF2EA">
          <v:shape id="_x0000_i1628" type="#_x0000_t75" style="width:57.05pt;height:21.75pt" o:ole="">
            <v:imagedata r:id="rId1218" o:title=""/>
          </v:shape>
          <o:OLEObject Type="Embed" ProgID="Equation.DSMT4" ShapeID="_x0000_i1628" DrawAspect="Content" ObjectID="_1493585981" r:id="rId1219"/>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9" type="#_x0000_t75" style="width:101.9pt;height:27.15pt" o:ole="">
            <v:imagedata r:id="rId1220" o:title=""/>
          </v:shape>
          <o:OLEObject Type="Embed" ProgID="Equation.DSMT4" ShapeID="_x0000_i1629" DrawAspect="Content" ObjectID="_1493585982" r:id="rId1221"/>
        </w:object>
      </w:r>
      <w:r w:rsidR="000F1BF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163</w:instrText>
        </w:r>
      </w:fldSimple>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r w:rsidR="00D3178E">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D3178E">
          <w:instrText>(2.162)</w:instrText>
        </w:r>
      </w:fldSimple>
      <w:r w:rsidR="006F568B">
        <w:fldChar w:fldCharType="end"/>
      </w:r>
      <w:r>
        <w:t xml:space="preserve"> still apply but the form of </w:t>
      </w:r>
      <w:r w:rsidR="00905817" w:rsidRPr="00905817">
        <w:rPr>
          <w:position w:val="-10"/>
        </w:rPr>
        <w:object w:dxaOrig="240" w:dyaOrig="380" w14:anchorId="630E52A5">
          <v:shape id="_x0000_i1630" type="#_x0000_t75" style="width:12.25pt;height:19pt" o:ole="">
            <v:imagedata r:id="rId1222" o:title=""/>
          </v:shape>
          <o:OLEObject Type="Embed" ProgID="Equation.DSMT4" ShapeID="_x0000_i1630" DrawAspect="Content" ObjectID="_1493585983" r:id="rId1223"/>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D3178E">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D3178E">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D3178E">
          <w:instrText>(2.161)</w:instrText>
        </w:r>
      </w:fldSimple>
      <w:r w:rsidR="006F568B">
        <w:fldChar w:fldCharType="end"/>
      </w:r>
      <w:r>
        <w:t xml:space="preserve">, it follows in general that </w:t>
      </w:r>
      <w:r w:rsidR="00905817" w:rsidRPr="00905817">
        <w:rPr>
          <w:position w:val="-16"/>
        </w:rPr>
        <w:object w:dxaOrig="2100" w:dyaOrig="440" w14:anchorId="06F9E29C">
          <v:shape id="_x0000_i1631" type="#_x0000_t75" style="width:104.6pt;height:21.75pt" o:ole="">
            <v:imagedata r:id="rId1224" o:title=""/>
          </v:shape>
          <o:OLEObject Type="Embed" ProgID="Equation.DSMT4" ShapeID="_x0000_i1631" DrawAspect="Content" ObjectID="_1493585984" r:id="rId1225"/>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D3178E">
          <w:instrText>(2.146)</w:instrText>
        </w:r>
      </w:fldSimple>
      <w:r w:rsidR="006F568B">
        <w:fldChar w:fldCharType="end"/>
      </w:r>
      <w:r>
        <w:t xml:space="preserve"> is equivalent to enforcing stoichiometry, namely,</w:t>
      </w:r>
    </w:p>
    <w:p w14:paraId="366C5BF1" w14:textId="0124DF99" w:rsidR="00032843" w:rsidRDefault="00032843" w:rsidP="00032843">
      <w:pPr>
        <w:pStyle w:val="MTDisplayEquation"/>
      </w:pPr>
      <w:r>
        <w:tab/>
      </w:r>
      <w:ins w:id="268" w:author="rawlins" w:date="2015-05-19T12:00:00Z">
        <w:r w:rsidR="001B2B37" w:rsidRPr="00905817">
          <w:rPr>
            <w:position w:val="-28"/>
          </w:rPr>
          <w:object w:dxaOrig="1320" w:dyaOrig="540" w14:anchorId="5C7149B0">
            <v:shape id="_x0000_i1632" type="#_x0000_t75" style="width:66.55pt;height:27.15pt" o:ole="">
              <v:imagedata r:id="rId1226" o:title=""/>
            </v:shape>
            <o:OLEObject Type="Embed" ProgID="Equation.DSMT4" ShapeID="_x0000_i1632" DrawAspect="Content" ObjectID="_1493585985" r:id="rId1227"/>
          </w:object>
        </w:r>
      </w:ins>
      <w:del w:id="269" w:author="rawlins" w:date="2015-05-19T12:00:00Z">
        <w:r w:rsidR="00905817" w:rsidRPr="00905817" w:rsidDel="001B2B37">
          <w:rPr>
            <w:position w:val="-28"/>
          </w:rPr>
          <w:object w:dxaOrig="1340" w:dyaOrig="540" w14:anchorId="2D3E2306">
            <v:shape id="_x0000_i1633" type="#_x0000_t75" style="width:67.25pt;height:27.15pt" o:ole="">
              <v:imagedata r:id="rId1228" o:title=""/>
            </v:shape>
            <o:OLEObject Type="Embed" ProgID="Equation.DSMT4" ShapeID="_x0000_i1633" DrawAspect="Content" ObjectID="_1493585986" r:id="rId1229"/>
          </w:object>
        </w:r>
      </w:del>
      <w:r w:rsidR="00351D6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D3178E">
          <w:instrText>(2.158)</w:instrText>
        </w:r>
      </w:fldSimple>
      <w:r w:rsidR="006F568B">
        <w:fldChar w:fldCharType="end"/>
      </w:r>
      <w:r>
        <w:t xml:space="preserve"> may now be rewritten as</w:t>
      </w:r>
    </w:p>
    <w:p w14:paraId="54900664" w14:textId="106B6581" w:rsidR="008B0E40" w:rsidRDefault="008B0E40" w:rsidP="008B0E40">
      <w:pPr>
        <w:pStyle w:val="MTDisplayEquation"/>
      </w:pPr>
      <w:r>
        <w:tab/>
      </w:r>
      <w:ins w:id="270" w:author="rawlins" w:date="2015-05-19T12:01:00Z">
        <w:r w:rsidR="001B2B37" w:rsidRPr="00905817">
          <w:rPr>
            <w:position w:val="-16"/>
          </w:rPr>
          <w:object w:dxaOrig="2659" w:dyaOrig="440" w14:anchorId="1F796D86">
            <v:shape id="_x0000_i1634" type="#_x0000_t75" style="width:133.15pt;height:21.75pt" o:ole="">
              <v:imagedata r:id="rId1230" o:title=""/>
            </v:shape>
            <o:OLEObject Type="Embed" ProgID="Equation.DSMT4" ShapeID="_x0000_i1634" DrawAspect="Content" ObjectID="_1493585987" r:id="rId1231"/>
          </w:object>
        </w:r>
      </w:ins>
      <w:del w:id="271" w:author="rawlins" w:date="2015-05-19T12:01:00Z">
        <w:r w:rsidR="00905817" w:rsidRPr="00905817" w:rsidDel="001B2B37">
          <w:rPr>
            <w:position w:val="-16"/>
          </w:rPr>
          <w:object w:dxaOrig="2680" w:dyaOrig="440" w14:anchorId="1CC0872E">
            <v:shape id="_x0000_i1635" type="#_x0000_t75" style="width:133.8pt;height:21.75pt" o:ole="">
              <v:imagedata r:id="rId1232" o:title=""/>
            </v:shape>
            <o:OLEObject Type="Embed" ProgID="Equation.DSMT4" ShapeID="_x0000_i1635" DrawAspect="Content" ObjectID="_1493585988" r:id="rId1233"/>
          </w:object>
        </w:r>
      </w:del>
      <w:r w:rsidR="001F3F5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165</w:instrText>
        </w:r>
      </w:fldSimple>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36" type="#_x0000_t75" style="width:63.85pt;height:27.85pt" o:ole="">
            <v:imagedata r:id="rId1234" o:title=""/>
          </v:shape>
          <o:OLEObject Type="Embed" ProgID="Equation.DSMT4" ShapeID="_x0000_i1636" DrawAspect="Content" ObjectID="_1493585989" r:id="rId1235"/>
        </w:object>
      </w:r>
      <w:r>
        <w:t xml:space="preserve"> and </w:t>
      </w:r>
      <w:r w:rsidR="00905817" w:rsidRPr="00905817">
        <w:rPr>
          <w:position w:val="-12"/>
        </w:rPr>
        <w:object w:dxaOrig="1400" w:dyaOrig="380" w14:anchorId="38181C30">
          <v:shape id="_x0000_i1637" type="#_x0000_t75" style="width:69.95pt;height:19pt" o:ole="">
            <v:imagedata r:id="rId1236" o:title=""/>
          </v:shape>
          <o:OLEObject Type="Embed" ProgID="Equation.DSMT4" ShapeID="_x0000_i1637" DrawAspect="Content" ObjectID="_1493585990" r:id="rId1237"/>
        </w:object>
      </w:r>
      <w:r>
        <w:t xml:space="preserve"> is the molar volume of </w:t>
      </w:r>
      <w:r w:rsidR="00905817" w:rsidRPr="00905817">
        <w:rPr>
          <w:position w:val="-6"/>
        </w:rPr>
        <w:object w:dxaOrig="240" w:dyaOrig="220" w14:anchorId="7BD9A716">
          <v:shape id="_x0000_i1638" type="#_x0000_t75" style="width:12.25pt;height:10.85pt" o:ole="">
            <v:imagedata r:id="rId1238" o:title=""/>
          </v:shape>
          <o:OLEObject Type="Embed" ProgID="Equation.DSMT4" ShapeID="_x0000_i1638" DrawAspect="Content" ObjectID="_1493585991" r:id="rId1239"/>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D3178E">
          <w:instrText>(2.156)</w:instrText>
        </w:r>
      </w:fldSimple>
      <w:r w:rsidR="006F568B">
        <w:fldChar w:fldCharType="end"/>
      </w:r>
      <w:r>
        <w:t xml:space="preserve"> becomes</w:t>
      </w:r>
    </w:p>
    <w:p w14:paraId="4B486257" w14:textId="19233E69" w:rsidR="008B0E40" w:rsidRDefault="008B0E40" w:rsidP="008B0E40">
      <w:pPr>
        <w:pStyle w:val="MTDisplayEquation"/>
      </w:pPr>
      <w:r>
        <w:tab/>
      </w:r>
      <w:ins w:id="272" w:author="rawlins" w:date="2015-05-19T12:01:00Z">
        <w:r w:rsidR="001B2B37" w:rsidRPr="00905817">
          <w:rPr>
            <w:position w:val="-24"/>
          </w:rPr>
          <w:object w:dxaOrig="3980" w:dyaOrig="780" w14:anchorId="2CBE3C7C">
            <v:shape id="_x0000_i1639" type="#_x0000_t75" style="width:199.7pt;height:39.4pt" o:ole="">
              <v:imagedata r:id="rId1240" o:title=""/>
            </v:shape>
            <o:OLEObject Type="Embed" ProgID="Equation.DSMT4" ShapeID="_x0000_i1639" DrawAspect="Content" ObjectID="_1493585992" r:id="rId1241"/>
          </w:object>
        </w:r>
      </w:ins>
      <w:del w:id="273" w:author="rawlins" w:date="2015-05-19T12:01:00Z">
        <w:r w:rsidR="00905817" w:rsidRPr="00905817" w:rsidDel="001B2B37">
          <w:rPr>
            <w:position w:val="-24"/>
          </w:rPr>
          <w:object w:dxaOrig="4000" w:dyaOrig="780" w14:anchorId="05803AA7">
            <v:shape id="_x0000_i1640" type="#_x0000_t75" style="width:200.4pt;height:39.4pt" o:ole="">
              <v:imagedata r:id="rId1242" o:title=""/>
            </v:shape>
            <o:OLEObject Type="Embed" ProgID="Equation.DSMT4" ShapeID="_x0000_i1640" DrawAspect="Content" ObjectID="_1493585993" r:id="rId1243"/>
          </w:object>
        </w:r>
      </w:del>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41" type="#_x0000_t75" style="width:29.2pt;height:19pt" o:ole="">
            <v:imagedata r:id="rId1244" o:title=""/>
          </v:shape>
          <o:OLEObject Type="Embed" ProgID="Equation.DSMT4" ShapeID="_x0000_i1641" DrawAspect="Content" ObjectID="_1493585994" r:id="rId1245"/>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274" w:name="_Ref174786840"/>
      <w:bookmarkStart w:id="275" w:name="_Toc289032544"/>
      <w:r>
        <w:lastRenderedPageBreak/>
        <w:t>The Nonlinear FE Method</w:t>
      </w:r>
      <w:bookmarkEnd w:id="274"/>
      <w:bookmarkEnd w:id="275"/>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276" w:name="_Toc289032545"/>
      <w:r>
        <w:t>Weak formulation</w:t>
      </w:r>
      <w:r w:rsidR="00FB6012">
        <w:t xml:space="preserve"> for </w:t>
      </w:r>
      <w:r w:rsidR="0081541F">
        <w:t>S</w:t>
      </w:r>
      <w:r w:rsidR="00FB6012">
        <w:t xml:space="preserve">olid </w:t>
      </w:r>
      <w:r w:rsidR="0081541F">
        <w:t>M</w:t>
      </w:r>
      <w:r w:rsidR="00FB6012">
        <w:t>aterials</w:t>
      </w:r>
      <w:bookmarkEnd w:id="276"/>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42" type="#_x0000_t75" style="width:204.45pt;height:29.9pt" o:ole="">
            <v:imagedata r:id="rId1246" o:title=""/>
          </v:shape>
          <o:OLEObject Type="Embed" ProgID="Equation.DSMT4" ShapeID="_x0000_i1642" DrawAspect="Content" ObjectID="_1493585995" r:id="rId12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7" w:name="ZEqnNum46145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w:instrText>
        </w:r>
      </w:fldSimple>
      <w:r>
        <w:instrText>)</w:instrText>
      </w:r>
      <w:bookmarkEnd w:id="277"/>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43" type="#_x0000_t75" style="width:17pt;height:14.25pt" o:ole="">
            <v:imagedata r:id="rId1248" o:title=""/>
          </v:shape>
          <o:OLEObject Type="Embed" ProgID="Equation.DSMT4" ShapeID="_x0000_i1643" DrawAspect="Content" ObjectID="_1493585996" r:id="rId1249"/>
        </w:object>
      </w:r>
      <w:r>
        <w:t xml:space="preserve">is a virtual velocity and </w:t>
      </w:r>
      <w:r w:rsidR="00905817" w:rsidRPr="00905817">
        <w:rPr>
          <w:position w:val="-6"/>
        </w:rPr>
        <w:object w:dxaOrig="340" w:dyaOrig="279" w14:anchorId="3B2C97B0">
          <v:shape id="_x0000_i1644" type="#_x0000_t75" style="width:17pt;height:14.25pt" o:ole="">
            <v:imagedata r:id="rId1250" o:title=""/>
          </v:shape>
          <o:OLEObject Type="Embed" ProgID="Equation.DSMT4" ShapeID="_x0000_i1644" DrawAspect="Content" ObjectID="_1493585997" r:id="rId1251"/>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45" type="#_x0000_t75" style="width:225.5pt;height:29.9pt" o:ole="">
            <v:imagedata r:id="rId1252" o:title=""/>
          </v:shape>
          <o:OLEObject Type="Embed" ProgID="Equation.DSMT4" ShapeID="_x0000_i1645" DrawAspect="Content" ObjectID="_1493585998" r:id="rId1253"/>
        </w:object>
      </w:r>
      <w:r w:rsidR="004D379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46" type="#_x0000_t75" style="width:36.7pt;height:19pt" o:ole="">
            <v:imagedata r:id="rId1254" o:title=""/>
          </v:shape>
          <o:OLEObject Type="Embed" ProgID="Equation.DSMT4" ShapeID="_x0000_i1646" DrawAspect="Content" ObjectID="_1493585999" r:id="rId1255"/>
        </w:object>
      </w:r>
      <w:r>
        <w:t xml:space="preserve">is the body force per unit undeformed volume and </w:t>
      </w:r>
      <w:r w:rsidR="00905817" w:rsidRPr="00905817">
        <w:rPr>
          <w:position w:val="-14"/>
        </w:rPr>
        <w:object w:dxaOrig="1460" w:dyaOrig="400" w14:anchorId="4454C930">
          <v:shape id="_x0000_i1647" type="#_x0000_t75" style="width:72.7pt;height:19.7pt" o:ole="">
            <v:imagedata r:id="rId1256" o:title=""/>
          </v:shape>
          <o:OLEObject Type="Embed" ProgID="Equation.DSMT4" ShapeID="_x0000_i1647" DrawAspect="Content" ObjectID="_1493586000" r:id="rId1257"/>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278" w:name="_Toc289032546"/>
      <w:r>
        <w:t>Linearization</w:t>
      </w:r>
      <w:bookmarkEnd w:id="278"/>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D3178E">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D3178E">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48" type="#_x0000_t75" style="width:10.2pt;height:15.6pt" o:ole="">
            <v:imagedata r:id="rId1258" o:title=""/>
          </v:shape>
          <o:OLEObject Type="Embed" ProgID="Equation.DSMT4" ShapeID="_x0000_i1648" DrawAspect="Content" ObjectID="_1493586001" r:id="rId1259"/>
        </w:object>
      </w:r>
      <w:r>
        <w:t xml:space="preserve"> will be approximated by a trial solution </w:t>
      </w:r>
      <w:r w:rsidR="00905817" w:rsidRPr="00905817">
        <w:rPr>
          <w:position w:val="-12"/>
        </w:rPr>
        <w:object w:dxaOrig="260" w:dyaOrig="360" w14:anchorId="421C8A1B">
          <v:shape id="_x0000_i1649" type="#_x0000_t75" style="width:12.9pt;height:19pt" o:ole="">
            <v:imagedata r:id="rId1260" o:title=""/>
          </v:shape>
          <o:OLEObject Type="Embed" ProgID="Equation.DSMT4" ShapeID="_x0000_i1649" DrawAspect="Content" ObjectID="_1493586002" r:id="rId1261"/>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50" type="#_x0000_t75" style="width:169.8pt;height:19.7pt" o:ole="">
            <v:imagedata r:id="rId1262" o:title=""/>
          </v:shape>
          <o:OLEObject Type="Embed" ProgID="Equation.DSMT4" ShapeID="_x0000_i1650" DrawAspect="Content" ObjectID="_1493586003" r:id="rId12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 w:name="ZEqnNum92748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w:instrText>
        </w:r>
      </w:fldSimple>
      <w:r>
        <w:instrText>)</w:instrText>
      </w:r>
      <w:bookmarkEnd w:id="279"/>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51" type="#_x0000_t75" style="width:273.05pt;height:19.7pt" o:ole="">
            <v:imagedata r:id="rId1264" o:title=""/>
          </v:shape>
          <o:OLEObject Type="Embed" ProgID="Equation.DSMT4" ShapeID="_x0000_i1651" DrawAspect="Content" ObjectID="_1493586004" r:id="rId12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w:instrText>
        </w:r>
      </w:fldSimple>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52" type="#_x0000_t75" style="width:119.55pt;height:29.9pt" o:ole="">
            <v:imagedata r:id="rId1266" o:title=""/>
          </v:shape>
          <o:OLEObject Type="Embed" ProgID="Equation.DSMT4" ShapeID="_x0000_i1652" DrawAspect="Content" ObjectID="_1493586005" r:id="rId12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w:instrText>
        </w:r>
      </w:fldSimple>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53" type="#_x0000_t75" style="width:174.55pt;height:29.9pt" o:ole="">
            <v:imagedata r:id="rId1268" o:title=""/>
          </v:shape>
          <o:OLEObject Type="Embed" ProgID="Equation.DSMT4" ShapeID="_x0000_i1653" DrawAspect="Content" ObjectID="_1493586006" r:id="rId12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280"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54" type="#_x0000_t75" style="width:266.95pt;height:30.55pt" o:ole="">
            <v:imagedata r:id="rId1270" o:title=""/>
          </v:shape>
          <o:OLEObject Type="Embed" ProgID="Equation.DSMT4" ShapeID="_x0000_i1654" DrawAspect="Content" ObjectID="_1493586007" r:id="rId12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55" type="#_x0000_t75" style="width:17pt;height:14.25pt" o:ole="">
            <v:imagedata r:id="rId1272" o:title=""/>
          </v:shape>
          <o:OLEObject Type="Embed" ProgID="Equation.DSMT4" ShapeID="_x0000_i1655" DrawAspect="Content" ObjectID="_1493586008" r:id="rId1273"/>
        </w:object>
      </w:r>
      <w:r>
        <w:t xml:space="preserve">and </w:t>
      </w:r>
      <w:r w:rsidR="00905817" w:rsidRPr="00905817">
        <w:rPr>
          <w:position w:val="-6"/>
        </w:rPr>
        <w:object w:dxaOrig="200" w:dyaOrig="220" w14:anchorId="1AC85E31">
          <v:shape id="_x0000_i1656" type="#_x0000_t75" style="width:10.2pt;height:10.85pt" o:ole="">
            <v:imagedata r:id="rId1274" o:title=""/>
          </v:shape>
          <o:OLEObject Type="Embed" ProgID="Equation.DSMT4" ShapeID="_x0000_i1656" DrawAspect="Content" ObjectID="_1493586009" r:id="rId1275"/>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57" type="#_x0000_t75" style="width:307.7pt;height:82.2pt" o:ole="">
            <v:imagedata r:id="rId1276" o:title=""/>
          </v:shape>
          <o:OLEObject Type="Embed" ProgID="Equation.DSMT4" ShapeID="_x0000_i1657" DrawAspect="Content" ObjectID="_1493586010" r:id="rId127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58" type="#_x0000_t75" style="width:34.65pt;height:15.6pt" o:ole="">
            <v:imagedata r:id="rId1278" o:title=""/>
          </v:shape>
          <o:OLEObject Type="Embed" ProgID="Equation.DSMT4" ShapeID="_x0000_i1658" DrawAspect="Content" ObjectID="_1493586011" r:id="rId1279"/>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9" type="#_x0000_t75" style="width:12.25pt;height:10.85pt" o:ole="">
            <v:imagedata r:id="rId1280" o:title=""/>
          </v:shape>
          <o:OLEObject Type="Embed" ProgID="Equation.DSMT4" ShapeID="_x0000_i1659" DrawAspect="Content" ObjectID="_1493586012" r:id="rId1281"/>
        </w:object>
      </w:r>
      <w:r>
        <w:t xml:space="preserve">, about an axis passing through the point </w:t>
      </w:r>
      <w:r w:rsidR="00905817" w:rsidRPr="00905817">
        <w:rPr>
          <w:position w:val="-6"/>
        </w:rPr>
        <w:object w:dxaOrig="180" w:dyaOrig="220" w14:anchorId="37E22AB4">
          <v:shape id="_x0000_i1660" type="#_x0000_t75" style="width:8.85pt;height:10.85pt" o:ole="">
            <v:imagedata r:id="rId1282" o:title=""/>
          </v:shape>
          <o:OLEObject Type="Embed" ProgID="Equation.DSMT4" ShapeID="_x0000_i1660" DrawAspect="Content" ObjectID="_1493586013" r:id="rId1283"/>
        </w:object>
      </w:r>
      <w:r>
        <w:t xml:space="preserve"> and directed along the unit vector </w:t>
      </w:r>
      <w:r w:rsidR="00905817" w:rsidRPr="00905817">
        <w:rPr>
          <w:position w:val="-4"/>
        </w:rPr>
        <w:object w:dxaOrig="200" w:dyaOrig="200" w14:anchorId="0FFB5260">
          <v:shape id="_x0000_i1661" type="#_x0000_t75" style="width:10.2pt;height:10.2pt" o:ole="">
            <v:imagedata r:id="rId1284" o:title=""/>
          </v:shape>
          <o:OLEObject Type="Embed" ProgID="Equation.DSMT4" ShapeID="_x0000_i1661" DrawAspect="Content" ObjectID="_1493586014" r:id="rId1285"/>
        </w:object>
      </w:r>
      <w:r>
        <w:t xml:space="preserve">, the body force is given by </w:t>
      </w:r>
      <w:r w:rsidR="00905817" w:rsidRPr="00905817">
        <w:rPr>
          <w:position w:val="-10"/>
        </w:rPr>
        <w:object w:dxaOrig="940" w:dyaOrig="360" w14:anchorId="181A75D1">
          <v:shape id="_x0000_i1662" type="#_x0000_t75" style="width:47.55pt;height:19pt" o:ole="">
            <v:imagedata r:id="rId1286" o:title=""/>
          </v:shape>
          <o:OLEObject Type="Embed" ProgID="Equation.DSMT4" ShapeID="_x0000_i1662" DrawAspect="Content" ObjectID="_1493586015" r:id="rId1287"/>
        </w:object>
      </w:r>
      <w:r>
        <w:t xml:space="preserve">, where </w:t>
      </w:r>
      <w:r w:rsidR="00905817" w:rsidRPr="00905817">
        <w:rPr>
          <w:position w:val="-4"/>
        </w:rPr>
        <w:object w:dxaOrig="180" w:dyaOrig="200" w14:anchorId="21DA85D2">
          <v:shape id="_x0000_i1663" type="#_x0000_t75" style="width:8.85pt;height:10.2pt" o:ole="">
            <v:imagedata r:id="rId1288" o:title=""/>
          </v:shape>
          <o:OLEObject Type="Embed" ProgID="Equation.DSMT4" ShapeID="_x0000_i1663" DrawAspect="Content" ObjectID="_1493586016" r:id="rId1289"/>
        </w:object>
      </w:r>
      <w:r>
        <w:t xml:space="preserve"> is the vector distance from a point </w:t>
      </w:r>
      <w:r w:rsidR="00905817" w:rsidRPr="00905817">
        <w:rPr>
          <w:position w:val="-4"/>
        </w:rPr>
        <w:object w:dxaOrig="200" w:dyaOrig="200" w14:anchorId="5809F9DA">
          <v:shape id="_x0000_i1664" type="#_x0000_t75" style="width:10.2pt;height:10.2pt" o:ole="">
            <v:imagedata r:id="rId1290" o:title=""/>
          </v:shape>
          <o:OLEObject Type="Embed" ProgID="Equation.DSMT4" ShapeID="_x0000_i1664" DrawAspect="Content" ObjectID="_1493586017" r:id="rId1291"/>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65" type="#_x0000_t75" style="width:108.7pt;height:19.7pt" o:ole="">
            <v:imagedata r:id="rId1292" o:title=""/>
          </v:shape>
          <o:OLEObject Type="Embed" ProgID="Equation.DSMT4" ShapeID="_x0000_i1665" DrawAspect="Content" ObjectID="_1493586018" r:id="rId1293"/>
        </w:object>
      </w:r>
      <w:r w:rsidRPr="0075365E">
        <w:tab/>
      </w:r>
      <w:r w:rsidRPr="0075365E">
        <w:fldChar w:fldCharType="begin"/>
      </w:r>
      <w:r w:rsidRPr="0075365E">
        <w:instrText xml:space="preserve"> MACROBUTTON MTPlaceRef \* MERGEFORMAT </w:instrText>
      </w:r>
      <w:r w:rsidR="008735F1">
        <w:fldChar w:fldCharType="begin"/>
      </w:r>
      <w:r w:rsidR="008735F1">
        <w:instrText xml:space="preserve"> SEQ MTEqn \h \* MERGEFORMAT </w:instrText>
      </w:r>
      <w:r w:rsidR="008735F1">
        <w:fldChar w:fldCharType="end"/>
      </w:r>
      <w:r w:rsidRPr="0075365E">
        <w:instrText>(</w:instrText>
      </w:r>
      <w:fldSimple w:instr=" SEQ MTSec \c \* Arabic \* MERGEFORMAT ">
        <w:r w:rsidR="00D3178E">
          <w:rPr>
            <w:noProof/>
          </w:rPr>
          <w:instrText>3</w:instrText>
        </w:r>
      </w:fldSimple>
      <w:r w:rsidRPr="0075365E">
        <w:instrText>.</w:instrText>
      </w:r>
      <w:fldSimple w:instr=" SEQ MTEqn \c \* Arabic \* MERGEFORMAT ">
        <w:r w:rsidR="00D3178E">
          <w:rPr>
            <w:noProof/>
          </w:rPr>
          <w:instrText>9</w:instrText>
        </w:r>
      </w:fldSimple>
      <w:r w:rsidRPr="0075365E">
        <w:instrText>)</w:instrText>
      </w:r>
      <w:r w:rsidRPr="0075365E">
        <w:fldChar w:fldCharType="end"/>
      </w:r>
    </w:p>
    <w:p w14:paraId="0861A841" w14:textId="77777777" w:rsidR="008C7882" w:rsidRPr="000C2253" w:rsidRDefault="003747B4" w:rsidP="008C7882">
      <w:pPr>
        <w:jc w:val="center"/>
      </w:pPr>
      <w:ins w:id="281"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282"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295"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66" type="#_x0000_t75" style="width:222.1pt;height:29.9pt" o:ole="">
            <v:imagedata r:id="rId1296" o:title=""/>
          </v:shape>
          <o:OLEObject Type="Embed" ProgID="Equation.DSMT4" ShapeID="_x0000_i1666" DrawAspect="Content" ObjectID="_1493586019" r:id="rId1297"/>
        </w:object>
      </w:r>
      <w:r w:rsidRPr="000C2253">
        <w:t>,</w:t>
      </w:r>
      <w:r w:rsidRPr="000C2253">
        <w:tab/>
      </w:r>
      <w:r w:rsidRPr="000C2253">
        <w:fldChar w:fldCharType="begin"/>
      </w:r>
      <w:r w:rsidRPr="000C2253">
        <w:instrText xml:space="preserve"> MACROBUTTON MTPlaceRef \* MERGEFORMAT </w:instrText>
      </w:r>
      <w:r w:rsidR="008735F1">
        <w:fldChar w:fldCharType="begin"/>
      </w:r>
      <w:r w:rsidR="008735F1">
        <w:instrText xml:space="preserve"> SEQ MTEqn \h \* MERGEFORMAT </w:instrText>
      </w:r>
      <w:r w:rsidR="008735F1">
        <w:fldChar w:fldCharType="end"/>
      </w:r>
      <w:r w:rsidRPr="000C2253">
        <w:instrText>(</w:instrText>
      </w:r>
      <w:fldSimple w:instr=" SEQ MTSec \c \* Arabic \* MERGEFORMAT ">
        <w:r w:rsidR="00D3178E">
          <w:rPr>
            <w:noProof/>
          </w:rPr>
          <w:instrText>3</w:instrText>
        </w:r>
      </w:fldSimple>
      <w:r w:rsidRPr="000C2253">
        <w:instrText>.</w:instrText>
      </w:r>
      <w:fldSimple w:instr=" SEQ MTEqn \c \* Arabic \* MERGEFORMAT ">
        <w:r w:rsidR="00D3178E">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283" w:name="_Toc289032547"/>
      <w:r>
        <w:t>Discretization</w:t>
      </w:r>
      <w:bookmarkEnd w:id="283"/>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67" type="#_x0000_t75" style="width:17pt;height:19pt" o:ole="">
            <v:imagedata r:id="rId1298" o:title=""/>
          </v:shape>
          <o:OLEObject Type="Embed" ProgID="Equation.DSMT4" ShapeID="_x0000_i1667" DrawAspect="Content" ObjectID="_1493586020" r:id="rId1299"/>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68" type="#_x0000_t75" style="width:118.2pt;height:34.65pt" o:ole="">
            <v:imagedata r:id="rId1300" o:title=""/>
          </v:shape>
          <o:OLEObject Type="Embed" ProgID="Equation.DSMT4" ShapeID="_x0000_i1668" DrawAspect="Content" ObjectID="_1493586021" r:id="rId13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w:instrText>
        </w:r>
      </w:fldSimple>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9" type="#_x0000_t75" style="width:12.25pt;height:19pt" o:ole="">
            <v:imagedata r:id="rId1302" o:title=""/>
          </v:shape>
          <o:OLEObject Type="Embed" ProgID="Equation.DSMT4" ShapeID="_x0000_i1669" DrawAspect="Content" ObjectID="_1493586022" r:id="rId1303"/>
        </w:object>
      </w:r>
      <w:r>
        <w:t xml:space="preserve">are the natural coordinates. Similarly, the motion is described in terms of the current position </w:t>
      </w:r>
      <w:r w:rsidR="00905817" w:rsidRPr="00905817">
        <w:rPr>
          <w:position w:val="-14"/>
        </w:rPr>
        <w:object w:dxaOrig="600" w:dyaOrig="400" w14:anchorId="2A1E937B">
          <v:shape id="_x0000_i1670" type="#_x0000_t75" style="width:29.9pt;height:19.7pt" o:ole="">
            <v:imagedata r:id="rId1304" o:title=""/>
          </v:shape>
          <o:OLEObject Type="Embed" ProgID="Equation.DSMT4" ShapeID="_x0000_i1670" DrawAspect="Content" ObjectID="_1493586023" r:id="rId1305"/>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71" type="#_x0000_t75" style="width:91pt;height:34.65pt" o:ole="">
            <v:imagedata r:id="rId1306" o:title=""/>
          </v:shape>
          <o:OLEObject Type="Embed" ProgID="Equation.DSMT4" ShapeID="_x0000_i1671" DrawAspect="Content" ObjectID="_1493586024" r:id="rId1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72" type="#_x0000_t75" style="width:171.15pt;height:25.8pt" o:ole="">
            <v:imagedata r:id="rId1308" o:title=""/>
          </v:shape>
          <o:OLEObject Type="Embed" ProgID="Equation.DSMT4" ShapeID="_x0000_i1672" DrawAspect="Content" ObjectID="_1493586025" r:id="rId13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w:instrText>
        </w:r>
      </w:fldSimple>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73" type="#_x0000_t75" style="width:135.15pt;height:63.85pt" o:ole="">
            <v:imagedata r:id="rId1310" o:title=""/>
          </v:shape>
          <o:OLEObject Type="Embed" ProgID="Equation.DSMT4" ShapeID="_x0000_i1673" DrawAspect="Content" ObjectID="_1493586026" r:id="rId13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284"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74" type="#_x0000_t75" style="width:290.7pt;height:56.4pt" o:ole="">
            <v:imagedata r:id="rId1312" o:title=""/>
          </v:shape>
          <o:OLEObject Type="Embed" ProgID="Equation.DSMT4" ShapeID="_x0000_i1674" DrawAspect="Content" ObjectID="_1493586027" r:id="rId131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75" type="#_x0000_t75" style="width:209.9pt;height:42.1pt" o:ole="">
            <v:imagedata r:id="rId1314" o:title=""/>
          </v:shape>
          <o:OLEObject Type="Embed" ProgID="Equation.DSMT4" ShapeID="_x0000_i1675" DrawAspect="Content" ObjectID="_1493586028" r:id="rId13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76" type="#_x0000_t75" style="width:97.8pt;height:30.55pt" o:ole="">
            <v:imagedata r:id="rId1316" o:title=""/>
          </v:shape>
          <o:OLEObject Type="Embed" ProgID="Equation.DSMT4" ShapeID="_x0000_i1676" DrawAspect="Content" ObjectID="_1493586029" r:id="rId13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77" type="#_x0000_t75" style="width:61.15pt;height:34.65pt" o:ole="">
            <v:imagedata r:id="rId1318" o:title=""/>
          </v:shape>
          <o:OLEObject Type="Embed" ProgID="Equation.DSMT4" ShapeID="_x0000_i1677" DrawAspect="Content" ObjectID="_1493586030" r:id="rId13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78" type="#_x0000_t75" style="width:176.6pt;height:109.35pt" o:ole="">
            <v:imagedata r:id="rId1320" o:title=""/>
          </v:shape>
          <o:OLEObject Type="Embed" ProgID="Equation.DSMT4" ShapeID="_x0000_i1678" DrawAspect="Content" ObjectID="_1493586031" r:id="rId13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9" type="#_x0000_t75" style="width:10.2pt;height:10.2pt" o:ole="">
            <v:imagedata r:id="rId1322" o:title=""/>
          </v:shape>
          <o:OLEObject Type="Embed" ProgID="Equation.DSMT4" ShapeID="_x0000_i1679" DrawAspect="Content" ObjectID="_1493586032" r:id="rId1323"/>
        </w:object>
      </w:r>
      <w:r>
        <w:t xml:space="preserve">using the following table; </w:t>
      </w:r>
      <w:r w:rsidR="00905817" w:rsidRPr="00905817">
        <w:rPr>
          <w:position w:val="-14"/>
        </w:rPr>
        <w:object w:dxaOrig="940" w:dyaOrig="380" w14:anchorId="40B0DEBA">
          <v:shape id="_x0000_i1680" type="#_x0000_t75" style="width:47.55pt;height:19pt" o:ole="">
            <v:imagedata r:id="rId1324" o:title=""/>
          </v:shape>
          <o:OLEObject Type="Embed" ProgID="Equation.DSMT4" ShapeID="_x0000_i1680" DrawAspect="Content" ObjectID="_1493586033" r:id="rId1325"/>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81" type="#_x0000_t75" style="width:228.9pt;height:30.55pt" o:ole="">
            <v:imagedata r:id="rId1326" o:title=""/>
          </v:shape>
          <o:OLEObject Type="Embed" ProgID="Equation.DSMT4" ShapeID="_x0000_i1681" DrawAspect="Content" ObjectID="_1493586034" r:id="rId13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82" type="#_x0000_t75" style="width:200.4pt;height:20.4pt" o:ole="">
            <v:imagedata r:id="rId1328" o:title=""/>
          </v:shape>
          <o:OLEObject Type="Embed" ProgID="Equation.DSMT4" ShapeID="_x0000_i1682" DrawAspect="Content" ObjectID="_1493586035" r:id="rId13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21</w:instrText>
        </w:r>
      </w:fldSimple>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83" type="#_x0000_t75" style="width:300.9pt;height:74.05pt" o:ole="">
            <v:imagedata r:id="rId1330" o:title=""/>
          </v:shape>
          <o:OLEObject Type="Embed" ProgID="Equation.DSMT4" ShapeID="_x0000_i1683" DrawAspect="Content" ObjectID="_1493586036" r:id="rId133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285" w:name="_Toc176704842"/>
      <w:bookmarkStart w:id="286" w:name="_Toc289032548"/>
      <w:r>
        <w:lastRenderedPageBreak/>
        <w:t>Weak formulation for biphasic materials</w:t>
      </w:r>
      <w:bookmarkEnd w:id="285"/>
      <w:bookmarkEnd w:id="286"/>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D3178E">
          <w:instrText>(2.97)</w:instrText>
        </w:r>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r w:rsidR="00D3178E">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84" type="#_x0000_t75" style="width:252pt;height:24.45pt" o:ole="">
            <v:imagedata r:id="rId1332" o:title=""/>
          </v:shape>
          <o:OLEObject Type="Embed" ProgID="Equation.DSMT4" ShapeID="_x0000_i1684" DrawAspect="Content" ObjectID="_1493586037" r:id="rId133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23</w:instrText>
        </w:r>
      </w:fldSimple>
      <w:r>
        <w:instrText>)</w:instrText>
      </w:r>
      <w:r>
        <w:fldChar w:fldCharType="end"/>
      </w:r>
    </w:p>
    <w:p w14:paraId="5914A3C8" w14:textId="6C554CF0" w:rsidR="00FB6012" w:rsidRDefault="00FB6012" w:rsidP="00FB6012">
      <w:pPr>
        <w:rPr>
          <w:ins w:id="287" w:author="Gerard" w:date="2014-11-07T12:48:00Z"/>
        </w:rPr>
      </w:pPr>
      <w:r w:rsidRPr="000037DA">
        <w:t xml:space="preserve">where </w:t>
      </w:r>
      <w:r w:rsidR="00905817" w:rsidRPr="00905817">
        <w:rPr>
          <w:position w:val="-6"/>
        </w:rPr>
        <w:object w:dxaOrig="200" w:dyaOrig="279" w14:anchorId="07CA5FD5">
          <v:shape id="_x0000_i1685" type="#_x0000_t75" style="width:10.2pt;height:14.25pt" o:ole="">
            <v:imagedata r:id="rId1334" o:title=""/>
          </v:shape>
          <o:OLEObject Type="Embed" ProgID="Equation.DSMT4" ShapeID="_x0000_i1685" DrawAspect="Content" ObjectID="_1493586038" r:id="rId1335"/>
        </w:object>
      </w:r>
      <w:r w:rsidRPr="000037DA">
        <w:t xml:space="preserve"> is the domain of interest defined on the solid matrix, </w:t>
      </w:r>
      <w:r w:rsidR="00905817" w:rsidRPr="00905817">
        <w:rPr>
          <w:position w:val="-6"/>
        </w:rPr>
        <w:object w:dxaOrig="420" w:dyaOrig="320" w14:anchorId="5C3636DF">
          <v:shape id="_x0000_i1686" type="#_x0000_t75" style="width:20.4pt;height:15.6pt" o:ole="">
            <v:imagedata r:id="rId1336" o:title=""/>
          </v:shape>
          <o:OLEObject Type="Embed" ProgID="Equation.DSMT4" ShapeID="_x0000_i1686" DrawAspect="Content" ObjectID="_1493586039" r:id="rId1337"/>
        </w:object>
      </w:r>
      <w:r w:rsidRPr="000037DA">
        <w:t xml:space="preserve"> is a virtual velocity of the solid and </w:t>
      </w:r>
      <w:r w:rsidR="00905817" w:rsidRPr="00905817">
        <w:rPr>
          <w:position w:val="-10"/>
        </w:rPr>
        <w:object w:dxaOrig="380" w:dyaOrig="320" w14:anchorId="16D346E7">
          <v:shape id="_x0000_i1687" type="#_x0000_t75" style="width:19pt;height:15.6pt" o:ole="">
            <v:imagedata r:id="rId1338" o:title=""/>
          </v:shape>
          <o:OLEObject Type="Embed" ProgID="Equation.DSMT4" ShapeID="_x0000_i1687" DrawAspect="Content" ObjectID="_1493586040" r:id="rId1339"/>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r w:rsidR="00FE64EB">
        <w:fldChar w:fldCharType="begin"/>
      </w:r>
      <w:r w:rsidR="00FE64EB">
        <w:instrText xml:space="preserve"> HYPERLINK \l "_ENREF_26" \o "Un, 2006 #50" </w:instrText>
      </w:r>
      <w:ins w:id="288" w:author="rawlins" w:date="2015-05-19T17:22:00Z"/>
      <w:r w:rsidR="00FE64EB">
        <w:fldChar w:fldCharType="separate"/>
      </w:r>
      <w:r w:rsidR="00214E15">
        <w:rPr>
          <w:noProof/>
        </w:rPr>
        <w:t>26</w:t>
      </w:r>
      <w:r w:rsidR="00FE64EB">
        <w:rPr>
          <w:noProof/>
        </w:rPr>
        <w:fldChar w:fldCharType="end"/>
      </w:r>
      <w:r w:rsidR="00A56950">
        <w:rPr>
          <w:noProof/>
        </w:rPr>
        <w:t>]</w:t>
      </w:r>
      <w:r>
        <w:fldChar w:fldCharType="end"/>
      </w:r>
      <w:r w:rsidR="0018091D">
        <w:t>.</w:t>
      </w:r>
      <w:r>
        <w:t xml:space="preserve"> </w:t>
      </w:r>
      <w:r w:rsidR="00905817" w:rsidRPr="00905817">
        <w:rPr>
          <w:position w:val="-6"/>
        </w:rPr>
        <w:object w:dxaOrig="300" w:dyaOrig="279" w14:anchorId="2330AFDC">
          <v:shape id="_x0000_i1688" type="#_x0000_t75" style="width:14.95pt;height:14.25pt" o:ole="">
            <v:imagedata r:id="rId1340" o:title=""/>
          </v:shape>
          <o:OLEObject Type="Embed" ProgID="Equation.DSMT4" ShapeID="_x0000_i1688" DrawAspect="Content" ObjectID="_1493586041" r:id="rId1341"/>
        </w:object>
      </w:r>
      <w:r>
        <w:t xml:space="preserve"> is an elemental volume of </w:t>
      </w:r>
      <w:r w:rsidR="00905817" w:rsidRPr="00905817">
        <w:rPr>
          <w:position w:val="-6"/>
        </w:rPr>
        <w:object w:dxaOrig="200" w:dyaOrig="279" w14:anchorId="4C8EB6E7">
          <v:shape id="_x0000_i1689" type="#_x0000_t75" style="width:10.2pt;height:14.25pt" o:ole="">
            <v:imagedata r:id="rId1342" o:title=""/>
          </v:shape>
          <o:OLEObject Type="Embed" ProgID="Equation.DSMT4" ShapeID="_x0000_i1689" DrawAspect="Content" ObjectID="_1493586042" r:id="rId1343"/>
        </w:object>
      </w:r>
      <w:r w:rsidRPr="000037DA">
        <w:t>.  Using the divergence theorem, this expression may be rearranged as</w:t>
      </w:r>
    </w:p>
    <w:p w14:paraId="4DFAA7C5" w14:textId="48572D74" w:rsidR="001C1E70" w:rsidRPr="000037DA" w:rsidDel="00DD709E" w:rsidRDefault="001C1E70">
      <w:pPr>
        <w:pStyle w:val="MTDisplayEquation"/>
        <w:rPr>
          <w:del w:id="289" w:author="Gerard" w:date="2014-11-07T13:02:00Z"/>
        </w:rPr>
        <w:pPrChange w:id="290"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90" type="#_x0000_t75" style="width:260.15pt;height:47.55pt" o:ole="">
            <v:imagedata r:id="rId1344" o:title=""/>
          </v:shape>
          <o:OLEObject Type="Embed" ProgID="Equation.DSMT4" ShapeID="_x0000_i1690" DrawAspect="Content" ObjectID="_1493586043" r:id="rId134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1" w:name="ZEqnNum414242"/>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24</w:instrText>
        </w:r>
      </w:fldSimple>
      <w:r>
        <w:instrText>)</w:instrText>
      </w:r>
      <w:bookmarkEnd w:id="291"/>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91" type="#_x0000_t75" style="width:154.85pt;height:21.75pt" o:ole="">
            <v:imagedata r:id="rId1346" o:title=""/>
          </v:shape>
          <o:OLEObject Type="Embed" ProgID="Equation.DSMT4" ShapeID="_x0000_i1691" DrawAspect="Content" ObjectID="_1493586044" r:id="rId1347"/>
        </w:object>
      </w:r>
      <w:r w:rsidRPr="000037DA">
        <w:t xml:space="preserve"> is the virtual rate of deformation tensor, </w:t>
      </w:r>
      <w:r w:rsidR="00905817" w:rsidRPr="00905817">
        <w:rPr>
          <w:position w:val="-6"/>
        </w:rPr>
        <w:object w:dxaOrig="800" w:dyaOrig="260" w14:anchorId="69B9D247">
          <v:shape id="_x0000_i1692" type="#_x0000_t75" style="width:40.1pt;height:12.9pt" o:ole="">
            <v:imagedata r:id="rId1348" o:title=""/>
          </v:shape>
          <o:OLEObject Type="Embed" ProgID="Equation.DSMT4" ShapeID="_x0000_i1692" DrawAspect="Content" ObjectID="_1493586045" r:id="rId1349"/>
        </w:object>
      </w:r>
      <w:r w:rsidRPr="000037DA">
        <w:t xml:space="preserve"> is the total traction on the surface </w:t>
      </w:r>
      <w:r w:rsidR="00905817" w:rsidRPr="00905817">
        <w:rPr>
          <w:position w:val="-6"/>
        </w:rPr>
        <w:object w:dxaOrig="320" w:dyaOrig="279" w14:anchorId="69F2BB59">
          <v:shape id="_x0000_i1693" type="#_x0000_t75" style="width:15.6pt;height:14.25pt" o:ole="">
            <v:imagedata r:id="rId1350" o:title=""/>
          </v:shape>
          <o:OLEObject Type="Embed" ProgID="Equation.DSMT4" ShapeID="_x0000_i1693" DrawAspect="Content" ObjectID="_1493586046" r:id="rId1351"/>
        </w:object>
      </w:r>
      <w:r w:rsidRPr="000037DA">
        <w:t xml:space="preserve">, and </w:t>
      </w:r>
      <w:r w:rsidR="00905817" w:rsidRPr="00905817">
        <w:rPr>
          <w:position w:val="-12"/>
        </w:rPr>
        <w:object w:dxaOrig="999" w:dyaOrig="360" w14:anchorId="06078747">
          <v:shape id="_x0000_i1694" type="#_x0000_t75" style="width:50.25pt;height:19pt" o:ole="">
            <v:imagedata r:id="rId1352" o:title=""/>
          </v:shape>
          <o:OLEObject Type="Embed" ProgID="Equation.DSMT4" ShapeID="_x0000_i1694" DrawAspect="Content" ObjectID="_1493586047" r:id="rId1353"/>
        </w:object>
      </w:r>
      <w:r w:rsidRPr="000037DA">
        <w:t xml:space="preserve"> is the component of the fluid flux normal to </w:t>
      </w:r>
      <w:r w:rsidR="00905817" w:rsidRPr="00905817">
        <w:rPr>
          <w:position w:val="-6"/>
        </w:rPr>
        <w:object w:dxaOrig="320" w:dyaOrig="279" w14:anchorId="61B6C5A9">
          <v:shape id="_x0000_i1695" type="#_x0000_t75" style="width:15.6pt;height:14.25pt" o:ole="">
            <v:imagedata r:id="rId1354" o:title=""/>
          </v:shape>
          <o:OLEObject Type="Embed" ProgID="Equation.DSMT4" ShapeID="_x0000_i1695" DrawAspect="Content" ObjectID="_1493586048" r:id="rId1355"/>
        </w:object>
      </w:r>
      <w:r w:rsidRPr="000037DA">
        <w:t xml:space="preserve">, with </w:t>
      </w:r>
      <w:r w:rsidR="00905817" w:rsidRPr="00905817">
        <w:rPr>
          <w:position w:val="-4"/>
        </w:rPr>
        <w:object w:dxaOrig="200" w:dyaOrig="200" w14:anchorId="4963D2E2">
          <v:shape id="_x0000_i1696" type="#_x0000_t75" style="width:10.2pt;height:10.2pt" o:ole="">
            <v:imagedata r:id="rId1356" o:title=""/>
          </v:shape>
          <o:OLEObject Type="Embed" ProgID="Equation.DSMT4" ShapeID="_x0000_i1696" DrawAspect="Content" ObjectID="_1493586049" r:id="rId1357"/>
        </w:object>
      </w:r>
      <w:r w:rsidRPr="000037DA">
        <w:t xml:space="preserve"> representing the unit outward normal to </w:t>
      </w:r>
      <w:r w:rsidR="00905817" w:rsidRPr="00905817">
        <w:rPr>
          <w:position w:val="-6"/>
        </w:rPr>
        <w:object w:dxaOrig="320" w:dyaOrig="279" w14:anchorId="1B218C13">
          <v:shape id="_x0000_i1697" type="#_x0000_t75" style="width:15.6pt;height:14.25pt" o:ole="">
            <v:imagedata r:id="rId1358" o:title=""/>
          </v:shape>
          <o:OLEObject Type="Embed" ProgID="Equation.DSMT4" ShapeID="_x0000_i1697" DrawAspect="Content" ObjectID="_1493586050" r:id="rId1359"/>
        </w:object>
      </w:r>
      <w:r w:rsidR="0018091D">
        <w:t>.</w:t>
      </w:r>
      <w:r w:rsidRPr="000037DA">
        <w:t xml:space="preserve"> </w:t>
      </w:r>
      <w:r w:rsidR="00905817" w:rsidRPr="00905817">
        <w:rPr>
          <w:position w:val="-6"/>
        </w:rPr>
        <w:object w:dxaOrig="320" w:dyaOrig="279" w14:anchorId="0DAB0E22">
          <v:shape id="_x0000_i1698" type="#_x0000_t75" style="width:15.6pt;height:14.25pt" o:ole="">
            <v:imagedata r:id="rId1360" o:title=""/>
          </v:shape>
          <o:OLEObject Type="Embed" ProgID="Equation.DSMT4" ShapeID="_x0000_i1698" DrawAspect="Content" ObjectID="_1493586051" r:id="rId1361"/>
        </w:object>
      </w:r>
      <w:r w:rsidRPr="000037DA">
        <w:t xml:space="preserve"> represents an elemental area of </w:t>
      </w:r>
      <w:r w:rsidR="00905817" w:rsidRPr="00905817">
        <w:rPr>
          <w:position w:val="-6"/>
        </w:rPr>
        <w:object w:dxaOrig="320" w:dyaOrig="279" w14:anchorId="27C26F71">
          <v:shape id="_x0000_i1699" type="#_x0000_t75" style="width:15.6pt;height:14.25pt" o:ole="">
            <v:imagedata r:id="rId1362" o:title=""/>
          </v:shape>
          <o:OLEObject Type="Embed" ProgID="Equation.DSMT4" ShapeID="_x0000_i1699" DrawAspect="Content" ObjectID="_1493586052" r:id="rId1363"/>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700" type="#_x0000_t75" style="width:10.2pt;height:10.85pt" o:ole="">
            <v:imagedata r:id="rId1364" o:title=""/>
          </v:shape>
          <o:OLEObject Type="Embed" ProgID="Equation.DSMT4" ShapeID="_x0000_i1700" DrawAspect="Content" ObjectID="_1493586053" r:id="rId1365"/>
        </w:object>
      </w:r>
      <w:r w:rsidRPr="000037DA">
        <w:t xml:space="preserve"> and </w:t>
      </w:r>
      <w:r w:rsidR="00905817" w:rsidRPr="00905817">
        <w:rPr>
          <w:position w:val="-10"/>
        </w:rPr>
        <w:object w:dxaOrig="240" w:dyaOrig="260" w14:anchorId="534FF661">
          <v:shape id="_x0000_i1701" type="#_x0000_t75" style="width:12.25pt;height:12.9pt" o:ole="">
            <v:imagedata r:id="rId1366" o:title=""/>
          </v:shape>
          <o:OLEObject Type="Embed" ProgID="Equation.DSMT4" ShapeID="_x0000_i1701" DrawAspect="Content" ObjectID="_1493586054" r:id="rId1367"/>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702" type="#_x0000_t75" style="width:8.15pt;height:12.9pt" o:ole="">
            <v:imagedata r:id="rId1368" o:title=""/>
          </v:shape>
          <o:OLEObject Type="Embed" ProgID="Equation.DSMT4" ShapeID="_x0000_i1702" DrawAspect="Content" ObjectID="_1493586055" r:id="rId1369"/>
        </w:object>
      </w:r>
      <w:r w:rsidRPr="000037DA">
        <w:t xml:space="preserve"> and </w:t>
      </w:r>
      <w:r w:rsidR="00905817" w:rsidRPr="00905817">
        <w:rPr>
          <w:position w:val="-12"/>
        </w:rPr>
        <w:object w:dxaOrig="300" w:dyaOrig="360" w14:anchorId="031C5117">
          <v:shape id="_x0000_i1703" type="#_x0000_t75" style="width:14.95pt;height:19pt" o:ole="">
            <v:imagedata r:id="rId1370" o:title=""/>
          </v:shape>
          <o:OLEObject Type="Embed" ProgID="Equation.DSMT4" ShapeID="_x0000_i1703" DrawAspect="Content" ObjectID="_1493586056" r:id="rId1371"/>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D3178E">
          <w:instrText>(3.24)</w:instrText>
        </w:r>
      </w:fldSimple>
      <w:r w:rsidR="00F71297">
        <w:fldChar w:fldCharType="end"/>
      </w:r>
      <w:r w:rsidRPr="000037DA">
        <w:t xml:space="preserve">, </w:t>
      </w:r>
      <w:r w:rsidR="00905817" w:rsidRPr="00905817">
        <w:rPr>
          <w:position w:val="-16"/>
        </w:rPr>
        <w:object w:dxaOrig="1960" w:dyaOrig="440" w14:anchorId="6E6B5819">
          <v:shape id="_x0000_i1704" type="#_x0000_t75" style="width:97.8pt;height:21.75pt" o:ole="">
            <v:imagedata r:id="rId1372" o:title=""/>
          </v:shape>
          <o:OLEObject Type="Embed" ProgID="Equation.DSMT4" ShapeID="_x0000_i1704" DrawAspect="Content" ObjectID="_1493586057" r:id="rId1373"/>
        </w:object>
      </w:r>
      <w:r w:rsidRPr="000037DA">
        <w:t xml:space="preserve"> represents the virtual work.</w:t>
      </w:r>
    </w:p>
    <w:p w14:paraId="6020D169" w14:textId="77777777" w:rsidR="00FB6012" w:rsidRPr="000037DA" w:rsidRDefault="00FB6012" w:rsidP="00FB6012">
      <w:pPr>
        <w:pStyle w:val="Heading3"/>
      </w:pPr>
      <w:bookmarkStart w:id="292" w:name="_Toc176704843"/>
      <w:bookmarkStart w:id="293" w:name="_Toc289032549"/>
      <w:r>
        <w:t>Linearization</w:t>
      </w:r>
      <w:bookmarkEnd w:id="292"/>
      <w:bookmarkEnd w:id="293"/>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D3178E">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705" type="#_x0000_t75" style="width:20.4pt;height:14.25pt" o:ole="">
            <v:imagedata r:id="rId1374" o:title=""/>
          </v:shape>
          <o:OLEObject Type="Embed" ProgID="Equation.DSMT4" ShapeID="_x0000_i1705" DrawAspect="Content" ObjectID="_1493586058" r:id="rId1375"/>
        </w:object>
      </w:r>
      <w:r w:rsidRPr="000037DA">
        <w:t xml:space="preserve"> at some trial solution </w:t>
      </w:r>
      <w:r w:rsidR="00905817" w:rsidRPr="00905817">
        <w:rPr>
          <w:position w:val="-16"/>
        </w:rPr>
        <w:object w:dxaOrig="840" w:dyaOrig="440" w14:anchorId="3CF04EB9">
          <v:shape id="_x0000_i1706" type="#_x0000_t75" style="width:42.1pt;height:21.75pt" o:ole="">
            <v:imagedata r:id="rId1376" o:title=""/>
          </v:shape>
          <o:OLEObject Type="Embed" ProgID="Equation.DSMT4" ShapeID="_x0000_i1706" DrawAspect="Content" ObjectID="_1493586059" r:id="rId1377"/>
        </w:object>
      </w:r>
      <w:r w:rsidRPr="000037DA">
        <w:t xml:space="preserve">, along an increment </w:t>
      </w:r>
      <w:r w:rsidR="00905817" w:rsidRPr="00905817">
        <w:rPr>
          <w:position w:val="-6"/>
        </w:rPr>
        <w:object w:dxaOrig="360" w:dyaOrig="279" w14:anchorId="6CE6B6C3">
          <v:shape id="_x0000_i1707" type="#_x0000_t75" style="width:19pt;height:14.25pt" o:ole="">
            <v:imagedata r:id="rId1378" o:title=""/>
          </v:shape>
          <o:OLEObject Type="Embed" ProgID="Equation.DSMT4" ShapeID="_x0000_i1707" DrawAspect="Content" ObjectID="_1493586060" r:id="rId1379"/>
        </w:object>
      </w:r>
      <w:r w:rsidRPr="000037DA">
        <w:t xml:space="preserve"> in </w:t>
      </w:r>
      <w:r w:rsidR="00905817" w:rsidRPr="00905817">
        <w:rPr>
          <w:position w:val="-10"/>
        </w:rPr>
        <w:object w:dxaOrig="300" w:dyaOrig="360" w14:anchorId="56CEF113">
          <v:shape id="_x0000_i1708" type="#_x0000_t75" style="width:14.95pt;height:19pt" o:ole="">
            <v:imagedata r:id="rId1380" o:title=""/>
          </v:shape>
          <o:OLEObject Type="Embed" ProgID="Equation.DSMT4" ShapeID="_x0000_i1708" DrawAspect="Content" ObjectID="_1493586061" r:id="rId1381"/>
        </w:object>
      </w:r>
      <w:r w:rsidRPr="000037DA">
        <w:t xml:space="preserve"> and an increment </w:t>
      </w:r>
      <w:r w:rsidR="00905817" w:rsidRPr="00905817">
        <w:rPr>
          <w:position w:val="-10"/>
        </w:rPr>
        <w:object w:dxaOrig="340" w:dyaOrig="320" w14:anchorId="1905E398">
          <v:shape id="_x0000_i1709" type="#_x0000_t75" style="width:17pt;height:15.6pt" o:ole="">
            <v:imagedata r:id="rId1382" o:title=""/>
          </v:shape>
          <o:OLEObject Type="Embed" ProgID="Equation.DSMT4" ShapeID="_x0000_i1709" DrawAspect="Content" ObjectID="_1493586062" r:id="rId1383"/>
        </w:object>
      </w:r>
      <w:r w:rsidRPr="000037DA">
        <w:t xml:space="preserve"> in </w:t>
      </w:r>
      <w:r w:rsidR="00905817" w:rsidRPr="00905817">
        <w:rPr>
          <w:position w:val="-10"/>
        </w:rPr>
        <w:object w:dxaOrig="240" w:dyaOrig="260" w14:anchorId="43515783">
          <v:shape id="_x0000_i1710" type="#_x0000_t75" style="width:12.25pt;height:12.9pt" o:ole="">
            <v:imagedata r:id="rId1384" o:title=""/>
          </v:shape>
          <o:OLEObject Type="Embed" ProgID="Equation.DSMT4" ShapeID="_x0000_i1710" DrawAspect="Content" ObjectID="_1493586063" r:id="rId1385"/>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11" type="#_x0000_t75" style="width:159.6pt;height:19.7pt" o:ole="">
            <v:imagedata r:id="rId1386" o:title=""/>
          </v:shape>
          <o:OLEObject Type="Embed" ProgID="Equation.DSMT4" ShapeID="_x0000_i1711" DrawAspect="Content" ObjectID="_1493586064" r:id="rId138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25</w:instrText>
        </w:r>
      </w:fldSimple>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12" type="#_x0000_t75" style="width:42.1pt;height:19.7pt" o:ole="">
            <v:imagedata r:id="rId1388" o:title=""/>
          </v:shape>
          <o:OLEObject Type="Embed" ProgID="Equation.DSMT4" ShapeID="_x0000_i1712" DrawAspect="Content" ObjectID="_1493586065" r:id="rId1389"/>
        </w:object>
      </w:r>
      <w:r w:rsidRPr="000037DA">
        <w:t xml:space="preserve"> represents the directional derivative of </w:t>
      </w:r>
      <w:r w:rsidR="00905817" w:rsidRPr="00905817">
        <w:rPr>
          <w:position w:val="-10"/>
        </w:rPr>
        <w:object w:dxaOrig="240" w:dyaOrig="320" w14:anchorId="45E0FF9E">
          <v:shape id="_x0000_i1713" type="#_x0000_t75" style="width:12.25pt;height:15.6pt" o:ole="">
            <v:imagedata r:id="rId1390" o:title=""/>
          </v:shape>
          <o:OLEObject Type="Embed" ProgID="Equation.DSMT4" ShapeID="_x0000_i1713" DrawAspect="Content" ObjectID="_1493586066" r:id="rId1391"/>
        </w:object>
      </w:r>
      <w:r w:rsidRPr="000037DA">
        <w:t xml:space="preserve"> along </w:t>
      </w:r>
      <w:r w:rsidR="00905817" w:rsidRPr="00905817">
        <w:rPr>
          <w:position w:val="-10"/>
        </w:rPr>
        <w:object w:dxaOrig="340" w:dyaOrig="320" w14:anchorId="121708BD">
          <v:shape id="_x0000_i1714" type="#_x0000_t75" style="width:17pt;height:15.6pt" o:ole="">
            <v:imagedata r:id="rId1392" o:title=""/>
          </v:shape>
          <o:OLEObject Type="Embed" ProgID="Equation.DSMT4" ShapeID="_x0000_i1714" DrawAspect="Content" ObjectID="_1493586067" r:id="rId1393"/>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15" type="#_x0000_t75" style="width:91.7pt;height:19pt" o:ole="">
            <v:imagedata r:id="rId1394" o:title=""/>
          </v:shape>
          <o:OLEObject Type="Embed" ProgID="Equation.DSMT4" ShapeID="_x0000_i1715" DrawAspect="Content" ObjectID="_1493586068" r:id="rId139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16" type="#_x0000_t75" style="width:242.5pt;height:22.4pt" o:ole="">
            <v:imagedata r:id="rId1396" o:title=""/>
          </v:shape>
          <o:OLEObject Type="Embed" ProgID="Equation.DSMT4" ShapeID="_x0000_i1716" DrawAspect="Content" ObjectID="_1493586069" r:id="rId139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4" w:name="ZEqnNum162760"/>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27</w:instrText>
        </w:r>
      </w:fldSimple>
      <w:r>
        <w:instrText>)</w:instrText>
      </w:r>
      <w:bookmarkEnd w:id="294"/>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17" type="#_x0000_t75" style="width:228.9pt;height:22.4pt" o:ole="">
            <v:imagedata r:id="rId1398" o:title=""/>
          </v:shape>
          <o:OLEObject Type="Embed" ProgID="Equation.DSMT4" ShapeID="_x0000_i1717" DrawAspect="Content" ObjectID="_1493586070" r:id="rId1399"/>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28</w:instrText>
        </w:r>
      </w:fldSimple>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295"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18" type="#_x0000_t75" style="width:19pt;height:14.25pt" o:ole="">
            <v:imagedata r:id="rId1400" o:title=""/>
          </v:shape>
          <o:OLEObject Type="Embed" ProgID="Equation.DSMT4" ShapeID="_x0000_i1718" DrawAspect="Content" ObjectID="_1493586071" r:id="rId1401"/>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9" type="#_x0000_t75" style="width:317.9pt;height:112.1pt" o:ole="">
            <v:imagedata r:id="rId1402" o:title=""/>
          </v:shape>
          <o:OLEObject Type="Embed" ProgID="Equation.DSMT4" ShapeID="_x0000_i1719" DrawAspect="Content" ObjectID="_1493586072" r:id="rId1403"/>
        </w:objec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6" w:name="ZEqnNum23961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29</w:instrText>
        </w:r>
      </w:fldSimple>
      <w:r>
        <w:instrText>)</w:instrText>
      </w:r>
      <w:bookmarkEnd w:id="296"/>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20" type="#_x0000_t75" style="width:10.2pt;height:10.2pt" o:ole="">
            <v:imagedata r:id="rId1404" o:title=""/>
          </v:shape>
          <o:OLEObject Type="Embed" ProgID="Equation.DSMT4" ShapeID="_x0000_i1720" DrawAspect="Content" ObjectID="_1493586073" r:id="rId1405"/>
        </w:object>
      </w:r>
      <w:r w:rsidRPr="000037DA">
        <w:t xml:space="preserve"> is the fourth-order spatial elasticity tensor for the mixture and </w:t>
      </w:r>
      <w:r w:rsidR="00905817" w:rsidRPr="00905817">
        <w:rPr>
          <w:position w:val="-16"/>
        </w:rPr>
        <w:object w:dxaOrig="2820" w:dyaOrig="440" w14:anchorId="0F8408B1">
          <v:shape id="_x0000_i1721" type="#_x0000_t75" style="width:141.3pt;height:21.75pt" o:ole="">
            <v:imagedata r:id="rId1406" o:title=""/>
          </v:shape>
          <o:OLEObject Type="Embed" ProgID="Equation.DSMT4" ShapeID="_x0000_i1721" DrawAspect="Content" ObjectID="_1493586074" r:id="rId1407"/>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D3178E">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22" type="#_x0000_t75" style="width:129.75pt;height:21.75pt" o:ole="">
            <v:imagedata r:id="rId1408" o:title=""/>
          </v:shape>
          <o:OLEObject Type="Embed" ProgID="Equation.DSMT4" ShapeID="_x0000_i1722" DrawAspect="Content" ObjectID="_1493586075" r:id="rId1409"/>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30</w:instrText>
        </w:r>
      </w:fldSimple>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23" type="#_x0000_t75" style="width:12.9pt;height:14.95pt" o:ole="">
            <v:imagedata r:id="rId1410" o:title=""/>
          </v:shape>
          <o:OLEObject Type="Embed" ProgID="Equation.DSMT4" ShapeID="_x0000_i1723" DrawAspect="Content" ObjectID="_1493586076" r:id="rId1411"/>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r w:rsidR="00FE64EB">
        <w:fldChar w:fldCharType="begin"/>
      </w:r>
      <w:r w:rsidR="00FE64EB">
        <w:instrText xml:space="preserve"> HYPERLINK \l "_ENREF_27" \o "Curnier, 1995 #52" </w:instrText>
      </w:r>
      <w:ins w:id="297" w:author="rawlins" w:date="2015-05-19T17:22:00Z"/>
      <w:r w:rsidR="00FE64EB">
        <w:fldChar w:fldCharType="separate"/>
      </w:r>
      <w:r w:rsidR="00214E15">
        <w:rPr>
          <w:noProof/>
        </w:rPr>
        <w:t>27</w:t>
      </w:r>
      <w:r w:rsidR="00FE64EB">
        <w:rPr>
          <w:noProof/>
        </w:rPr>
        <w:fldChar w:fldCharType="end"/>
      </w:r>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24" type="#_x0000_t75" style="width:14.95pt;height:15.6pt" o:ole="">
            <v:imagedata r:id="rId1412" o:title=""/>
          </v:shape>
          <o:OLEObject Type="Embed" ProgID="Equation.DSMT4" ShapeID="_x0000_i1724" DrawAspect="Content" ObjectID="_1493586077" r:id="rId1413"/>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25" type="#_x0000_t75" style="width:154.2pt;height:21.75pt" o:ole="">
            <v:imagedata r:id="rId1414" o:title=""/>
          </v:shape>
          <o:OLEObject Type="Embed" ProgID="Equation.DSMT4" ShapeID="_x0000_i1725" DrawAspect="Content" ObjectID="_1493586078" r:id="rId141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31</w:instrText>
        </w:r>
      </w:fldSimple>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26" type="#_x0000_t75" style="width:10.85pt;height:12.9pt" o:ole="">
            <v:imagedata r:id="rId1416" o:title=""/>
          </v:shape>
          <o:OLEObject Type="Embed" ProgID="Equation.DSMT4" ShapeID="_x0000_i1726" DrawAspect="Content" ObjectID="_1493586079" r:id="rId1417"/>
        </w:object>
      </w:r>
      <w:r w:rsidRPr="000037DA">
        <w:t xml:space="preserve"> is the deformation gradient of the solid matrix, </w:t>
      </w:r>
      <w:r w:rsidR="00A60338" w:rsidRPr="00905817">
        <w:rPr>
          <w:position w:val="-10"/>
        </w:rPr>
        <w:object w:dxaOrig="1280" w:dyaOrig="360" w14:anchorId="5001AC09">
          <v:shape id="_x0000_i1727" type="#_x0000_t75" style="width:63.85pt;height:19pt" o:ole="">
            <v:imagedata r:id="rId1418" o:title=""/>
          </v:shape>
          <o:OLEObject Type="Embed" ProgID="Equation.DSMT4" ShapeID="_x0000_i1727" DrawAspect="Content" ObjectID="_1493586080" r:id="rId1419"/>
        </w:object>
      </w:r>
      <w:r w:rsidRPr="000037DA">
        <w:t xml:space="preserve"> where </w:t>
      </w:r>
      <w:r w:rsidR="00905817" w:rsidRPr="00905817">
        <w:rPr>
          <w:position w:val="-4"/>
        </w:rPr>
        <w:object w:dxaOrig="240" w:dyaOrig="260" w14:anchorId="1A7E61C7">
          <v:shape id="_x0000_i1728" type="#_x0000_t75" style="width:12.25pt;height:12.9pt" o:ole="">
            <v:imagedata r:id="rId1420" o:title=""/>
          </v:shape>
          <o:OLEObject Type="Embed" ProgID="Equation.DSMT4" ShapeID="_x0000_i1728" DrawAspect="Content" ObjectID="_1493586081" r:id="rId1421"/>
        </w:object>
      </w:r>
      <w:r w:rsidRPr="000037DA">
        <w:t xml:space="preserve"> is the Lagrangian strain tensor and </w:t>
      </w:r>
      <w:r w:rsidR="00905817" w:rsidRPr="00905817">
        <w:rPr>
          <w:position w:val="-6"/>
        </w:rPr>
        <w:object w:dxaOrig="279" w:dyaOrig="320" w14:anchorId="7DF0E237">
          <v:shape id="_x0000_i1729" type="#_x0000_t75" style="width:14.25pt;height:15.6pt" o:ole="">
            <v:imagedata r:id="rId1422" o:title=""/>
          </v:shape>
          <o:OLEObject Type="Embed" ProgID="Equation.DSMT4" ShapeID="_x0000_i1729" DrawAspect="Content" ObjectID="_1493586082" r:id="rId1423"/>
        </w:object>
      </w:r>
      <w:r w:rsidRPr="000037DA">
        <w:t xml:space="preserve"> is the second Piola-Kirchhoff stress tensor, related to the Cauchy stress tensor via </w:t>
      </w:r>
      <w:r w:rsidR="00905817" w:rsidRPr="00905817">
        <w:rPr>
          <w:position w:val="-6"/>
        </w:rPr>
        <w:object w:dxaOrig="1719" w:dyaOrig="320" w14:anchorId="79AAA6AE">
          <v:shape id="_x0000_i1730" type="#_x0000_t75" style="width:86.25pt;height:15.6pt" o:ole="">
            <v:imagedata r:id="rId1424" o:title=""/>
          </v:shape>
          <o:OLEObject Type="Embed" ProgID="Equation.DSMT4" ShapeID="_x0000_i1730" DrawAspect="Content" ObjectID="_1493586083" r:id="rId1425"/>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31" type="#_x0000_t75" style="width:12.25pt;height:15.6pt" o:ole="">
            <v:imagedata r:id="rId1426" o:title=""/>
          </v:shape>
          <o:OLEObject Type="Embed" ProgID="Equation.DSMT4" ShapeID="_x0000_i1731" DrawAspect="Content" ObjectID="_1493586084" r:id="rId1427"/>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32" type="#_x0000_t75" style="width:14.25pt;height:14.25pt" o:ole="">
            <v:imagedata r:id="rId1428" o:title=""/>
          </v:shape>
          <o:OLEObject Type="Embed" ProgID="Equation.DSMT4" ShapeID="_x0000_i1732" DrawAspect="Content" ObjectID="_1493586085" r:id="rId1429"/>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33" type="#_x0000_t75" style="width:148.75pt;height:21.75pt" o:ole="">
            <v:imagedata r:id="rId1430" o:title=""/>
          </v:shape>
          <o:OLEObject Type="Embed" ProgID="Equation.DSMT4" ShapeID="_x0000_i1733" DrawAspect="Content" ObjectID="_1493586086" r:id="rId143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32</w:instrText>
        </w:r>
      </w:fldSimple>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34" type="#_x0000_t75" style="width:59.75pt;height:17pt" o:ole="">
            <v:imagedata r:id="rId1432" o:title=""/>
          </v:shape>
          <o:OLEObject Type="Embed" ProgID="Equation.DSMT4" ShapeID="_x0000_i1734" DrawAspect="Content" ObjectID="_1493586087" r:id="rId1433"/>
        </w:object>
      </w:r>
      <w:r w:rsidRPr="000037DA">
        <w:t xml:space="preserve"> and </w:t>
      </w:r>
      <w:r w:rsidR="00905817" w:rsidRPr="00905817">
        <w:rPr>
          <w:position w:val="-4"/>
        </w:rPr>
        <w:object w:dxaOrig="279" w:dyaOrig="260" w14:anchorId="1D71FF18">
          <v:shape id="_x0000_i1735" type="#_x0000_t75" style="width:14.25pt;height:12.9pt" o:ole="">
            <v:imagedata r:id="rId1434" o:title=""/>
          </v:shape>
          <o:OLEObject Type="Embed" ProgID="Equation.DSMT4" ShapeID="_x0000_i1735" DrawAspect="Content" ObjectID="_1493586088" r:id="rId1435"/>
        </w:object>
      </w:r>
      <w:r w:rsidRPr="000037DA">
        <w:t xml:space="preserve"> is the permeability tensor in the material frame, such that </w:t>
      </w:r>
      <w:r w:rsidR="00905817" w:rsidRPr="00905817">
        <w:rPr>
          <w:position w:val="-6"/>
        </w:rPr>
        <w:object w:dxaOrig="1579" w:dyaOrig="320" w14:anchorId="0B07A495">
          <v:shape id="_x0000_i1736" type="#_x0000_t75" style="width:78.8pt;height:15.6pt" o:ole="">
            <v:imagedata r:id="rId1436" o:title=""/>
          </v:shape>
          <o:OLEObject Type="Embed" ProgID="Equation.DSMT4" ShapeID="_x0000_i1736" DrawAspect="Content" ObjectID="_1493586089" r:id="rId1437"/>
        </w:object>
      </w:r>
      <w:r w:rsidRPr="000037DA">
        <w:t xml:space="preserve">.  Since </w:t>
      </w:r>
      <w:r w:rsidR="00905817" w:rsidRPr="00905817">
        <w:rPr>
          <w:position w:val="-4"/>
        </w:rPr>
        <w:object w:dxaOrig="279" w:dyaOrig="260" w14:anchorId="25E4F64C">
          <v:shape id="_x0000_i1737" type="#_x0000_t75" style="width:14.25pt;height:12.9pt" o:ole="">
            <v:imagedata r:id="rId1438" o:title=""/>
          </v:shape>
          <o:OLEObject Type="Embed" ProgID="Equation.DSMT4" ShapeID="_x0000_i1737" DrawAspect="Content" ObjectID="_1493586090" r:id="rId1439"/>
        </w:object>
      </w:r>
      <w:r w:rsidRPr="000037DA">
        <w:t xml:space="preserve"> and </w:t>
      </w:r>
      <w:r w:rsidR="00905817" w:rsidRPr="00905817">
        <w:rPr>
          <w:position w:val="-4"/>
        </w:rPr>
        <w:object w:dxaOrig="240" w:dyaOrig="260" w14:anchorId="19339381">
          <v:shape id="_x0000_i1738" type="#_x0000_t75" style="width:12.25pt;height:12.9pt" o:ole="">
            <v:imagedata r:id="rId1440" o:title=""/>
          </v:shape>
          <o:OLEObject Type="Embed" ProgID="Equation.DSMT4" ShapeID="_x0000_i1738" DrawAspect="Content" ObjectID="_1493586091" r:id="rId1441"/>
        </w:object>
      </w:r>
      <w:r w:rsidRPr="000037DA">
        <w:t xml:space="preserve"> are symmetric tensors, it follows that </w:t>
      </w:r>
      <w:r w:rsidR="00905817" w:rsidRPr="00905817">
        <w:rPr>
          <w:position w:val="-6"/>
        </w:rPr>
        <w:object w:dxaOrig="240" w:dyaOrig="320" w14:anchorId="588E5718">
          <v:shape id="_x0000_i1739" type="#_x0000_t75" style="width:12.25pt;height:15.6pt" o:ole="">
            <v:imagedata r:id="rId1442" o:title=""/>
          </v:shape>
          <o:OLEObject Type="Embed" ProgID="Equation.DSMT4" ShapeID="_x0000_i1739" DrawAspect="Content" ObjectID="_1493586092" r:id="rId1443"/>
        </w:object>
      </w:r>
      <w:r w:rsidRPr="000037DA">
        <w:t xml:space="preserve"> and </w:t>
      </w:r>
      <w:r w:rsidR="00A60338" w:rsidRPr="00905817">
        <w:rPr>
          <w:position w:val="-6"/>
        </w:rPr>
        <w:object w:dxaOrig="279" w:dyaOrig="279" w14:anchorId="59EDC4FA">
          <v:shape id="_x0000_i1740" type="#_x0000_t75" style="width:14.25pt;height:14.25pt" o:ole="">
            <v:imagedata r:id="rId1444" o:title=""/>
          </v:shape>
          <o:OLEObject Type="Embed" ProgID="Equation.DSMT4" ShapeID="_x0000_i1740" DrawAspect="Content" ObjectID="_1493586093" r:id="rId1445"/>
        </w:object>
      </w:r>
      <w:r w:rsidRPr="000037DA">
        <w:t xml:space="preserve"> exhibit two minor symmetries (e.g., </w:t>
      </w:r>
      <w:r w:rsidR="00905817" w:rsidRPr="00905817">
        <w:rPr>
          <w:position w:val="-14"/>
        </w:rPr>
        <w:object w:dxaOrig="980" w:dyaOrig="400" w14:anchorId="4544B719">
          <v:shape id="_x0000_i1741" type="#_x0000_t75" style="width:49.6pt;height:19.7pt" o:ole="">
            <v:imagedata r:id="rId1446" o:title=""/>
          </v:shape>
          <o:OLEObject Type="Embed" ProgID="Equation.DSMT4" ShapeID="_x0000_i1741" DrawAspect="Content" ObjectID="_1493586094" r:id="rId1447"/>
        </w:object>
      </w:r>
      <w:r w:rsidRPr="000037DA">
        <w:t xml:space="preserve"> and </w:t>
      </w:r>
      <w:r w:rsidR="00905817" w:rsidRPr="00905817">
        <w:rPr>
          <w:position w:val="-14"/>
        </w:rPr>
        <w:object w:dxaOrig="1080" w:dyaOrig="380" w14:anchorId="4555D772">
          <v:shape id="_x0000_i1742" type="#_x0000_t75" style="width:54.35pt;height:19pt" o:ole="">
            <v:imagedata r:id="rId1448" o:title=""/>
          </v:shape>
          <o:OLEObject Type="Embed" ProgID="Equation.DSMT4" ShapeID="_x0000_i1742" DrawAspect="Content" ObjectID="_1493586095" r:id="rId1449"/>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43" type="#_x0000_t75" style="width:54.35pt;height:19pt" o:ole="">
            <v:imagedata r:id="rId1450" o:title=""/>
          </v:shape>
          <o:OLEObject Type="Embed" ProgID="Equation.DSMT4" ShapeID="_x0000_i1743" DrawAspect="Content" ObjectID="_1493586096" r:id="rId1451"/>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44" type="#_x0000_t75" style="width:27.15pt;height:19pt" o:ole="">
            <v:imagedata r:id="rId1452" o:title=""/>
          </v:shape>
          <o:OLEObject Type="Embed" ProgID="Equation.DSMT4" ShapeID="_x0000_i1744" DrawAspect="Content" ObjectID="_1493586097" r:id="rId1453"/>
        </w:object>
      </w:r>
      <w:r w:rsidRPr="000037DA">
        <w:t xml:space="preserve"> along </w:t>
      </w:r>
      <w:r w:rsidR="00905817" w:rsidRPr="00905817">
        <w:rPr>
          <w:position w:val="-10"/>
        </w:rPr>
        <w:object w:dxaOrig="340" w:dyaOrig="320" w14:anchorId="19FD7FD5">
          <v:shape id="_x0000_i1745" type="#_x0000_t75" style="width:17pt;height:15.6pt" o:ole="">
            <v:imagedata r:id="rId1454" o:title=""/>
          </v:shape>
          <o:OLEObject Type="Embed" ProgID="Equation.DSMT4" ShapeID="_x0000_i1745" DrawAspect="Content" ObjectID="_1493586098" r:id="rId1455"/>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46" type="#_x0000_t75" style="width:273.75pt;height:22.4pt" o:ole="">
            <v:imagedata r:id="rId1456" o:title=""/>
          </v:shape>
          <o:OLEObject Type="Embed" ProgID="Equation.DSMT4" ShapeID="_x0000_i1746" DrawAspect="Content" ObjectID="_1493586099" r:id="rId145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8" w:name="ZEqnNum782864"/>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33</w:instrText>
        </w:r>
      </w:fldSimple>
      <w:r>
        <w:instrText>)</w:instrText>
      </w:r>
      <w:bookmarkEnd w:id="298"/>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47" type="#_x0000_t75" style="width:29.2pt;height:15.6pt" o:ole="">
            <v:imagedata r:id="rId1458" o:title=""/>
          </v:shape>
          <o:OLEObject Type="Embed" ProgID="Equation.DSMT4" ShapeID="_x0000_i1747" DrawAspect="Content" ObjectID="_1493586100" r:id="rId1459"/>
        </w:object>
      </w:r>
      <w:r w:rsidRPr="000037DA">
        <w:t xml:space="preserve"> and </w:t>
      </w:r>
      <w:r w:rsidR="00905817" w:rsidRPr="00905817">
        <w:rPr>
          <w:position w:val="-10"/>
        </w:rPr>
        <w:object w:dxaOrig="720" w:dyaOrig="320" w14:anchorId="377FCE3D">
          <v:shape id="_x0000_i1748" type="#_x0000_t75" style="width:36.7pt;height:15.6pt" o:ole="">
            <v:imagedata r:id="rId1460" o:title=""/>
          </v:shape>
          <o:OLEObject Type="Embed" ProgID="Equation.DSMT4" ShapeID="_x0000_i1748" DrawAspect="Content" ObjectID="_1493586101" r:id="rId1461"/>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D3178E">
          <w:instrText>(3.29)</w:instrText>
        </w:r>
      </w:fldSimple>
      <w:r w:rsidR="00021014">
        <w:fldChar w:fldCharType="end"/>
      </w:r>
      <w:r w:rsidRPr="000037DA">
        <w:t xml:space="preserve"> is symmetric to interchanges of </w:t>
      </w:r>
      <w:r w:rsidR="00905817" w:rsidRPr="00905817">
        <w:rPr>
          <w:position w:val="-6"/>
        </w:rPr>
        <w:object w:dxaOrig="360" w:dyaOrig="279" w14:anchorId="2B198807">
          <v:shape id="_x0000_i1749" type="#_x0000_t75" style="width:19pt;height:14.25pt" o:ole="">
            <v:imagedata r:id="rId1462" o:title=""/>
          </v:shape>
          <o:OLEObject Type="Embed" ProgID="Equation.DSMT4" ShapeID="_x0000_i1749" DrawAspect="Content" ObjectID="_1493586102" r:id="rId1463"/>
        </w:object>
      </w:r>
      <w:r w:rsidRPr="000037DA">
        <w:t xml:space="preserve"> and </w:t>
      </w:r>
      <w:r w:rsidR="00905817" w:rsidRPr="00905817">
        <w:rPr>
          <w:position w:val="-6"/>
        </w:rPr>
        <w:object w:dxaOrig="420" w:dyaOrig="320" w14:anchorId="37A41ABE">
          <v:shape id="_x0000_i1750" type="#_x0000_t75" style="width:20.4pt;height:15.6pt" o:ole="">
            <v:imagedata r:id="rId1464" o:title=""/>
          </v:shape>
          <o:OLEObject Type="Embed" ProgID="Equation.DSMT4" ShapeID="_x0000_i1750" DrawAspect="Content" ObjectID="_1493586103" r:id="rId1465"/>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299"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D3178E">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D3178E">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51" type="#_x0000_t75" style="width:44.85pt;height:19.7pt" o:ole="">
            <v:imagedata r:id="rId1466" o:title=""/>
          </v:shape>
          <o:OLEObject Type="Embed" ProgID="Equation.DSMT4" ShapeID="_x0000_i1751" DrawAspect="Content" ObjectID="_1493586104" r:id="rId1467"/>
        </w:object>
      </w:r>
      <w:r w:rsidRPr="000037DA">
        <w:t xml:space="preserve"> and </w:t>
      </w:r>
      <w:r w:rsidR="00905817" w:rsidRPr="00905817">
        <w:rPr>
          <w:position w:val="-16"/>
        </w:rPr>
        <w:object w:dxaOrig="999" w:dyaOrig="440" w14:anchorId="2B968604">
          <v:shape id="_x0000_i1752" type="#_x0000_t75" style="width:50.25pt;height:21.75pt" o:ole="">
            <v:imagedata r:id="rId1468" o:title=""/>
          </v:shape>
          <o:OLEObject Type="Embed" ProgID="Equation.DSMT4" ShapeID="_x0000_i1752" DrawAspect="Content" ObjectID="_1493586105" r:id="rId1469"/>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53" type="#_x0000_t75" style="width:27.85pt;height:19pt" o:ole="">
            <v:imagedata r:id="rId1470" o:title=""/>
          </v:shape>
          <o:OLEObject Type="Embed" ProgID="Equation.DSMT4" ShapeID="_x0000_i1753" DrawAspect="Content" ObjectID="_1493586106" r:id="rId1471"/>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54" type="#_x0000_t75" style="width:10.85pt;height:19pt" o:ole="">
            <v:imagedata r:id="rId1472" o:title=""/>
          </v:shape>
          <o:OLEObject Type="Embed" ProgID="Equation.DSMT4" ShapeID="_x0000_i1754" DrawAspect="Content" ObjectID="_1493586107" r:id="rId1473"/>
        </w:object>
      </w:r>
      <w:r>
        <w:t xml:space="preserve">, where </w:t>
      </w:r>
      <w:r w:rsidR="00905817" w:rsidRPr="00905817">
        <w:rPr>
          <w:position w:val="-12"/>
        </w:rPr>
        <w:object w:dxaOrig="680" w:dyaOrig="360" w14:anchorId="1FC60A59">
          <v:shape id="_x0000_i1755" type="#_x0000_t75" style="width:34.65pt;height:19pt" o:ole="">
            <v:imagedata r:id="rId1474" o:title=""/>
          </v:shape>
          <o:OLEObject Type="Embed" ProgID="Equation.DSMT4" ShapeID="_x0000_i1755" DrawAspect="Content" ObjectID="_1493586108" r:id="rId1475"/>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56" type="#_x0000_t75" style="width:106.65pt;height:22.4pt" o:ole="">
            <v:imagedata r:id="rId1476" o:title=""/>
          </v:shape>
          <o:OLEObject Type="Embed" ProgID="Equation.DSMT4" ShapeID="_x0000_i1756" DrawAspect="Content" ObjectID="_1493586109" r:id="rId1477"/>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0" w:name="ZEqnNum269251"/>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34</w:instrText>
        </w:r>
      </w:fldSimple>
      <w:r>
        <w:instrText>)</w:instrText>
      </w:r>
      <w:bookmarkEnd w:id="300"/>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57" type="#_x0000_t75" style="width:266.95pt;height:57.75pt" o:ole="">
            <v:imagedata r:id="rId1478" o:title=""/>
          </v:shape>
          <o:OLEObject Type="Embed" ProgID="Equation.DSMT4" ShapeID="_x0000_i1757" DrawAspect="Content" ObjectID="_1493586110" r:id="rId14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1" w:name="ZEqnNum73799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35</w:instrText>
        </w:r>
      </w:fldSimple>
      <w:r>
        <w:instrText>)</w:instrText>
      </w:r>
      <w:bookmarkEnd w:id="301"/>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58" type="#_x0000_t75" style="width:99.85pt;height:32.6pt" o:ole="">
            <v:imagedata r:id="rId1480" o:title=""/>
          </v:shape>
          <o:OLEObject Type="Embed" ProgID="Equation.DSMT4" ShapeID="_x0000_i1758" DrawAspect="Content" ObjectID="_1493586111" r:id="rId148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36</w:instrText>
        </w:r>
      </w:fldSimple>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9" type="#_x0000_t75" style="width:15.6pt;height:14.25pt" o:ole="">
            <v:imagedata r:id="rId1482" o:title=""/>
          </v:shape>
          <o:OLEObject Type="Embed" ProgID="Equation.DSMT4" ShapeID="_x0000_i1759" DrawAspect="Content" ObjectID="_1493586112" r:id="rId1483"/>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60" type="#_x0000_t75" style="width:59.1pt;height:34.65pt" o:ole="">
            <v:imagedata r:id="rId1484" o:title=""/>
          </v:shape>
          <o:OLEObject Type="Embed" ProgID="Equation.DSMT4" ShapeID="_x0000_i1760" DrawAspect="Content" ObjectID="_1493586113" r:id="rId1485"/>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37</w:instrText>
        </w:r>
      </w:fldSimple>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61" type="#_x0000_t75" style="width:10.85pt;height:19pt" o:ole="">
            <v:imagedata r:id="rId1486" o:title=""/>
          </v:shape>
          <o:OLEObject Type="Embed" ProgID="Equation.DSMT4" ShapeID="_x0000_i1761" DrawAspect="Content" ObjectID="_1493586114" r:id="rId1487"/>
        </w:object>
      </w:r>
      <w:r>
        <w:t xml:space="preserve">, where </w:t>
      </w:r>
      <w:r w:rsidR="00905817" w:rsidRPr="00905817">
        <w:rPr>
          <w:position w:val="-16"/>
        </w:rPr>
        <w:object w:dxaOrig="1420" w:dyaOrig="440" w14:anchorId="4B4CF952">
          <v:shape id="_x0000_i1762" type="#_x0000_t75" style="width:71.3pt;height:21.75pt" o:ole="">
            <v:imagedata r:id="rId1488" o:title=""/>
          </v:shape>
          <o:OLEObject Type="Embed" ProgID="Equation.DSMT4" ShapeID="_x0000_i1762" DrawAspect="Content" ObjectID="_1493586115" r:id="rId1489"/>
        </w:object>
      </w:r>
      <w:r>
        <w:t xml:space="preserve"> and </w:t>
      </w:r>
      <w:r w:rsidR="00905817" w:rsidRPr="00905817">
        <w:rPr>
          <w:position w:val="-10"/>
        </w:rPr>
        <w:object w:dxaOrig="240" w:dyaOrig="260" w14:anchorId="63A9D63F">
          <v:shape id="_x0000_i1763" type="#_x0000_t75" style="width:12.25pt;height:12.9pt" o:ole="">
            <v:imagedata r:id="rId1490" o:title=""/>
          </v:shape>
          <o:OLEObject Type="Embed" ProgID="Equation.DSMT4" ShapeID="_x0000_i1763" DrawAspect="Content" ObjectID="_1493586116" r:id="rId1491"/>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64" type="#_x0000_t75" style="width:143.3pt;height:22.4pt" o:ole="">
            <v:imagedata r:id="rId1492" o:title=""/>
          </v:shape>
          <o:OLEObject Type="Embed" ProgID="Equation.DSMT4" ShapeID="_x0000_i1764" DrawAspect="Content" ObjectID="_1493586117" r:id="rId1493"/>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2" w:name="ZEqnNum64188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38</w:instrText>
        </w:r>
      </w:fldSimple>
      <w:r>
        <w:instrText>)</w:instrText>
      </w:r>
      <w:bookmarkEnd w:id="302"/>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65" type="#_x0000_t75" style="width:302.25pt;height:61.8pt" o:ole="">
            <v:imagedata r:id="rId1494" o:title=""/>
          </v:shape>
          <o:OLEObject Type="Embed" ProgID="Equation.DSMT4" ShapeID="_x0000_i1765" DrawAspect="Content" ObjectID="_1493586118" r:id="rId14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3" w:name="ZEqnNum675799"/>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39</w:instrText>
        </w:r>
      </w:fldSimple>
      <w:r>
        <w:instrText>)</w:instrText>
      </w:r>
      <w:bookmarkEnd w:id="303"/>
      <w:r>
        <w:fldChar w:fldCharType="end"/>
      </w:r>
    </w:p>
    <w:p w14:paraId="5999C349" w14:textId="68EAC14E" w:rsidR="00FB6012" w:rsidRDefault="00FB6012" w:rsidP="00FB6012">
      <w:del w:id="304" w:author="Gerard" w:date="2014-11-07T13:04:00Z">
        <w:r w:rsidDel="001529A7">
          <w:delText>Finally, f</w:delText>
        </w:r>
      </w:del>
      <w:ins w:id="305" w:author="Gerard" w:date="2014-11-07T13:04:00Z">
        <w:r w:rsidR="001529A7">
          <w:t>F</w:t>
        </w:r>
      </w:ins>
      <w:r>
        <w:t xml:space="preserve">or a prescribed normal fluid flux </w:t>
      </w:r>
      <w:r w:rsidR="00905817" w:rsidRPr="00905817">
        <w:rPr>
          <w:position w:val="-12"/>
        </w:rPr>
        <w:object w:dxaOrig="999" w:dyaOrig="360" w14:anchorId="7C7F981F">
          <v:shape id="_x0000_i1766" type="#_x0000_t75" style="width:50.25pt;height:19pt" o:ole="">
            <v:imagedata r:id="rId1496" o:title=""/>
          </v:shape>
          <o:OLEObject Type="Embed" ProgID="Equation.DSMT4" ShapeID="_x0000_i1766" DrawAspect="Content" ObjectID="_1493586119" r:id="rId1497"/>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67" type="#_x0000_t75" style="width:96.45pt;height:22.4pt" o:ole="">
            <v:imagedata r:id="rId1498" o:title=""/>
          </v:shape>
          <o:OLEObject Type="Embed" ProgID="Equation.DSMT4" ShapeID="_x0000_i1767" DrawAspect="Content" ObjectID="_1493586120" r:id="rId1499"/>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6" w:name="ZEqnNum525838"/>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40</w:instrText>
        </w:r>
      </w:fldSimple>
      <w:r>
        <w:instrText>)</w:instrText>
      </w:r>
      <w:bookmarkEnd w:id="306"/>
      <w:r>
        <w:fldChar w:fldCharType="end"/>
      </w:r>
    </w:p>
    <w:p w14:paraId="587A206D" w14:textId="77777777" w:rsidR="00FB6012" w:rsidRDefault="00FB6012" w:rsidP="00FB6012">
      <w:r>
        <w:t>and</w:t>
      </w:r>
    </w:p>
    <w:p w14:paraId="603ADC2C" w14:textId="7ACB5B68" w:rsidR="00FB6012" w:rsidRDefault="00FB6012" w:rsidP="00FB6012">
      <w:pPr>
        <w:pStyle w:val="MTDisplayEquation"/>
        <w:rPr>
          <w:ins w:id="307" w:author="Gerard" w:date="2014-11-07T13:05:00Z"/>
        </w:rPr>
      </w:pPr>
      <w:r>
        <w:tab/>
      </w:r>
      <w:r w:rsidR="00905817" w:rsidRPr="00905817">
        <w:rPr>
          <w:position w:val="-52"/>
        </w:rPr>
        <w:object w:dxaOrig="5520" w:dyaOrig="1160" w14:anchorId="245AD3FB">
          <v:shape id="_x0000_i1768" type="#_x0000_t75" style="width:277.15pt;height:57.75pt" o:ole="">
            <v:imagedata r:id="rId1500" o:title=""/>
          </v:shape>
          <o:OLEObject Type="Embed" ProgID="Equation.DSMT4" ShapeID="_x0000_i1768" DrawAspect="Content" ObjectID="_1493586121" r:id="rId15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8" w:name="ZEqnNum66940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41</w:instrText>
        </w:r>
      </w:fldSimple>
      <w:r>
        <w:instrText>)</w:instrText>
      </w:r>
      <w:bookmarkEnd w:id="308"/>
      <w:r>
        <w:fldChar w:fldCharType="end"/>
      </w:r>
    </w:p>
    <w:p w14:paraId="0BA8D431" w14:textId="0898E95C" w:rsidR="001529A7" w:rsidRDefault="008E3CAC" w:rsidP="001529A7">
      <w:pPr>
        <w:rPr>
          <w:ins w:id="309" w:author="Gerard" w:date="2014-11-07T13:05:00Z"/>
        </w:rPr>
      </w:pPr>
      <w:ins w:id="310" w:author="Gerard" w:date="2014-11-07T16:07:00Z">
        <w:r>
          <w:t>Finally, f</w:t>
        </w:r>
      </w:ins>
      <w:ins w:id="311" w:author="Gerard" w:date="2014-11-07T13:05:00Z">
        <w:r w:rsidR="001529A7">
          <w:t>or a prescribed external body force,</w:t>
        </w:r>
      </w:ins>
      <w:ins w:id="312" w:author="Gerard" w:date="2014-11-07T13:15:00Z">
        <w:r w:rsidR="001734DC">
          <w:t xml:space="preserve"> recognizing that </w:t>
        </w:r>
      </w:ins>
      <w:r w:rsidR="00905817" w:rsidRPr="00905817">
        <w:rPr>
          <w:position w:val="-10"/>
        </w:rPr>
        <w:object w:dxaOrig="1780" w:dyaOrig="360" w14:anchorId="71383249">
          <v:shape id="_x0000_i1769" type="#_x0000_t75" style="width:89pt;height:19pt" o:ole="">
            <v:imagedata r:id="rId1502" o:title=""/>
          </v:shape>
          <o:OLEObject Type="Embed" ProgID="Equation.DSMT4" ShapeID="_x0000_i1769" DrawAspect="Content" ObjectID="_1493586122" r:id="rId1503"/>
        </w:object>
      </w:r>
      <w:ins w:id="313" w:author="Gerard" w:date="2014-11-07T13:15:00Z">
        <w:r w:rsidR="001734DC">
          <w:t xml:space="preserve"> and assuming that the body forces </w:t>
        </w:r>
      </w:ins>
      <w:r w:rsidR="00905817" w:rsidRPr="00905817">
        <w:rPr>
          <w:position w:val="-6"/>
        </w:rPr>
        <w:object w:dxaOrig="279" w:dyaOrig="320" w14:anchorId="3EC9F3F9">
          <v:shape id="_x0000_i1770" type="#_x0000_t75" style="width:14.25pt;height:15.6pt" o:ole="">
            <v:imagedata r:id="rId1504" o:title=""/>
          </v:shape>
          <o:OLEObject Type="Embed" ProgID="Equation.DSMT4" ShapeID="_x0000_i1770" DrawAspect="Content" ObjectID="_1493586123" r:id="rId1505"/>
        </w:object>
      </w:r>
      <w:ins w:id="314" w:author="Gerard" w:date="2014-11-07T13:16:00Z">
        <w:r w:rsidR="001734DC">
          <w:t xml:space="preserve"> and </w:t>
        </w:r>
      </w:ins>
      <w:r w:rsidR="00905817" w:rsidRPr="00905817">
        <w:rPr>
          <w:position w:val="-6"/>
        </w:rPr>
        <w:object w:dxaOrig="300" w:dyaOrig="320" w14:anchorId="1EC3519C">
          <v:shape id="_x0000_i1771" type="#_x0000_t75" style="width:14.95pt;height:15.6pt" o:ole="">
            <v:imagedata r:id="rId1506" o:title=""/>
          </v:shape>
          <o:OLEObject Type="Embed" ProgID="Equation.DSMT4" ShapeID="_x0000_i1771" DrawAspect="Content" ObjectID="_1493586124" r:id="rId1507"/>
        </w:object>
      </w:r>
      <w:ins w:id="315" w:author="Gerard" w:date="2014-11-07T13:16:00Z">
        <w:r w:rsidR="001734DC">
          <w:t xml:space="preserve"> do not depend on </w:t>
        </w:r>
      </w:ins>
      <w:r w:rsidR="00905817" w:rsidRPr="00905817">
        <w:rPr>
          <w:position w:val="-10"/>
        </w:rPr>
        <w:object w:dxaOrig="240" w:dyaOrig="260" w14:anchorId="55F23A1B">
          <v:shape id="_x0000_i1772" type="#_x0000_t75" style="width:12.25pt;height:12.9pt" o:ole="">
            <v:imagedata r:id="rId1508" o:title=""/>
          </v:shape>
          <o:OLEObject Type="Embed" ProgID="Equation.DSMT4" ShapeID="_x0000_i1772" DrawAspect="Content" ObjectID="_1493586125" r:id="rId1509"/>
        </w:object>
      </w:r>
      <w:ins w:id="316" w:author="Gerard" w:date="2014-11-07T13:16:00Z">
        <w:r w:rsidR="001734DC">
          <w:t>,</w:t>
        </w:r>
      </w:ins>
    </w:p>
    <w:p w14:paraId="3ADEB444" w14:textId="68651E57" w:rsidR="001529A7" w:rsidRPr="001529A7" w:rsidRDefault="001529A7" w:rsidP="001529A7">
      <w:pPr>
        <w:pStyle w:val="MTDisplayEquation"/>
      </w:pPr>
      <w:ins w:id="317" w:author="Gerard" w:date="2014-11-07T13:05:00Z">
        <w:r>
          <w:tab/>
        </w:r>
      </w:ins>
      <w:r w:rsidR="00905817" w:rsidRPr="00905817">
        <w:rPr>
          <w:position w:val="-42"/>
        </w:rPr>
        <w:object w:dxaOrig="7220" w:dyaOrig="960" w14:anchorId="713C9964">
          <v:shape id="_x0000_i1773" type="#_x0000_t75" style="width:360.7pt;height:47.55pt" o:ole="">
            <v:imagedata r:id="rId1510" o:title=""/>
          </v:shape>
          <o:OLEObject Type="Embed" ProgID="Equation.DSMT4" ShapeID="_x0000_i1773" DrawAspect="Content" ObjectID="_1493586126" r:id="rId1511"/>
        </w:object>
      </w:r>
      <w:ins w:id="318"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319" w:author="Gerard" w:date="2015-05-06T12:49:00Z">
        <w:r>
          <w:fldChar w:fldCharType="end"/>
        </w:r>
      </w:del>
      <w:ins w:id="320" w:author="Gerard" w:date="2014-11-07T13:05:00Z">
        <w:r>
          <w:instrText>(</w:instrText>
        </w:r>
        <w:r>
          <w:fldChar w:fldCharType="begin"/>
        </w:r>
        <w:r>
          <w:instrText xml:space="preserve"> SEQ MTSec \c \* Arabic \* MERGEFORMAT </w:instrText>
        </w:r>
      </w:ins>
      <w:r>
        <w:fldChar w:fldCharType="separate"/>
      </w:r>
      <w:ins w:id="321" w:author="rawlins" w:date="2015-05-19T17:23:00Z">
        <w:r w:rsidR="00D3178E">
          <w:rPr>
            <w:noProof/>
          </w:rPr>
          <w:instrText>3</w:instrText>
        </w:r>
      </w:ins>
      <w:ins w:id="322" w:author="Gerard" w:date="2014-11-07T13:05:00Z">
        <w:r>
          <w:fldChar w:fldCharType="end"/>
        </w:r>
        <w:r>
          <w:instrText>.</w:instrText>
        </w:r>
        <w:r>
          <w:fldChar w:fldCharType="begin"/>
        </w:r>
        <w:r>
          <w:instrText xml:space="preserve"> SEQ MTEqn \c \* Arabic \* MERGEFORMAT </w:instrText>
        </w:r>
      </w:ins>
      <w:r>
        <w:fldChar w:fldCharType="separate"/>
      </w:r>
      <w:ins w:id="323" w:author="rawlins" w:date="2015-05-19T17:23:00Z">
        <w:r w:rsidR="00D3178E">
          <w:rPr>
            <w:noProof/>
          </w:rPr>
          <w:instrText>42</w:instrText>
        </w:r>
      </w:ins>
      <w:ins w:id="324" w:author="Gerard" w:date="2014-11-07T13:05:00Z">
        <w:r>
          <w:fldChar w:fldCharType="end"/>
        </w:r>
        <w:r>
          <w:instrText>)</w:instrText>
        </w:r>
        <w:r>
          <w:fldChar w:fldCharType="end"/>
        </w:r>
      </w:ins>
    </w:p>
    <w:p w14:paraId="4D1D7760" w14:textId="77777777" w:rsidR="00FB6012" w:rsidRDefault="00FB6012" w:rsidP="00FB6012">
      <w:pPr>
        <w:pStyle w:val="Heading3"/>
      </w:pPr>
      <w:bookmarkStart w:id="325" w:name="_Toc176704844"/>
      <w:bookmarkStart w:id="326" w:name="_Toc289032550"/>
      <w:r>
        <w:t>Discretization</w:t>
      </w:r>
      <w:bookmarkEnd w:id="325"/>
      <w:bookmarkEnd w:id="326"/>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74" type="#_x0000_t75" style="width:171.85pt;height:67.9pt" o:ole="">
            <v:imagedata r:id="rId1512" o:title=""/>
          </v:shape>
          <o:OLEObject Type="Embed" ProgID="Equation.DSMT4" ShapeID="_x0000_i1774" DrawAspect="Content" ObjectID="_1493586127" r:id="rId1513"/>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27" w:author="rawlins" w:date="2015-05-19T17:23:00Z">
          <w:r w:rsidR="00D3178E">
            <w:rPr>
              <w:noProof/>
            </w:rPr>
            <w:instrText>43</w:instrText>
          </w:r>
        </w:ins>
        <w:ins w:id="328" w:author="Gerard" w:date="2015-05-06T12:49:00Z">
          <w:del w:id="329" w:author="rawlins" w:date="2015-05-19T16:10:00Z">
            <w:r w:rsidR="00E3755C" w:rsidDel="00752FD5">
              <w:rPr>
                <w:noProof/>
              </w:rPr>
              <w:delInstrText>43</w:delInstrText>
            </w:r>
          </w:del>
        </w:ins>
        <w:del w:id="330" w:author="rawlins" w:date="2015-05-19T16:10:00Z">
          <w:r w:rsidR="008D52AD" w:rsidDel="00752FD5">
            <w:rPr>
              <w:noProof/>
            </w:rPr>
            <w:delInstrText>42</w:delInstrText>
          </w:r>
        </w:del>
      </w:fldSimple>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75" type="#_x0000_t75" style="width:17pt;height:19pt" o:ole="">
            <v:imagedata r:id="rId1514" o:title=""/>
          </v:shape>
          <o:OLEObject Type="Embed" ProgID="Equation.DSMT4" ShapeID="_x0000_i1775" DrawAspect="Content" ObjectID="_1493586128" r:id="rId1515"/>
        </w:object>
      </w:r>
      <w:r w:rsidRPr="00DE14F9">
        <w:t xml:space="preserve"> represents the interpolation functions over an element, </w:t>
      </w:r>
      <w:r w:rsidR="00905817" w:rsidRPr="00905817">
        <w:rPr>
          <w:position w:val="-12"/>
        </w:rPr>
        <w:object w:dxaOrig="2220" w:dyaOrig="360" w14:anchorId="018242F6">
          <v:shape id="_x0000_i1776" type="#_x0000_t75" style="width:111.4pt;height:19pt" o:ole="">
            <v:imagedata r:id="rId1516" o:title=""/>
          </v:shape>
          <o:OLEObject Type="Embed" ProgID="Equation.DSMT4" ShapeID="_x0000_i1776" DrawAspect="Content" ObjectID="_1493586129" r:id="rId1517"/>
        </w:object>
      </w:r>
      <w:r w:rsidRPr="00DE14F9">
        <w:t xml:space="preserve"> respectively represent nodal values of </w:t>
      </w:r>
      <w:r w:rsidR="00905817" w:rsidRPr="00905817">
        <w:rPr>
          <w:position w:val="-10"/>
        </w:rPr>
        <w:object w:dxaOrig="1939" w:dyaOrig="360" w14:anchorId="0ED9025B">
          <v:shape id="_x0000_i1777" type="#_x0000_t75" style="width:96.45pt;height:19pt" o:ole="">
            <v:imagedata r:id="rId1518" o:title=""/>
          </v:shape>
          <o:OLEObject Type="Embed" ProgID="Equation.DSMT4" ShapeID="_x0000_i1777" DrawAspect="Content" ObjectID="_1493586130" r:id="rId1519"/>
        </w:object>
      </w:r>
      <w:r w:rsidRPr="00DE14F9">
        <w:t xml:space="preserve">, and </w:t>
      </w:r>
      <w:r w:rsidR="00905817" w:rsidRPr="00905817">
        <w:rPr>
          <w:position w:val="-6"/>
        </w:rPr>
        <w:object w:dxaOrig="260" w:dyaOrig="220" w14:anchorId="0F58121C">
          <v:shape id="_x0000_i1778" type="#_x0000_t75" style="width:12.9pt;height:10.85pt" o:ole="">
            <v:imagedata r:id="rId1520" o:title=""/>
          </v:shape>
          <o:OLEObject Type="Embed" ProgID="Equation.DSMT4" ShapeID="_x0000_i1778" DrawAspect="Content" ObjectID="_1493586131" r:id="rId1521"/>
        </w:object>
      </w:r>
      <w:r w:rsidRPr="00DE14F9">
        <w:t xml:space="preserve"> is the number of nodes in an element.  Then the discretized form of </w:t>
      </w:r>
      <w:r w:rsidR="00905817" w:rsidRPr="00905817">
        <w:rPr>
          <w:position w:val="-12"/>
        </w:rPr>
        <w:object w:dxaOrig="540" w:dyaOrig="360" w14:anchorId="29C2AB82">
          <v:shape id="_x0000_i1779" type="#_x0000_t75" style="width:27.15pt;height:19pt" o:ole="">
            <v:imagedata r:id="rId1522" o:title=""/>
          </v:shape>
          <o:OLEObject Type="Embed" ProgID="Equation.DSMT4" ShapeID="_x0000_i1779" DrawAspect="Content" ObjectID="_1493586132" r:id="rId1523"/>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D3178E">
          <w:instrText>(3.27)</w:instrText>
        </w:r>
      </w:fldSimple>
      <w:r w:rsidR="001677E3">
        <w:fldChar w:fldCharType="end"/>
      </w:r>
      <w:r w:rsidRPr="00DE14F9">
        <w:t xml:space="preserve"> may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80" type="#_x0000_t75" style="width:191.55pt;height:40.1pt" o:ole="">
            <v:imagedata r:id="rId1524" o:title=""/>
          </v:shape>
          <o:OLEObject Type="Embed" ProgID="Equation.DSMT4" ShapeID="_x0000_i1780" DrawAspect="Content" ObjectID="_1493586133" r:id="rId1525"/>
        </w:object>
      </w:r>
      <w:r w:rsidR="0018091D">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31" w:author="rawlins" w:date="2015-05-19T17:23:00Z">
          <w:r w:rsidR="00D3178E">
            <w:rPr>
              <w:noProof/>
            </w:rPr>
            <w:instrText>44</w:instrText>
          </w:r>
        </w:ins>
        <w:ins w:id="332" w:author="Gerard" w:date="2015-05-06T12:49:00Z">
          <w:del w:id="333" w:author="rawlins" w:date="2015-05-19T16:10:00Z">
            <w:r w:rsidR="00E3755C" w:rsidDel="00752FD5">
              <w:rPr>
                <w:noProof/>
              </w:rPr>
              <w:delInstrText>44</w:delInstrText>
            </w:r>
          </w:del>
        </w:ins>
        <w:del w:id="334" w:author="rawlins" w:date="2015-05-19T16:10:00Z">
          <w:r w:rsidR="008D52AD" w:rsidDel="00752FD5">
            <w:rPr>
              <w:noProof/>
            </w:rPr>
            <w:delInstrText>43</w:delInstrText>
          </w:r>
        </w:del>
      </w:fldSimple>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81" type="#_x0000_t75" style="width:12.9pt;height:19pt" o:ole="">
            <v:imagedata r:id="rId1526" o:title=""/>
          </v:shape>
          <o:OLEObject Type="Embed" ProgID="Equation.DSMT4" ShapeID="_x0000_i1781" DrawAspect="Content" ObjectID="_1493586134" r:id="rId1527"/>
        </w:object>
      </w:r>
      <w:r w:rsidRPr="00074384">
        <w:t xml:space="preserve"> is the number of elements in </w:t>
      </w:r>
      <w:r w:rsidR="00905817" w:rsidRPr="00905817">
        <w:rPr>
          <w:position w:val="-6"/>
        </w:rPr>
        <w:object w:dxaOrig="200" w:dyaOrig="279" w14:anchorId="4535B78F">
          <v:shape id="_x0000_i1782" type="#_x0000_t75" style="width:10.2pt;height:14.25pt" o:ole="">
            <v:imagedata r:id="rId1528" o:title=""/>
          </v:shape>
          <o:OLEObject Type="Embed" ProgID="Equation.DSMT4" ShapeID="_x0000_i1782" DrawAspect="Content" ObjectID="_1493586135" r:id="rId1529"/>
        </w:object>
      </w:r>
      <w:r w:rsidRPr="00074384">
        <w:t xml:space="preserve">, </w:t>
      </w:r>
      <w:r w:rsidR="00905817" w:rsidRPr="00905817">
        <w:rPr>
          <w:position w:val="-12"/>
        </w:rPr>
        <w:object w:dxaOrig="380" w:dyaOrig="400" w14:anchorId="2CA75A8B">
          <v:shape id="_x0000_i1783" type="#_x0000_t75" style="width:19pt;height:19.7pt" o:ole="">
            <v:imagedata r:id="rId1530" o:title=""/>
          </v:shape>
          <o:OLEObject Type="Embed" ProgID="Equation.DSMT4" ShapeID="_x0000_i1783" DrawAspect="Content" ObjectID="_1493586136" r:id="rId1531"/>
        </w:object>
      </w:r>
      <w:r w:rsidRPr="00074384">
        <w:t xml:space="preserve"> is the number of integration points in the </w:t>
      </w:r>
      <w:r w:rsidR="00905817" w:rsidRPr="00905817">
        <w:rPr>
          <w:position w:val="-6"/>
        </w:rPr>
        <w:object w:dxaOrig="360" w:dyaOrig="220" w14:anchorId="1153A4D2">
          <v:shape id="_x0000_i1784" type="#_x0000_t75" style="width:19pt;height:10.85pt" o:ole="">
            <v:imagedata r:id="rId1532" o:title=""/>
          </v:shape>
          <o:OLEObject Type="Embed" ProgID="Equation.DSMT4" ShapeID="_x0000_i1784" DrawAspect="Content" ObjectID="_1493586137" r:id="rId1533"/>
        </w:object>
      </w:r>
      <w:r w:rsidRPr="00074384">
        <w:t xml:space="preserve">th element, </w:t>
      </w:r>
      <w:r w:rsidR="00905817" w:rsidRPr="00905817">
        <w:rPr>
          <w:position w:val="-12"/>
        </w:rPr>
        <w:object w:dxaOrig="320" w:dyaOrig="360" w14:anchorId="22019D29">
          <v:shape id="_x0000_i1785" type="#_x0000_t75" style="width:15.6pt;height:19pt" o:ole="">
            <v:imagedata r:id="rId1534" o:title=""/>
          </v:shape>
          <o:OLEObject Type="Embed" ProgID="Equation.DSMT4" ShapeID="_x0000_i1785" DrawAspect="Content" ObjectID="_1493586138" r:id="rId1535"/>
        </w:object>
      </w:r>
      <w:r w:rsidRPr="00074384">
        <w:t xml:space="preserve"> is the quadrature weight associated with the </w:t>
      </w:r>
      <w:r w:rsidR="00905817" w:rsidRPr="00905817">
        <w:rPr>
          <w:position w:val="-6"/>
        </w:rPr>
        <w:object w:dxaOrig="380" w:dyaOrig="279" w14:anchorId="7CE85A71">
          <v:shape id="_x0000_i1786" type="#_x0000_t75" style="width:19pt;height:14.25pt" o:ole="">
            <v:imagedata r:id="rId1536" o:title=""/>
          </v:shape>
          <o:OLEObject Type="Embed" ProgID="Equation.DSMT4" ShapeID="_x0000_i1786" DrawAspect="Content" ObjectID="_1493586139" r:id="rId1537"/>
        </w:object>
      </w:r>
      <w:r w:rsidRPr="00074384">
        <w:t xml:space="preserve">th integration point, and </w:t>
      </w:r>
      <w:r w:rsidR="00905817" w:rsidRPr="00905817">
        <w:rPr>
          <w:position w:val="-14"/>
        </w:rPr>
        <w:object w:dxaOrig="300" w:dyaOrig="380" w14:anchorId="6650F922">
          <v:shape id="_x0000_i1787" type="#_x0000_t75" style="width:14.95pt;height:19pt" o:ole="">
            <v:imagedata r:id="rId1538" o:title=""/>
          </v:shape>
          <o:OLEObject Type="Embed" ProgID="Equation.DSMT4" ShapeID="_x0000_i1787" DrawAspect="Content" ObjectID="_1493586140" r:id="rId1539"/>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88" type="#_x0000_t75" style="width:191.55pt;height:21.75pt" o:ole="">
            <v:imagedata r:id="rId1540" o:title=""/>
          </v:shape>
          <o:OLEObject Type="Embed" ProgID="Equation.DSMT4" ShapeID="_x0000_i1788" DrawAspect="Content" ObjectID="_1493586141" r:id="rId1541"/>
        </w:object>
      </w:r>
      <w:r w:rsidRPr="00074384">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35" w:author="rawlins" w:date="2015-05-19T17:23:00Z">
          <w:r w:rsidR="00D3178E">
            <w:rPr>
              <w:noProof/>
            </w:rPr>
            <w:instrText>45</w:instrText>
          </w:r>
        </w:ins>
        <w:ins w:id="336" w:author="Gerard" w:date="2015-05-06T12:49:00Z">
          <w:del w:id="337" w:author="rawlins" w:date="2015-05-19T16:10:00Z">
            <w:r w:rsidR="00E3755C" w:rsidDel="00752FD5">
              <w:rPr>
                <w:noProof/>
              </w:rPr>
              <w:delInstrText>45</w:delInstrText>
            </w:r>
          </w:del>
        </w:ins>
        <w:del w:id="338" w:author="rawlins" w:date="2015-05-19T16:10:00Z">
          <w:r w:rsidR="008D52AD" w:rsidDel="00752FD5">
            <w:rPr>
              <w:noProof/>
            </w:rPr>
            <w:delInstrText>44</w:delInstrText>
          </w:r>
        </w:del>
      </w:fldSimple>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9" type="#_x0000_t75" style="width:14.95pt;height:19pt" o:ole="">
            <v:imagedata r:id="rId1542" o:title=""/>
          </v:shape>
          <o:OLEObject Type="Embed" ProgID="Equation.DSMT4" ShapeID="_x0000_i1789" DrawAspect="Content" ObjectID="_1493586142" r:id="rId1543"/>
        </w:object>
      </w:r>
      <w:r w:rsidRPr="00074384">
        <w:t xml:space="preserve">, </w:t>
      </w:r>
      <w:r w:rsidR="00905817" w:rsidRPr="00905817">
        <w:rPr>
          <w:position w:val="-12"/>
        </w:rPr>
        <w:object w:dxaOrig="260" w:dyaOrig="380" w14:anchorId="613A5389">
          <v:shape id="_x0000_i1790" type="#_x0000_t75" style="width:12.9pt;height:19pt" o:ole="">
            <v:imagedata r:id="rId1544" o:title=""/>
          </v:shape>
          <o:OLEObject Type="Embed" ProgID="Equation.DSMT4" ShapeID="_x0000_i1790" DrawAspect="Content" ObjectID="_1493586143" r:id="rId1545"/>
        </w:object>
      </w:r>
      <w:r w:rsidRPr="00074384">
        <w:t xml:space="preserve"> and </w:t>
      </w:r>
      <w:r w:rsidR="00905817" w:rsidRPr="00905817">
        <w:rPr>
          <w:position w:val="-12"/>
        </w:rPr>
        <w:object w:dxaOrig="279" w:dyaOrig="380" w14:anchorId="16315F6D">
          <v:shape id="_x0000_i1791" type="#_x0000_t75" style="width:14.25pt;height:19pt" o:ole="">
            <v:imagedata r:id="rId1546" o:title=""/>
          </v:shape>
          <o:OLEObject Type="Embed" ProgID="Equation.DSMT4" ShapeID="_x0000_i1791" DrawAspect="Content" ObjectID="_1493586144" r:id="rId1547"/>
        </w:object>
      </w:r>
      <w:r w:rsidRPr="00074384">
        <w:t xml:space="preserve"> are evaluated at the parametric coordinates of the </w:t>
      </w:r>
      <w:r w:rsidR="00905817" w:rsidRPr="00905817">
        <w:rPr>
          <w:position w:val="-6"/>
        </w:rPr>
        <w:object w:dxaOrig="380" w:dyaOrig="279" w14:anchorId="1053581B">
          <v:shape id="_x0000_i1792" type="#_x0000_t75" style="width:19pt;height:14.25pt" o:ole="">
            <v:imagedata r:id="rId1548" o:title=""/>
          </v:shape>
          <o:OLEObject Type="Embed" ProgID="Equation.DSMT4" ShapeID="_x0000_i1792" DrawAspect="Content" ObjectID="_1493586145" r:id="rId1549"/>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93" type="#_x0000_t75" style="width:36.7pt;height:19pt" o:ole="">
            <v:imagedata r:id="rId1550" o:title=""/>
          </v:shape>
          <o:OLEObject Type="Embed" ProgID="Equation.DSMT4" ShapeID="_x0000_i1793" DrawAspect="Content" ObjectID="_1493586146" r:id="rId1551"/>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D3178E">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D3178E">
          <w:instrText>(3.33)</w:instrText>
        </w:r>
      </w:fldSimple>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94" type="#_x0000_t75" style="width:294.1pt;height:40.1pt" o:ole="">
            <v:imagedata r:id="rId1552" o:title=""/>
          </v:shape>
          <o:OLEObject Type="Embed" ProgID="Equation.DSMT4" ShapeID="_x0000_i1794" DrawAspect="Content" ObjectID="_1493586147" r:id="rId1553"/>
        </w:object>
      </w:r>
      <w:r w:rsidR="00981087">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39" w:author="rawlins" w:date="2015-05-19T17:23:00Z">
          <w:r w:rsidR="00D3178E">
            <w:rPr>
              <w:noProof/>
            </w:rPr>
            <w:instrText>46</w:instrText>
          </w:r>
        </w:ins>
        <w:ins w:id="340" w:author="Gerard" w:date="2015-05-06T12:49:00Z">
          <w:del w:id="341" w:author="rawlins" w:date="2015-05-19T16:10:00Z">
            <w:r w:rsidR="00E3755C" w:rsidDel="00752FD5">
              <w:rPr>
                <w:noProof/>
              </w:rPr>
              <w:delInstrText>46</w:delInstrText>
            </w:r>
          </w:del>
        </w:ins>
        <w:del w:id="342" w:author="rawlins" w:date="2015-05-19T16:10:00Z">
          <w:r w:rsidR="008D52AD" w:rsidDel="00752FD5">
            <w:rPr>
              <w:noProof/>
            </w:rPr>
            <w:delInstrText>45</w:delInstrText>
          </w:r>
        </w:del>
      </w:fldSimple>
      <w:r>
        <w:instrText>)</w:instrText>
      </w:r>
      <w:r>
        <w:fldChar w:fldCharType="end"/>
      </w:r>
    </w:p>
    <w:p w14:paraId="23D44215" w14:textId="77777777" w:rsidR="00FB6012" w:rsidRPr="00DE14F9" w:rsidRDefault="00FB6012" w:rsidP="00FB6012">
      <w:r w:rsidRPr="00DE14F9">
        <w:t>where</w:t>
      </w:r>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95" type="#_x0000_t75" style="width:367.45pt;height:141.3pt" o:ole="">
            <v:imagedata r:id="rId1554" o:title=""/>
          </v:shape>
          <o:OLEObject Type="Embed" ProgID="Equation.DSMT4" ShapeID="_x0000_i1795" DrawAspect="Content" ObjectID="_1493586148" r:id="rId1555"/>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43" w:author="rawlins" w:date="2015-05-19T17:23:00Z">
          <w:r w:rsidR="00D3178E">
            <w:rPr>
              <w:noProof/>
            </w:rPr>
            <w:instrText>47</w:instrText>
          </w:r>
        </w:ins>
        <w:ins w:id="344" w:author="Gerard" w:date="2015-05-06T12:49:00Z">
          <w:del w:id="345" w:author="rawlins" w:date="2015-05-19T16:10:00Z">
            <w:r w:rsidR="00E3755C" w:rsidDel="00752FD5">
              <w:rPr>
                <w:noProof/>
              </w:rPr>
              <w:delInstrText>47</w:delInstrText>
            </w:r>
          </w:del>
        </w:ins>
        <w:del w:id="346" w:author="rawlins" w:date="2015-05-19T16:10:00Z">
          <w:r w:rsidR="008D52AD" w:rsidDel="00752FD5">
            <w:rPr>
              <w:noProof/>
            </w:rPr>
            <w:delInstrText>46</w:delInstrText>
          </w:r>
        </w:del>
      </w:fldSimple>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96" type="#_x0000_t75" style="width:14.95pt;height:14.25pt" o:ole="">
            <v:imagedata r:id="rId1556" o:title=""/>
          </v:shape>
          <o:OLEObject Type="Embed" ProgID="Equation.DSMT4" ShapeID="_x0000_i1796" DrawAspect="Content" ObjectID="_1493586149" r:id="rId1557"/>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97" type="#_x0000_t75" style="width:41.45pt;height:21.75pt" o:ole="">
            <v:imagedata r:id="rId1558" o:title=""/>
          </v:shape>
          <o:OLEObject Type="Embed" ProgID="Equation.DSMT4" ShapeID="_x0000_i1797" DrawAspect="Content" ObjectID="_1493586150" r:id="rId1559"/>
        </w:object>
      </w:r>
      <w:r w:rsidRPr="00DE14F9">
        <w:t xml:space="preserve"> from </w:t>
      </w:r>
      <w:r w:rsidR="00905817" w:rsidRPr="00905817">
        <w:rPr>
          <w:position w:val="-10"/>
        </w:rPr>
        <w:object w:dxaOrig="460" w:dyaOrig="360" w14:anchorId="6A8512C9">
          <v:shape id="_x0000_i1798" type="#_x0000_t75" style="width:22.4pt;height:19pt" o:ole="">
            <v:imagedata r:id="rId1560" o:title=""/>
          </v:shape>
          <o:OLEObject Type="Embed" ProgID="Equation.DSMT4" ShapeID="_x0000_i1798" DrawAspect="Content" ObjectID="_1493586151" r:id="rId1561"/>
        </w:object>
      </w:r>
      <w:r w:rsidRPr="00DE14F9">
        <w:t xml:space="preserve">, where </w:t>
      </w:r>
      <w:r w:rsidR="00905817" w:rsidRPr="00905817">
        <w:rPr>
          <w:position w:val="-6"/>
        </w:rPr>
        <w:object w:dxaOrig="940" w:dyaOrig="279" w14:anchorId="5EE4F9A6">
          <v:shape id="_x0000_i1799" type="#_x0000_t75" style="width:47.55pt;height:14.25pt" o:ole="">
            <v:imagedata r:id="rId1562" o:title=""/>
          </v:shape>
          <o:OLEObject Type="Embed" ProgID="Equation.DSMT4" ShapeID="_x0000_i1799" DrawAspect="Content" ObjectID="_1493586152" r:id="rId1563"/>
        </w:object>
      </w:r>
      <w:r w:rsidRPr="00DE14F9">
        <w:t xml:space="preserve">, yields more accurate solutions than evaluating it from the trace of </w:t>
      </w:r>
      <w:r w:rsidR="00905817" w:rsidRPr="00905817">
        <w:rPr>
          <w:position w:val="-10"/>
        </w:rPr>
        <w:object w:dxaOrig="740" w:dyaOrig="360" w14:anchorId="28D31D8F">
          <v:shape id="_x0000_i1800" type="#_x0000_t75" style="width:37.35pt;height:19pt" o:ole="">
            <v:imagedata r:id="rId1564" o:title=""/>
          </v:shape>
          <o:OLEObject Type="Embed" ProgID="Equation.DSMT4" ShapeID="_x0000_i1800" DrawAspect="Content" ObjectID="_1493586153" r:id="rId1565"/>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r w:rsidR="00FE64EB">
        <w:fldChar w:fldCharType="begin"/>
      </w:r>
      <w:r w:rsidR="00FE64EB">
        <w:instrText xml:space="preserve"> HYPERLINK \l "_ENREF_28" \o "Ateshian, 2007 #73" </w:instrText>
      </w:r>
      <w:ins w:id="347" w:author="rawlins" w:date="2015-05-19T17:22:00Z"/>
      <w:r w:rsidR="00FE64EB">
        <w:fldChar w:fldCharType="separate"/>
      </w:r>
      <w:r w:rsidR="00214E15">
        <w:rPr>
          <w:noProof/>
        </w:rPr>
        <w:t>28</w:t>
      </w:r>
      <w:r w:rsidR="00FE64EB">
        <w:rPr>
          <w:noProof/>
        </w:rPr>
        <w:fldChar w:fldCharType="end"/>
      </w:r>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801" type="#_x0000_t75" style="width:195.6pt;height:40.1pt" o:ole="">
            <v:imagedata r:id="rId1566" o:title=""/>
          </v:shape>
          <o:OLEObject Type="Embed" ProgID="Equation.DSMT4" ShapeID="_x0000_i1801" DrawAspect="Content" ObjectID="_1493586154" r:id="rId1567"/>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48" w:author="rawlins" w:date="2015-05-19T17:23:00Z">
          <w:r w:rsidR="00D3178E">
            <w:rPr>
              <w:noProof/>
            </w:rPr>
            <w:instrText>48</w:instrText>
          </w:r>
        </w:ins>
        <w:ins w:id="349" w:author="Gerard" w:date="2015-05-06T12:49:00Z">
          <w:del w:id="350" w:author="rawlins" w:date="2015-05-19T16:10:00Z">
            <w:r w:rsidR="00E3755C" w:rsidDel="00752FD5">
              <w:rPr>
                <w:noProof/>
              </w:rPr>
              <w:delInstrText>48</w:delInstrText>
            </w:r>
          </w:del>
        </w:ins>
        <w:del w:id="351" w:author="rawlins" w:date="2015-05-19T16:10:00Z">
          <w:r w:rsidR="008D52AD" w:rsidDel="00752FD5">
            <w:rPr>
              <w:noProof/>
            </w:rPr>
            <w:delInstrText>47</w:delInstrText>
          </w:r>
        </w:del>
      </w:fldSimple>
      <w:r>
        <w:instrText>)</w:instrText>
      </w:r>
      <w:r>
        <w:fldChar w:fldCharType="end"/>
      </w:r>
    </w:p>
    <w:p w14:paraId="269A8A9C" w14:textId="77777777" w:rsidR="00FB6012" w:rsidRDefault="00FB6012" w:rsidP="00FB6012">
      <w:r>
        <w:t>and</w:t>
      </w:r>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802" type="#_x0000_t75" style="width:294.8pt;height:40.1pt" o:ole="">
            <v:imagedata r:id="rId1568" o:title=""/>
          </v:shape>
          <o:OLEObject Type="Embed" ProgID="Equation.DSMT4" ShapeID="_x0000_i1802" DrawAspect="Content" ObjectID="_1493586155" r:id="rId1569"/>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52" w:author="rawlins" w:date="2015-05-19T17:23:00Z">
          <w:r w:rsidR="00D3178E">
            <w:rPr>
              <w:noProof/>
            </w:rPr>
            <w:instrText>49</w:instrText>
          </w:r>
        </w:ins>
        <w:ins w:id="353" w:author="Gerard" w:date="2015-05-06T12:49:00Z">
          <w:del w:id="354" w:author="rawlins" w:date="2015-05-19T16:10:00Z">
            <w:r w:rsidR="00E3755C" w:rsidDel="00752FD5">
              <w:rPr>
                <w:noProof/>
              </w:rPr>
              <w:delInstrText>49</w:delInstrText>
            </w:r>
          </w:del>
        </w:ins>
        <w:del w:id="355" w:author="rawlins" w:date="2015-05-19T16:10:00Z">
          <w:r w:rsidR="008D52AD" w:rsidDel="00752FD5">
            <w:rPr>
              <w:noProof/>
            </w:rPr>
            <w:delInstrText>48</w:delInstrText>
          </w:r>
        </w:del>
      </w:fldSimple>
      <w:r>
        <w:instrText>)</w:instrText>
      </w:r>
      <w:r>
        <w:fldChar w:fldCharType="end"/>
      </w:r>
    </w:p>
    <w:p w14:paraId="31552AD9" w14:textId="77777777" w:rsidR="00FB6012" w:rsidRDefault="00FB6012" w:rsidP="00FB6012">
      <w:r>
        <w:t>where</w:t>
      </w:r>
    </w:p>
    <w:p w14:paraId="2B598194" w14:textId="1CE6818C" w:rsidR="00FB6012" w:rsidRDefault="00FB6012" w:rsidP="00FB6012">
      <w:pPr>
        <w:pStyle w:val="MTDisplayEquation"/>
      </w:pPr>
      <w:r>
        <w:tab/>
      </w:r>
      <w:r w:rsidR="00905817" w:rsidRPr="00905817">
        <w:rPr>
          <w:position w:val="-14"/>
        </w:rPr>
        <w:object w:dxaOrig="1240" w:dyaOrig="400" w14:anchorId="509FCA0D">
          <v:shape id="_x0000_i1803" type="#_x0000_t75" style="width:61.8pt;height:19.7pt" o:ole="">
            <v:imagedata r:id="rId1570" o:title=""/>
          </v:shape>
          <o:OLEObject Type="Embed" ProgID="Equation.DSMT4" ShapeID="_x0000_i1803" DrawAspect="Content" ObjectID="_1493586156" r:id="rId1571"/>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56" w:author="rawlins" w:date="2015-05-19T17:23:00Z">
          <w:r w:rsidR="00D3178E">
            <w:rPr>
              <w:noProof/>
            </w:rPr>
            <w:instrText>50</w:instrText>
          </w:r>
        </w:ins>
        <w:ins w:id="357" w:author="Gerard" w:date="2015-05-06T12:49:00Z">
          <w:del w:id="358" w:author="rawlins" w:date="2015-05-19T16:10:00Z">
            <w:r w:rsidR="00E3755C" w:rsidDel="00752FD5">
              <w:rPr>
                <w:noProof/>
              </w:rPr>
              <w:delInstrText>50</w:delInstrText>
            </w:r>
          </w:del>
        </w:ins>
        <w:del w:id="359" w:author="rawlins" w:date="2015-05-19T16:10:00Z">
          <w:r w:rsidR="008D52AD" w:rsidDel="00752FD5">
            <w:rPr>
              <w:noProof/>
            </w:rPr>
            <w:delInstrText>49</w:delInstrText>
          </w:r>
        </w:del>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804" type="#_x0000_t75" style="width:12.9pt;height:10.85pt" o:ole="">
            <v:imagedata r:id="rId1572" o:title=""/>
          </v:shape>
          <o:OLEObject Type="Embed" ProgID="Equation.DSMT4" ShapeID="_x0000_i1804" DrawAspect="Content" ObjectID="_1493586157" r:id="rId1573"/>
        </w:object>
      </w:r>
      <w:r>
        <w:t xml:space="preserve"> represents the number of nodes on an element face.  For a prescribed normal traction </w:t>
      </w:r>
      <w:r w:rsidR="00905817" w:rsidRPr="00905817">
        <w:rPr>
          <w:position w:val="-12"/>
        </w:rPr>
        <w:object w:dxaOrig="220" w:dyaOrig="360" w14:anchorId="4B6DDA46">
          <v:shape id="_x0000_i1805" type="#_x0000_t75" style="width:10.85pt;height:19pt" o:ole="">
            <v:imagedata r:id="rId1574" o:title=""/>
          </v:shape>
          <o:OLEObject Type="Embed" ProgID="Equation.DSMT4" ShapeID="_x0000_i1805" DrawAspect="Content" ObjectID="_1493586158" r:id="rId1575"/>
        </w:object>
      </w:r>
      <w:r>
        <w:t xml:space="preserve"> as given in </w:t>
      </w:r>
      <w:r w:rsidR="001677E3">
        <w:fldChar w:fldCharType="begin"/>
      </w:r>
      <w:r w:rsidR="001677E3">
        <w:instrText xml:space="preserve"> GOTOBUTTON ZEqnNum269251  \* MERGEFORMAT </w:instrText>
      </w:r>
      <w:fldSimple w:instr=" REF ZEqnNum269251 \* Charformat \! \* MERGEFORMAT ">
        <w:r w:rsidR="00D3178E">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D3178E">
          <w:instrText>(3.35)</w:instrText>
        </w:r>
      </w:fldSimple>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806" type="#_x0000_t75" style="width:226.85pt;height:76.75pt" o:ole="">
            <v:imagedata r:id="rId1576" o:title=""/>
          </v:shape>
          <o:OLEObject Type="Embed" ProgID="Equation.DSMT4" ShapeID="_x0000_i1806" DrawAspect="Content" ObjectID="_1493586159" r:id="rId157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60" w:author="rawlins" w:date="2015-05-19T17:23:00Z">
          <w:r w:rsidR="00D3178E">
            <w:rPr>
              <w:noProof/>
            </w:rPr>
            <w:instrText>51</w:instrText>
          </w:r>
        </w:ins>
        <w:ins w:id="361" w:author="Gerard" w:date="2015-05-06T12:49:00Z">
          <w:del w:id="362" w:author="rawlins" w:date="2015-05-19T16:10:00Z">
            <w:r w:rsidR="00E3755C" w:rsidDel="00752FD5">
              <w:rPr>
                <w:noProof/>
              </w:rPr>
              <w:delInstrText>51</w:delInstrText>
            </w:r>
          </w:del>
        </w:ins>
        <w:del w:id="363" w:author="rawlins" w:date="2015-05-19T16:10:00Z">
          <w:r w:rsidR="008D52AD" w:rsidDel="00752FD5">
            <w:rPr>
              <w:noProof/>
            </w:rPr>
            <w:delInstrText>50</w:delInstrText>
          </w:r>
        </w:del>
      </w:fldSimple>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807" type="#_x0000_t75" style="width:72.7pt;height:19.7pt" o:ole="">
            <v:imagedata r:id="rId1578" o:title=""/>
          </v:shape>
          <o:OLEObject Type="Embed" ProgID="Equation.DSMT4" ShapeID="_x0000_i1807" DrawAspect="Content" ObjectID="_1493586160" r:id="rId1579"/>
        </w:object>
      </w:r>
      <w:r>
        <w:t xml:space="preserve"> is the skew-symmetric tensor whose dual vector is </w:t>
      </w:r>
      <w:r w:rsidR="00905817" w:rsidRPr="00905817">
        <w:rPr>
          <w:position w:val="-6"/>
        </w:rPr>
        <w:object w:dxaOrig="200" w:dyaOrig="220" w14:anchorId="6DA18B90">
          <v:shape id="_x0000_i1808" type="#_x0000_t75" style="width:10.2pt;height:10.85pt" o:ole="">
            <v:imagedata r:id="rId1580" o:title=""/>
          </v:shape>
          <o:OLEObject Type="Embed" ProgID="Equation.DSMT4" ShapeID="_x0000_i1808" DrawAspect="Content" ObjectID="_1493586161" r:id="rId1581"/>
        </w:object>
      </w:r>
      <w:r>
        <w:t xml:space="preserve"> and </w:t>
      </w:r>
      <w:r w:rsidR="00905817" w:rsidRPr="00905817">
        <w:rPr>
          <w:position w:val="-4"/>
        </w:rPr>
        <w:object w:dxaOrig="220" w:dyaOrig="260" w14:anchorId="48088CB0">
          <v:shape id="_x0000_i1809" type="#_x0000_t75" style="width:10.85pt;height:12.9pt" o:ole="">
            <v:imagedata r:id="rId1582" o:title=""/>
          </v:shape>
          <o:OLEObject Type="Embed" ProgID="Equation.DSMT4" ShapeID="_x0000_i1809" DrawAspect="Content" ObjectID="_1493586162" r:id="rId1583"/>
        </w:object>
      </w:r>
      <w:r>
        <w:t xml:space="preserve"> is the third-order permutation pseudo-tensor.  For a prescribed traction </w:t>
      </w:r>
      <w:r w:rsidR="00905817" w:rsidRPr="00905817">
        <w:rPr>
          <w:position w:val="-12"/>
        </w:rPr>
        <w:object w:dxaOrig="220" w:dyaOrig="380" w14:anchorId="47D0DC93">
          <v:shape id="_x0000_i1810" type="#_x0000_t75" style="width:10.85pt;height:19pt" o:ole="">
            <v:imagedata r:id="rId1584" o:title=""/>
          </v:shape>
          <o:OLEObject Type="Embed" ProgID="Equation.DSMT4" ShapeID="_x0000_i1810" DrawAspect="Content" ObjectID="_1493586163" r:id="rId1585"/>
        </w:object>
      </w:r>
      <w:r>
        <w:t xml:space="preserve"> as given in </w:t>
      </w:r>
      <w:r w:rsidR="001677E3">
        <w:fldChar w:fldCharType="begin"/>
      </w:r>
      <w:r w:rsidR="001677E3">
        <w:instrText xml:space="preserve"> GOTOBUTTON ZEqnNum641883  \* MERGEFORMAT </w:instrText>
      </w:r>
      <w:fldSimple w:instr=" REF ZEqnNum641883 \* Charformat \! \* MERGEFORMAT ">
        <w:r w:rsidR="00D3178E">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D3178E">
          <w:instrText>(3.39)</w:instrText>
        </w:r>
      </w:fldSimple>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11" type="#_x0000_t75" style="width:290.7pt;height:80.85pt" o:ole="">
            <v:imagedata r:id="rId1586" o:title=""/>
          </v:shape>
          <o:OLEObject Type="Embed" ProgID="Equation.DSMT4" ShapeID="_x0000_i1811" DrawAspect="Content" ObjectID="_1493586164" r:id="rId15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64" w:author="rawlins" w:date="2015-05-19T17:23:00Z">
          <w:r w:rsidR="00D3178E">
            <w:rPr>
              <w:noProof/>
            </w:rPr>
            <w:instrText>52</w:instrText>
          </w:r>
        </w:ins>
        <w:ins w:id="365" w:author="Gerard" w:date="2015-05-06T12:49:00Z">
          <w:del w:id="366" w:author="rawlins" w:date="2015-05-19T16:10:00Z">
            <w:r w:rsidR="00E3755C" w:rsidDel="00752FD5">
              <w:rPr>
                <w:noProof/>
              </w:rPr>
              <w:delInstrText>52</w:delInstrText>
            </w:r>
          </w:del>
        </w:ins>
        <w:del w:id="367" w:author="rawlins" w:date="2015-05-19T16:10:00Z">
          <w:r w:rsidR="008D52AD" w:rsidDel="00752FD5">
            <w:rPr>
              <w:noProof/>
            </w:rPr>
            <w:delInstrText>51</w:delInstrText>
          </w:r>
        </w:del>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12" type="#_x0000_t75" style="width:14.95pt;height:19pt" o:ole="">
            <v:imagedata r:id="rId1588" o:title=""/>
          </v:shape>
          <o:OLEObject Type="Embed" ProgID="Equation.DSMT4" ShapeID="_x0000_i1812" DrawAspect="Content" ObjectID="_1493586165" r:id="rId1589"/>
        </w:object>
      </w:r>
      <w:r>
        <w:t xml:space="preserve"> as given in </w:t>
      </w:r>
      <w:r w:rsidR="00DB161C">
        <w:fldChar w:fldCharType="begin"/>
      </w:r>
      <w:r w:rsidR="00DB161C">
        <w:instrText xml:space="preserve"> GOTOBUTTON ZEqnNum525838  \* MERGEFORMAT </w:instrText>
      </w:r>
      <w:fldSimple w:instr=" REF ZEqnNum525838 \* Charformat \! \* MERGEFORMAT ">
        <w:r w:rsidR="00D3178E">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D3178E">
          <w:instrText>(3.41)</w:instrText>
        </w:r>
      </w:fldSimple>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13" type="#_x0000_t75" style="width:231.6pt;height:76.75pt" o:ole="">
            <v:imagedata r:id="rId1590" o:title=""/>
          </v:shape>
          <o:OLEObject Type="Embed" ProgID="Equation.DSMT4" ShapeID="_x0000_i1813" DrawAspect="Content" ObjectID="_1493586166" r:id="rId159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68" w:author="rawlins" w:date="2015-05-19T17:23:00Z">
          <w:r w:rsidR="00D3178E">
            <w:rPr>
              <w:noProof/>
            </w:rPr>
            <w:instrText>53</w:instrText>
          </w:r>
        </w:ins>
        <w:ins w:id="369" w:author="Gerard" w:date="2015-05-06T12:49:00Z">
          <w:del w:id="370" w:author="rawlins" w:date="2015-05-19T16:10:00Z">
            <w:r w:rsidR="00E3755C" w:rsidDel="00752FD5">
              <w:rPr>
                <w:noProof/>
              </w:rPr>
              <w:delInstrText>53</w:delInstrText>
            </w:r>
          </w:del>
        </w:ins>
        <w:del w:id="371" w:author="rawlins" w:date="2015-05-19T16:10:00Z">
          <w:r w:rsidR="008D52AD" w:rsidDel="00752FD5">
            <w:rPr>
              <w:noProof/>
            </w:rPr>
            <w:delInstrText>52</w:delInstrText>
          </w:r>
        </w:del>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372" w:name="_Toc176704845"/>
      <w:bookmarkStart w:id="373"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372"/>
      <w:bookmarkEnd w:id="373"/>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14" type="#_x0000_t75" style="width:404.85pt;height:44.15pt" o:ole="">
            <v:imagedata r:id="rId1592" o:title=""/>
          </v:shape>
          <o:OLEObject Type="Embed" ProgID="Equation.DSMT4" ShapeID="_x0000_i1814" DrawAspect="Content" ObjectID="_1493586167" r:id="rId15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74" w:author="rawlins" w:date="2015-05-19T17:23:00Z">
          <w:r w:rsidR="00D3178E">
            <w:rPr>
              <w:noProof/>
            </w:rPr>
            <w:instrText>54</w:instrText>
          </w:r>
        </w:ins>
        <w:ins w:id="375" w:author="Gerard" w:date="2015-05-06T12:49:00Z">
          <w:del w:id="376" w:author="rawlins" w:date="2015-05-19T16:10:00Z">
            <w:r w:rsidR="00E3755C" w:rsidDel="00752FD5">
              <w:rPr>
                <w:noProof/>
              </w:rPr>
              <w:delInstrText>54</w:delInstrText>
            </w:r>
          </w:del>
        </w:ins>
        <w:del w:id="377" w:author="rawlins" w:date="2015-05-19T16:10:00Z">
          <w:r w:rsidR="008D52AD" w:rsidDel="00752FD5">
            <w:rPr>
              <w:noProof/>
            </w:rPr>
            <w:delInstrText>53</w:delInstrText>
          </w:r>
        </w:del>
      </w:fldSimple>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15" type="#_x0000_t75" style="width:17pt;height:14.25pt" o:ole="">
            <v:imagedata r:id="rId1594" o:title=""/>
          </v:shape>
          <o:OLEObject Type="Embed" ProgID="Equation.DSMT4" ShapeID="_x0000_i1815" DrawAspect="Content" ObjectID="_1493586168" r:id="rId1595"/>
        </w:object>
      </w:r>
      <w:r>
        <w:t xml:space="preserve"> is the virtual velocity of the solid, </w:t>
      </w:r>
      <w:r w:rsidR="00905817" w:rsidRPr="00905817">
        <w:rPr>
          <w:position w:val="-10"/>
        </w:rPr>
        <w:object w:dxaOrig="380" w:dyaOrig="320" w14:anchorId="04037FCB">
          <v:shape id="_x0000_i1816" type="#_x0000_t75" style="width:19pt;height:15.6pt" o:ole="">
            <v:imagedata r:id="rId1596" o:title=""/>
          </v:shape>
          <o:OLEObject Type="Embed" ProgID="Equation.DSMT4" ShapeID="_x0000_i1816" DrawAspect="Content" ObjectID="_1493586169" r:id="rId1597"/>
        </w:object>
      </w:r>
      <w:r>
        <w:t xml:space="preserve"> is the virtual effective fluid pressure, and </w:t>
      </w:r>
      <w:r w:rsidR="00905817" w:rsidRPr="00905817">
        <w:rPr>
          <w:position w:val="-6"/>
        </w:rPr>
        <w:object w:dxaOrig="320" w:dyaOrig="279" w14:anchorId="240DB4FD">
          <v:shape id="_x0000_i1817" type="#_x0000_t75" style="width:15.6pt;height:14.25pt" o:ole="">
            <v:imagedata r:id="rId1598" o:title=""/>
          </v:shape>
          <o:OLEObject Type="Embed" ProgID="Equation.DSMT4" ShapeID="_x0000_i1817" DrawAspect="Content" ObjectID="_1493586170" r:id="rId1599"/>
        </w:object>
      </w:r>
      <w:r>
        <w:t xml:space="preserve"> is the virtual molar energy of the solute</w:t>
      </w:r>
      <w:r w:rsidR="00981087">
        <w:t>.</w:t>
      </w:r>
      <w:r>
        <w:t xml:space="preserve"> </w:t>
      </w:r>
      <w:r w:rsidR="00905817" w:rsidRPr="00905817">
        <w:rPr>
          <w:position w:val="-6"/>
        </w:rPr>
        <w:object w:dxaOrig="200" w:dyaOrig="279" w14:anchorId="0F23447C">
          <v:shape id="_x0000_i1818" type="#_x0000_t75" style="width:10.2pt;height:14.25pt" o:ole="">
            <v:imagedata r:id="rId1600" o:title=""/>
          </v:shape>
          <o:OLEObject Type="Embed" ProgID="Equation.DSMT4" ShapeID="_x0000_i1818" DrawAspect="Content" ObjectID="_1493586171" r:id="rId1601"/>
        </w:object>
      </w:r>
      <w:r>
        <w:t xml:space="preserve"> represents the mixture domain in the spatial frame and </w:t>
      </w:r>
      <w:r w:rsidR="00905817" w:rsidRPr="00905817">
        <w:rPr>
          <w:position w:val="-6"/>
        </w:rPr>
        <w:object w:dxaOrig="300" w:dyaOrig="279" w14:anchorId="291A54F1">
          <v:shape id="_x0000_i1819" type="#_x0000_t75" style="width:14.95pt;height:14.25pt" o:ole="">
            <v:imagedata r:id="rId1602" o:title=""/>
          </v:shape>
          <o:OLEObject Type="Embed" ProgID="Equation.DSMT4" ShapeID="_x0000_i1819" DrawAspect="Content" ObjectID="_1493586172" r:id="rId1603"/>
        </w:object>
      </w:r>
      <w:r>
        <w:t xml:space="preserve"> is an elemental mixture volume in </w:t>
      </w:r>
      <w:r w:rsidR="00905817" w:rsidRPr="00905817">
        <w:rPr>
          <w:position w:val="-6"/>
        </w:rPr>
        <w:object w:dxaOrig="200" w:dyaOrig="279" w14:anchorId="4CF1B120">
          <v:shape id="_x0000_i1820" type="#_x0000_t75" style="width:10.2pt;height:14.25pt" o:ole="">
            <v:imagedata r:id="rId1604" o:title=""/>
          </v:shape>
          <o:OLEObject Type="Embed" ProgID="Equation.DSMT4" ShapeID="_x0000_i1820" DrawAspect="Content" ObjectID="_1493586173" r:id="rId1605"/>
        </w:object>
      </w:r>
      <w:r>
        <w:t xml:space="preserve">. In the last integral of </w:t>
      </w:r>
      <w:r w:rsidR="00905817" w:rsidRPr="00905817">
        <w:rPr>
          <w:position w:val="-6"/>
        </w:rPr>
        <w:object w:dxaOrig="420" w:dyaOrig="279" w14:anchorId="3D26C69B">
          <v:shape id="_x0000_i1821" type="#_x0000_t75" style="width:20.4pt;height:14.25pt" o:ole="">
            <v:imagedata r:id="rId1606" o:title=""/>
          </v:shape>
          <o:OLEObject Type="Embed" ProgID="Equation.DSMT4" ShapeID="_x0000_i1821" DrawAspect="Content" ObjectID="_1493586174" r:id="rId1607"/>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22" type="#_x0000_t75" style="width:203.1pt;height:36.7pt" o:ole="">
            <v:imagedata r:id="rId1608" o:title=""/>
          </v:shape>
          <o:OLEObject Type="Embed" ProgID="Equation.DSMT4" ShapeID="_x0000_i1822" DrawAspect="Content" ObjectID="_1493586175" r:id="rId16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78" w:author="rawlins" w:date="2015-05-19T17:23:00Z">
          <w:r w:rsidR="00D3178E">
            <w:rPr>
              <w:noProof/>
            </w:rPr>
            <w:instrText>55</w:instrText>
          </w:r>
        </w:ins>
        <w:ins w:id="379" w:author="Gerard" w:date="2015-05-06T12:49:00Z">
          <w:del w:id="380" w:author="rawlins" w:date="2015-05-19T16:10:00Z">
            <w:r w:rsidR="00E3755C" w:rsidDel="00752FD5">
              <w:rPr>
                <w:noProof/>
              </w:rPr>
              <w:delInstrText>55</w:delInstrText>
            </w:r>
          </w:del>
        </w:ins>
        <w:del w:id="381" w:author="rawlins" w:date="2015-05-19T16:10:00Z">
          <w:r w:rsidR="008D52AD" w:rsidDel="00752FD5">
            <w:rPr>
              <w:noProof/>
            </w:rPr>
            <w:delInstrText>54</w:delInstrText>
          </w:r>
        </w:del>
      </w:fldSimple>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23" type="#_x0000_t75" style="width:146.7pt;height:19pt" o:ole="">
            <v:imagedata r:id="rId1610" o:title=""/>
          </v:shape>
          <o:OLEObject Type="Embed" ProgID="Equation.DSMT4" ShapeID="_x0000_i1823" DrawAspect="Content" ObjectID="_1493586176" r:id="rId1611"/>
        </w:object>
      </w:r>
      <w:r>
        <w:t xml:space="preserve"> is the material time derivative of a scalar function </w:t>
      </w:r>
      <w:r w:rsidR="00905817" w:rsidRPr="00905817">
        <w:rPr>
          <w:position w:val="-10"/>
        </w:rPr>
        <w:object w:dxaOrig="240" w:dyaOrig="320" w14:anchorId="5CCB554F">
          <v:shape id="_x0000_i1824" type="#_x0000_t75" style="width:12.25pt;height:15.6pt" o:ole="">
            <v:imagedata r:id="rId1612" o:title=""/>
          </v:shape>
          <o:OLEObject Type="Embed" ProgID="Equation.DSMT4" ShapeID="_x0000_i1824" DrawAspect="Content" ObjectID="_1493586177" r:id="rId1613"/>
        </w:object>
      </w:r>
      <w:r>
        <w:t xml:space="preserve"> in the spatial frame, following the solid. Similarly, note that </w:t>
      </w:r>
      <w:r w:rsidR="00905817" w:rsidRPr="00905817">
        <w:rPr>
          <w:position w:val="-16"/>
        </w:rPr>
        <w:object w:dxaOrig="2240" w:dyaOrig="440" w14:anchorId="4DEA6AB3">
          <v:shape id="_x0000_i1825" type="#_x0000_t75" style="width:112.1pt;height:21.75pt" o:ole="">
            <v:imagedata r:id="rId1614" o:title=""/>
          </v:shape>
          <o:OLEObject Type="Embed" ProgID="Equation.DSMT4" ShapeID="_x0000_i1825" DrawAspect="Content" ObjectID="_1493586178" r:id="rId1615"/>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26" type="#_x0000_t75" style="width:91.7pt;height:19pt" o:ole="">
            <v:imagedata r:id="rId1616" o:title=""/>
          </v:shape>
          <o:OLEObject Type="Embed" ProgID="Equation.DSMT4" ShapeID="_x0000_i1826" DrawAspect="Content" ObjectID="_1493586179" r:id="rId1617"/>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27" type="#_x0000_t75" style="width:423.85pt;height:61.8pt" o:ole="">
            <v:imagedata r:id="rId1618" o:title=""/>
          </v:shape>
          <o:OLEObject Type="Embed" ProgID="Equation.DSMT4" ShapeID="_x0000_i1827" DrawAspect="Content" ObjectID="_1493586180" r:id="rId161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82" w:name="ZEqnNum588916"/>
      <w:r>
        <w:instrText>(</w:instrText>
      </w:r>
      <w:fldSimple w:instr=" SEQ MTSec \c \* Arabic \* MERGEFORMAT ">
        <w:r w:rsidR="00D3178E">
          <w:rPr>
            <w:noProof/>
          </w:rPr>
          <w:instrText>3</w:instrText>
        </w:r>
      </w:fldSimple>
      <w:r>
        <w:instrText>.</w:instrText>
      </w:r>
      <w:fldSimple w:instr=" SEQ MTEqn \c \* Arabic \* MERGEFORMAT ">
        <w:ins w:id="383" w:author="rawlins" w:date="2015-05-19T17:23:00Z">
          <w:r w:rsidR="00D3178E">
            <w:rPr>
              <w:noProof/>
            </w:rPr>
            <w:instrText>56</w:instrText>
          </w:r>
        </w:ins>
        <w:ins w:id="384" w:author="Gerard" w:date="2015-05-06T12:49:00Z">
          <w:del w:id="385" w:author="rawlins" w:date="2015-05-19T16:10:00Z">
            <w:r w:rsidR="00E3755C" w:rsidDel="00752FD5">
              <w:rPr>
                <w:noProof/>
              </w:rPr>
              <w:delInstrText>56</w:delInstrText>
            </w:r>
          </w:del>
        </w:ins>
        <w:del w:id="386" w:author="rawlins" w:date="2015-05-19T16:10:00Z">
          <w:r w:rsidR="008D52AD" w:rsidDel="00752FD5">
            <w:rPr>
              <w:noProof/>
            </w:rPr>
            <w:delInstrText>55</w:delInstrText>
          </w:r>
        </w:del>
      </w:fldSimple>
      <w:r>
        <w:instrText>)</w:instrText>
      </w:r>
      <w:bookmarkEnd w:id="382"/>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28" type="#_x0000_t75" style="width:27.85pt;height:19pt" o:ole="">
            <v:imagedata r:id="rId1620" o:title=""/>
          </v:shape>
          <o:OLEObject Type="Embed" ProgID="Equation.DSMT4" ShapeID="_x0000_i1828" DrawAspect="Content" ObjectID="_1493586181" r:id="rId1621"/>
        </w:object>
      </w:r>
      <w:r>
        <w:t xml:space="preserve"> being evaluated on the domain’s boundary surface </w:t>
      </w:r>
      <w:r w:rsidR="00905817" w:rsidRPr="00905817">
        <w:rPr>
          <w:position w:val="-6"/>
        </w:rPr>
        <w:object w:dxaOrig="320" w:dyaOrig="279" w14:anchorId="2E52722F">
          <v:shape id="_x0000_i1829" type="#_x0000_t75" style="width:15.6pt;height:14.25pt" o:ole="">
            <v:imagedata r:id="rId1622" o:title=""/>
          </v:shape>
          <o:OLEObject Type="Embed" ProgID="Equation.DSMT4" ShapeID="_x0000_i1829" DrawAspect="Content" ObjectID="_1493586182" r:id="rId1623"/>
        </w:object>
      </w:r>
      <w:r>
        <w:t xml:space="preserve">. In the first expression </w:t>
      </w:r>
      <w:r w:rsidR="00905817" w:rsidRPr="00905817">
        <w:rPr>
          <w:position w:val="-16"/>
        </w:rPr>
        <w:object w:dxaOrig="2900" w:dyaOrig="440" w14:anchorId="25B0D946">
          <v:shape id="_x0000_i1830" type="#_x0000_t75" style="width:144.7pt;height:21.75pt" o:ole="">
            <v:imagedata r:id="rId1624" o:title=""/>
          </v:shape>
          <o:OLEObject Type="Embed" ProgID="Equation.DSMT4" ShapeID="_x0000_i1830" DrawAspect="Content" ObjectID="_1493586183" r:id="rId1625"/>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31" type="#_x0000_t75" style="width:10.2pt;height:10.85pt" o:ole="">
            <v:imagedata r:id="rId1626" o:title=""/>
          </v:shape>
          <o:OLEObject Type="Embed" ProgID="Equation.DSMT4" ShapeID="_x0000_i1831" DrawAspect="Content" ObjectID="_1493586184" r:id="rId1627"/>
        </w:object>
      </w:r>
      <w:r>
        <w:t xml:space="preserve">, </w:t>
      </w:r>
      <w:r w:rsidR="00905817" w:rsidRPr="00905817">
        <w:rPr>
          <w:position w:val="-10"/>
        </w:rPr>
        <w:object w:dxaOrig="240" w:dyaOrig="320" w14:anchorId="57EB5BDB">
          <v:shape id="_x0000_i1832" type="#_x0000_t75" style="width:12.25pt;height:15.6pt" o:ole="">
            <v:imagedata r:id="rId1628" o:title=""/>
          </v:shape>
          <o:OLEObject Type="Embed" ProgID="Equation.DSMT4" ShapeID="_x0000_i1832" DrawAspect="Content" ObjectID="_1493586185" r:id="rId1629"/>
        </w:object>
      </w:r>
      <w:r>
        <w:t xml:space="preserve"> and </w:t>
      </w:r>
      <w:r w:rsidR="00905817" w:rsidRPr="00905817">
        <w:rPr>
          <w:position w:val="-6"/>
        </w:rPr>
        <w:object w:dxaOrig="180" w:dyaOrig="279" w14:anchorId="6FF4B16D">
          <v:shape id="_x0000_i1833" type="#_x0000_t75" style="width:8.85pt;height:14.25pt" o:ole="">
            <v:imagedata r:id="rId1630" o:title=""/>
          </v:shape>
          <o:OLEObject Type="Embed" ProgID="Equation.DSMT4" ShapeID="_x0000_i1833" DrawAspect="Content" ObjectID="_1493586186" r:id="rId1631"/>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34" type="#_x0000_t75" style="width:220.1pt;height:19.7pt" o:ole="">
            <v:imagedata r:id="rId1632" o:title=""/>
          </v:shape>
          <o:OLEObject Type="Embed" ProgID="Equation.DSMT4" ShapeID="_x0000_i1834" DrawAspect="Content" ObjectID="_1493586187" r:id="rId16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87" w:author="rawlins" w:date="2015-05-19T17:23:00Z">
          <w:r w:rsidR="00D3178E">
            <w:rPr>
              <w:noProof/>
            </w:rPr>
            <w:instrText>57</w:instrText>
          </w:r>
        </w:ins>
        <w:ins w:id="388" w:author="Gerard" w:date="2015-05-06T12:49:00Z">
          <w:del w:id="389" w:author="rawlins" w:date="2015-05-19T16:10:00Z">
            <w:r w:rsidR="00E3755C" w:rsidDel="00752FD5">
              <w:rPr>
                <w:noProof/>
              </w:rPr>
              <w:delInstrText>57</w:delInstrText>
            </w:r>
          </w:del>
        </w:ins>
        <w:del w:id="390" w:author="rawlins" w:date="2015-05-19T16:10:00Z">
          <w:r w:rsidR="008D52AD" w:rsidDel="00752FD5">
            <w:rPr>
              <w:noProof/>
            </w:rPr>
            <w:delInstrText>56</w:delInstrText>
          </w:r>
        </w:del>
      </w:fldSimple>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35" type="#_x0000_t75" style="width:29.2pt;height:19.7pt" o:ole="">
            <v:imagedata r:id="rId1634" o:title=""/>
          </v:shape>
          <o:OLEObject Type="Embed" ProgID="Equation.DSMT4" ShapeID="_x0000_i1835" DrawAspect="Content" ObjectID="_1493586188" r:id="rId1635"/>
        </w:object>
      </w:r>
      <w:r>
        <w:t xml:space="preserve">, </w:t>
      </w:r>
      <w:r w:rsidR="00905817" w:rsidRPr="00905817">
        <w:rPr>
          <w:position w:val="-14"/>
        </w:rPr>
        <w:object w:dxaOrig="840" w:dyaOrig="400" w14:anchorId="1A8A6B9E">
          <v:shape id="_x0000_i1836" type="#_x0000_t75" style="width:42.1pt;height:19.7pt" o:ole="">
            <v:imagedata r:id="rId1636" o:title=""/>
          </v:shape>
          <o:OLEObject Type="Embed" ProgID="Equation.DSMT4" ShapeID="_x0000_i1836" DrawAspect="Content" ObjectID="_1493586189" r:id="rId1637"/>
        </w:object>
      </w:r>
      <w:r>
        <w:t xml:space="preserve"> represents the directional derivative of </w:t>
      </w:r>
      <w:r w:rsidR="00905817" w:rsidRPr="00905817">
        <w:rPr>
          <w:position w:val="-10"/>
        </w:rPr>
        <w:object w:dxaOrig="240" w:dyaOrig="320" w14:anchorId="62270671">
          <v:shape id="_x0000_i1837" type="#_x0000_t75" style="width:12.25pt;height:15.6pt" o:ole="">
            <v:imagedata r:id="rId1638" o:title=""/>
          </v:shape>
          <o:OLEObject Type="Embed" ProgID="Equation.DSMT4" ShapeID="_x0000_i1837" DrawAspect="Content" ObjectID="_1493586190" r:id="rId1639"/>
        </w:object>
      </w:r>
      <w:r>
        <w:t xml:space="preserve"> along </w:t>
      </w:r>
      <w:r w:rsidR="00905817" w:rsidRPr="00905817">
        <w:rPr>
          <w:position w:val="-10"/>
        </w:rPr>
        <w:object w:dxaOrig="340" w:dyaOrig="320" w14:anchorId="768E5263">
          <v:shape id="_x0000_i1838" type="#_x0000_t75" style="width:17pt;height:15.6pt" o:ole="">
            <v:imagedata r:id="rId1640" o:title=""/>
          </v:shape>
          <o:OLEObject Type="Embed" ProgID="Equation.DSMT4" ShapeID="_x0000_i1838" DrawAspect="Content" ObjectID="_1493586191" r:id="rId1641"/>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391"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9" type="#_x0000_t75" style="width:27.15pt;height:19pt" o:ole="">
            <v:imagedata r:id="rId1642" o:title=""/>
          </v:shape>
          <o:OLEObject Type="Embed" ProgID="Equation.DSMT4" ShapeID="_x0000_i1839" DrawAspect="Content" ObjectID="_1493586192" r:id="rId1643"/>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392"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40" type="#_x0000_t75" style="width:425.2pt;height:34.65pt" o:ole="">
            <v:imagedata r:id="rId1644" o:title=""/>
          </v:shape>
          <o:OLEObject Type="Embed" ProgID="Equation.DSMT4" ShapeID="_x0000_i1840" DrawAspect="Content" ObjectID="_1493586193" r:id="rId16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93" w:name="ZEqnNum390398"/>
      <w:r>
        <w:instrText>(</w:instrText>
      </w:r>
      <w:fldSimple w:instr=" SEQ MTSec \c \* Arabic \* MERGEFORMAT ">
        <w:r w:rsidR="00D3178E">
          <w:rPr>
            <w:noProof/>
          </w:rPr>
          <w:instrText>3</w:instrText>
        </w:r>
      </w:fldSimple>
      <w:r>
        <w:instrText>.</w:instrText>
      </w:r>
      <w:fldSimple w:instr=" SEQ MTEqn \c \* Arabic \* MERGEFORMAT ">
        <w:ins w:id="394" w:author="rawlins" w:date="2015-05-19T17:23:00Z">
          <w:r w:rsidR="00D3178E">
            <w:rPr>
              <w:noProof/>
            </w:rPr>
            <w:instrText>58</w:instrText>
          </w:r>
        </w:ins>
        <w:ins w:id="395" w:author="Gerard" w:date="2015-05-06T12:49:00Z">
          <w:del w:id="396" w:author="rawlins" w:date="2015-05-19T16:10:00Z">
            <w:r w:rsidR="00E3755C" w:rsidDel="00752FD5">
              <w:rPr>
                <w:noProof/>
              </w:rPr>
              <w:delInstrText>58</w:delInstrText>
            </w:r>
          </w:del>
        </w:ins>
        <w:del w:id="397" w:author="rawlins" w:date="2015-05-19T16:10:00Z">
          <w:r w:rsidR="008D52AD" w:rsidDel="00752FD5">
            <w:rPr>
              <w:noProof/>
            </w:rPr>
            <w:delInstrText>57</w:delInstrText>
          </w:r>
        </w:del>
      </w:fldSimple>
      <w:r>
        <w:instrText>)</w:instrText>
      </w:r>
      <w:bookmarkEnd w:id="393"/>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41" type="#_x0000_t75" style="width:12.25pt;height:12.9pt" o:ole="">
            <v:imagedata r:id="rId1646" o:title=""/>
          </v:shape>
          <o:OLEObject Type="Embed" ProgID="Equation.DSMT4" ShapeID="_x0000_i1841" DrawAspect="Content" ObjectID="_1493586194" r:id="rId1647"/>
        </w:object>
      </w:r>
      <w:r>
        <w:t xml:space="preserve"> represents the mixture domain in the material frame, </w:t>
      </w:r>
      <w:r w:rsidR="00905817" w:rsidRPr="00905817">
        <w:rPr>
          <w:position w:val="-6"/>
        </w:rPr>
        <w:object w:dxaOrig="380" w:dyaOrig="279" w14:anchorId="2DABF192">
          <v:shape id="_x0000_i1842" type="#_x0000_t75" style="width:19pt;height:14.25pt" o:ole="">
            <v:imagedata r:id="rId1648" o:title=""/>
          </v:shape>
          <o:OLEObject Type="Embed" ProgID="Equation.DSMT4" ShapeID="_x0000_i1842" DrawAspect="Content" ObjectID="_1493586195" r:id="rId1649"/>
        </w:object>
      </w:r>
      <w:r>
        <w:t xml:space="preserve"> is an elemental mixture volume in </w:t>
      </w:r>
      <w:r w:rsidR="00905817" w:rsidRPr="00905817">
        <w:rPr>
          <w:position w:val="-4"/>
        </w:rPr>
        <w:object w:dxaOrig="240" w:dyaOrig="260" w14:anchorId="3F5717D0">
          <v:shape id="_x0000_i1843" type="#_x0000_t75" style="width:12.25pt;height:12.9pt" o:ole="">
            <v:imagedata r:id="rId1650" o:title=""/>
          </v:shape>
          <o:OLEObject Type="Embed" ProgID="Equation.DSMT4" ShapeID="_x0000_i1843" DrawAspect="Content" ObjectID="_1493586196" r:id="rId1651"/>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44" type="#_x0000_t75" style="width:94.4pt;height:76.1pt" o:ole="">
            <v:imagedata r:id="rId1652" o:title=""/>
          </v:shape>
          <o:OLEObject Type="Embed" ProgID="Equation.DSMT4" ShapeID="_x0000_i1844" DrawAspect="Content" ObjectID="_1493586197" r:id="rId165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98" w:name="ZEqnNum587890"/>
      <w:r>
        <w:instrText>(</w:instrText>
      </w:r>
      <w:fldSimple w:instr=" SEQ MTSec \c \* Arabic \* MERGEFORMAT ">
        <w:r w:rsidR="00D3178E">
          <w:rPr>
            <w:noProof/>
          </w:rPr>
          <w:instrText>3</w:instrText>
        </w:r>
      </w:fldSimple>
      <w:r>
        <w:instrText>.</w:instrText>
      </w:r>
      <w:fldSimple w:instr=" SEQ MTEqn \c \* Arabic \* MERGEFORMAT ">
        <w:ins w:id="399" w:author="rawlins" w:date="2015-05-19T17:23:00Z">
          <w:r w:rsidR="00D3178E">
            <w:rPr>
              <w:noProof/>
            </w:rPr>
            <w:instrText>59</w:instrText>
          </w:r>
        </w:ins>
        <w:ins w:id="400" w:author="Gerard" w:date="2015-05-06T12:49:00Z">
          <w:del w:id="401" w:author="rawlins" w:date="2015-05-19T16:10:00Z">
            <w:r w:rsidR="00E3755C" w:rsidDel="00752FD5">
              <w:rPr>
                <w:noProof/>
              </w:rPr>
              <w:delInstrText>59</w:delInstrText>
            </w:r>
          </w:del>
        </w:ins>
        <w:del w:id="402" w:author="rawlins" w:date="2015-05-19T16:10:00Z">
          <w:r w:rsidR="008D52AD" w:rsidDel="00752FD5">
            <w:rPr>
              <w:noProof/>
            </w:rPr>
            <w:delInstrText>58</w:delInstrText>
          </w:r>
        </w:del>
      </w:fldSimple>
      <w:r>
        <w:instrText>)</w:instrText>
      </w:r>
      <w:bookmarkEnd w:id="398"/>
      <w:r>
        <w:fldChar w:fldCharType="end"/>
      </w:r>
    </w:p>
    <w:p w14:paraId="0E3F6C6E" w14:textId="06CE5CE9" w:rsidR="00FB6012" w:rsidRDefault="00FB6012" w:rsidP="00FB6012">
      <w:r>
        <w:t xml:space="preserve">The second Piola-Kirchhoff stress tensor </w:t>
      </w:r>
      <w:r w:rsidR="00905817" w:rsidRPr="00905817">
        <w:rPr>
          <w:position w:val="-6"/>
        </w:rPr>
        <w:object w:dxaOrig="200" w:dyaOrig="279" w14:anchorId="42F72817">
          <v:shape id="_x0000_i1845" type="#_x0000_t75" style="width:10.2pt;height:14.25pt" o:ole="">
            <v:imagedata r:id="rId1654" o:title=""/>
          </v:shape>
          <o:OLEObject Type="Embed" ProgID="Equation.DSMT4" ShapeID="_x0000_i1845" DrawAspect="Content" ObjectID="_1493586198" r:id="rId1655"/>
        </w:object>
      </w:r>
      <w:r>
        <w:t xml:space="preserve">, and material flux vectors </w:t>
      </w:r>
      <w:r w:rsidR="00905817" w:rsidRPr="00905817">
        <w:rPr>
          <w:position w:val="-6"/>
        </w:rPr>
        <w:object w:dxaOrig="320" w:dyaOrig="279" w14:anchorId="76F1BC35">
          <v:shape id="_x0000_i1846" type="#_x0000_t75" style="width:15.6pt;height:14.25pt" o:ole="">
            <v:imagedata r:id="rId1656" o:title=""/>
          </v:shape>
          <o:OLEObject Type="Embed" ProgID="Equation.DSMT4" ShapeID="_x0000_i1846" DrawAspect="Content" ObjectID="_1493586199" r:id="rId1657"/>
        </w:object>
      </w:r>
      <w:r>
        <w:t xml:space="preserve"> and </w:t>
      </w:r>
      <w:r w:rsidR="00905817" w:rsidRPr="00905817">
        <w:rPr>
          <w:position w:val="-6"/>
        </w:rPr>
        <w:object w:dxaOrig="200" w:dyaOrig="279" w14:anchorId="77EC1D3A">
          <v:shape id="_x0000_i1847" type="#_x0000_t75" style="width:10.2pt;height:14.25pt" o:ole="">
            <v:imagedata r:id="rId1658" o:title=""/>
          </v:shape>
          <o:OLEObject Type="Embed" ProgID="Equation.DSMT4" ShapeID="_x0000_i1847" DrawAspect="Content" ObjectID="_1493586200" r:id="rId1659"/>
        </w:object>
      </w:r>
      <w:r>
        <w:t xml:space="preserve">, are respectively related to </w:t>
      </w:r>
      <w:r w:rsidR="00905817" w:rsidRPr="00905817">
        <w:rPr>
          <w:position w:val="-6"/>
        </w:rPr>
        <w:object w:dxaOrig="220" w:dyaOrig="220" w14:anchorId="7CAC764C">
          <v:shape id="_x0000_i1848" type="#_x0000_t75" style="width:10.85pt;height:10.85pt" o:ole="">
            <v:imagedata r:id="rId1660" o:title=""/>
          </v:shape>
          <o:OLEObject Type="Embed" ProgID="Equation.DSMT4" ShapeID="_x0000_i1848" DrawAspect="Content" ObjectID="_1493586201" r:id="rId1661"/>
        </w:object>
      </w:r>
      <w:r>
        <w:t xml:space="preserve">, </w:t>
      </w:r>
      <w:r w:rsidR="00905817" w:rsidRPr="00905817">
        <w:rPr>
          <w:position w:val="-6"/>
        </w:rPr>
        <w:object w:dxaOrig="260" w:dyaOrig="220" w14:anchorId="319A4004">
          <v:shape id="_x0000_i1849" type="#_x0000_t75" style="width:12.9pt;height:10.85pt" o:ole="">
            <v:imagedata r:id="rId1662" o:title=""/>
          </v:shape>
          <o:OLEObject Type="Embed" ProgID="Equation.DSMT4" ShapeID="_x0000_i1849" DrawAspect="Content" ObjectID="_1493586202" r:id="rId1663"/>
        </w:object>
      </w:r>
      <w:r>
        <w:t xml:space="preserve"> and </w:t>
      </w:r>
      <w:r w:rsidR="00905817" w:rsidRPr="00905817">
        <w:rPr>
          <w:position w:val="-10"/>
        </w:rPr>
        <w:object w:dxaOrig="160" w:dyaOrig="320" w14:anchorId="1036A024">
          <v:shape id="_x0000_i1850" type="#_x0000_t75" style="width:8.15pt;height:15.6pt" o:ole="">
            <v:imagedata r:id="rId1664" o:title=""/>
          </v:shape>
          <o:OLEObject Type="Embed" ProgID="Equation.DSMT4" ShapeID="_x0000_i1850" DrawAspect="Content" ObjectID="_1493586203" r:id="rId1665"/>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403" w:author="rawlins" w:date="2015-05-19T17:22:00Z"/>
      <w:r w:rsidR="00FE64EB">
        <w:fldChar w:fldCharType="separate"/>
      </w:r>
      <w:r w:rsidR="00214E15">
        <w:rPr>
          <w:noProof/>
        </w:rPr>
        <w:t>1</w:t>
      </w:r>
      <w:r w:rsidR="00FE64EB">
        <w:rPr>
          <w:noProof/>
        </w:rPr>
        <w:fldChar w:fldCharType="end"/>
      </w:r>
      <w:r w:rsidR="00A56950">
        <w:rPr>
          <w:noProof/>
        </w:rPr>
        <w:t xml:space="preserve">, </w:t>
      </w:r>
      <w:r w:rsidR="00FE64EB">
        <w:fldChar w:fldCharType="begin"/>
      </w:r>
      <w:r w:rsidR="00FE64EB">
        <w:instrText xml:space="preserve"> HYPERLINK \l "_ENREF_29" \o "Marsden, 1994 #7" </w:instrText>
      </w:r>
      <w:ins w:id="404" w:author="rawlins" w:date="2015-05-19T17:22:00Z"/>
      <w:r w:rsidR="00FE64EB">
        <w:fldChar w:fldCharType="separate"/>
      </w:r>
      <w:r w:rsidR="00214E15">
        <w:rPr>
          <w:noProof/>
        </w:rPr>
        <w:t>29</w:t>
      </w:r>
      <w:r w:rsidR="00FE64EB">
        <w:rPr>
          <w:noProof/>
        </w:rPr>
        <w:fldChar w:fldCharType="end"/>
      </w:r>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ins w:id="405" w:author="rawlins" w:date="2015-05-19T17:23:00Z">
          <w:r w:rsidR="00D3178E">
            <w:instrText>(3.59)</w:instrText>
          </w:r>
        </w:ins>
        <w:ins w:id="406" w:author="Gerard" w:date="2015-05-06T12:49:00Z">
          <w:del w:id="407" w:author="rawlins" w:date="2015-05-19T16:10:00Z">
            <w:r w:rsidR="00E3755C" w:rsidDel="00752FD5">
              <w:delInstrText>(3.59)</w:delInstrText>
            </w:r>
          </w:del>
        </w:ins>
        <w:del w:id="408" w:author="rawlins" w:date="2015-05-19T16:10:00Z">
          <w:r w:rsidR="008D52AD" w:rsidDel="00752FD5">
            <w:delInstrText>(3.58)</w:delInstrText>
          </w:r>
        </w:del>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D3178E">
          <w:instrText>(2.114)</w:instrText>
        </w:r>
      </w:fldSimple>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51" type="#_x0000_t75" style="width:216.7pt;height:76.1pt" o:ole="">
            <v:imagedata r:id="rId1666" o:title=""/>
          </v:shape>
          <o:OLEObject Type="Embed" ProgID="Equation.DSMT4" ShapeID="_x0000_i1851" DrawAspect="Content" ObjectID="_1493586204" r:id="rId16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09" w:author="rawlins" w:date="2015-05-19T17:23:00Z">
          <w:r w:rsidR="00D3178E">
            <w:rPr>
              <w:noProof/>
            </w:rPr>
            <w:instrText>60</w:instrText>
          </w:r>
        </w:ins>
        <w:ins w:id="410" w:author="Gerard" w:date="2015-05-06T12:49:00Z">
          <w:del w:id="411" w:author="rawlins" w:date="2015-05-19T16:10:00Z">
            <w:r w:rsidR="00E3755C" w:rsidDel="00752FD5">
              <w:rPr>
                <w:noProof/>
              </w:rPr>
              <w:delInstrText>60</w:delInstrText>
            </w:r>
          </w:del>
        </w:ins>
        <w:del w:id="412" w:author="rawlins" w:date="2015-05-19T16:10:00Z">
          <w:r w:rsidR="008D52AD" w:rsidDel="00752FD5">
            <w:rPr>
              <w:noProof/>
            </w:rPr>
            <w:delInstrText>59</w:delInstrText>
          </w:r>
        </w:del>
      </w:fldSimple>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52" type="#_x0000_t75" style="width:14.25pt;height:14.95pt" o:ole="">
            <v:imagedata r:id="rId1668" o:title=""/>
          </v:shape>
          <o:OLEObject Type="Embed" ProgID="Equation.DSMT4" ShapeID="_x0000_i1852" DrawAspect="Content" ObjectID="_1493586205" r:id="rId1669"/>
        </w:object>
      </w:r>
      <w:r>
        <w:t xml:space="preserve"> and </w:t>
      </w:r>
      <w:r w:rsidR="00905817" w:rsidRPr="00905817">
        <w:rPr>
          <w:position w:val="-4"/>
        </w:rPr>
        <w:object w:dxaOrig="240" w:dyaOrig="260" w14:anchorId="5FD7E965">
          <v:shape id="_x0000_i1853" type="#_x0000_t75" style="width:12.25pt;height:12.9pt" o:ole="">
            <v:imagedata r:id="rId1670" o:title=""/>
          </v:shape>
          <o:OLEObject Type="Embed" ProgID="Equation.DSMT4" ShapeID="_x0000_i1853" DrawAspect="Content" ObjectID="_1493586206" r:id="rId1671"/>
        </w:object>
      </w:r>
      <w:r>
        <w:t xml:space="preserve"> are the material representations of the permeability and diffusivity tensors, related to </w:t>
      </w:r>
      <w:r w:rsidR="00905817" w:rsidRPr="00905817">
        <w:rPr>
          <w:position w:val="-4"/>
        </w:rPr>
        <w:object w:dxaOrig="220" w:dyaOrig="300" w14:anchorId="5468F6AB">
          <v:shape id="_x0000_i1854" type="#_x0000_t75" style="width:10.85pt;height:14.95pt" o:ole="">
            <v:imagedata r:id="rId1672" o:title=""/>
          </v:shape>
          <o:OLEObject Type="Embed" ProgID="Equation.DSMT4" ShapeID="_x0000_i1854" DrawAspect="Content" ObjectID="_1493586207" r:id="rId1673"/>
        </w:object>
      </w:r>
      <w:r>
        <w:t xml:space="preserve"> and </w:t>
      </w:r>
      <w:r w:rsidR="00905817" w:rsidRPr="00905817">
        <w:rPr>
          <w:position w:val="-6"/>
        </w:rPr>
        <w:object w:dxaOrig="200" w:dyaOrig="279" w14:anchorId="670105C4">
          <v:shape id="_x0000_i1855" type="#_x0000_t75" style="width:10.2pt;height:14.25pt" o:ole="">
            <v:imagedata r:id="rId1674" o:title=""/>
          </v:shape>
          <o:OLEObject Type="Embed" ProgID="Equation.DSMT4" ShapeID="_x0000_i1855" DrawAspect="Content" ObjectID="_1493586208" r:id="rId1675"/>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56" type="#_x0000_t75" style="width:91.7pt;height:37.35pt" o:ole="">
            <v:imagedata r:id="rId1676" o:title=""/>
          </v:shape>
          <o:OLEObject Type="Embed" ProgID="Equation.DSMT4" ShapeID="_x0000_i1856" DrawAspect="Content" ObjectID="_1493586209" r:id="rId167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13" w:name="ZEqnNum709663"/>
      <w:r>
        <w:instrText>(</w:instrText>
      </w:r>
      <w:fldSimple w:instr=" SEQ MTSec \c \* Arabic \* MERGEFORMAT ">
        <w:r w:rsidR="00D3178E">
          <w:rPr>
            <w:noProof/>
          </w:rPr>
          <w:instrText>3</w:instrText>
        </w:r>
      </w:fldSimple>
      <w:r>
        <w:instrText>.</w:instrText>
      </w:r>
      <w:fldSimple w:instr=" SEQ MTEqn \c \* Arabic \* MERGEFORMAT ">
        <w:ins w:id="414" w:author="rawlins" w:date="2015-05-19T17:23:00Z">
          <w:r w:rsidR="00D3178E">
            <w:rPr>
              <w:noProof/>
            </w:rPr>
            <w:instrText>61</w:instrText>
          </w:r>
        </w:ins>
        <w:ins w:id="415" w:author="Gerard" w:date="2015-05-06T12:49:00Z">
          <w:del w:id="416" w:author="rawlins" w:date="2015-05-19T16:10:00Z">
            <w:r w:rsidR="00E3755C" w:rsidDel="00752FD5">
              <w:rPr>
                <w:noProof/>
              </w:rPr>
              <w:delInstrText>61</w:delInstrText>
            </w:r>
          </w:del>
        </w:ins>
        <w:del w:id="417" w:author="rawlins" w:date="2015-05-19T16:10:00Z">
          <w:r w:rsidR="008D52AD" w:rsidDel="00752FD5">
            <w:rPr>
              <w:noProof/>
            </w:rPr>
            <w:delInstrText>60</w:delInstrText>
          </w:r>
        </w:del>
      </w:fldSimple>
      <w:r>
        <w:instrText>)</w:instrText>
      </w:r>
      <w:bookmarkEnd w:id="413"/>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57" type="#_x0000_t75" style="width:27.15pt;height:19pt" o:ole="">
            <v:imagedata r:id="rId1678" o:title=""/>
          </v:shape>
          <o:OLEObject Type="Embed" ProgID="Equation.DSMT4" ShapeID="_x0000_i1857" DrawAspect="Content" ObjectID="_1493586210" r:id="rId1679"/>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58" type="#_x0000_t75" style="width:10.85pt;height:12.9pt" o:ole="">
            <v:imagedata r:id="rId1680" o:title=""/>
          </v:shape>
          <o:OLEObject Type="Embed" ProgID="Equation.DSMT4" ShapeID="_x0000_i1858" DrawAspect="Content" ObjectID="_1493586211" r:id="rId1681"/>
        </w:object>
      </w:r>
      <w:r>
        <w:t xml:space="preserve"> and </w:t>
      </w:r>
      <w:r w:rsidR="00905817" w:rsidRPr="00905817">
        <w:rPr>
          <w:position w:val="-4"/>
        </w:rPr>
        <w:object w:dxaOrig="260" w:dyaOrig="240" w14:anchorId="735F5F34">
          <v:shape id="_x0000_i1859" type="#_x0000_t75" style="width:12.9pt;height:12.25pt" o:ole="">
            <v:imagedata r:id="rId1682" o:title=""/>
          </v:shape>
          <o:OLEObject Type="Embed" ProgID="Equation.DSMT4" ShapeID="_x0000_i1859" DrawAspect="Content" ObjectID="_1493586212" r:id="rId1683"/>
        </w:object>
      </w:r>
      <w:r>
        <w:t xml:space="preserve"> to the complete state of solid matrix strain (such as </w:t>
      </w:r>
      <w:r w:rsidR="00905817" w:rsidRPr="00905817">
        <w:rPr>
          <w:position w:val="-6"/>
        </w:rPr>
        <w:object w:dxaOrig="240" w:dyaOrig="279" w14:anchorId="795072E5">
          <v:shape id="_x0000_i1860" type="#_x0000_t75" style="width:12.25pt;height:14.25pt" o:ole="">
            <v:imagedata r:id="rId1684" o:title=""/>
          </v:shape>
          <o:OLEObject Type="Embed" ProgID="Equation.DSMT4" ShapeID="_x0000_i1860" DrawAspect="Content" ObjectID="_1493586213" r:id="rId1685"/>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61" type="#_x0000_t75" style="width:65.9pt;height:21.75pt" o:ole="">
            <v:imagedata r:id="rId1686" o:title=""/>
          </v:shape>
          <o:OLEObject Type="Embed" ProgID="Equation.DSMT4" ShapeID="_x0000_i1861" DrawAspect="Content" ObjectID="_1493586214" r:id="rId1687"/>
        </w:object>
      </w:r>
      <w:r>
        <w:t xml:space="preserve">. Furthermore, it is assumed that the free solution diffusivity </w:t>
      </w:r>
      <w:r w:rsidR="00905817" w:rsidRPr="00905817">
        <w:rPr>
          <w:position w:val="-12"/>
        </w:rPr>
        <w:object w:dxaOrig="279" w:dyaOrig="360" w14:anchorId="527EB3C7">
          <v:shape id="_x0000_i1862" type="#_x0000_t75" style="width:14.25pt;height:19pt" o:ole="">
            <v:imagedata r:id="rId1688" o:title=""/>
          </v:shape>
          <o:OLEObject Type="Embed" ProgID="Equation.DSMT4" ShapeID="_x0000_i1862" DrawAspect="Content" ObjectID="_1493586215" r:id="rId1689"/>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63" type="#_x0000_t75" style="width:27.85pt;height:19pt" o:ole="">
            <v:imagedata r:id="rId1690" o:title=""/>
          </v:shape>
          <o:OLEObject Type="Embed" ProgID="Equation.DSMT4" ShapeID="_x0000_i1863" DrawAspect="Content" ObjectID="_1493586216" r:id="rId1691"/>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D3178E">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64" type="#_x0000_t75" style="width:10.2pt;height:10.85pt" o:ole="">
            <v:imagedata r:id="rId1692" o:title=""/>
          </v:shape>
          <o:OLEObject Type="Embed" ProgID="Equation.DSMT4" ShapeID="_x0000_i1864" DrawAspect="Content" ObjectID="_1493586217" r:id="rId1693"/>
        </w:object>
      </w:r>
      <w:r>
        <w:t xml:space="preserve">, </w:t>
      </w:r>
      <w:r w:rsidR="00905817" w:rsidRPr="00905817">
        <w:rPr>
          <w:position w:val="-10"/>
        </w:rPr>
        <w:object w:dxaOrig="240" w:dyaOrig="320" w14:anchorId="05AFAEF7">
          <v:shape id="_x0000_i1865" type="#_x0000_t75" style="width:12.25pt;height:15.6pt" o:ole="">
            <v:imagedata r:id="rId1694" o:title=""/>
          </v:shape>
          <o:OLEObject Type="Embed" ProgID="Equation.DSMT4" ShapeID="_x0000_i1865" DrawAspect="Content" ObjectID="_1493586218" r:id="rId1695"/>
        </w:object>
      </w:r>
      <w:r>
        <w:t xml:space="preserve"> and </w:t>
      </w:r>
      <w:r w:rsidR="00905817" w:rsidRPr="00905817">
        <w:rPr>
          <w:position w:val="-6"/>
        </w:rPr>
        <w:object w:dxaOrig="180" w:dyaOrig="279" w14:anchorId="645BB943">
          <v:shape id="_x0000_i1866" type="#_x0000_t75" style="width:8.85pt;height:14.25pt" o:ole="">
            <v:imagedata r:id="rId1696" o:title=""/>
          </v:shape>
          <o:OLEObject Type="Embed" ProgID="Equation.DSMT4" ShapeID="_x0000_i1866" DrawAspect="Content" ObjectID="_1493586219" r:id="rId1697"/>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D3178E">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67" type="#_x0000_t75" style="width:14.95pt;height:15.6pt" o:ole="">
            <v:imagedata r:id="rId1698" o:title=""/>
          </v:shape>
          <o:OLEObject Type="Embed" ProgID="Equation.DSMT4" ShapeID="_x0000_i1867" DrawAspect="Content" ObjectID="_1493586220" r:id="rId1699"/>
        </w:object>
      </w:r>
      <w:r>
        <w:t xml:space="preserve">, </w:t>
      </w:r>
      <w:r w:rsidR="00905817" w:rsidRPr="00905817">
        <w:rPr>
          <w:position w:val="-4"/>
        </w:rPr>
        <w:object w:dxaOrig="220" w:dyaOrig="260" w14:anchorId="42365E72">
          <v:shape id="_x0000_i1868" type="#_x0000_t75" style="width:10.85pt;height:12.9pt" o:ole="">
            <v:imagedata r:id="rId1700" o:title=""/>
          </v:shape>
          <o:OLEObject Type="Embed" ProgID="Equation.DSMT4" ShapeID="_x0000_i1868" DrawAspect="Content" ObjectID="_1493586221" r:id="rId1701"/>
        </w:object>
      </w:r>
      <w:r>
        <w:t xml:space="preserve">, </w:t>
      </w:r>
      <w:r w:rsidR="00905817" w:rsidRPr="00905817">
        <w:rPr>
          <w:position w:val="-6"/>
        </w:rPr>
        <w:object w:dxaOrig="200" w:dyaOrig="279" w14:anchorId="70CDEB81">
          <v:shape id="_x0000_i1869" type="#_x0000_t75" style="width:10.2pt;height:14.25pt" o:ole="">
            <v:imagedata r:id="rId1702" o:title=""/>
          </v:shape>
          <o:OLEObject Type="Embed" ProgID="Equation.DSMT4" ShapeID="_x0000_i1869" DrawAspect="Content" ObjectID="_1493586222" r:id="rId1703"/>
        </w:object>
      </w:r>
      <w:r>
        <w:t xml:space="preserve"> (and </w:t>
      </w:r>
      <w:r w:rsidR="00905817" w:rsidRPr="00905817">
        <w:rPr>
          <w:position w:val="-12"/>
        </w:rPr>
        <w:object w:dxaOrig="279" w:dyaOrig="360" w14:anchorId="3DE2E9B3">
          <v:shape id="_x0000_i1870" type="#_x0000_t75" style="width:14.25pt;height:19pt" o:ole="">
            <v:imagedata r:id="rId1704" o:title=""/>
          </v:shape>
          <o:OLEObject Type="Embed" ProgID="Equation.DSMT4" ShapeID="_x0000_i1870" DrawAspect="Content" ObjectID="_1493586223" r:id="rId1705"/>
        </w:object>
      </w:r>
      <w:r>
        <w:t xml:space="preserve">), </w:t>
      </w:r>
      <w:r w:rsidR="00905817" w:rsidRPr="00905817">
        <w:rPr>
          <w:position w:val="-4"/>
        </w:rPr>
        <w:object w:dxaOrig="220" w:dyaOrig="260" w14:anchorId="4D37848E">
          <v:shape id="_x0000_i1871" type="#_x0000_t75" style="width:10.85pt;height:12.9pt" o:ole="">
            <v:imagedata r:id="rId1706" o:title=""/>
          </v:shape>
          <o:OLEObject Type="Embed" ProgID="Equation.DSMT4" ShapeID="_x0000_i1871" DrawAspect="Content" ObjectID="_1493586224" r:id="rId1707"/>
        </w:object>
      </w:r>
      <w:r>
        <w:t xml:space="preserve"> and </w:t>
      </w:r>
      <w:r w:rsidR="00905817" w:rsidRPr="00905817">
        <w:rPr>
          <w:position w:val="-4"/>
        </w:rPr>
        <w:object w:dxaOrig="260" w:dyaOrig="240" w14:anchorId="3848E08B">
          <v:shape id="_x0000_i1872" type="#_x0000_t75" style="width:12.9pt;height:12.25pt" o:ole="">
            <v:imagedata r:id="rId1708" o:title=""/>
          </v:shape>
          <o:OLEObject Type="Embed" ProgID="Equation.DSMT4" ShapeID="_x0000_i1872" DrawAspect="Content" ObjectID="_1493586225" r:id="rId1709"/>
        </w:object>
      </w:r>
      <w:r>
        <w:t xml:space="preserve">, which allow the formulation of any desired constitutive relation for these functions of </w:t>
      </w:r>
      <w:r w:rsidR="00905817" w:rsidRPr="00905817">
        <w:rPr>
          <w:position w:val="-6"/>
        </w:rPr>
        <w:object w:dxaOrig="240" w:dyaOrig="279" w14:anchorId="4D262B0E">
          <v:shape id="_x0000_i1873" type="#_x0000_t75" style="width:12.25pt;height:14.25pt" o:ole="">
            <v:imagedata r:id="rId1710" o:title=""/>
          </v:shape>
          <o:OLEObject Type="Embed" ProgID="Equation.DSMT4" ShapeID="_x0000_i1873" DrawAspect="Content" ObjectID="_1493586226" r:id="rId1711"/>
        </w:object>
      </w:r>
      <w:r>
        <w:t xml:space="preserve"> and </w:t>
      </w:r>
      <w:r w:rsidR="00905817" w:rsidRPr="00905817">
        <w:rPr>
          <w:position w:val="-6"/>
        </w:rPr>
        <w:object w:dxaOrig="180" w:dyaOrig="279" w14:anchorId="12E6BF5F">
          <v:shape id="_x0000_i1874" type="#_x0000_t75" style="width:8.85pt;height:14.25pt" o:ole="">
            <v:imagedata r:id="rId1712" o:title=""/>
          </v:shape>
          <o:OLEObject Type="Embed" ProgID="Equation.DSMT4" ShapeID="_x0000_i1874" DrawAspect="Content" ObjectID="_1493586227" r:id="rId1713"/>
        </w:object>
      </w:r>
      <w:r>
        <w:t xml:space="preserve">, along with corresponding derivatives of these functions with respect to </w:t>
      </w:r>
      <w:r w:rsidR="00905817" w:rsidRPr="00905817">
        <w:rPr>
          <w:position w:val="-6"/>
        </w:rPr>
        <w:object w:dxaOrig="240" w:dyaOrig="279" w14:anchorId="1F40D34E">
          <v:shape id="_x0000_i1875" type="#_x0000_t75" style="width:12.25pt;height:14.25pt" o:ole="">
            <v:imagedata r:id="rId1714" o:title=""/>
          </v:shape>
          <o:OLEObject Type="Embed" ProgID="Equation.DSMT4" ShapeID="_x0000_i1875" DrawAspect="Content" ObjectID="_1493586228" r:id="rId1715"/>
        </w:object>
      </w:r>
      <w:r>
        <w:t xml:space="preserve"> and </w:t>
      </w:r>
      <w:r w:rsidR="00905817" w:rsidRPr="00905817">
        <w:rPr>
          <w:position w:val="-6"/>
        </w:rPr>
        <w:object w:dxaOrig="180" w:dyaOrig="279" w14:anchorId="22277B3C">
          <v:shape id="_x0000_i1876" type="#_x0000_t75" style="width:8.85pt;height:14.25pt" o:ole="">
            <v:imagedata r:id="rId1716" o:title=""/>
          </v:shape>
          <o:OLEObject Type="Embed" ProgID="Equation.DSMT4" ShapeID="_x0000_i1876" DrawAspect="Content" ObjectID="_1493586229" r:id="rId1717"/>
        </w:object>
      </w:r>
      <w:r>
        <w:t xml:space="preserve">. The implementation accepts essential boundary conditions on </w:t>
      </w:r>
      <w:r w:rsidR="00905817" w:rsidRPr="00905817">
        <w:rPr>
          <w:position w:val="-6"/>
        </w:rPr>
        <w:object w:dxaOrig="200" w:dyaOrig="220" w14:anchorId="31E9BDC9">
          <v:shape id="_x0000_i1877" type="#_x0000_t75" style="width:10.2pt;height:10.85pt" o:ole="">
            <v:imagedata r:id="rId1718" o:title=""/>
          </v:shape>
          <o:OLEObject Type="Embed" ProgID="Equation.DSMT4" ShapeID="_x0000_i1877" DrawAspect="Content" ObjectID="_1493586230" r:id="rId1719"/>
        </w:object>
      </w:r>
      <w:r>
        <w:t xml:space="preserve">, </w:t>
      </w:r>
      <w:r w:rsidR="00905817" w:rsidRPr="00905817">
        <w:rPr>
          <w:position w:val="-10"/>
        </w:rPr>
        <w:object w:dxaOrig="240" w:dyaOrig="320" w14:anchorId="2D1AED94">
          <v:shape id="_x0000_i1878" type="#_x0000_t75" style="width:12.25pt;height:15.6pt" o:ole="">
            <v:imagedata r:id="rId1720" o:title=""/>
          </v:shape>
          <o:OLEObject Type="Embed" ProgID="Equation.DSMT4" ShapeID="_x0000_i1878" DrawAspect="Content" ObjectID="_1493586231" r:id="rId1721"/>
        </w:object>
      </w:r>
      <w:r>
        <w:t xml:space="preserve"> and </w:t>
      </w:r>
      <w:r w:rsidR="00905817" w:rsidRPr="00905817">
        <w:rPr>
          <w:position w:val="-6"/>
        </w:rPr>
        <w:object w:dxaOrig="180" w:dyaOrig="279" w14:anchorId="5B136304">
          <v:shape id="_x0000_i1879" type="#_x0000_t75" style="width:8.85pt;height:14.25pt" o:ole="">
            <v:imagedata r:id="rId1722" o:title=""/>
          </v:shape>
          <o:OLEObject Type="Embed" ProgID="Equation.DSMT4" ShapeID="_x0000_i1879" DrawAspect="Content" ObjectID="_1493586232" r:id="rId1723"/>
        </w:object>
      </w:r>
      <w:r>
        <w:t xml:space="preserve">, or natural boundary conditions on </w:t>
      </w:r>
      <w:r w:rsidR="00905817" w:rsidRPr="00905817">
        <w:rPr>
          <w:position w:val="-6"/>
        </w:rPr>
        <w:object w:dxaOrig="160" w:dyaOrig="260" w14:anchorId="45B71900">
          <v:shape id="_x0000_i1880" type="#_x0000_t75" style="width:8.15pt;height:12.9pt" o:ole="">
            <v:imagedata r:id="rId1724" o:title=""/>
          </v:shape>
          <o:OLEObject Type="Embed" ProgID="Equation.DSMT4" ShapeID="_x0000_i1880" DrawAspect="Content" ObjectID="_1493586233" r:id="rId1725"/>
        </w:object>
      </w:r>
      <w:r>
        <w:t xml:space="preserve">, </w:t>
      </w:r>
      <w:r w:rsidR="00905817" w:rsidRPr="00905817">
        <w:rPr>
          <w:position w:val="-12"/>
        </w:rPr>
        <w:object w:dxaOrig="300" w:dyaOrig="360" w14:anchorId="199A1BE8">
          <v:shape id="_x0000_i1881" type="#_x0000_t75" style="width:14.95pt;height:19pt" o:ole="">
            <v:imagedata r:id="rId1726" o:title=""/>
          </v:shape>
          <o:OLEObject Type="Embed" ProgID="Equation.DSMT4" ShapeID="_x0000_i1881" DrawAspect="Content" ObjectID="_1493586234" r:id="rId1727"/>
        </w:object>
      </w:r>
      <w:r>
        <w:t xml:space="preserve"> and </w:t>
      </w:r>
      <w:r w:rsidR="00905817" w:rsidRPr="00905817">
        <w:rPr>
          <w:position w:val="-12"/>
        </w:rPr>
        <w:object w:dxaOrig="260" w:dyaOrig="360" w14:anchorId="26D02FB9">
          <v:shape id="_x0000_i1882" type="#_x0000_t75" style="width:12.9pt;height:19pt" o:ole="">
            <v:imagedata r:id="rId1728" o:title=""/>
          </v:shape>
          <o:OLEObject Type="Embed" ProgID="Equation.DSMT4" ShapeID="_x0000_i1882" DrawAspect="Content" ObjectID="_1493586235" r:id="rId1729"/>
        </w:object>
      </w:r>
      <w:r>
        <w:t xml:space="preserve">; initial conditions may also be specified for </w:t>
      </w:r>
      <w:r w:rsidR="00905817" w:rsidRPr="00905817">
        <w:rPr>
          <w:position w:val="-10"/>
        </w:rPr>
        <w:object w:dxaOrig="240" w:dyaOrig="320" w14:anchorId="2E022FC9">
          <v:shape id="_x0000_i1883" type="#_x0000_t75" style="width:12.25pt;height:15.6pt" o:ole="">
            <v:imagedata r:id="rId1730" o:title=""/>
          </v:shape>
          <o:OLEObject Type="Embed" ProgID="Equation.DSMT4" ShapeID="_x0000_i1883" DrawAspect="Content" ObjectID="_1493586236" r:id="rId1731"/>
        </w:object>
      </w:r>
      <w:r>
        <w:t xml:space="preserve"> and </w:t>
      </w:r>
      <w:r w:rsidR="00905817" w:rsidRPr="00905817">
        <w:rPr>
          <w:position w:val="-6"/>
        </w:rPr>
        <w:object w:dxaOrig="180" w:dyaOrig="279" w14:anchorId="0A104FC7">
          <v:shape id="_x0000_i1884" type="#_x0000_t75" style="width:8.85pt;height:14.25pt" o:ole="">
            <v:imagedata r:id="rId1732" o:title=""/>
          </v:shape>
          <o:OLEObject Type="Embed" ProgID="Equation.DSMT4" ShapeID="_x0000_i1884" DrawAspect="Content" ObjectID="_1493586237" r:id="rId1733"/>
        </w:object>
      </w:r>
      <w:r>
        <w:t xml:space="preserve">. Analysis results for pressure and concentration may be displayed either as </w:t>
      </w:r>
      <w:r w:rsidR="00905817" w:rsidRPr="00905817">
        <w:rPr>
          <w:position w:val="-10"/>
        </w:rPr>
        <w:object w:dxaOrig="240" w:dyaOrig="320" w14:anchorId="7CA1E77A">
          <v:shape id="_x0000_i1885" type="#_x0000_t75" style="width:12.25pt;height:15.6pt" o:ole="">
            <v:imagedata r:id="rId1734" o:title=""/>
          </v:shape>
          <o:OLEObject Type="Embed" ProgID="Equation.DSMT4" ShapeID="_x0000_i1885" DrawAspect="Content" ObjectID="_1493586238" r:id="rId1735"/>
        </w:object>
      </w:r>
      <w:r>
        <w:t xml:space="preserve"> and </w:t>
      </w:r>
      <w:r w:rsidR="00905817" w:rsidRPr="00905817">
        <w:rPr>
          <w:position w:val="-6"/>
        </w:rPr>
        <w:object w:dxaOrig="180" w:dyaOrig="279" w14:anchorId="402168B0">
          <v:shape id="_x0000_i1886" type="#_x0000_t75" style="width:8.85pt;height:14.25pt" o:ole="">
            <v:imagedata r:id="rId1736" o:title=""/>
          </v:shape>
          <o:OLEObject Type="Embed" ProgID="Equation.DSMT4" ShapeID="_x0000_i1886" DrawAspect="Content" ObjectID="_1493586239" r:id="rId1737"/>
        </w:object>
      </w:r>
      <w:r>
        <w:t xml:space="preserve">, or as </w:t>
      </w:r>
      <w:r w:rsidR="00905817" w:rsidRPr="00905817">
        <w:rPr>
          <w:position w:val="-10"/>
        </w:rPr>
        <w:object w:dxaOrig="240" w:dyaOrig="260" w14:anchorId="4B07AC0B">
          <v:shape id="_x0000_i1887" type="#_x0000_t75" style="width:12.25pt;height:12.9pt" o:ole="">
            <v:imagedata r:id="rId1738" o:title=""/>
          </v:shape>
          <o:OLEObject Type="Embed" ProgID="Equation.DSMT4" ShapeID="_x0000_i1887" DrawAspect="Content" ObjectID="_1493586240" r:id="rId1739"/>
        </w:object>
      </w:r>
      <w:r>
        <w:t xml:space="preserve"> and </w:t>
      </w:r>
      <w:r w:rsidR="00905817" w:rsidRPr="00905817">
        <w:rPr>
          <w:position w:val="-6"/>
        </w:rPr>
        <w:object w:dxaOrig="180" w:dyaOrig="220" w14:anchorId="72627B99">
          <v:shape id="_x0000_i1888" type="#_x0000_t75" style="width:8.85pt;height:10.85pt" o:ole="">
            <v:imagedata r:id="rId1740" o:title=""/>
          </v:shape>
          <o:OLEObject Type="Embed" ProgID="Equation.DSMT4" ShapeID="_x0000_i1888" DrawAspect="Content" ObjectID="_1493586241" r:id="rId1741"/>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D3178E">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418" w:name="_Toc176704846"/>
      <w:bookmarkStart w:id="419" w:name="_Ref191695102"/>
      <w:bookmarkStart w:id="420" w:name="_Toc289032552"/>
      <w:r>
        <w:t>Linearization of Internal Virtual Work</w:t>
      </w:r>
      <w:bookmarkEnd w:id="418"/>
      <w:bookmarkEnd w:id="419"/>
      <w:bookmarkEnd w:id="420"/>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9" type="#_x0000_t75" style="width:27.15pt;height:19pt" o:ole="">
            <v:imagedata r:id="rId1742" o:title=""/>
          </v:shape>
          <o:OLEObject Type="Embed" ProgID="Equation.DSMT4" ShapeID="_x0000_i1889" DrawAspect="Content" ObjectID="_1493586242" r:id="rId1743"/>
        </w:object>
      </w:r>
      <w:r>
        <w:t xml:space="preserve"> in </w:t>
      </w:r>
      <w:r w:rsidR="00605580">
        <w:fldChar w:fldCharType="begin"/>
      </w:r>
      <w:r w:rsidR="00605580">
        <w:instrText xml:space="preserve"> GOTOBUTTON ZEqnNum390398  \* MERGEFORMAT </w:instrText>
      </w:r>
      <w:fldSimple w:instr=" REF ZEqnNum390398 \* Charformat \! \* MERGEFORMAT ">
        <w:ins w:id="421" w:author="rawlins" w:date="2015-05-19T17:23:00Z">
          <w:r w:rsidR="00D3178E">
            <w:instrText>(3.58)</w:instrText>
          </w:r>
        </w:ins>
        <w:ins w:id="422" w:author="Gerard" w:date="2015-05-06T12:49:00Z">
          <w:del w:id="423" w:author="rawlins" w:date="2015-05-19T16:10:00Z">
            <w:r w:rsidR="00E3755C" w:rsidDel="00752FD5">
              <w:delInstrText>(3.58)</w:delInstrText>
            </w:r>
          </w:del>
        </w:ins>
        <w:del w:id="424" w:author="rawlins" w:date="2015-05-19T16:10:00Z">
          <w:r w:rsidR="008D52AD" w:rsidDel="00752FD5">
            <w:delInstrText>(3.57)</w:delInstrText>
          </w:r>
        </w:del>
      </w:fldSimple>
      <w:r w:rsidR="00605580">
        <w:fldChar w:fldCharType="end"/>
      </w:r>
      <w:r>
        <w:t xml:space="preserve"> may be linearized term by term along increments in </w:t>
      </w:r>
      <w:r w:rsidR="00905817" w:rsidRPr="00905817">
        <w:rPr>
          <w:position w:val="-6"/>
        </w:rPr>
        <w:object w:dxaOrig="360" w:dyaOrig="279" w14:anchorId="43699821">
          <v:shape id="_x0000_i1890" type="#_x0000_t75" style="width:19pt;height:14.25pt" o:ole="">
            <v:imagedata r:id="rId1744" o:title=""/>
          </v:shape>
          <o:OLEObject Type="Embed" ProgID="Equation.DSMT4" ShapeID="_x0000_i1890" DrawAspect="Content" ObjectID="_1493586243" r:id="rId1745"/>
        </w:object>
      </w:r>
      <w:r>
        <w:t xml:space="preserve">, </w:t>
      </w:r>
      <w:r w:rsidR="00905817" w:rsidRPr="00905817">
        <w:rPr>
          <w:position w:val="-10"/>
        </w:rPr>
        <w:object w:dxaOrig="340" w:dyaOrig="320" w14:anchorId="35F5C129">
          <v:shape id="_x0000_i1891" type="#_x0000_t75" style="width:17pt;height:15.6pt" o:ole="">
            <v:imagedata r:id="rId1746" o:title=""/>
          </v:shape>
          <o:OLEObject Type="Embed" ProgID="Equation.DSMT4" ShapeID="_x0000_i1891" DrawAspect="Content" ObjectID="_1493586244" r:id="rId1747"/>
        </w:object>
      </w:r>
      <w:r>
        <w:t xml:space="preserve"> and </w:t>
      </w:r>
      <w:r w:rsidR="00905817" w:rsidRPr="00905817">
        <w:rPr>
          <w:position w:val="-6"/>
        </w:rPr>
        <w:object w:dxaOrig="340" w:dyaOrig="279" w14:anchorId="75BF9229">
          <v:shape id="_x0000_i1892" type="#_x0000_t75" style="width:17pt;height:14.25pt" o:ole="">
            <v:imagedata r:id="rId1748" o:title=""/>
          </v:shape>
          <o:OLEObject Type="Embed" ProgID="Equation.DSMT4" ShapeID="_x0000_i1892" DrawAspect="Content" ObjectID="_1493586245" r:id="rId1749"/>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93" type="#_x0000_t75" style="width:201.75pt;height:25.8pt" o:ole="">
            <v:imagedata r:id="rId1750" o:title=""/>
          </v:shape>
          <o:OLEObject Type="Embed" ProgID="Equation.DSMT4" ShapeID="_x0000_i1893" DrawAspect="Content" ObjectID="_1493586246" r:id="rId17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25" w:author="rawlins" w:date="2015-05-19T17:23:00Z">
          <w:r w:rsidR="00D3178E">
            <w:rPr>
              <w:noProof/>
            </w:rPr>
            <w:instrText>62</w:instrText>
          </w:r>
        </w:ins>
        <w:ins w:id="426" w:author="Gerard" w:date="2015-05-06T12:49:00Z">
          <w:del w:id="427" w:author="rawlins" w:date="2015-05-19T16:10:00Z">
            <w:r w:rsidR="00E3755C" w:rsidDel="00752FD5">
              <w:rPr>
                <w:noProof/>
              </w:rPr>
              <w:delInstrText>62</w:delInstrText>
            </w:r>
          </w:del>
        </w:ins>
        <w:del w:id="428" w:author="rawlins" w:date="2015-05-19T16:10:00Z">
          <w:r w:rsidR="008D52AD" w:rsidDel="00752FD5">
            <w:rPr>
              <w:noProof/>
            </w:rPr>
            <w:delInstrText>61</w:delInstrText>
          </w:r>
        </w:del>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94" type="#_x0000_t75" style="width:94.4pt;height:19.7pt" o:ole="">
            <v:imagedata r:id="rId1752" o:title=""/>
          </v:shape>
          <o:OLEObject Type="Embed" ProgID="Equation.DSMT4" ShapeID="_x0000_i1894" DrawAspect="Content" ObjectID="_1493586247" r:id="rId1753"/>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95" type="#_x0000_t75" style="width:19pt;height:14.25pt" o:ole="">
            <v:imagedata r:id="rId1754" o:title=""/>
          </v:shape>
          <o:OLEObject Type="Embed" ProgID="Equation.DSMT4" ShapeID="_x0000_i1895" DrawAspect="Content" ObjectID="_1493586248" r:id="rId1755"/>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96" type="#_x0000_t75" style="width:27.15pt;height:19pt" o:ole="">
            <v:imagedata r:id="rId1756" o:title=""/>
          </v:shape>
          <o:OLEObject Type="Embed" ProgID="Equation.DSMT4" ShapeID="_x0000_i1896" DrawAspect="Content" ObjectID="_1493586249" r:id="rId1757"/>
        </w:object>
      </w:r>
      <w:r>
        <w:t xml:space="preserve"> along </w:t>
      </w:r>
      <w:r w:rsidR="00905817" w:rsidRPr="00905817">
        <w:rPr>
          <w:position w:val="-6"/>
        </w:rPr>
        <w:object w:dxaOrig="360" w:dyaOrig="279" w14:anchorId="1B89B195">
          <v:shape id="_x0000_i1897" type="#_x0000_t75" style="width:19pt;height:14.25pt" o:ole="">
            <v:imagedata r:id="rId1758" o:title=""/>
          </v:shape>
          <o:OLEObject Type="Embed" ProgID="Equation.DSMT4" ShapeID="_x0000_i1897" DrawAspect="Content" ObjectID="_1493586250" r:id="rId1759"/>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98" type="#_x0000_t75" style="width:4in;height:24.45pt" o:ole="">
            <v:imagedata r:id="rId1760" o:title=""/>
          </v:shape>
          <o:OLEObject Type="Embed" ProgID="Equation.DSMT4" ShapeID="_x0000_i1898" DrawAspect="Content" ObjectID="_1493586251" r:id="rId1761"/>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29" w:author="rawlins" w:date="2015-05-19T17:23:00Z">
          <w:r w:rsidR="00D3178E">
            <w:rPr>
              <w:noProof/>
            </w:rPr>
            <w:instrText>63</w:instrText>
          </w:r>
        </w:ins>
        <w:ins w:id="430" w:author="Gerard" w:date="2015-05-06T12:49:00Z">
          <w:del w:id="431" w:author="rawlins" w:date="2015-05-19T16:10:00Z">
            <w:r w:rsidR="00E3755C" w:rsidDel="00752FD5">
              <w:rPr>
                <w:noProof/>
              </w:rPr>
              <w:delInstrText>63</w:delInstrText>
            </w:r>
          </w:del>
        </w:ins>
        <w:del w:id="432" w:author="rawlins" w:date="2015-05-19T16:10:00Z">
          <w:r w:rsidR="008D52AD" w:rsidDel="00752FD5">
            <w:rPr>
              <w:noProof/>
            </w:rPr>
            <w:delInstrText>62</w:delInstrText>
          </w:r>
        </w:del>
      </w:fldSimple>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9" type="#_x0000_t75" style="width:10.2pt;height:10.2pt" o:ole="">
            <v:imagedata r:id="rId1762" o:title=""/>
          </v:shape>
          <o:OLEObject Type="Embed" ProgID="Equation.DSMT4" ShapeID="_x0000_i1899" DrawAspect="Content" ObjectID="_1493586252" r:id="rId1763"/>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900" type="#_x0000_t75" style="width:283.25pt;height:32.6pt" o:ole="">
            <v:imagedata r:id="rId1764" o:title=""/>
          </v:shape>
          <o:OLEObject Type="Embed" ProgID="Equation.DSMT4" ShapeID="_x0000_i1900" DrawAspect="Content" ObjectID="_1493586253" r:id="rId17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33" w:author="rawlins" w:date="2015-05-19T17:23:00Z">
          <w:r w:rsidR="00D3178E">
            <w:rPr>
              <w:noProof/>
            </w:rPr>
            <w:instrText>64</w:instrText>
          </w:r>
        </w:ins>
        <w:ins w:id="434" w:author="Gerard" w:date="2015-05-06T12:49:00Z">
          <w:del w:id="435" w:author="rawlins" w:date="2015-05-19T16:10:00Z">
            <w:r w:rsidR="00E3755C" w:rsidDel="00752FD5">
              <w:rPr>
                <w:noProof/>
              </w:rPr>
              <w:delInstrText>64</w:delInstrText>
            </w:r>
          </w:del>
        </w:ins>
        <w:del w:id="436" w:author="rawlins" w:date="2015-05-19T16:10:00Z">
          <w:r w:rsidR="008D52AD" w:rsidDel="00752FD5">
            <w:rPr>
              <w:noProof/>
            </w:rPr>
            <w:delInstrText>63</w:delInstrText>
          </w:r>
        </w:del>
      </w:fldSimple>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901" type="#_x0000_t75" style="width:12.9pt;height:14.95pt" o:ole="">
            <v:imagedata r:id="rId1766" o:title=""/>
          </v:shape>
          <o:OLEObject Type="Embed" ProgID="Equation.DSMT4" ShapeID="_x0000_i1901" DrawAspect="Content" ObjectID="_1493586254" r:id="rId1767"/>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902" type="#_x0000_t75" style="width:169.8pt;height:32.6pt" o:ole="">
            <v:imagedata r:id="rId1768" o:title=""/>
          </v:shape>
          <o:OLEObject Type="Embed" ProgID="Equation.DSMT4" ShapeID="_x0000_i1902" DrawAspect="Content" ObjectID="_1493586255" r:id="rId17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37" w:author="rawlins" w:date="2015-05-19T17:23:00Z">
          <w:r w:rsidR="00D3178E">
            <w:rPr>
              <w:noProof/>
            </w:rPr>
            <w:instrText>65</w:instrText>
          </w:r>
        </w:ins>
        <w:ins w:id="438" w:author="Gerard" w:date="2015-05-06T12:49:00Z">
          <w:del w:id="439" w:author="rawlins" w:date="2015-05-19T16:10:00Z">
            <w:r w:rsidR="00E3755C" w:rsidDel="00752FD5">
              <w:rPr>
                <w:noProof/>
              </w:rPr>
              <w:delInstrText>65</w:delInstrText>
            </w:r>
          </w:del>
        </w:ins>
        <w:del w:id="440" w:author="rawlins" w:date="2015-05-19T16:10:00Z">
          <w:r w:rsidR="008D52AD" w:rsidDel="00752FD5">
            <w:rPr>
              <w:noProof/>
            </w:rPr>
            <w:delInstrText>64</w:delInstrText>
          </w:r>
        </w:del>
      </w:fldSimple>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903" type="#_x0000_t75" style="width:205.8pt;height:19.7pt" o:ole="">
            <v:imagedata r:id="rId1770" o:title=""/>
          </v:shape>
          <o:OLEObject Type="Embed" ProgID="Equation.DSMT4" ShapeID="_x0000_i1903" DrawAspect="Content" ObjectID="_1493586256" r:id="rId1771"/>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41" w:author="rawlins" w:date="2015-05-19T17:23:00Z">
          <w:r w:rsidR="00D3178E">
            <w:rPr>
              <w:noProof/>
            </w:rPr>
            <w:instrText>66</w:instrText>
          </w:r>
        </w:ins>
        <w:ins w:id="442" w:author="Gerard" w:date="2015-05-06T12:49:00Z">
          <w:del w:id="443" w:author="rawlins" w:date="2015-05-19T16:10:00Z">
            <w:r w:rsidR="00E3755C" w:rsidDel="00752FD5">
              <w:rPr>
                <w:noProof/>
              </w:rPr>
              <w:delInstrText>66</w:delInstrText>
            </w:r>
          </w:del>
        </w:ins>
        <w:del w:id="444" w:author="rawlins" w:date="2015-05-19T16:10:00Z">
          <w:r w:rsidR="008D52AD" w:rsidDel="00752FD5">
            <w:rPr>
              <w:noProof/>
            </w:rPr>
            <w:delInstrText>65</w:delInstrText>
          </w:r>
        </w:del>
      </w:fldSimple>
      <w:r>
        <w:instrText>)</w:instrText>
      </w:r>
      <w:r>
        <w:fldChar w:fldCharType="end"/>
      </w:r>
    </w:p>
    <w:p w14:paraId="6BA54102" w14:textId="77777777" w:rsidR="00FB6012" w:rsidRDefault="00FB6012" w:rsidP="00FB6012">
      <w:r>
        <w:t>where</w:t>
      </w:r>
    </w:p>
    <w:p w14:paraId="3DBBCC42" w14:textId="5169CBF1" w:rsidR="00FB6012" w:rsidRDefault="00FB6012" w:rsidP="00FB6012">
      <w:pPr>
        <w:pStyle w:val="MTDisplayEquation"/>
      </w:pPr>
      <w:r>
        <w:tab/>
      </w:r>
      <w:r w:rsidR="00905817" w:rsidRPr="00905817">
        <w:rPr>
          <w:position w:val="-78"/>
        </w:rPr>
        <w:object w:dxaOrig="7880" w:dyaOrig="1680" w14:anchorId="1959DE8A">
          <v:shape id="_x0000_i1904" type="#_x0000_t75" style="width:394.65pt;height:83.55pt" o:ole="">
            <v:imagedata r:id="rId1772" o:title=""/>
          </v:shape>
          <o:OLEObject Type="Embed" ProgID="Equation.DSMT4" ShapeID="_x0000_i1904" DrawAspect="Content" ObjectID="_1493586257" r:id="rId17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45" w:author="rawlins" w:date="2015-05-19T17:23:00Z">
          <w:r w:rsidR="00D3178E">
            <w:rPr>
              <w:noProof/>
            </w:rPr>
            <w:instrText>67</w:instrText>
          </w:r>
        </w:ins>
        <w:ins w:id="446" w:author="Gerard" w:date="2015-05-06T12:49:00Z">
          <w:del w:id="447" w:author="rawlins" w:date="2015-05-19T16:10:00Z">
            <w:r w:rsidR="00E3755C" w:rsidDel="00752FD5">
              <w:rPr>
                <w:noProof/>
              </w:rPr>
              <w:delInstrText>67</w:delInstrText>
            </w:r>
          </w:del>
        </w:ins>
        <w:del w:id="448" w:author="rawlins" w:date="2015-05-19T16:10:00Z">
          <w:r w:rsidR="008D52AD" w:rsidDel="00752FD5">
            <w:rPr>
              <w:noProof/>
            </w:rPr>
            <w:delInstrText>66</w:delInstrText>
          </w:r>
        </w:del>
      </w:fldSimple>
      <w:r>
        <w:instrText>)</w:instrText>
      </w:r>
      <w:r>
        <w:fldChar w:fldCharType="end"/>
      </w:r>
    </w:p>
    <w:p w14:paraId="6897D46B" w14:textId="77777777" w:rsidR="00FB6012" w:rsidRDefault="00FB6012" w:rsidP="00FB6012">
      <w:r>
        <w:lastRenderedPageBreak/>
        <w:t>with</w:t>
      </w:r>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905" type="#_x0000_t75" style="width:173.9pt;height:65.9pt" o:ole="">
            <v:imagedata r:id="rId1774" o:title=""/>
          </v:shape>
          <o:OLEObject Type="Embed" ProgID="Equation.DSMT4" ShapeID="_x0000_i1905" DrawAspect="Content" ObjectID="_1493586258" r:id="rId177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49" w:author="rawlins" w:date="2015-05-19T17:23:00Z">
          <w:r w:rsidR="00D3178E">
            <w:rPr>
              <w:noProof/>
            </w:rPr>
            <w:instrText>68</w:instrText>
          </w:r>
        </w:ins>
        <w:ins w:id="450" w:author="Gerard" w:date="2015-05-06T12:49:00Z">
          <w:del w:id="451" w:author="rawlins" w:date="2015-05-19T16:10:00Z">
            <w:r w:rsidR="00E3755C" w:rsidDel="00752FD5">
              <w:rPr>
                <w:noProof/>
              </w:rPr>
              <w:delInstrText>68</w:delInstrText>
            </w:r>
          </w:del>
        </w:ins>
        <w:del w:id="452" w:author="rawlins" w:date="2015-05-19T16:10:00Z">
          <w:r w:rsidR="008D52AD" w:rsidDel="00752FD5">
            <w:rPr>
              <w:noProof/>
            </w:rPr>
            <w:delInstrText>67</w:delInstrText>
          </w:r>
        </w:del>
      </w:fldSimple>
      <w:r>
        <w:instrText>)</w:instrText>
      </w:r>
      <w:r>
        <w:fldChar w:fldCharType="end"/>
      </w:r>
    </w:p>
    <w:p w14:paraId="24FF16D9" w14:textId="1122F670"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FE64EB">
        <w:fldChar w:fldCharType="begin"/>
      </w:r>
      <w:r w:rsidR="00FE64EB">
        <w:instrText xml:space="preserve"> HYPERLINK \l "_ENREF_21" \o "Ateshian, 2010 #62" </w:instrText>
      </w:r>
      <w:ins w:id="453" w:author="rawlins" w:date="2015-05-19T17:22:00Z"/>
      <w:r w:rsidR="00FE64EB">
        <w:fldChar w:fldCharType="separate"/>
      </w:r>
      <w:r w:rsidR="00214E15">
        <w:rPr>
          <w:noProof/>
        </w:rPr>
        <w:t>21</w:t>
      </w:r>
      <w:r w:rsidR="00FE64EB">
        <w:rPr>
          <w:noProof/>
        </w:rPr>
        <w:fldChar w:fldCharType="end"/>
      </w:r>
      <w:r w:rsidR="00A56950">
        <w:rPr>
          <w:noProof/>
        </w:rPr>
        <w:t>]</w:t>
      </w:r>
      <w:r>
        <w:fldChar w:fldCharType="end"/>
      </w:r>
      <w:r>
        <w:t xml:space="preserve">. Since </w:t>
      </w:r>
      <w:r w:rsidR="00905817" w:rsidRPr="00905817">
        <w:rPr>
          <w:position w:val="-4"/>
        </w:rPr>
        <w:object w:dxaOrig="279" w:dyaOrig="320" w14:anchorId="7EDBEFD6">
          <v:shape id="_x0000_i1906" type="#_x0000_t75" style="width:14.25pt;height:15.6pt" o:ole="">
            <v:imagedata r:id="rId1776" o:title=""/>
          </v:shape>
          <o:OLEObject Type="Embed" ProgID="Equation.DSMT4" ShapeID="_x0000_i1906" DrawAspect="Content" ObjectID="_1493586259" r:id="rId1777"/>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D3178E">
          <w:instrText>(2.114)</w:instrText>
        </w:r>
      </w:fldSimple>
      <w:r w:rsidR="00605580">
        <w:fldChar w:fldCharType="end"/>
      </w:r>
      <w:r w:rsidR="00905817" w:rsidRPr="00905817">
        <w:rPr>
          <w:position w:val="-12"/>
        </w:rPr>
        <w:object w:dxaOrig="139" w:dyaOrig="360" w14:anchorId="093D14EE">
          <v:shape id="_x0000_i1907" type="#_x0000_t75" style="width:6.8pt;height:19pt" o:ole="">
            <v:imagedata r:id="rId1778" o:title=""/>
          </v:shape>
          <o:OLEObject Type="Embed" ProgID="Equation.DSMT4" ShapeID="_x0000_i1907" DrawAspect="Content" ObjectID="_1493586260" r:id="rId1779"/>
        </w:object>
      </w:r>
      <w:r>
        <w:t xml:space="preserve"> into </w:t>
      </w:r>
      <w:r w:rsidR="00605580">
        <w:fldChar w:fldCharType="begin"/>
      </w:r>
      <w:r w:rsidR="00605580">
        <w:instrText xml:space="preserve"> GOTOBUTTON ZEqnNum709663  \* MERGEFORMAT </w:instrText>
      </w:r>
      <w:fldSimple w:instr=" REF ZEqnNum709663 \* Charformat \! \* MERGEFORMAT ">
        <w:ins w:id="454" w:author="rawlins" w:date="2015-05-19T17:23:00Z">
          <w:r w:rsidR="00D3178E">
            <w:instrText>(3.61)</w:instrText>
          </w:r>
        </w:ins>
        <w:ins w:id="455" w:author="Gerard" w:date="2015-05-06T12:49:00Z">
          <w:del w:id="456" w:author="rawlins" w:date="2015-05-19T16:10:00Z">
            <w:r w:rsidR="00E3755C" w:rsidDel="00752FD5">
              <w:delInstrText>(3.61)</w:delInstrText>
            </w:r>
          </w:del>
        </w:ins>
        <w:del w:id="457" w:author="rawlins" w:date="2015-05-19T16:10:00Z">
          <w:r w:rsidR="008D52AD" w:rsidDel="00752FD5">
            <w:delInstrText>(3.60)</w:delInstrText>
          </w:r>
        </w:del>
      </w:fldSimple>
      <w:r w:rsidR="00605580">
        <w:fldChar w:fldCharType="end"/>
      </w:r>
      <w:r w:rsidR="00905817" w:rsidRPr="00905817">
        <w:rPr>
          <w:position w:val="-12"/>
        </w:rPr>
        <w:object w:dxaOrig="120" w:dyaOrig="360" w14:anchorId="338FEFDC">
          <v:shape id="_x0000_i1908" type="#_x0000_t75" style="width:6.1pt;height:19pt" o:ole="">
            <v:imagedata r:id="rId1780" o:title=""/>
          </v:shape>
          <o:OLEObject Type="Embed" ProgID="Equation.DSMT4" ShapeID="_x0000_i1908" DrawAspect="Content" ObjectID="_1493586261" r:id="rId1781"/>
        </w:object>
      </w:r>
      <w:r>
        <w:t xml:space="preserve">, the evaluation of </w:t>
      </w:r>
      <w:r w:rsidR="00905817" w:rsidRPr="00905817">
        <w:rPr>
          <w:position w:val="-6"/>
        </w:rPr>
        <w:object w:dxaOrig="240" w:dyaOrig="360" w14:anchorId="1C80AC2E">
          <v:shape id="_x0000_i1909" type="#_x0000_t75" style="width:12.25pt;height:19pt" o:ole="">
            <v:imagedata r:id="rId1782" o:title=""/>
          </v:shape>
          <o:OLEObject Type="Embed" ProgID="Equation.DSMT4" ShapeID="_x0000_i1909" DrawAspect="Content" ObjectID="_1493586262" r:id="rId1783"/>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10" type="#_x0000_t75" style="width:168.45pt;height:24.45pt" o:ole="">
            <v:imagedata r:id="rId1784" o:title=""/>
          </v:shape>
          <o:OLEObject Type="Embed" ProgID="Equation.DSMT4" ShapeID="_x0000_i1910" DrawAspect="Content" ObjectID="_1493586263" r:id="rId17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58" w:author="rawlins" w:date="2015-05-19T17:23:00Z">
          <w:r w:rsidR="00D3178E">
            <w:rPr>
              <w:noProof/>
            </w:rPr>
            <w:instrText>69</w:instrText>
          </w:r>
        </w:ins>
        <w:ins w:id="459" w:author="Gerard" w:date="2015-05-06T12:49:00Z">
          <w:del w:id="460" w:author="rawlins" w:date="2015-05-19T16:10:00Z">
            <w:r w:rsidR="00E3755C" w:rsidDel="00752FD5">
              <w:rPr>
                <w:noProof/>
              </w:rPr>
              <w:delInstrText>69</w:delInstrText>
            </w:r>
          </w:del>
        </w:ins>
        <w:del w:id="461" w:author="rawlins" w:date="2015-05-19T16:10:00Z">
          <w:r w:rsidR="008D52AD" w:rsidDel="00752FD5">
            <w:rPr>
              <w:noProof/>
            </w:rPr>
            <w:delInstrText>68</w:delInstrText>
          </w:r>
        </w:del>
      </w:fldSimple>
      <w:r>
        <w:instrText>)</w:instrText>
      </w:r>
      <w:r>
        <w:fldChar w:fldCharType="end"/>
      </w:r>
    </w:p>
    <w:p w14:paraId="7A53A6C1" w14:textId="77777777" w:rsidR="00FB6012" w:rsidRDefault="00FB6012" w:rsidP="00FB6012">
      <w:r>
        <w:t>where</w:t>
      </w:r>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11" type="#_x0000_t75" style="width:201.75pt;height:99.85pt" o:ole="">
            <v:imagedata r:id="rId1786" o:title=""/>
          </v:shape>
          <o:OLEObject Type="Embed" ProgID="Equation.DSMT4" ShapeID="_x0000_i1911" DrawAspect="Content" ObjectID="_1493586264" r:id="rId17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62" w:author="rawlins" w:date="2015-05-19T17:23:00Z">
          <w:r w:rsidR="00D3178E">
            <w:rPr>
              <w:noProof/>
            </w:rPr>
            <w:instrText>70</w:instrText>
          </w:r>
        </w:ins>
        <w:ins w:id="463" w:author="Gerard" w:date="2015-05-06T12:49:00Z">
          <w:del w:id="464" w:author="rawlins" w:date="2015-05-19T16:10:00Z">
            <w:r w:rsidR="00E3755C" w:rsidDel="00752FD5">
              <w:rPr>
                <w:noProof/>
              </w:rPr>
              <w:delInstrText>70</w:delInstrText>
            </w:r>
          </w:del>
        </w:ins>
        <w:del w:id="465" w:author="rawlins" w:date="2015-05-19T16:10:00Z">
          <w:r w:rsidR="008D52AD" w:rsidDel="00752FD5">
            <w:rPr>
              <w:noProof/>
            </w:rPr>
            <w:delInstrText>69</w:delInstrText>
          </w:r>
        </w:del>
      </w:fldSimple>
      <w:r>
        <w:instrText>)</w:instrText>
      </w:r>
      <w:r>
        <w:fldChar w:fldCharType="end"/>
      </w:r>
    </w:p>
    <w:p w14:paraId="5B6012AF" w14:textId="77777777" w:rsidR="00FB6012" w:rsidRDefault="00FB6012" w:rsidP="00FB6012">
      <w:r>
        <w:t>and</w:t>
      </w:r>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12" type="#_x0000_t75" style="width:165.75pt;height:30.55pt" o:ole="">
            <v:imagedata r:id="rId1788" o:title=""/>
          </v:shape>
          <o:OLEObject Type="Embed" ProgID="Equation.DSMT4" ShapeID="_x0000_i1912" DrawAspect="Content" ObjectID="_1493586265" r:id="rId178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66" w:author="rawlins" w:date="2015-05-19T17:23:00Z">
          <w:r w:rsidR="00D3178E">
            <w:rPr>
              <w:noProof/>
            </w:rPr>
            <w:instrText>71</w:instrText>
          </w:r>
        </w:ins>
        <w:ins w:id="467" w:author="Gerard" w:date="2015-05-06T12:49:00Z">
          <w:del w:id="468" w:author="rawlins" w:date="2015-05-19T16:10:00Z">
            <w:r w:rsidR="00E3755C" w:rsidDel="00752FD5">
              <w:rPr>
                <w:noProof/>
              </w:rPr>
              <w:delInstrText>71</w:delInstrText>
            </w:r>
          </w:del>
        </w:ins>
        <w:del w:id="469" w:author="rawlins" w:date="2015-05-19T16:10:00Z">
          <w:r w:rsidR="008D52AD" w:rsidDel="00752FD5">
            <w:rPr>
              <w:noProof/>
            </w:rPr>
            <w:delInstrText>70</w:delInstrText>
          </w:r>
        </w:del>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13" type="#_x0000_t75" style="width:27.15pt;height:19pt" o:ole="">
            <v:imagedata r:id="rId1790" o:title=""/>
          </v:shape>
          <o:OLEObject Type="Embed" ProgID="Equation.DSMT4" ShapeID="_x0000_i1913" DrawAspect="Content" ObjectID="_1493586266" r:id="rId1791"/>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14" type="#_x0000_t75" style="width:357.95pt;height:37.35pt" o:ole="">
            <v:imagedata r:id="rId1792" o:title=""/>
          </v:shape>
          <o:OLEObject Type="Embed" ProgID="Equation.DSMT4" ShapeID="_x0000_i1914" DrawAspect="Content" ObjectID="_1493586267" r:id="rId17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0" w:author="rawlins" w:date="2015-05-19T17:23:00Z">
          <w:r w:rsidR="00D3178E">
            <w:rPr>
              <w:noProof/>
            </w:rPr>
            <w:instrText>72</w:instrText>
          </w:r>
        </w:ins>
        <w:ins w:id="471" w:author="Gerard" w:date="2015-05-06T12:49:00Z">
          <w:del w:id="472" w:author="rawlins" w:date="2015-05-19T16:10:00Z">
            <w:r w:rsidR="00E3755C" w:rsidDel="00752FD5">
              <w:rPr>
                <w:noProof/>
              </w:rPr>
              <w:delInstrText>72</w:delInstrText>
            </w:r>
          </w:del>
        </w:ins>
        <w:del w:id="473" w:author="rawlins" w:date="2015-05-19T16:10:00Z">
          <w:r w:rsidR="008D52AD" w:rsidDel="00752FD5">
            <w:rPr>
              <w:noProof/>
            </w:rPr>
            <w:delInstrText>71</w:delInstrText>
          </w:r>
        </w:del>
      </w:fldSimple>
      <w:r>
        <w:instrText>)</w:instrText>
      </w:r>
      <w:r>
        <w:fldChar w:fldCharType="end"/>
      </w:r>
    </w:p>
    <w:p w14:paraId="17693FE6" w14:textId="77777777" w:rsidR="00FB6012" w:rsidRDefault="00FB6012" w:rsidP="00FB6012">
      <w:r>
        <w:t>where</w:t>
      </w:r>
    </w:p>
    <w:p w14:paraId="3BC51F0A" w14:textId="27C9E3EB" w:rsidR="00FB6012" w:rsidRDefault="00FB6012" w:rsidP="00FB6012">
      <w:pPr>
        <w:pStyle w:val="MTDisplayEquation"/>
      </w:pPr>
      <w:r>
        <w:tab/>
      </w:r>
      <w:r w:rsidR="00905817" w:rsidRPr="00905817">
        <w:rPr>
          <w:position w:val="-24"/>
        </w:rPr>
        <w:object w:dxaOrig="920" w:dyaOrig="660" w14:anchorId="267DCB92">
          <v:shape id="_x0000_i1915" type="#_x0000_t75" style="width:46.2pt;height:32.6pt" o:ole="">
            <v:imagedata r:id="rId1794" o:title=""/>
          </v:shape>
          <o:OLEObject Type="Embed" ProgID="Equation.DSMT4" ShapeID="_x0000_i1915" DrawAspect="Content" ObjectID="_1493586268" r:id="rId1795"/>
        </w:object>
      </w:r>
      <w:r w:rsidR="00CC0A3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4" w:author="rawlins" w:date="2015-05-19T17:23:00Z">
          <w:r w:rsidR="00D3178E">
            <w:rPr>
              <w:noProof/>
            </w:rPr>
            <w:instrText>73</w:instrText>
          </w:r>
        </w:ins>
        <w:ins w:id="475" w:author="Gerard" w:date="2015-05-06T12:49:00Z">
          <w:del w:id="476" w:author="rawlins" w:date="2015-05-19T16:10:00Z">
            <w:r w:rsidR="00E3755C" w:rsidDel="00752FD5">
              <w:rPr>
                <w:noProof/>
              </w:rPr>
              <w:delInstrText>73</w:delInstrText>
            </w:r>
          </w:del>
        </w:ins>
        <w:del w:id="477" w:author="rawlins" w:date="2015-05-19T16:10:00Z">
          <w:r w:rsidR="008D52AD" w:rsidDel="00752FD5">
            <w:rPr>
              <w:noProof/>
            </w:rPr>
            <w:delInstrText>72</w:delInstrText>
          </w:r>
        </w:del>
      </w:fldSimple>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16" type="#_x0000_t75" style="width:14.95pt;height:14.25pt" o:ole="">
            <v:imagedata r:id="rId1796" o:title=""/>
          </v:shape>
          <o:OLEObject Type="Embed" ProgID="Equation.DSMT4" ShapeID="_x0000_i1916" DrawAspect="Content" ObjectID="_1493586269" r:id="rId1797"/>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17" type="#_x0000_t75" style="width:190.2pt;height:19.7pt" o:ole="">
            <v:imagedata r:id="rId1798" o:title=""/>
          </v:shape>
          <o:OLEObject Type="Embed" ProgID="Equation.DSMT4" ShapeID="_x0000_i1917" DrawAspect="Content" ObjectID="_1493586270" r:id="rId17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8" w:author="rawlins" w:date="2015-05-19T17:23:00Z">
          <w:r w:rsidR="00D3178E">
            <w:rPr>
              <w:noProof/>
            </w:rPr>
            <w:instrText>74</w:instrText>
          </w:r>
        </w:ins>
        <w:ins w:id="479" w:author="Gerard" w:date="2015-05-06T12:49:00Z">
          <w:del w:id="480" w:author="rawlins" w:date="2015-05-19T16:10:00Z">
            <w:r w:rsidR="00E3755C" w:rsidDel="00752FD5">
              <w:rPr>
                <w:noProof/>
              </w:rPr>
              <w:delInstrText>74</w:delInstrText>
            </w:r>
          </w:del>
        </w:ins>
        <w:del w:id="481" w:author="rawlins" w:date="2015-05-19T16:10:00Z">
          <w:r w:rsidR="008D52AD" w:rsidDel="00752FD5">
            <w:rPr>
              <w:noProof/>
            </w:rPr>
            <w:delInstrText>73</w:delInstrText>
          </w:r>
        </w:del>
      </w:fldSimple>
      <w:r>
        <w:instrText>)</w:instrText>
      </w:r>
      <w:r>
        <w:fldChar w:fldCharType="end"/>
      </w:r>
    </w:p>
    <w:p w14:paraId="513FDFC9" w14:textId="77777777" w:rsidR="00FB6012" w:rsidRDefault="00FB6012" w:rsidP="00FB6012">
      <w:r>
        <w:t>where</w:t>
      </w:r>
    </w:p>
    <w:p w14:paraId="1A78F3FE" w14:textId="5CFD1167" w:rsidR="00FB6012" w:rsidRDefault="00FB6012" w:rsidP="00FB6012">
      <w:pPr>
        <w:pStyle w:val="MTDisplayEquation"/>
      </w:pPr>
      <w:r>
        <w:tab/>
      </w:r>
      <w:r w:rsidR="00905817" w:rsidRPr="00905817">
        <w:rPr>
          <w:position w:val="-70"/>
        </w:rPr>
        <w:object w:dxaOrig="6840" w:dyaOrig="1520" w14:anchorId="186C0EB9">
          <v:shape id="_x0000_i1918" type="#_x0000_t75" style="width:342.35pt;height:76.1pt" o:ole="">
            <v:imagedata r:id="rId1800" o:title=""/>
          </v:shape>
          <o:OLEObject Type="Embed" ProgID="Equation.DSMT4" ShapeID="_x0000_i1918" DrawAspect="Content" ObjectID="_1493586271" r:id="rId18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82" w:author="rawlins" w:date="2015-05-19T17:23:00Z">
          <w:r w:rsidR="00D3178E">
            <w:rPr>
              <w:noProof/>
            </w:rPr>
            <w:instrText>75</w:instrText>
          </w:r>
        </w:ins>
        <w:ins w:id="483" w:author="Gerard" w:date="2015-05-06T12:49:00Z">
          <w:del w:id="484" w:author="rawlins" w:date="2015-05-19T16:10:00Z">
            <w:r w:rsidR="00E3755C" w:rsidDel="00752FD5">
              <w:rPr>
                <w:noProof/>
              </w:rPr>
              <w:delInstrText>75</w:delInstrText>
            </w:r>
          </w:del>
        </w:ins>
        <w:del w:id="485" w:author="rawlins" w:date="2015-05-19T16:10:00Z">
          <w:r w:rsidR="008D52AD" w:rsidDel="00752FD5">
            <w:rPr>
              <w:noProof/>
            </w:rPr>
            <w:delInstrText>74</w:delInstrText>
          </w:r>
        </w:del>
      </w:fldSimple>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lastRenderedPageBreak/>
        <w:tab/>
      </w:r>
      <w:r w:rsidR="00905817" w:rsidRPr="00905817">
        <w:rPr>
          <w:position w:val="-80"/>
        </w:rPr>
        <w:object w:dxaOrig="8700" w:dyaOrig="1719" w14:anchorId="7402C4CD">
          <v:shape id="_x0000_i1919" type="#_x0000_t75" style="width:434.7pt;height:86.25pt" o:ole="">
            <v:imagedata r:id="rId1802" o:title=""/>
          </v:shape>
          <o:OLEObject Type="Embed" ProgID="Equation.DSMT4" ShapeID="_x0000_i1919" DrawAspect="Content" ObjectID="_1493586272" r:id="rId18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86" w:author="rawlins" w:date="2015-05-19T17:23:00Z">
          <w:r w:rsidR="00D3178E">
            <w:rPr>
              <w:noProof/>
            </w:rPr>
            <w:instrText>76</w:instrText>
          </w:r>
        </w:ins>
        <w:ins w:id="487" w:author="Gerard" w:date="2015-05-06T12:49:00Z">
          <w:del w:id="488" w:author="rawlins" w:date="2015-05-19T16:10:00Z">
            <w:r w:rsidR="00E3755C" w:rsidDel="00752FD5">
              <w:rPr>
                <w:noProof/>
              </w:rPr>
              <w:delInstrText>76</w:delInstrText>
            </w:r>
          </w:del>
        </w:ins>
        <w:del w:id="489" w:author="rawlins" w:date="2015-05-19T16:10:00Z">
          <w:r w:rsidR="008D52AD" w:rsidDel="00752FD5">
            <w:rPr>
              <w:noProof/>
            </w:rPr>
            <w:delInstrText>75</w:delInstrText>
          </w:r>
        </w:del>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20" type="#_x0000_t75" style="width:17pt;height:15.6pt" o:ole="">
            <v:imagedata r:id="rId1804" o:title=""/>
          </v:shape>
          <o:OLEObject Type="Embed" ProgID="Equation.DSMT4" ShapeID="_x0000_i1920" DrawAspect="Content" ObjectID="_1493586273" r:id="rId1805"/>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21" type="#_x0000_t75" style="width:27.15pt;height:19pt" o:ole="">
            <v:imagedata r:id="rId1806" o:title=""/>
          </v:shape>
          <o:OLEObject Type="Embed" ProgID="Equation.DSMT4" ShapeID="_x0000_i1921" DrawAspect="Content" ObjectID="_1493586274" r:id="rId1807"/>
        </w:object>
      </w:r>
      <w:r>
        <w:t xml:space="preserve"> along </w:t>
      </w:r>
      <w:r w:rsidR="00905817" w:rsidRPr="00905817">
        <w:rPr>
          <w:position w:val="-10"/>
        </w:rPr>
        <w:object w:dxaOrig="340" w:dyaOrig="320" w14:anchorId="4D66D5A0">
          <v:shape id="_x0000_i1922" type="#_x0000_t75" style="width:17pt;height:15.6pt" o:ole="">
            <v:imagedata r:id="rId1808" o:title=""/>
          </v:shape>
          <o:OLEObject Type="Embed" ProgID="Equation.DSMT4" ShapeID="_x0000_i1922" DrawAspect="Content" ObjectID="_1493586275" r:id="rId1809"/>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23" type="#_x0000_t75" style="width:168.45pt;height:21.75pt" o:ole="">
            <v:imagedata r:id="rId1810" o:title=""/>
          </v:shape>
          <o:OLEObject Type="Embed" ProgID="Equation.DSMT4" ShapeID="_x0000_i1923" DrawAspect="Content" ObjectID="_1493586276" r:id="rId18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0" w:author="rawlins" w:date="2015-05-19T17:23:00Z">
          <w:r w:rsidR="00D3178E">
            <w:rPr>
              <w:noProof/>
            </w:rPr>
            <w:instrText>77</w:instrText>
          </w:r>
        </w:ins>
        <w:ins w:id="491" w:author="Gerard" w:date="2015-05-06T12:49:00Z">
          <w:del w:id="492" w:author="rawlins" w:date="2015-05-19T16:10:00Z">
            <w:r w:rsidR="00E3755C" w:rsidDel="00752FD5">
              <w:rPr>
                <w:noProof/>
              </w:rPr>
              <w:delInstrText>77</w:delInstrText>
            </w:r>
          </w:del>
        </w:ins>
        <w:del w:id="493" w:author="rawlins" w:date="2015-05-19T16:10:00Z">
          <w:r w:rsidR="008D52AD" w:rsidDel="00752FD5">
            <w:rPr>
              <w:noProof/>
            </w:rPr>
            <w:delInstrText>76</w:delInstrText>
          </w:r>
        </w:del>
      </w:fldSimple>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24" type="#_x0000_t75" style="width:290.7pt;height:34.65pt" o:ole="">
            <v:imagedata r:id="rId1812" o:title=""/>
          </v:shape>
          <o:OLEObject Type="Embed" ProgID="Equation.DSMT4" ShapeID="_x0000_i1924" DrawAspect="Content" ObjectID="_1493586277" r:id="rId18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4" w:author="rawlins" w:date="2015-05-19T17:23:00Z">
          <w:r w:rsidR="00D3178E">
            <w:rPr>
              <w:noProof/>
            </w:rPr>
            <w:instrText>78</w:instrText>
          </w:r>
        </w:ins>
        <w:ins w:id="495" w:author="Gerard" w:date="2015-05-06T12:49:00Z">
          <w:del w:id="496" w:author="rawlins" w:date="2015-05-19T16:10:00Z">
            <w:r w:rsidR="00E3755C" w:rsidDel="00752FD5">
              <w:rPr>
                <w:noProof/>
              </w:rPr>
              <w:delInstrText>78</w:delInstrText>
            </w:r>
          </w:del>
        </w:ins>
        <w:del w:id="497" w:author="rawlins" w:date="2015-05-19T16:10:00Z">
          <w:r w:rsidR="008D52AD" w:rsidDel="00752FD5">
            <w:rPr>
              <w:noProof/>
            </w:rPr>
            <w:delInstrText>77</w:delInstrText>
          </w:r>
        </w:del>
      </w:fldSimple>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25" type="#_x0000_t75" style="width:345.75pt;height:44.15pt" o:ole="">
            <v:imagedata r:id="rId1814" o:title=""/>
          </v:shape>
          <o:OLEObject Type="Embed" ProgID="Equation.DSMT4" ShapeID="_x0000_i1925" DrawAspect="Content" ObjectID="_1493586278" r:id="rId18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8" w:author="rawlins" w:date="2015-05-19T17:23:00Z">
          <w:r w:rsidR="00D3178E">
            <w:rPr>
              <w:noProof/>
            </w:rPr>
            <w:instrText>79</w:instrText>
          </w:r>
        </w:ins>
        <w:ins w:id="499" w:author="Gerard" w:date="2015-05-06T12:49:00Z">
          <w:del w:id="500" w:author="rawlins" w:date="2015-05-19T16:10:00Z">
            <w:r w:rsidR="00E3755C" w:rsidDel="00752FD5">
              <w:rPr>
                <w:noProof/>
              </w:rPr>
              <w:delInstrText>79</w:delInstrText>
            </w:r>
          </w:del>
        </w:ins>
        <w:del w:id="501" w:author="rawlins" w:date="2015-05-19T16:10:00Z">
          <w:r w:rsidR="008D52AD" w:rsidDel="00752FD5">
            <w:rPr>
              <w:noProof/>
            </w:rPr>
            <w:delInstrText>78</w:delInstrText>
          </w:r>
        </w:del>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26" type="#_x0000_t75" style="width:17pt;height:14.25pt" o:ole="">
            <v:imagedata r:id="rId1816" o:title=""/>
          </v:shape>
          <o:OLEObject Type="Embed" ProgID="Equation.DSMT4" ShapeID="_x0000_i1926" DrawAspect="Content" ObjectID="_1493586279" r:id="rId1817"/>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27" type="#_x0000_t75" style="width:27.15pt;height:19pt" o:ole="">
            <v:imagedata r:id="rId1818" o:title=""/>
          </v:shape>
          <o:OLEObject Type="Embed" ProgID="Equation.DSMT4" ShapeID="_x0000_i1927" DrawAspect="Content" ObjectID="_1493586280" r:id="rId1819"/>
        </w:object>
      </w:r>
      <w:r>
        <w:t xml:space="preserve"> along </w:t>
      </w:r>
      <w:r w:rsidR="00905817" w:rsidRPr="00905817">
        <w:rPr>
          <w:position w:val="-6"/>
        </w:rPr>
        <w:object w:dxaOrig="340" w:dyaOrig="279" w14:anchorId="73F11E58">
          <v:shape id="_x0000_i1928" type="#_x0000_t75" style="width:17pt;height:14.25pt" o:ole="">
            <v:imagedata r:id="rId1820" o:title=""/>
          </v:shape>
          <o:OLEObject Type="Embed" ProgID="Equation.DSMT4" ShapeID="_x0000_i1928" DrawAspect="Content" ObjectID="_1493586281" r:id="rId1821"/>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9" type="#_x0000_t75" style="width:281.9pt;height:37.35pt" o:ole="">
            <v:imagedata r:id="rId1822" o:title=""/>
          </v:shape>
          <o:OLEObject Type="Embed" ProgID="Equation.DSMT4" ShapeID="_x0000_i1929" DrawAspect="Content" ObjectID="_1493586282" r:id="rId18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02" w:author="rawlins" w:date="2015-05-19T17:23:00Z">
          <w:r w:rsidR="00D3178E">
            <w:rPr>
              <w:noProof/>
            </w:rPr>
            <w:instrText>80</w:instrText>
          </w:r>
        </w:ins>
        <w:ins w:id="503" w:author="Gerard" w:date="2015-05-06T12:49:00Z">
          <w:del w:id="504" w:author="rawlins" w:date="2015-05-19T16:10:00Z">
            <w:r w:rsidR="00E3755C" w:rsidDel="00752FD5">
              <w:rPr>
                <w:noProof/>
              </w:rPr>
              <w:delInstrText>80</w:delInstrText>
            </w:r>
          </w:del>
        </w:ins>
        <w:del w:id="505" w:author="rawlins" w:date="2015-05-19T16:10:00Z">
          <w:r w:rsidR="008D52AD" w:rsidDel="00752FD5">
            <w:rPr>
              <w:noProof/>
            </w:rPr>
            <w:delInstrText>79</w:delInstrText>
          </w:r>
        </w:del>
      </w:fldSimple>
      <w:r>
        <w:instrText>)</w:instrText>
      </w:r>
      <w:r>
        <w:fldChar w:fldCharType="end"/>
      </w:r>
    </w:p>
    <w:p w14:paraId="6BA2FC95" w14:textId="77777777" w:rsidR="00FB6012" w:rsidRDefault="00FB6012" w:rsidP="00FB6012">
      <w:r>
        <w:t>where</w:t>
      </w:r>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30" type="#_x0000_t75" style="width:96.45pt;height:32.6pt" o:ole="">
            <v:imagedata r:id="rId1824" o:title=""/>
          </v:shape>
          <o:OLEObject Type="Embed" ProgID="Equation.DSMT4" ShapeID="_x0000_i1930" DrawAspect="Content" ObjectID="_1493586283" r:id="rId18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06" w:author="rawlins" w:date="2015-05-19T17:23:00Z">
          <w:r w:rsidR="00D3178E">
            <w:rPr>
              <w:noProof/>
            </w:rPr>
            <w:instrText>81</w:instrText>
          </w:r>
        </w:ins>
        <w:ins w:id="507" w:author="Gerard" w:date="2015-05-06T12:49:00Z">
          <w:del w:id="508" w:author="rawlins" w:date="2015-05-19T16:10:00Z">
            <w:r w:rsidR="00E3755C" w:rsidDel="00752FD5">
              <w:rPr>
                <w:noProof/>
              </w:rPr>
              <w:delInstrText>81</w:delInstrText>
            </w:r>
          </w:del>
        </w:ins>
        <w:del w:id="509" w:author="rawlins" w:date="2015-05-19T16:10:00Z">
          <w:r w:rsidR="008D52AD" w:rsidDel="00752FD5">
            <w:rPr>
              <w:noProof/>
            </w:rPr>
            <w:delInstrText>80</w:delInstrText>
          </w:r>
        </w:del>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31" type="#_x0000_t75" style="width:204.45pt;height:19.7pt" o:ole="">
            <v:imagedata r:id="rId1826" o:title=""/>
          </v:shape>
          <o:OLEObject Type="Embed" ProgID="Equation.DSMT4" ShapeID="_x0000_i1931" DrawAspect="Content" ObjectID="_1493586284" r:id="rId18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10" w:author="rawlins" w:date="2015-05-19T17:23:00Z">
          <w:r w:rsidR="00D3178E">
            <w:rPr>
              <w:noProof/>
            </w:rPr>
            <w:instrText>82</w:instrText>
          </w:r>
        </w:ins>
        <w:ins w:id="511" w:author="Gerard" w:date="2015-05-06T12:49:00Z">
          <w:del w:id="512" w:author="rawlins" w:date="2015-05-19T16:10:00Z">
            <w:r w:rsidR="00E3755C" w:rsidDel="00752FD5">
              <w:rPr>
                <w:noProof/>
              </w:rPr>
              <w:delInstrText>82</w:delInstrText>
            </w:r>
          </w:del>
        </w:ins>
        <w:del w:id="513" w:author="rawlins" w:date="2015-05-19T16:10:00Z">
          <w:r w:rsidR="008D52AD" w:rsidDel="00752FD5">
            <w:rPr>
              <w:noProof/>
            </w:rPr>
            <w:delInstrText>81</w:delInstrText>
          </w:r>
        </w:del>
      </w:fldSimple>
      <w:r>
        <w:instrText>)</w:instrText>
      </w:r>
      <w:r>
        <w:fldChar w:fldCharType="end"/>
      </w:r>
    </w:p>
    <w:p w14:paraId="008D44CA" w14:textId="77777777" w:rsidR="00FB6012" w:rsidRDefault="00FB6012" w:rsidP="00FB6012">
      <w:r>
        <w:t>where</w:t>
      </w:r>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32" type="#_x0000_t75" style="width:292.75pt;height:80.15pt" o:ole="">
            <v:imagedata r:id="rId1828" o:title=""/>
          </v:shape>
          <o:OLEObject Type="Embed" ProgID="Equation.DSMT4" ShapeID="_x0000_i1932" DrawAspect="Content" ObjectID="_1493586285" r:id="rId182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14" w:author="rawlins" w:date="2015-05-19T17:23:00Z">
          <w:r w:rsidR="00D3178E">
            <w:rPr>
              <w:noProof/>
            </w:rPr>
            <w:instrText>83</w:instrText>
          </w:r>
        </w:ins>
        <w:ins w:id="515" w:author="Gerard" w:date="2015-05-06T12:49:00Z">
          <w:del w:id="516" w:author="rawlins" w:date="2015-05-19T16:10:00Z">
            <w:r w:rsidR="00E3755C" w:rsidDel="00752FD5">
              <w:rPr>
                <w:noProof/>
              </w:rPr>
              <w:delInstrText>83</w:delInstrText>
            </w:r>
          </w:del>
        </w:ins>
        <w:del w:id="517" w:author="rawlins" w:date="2015-05-19T16:10:00Z">
          <w:r w:rsidR="008D52AD" w:rsidDel="00752FD5">
            <w:rPr>
              <w:noProof/>
            </w:rPr>
            <w:delInstrText>82</w:delInstrText>
          </w:r>
        </w:del>
      </w:fldSimple>
      <w:r>
        <w:instrText>)</w:instrText>
      </w:r>
      <w:r>
        <w:fldChar w:fldCharType="end"/>
      </w:r>
    </w:p>
    <w:p w14:paraId="4E4E4166" w14:textId="77777777" w:rsidR="00FB6012" w:rsidRDefault="00FB6012" w:rsidP="00FB6012">
      <w:r>
        <w:t>and</w:t>
      </w:r>
    </w:p>
    <w:p w14:paraId="2B2FCE95" w14:textId="36B2035C" w:rsidR="00FB6012" w:rsidRDefault="00FB6012" w:rsidP="00FB6012">
      <w:pPr>
        <w:pStyle w:val="MTDisplayEquation"/>
      </w:pPr>
      <w:r>
        <w:tab/>
      </w:r>
      <w:r w:rsidR="00905817" w:rsidRPr="00905817">
        <w:rPr>
          <w:position w:val="-24"/>
        </w:rPr>
        <w:object w:dxaOrig="1840" w:dyaOrig="660" w14:anchorId="4571585A">
          <v:shape id="_x0000_i1933" type="#_x0000_t75" style="width:91.7pt;height:32.6pt" o:ole="">
            <v:imagedata r:id="rId1830" o:title=""/>
          </v:shape>
          <o:OLEObject Type="Embed" ProgID="Equation.DSMT4" ShapeID="_x0000_i1933" DrawAspect="Content" ObjectID="_1493586286" r:id="rId183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18" w:author="rawlins" w:date="2015-05-19T17:23:00Z">
          <w:r w:rsidR="00D3178E">
            <w:rPr>
              <w:noProof/>
            </w:rPr>
            <w:instrText>84</w:instrText>
          </w:r>
        </w:ins>
        <w:ins w:id="519" w:author="Gerard" w:date="2015-05-06T12:49:00Z">
          <w:del w:id="520" w:author="rawlins" w:date="2015-05-19T16:10:00Z">
            <w:r w:rsidR="00E3755C" w:rsidDel="00752FD5">
              <w:rPr>
                <w:noProof/>
              </w:rPr>
              <w:delInstrText>84</w:delInstrText>
            </w:r>
          </w:del>
        </w:ins>
        <w:del w:id="521" w:author="rawlins" w:date="2015-05-19T16:10:00Z">
          <w:r w:rsidR="008D52AD" w:rsidDel="00752FD5">
            <w:rPr>
              <w:noProof/>
            </w:rPr>
            <w:delInstrText>83</w:delInstrText>
          </w:r>
        </w:del>
      </w:fldSimple>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lastRenderedPageBreak/>
        <w:tab/>
      </w:r>
      <w:r w:rsidR="00905817" w:rsidRPr="00905817">
        <w:rPr>
          <w:position w:val="-28"/>
        </w:rPr>
        <w:object w:dxaOrig="2420" w:dyaOrig="680" w14:anchorId="11830386">
          <v:shape id="_x0000_i1934" type="#_x0000_t75" style="width:121.6pt;height:34.65pt" o:ole="">
            <v:imagedata r:id="rId1832" o:title=""/>
          </v:shape>
          <o:OLEObject Type="Embed" ProgID="Equation.DSMT4" ShapeID="_x0000_i1934" DrawAspect="Content" ObjectID="_1493586287" r:id="rId18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22" w:author="rawlins" w:date="2015-05-19T17:23:00Z">
          <w:r w:rsidR="00D3178E">
            <w:rPr>
              <w:noProof/>
            </w:rPr>
            <w:instrText>85</w:instrText>
          </w:r>
        </w:ins>
        <w:ins w:id="523" w:author="Gerard" w:date="2015-05-06T12:49:00Z">
          <w:del w:id="524" w:author="rawlins" w:date="2015-05-19T16:10:00Z">
            <w:r w:rsidR="00E3755C" w:rsidDel="00752FD5">
              <w:rPr>
                <w:noProof/>
              </w:rPr>
              <w:delInstrText>85</w:delInstrText>
            </w:r>
          </w:del>
        </w:ins>
        <w:del w:id="525" w:author="rawlins" w:date="2015-05-19T16:10:00Z">
          <w:r w:rsidR="008D52AD" w:rsidDel="00752FD5">
            <w:rPr>
              <w:noProof/>
            </w:rPr>
            <w:delInstrText>84</w:delInstrText>
          </w:r>
        </w:del>
      </w:fldSimple>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35" type="#_x0000_t75" style="width:188.85pt;height:19.7pt" o:ole="">
            <v:imagedata r:id="rId1834" o:title=""/>
          </v:shape>
          <o:OLEObject Type="Embed" ProgID="Equation.DSMT4" ShapeID="_x0000_i1935" DrawAspect="Content" ObjectID="_1493586288" r:id="rId18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26" w:author="rawlins" w:date="2015-05-19T17:23:00Z">
          <w:r w:rsidR="00D3178E">
            <w:rPr>
              <w:noProof/>
            </w:rPr>
            <w:instrText>86</w:instrText>
          </w:r>
        </w:ins>
        <w:ins w:id="527" w:author="Gerard" w:date="2015-05-06T12:49:00Z">
          <w:del w:id="528" w:author="rawlins" w:date="2015-05-19T16:10:00Z">
            <w:r w:rsidR="00E3755C" w:rsidDel="00752FD5">
              <w:rPr>
                <w:noProof/>
              </w:rPr>
              <w:delInstrText>86</w:delInstrText>
            </w:r>
          </w:del>
        </w:ins>
        <w:del w:id="529" w:author="rawlins" w:date="2015-05-19T16:10:00Z">
          <w:r w:rsidR="008D52AD" w:rsidDel="00752FD5">
            <w:rPr>
              <w:noProof/>
            </w:rPr>
            <w:delInstrText>85</w:delInstrText>
          </w:r>
        </w:del>
      </w:fldSimple>
      <w:r>
        <w:instrText>)</w:instrText>
      </w:r>
      <w:r>
        <w:fldChar w:fldCharType="end"/>
      </w:r>
    </w:p>
    <w:p w14:paraId="3892FB1F" w14:textId="77777777" w:rsidR="00FB6012" w:rsidRDefault="00FB6012" w:rsidP="00FB6012">
      <w:r>
        <w:t>where</w:t>
      </w:r>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36" type="#_x0000_t75" style="width:207.85pt;height:94.4pt" o:ole="">
            <v:imagedata r:id="rId1836" o:title=""/>
          </v:shape>
          <o:OLEObject Type="Embed" ProgID="Equation.DSMT4" ShapeID="_x0000_i1936" DrawAspect="Content" ObjectID="_1493586289" r:id="rId18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30" w:author="rawlins" w:date="2015-05-19T17:23:00Z">
          <w:r w:rsidR="00D3178E">
            <w:rPr>
              <w:noProof/>
            </w:rPr>
            <w:instrText>87</w:instrText>
          </w:r>
        </w:ins>
        <w:ins w:id="531" w:author="Gerard" w:date="2015-05-06T12:49:00Z">
          <w:del w:id="532" w:author="rawlins" w:date="2015-05-19T16:10:00Z">
            <w:r w:rsidR="00E3755C" w:rsidDel="00752FD5">
              <w:rPr>
                <w:noProof/>
              </w:rPr>
              <w:delInstrText>87</w:delInstrText>
            </w:r>
          </w:del>
        </w:ins>
        <w:del w:id="533" w:author="rawlins" w:date="2015-05-19T16:10:00Z">
          <w:r w:rsidR="008D52AD" w:rsidDel="00752FD5">
            <w:rPr>
              <w:noProof/>
            </w:rPr>
            <w:delInstrText>86</w:delInstrText>
          </w:r>
        </w:del>
      </w:fldSimple>
      <w:r>
        <w:instrText>)</w:instrText>
      </w:r>
      <w:r>
        <w:fldChar w:fldCharType="end"/>
      </w:r>
    </w:p>
    <w:p w14:paraId="3A3E8CAC" w14:textId="77777777" w:rsidR="00FB6012" w:rsidRDefault="00FB6012" w:rsidP="00FB6012">
      <w:r>
        <w:t>and</w:t>
      </w:r>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37" type="#_x0000_t75" style="width:91pt;height:30.55pt" o:ole="">
            <v:imagedata r:id="rId1838" o:title=""/>
          </v:shape>
          <o:OLEObject Type="Embed" ProgID="Equation.DSMT4" ShapeID="_x0000_i1937" DrawAspect="Content" ObjectID="_1493586290" r:id="rId18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34" w:author="rawlins" w:date="2015-05-19T17:23:00Z">
          <w:r w:rsidR="00D3178E">
            <w:rPr>
              <w:noProof/>
            </w:rPr>
            <w:instrText>88</w:instrText>
          </w:r>
        </w:ins>
        <w:ins w:id="535" w:author="Gerard" w:date="2015-05-06T12:49:00Z">
          <w:del w:id="536" w:author="rawlins" w:date="2015-05-19T16:10:00Z">
            <w:r w:rsidR="00E3755C" w:rsidDel="00752FD5">
              <w:rPr>
                <w:noProof/>
              </w:rPr>
              <w:delInstrText>88</w:delInstrText>
            </w:r>
          </w:del>
        </w:ins>
        <w:del w:id="537" w:author="rawlins" w:date="2015-05-19T16:10:00Z">
          <w:r w:rsidR="008D52AD" w:rsidDel="00752FD5">
            <w:rPr>
              <w:noProof/>
            </w:rPr>
            <w:delInstrText>87</w:delInstrText>
          </w:r>
        </w:del>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38" type="#_x0000_t75" style="width:318.55pt;height:119.55pt" o:ole="">
            <v:imagedata r:id="rId1840" o:title=""/>
          </v:shape>
          <o:OLEObject Type="Embed" ProgID="Equation.DSMT4" ShapeID="_x0000_i1938" DrawAspect="Content" ObjectID="_1493586291" r:id="rId18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38" w:author="rawlins" w:date="2015-05-19T17:23:00Z">
          <w:r w:rsidR="00D3178E">
            <w:rPr>
              <w:noProof/>
            </w:rPr>
            <w:instrText>89</w:instrText>
          </w:r>
        </w:ins>
        <w:ins w:id="539" w:author="Gerard" w:date="2015-05-06T12:49:00Z">
          <w:del w:id="540" w:author="rawlins" w:date="2015-05-19T16:10:00Z">
            <w:r w:rsidR="00E3755C" w:rsidDel="00752FD5">
              <w:rPr>
                <w:noProof/>
              </w:rPr>
              <w:delInstrText>89</w:delInstrText>
            </w:r>
          </w:del>
        </w:ins>
        <w:del w:id="541" w:author="rawlins" w:date="2015-05-19T16:10:00Z">
          <w:r w:rsidR="008D52AD" w:rsidDel="00752FD5">
            <w:rPr>
              <w:noProof/>
            </w:rPr>
            <w:delInstrText>88</w:delInstrText>
          </w:r>
        </w:del>
      </w:fldSimple>
      <w:r>
        <w:instrText>)</w:instrText>
      </w:r>
      <w:r>
        <w:fldChar w:fldCharType="end"/>
      </w:r>
    </w:p>
    <w:p w14:paraId="10AC301E" w14:textId="77777777" w:rsidR="00FB6012" w:rsidRDefault="00FB6012" w:rsidP="00FB6012">
      <w:r>
        <w:t>where</w:t>
      </w:r>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9" type="#_x0000_t75" style="width:44.15pt;height:32.6pt" o:ole="">
            <v:imagedata r:id="rId1842" o:title=""/>
          </v:shape>
          <o:OLEObject Type="Embed" ProgID="Equation.DSMT4" ShapeID="_x0000_i1939" DrawAspect="Content" ObjectID="_1493586292" r:id="rId18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42" w:author="rawlins" w:date="2015-05-19T17:23:00Z">
          <w:r w:rsidR="00D3178E">
            <w:rPr>
              <w:noProof/>
            </w:rPr>
            <w:instrText>90</w:instrText>
          </w:r>
        </w:ins>
        <w:ins w:id="543" w:author="Gerard" w:date="2015-05-06T12:49:00Z">
          <w:del w:id="544" w:author="rawlins" w:date="2015-05-19T16:10:00Z">
            <w:r w:rsidR="00E3755C" w:rsidDel="00752FD5">
              <w:rPr>
                <w:noProof/>
              </w:rPr>
              <w:delInstrText>90</w:delInstrText>
            </w:r>
          </w:del>
        </w:ins>
        <w:del w:id="545" w:author="rawlins" w:date="2015-05-19T16:10:00Z">
          <w:r w:rsidR="008D52AD" w:rsidDel="00752FD5">
            <w:rPr>
              <w:noProof/>
            </w:rPr>
            <w:delInstrText>89</w:delInstrText>
          </w:r>
        </w:del>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546" w:name="_Toc176704847"/>
      <w:bookmarkStart w:id="547" w:name="_Ref177807078"/>
      <w:bookmarkStart w:id="548" w:name="_Ref177807153"/>
      <w:bookmarkStart w:id="549" w:name="_Ref191695106"/>
      <w:bookmarkStart w:id="550" w:name="_Toc289032553"/>
      <w:r>
        <w:t>Linearization of External Virtual Work</w:t>
      </w:r>
      <w:bookmarkEnd w:id="546"/>
      <w:bookmarkEnd w:id="547"/>
      <w:bookmarkEnd w:id="548"/>
      <w:bookmarkEnd w:id="549"/>
      <w:bookmarkEnd w:id="550"/>
    </w:p>
    <w:p w14:paraId="6FD362A5" w14:textId="7F76491A" w:rsidR="00FB6012" w:rsidRDefault="00FB6012" w:rsidP="00FB6012">
      <w:r>
        <w:t xml:space="preserve">The linearization of </w:t>
      </w:r>
      <w:r w:rsidR="00905817" w:rsidRPr="00905817">
        <w:rPr>
          <w:position w:val="-12"/>
        </w:rPr>
        <w:object w:dxaOrig="560" w:dyaOrig="360" w14:anchorId="72AFEB6D">
          <v:shape id="_x0000_i1940" type="#_x0000_t75" style="width:27.85pt;height:19pt" o:ole="">
            <v:imagedata r:id="rId1844" o:title=""/>
          </v:shape>
          <o:OLEObject Type="Embed" ProgID="Equation.DSMT4" ShapeID="_x0000_i1940" DrawAspect="Content" ObjectID="_1493586293" r:id="rId1845"/>
        </w:object>
      </w:r>
      <w:r>
        <w:t xml:space="preserve"> in </w:t>
      </w:r>
      <w:r w:rsidR="00605580">
        <w:fldChar w:fldCharType="begin"/>
      </w:r>
      <w:r w:rsidR="00605580">
        <w:instrText xml:space="preserve"> GOTOBUTTON ZEqnNum588916  \* MERGEFORMAT </w:instrText>
      </w:r>
      <w:fldSimple w:instr=" REF ZEqnNum588916 \* Charformat \! \* MERGEFORMAT ">
        <w:ins w:id="551" w:author="rawlins" w:date="2015-05-19T17:23:00Z">
          <w:r w:rsidR="00D3178E">
            <w:instrText>(3.56)</w:instrText>
          </w:r>
        </w:ins>
        <w:ins w:id="552" w:author="Gerard" w:date="2015-05-06T12:49:00Z">
          <w:del w:id="553" w:author="rawlins" w:date="2015-05-19T16:10:00Z">
            <w:r w:rsidR="00E3755C" w:rsidDel="00752FD5">
              <w:delInstrText>(3.56)</w:delInstrText>
            </w:r>
          </w:del>
        </w:ins>
        <w:del w:id="554" w:author="rawlins" w:date="2015-05-19T16:10:00Z">
          <w:r w:rsidR="008D52AD" w:rsidDel="00752FD5">
            <w:delInstrText>(3.55)</w:delInstrText>
          </w:r>
        </w:del>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41" type="#_x0000_t75" style="width:21.75pt;height:15.6pt" o:ole="">
            <v:imagedata r:id="rId1846" o:title=""/>
          </v:shape>
          <o:OLEObject Type="Embed" ProgID="Equation.DSMT4" ShapeID="_x0000_i1941" DrawAspect="Content" ObjectID="_1493586294" r:id="rId1847"/>
        </w:object>
      </w:r>
      <w:r>
        <w:t xml:space="preserve"> (net force), </w:t>
      </w:r>
      <w:r w:rsidR="00905817" w:rsidRPr="00905817">
        <w:rPr>
          <w:position w:val="-12"/>
        </w:rPr>
        <w:object w:dxaOrig="560" w:dyaOrig="360" w14:anchorId="4937EEE3">
          <v:shape id="_x0000_i1942" type="#_x0000_t75" style="width:27.85pt;height:19pt" o:ole="">
            <v:imagedata r:id="rId1848" o:title=""/>
          </v:shape>
          <o:OLEObject Type="Embed" ProgID="Equation.DSMT4" ShapeID="_x0000_i1942" DrawAspect="Content" ObjectID="_1493586295" r:id="rId1849"/>
        </w:object>
      </w:r>
      <w:r>
        <w:t xml:space="preserve"> (net volumetric flow rate), or </w:t>
      </w:r>
      <w:r w:rsidR="00905817" w:rsidRPr="00905817">
        <w:rPr>
          <w:position w:val="-12"/>
        </w:rPr>
        <w:object w:dxaOrig="520" w:dyaOrig="360" w14:anchorId="50ED4F52">
          <v:shape id="_x0000_i1943" type="#_x0000_t75" style="width:25.8pt;height:19pt" o:ole="">
            <v:imagedata r:id="rId1850" o:title=""/>
          </v:shape>
          <o:OLEObject Type="Embed" ProgID="Equation.DSMT4" ShapeID="_x0000_i1943" DrawAspect="Content" ObjectID="_1493586296" r:id="rId1851"/>
        </w:object>
      </w:r>
      <w:r>
        <w:t xml:space="preserve"> (net molar flow rate) are prescribed over the elemental area </w:t>
      </w:r>
      <w:r w:rsidR="00905817" w:rsidRPr="00905817">
        <w:rPr>
          <w:position w:val="-6"/>
        </w:rPr>
        <w:object w:dxaOrig="320" w:dyaOrig="279" w14:anchorId="51C55B45">
          <v:shape id="_x0000_i1944" type="#_x0000_t75" style="width:15.6pt;height:14.25pt" o:ole="">
            <v:imagedata r:id="rId1852" o:title=""/>
          </v:shape>
          <o:OLEObject Type="Embed" ProgID="Equation.DSMT4" ShapeID="_x0000_i1944" DrawAspect="Content" ObjectID="_1493586297" r:id="rId1853"/>
        </w:object>
      </w:r>
      <w:r>
        <w:t xml:space="preserve">, there is no variation in </w:t>
      </w:r>
      <w:r w:rsidR="00905817" w:rsidRPr="00905817">
        <w:rPr>
          <w:position w:val="-12"/>
        </w:rPr>
        <w:object w:dxaOrig="560" w:dyaOrig="360" w14:anchorId="4798DA61">
          <v:shape id="_x0000_i1945" type="#_x0000_t75" style="width:27.85pt;height:19pt" o:ole="">
            <v:imagedata r:id="rId1854" o:title=""/>
          </v:shape>
          <o:OLEObject Type="Embed" ProgID="Equation.DSMT4" ShapeID="_x0000_i1945" DrawAspect="Content" ObjectID="_1493586298" r:id="rId1855"/>
        </w:object>
      </w:r>
      <w:r>
        <w:t xml:space="preserve"> and it follows that </w:t>
      </w:r>
      <w:r w:rsidR="00905817" w:rsidRPr="00905817">
        <w:rPr>
          <w:position w:val="-12"/>
        </w:rPr>
        <w:object w:dxaOrig="1120" w:dyaOrig="360" w14:anchorId="10C5D26D">
          <v:shape id="_x0000_i1946" type="#_x0000_t75" style="width:56.4pt;height:19pt" o:ole="">
            <v:imagedata r:id="rId1856" o:title=""/>
          </v:shape>
          <o:OLEObject Type="Embed" ProgID="Equation.DSMT4" ShapeID="_x0000_i1946" DrawAspect="Content" ObjectID="_1493586299" r:id="rId1857"/>
        </w:object>
      </w:r>
      <w:r>
        <w:t xml:space="preserve">. Alternatively, in the case when </w:t>
      </w:r>
      <w:r w:rsidR="00905817" w:rsidRPr="00905817">
        <w:rPr>
          <w:position w:val="-6"/>
        </w:rPr>
        <w:object w:dxaOrig="160" w:dyaOrig="260" w14:anchorId="36DB65D2">
          <v:shape id="_x0000_i1947" type="#_x0000_t75" style="width:8.15pt;height:12.9pt" o:ole="">
            <v:imagedata r:id="rId1858" o:title=""/>
          </v:shape>
          <o:OLEObject Type="Embed" ProgID="Equation.DSMT4" ShapeID="_x0000_i1947" DrawAspect="Content" ObjectID="_1493586300" r:id="rId1859"/>
        </w:object>
      </w:r>
      <w:r>
        <w:t xml:space="preserve">, </w:t>
      </w:r>
      <w:r w:rsidR="00905817" w:rsidRPr="00905817">
        <w:rPr>
          <w:position w:val="-12"/>
        </w:rPr>
        <w:object w:dxaOrig="300" w:dyaOrig="360" w14:anchorId="358960B7">
          <v:shape id="_x0000_i1948" type="#_x0000_t75" style="width:14.95pt;height:19pt" o:ole="">
            <v:imagedata r:id="rId1860" o:title=""/>
          </v:shape>
          <o:OLEObject Type="Embed" ProgID="Equation.DSMT4" ShapeID="_x0000_i1948" DrawAspect="Content" ObjectID="_1493586301" r:id="rId1861"/>
        </w:object>
      </w:r>
      <w:r>
        <w:t xml:space="preserve"> or </w:t>
      </w:r>
      <w:r w:rsidR="00905817" w:rsidRPr="00905817">
        <w:rPr>
          <w:position w:val="-12"/>
        </w:rPr>
        <w:object w:dxaOrig="260" w:dyaOrig="360" w14:anchorId="3D80CD32">
          <v:shape id="_x0000_i1949" type="#_x0000_t75" style="width:12.9pt;height:19pt" o:ole="">
            <v:imagedata r:id="rId1862" o:title=""/>
          </v:shape>
          <o:OLEObject Type="Embed" ProgID="Equation.DSMT4" ShapeID="_x0000_i1949" DrawAspect="Content" ObjectID="_1493586302" r:id="rId1863"/>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50" type="#_x0000_t75" style="width:15.6pt;height:14.25pt" o:ole="">
            <v:imagedata r:id="rId1864" o:title=""/>
          </v:shape>
          <o:OLEObject Type="Embed" ProgID="Equation.DSMT4" ShapeID="_x0000_i1950" DrawAspect="Content" ObjectID="_1493586303" r:id="rId1865"/>
        </w:object>
      </w:r>
      <w:r>
        <w:t xml:space="preserve">, with parametric coordinates </w:t>
      </w:r>
      <w:r w:rsidR="00905817" w:rsidRPr="00905817">
        <w:rPr>
          <w:position w:val="-16"/>
        </w:rPr>
        <w:object w:dxaOrig="800" w:dyaOrig="440" w14:anchorId="06220D0F">
          <v:shape id="_x0000_i1951" type="#_x0000_t75" style="width:40.1pt;height:21.75pt" o:ole="">
            <v:imagedata r:id="rId1866" o:title=""/>
          </v:shape>
          <o:OLEObject Type="Embed" ProgID="Equation.DSMT4" ShapeID="_x0000_i1951" DrawAspect="Content" ObjectID="_1493586304" r:id="rId1867"/>
        </w:object>
      </w:r>
      <w:r>
        <w:t xml:space="preserve">. Accordingly, for a point </w:t>
      </w:r>
      <w:r w:rsidR="00905817" w:rsidRPr="00905817">
        <w:rPr>
          <w:position w:val="-16"/>
        </w:rPr>
        <w:object w:dxaOrig="940" w:dyaOrig="440" w14:anchorId="630B3B6E">
          <v:shape id="_x0000_i1952" type="#_x0000_t75" style="width:47.55pt;height:21.75pt" o:ole="">
            <v:imagedata r:id="rId1868" o:title=""/>
          </v:shape>
          <o:OLEObject Type="Embed" ProgID="Equation.DSMT4" ShapeID="_x0000_i1952" DrawAspect="Content" ObjectID="_1493586305" r:id="rId1869"/>
        </w:object>
      </w:r>
      <w:r>
        <w:t xml:space="preserve"> on </w:t>
      </w:r>
      <w:r w:rsidR="00905817" w:rsidRPr="00905817">
        <w:rPr>
          <w:position w:val="-6"/>
        </w:rPr>
        <w:object w:dxaOrig="320" w:dyaOrig="279" w14:anchorId="2A3D3939">
          <v:shape id="_x0000_i1953" type="#_x0000_t75" style="width:15.6pt;height:14.25pt" o:ole="">
            <v:imagedata r:id="rId1870" o:title=""/>
          </v:shape>
          <o:OLEObject Type="Embed" ProgID="Equation.DSMT4" ShapeID="_x0000_i1953" DrawAspect="Content" ObjectID="_1493586306" r:id="rId1871"/>
        </w:object>
      </w:r>
      <w:r>
        <w:t>, surface tangents (covariant basis vectors) are given by</w:t>
      </w:r>
    </w:p>
    <w:p w14:paraId="1B7C3A85" w14:textId="768B31DA" w:rsidR="00FB6012" w:rsidRDefault="00FB6012" w:rsidP="00FB6012">
      <w:pPr>
        <w:pStyle w:val="MTDisplayEquation"/>
      </w:pPr>
      <w:r>
        <w:lastRenderedPageBreak/>
        <w:tab/>
      </w:r>
      <w:r w:rsidR="00905817" w:rsidRPr="00905817">
        <w:rPr>
          <w:position w:val="-28"/>
        </w:rPr>
        <w:object w:dxaOrig="2180" w:dyaOrig="660" w14:anchorId="40B0A29F">
          <v:shape id="_x0000_i1954" type="#_x0000_t75" style="width:108.7pt;height:32.6pt" o:ole="">
            <v:imagedata r:id="rId1872" o:title=""/>
          </v:shape>
          <o:OLEObject Type="Embed" ProgID="Equation.DSMT4" ShapeID="_x0000_i1954" DrawAspect="Content" ObjectID="_1493586307" r:id="rId18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55" w:author="rawlins" w:date="2015-05-19T17:23:00Z">
          <w:r w:rsidR="00D3178E">
            <w:rPr>
              <w:noProof/>
            </w:rPr>
            <w:instrText>91</w:instrText>
          </w:r>
        </w:ins>
        <w:ins w:id="556" w:author="Gerard" w:date="2015-05-06T12:49:00Z">
          <w:del w:id="557" w:author="rawlins" w:date="2015-05-19T16:10:00Z">
            <w:r w:rsidR="00E3755C" w:rsidDel="00752FD5">
              <w:rPr>
                <w:noProof/>
              </w:rPr>
              <w:delInstrText>91</w:delInstrText>
            </w:r>
          </w:del>
        </w:ins>
        <w:del w:id="558" w:author="rawlins" w:date="2015-05-19T16:10:00Z">
          <w:r w:rsidR="008D52AD" w:rsidDel="00752FD5">
            <w:rPr>
              <w:noProof/>
            </w:rPr>
            <w:delInstrText>90</w:delInstrText>
          </w:r>
        </w:del>
      </w:fldSimple>
      <w:r>
        <w:instrText>)</w:instrText>
      </w:r>
      <w:r>
        <w:fldChar w:fldCharType="end"/>
      </w:r>
    </w:p>
    <w:p w14:paraId="07DDCD6C" w14:textId="77777777" w:rsidR="00FB6012" w:rsidRDefault="00FB6012" w:rsidP="00FB6012">
      <w:r>
        <w:t>and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55" type="#_x0000_t75" style="width:59.1pt;height:34.65pt" o:ole="">
            <v:imagedata r:id="rId1874" o:title=""/>
          </v:shape>
          <o:OLEObject Type="Embed" ProgID="Equation.DSMT4" ShapeID="_x0000_i1955" DrawAspect="Content" ObjectID="_1493586308" r:id="rId18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59" w:author="rawlins" w:date="2015-05-19T17:23:00Z">
          <w:r w:rsidR="00D3178E">
            <w:rPr>
              <w:noProof/>
            </w:rPr>
            <w:instrText>92</w:instrText>
          </w:r>
        </w:ins>
        <w:ins w:id="560" w:author="Gerard" w:date="2015-05-06T12:49:00Z">
          <w:del w:id="561" w:author="rawlins" w:date="2015-05-19T16:10:00Z">
            <w:r w:rsidR="00E3755C" w:rsidDel="00752FD5">
              <w:rPr>
                <w:noProof/>
              </w:rPr>
              <w:delInstrText>92</w:delInstrText>
            </w:r>
          </w:del>
        </w:ins>
        <w:del w:id="562" w:author="rawlins" w:date="2015-05-19T16:10:00Z">
          <w:r w:rsidR="008D52AD" w:rsidDel="00752FD5">
            <w:rPr>
              <w:noProof/>
            </w:rPr>
            <w:delInstrText>91</w:delInstrText>
          </w:r>
        </w:del>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56" type="#_x0000_t75" style="width:15.6pt;height:14.25pt" o:ole="">
            <v:imagedata r:id="rId1876" o:title=""/>
          </v:shape>
          <o:OLEObject Type="Embed" ProgID="Equation.DSMT4" ShapeID="_x0000_i1956" DrawAspect="Content" ObjectID="_1493586309" r:id="rId1877"/>
        </w:object>
      </w:r>
      <w:r>
        <w:t xml:space="preserve"> is </w:t>
      </w:r>
      <w:r w:rsidR="00905817" w:rsidRPr="00905817">
        <w:rPr>
          <w:position w:val="-14"/>
        </w:rPr>
        <w:object w:dxaOrig="1980" w:dyaOrig="400" w14:anchorId="34C619DD">
          <v:shape id="_x0000_i1957" type="#_x0000_t75" style="width:98.5pt;height:19.7pt" o:ole="">
            <v:imagedata r:id="rId1878" o:title=""/>
          </v:shape>
          <o:OLEObject Type="Embed" ProgID="Equation.DSMT4" ShapeID="_x0000_i1957" DrawAspect="Content" ObjectID="_1493586310" r:id="rId1879"/>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58" type="#_x0000_t75" style="width:235.7pt;height:22.4pt" o:ole="">
            <v:imagedata r:id="rId1880" o:title=""/>
          </v:shape>
          <o:OLEObject Type="Embed" ProgID="Equation.DSMT4" ShapeID="_x0000_i1958" DrawAspect="Content" ObjectID="_1493586311" r:id="rId1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63" w:author="rawlins" w:date="2015-05-19T17:23:00Z">
          <w:r w:rsidR="00D3178E">
            <w:rPr>
              <w:noProof/>
            </w:rPr>
            <w:instrText>93</w:instrText>
          </w:r>
        </w:ins>
        <w:ins w:id="564" w:author="Gerard" w:date="2015-05-06T12:49:00Z">
          <w:del w:id="565" w:author="rawlins" w:date="2015-05-19T16:10:00Z">
            <w:r w:rsidR="00E3755C" w:rsidDel="00752FD5">
              <w:rPr>
                <w:noProof/>
              </w:rPr>
              <w:delInstrText>93</w:delInstrText>
            </w:r>
          </w:del>
        </w:ins>
        <w:del w:id="566" w:author="rawlins" w:date="2015-05-19T16:10:00Z">
          <w:r w:rsidR="008D52AD" w:rsidDel="00752FD5">
            <w:rPr>
              <w:noProof/>
            </w:rPr>
            <w:delInstrText>92</w:delInstrText>
          </w:r>
        </w:del>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9" type="#_x0000_t75" style="width:27.85pt;height:19pt" o:ole="">
            <v:imagedata r:id="rId1882" o:title=""/>
          </v:shape>
          <o:OLEObject Type="Embed" ProgID="Equation.DSMT4" ShapeID="_x0000_i1959" DrawAspect="Content" ObjectID="_1493586312" r:id="rId1883"/>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567"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60" type="#_x0000_t75" style="width:34.65pt;height:19pt" o:ole="">
            <v:imagedata r:id="rId1884" o:title=""/>
          </v:shape>
          <o:OLEObject Type="Embed" ProgID="Equation.DSMT4" ShapeID="_x0000_i1960" DrawAspect="Content" ObjectID="_1493586313" r:id="rId1885"/>
        </w:object>
      </w:r>
      <w:r>
        <w:t xml:space="preserve"> where </w:t>
      </w:r>
      <w:r w:rsidR="00905817" w:rsidRPr="00905817">
        <w:rPr>
          <w:position w:val="-12"/>
        </w:rPr>
        <w:object w:dxaOrig="220" w:dyaOrig="360" w14:anchorId="601A72E8">
          <v:shape id="_x0000_i1961" type="#_x0000_t75" style="width:10.85pt;height:19pt" o:ole="">
            <v:imagedata r:id="rId1886" o:title=""/>
          </v:shape>
          <o:OLEObject Type="Embed" ProgID="Equation.DSMT4" ShapeID="_x0000_i1961" DrawAspect="Content" ObjectID="_1493586314" r:id="rId1887"/>
        </w:object>
      </w:r>
      <w:r>
        <w:t xml:space="preserve"> is the prescribed normal traction component. Then it can be shown that the linearization of </w:t>
      </w:r>
      <w:r w:rsidR="00905817" w:rsidRPr="00905817">
        <w:rPr>
          <w:position w:val="-12"/>
        </w:rPr>
        <w:object w:dxaOrig="560" w:dyaOrig="360" w14:anchorId="536EF240">
          <v:shape id="_x0000_i1962" type="#_x0000_t75" style="width:27.85pt;height:19pt" o:ole="">
            <v:imagedata r:id="rId1888" o:title=""/>
          </v:shape>
          <o:OLEObject Type="Embed" ProgID="Equation.DSMT4" ShapeID="_x0000_i1962" DrawAspect="Content" ObjectID="_1493586315" r:id="rId1889"/>
        </w:object>
      </w:r>
      <w:r>
        <w:t xml:space="preserve"> along </w:t>
      </w:r>
      <w:r w:rsidR="00905817" w:rsidRPr="00905817">
        <w:rPr>
          <w:position w:val="-6"/>
        </w:rPr>
        <w:object w:dxaOrig="360" w:dyaOrig="279" w14:anchorId="15A0718A">
          <v:shape id="_x0000_i1963" type="#_x0000_t75" style="width:19pt;height:14.25pt" o:ole="">
            <v:imagedata r:id="rId1890" o:title=""/>
          </v:shape>
          <o:OLEObject Type="Embed" ProgID="Equation.DSMT4" ShapeID="_x0000_i1963" DrawAspect="Content" ObjectID="_1493586316" r:id="rId1891"/>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64" type="#_x0000_t75" style="width:364.1pt;height:36.7pt" o:ole="">
            <v:imagedata r:id="rId1892" o:title=""/>
          </v:shape>
          <o:OLEObject Type="Embed" ProgID="Equation.DSMT4" ShapeID="_x0000_i1964" DrawAspect="Content" ObjectID="_1493586317" r:id="rId18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68" w:author="rawlins" w:date="2015-05-19T17:23:00Z">
          <w:r w:rsidR="00D3178E">
            <w:rPr>
              <w:noProof/>
            </w:rPr>
            <w:instrText>94</w:instrText>
          </w:r>
        </w:ins>
        <w:ins w:id="569" w:author="Gerard" w:date="2015-05-06T12:49:00Z">
          <w:del w:id="570" w:author="rawlins" w:date="2015-05-19T16:10:00Z">
            <w:r w:rsidR="00E3755C" w:rsidDel="00752FD5">
              <w:rPr>
                <w:noProof/>
              </w:rPr>
              <w:delInstrText>94</w:delInstrText>
            </w:r>
          </w:del>
        </w:ins>
        <w:del w:id="571" w:author="rawlins" w:date="2015-05-19T16:10:00Z">
          <w:r w:rsidR="008D52AD" w:rsidDel="00752FD5">
            <w:rPr>
              <w:noProof/>
            </w:rPr>
            <w:delInstrText>93</w:delInstrText>
          </w:r>
        </w:del>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65" type="#_x0000_t75" style="width:17pt;height:15.6pt" o:ole="">
            <v:imagedata r:id="rId1894" o:title=""/>
          </v:shape>
          <o:OLEObject Type="Embed" ProgID="Equation.DSMT4" ShapeID="_x0000_i1965" DrawAspect="Content" ObjectID="_1493586318" r:id="rId1895"/>
        </w:object>
      </w:r>
      <w:r>
        <w:t xml:space="preserve"> and </w:t>
      </w:r>
      <w:r w:rsidR="00905817" w:rsidRPr="00905817">
        <w:rPr>
          <w:position w:val="-6"/>
        </w:rPr>
        <w:object w:dxaOrig="340" w:dyaOrig="279" w14:anchorId="6F12CA21">
          <v:shape id="_x0000_i1966" type="#_x0000_t75" style="width:17pt;height:14.25pt" o:ole="">
            <v:imagedata r:id="rId1896" o:title=""/>
          </v:shape>
          <o:OLEObject Type="Embed" ProgID="Equation.DSMT4" ShapeID="_x0000_i1966" DrawAspect="Content" ObjectID="_1493586319" r:id="rId1897"/>
        </w:object>
      </w:r>
      <w:r>
        <w:t xml:space="preserve"> reduce to zero, </w:t>
      </w:r>
      <w:r w:rsidR="00905817" w:rsidRPr="00905817">
        <w:rPr>
          <w:position w:val="-14"/>
        </w:rPr>
        <w:object w:dxaOrig="1800" w:dyaOrig="400" w14:anchorId="07160677">
          <v:shape id="_x0000_i1967" type="#_x0000_t75" style="width:91pt;height:19.7pt" o:ole="">
            <v:imagedata r:id="rId1898" o:title=""/>
          </v:shape>
          <o:OLEObject Type="Embed" ProgID="Equation.DSMT4" ShapeID="_x0000_i1967" DrawAspect="Content" ObjectID="_1493586320" r:id="rId1899"/>
        </w:object>
      </w:r>
      <w:r>
        <w:t xml:space="preserve"> and </w:t>
      </w:r>
      <w:r w:rsidR="00905817" w:rsidRPr="00905817">
        <w:rPr>
          <w:position w:val="-14"/>
        </w:rPr>
        <w:object w:dxaOrig="1780" w:dyaOrig="400" w14:anchorId="530F59D8">
          <v:shape id="_x0000_i1968" type="#_x0000_t75" style="width:89pt;height:19.7pt" o:ole="">
            <v:imagedata r:id="rId1900" o:title=""/>
          </v:shape>
          <o:OLEObject Type="Embed" ProgID="Equation.DSMT4" ShapeID="_x0000_i1968" DrawAspect="Content" ObjectID="_1493586321" r:id="rId1901"/>
        </w:object>
      </w:r>
      <w:r>
        <w:t>.</w:t>
      </w:r>
    </w:p>
    <w:p w14:paraId="195DEE71" w14:textId="77777777" w:rsidR="00FB6012" w:rsidRDefault="00FB6012" w:rsidP="00FB6012"/>
    <w:p w14:paraId="439131A1" w14:textId="77777777" w:rsidR="00FB6012" w:rsidRDefault="00FB6012" w:rsidP="00FB6012">
      <w:pPr>
        <w:pStyle w:val="Heading3"/>
      </w:pPr>
      <w:bookmarkStart w:id="572" w:name="_Toc176704848"/>
      <w:bookmarkStart w:id="573" w:name="_Toc289032554"/>
      <w:r>
        <w:t>Discretization</w:t>
      </w:r>
      <w:bookmarkEnd w:id="572"/>
      <w:bookmarkEnd w:id="573"/>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9" type="#_x0000_t75" style="width:185.45pt;height:102.55pt" o:ole="">
            <v:imagedata r:id="rId1902" o:title=""/>
          </v:shape>
          <o:OLEObject Type="Embed" ProgID="Equation.DSMT4" ShapeID="_x0000_i1969" DrawAspect="Content" ObjectID="_1493586322" r:id="rId19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74" w:author="rawlins" w:date="2015-05-19T17:23:00Z">
          <w:r w:rsidR="00D3178E">
            <w:rPr>
              <w:noProof/>
            </w:rPr>
            <w:instrText>95</w:instrText>
          </w:r>
        </w:ins>
        <w:ins w:id="575" w:author="Gerard" w:date="2015-05-06T12:49:00Z">
          <w:del w:id="576" w:author="rawlins" w:date="2015-05-19T16:10:00Z">
            <w:r w:rsidR="00E3755C" w:rsidDel="00752FD5">
              <w:rPr>
                <w:noProof/>
              </w:rPr>
              <w:delInstrText>95</w:delInstrText>
            </w:r>
          </w:del>
        </w:ins>
        <w:del w:id="577" w:author="rawlins" w:date="2015-05-19T16:10:00Z">
          <w:r w:rsidR="008D52AD" w:rsidDel="00752FD5">
            <w:rPr>
              <w:noProof/>
            </w:rPr>
            <w:delInstrText>94</w:delInstrText>
          </w:r>
        </w:del>
      </w:fldSimple>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70" type="#_x0000_t75" style="width:17pt;height:19pt" o:ole="">
            <v:imagedata r:id="rId1904" o:title=""/>
          </v:shape>
          <o:OLEObject Type="Embed" ProgID="Equation.DSMT4" ShapeID="_x0000_i1970" DrawAspect="Content" ObjectID="_1493586323" r:id="rId1905"/>
        </w:object>
      </w:r>
      <w:r>
        <w:t xml:space="preserve"> represents the interpolation functions over an element, </w:t>
      </w:r>
      <w:r w:rsidR="00905817" w:rsidRPr="00905817">
        <w:rPr>
          <w:position w:val="-12"/>
        </w:rPr>
        <w:object w:dxaOrig="440" w:dyaOrig="360" w14:anchorId="4C330006">
          <v:shape id="_x0000_i1971" type="#_x0000_t75" style="width:21.75pt;height:19pt" o:ole="">
            <v:imagedata r:id="rId1906" o:title=""/>
          </v:shape>
          <o:OLEObject Type="Embed" ProgID="Equation.DSMT4" ShapeID="_x0000_i1971" DrawAspect="Content" ObjectID="_1493586324" r:id="rId1907"/>
        </w:object>
      </w:r>
      <w:r>
        <w:t xml:space="preserve">, </w:t>
      </w:r>
      <w:r w:rsidR="00905817" w:rsidRPr="00905817">
        <w:rPr>
          <w:position w:val="-12"/>
        </w:rPr>
        <w:object w:dxaOrig="440" w:dyaOrig="360" w14:anchorId="7AEBDFEF">
          <v:shape id="_x0000_i1972" type="#_x0000_t75" style="width:21.75pt;height:19pt" o:ole="">
            <v:imagedata r:id="rId1908" o:title=""/>
          </v:shape>
          <o:OLEObject Type="Embed" ProgID="Equation.DSMT4" ShapeID="_x0000_i1972" DrawAspect="Content" ObjectID="_1493586325" r:id="rId1909"/>
        </w:object>
      </w:r>
      <w:r>
        <w:t xml:space="preserve">, </w:t>
      </w:r>
      <w:r w:rsidR="00905817" w:rsidRPr="00905817">
        <w:rPr>
          <w:position w:val="-12"/>
        </w:rPr>
        <w:object w:dxaOrig="400" w:dyaOrig="360" w14:anchorId="5E1099F9">
          <v:shape id="_x0000_i1973" type="#_x0000_t75" style="width:19.7pt;height:19pt" o:ole="">
            <v:imagedata r:id="rId1910" o:title=""/>
          </v:shape>
          <o:OLEObject Type="Embed" ProgID="Equation.DSMT4" ShapeID="_x0000_i1973" DrawAspect="Content" ObjectID="_1493586326" r:id="rId1911"/>
        </w:object>
      </w:r>
      <w:r>
        <w:t xml:space="preserve">, </w:t>
      </w:r>
      <w:r w:rsidR="00905817" w:rsidRPr="00905817">
        <w:rPr>
          <w:position w:val="-12"/>
        </w:rPr>
        <w:object w:dxaOrig="440" w:dyaOrig="360" w14:anchorId="76BE4949">
          <v:shape id="_x0000_i1974" type="#_x0000_t75" style="width:21.75pt;height:19pt" o:ole="">
            <v:imagedata r:id="rId1912" o:title=""/>
          </v:shape>
          <o:OLEObject Type="Embed" ProgID="Equation.DSMT4" ShapeID="_x0000_i1974" DrawAspect="Content" ObjectID="_1493586327" r:id="rId1913"/>
        </w:object>
      </w:r>
      <w:r>
        <w:t xml:space="preserve">, </w:t>
      </w:r>
      <w:r w:rsidR="00905817" w:rsidRPr="00905817">
        <w:rPr>
          <w:position w:val="-12"/>
        </w:rPr>
        <w:object w:dxaOrig="420" w:dyaOrig="360" w14:anchorId="5FE73AC1">
          <v:shape id="_x0000_i1975" type="#_x0000_t75" style="width:20.4pt;height:19pt" o:ole="">
            <v:imagedata r:id="rId1914" o:title=""/>
          </v:shape>
          <o:OLEObject Type="Embed" ProgID="Equation.DSMT4" ShapeID="_x0000_i1975" DrawAspect="Content" ObjectID="_1493586328" r:id="rId1915"/>
        </w:object>
      </w:r>
      <w:r>
        <w:t xml:space="preserve"> and </w:t>
      </w:r>
      <w:r w:rsidR="00905817" w:rsidRPr="00905817">
        <w:rPr>
          <w:position w:val="-12"/>
        </w:rPr>
        <w:object w:dxaOrig="400" w:dyaOrig="360" w14:anchorId="4E574BFF">
          <v:shape id="_x0000_i1976" type="#_x0000_t75" style="width:19.7pt;height:19pt" o:ole="">
            <v:imagedata r:id="rId1916" o:title=""/>
          </v:shape>
          <o:OLEObject Type="Embed" ProgID="Equation.DSMT4" ShapeID="_x0000_i1976" DrawAspect="Content" ObjectID="_1493586329" r:id="rId1917"/>
        </w:object>
      </w:r>
      <w:r>
        <w:t xml:space="preserve"> respectively represent the nodal values of </w:t>
      </w:r>
      <w:r w:rsidR="00905817" w:rsidRPr="00905817">
        <w:rPr>
          <w:position w:val="-6"/>
        </w:rPr>
        <w:object w:dxaOrig="340" w:dyaOrig="279" w14:anchorId="1BB08E68">
          <v:shape id="_x0000_i1977" type="#_x0000_t75" style="width:17pt;height:14.25pt" o:ole="">
            <v:imagedata r:id="rId1918" o:title=""/>
          </v:shape>
          <o:OLEObject Type="Embed" ProgID="Equation.DSMT4" ShapeID="_x0000_i1977" DrawAspect="Content" ObjectID="_1493586330" r:id="rId1919"/>
        </w:object>
      </w:r>
      <w:r>
        <w:t xml:space="preserve">, </w:t>
      </w:r>
      <w:r w:rsidR="00905817" w:rsidRPr="00905817">
        <w:rPr>
          <w:position w:val="-10"/>
        </w:rPr>
        <w:object w:dxaOrig="380" w:dyaOrig="320" w14:anchorId="5330836A">
          <v:shape id="_x0000_i1978" type="#_x0000_t75" style="width:19pt;height:15.6pt" o:ole="">
            <v:imagedata r:id="rId1920" o:title=""/>
          </v:shape>
          <o:OLEObject Type="Embed" ProgID="Equation.DSMT4" ShapeID="_x0000_i1978" DrawAspect="Content" ObjectID="_1493586331" r:id="rId1921"/>
        </w:object>
      </w:r>
      <w:r>
        <w:t xml:space="preserve">, </w:t>
      </w:r>
      <w:r w:rsidR="00905817" w:rsidRPr="00905817">
        <w:rPr>
          <w:position w:val="-6"/>
        </w:rPr>
        <w:object w:dxaOrig="320" w:dyaOrig="279" w14:anchorId="121DA02A">
          <v:shape id="_x0000_i1979" type="#_x0000_t75" style="width:15.6pt;height:14.25pt" o:ole="">
            <v:imagedata r:id="rId1922" o:title=""/>
          </v:shape>
          <o:OLEObject Type="Embed" ProgID="Equation.DSMT4" ShapeID="_x0000_i1979" DrawAspect="Content" ObjectID="_1493586332" r:id="rId1923"/>
        </w:object>
      </w:r>
      <w:r>
        <w:t xml:space="preserve">, </w:t>
      </w:r>
      <w:r w:rsidR="00905817" w:rsidRPr="00905817">
        <w:rPr>
          <w:position w:val="-6"/>
        </w:rPr>
        <w:object w:dxaOrig="360" w:dyaOrig="279" w14:anchorId="286402C7">
          <v:shape id="_x0000_i1980" type="#_x0000_t75" style="width:19pt;height:14.25pt" o:ole="">
            <v:imagedata r:id="rId1924" o:title=""/>
          </v:shape>
          <o:OLEObject Type="Embed" ProgID="Equation.DSMT4" ShapeID="_x0000_i1980" DrawAspect="Content" ObjectID="_1493586333" r:id="rId1925"/>
        </w:object>
      </w:r>
      <w:r>
        <w:t xml:space="preserve">, </w:t>
      </w:r>
      <w:r w:rsidR="00905817" w:rsidRPr="00905817">
        <w:rPr>
          <w:position w:val="-10"/>
        </w:rPr>
        <w:object w:dxaOrig="340" w:dyaOrig="320" w14:anchorId="068CCD19">
          <v:shape id="_x0000_i1981" type="#_x0000_t75" style="width:17pt;height:15.6pt" o:ole="">
            <v:imagedata r:id="rId1926" o:title=""/>
          </v:shape>
          <o:OLEObject Type="Embed" ProgID="Equation.DSMT4" ShapeID="_x0000_i1981" DrawAspect="Content" ObjectID="_1493586334" r:id="rId1927"/>
        </w:object>
      </w:r>
      <w:r>
        <w:t xml:space="preserve"> and </w:t>
      </w:r>
      <w:r w:rsidR="00905817" w:rsidRPr="00905817">
        <w:rPr>
          <w:position w:val="-6"/>
        </w:rPr>
        <w:object w:dxaOrig="340" w:dyaOrig="279" w14:anchorId="570E68E8">
          <v:shape id="_x0000_i1982" type="#_x0000_t75" style="width:17pt;height:14.25pt" o:ole="">
            <v:imagedata r:id="rId1928" o:title=""/>
          </v:shape>
          <o:OLEObject Type="Embed" ProgID="Equation.DSMT4" ShapeID="_x0000_i1982" DrawAspect="Content" ObjectID="_1493586335" r:id="rId1929"/>
        </w:object>
      </w:r>
      <w:r>
        <w:t xml:space="preserve">; </w:t>
      </w:r>
      <w:r w:rsidR="00905817" w:rsidRPr="00905817">
        <w:rPr>
          <w:position w:val="-6"/>
        </w:rPr>
        <w:object w:dxaOrig="260" w:dyaOrig="220" w14:anchorId="0502661C">
          <v:shape id="_x0000_i1983" type="#_x0000_t75" style="width:12.9pt;height:10.85pt" o:ole="">
            <v:imagedata r:id="rId1930" o:title=""/>
          </v:shape>
          <o:OLEObject Type="Embed" ProgID="Equation.DSMT4" ShapeID="_x0000_i1983" DrawAspect="Content" ObjectID="_1493586336" r:id="rId1931"/>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84" type="#_x0000_t75" style="width:27.15pt;height:19pt" o:ole="">
            <v:imagedata r:id="rId1932" o:title=""/>
          </v:shape>
          <o:OLEObject Type="Embed" ProgID="Equation.DSMT4" ShapeID="_x0000_i1984" DrawAspect="Content" ObjectID="_1493586337" r:id="rId1933"/>
        </w:object>
      </w:r>
      <w:r>
        <w:t xml:space="preserve"> in </w:t>
      </w:r>
      <w:r w:rsidR="00605580">
        <w:fldChar w:fldCharType="begin"/>
      </w:r>
      <w:r w:rsidR="00605580">
        <w:instrText xml:space="preserve"> GOTOBUTTON ZEqnNum588916  \* MERGEFORMAT </w:instrText>
      </w:r>
      <w:fldSimple w:instr=" REF ZEqnNum588916 \* Charformat \! \* MERGEFORMAT ">
        <w:ins w:id="578" w:author="rawlins" w:date="2015-05-19T17:23:00Z">
          <w:r w:rsidR="00D3178E">
            <w:instrText>(3.56)</w:instrText>
          </w:r>
        </w:ins>
        <w:ins w:id="579" w:author="Gerard" w:date="2015-05-06T12:49:00Z">
          <w:del w:id="580" w:author="rawlins" w:date="2015-05-19T16:10:00Z">
            <w:r w:rsidR="00E3755C" w:rsidDel="00752FD5">
              <w:delInstrText>(3.56)</w:delInstrText>
            </w:r>
          </w:del>
        </w:ins>
        <w:del w:id="581" w:author="rawlins" w:date="2015-05-19T16:10:00Z">
          <w:r w:rsidR="008D52AD" w:rsidDel="00752FD5">
            <w:delInstrText>(3.55)</w:delInstrText>
          </w:r>
        </w:del>
      </w:fldSimple>
      <w:r w:rsidR="00605580">
        <w:fldChar w:fldCharType="end"/>
      </w:r>
      <w:r>
        <w:t xml:space="preserve"> may be written as</w:t>
      </w:r>
    </w:p>
    <w:p w14:paraId="0B36912D" w14:textId="676F2C86" w:rsidR="00FB6012" w:rsidRDefault="00FB6012" w:rsidP="00FB6012">
      <w:pPr>
        <w:pStyle w:val="MTDisplayEquation"/>
      </w:pPr>
      <w:r>
        <w:tab/>
      </w:r>
      <w:r w:rsidR="00905817" w:rsidRPr="00905817">
        <w:rPr>
          <w:position w:val="-106"/>
        </w:rPr>
        <w:object w:dxaOrig="4459" w:dyaOrig="1540" w14:anchorId="58F255DA">
          <v:shape id="_x0000_i1985" type="#_x0000_t75" style="width:222.8pt;height:76.75pt" o:ole="">
            <v:imagedata r:id="rId1934" o:title=""/>
          </v:shape>
          <o:OLEObject Type="Embed" ProgID="Equation.DSMT4" ShapeID="_x0000_i1985" DrawAspect="Content" ObjectID="_1493586338" r:id="rId19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82" w:author="rawlins" w:date="2015-05-19T17:23:00Z">
          <w:r w:rsidR="00D3178E">
            <w:rPr>
              <w:noProof/>
            </w:rPr>
            <w:instrText>96</w:instrText>
          </w:r>
        </w:ins>
        <w:ins w:id="583" w:author="Gerard" w:date="2015-05-06T12:49:00Z">
          <w:del w:id="584" w:author="rawlins" w:date="2015-05-19T16:10:00Z">
            <w:r w:rsidR="00E3755C" w:rsidDel="00752FD5">
              <w:rPr>
                <w:noProof/>
              </w:rPr>
              <w:delInstrText>96</w:delInstrText>
            </w:r>
          </w:del>
        </w:ins>
        <w:del w:id="585" w:author="rawlins" w:date="2015-05-19T16:10:00Z">
          <w:r w:rsidR="008D52AD" w:rsidDel="00752FD5">
            <w:rPr>
              <w:noProof/>
            </w:rPr>
            <w:delInstrText>95</w:delInstrText>
          </w:r>
        </w:del>
      </w:fldSimple>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86" type="#_x0000_t75" style="width:12.9pt;height:19pt" o:ole="">
            <v:imagedata r:id="rId1936" o:title=""/>
          </v:shape>
          <o:OLEObject Type="Embed" ProgID="Equation.DSMT4" ShapeID="_x0000_i1986" DrawAspect="Content" ObjectID="_1493586339" r:id="rId1937"/>
        </w:object>
      </w:r>
      <w:r>
        <w:t xml:space="preserve"> is the number of elements in </w:t>
      </w:r>
      <w:r w:rsidR="00905817" w:rsidRPr="00905817">
        <w:rPr>
          <w:position w:val="-6"/>
        </w:rPr>
        <w:object w:dxaOrig="200" w:dyaOrig="279" w14:anchorId="51895AC8">
          <v:shape id="_x0000_i1987" type="#_x0000_t75" style="width:10.2pt;height:14.25pt" o:ole="">
            <v:imagedata r:id="rId1938" o:title=""/>
          </v:shape>
          <o:OLEObject Type="Embed" ProgID="Equation.DSMT4" ShapeID="_x0000_i1987" DrawAspect="Content" ObjectID="_1493586340" r:id="rId1939"/>
        </w:object>
      </w:r>
      <w:r>
        <w:t xml:space="preserve">, </w:t>
      </w:r>
      <w:r w:rsidR="00905817" w:rsidRPr="00905817">
        <w:rPr>
          <w:position w:val="-12"/>
        </w:rPr>
        <w:object w:dxaOrig="380" w:dyaOrig="400" w14:anchorId="436561F7">
          <v:shape id="_x0000_i1988" type="#_x0000_t75" style="width:19pt;height:19.7pt" o:ole="">
            <v:imagedata r:id="rId1940" o:title=""/>
          </v:shape>
          <o:OLEObject Type="Embed" ProgID="Equation.DSMT4" ShapeID="_x0000_i1988" DrawAspect="Content" ObjectID="_1493586341" r:id="rId1941"/>
        </w:object>
      </w:r>
      <w:r>
        <w:t xml:space="preserve"> is the number of integration points in the </w:t>
      </w:r>
      <w:r w:rsidR="00905817" w:rsidRPr="00905817">
        <w:rPr>
          <w:position w:val="-6"/>
        </w:rPr>
        <w:object w:dxaOrig="360" w:dyaOrig="220" w14:anchorId="0732807A">
          <v:shape id="_x0000_i1989" type="#_x0000_t75" style="width:19pt;height:10.85pt" o:ole="">
            <v:imagedata r:id="rId1942" o:title=""/>
          </v:shape>
          <o:OLEObject Type="Embed" ProgID="Equation.DSMT4" ShapeID="_x0000_i1989" DrawAspect="Content" ObjectID="_1493586342" r:id="rId1943"/>
        </w:object>
      </w:r>
      <w:r>
        <w:t xml:space="preserve">th element, </w:t>
      </w:r>
      <w:r w:rsidR="00905817" w:rsidRPr="00905817">
        <w:rPr>
          <w:position w:val="-12"/>
        </w:rPr>
        <w:object w:dxaOrig="320" w:dyaOrig="360" w14:anchorId="06B26C93">
          <v:shape id="_x0000_i1990" type="#_x0000_t75" style="width:15.6pt;height:19pt" o:ole="">
            <v:imagedata r:id="rId1944" o:title=""/>
          </v:shape>
          <o:OLEObject Type="Embed" ProgID="Equation.DSMT4" ShapeID="_x0000_i1990" DrawAspect="Content" ObjectID="_1493586343" r:id="rId1945"/>
        </w:object>
      </w:r>
      <w:r>
        <w:t xml:space="preserve"> is the quadrature weight associated with the </w:t>
      </w:r>
      <w:r w:rsidR="00905817" w:rsidRPr="00905817">
        <w:rPr>
          <w:position w:val="-6"/>
        </w:rPr>
        <w:object w:dxaOrig="380" w:dyaOrig="279" w14:anchorId="0456D160">
          <v:shape id="_x0000_i1991" type="#_x0000_t75" style="width:19pt;height:14.25pt" o:ole="">
            <v:imagedata r:id="rId1946" o:title=""/>
          </v:shape>
          <o:OLEObject Type="Embed" ProgID="Equation.DSMT4" ShapeID="_x0000_i1991" DrawAspect="Content" ObjectID="_1493586344" r:id="rId1947"/>
        </w:object>
      </w:r>
      <w:r>
        <w:t xml:space="preserve">th integration point, and </w:t>
      </w:r>
      <w:r w:rsidR="00905817" w:rsidRPr="00905817">
        <w:rPr>
          <w:position w:val="-14"/>
        </w:rPr>
        <w:object w:dxaOrig="300" w:dyaOrig="380" w14:anchorId="542064BE">
          <v:shape id="_x0000_i1992" type="#_x0000_t75" style="width:14.95pt;height:19pt" o:ole="">
            <v:imagedata r:id="rId1948" o:title=""/>
          </v:shape>
          <o:OLEObject Type="Embed" ProgID="Equation.DSMT4" ShapeID="_x0000_i1992" DrawAspect="Content" ObjectID="_1493586345" r:id="rId1949"/>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93" type="#_x0000_t75" style="width:169.8pt;height:82.85pt" o:ole="">
            <v:imagedata r:id="rId1950" o:title=""/>
          </v:shape>
          <o:OLEObject Type="Embed" ProgID="Equation.DSMT4" ShapeID="_x0000_i1993" DrawAspect="Content" ObjectID="_1493586346" r:id="rId19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86" w:author="rawlins" w:date="2015-05-19T17:23:00Z">
          <w:r w:rsidR="00D3178E">
            <w:rPr>
              <w:noProof/>
            </w:rPr>
            <w:instrText>97</w:instrText>
          </w:r>
        </w:ins>
        <w:ins w:id="587" w:author="Gerard" w:date="2015-05-06T12:49:00Z">
          <w:del w:id="588" w:author="rawlins" w:date="2015-05-19T16:10:00Z">
            <w:r w:rsidR="00E3755C" w:rsidDel="00752FD5">
              <w:rPr>
                <w:noProof/>
              </w:rPr>
              <w:delInstrText>97</w:delInstrText>
            </w:r>
          </w:del>
        </w:ins>
        <w:del w:id="589" w:author="rawlins" w:date="2015-05-19T16:10:00Z">
          <w:r w:rsidR="008D52AD" w:rsidDel="00752FD5">
            <w:rPr>
              <w:noProof/>
            </w:rPr>
            <w:delInstrText>96</w:delInstrText>
          </w:r>
        </w:del>
      </w:fldSimple>
      <w:r>
        <w:instrText>)</w:instrText>
      </w:r>
      <w:r>
        <w:fldChar w:fldCharType="end"/>
      </w:r>
    </w:p>
    <w:p w14:paraId="413509DB" w14:textId="022A099E" w:rsidR="00FB6012" w:rsidRDefault="00FB6012" w:rsidP="00FB6012">
      <w:r>
        <w:t xml:space="preserve">and it is understood that </w:t>
      </w:r>
      <w:r w:rsidR="00905817" w:rsidRPr="00905817">
        <w:rPr>
          <w:position w:val="-14"/>
        </w:rPr>
        <w:object w:dxaOrig="300" w:dyaOrig="380" w14:anchorId="1ED7490B">
          <v:shape id="_x0000_i1994" type="#_x0000_t75" style="width:14.95pt;height:19pt" o:ole="">
            <v:imagedata r:id="rId1952" o:title=""/>
          </v:shape>
          <o:OLEObject Type="Embed" ProgID="Equation.DSMT4" ShapeID="_x0000_i1994" DrawAspect="Content" ObjectID="_1493586347" r:id="rId1953"/>
        </w:object>
      </w:r>
      <w:r>
        <w:t xml:space="preserve">, </w:t>
      </w:r>
      <w:r w:rsidR="00905817" w:rsidRPr="00905817">
        <w:rPr>
          <w:position w:val="-12"/>
        </w:rPr>
        <w:object w:dxaOrig="260" w:dyaOrig="380" w14:anchorId="278E6FF3">
          <v:shape id="_x0000_i1995" type="#_x0000_t75" style="width:12.9pt;height:19pt" o:ole="">
            <v:imagedata r:id="rId1954" o:title=""/>
          </v:shape>
          <o:OLEObject Type="Embed" ProgID="Equation.DSMT4" ShapeID="_x0000_i1995" DrawAspect="Content" ObjectID="_1493586348" r:id="rId1955"/>
        </w:object>
      </w:r>
      <w:r>
        <w:t xml:space="preserve">, </w:t>
      </w:r>
      <w:r w:rsidR="00905817" w:rsidRPr="00905817">
        <w:rPr>
          <w:position w:val="-12"/>
        </w:rPr>
        <w:object w:dxaOrig="279" w:dyaOrig="380" w14:anchorId="45CE5EC5">
          <v:shape id="_x0000_i1996" type="#_x0000_t75" style="width:14.25pt;height:19pt" o:ole="">
            <v:imagedata r:id="rId1956" o:title=""/>
          </v:shape>
          <o:OLEObject Type="Embed" ProgID="Equation.DSMT4" ShapeID="_x0000_i1996" DrawAspect="Content" ObjectID="_1493586349" r:id="rId1957"/>
        </w:object>
      </w:r>
      <w:r>
        <w:t xml:space="preserve"> and </w:t>
      </w:r>
      <w:r w:rsidR="00905817" w:rsidRPr="00905817">
        <w:rPr>
          <w:position w:val="-12"/>
        </w:rPr>
        <w:object w:dxaOrig="260" w:dyaOrig="380" w14:anchorId="78E6861C">
          <v:shape id="_x0000_i1997" type="#_x0000_t75" style="width:12.9pt;height:19pt" o:ole="">
            <v:imagedata r:id="rId1958" o:title=""/>
          </v:shape>
          <o:OLEObject Type="Embed" ProgID="Equation.DSMT4" ShapeID="_x0000_i1997" DrawAspect="Content" ObjectID="_1493586350" r:id="rId1959"/>
        </w:object>
      </w:r>
      <w:r>
        <w:t xml:space="preserve"> are evaluated at the parametric coordinates of the </w:t>
      </w:r>
      <w:r w:rsidR="00905817" w:rsidRPr="00905817">
        <w:rPr>
          <w:position w:val="-6"/>
        </w:rPr>
        <w:object w:dxaOrig="380" w:dyaOrig="279" w14:anchorId="50EE0878">
          <v:shape id="_x0000_i1998" type="#_x0000_t75" style="width:19pt;height:14.25pt" o:ole="">
            <v:imagedata r:id="rId1960" o:title=""/>
          </v:shape>
          <o:OLEObject Type="Embed" ProgID="Equation.DSMT4" ShapeID="_x0000_i1998" DrawAspect="Content" ObjectID="_1493586351" r:id="rId1961"/>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9" type="#_x0000_t75" style="width:69.95pt;height:19.7pt" o:ole="">
            <v:imagedata r:id="rId1962" o:title=""/>
          </v:shape>
          <o:OLEObject Type="Embed" ProgID="Equation.DSMT4" ShapeID="_x0000_i1999" DrawAspect="Content" ObjectID="_1493586352" r:id="rId1963"/>
        </w:object>
      </w:r>
      <w:r>
        <w:t xml:space="preserve"> appearing in </w:t>
      </w:r>
      <w:r w:rsidR="00605580">
        <w:fldChar w:fldCharType="begin"/>
      </w:r>
      <w:r w:rsidR="00605580">
        <w:instrText xml:space="preserve"> GOTOBUTTON ZEqnNum588916  \* MERGEFORMAT </w:instrText>
      </w:r>
      <w:fldSimple w:instr=" REF ZEqnNum588916 \* Charformat \! \* MERGEFORMAT ">
        <w:ins w:id="590" w:author="rawlins" w:date="2015-05-19T17:23:00Z">
          <w:r w:rsidR="00D3178E">
            <w:instrText>(3.56)</w:instrText>
          </w:r>
        </w:ins>
        <w:ins w:id="591" w:author="Gerard" w:date="2015-05-06T12:49:00Z">
          <w:del w:id="592" w:author="rawlins" w:date="2015-05-19T16:10:00Z">
            <w:r w:rsidR="00E3755C" w:rsidDel="00752FD5">
              <w:delInstrText>(3.56)</w:delInstrText>
            </w:r>
          </w:del>
        </w:ins>
        <w:del w:id="593" w:author="rawlins" w:date="2015-05-19T16:10:00Z">
          <w:r w:rsidR="008D52AD" w:rsidDel="00752FD5">
            <w:delInstrText>(3.55)</w:delInstrText>
          </w:r>
        </w:del>
      </w:fldSimple>
      <w:r w:rsidR="00605580">
        <w:fldChar w:fldCharType="end"/>
      </w:r>
      <w:r>
        <w:t xml:space="preserve"> becomes </w:t>
      </w:r>
      <w:r w:rsidR="00905817" w:rsidRPr="00905817">
        <w:rPr>
          <w:position w:val="-14"/>
        </w:rPr>
        <w:object w:dxaOrig="1300" w:dyaOrig="400" w14:anchorId="65CBA84D">
          <v:shape id="_x0000_i2000" type="#_x0000_t75" style="width:65.2pt;height:19.7pt" o:ole="">
            <v:imagedata r:id="rId1964" o:title=""/>
          </v:shape>
          <o:OLEObject Type="Embed" ProgID="Equation.DSMT4" ShapeID="_x0000_i2000" DrawAspect="Content" ObjectID="_1493586353" r:id="rId1965"/>
        </w:object>
      </w:r>
      <w:r>
        <w:t xml:space="preserve"> when evaluated at the parametric coordinates </w:t>
      </w:r>
      <w:r w:rsidR="00905817" w:rsidRPr="00905817">
        <w:rPr>
          <w:position w:val="-16"/>
        </w:rPr>
        <w:object w:dxaOrig="1600" w:dyaOrig="440" w14:anchorId="292A8373">
          <v:shape id="_x0000_i2001" type="#_x0000_t75" style="width:80.15pt;height:21.75pt" o:ole="">
            <v:imagedata r:id="rId1966" o:title=""/>
          </v:shape>
          <o:OLEObject Type="Embed" ProgID="Equation.DSMT4" ShapeID="_x0000_i2001" DrawAspect="Content" ObjectID="_1493586354" r:id="rId1967"/>
        </w:object>
      </w:r>
      <w:r>
        <w:t xml:space="preserve"> of the </w:t>
      </w:r>
      <w:r w:rsidR="00905817" w:rsidRPr="00905817">
        <w:rPr>
          <w:position w:val="-6"/>
        </w:rPr>
        <w:object w:dxaOrig="380" w:dyaOrig="279" w14:anchorId="03516F60">
          <v:shape id="_x0000_i2002" type="#_x0000_t75" style="width:19pt;height:14.25pt" o:ole="">
            <v:imagedata r:id="rId1968" o:title=""/>
          </v:shape>
          <o:OLEObject Type="Embed" ProgID="Equation.DSMT4" ShapeID="_x0000_i2002" DrawAspect="Content" ObjectID="_1493586355" r:id="rId1969"/>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2003" type="#_x0000_t75" style="width:238.4pt;height:19.7pt" o:ole="">
            <v:imagedata r:id="rId1970" o:title=""/>
          </v:shape>
          <o:OLEObject Type="Embed" ProgID="Equation.DSMT4" ShapeID="_x0000_i2003" DrawAspect="Content" ObjectID="_1493586356" r:id="rId1971"/>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2004" type="#_x0000_t75" style="width:349.15pt;height:76.75pt" o:ole="">
            <v:imagedata r:id="rId1972" o:title=""/>
          </v:shape>
          <o:OLEObject Type="Embed" ProgID="Equation.DSMT4" ShapeID="_x0000_i2004" DrawAspect="Content" ObjectID="_1493586357" r:id="rId19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94" w:name="ZEqnNum438068"/>
      <w:r>
        <w:instrText>(</w:instrText>
      </w:r>
      <w:fldSimple w:instr=" SEQ MTSec \c \* Arabic \* MERGEFORMAT ">
        <w:r w:rsidR="00D3178E">
          <w:rPr>
            <w:noProof/>
          </w:rPr>
          <w:instrText>3</w:instrText>
        </w:r>
      </w:fldSimple>
      <w:r>
        <w:instrText>.</w:instrText>
      </w:r>
      <w:fldSimple w:instr=" SEQ MTEqn \c \* Arabic \* MERGEFORMAT ">
        <w:ins w:id="595" w:author="rawlins" w:date="2015-05-19T17:23:00Z">
          <w:r w:rsidR="00D3178E">
            <w:rPr>
              <w:noProof/>
            </w:rPr>
            <w:instrText>98</w:instrText>
          </w:r>
        </w:ins>
        <w:ins w:id="596" w:author="Gerard" w:date="2015-05-06T12:49:00Z">
          <w:del w:id="597" w:author="rawlins" w:date="2015-05-19T16:10:00Z">
            <w:r w:rsidR="00E3755C" w:rsidDel="00752FD5">
              <w:rPr>
                <w:noProof/>
              </w:rPr>
              <w:delInstrText>98</w:delInstrText>
            </w:r>
          </w:del>
        </w:ins>
        <w:del w:id="598" w:author="rawlins" w:date="2015-05-19T16:10:00Z">
          <w:r w:rsidR="008D52AD" w:rsidDel="00752FD5">
            <w:rPr>
              <w:noProof/>
            </w:rPr>
            <w:delInstrText>97</w:delInstrText>
          </w:r>
        </w:del>
      </w:fldSimple>
      <w:r>
        <w:instrText>)</w:instrText>
      </w:r>
      <w:bookmarkEnd w:id="594"/>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2005" type="#_x0000_t75" style="width:19pt;height:14.25pt" o:ole="">
            <v:imagedata r:id="rId1974" o:title=""/>
          </v:shape>
          <o:OLEObject Type="Embed" ProgID="Equation.DSMT4" ShapeID="_x0000_i2005" DrawAspect="Content" ObjectID="_1493586358" r:id="rId1975"/>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2006" type="#_x0000_t75" style="width:245.2pt;height:19.7pt" o:ole="">
            <v:imagedata r:id="rId1976" o:title=""/>
          </v:shape>
          <o:OLEObject Type="Embed" ProgID="Equation.DSMT4" ShapeID="_x0000_i2006" DrawAspect="Content" ObjectID="_1493586359" r:id="rId19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99" w:author="rawlins" w:date="2015-05-19T17:23:00Z">
          <w:r w:rsidR="00D3178E">
            <w:rPr>
              <w:noProof/>
            </w:rPr>
            <w:instrText>99</w:instrText>
          </w:r>
        </w:ins>
        <w:ins w:id="600" w:author="Gerard" w:date="2015-05-06T12:49:00Z">
          <w:del w:id="601" w:author="rawlins" w:date="2015-05-19T16:10:00Z">
            <w:r w:rsidR="00E3755C" w:rsidDel="00752FD5">
              <w:rPr>
                <w:noProof/>
              </w:rPr>
              <w:delInstrText>99</w:delInstrText>
            </w:r>
          </w:del>
        </w:ins>
        <w:del w:id="602" w:author="rawlins" w:date="2015-05-19T16:10:00Z">
          <w:r w:rsidR="008D52AD" w:rsidDel="00752FD5">
            <w:rPr>
              <w:noProof/>
            </w:rPr>
            <w:delInstrText>98</w:delInstrText>
          </w:r>
        </w:del>
      </w:fldSimple>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2007" type="#_x0000_t75" style="width:2in;height:24.45pt" o:ole="">
            <v:imagedata r:id="rId1978" o:title=""/>
          </v:shape>
          <o:OLEObject Type="Embed" ProgID="Equation.DSMT4" ShapeID="_x0000_i2007" DrawAspect="Content" ObjectID="_1493586360" r:id="rId197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03" w:author="rawlins" w:date="2015-05-19T17:23:00Z">
          <w:r w:rsidR="00D3178E">
            <w:rPr>
              <w:noProof/>
            </w:rPr>
            <w:instrText>100</w:instrText>
          </w:r>
        </w:ins>
        <w:ins w:id="604" w:author="Gerard" w:date="2015-05-06T12:49:00Z">
          <w:del w:id="605" w:author="rawlins" w:date="2015-05-19T16:10:00Z">
            <w:r w:rsidR="00E3755C" w:rsidDel="00752FD5">
              <w:rPr>
                <w:noProof/>
              </w:rPr>
              <w:delInstrText>100</w:delInstrText>
            </w:r>
          </w:del>
        </w:ins>
        <w:del w:id="606" w:author="rawlins" w:date="2015-05-19T16:10:00Z">
          <w:r w:rsidR="008D52AD" w:rsidDel="00752FD5">
            <w:rPr>
              <w:noProof/>
            </w:rPr>
            <w:delInstrText>99</w:delInstrText>
          </w:r>
        </w:del>
      </w:fldSimple>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2008" type="#_x0000_t75" style="width:137.2pt;height:24.45pt" o:ole="">
            <v:imagedata r:id="rId1980" o:title=""/>
          </v:shape>
          <o:OLEObject Type="Embed" ProgID="Equation.DSMT4" ShapeID="_x0000_i2008" DrawAspect="Content" ObjectID="_1493586361" r:id="rId19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07" w:author="rawlins" w:date="2015-05-19T17:23:00Z">
          <w:r w:rsidR="00D3178E">
            <w:rPr>
              <w:noProof/>
            </w:rPr>
            <w:instrText>101</w:instrText>
          </w:r>
        </w:ins>
        <w:ins w:id="608" w:author="Gerard" w:date="2015-05-06T12:49:00Z">
          <w:del w:id="609" w:author="rawlins" w:date="2015-05-19T16:10:00Z">
            <w:r w:rsidR="00E3755C" w:rsidDel="00752FD5">
              <w:rPr>
                <w:noProof/>
              </w:rPr>
              <w:delInstrText>101</w:delInstrText>
            </w:r>
          </w:del>
        </w:ins>
        <w:del w:id="610" w:author="rawlins" w:date="2015-05-19T16:10:00Z">
          <w:r w:rsidR="008D52AD" w:rsidDel="00752FD5">
            <w:rPr>
              <w:noProof/>
            </w:rPr>
            <w:delInstrText>100</w:delInstrText>
          </w:r>
        </w:del>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9" type="#_x0000_t75" style="width:8.85pt;height:14.25pt" o:ole="">
            <v:imagedata r:id="rId1982" o:title=""/>
          </v:shape>
          <o:OLEObject Type="Embed" ProgID="Equation.DSMT4" ShapeID="_x0000_i2009" DrawAspect="Content" ObjectID="_1493586362" r:id="rId19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1" w:author="rawlins" w:date="2015-05-19T17:23:00Z">
          <w:r w:rsidR="00D3178E">
            <w:rPr>
              <w:noProof/>
            </w:rPr>
            <w:instrText>102</w:instrText>
          </w:r>
        </w:ins>
        <w:ins w:id="612" w:author="Gerard" w:date="2015-05-06T12:49:00Z">
          <w:del w:id="613" w:author="rawlins" w:date="2015-05-19T16:10:00Z">
            <w:r w:rsidR="00E3755C" w:rsidDel="00752FD5">
              <w:rPr>
                <w:noProof/>
              </w:rPr>
              <w:delInstrText>102</w:delInstrText>
            </w:r>
          </w:del>
        </w:ins>
        <w:del w:id="614" w:author="rawlins" w:date="2015-05-19T16:10:00Z">
          <w:r w:rsidR="008D52AD" w:rsidDel="00752FD5">
            <w:rPr>
              <w:noProof/>
            </w:rPr>
            <w:delInstrText>101</w:delInstrText>
          </w:r>
        </w:del>
      </w:fldSimple>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10" type="#_x0000_t75" style="width:436.75pt;height:78.1pt" o:ole="">
            <v:imagedata r:id="rId1984" o:title=""/>
          </v:shape>
          <o:OLEObject Type="Embed" ProgID="Equation.DSMT4" ShapeID="_x0000_i2010" DrawAspect="Content" ObjectID="_1493586363" r:id="rId198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5" w:author="rawlins" w:date="2015-05-19T17:23:00Z">
          <w:r w:rsidR="00D3178E">
            <w:rPr>
              <w:noProof/>
            </w:rPr>
            <w:instrText>103</w:instrText>
          </w:r>
        </w:ins>
        <w:ins w:id="616" w:author="Gerard" w:date="2015-05-06T12:49:00Z">
          <w:del w:id="617" w:author="rawlins" w:date="2015-05-19T16:10:00Z">
            <w:r w:rsidR="00E3755C" w:rsidDel="00752FD5">
              <w:rPr>
                <w:noProof/>
              </w:rPr>
              <w:delInstrText>103</w:delInstrText>
            </w:r>
          </w:del>
        </w:ins>
        <w:del w:id="618" w:author="rawlins" w:date="2015-05-19T16:10:00Z">
          <w:r w:rsidR="008D52AD" w:rsidDel="00752FD5">
            <w:rPr>
              <w:noProof/>
            </w:rPr>
            <w:delInstrText>102</w:delInstrText>
          </w:r>
        </w:del>
      </w:fldSimple>
      <w:r>
        <w:instrText>)</w:instrText>
      </w:r>
      <w:r>
        <w:fldChar w:fldCharType="end"/>
      </w:r>
    </w:p>
    <w:p w14:paraId="6B4AAE9B" w14:textId="38D3EC79" w:rsidR="00FB6012" w:rsidRDefault="00FB6012" w:rsidP="00FB6012">
      <w:pPr>
        <w:pStyle w:val="MTDisplayEquation"/>
      </w:pPr>
      <w:r>
        <w:tab/>
      </w:r>
      <w:r w:rsidR="00905817" w:rsidRPr="00905817">
        <w:rPr>
          <w:position w:val="-28"/>
        </w:rPr>
        <w:object w:dxaOrig="4700" w:dyaOrig="680" w14:anchorId="026ECE2C">
          <v:shape id="_x0000_i2011" type="#_x0000_t75" style="width:235pt;height:34.65pt" o:ole="">
            <v:imagedata r:id="rId1986" o:title=""/>
          </v:shape>
          <o:OLEObject Type="Embed" ProgID="Equation.DSMT4" ShapeID="_x0000_i2011" DrawAspect="Content" ObjectID="_1493586364" r:id="rId19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9" w:author="rawlins" w:date="2015-05-19T17:23:00Z">
          <w:r w:rsidR="00D3178E">
            <w:rPr>
              <w:noProof/>
            </w:rPr>
            <w:instrText>104</w:instrText>
          </w:r>
        </w:ins>
        <w:ins w:id="620" w:author="Gerard" w:date="2015-05-06T12:49:00Z">
          <w:del w:id="621" w:author="rawlins" w:date="2015-05-19T16:10:00Z">
            <w:r w:rsidR="00E3755C" w:rsidDel="00752FD5">
              <w:rPr>
                <w:noProof/>
              </w:rPr>
              <w:delInstrText>104</w:delInstrText>
            </w:r>
          </w:del>
        </w:ins>
        <w:del w:id="622" w:author="rawlins" w:date="2015-05-19T16:10:00Z">
          <w:r w:rsidR="008D52AD" w:rsidDel="00752FD5">
            <w:rPr>
              <w:noProof/>
            </w:rPr>
            <w:delInstrText>103</w:delInstrText>
          </w:r>
        </w:del>
      </w:fldSimple>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12" type="#_x0000_t75" style="width:368.85pt;height:44.15pt" o:ole="">
            <v:imagedata r:id="rId1988" o:title=""/>
          </v:shape>
          <o:OLEObject Type="Embed" ProgID="Equation.DSMT4" ShapeID="_x0000_i2012" DrawAspect="Content" ObjectID="_1493586365" r:id="rId198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23" w:author="rawlins" w:date="2015-05-19T17:23:00Z">
          <w:r w:rsidR="00D3178E">
            <w:rPr>
              <w:noProof/>
            </w:rPr>
            <w:instrText>105</w:instrText>
          </w:r>
        </w:ins>
        <w:ins w:id="624" w:author="Gerard" w:date="2015-05-06T12:49:00Z">
          <w:del w:id="625" w:author="rawlins" w:date="2015-05-19T16:10:00Z">
            <w:r w:rsidR="00E3755C" w:rsidDel="00752FD5">
              <w:rPr>
                <w:noProof/>
              </w:rPr>
              <w:delInstrText>105</w:delInstrText>
            </w:r>
          </w:del>
        </w:ins>
        <w:del w:id="626" w:author="rawlins" w:date="2015-05-19T16:10:00Z">
          <w:r w:rsidR="008D52AD" w:rsidDel="00752FD5">
            <w:rPr>
              <w:noProof/>
            </w:rPr>
            <w:delInstrText>104</w:delInstrText>
          </w:r>
        </w:del>
      </w:fldSimple>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ins w:id="627" w:author="rawlins" w:date="2015-05-19T17:23:00Z">
          <w:r w:rsidR="00D3178E">
            <w:instrText>(3.98)</w:instrText>
          </w:r>
        </w:ins>
        <w:ins w:id="628" w:author="Gerard" w:date="2015-05-06T12:49:00Z">
          <w:del w:id="629" w:author="rawlins" w:date="2015-05-19T16:10:00Z">
            <w:r w:rsidR="00E3755C" w:rsidDel="00752FD5">
              <w:delInstrText>(3.98)</w:delInstrText>
            </w:r>
          </w:del>
        </w:ins>
        <w:del w:id="630" w:author="rawlins" w:date="2015-05-19T16:10:00Z">
          <w:r w:rsidR="008D52AD" w:rsidDel="00752FD5">
            <w:delInstrText>(3.97)</w:delInstrText>
          </w:r>
        </w:del>
      </w:fldSimple>
      <w:r w:rsidR="00605580">
        <w:fldChar w:fldCharType="end"/>
      </w:r>
      <w:r>
        <w:t xml:space="preserve"> are the discretized form of the linearization along </w:t>
      </w:r>
      <w:r w:rsidR="00905817" w:rsidRPr="00905817">
        <w:rPr>
          <w:position w:val="-10"/>
        </w:rPr>
        <w:object w:dxaOrig="340" w:dyaOrig="320" w14:anchorId="24E38BFA">
          <v:shape id="_x0000_i2013" type="#_x0000_t75" style="width:17pt;height:15.6pt" o:ole="">
            <v:imagedata r:id="rId1990" o:title=""/>
          </v:shape>
          <o:OLEObject Type="Embed" ProgID="Equation.DSMT4" ShapeID="_x0000_i2013" DrawAspect="Content" ObjectID="_1493586366" r:id="rId1991"/>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14" type="#_x0000_t75" style="width:91pt;height:19pt" o:ole="">
            <v:imagedata r:id="rId1992" o:title=""/>
          </v:shape>
          <o:OLEObject Type="Embed" ProgID="Equation.DSMT4" ShapeID="_x0000_i2014" DrawAspect="Content" ObjectID="_1493586367" r:id="rId19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31" w:author="rawlins" w:date="2015-05-19T17:23:00Z">
          <w:r w:rsidR="00D3178E">
            <w:rPr>
              <w:noProof/>
            </w:rPr>
            <w:instrText>106</w:instrText>
          </w:r>
        </w:ins>
        <w:ins w:id="632" w:author="Gerard" w:date="2015-05-06T12:49:00Z">
          <w:del w:id="633" w:author="rawlins" w:date="2015-05-19T16:10:00Z">
            <w:r w:rsidR="00E3755C" w:rsidDel="00752FD5">
              <w:rPr>
                <w:noProof/>
              </w:rPr>
              <w:delInstrText>106</w:delInstrText>
            </w:r>
          </w:del>
        </w:ins>
        <w:del w:id="634" w:author="rawlins" w:date="2015-05-19T16:10:00Z">
          <w:r w:rsidR="008D52AD" w:rsidDel="00752FD5">
            <w:rPr>
              <w:noProof/>
            </w:rPr>
            <w:delInstrText>105</w:delInstrText>
          </w:r>
        </w:del>
      </w:fldSimple>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15" type="#_x0000_t75" style="width:131.1pt;height:19.7pt" o:ole="">
            <v:imagedata r:id="rId1994" o:title=""/>
          </v:shape>
          <o:OLEObject Type="Embed" ProgID="Equation.DSMT4" ShapeID="_x0000_i2015" DrawAspect="Content" ObjectID="_1493586368" r:id="rId19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35" w:author="rawlins" w:date="2015-05-19T17:23:00Z">
          <w:r w:rsidR="00D3178E">
            <w:rPr>
              <w:noProof/>
            </w:rPr>
            <w:instrText>107</w:instrText>
          </w:r>
        </w:ins>
        <w:ins w:id="636" w:author="Gerard" w:date="2015-05-06T12:49:00Z">
          <w:del w:id="637" w:author="rawlins" w:date="2015-05-19T16:10:00Z">
            <w:r w:rsidR="00E3755C" w:rsidDel="00752FD5">
              <w:rPr>
                <w:noProof/>
              </w:rPr>
              <w:delInstrText>107</w:delInstrText>
            </w:r>
          </w:del>
        </w:ins>
        <w:del w:id="638" w:author="rawlins" w:date="2015-05-19T16:10:00Z">
          <w:r w:rsidR="008D52AD" w:rsidDel="00752FD5">
            <w:rPr>
              <w:noProof/>
            </w:rPr>
            <w:delInstrText>106</w:delInstrText>
          </w:r>
        </w:del>
      </w:fldSimple>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16" type="#_x0000_t75" style="width:158.95pt;height:34.65pt" o:ole="">
            <v:imagedata r:id="rId1996" o:title=""/>
          </v:shape>
          <o:OLEObject Type="Embed" ProgID="Equation.DSMT4" ShapeID="_x0000_i2016" DrawAspect="Content" ObjectID="_1493586369" r:id="rId19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39" w:author="rawlins" w:date="2015-05-19T17:23:00Z">
          <w:r w:rsidR="00D3178E">
            <w:rPr>
              <w:noProof/>
            </w:rPr>
            <w:instrText>108</w:instrText>
          </w:r>
        </w:ins>
        <w:ins w:id="640" w:author="Gerard" w:date="2015-05-06T12:49:00Z">
          <w:del w:id="641" w:author="rawlins" w:date="2015-05-19T16:10:00Z">
            <w:r w:rsidR="00E3755C" w:rsidDel="00752FD5">
              <w:rPr>
                <w:noProof/>
              </w:rPr>
              <w:delInstrText>108</w:delInstrText>
            </w:r>
          </w:del>
        </w:ins>
        <w:del w:id="642" w:author="rawlins" w:date="2015-05-19T16:10:00Z">
          <w:r w:rsidR="008D52AD" w:rsidDel="00752FD5">
            <w:rPr>
              <w:noProof/>
            </w:rPr>
            <w:delInstrText>107</w:delInstrText>
          </w:r>
        </w:del>
      </w:fldSimple>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ins w:id="643" w:author="rawlins" w:date="2015-05-19T17:23:00Z">
          <w:r w:rsidR="00D3178E">
            <w:instrText>(3.98)</w:instrText>
          </w:r>
        </w:ins>
        <w:ins w:id="644" w:author="Gerard" w:date="2015-05-06T12:49:00Z">
          <w:del w:id="645" w:author="rawlins" w:date="2015-05-19T16:10:00Z">
            <w:r w:rsidR="00E3755C" w:rsidDel="00752FD5">
              <w:delInstrText>(3.98)</w:delInstrText>
            </w:r>
          </w:del>
        </w:ins>
        <w:del w:id="646" w:author="rawlins" w:date="2015-05-19T16:10:00Z">
          <w:r w:rsidR="008D52AD" w:rsidDel="00752FD5">
            <w:delInstrText>(3.97)</w:delInstrText>
          </w:r>
        </w:del>
      </w:fldSimple>
      <w:r w:rsidR="00605580">
        <w:fldChar w:fldCharType="end"/>
      </w:r>
      <w:r>
        <w:t xml:space="preserve"> are the discretized form of the linearization along </w:t>
      </w:r>
      <w:r w:rsidR="00905817" w:rsidRPr="00905817">
        <w:rPr>
          <w:position w:val="-6"/>
        </w:rPr>
        <w:object w:dxaOrig="340" w:dyaOrig="279" w14:anchorId="6583AD04">
          <v:shape id="_x0000_i2017" type="#_x0000_t75" style="width:17pt;height:14.25pt" o:ole="">
            <v:imagedata r:id="rId1998" o:title=""/>
          </v:shape>
          <o:OLEObject Type="Embed" ProgID="Equation.DSMT4" ShapeID="_x0000_i2017" DrawAspect="Content" ObjectID="_1493586370" r:id="rId1999"/>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18" type="#_x0000_t75" style="width:222.8pt;height:37.35pt" o:ole="">
            <v:imagedata r:id="rId2000" o:title=""/>
          </v:shape>
          <o:OLEObject Type="Embed" ProgID="Equation.DSMT4" ShapeID="_x0000_i2018" DrawAspect="Content" ObjectID="_1493586371" r:id="rId20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47" w:author="rawlins" w:date="2015-05-19T17:23:00Z">
          <w:r w:rsidR="00D3178E">
            <w:rPr>
              <w:noProof/>
            </w:rPr>
            <w:instrText>109</w:instrText>
          </w:r>
        </w:ins>
        <w:ins w:id="648" w:author="Gerard" w:date="2015-05-06T12:49:00Z">
          <w:del w:id="649" w:author="rawlins" w:date="2015-05-19T16:10:00Z">
            <w:r w:rsidR="00E3755C" w:rsidDel="00752FD5">
              <w:rPr>
                <w:noProof/>
              </w:rPr>
              <w:delInstrText>109</w:delInstrText>
            </w:r>
          </w:del>
        </w:ins>
        <w:del w:id="650" w:author="rawlins" w:date="2015-05-19T16:10:00Z">
          <w:r w:rsidR="008D52AD" w:rsidDel="00752FD5">
            <w:rPr>
              <w:noProof/>
            </w:rPr>
            <w:delInstrText>108</w:delInstrText>
          </w:r>
        </w:del>
      </w:fldSimple>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9" type="#_x0000_t75" style="width:86.95pt;height:19pt" o:ole="">
            <v:imagedata r:id="rId2002" o:title=""/>
          </v:shape>
          <o:OLEObject Type="Embed" ProgID="Equation.DSMT4" ShapeID="_x0000_i2019" DrawAspect="Content" ObjectID="_1493586372" r:id="rId2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1" w:author="rawlins" w:date="2015-05-19T17:23:00Z">
          <w:r w:rsidR="00D3178E">
            <w:rPr>
              <w:noProof/>
            </w:rPr>
            <w:instrText>110</w:instrText>
          </w:r>
        </w:ins>
        <w:ins w:id="652" w:author="Gerard" w:date="2015-05-06T12:49:00Z">
          <w:del w:id="653" w:author="rawlins" w:date="2015-05-19T16:10:00Z">
            <w:r w:rsidR="00E3755C" w:rsidDel="00752FD5">
              <w:rPr>
                <w:noProof/>
              </w:rPr>
              <w:delInstrText>110</w:delInstrText>
            </w:r>
          </w:del>
        </w:ins>
        <w:del w:id="654" w:author="rawlins" w:date="2015-05-19T16:10:00Z">
          <w:r w:rsidR="008D52AD" w:rsidDel="00752FD5">
            <w:rPr>
              <w:noProof/>
            </w:rPr>
            <w:delInstrText>109</w:delInstrText>
          </w:r>
        </w:del>
      </w:fldSimple>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20" type="#_x0000_t75" style="width:116.15pt;height:19pt" o:ole="">
            <v:imagedata r:id="rId2004" o:title=""/>
          </v:shape>
          <o:OLEObject Type="Embed" ProgID="Equation.DSMT4" ShapeID="_x0000_i2020" DrawAspect="Content" ObjectID="_1493586373" r:id="rId20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5" w:author="rawlins" w:date="2015-05-19T17:23:00Z">
          <w:r w:rsidR="00D3178E">
            <w:rPr>
              <w:noProof/>
            </w:rPr>
            <w:instrText>111</w:instrText>
          </w:r>
        </w:ins>
        <w:ins w:id="656" w:author="Gerard" w:date="2015-05-06T12:49:00Z">
          <w:del w:id="657" w:author="rawlins" w:date="2015-05-19T16:10:00Z">
            <w:r w:rsidR="00E3755C" w:rsidDel="00752FD5">
              <w:rPr>
                <w:noProof/>
              </w:rPr>
              <w:delInstrText>111</w:delInstrText>
            </w:r>
          </w:del>
        </w:ins>
        <w:del w:id="658" w:author="rawlins" w:date="2015-05-19T16:10:00Z">
          <w:r w:rsidR="008D52AD" w:rsidDel="00752FD5">
            <w:rPr>
              <w:noProof/>
            </w:rPr>
            <w:delInstrText>110</w:delInstrText>
          </w:r>
        </w:del>
      </w:fldSimple>
      <w:r>
        <w:instrText>)</w:instrText>
      </w:r>
      <w:r>
        <w:fldChar w:fldCharType="end"/>
      </w:r>
    </w:p>
    <w:p w14:paraId="42B6F6D0" w14:textId="77777777" w:rsidR="00FB6012" w:rsidRDefault="00FB6012" w:rsidP="00FB6012">
      <w:r>
        <w:t>where</w:t>
      </w:r>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21" type="#_x0000_t75" style="width:294.8pt;height:80.15pt" o:ole="">
            <v:imagedata r:id="rId2006" o:title=""/>
          </v:shape>
          <o:OLEObject Type="Embed" ProgID="Equation.DSMT4" ShapeID="_x0000_i2021" DrawAspect="Content" ObjectID="_1493586374" r:id="rId20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9" w:author="rawlins" w:date="2015-05-19T17:23:00Z">
          <w:r w:rsidR="00D3178E">
            <w:rPr>
              <w:noProof/>
            </w:rPr>
            <w:instrText>112</w:instrText>
          </w:r>
        </w:ins>
        <w:ins w:id="660" w:author="Gerard" w:date="2015-05-06T12:49:00Z">
          <w:del w:id="661" w:author="rawlins" w:date="2015-05-19T16:10:00Z">
            <w:r w:rsidR="00E3755C" w:rsidDel="00752FD5">
              <w:rPr>
                <w:noProof/>
              </w:rPr>
              <w:delInstrText>112</w:delInstrText>
            </w:r>
          </w:del>
        </w:ins>
        <w:del w:id="662" w:author="rawlins" w:date="2015-05-19T16:10:00Z">
          <w:r w:rsidR="008D52AD" w:rsidDel="00752FD5">
            <w:rPr>
              <w:noProof/>
            </w:rPr>
            <w:delInstrText>111</w:delInstrText>
          </w:r>
        </w:del>
      </w:fldSimple>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22" type="#_x0000_t75" style="width:345.75pt;height:37.35pt" o:ole="">
            <v:imagedata r:id="rId2008" o:title=""/>
          </v:shape>
          <o:OLEObject Type="Embed" ProgID="Equation.DSMT4" ShapeID="_x0000_i2022" DrawAspect="Content" ObjectID="_1493586375" r:id="rId20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63" w:author="rawlins" w:date="2015-05-19T17:23:00Z">
          <w:r w:rsidR="00D3178E">
            <w:rPr>
              <w:noProof/>
            </w:rPr>
            <w:instrText>113</w:instrText>
          </w:r>
        </w:ins>
        <w:ins w:id="664" w:author="Gerard" w:date="2015-05-06T12:49:00Z">
          <w:del w:id="665" w:author="rawlins" w:date="2015-05-19T16:10:00Z">
            <w:r w:rsidR="00E3755C" w:rsidDel="00752FD5">
              <w:rPr>
                <w:noProof/>
              </w:rPr>
              <w:delInstrText>113</w:delInstrText>
            </w:r>
          </w:del>
        </w:ins>
        <w:del w:id="666" w:author="rawlins" w:date="2015-05-19T16:10:00Z">
          <w:r w:rsidR="008D52AD" w:rsidDel="00752FD5">
            <w:rPr>
              <w:noProof/>
            </w:rPr>
            <w:delInstrText>112</w:delInstrText>
          </w:r>
        </w:del>
      </w:fldSimple>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23" type="#_x0000_t75" style="width:255.4pt;height:76.1pt" o:ole="">
            <v:imagedata r:id="rId2010" o:title=""/>
          </v:shape>
          <o:OLEObject Type="Embed" ProgID="Equation.DSMT4" ShapeID="_x0000_i2023" DrawAspect="Content" ObjectID="_1493586376" r:id="rId20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67" w:author="rawlins" w:date="2015-05-19T17:23:00Z">
          <w:r w:rsidR="00D3178E">
            <w:rPr>
              <w:noProof/>
            </w:rPr>
            <w:instrText>114</w:instrText>
          </w:r>
        </w:ins>
        <w:ins w:id="668" w:author="Gerard" w:date="2015-05-06T12:49:00Z">
          <w:del w:id="669" w:author="rawlins" w:date="2015-05-19T16:10:00Z">
            <w:r w:rsidR="00E3755C" w:rsidDel="00752FD5">
              <w:rPr>
                <w:noProof/>
              </w:rPr>
              <w:delInstrText>114</w:delInstrText>
            </w:r>
          </w:del>
        </w:ins>
        <w:del w:id="670" w:author="rawlins" w:date="2015-05-19T16:10:00Z">
          <w:r w:rsidR="008D52AD" w:rsidDel="00752FD5">
            <w:rPr>
              <w:noProof/>
            </w:rPr>
            <w:delInstrText>113</w:delInstrText>
          </w:r>
        </w:del>
      </w:fldSimple>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24" type="#_x0000_t75" style="width:27.85pt;height:19pt" o:ole="">
            <v:imagedata r:id="rId2012" o:title=""/>
          </v:shape>
          <o:OLEObject Type="Embed" ProgID="Equation.DSMT4" ShapeID="_x0000_i2024" DrawAspect="Content" ObjectID="_1493586377" r:id="rId2013"/>
        </w:object>
      </w:r>
      <w:r>
        <w:t xml:space="preserve"> in </w:t>
      </w:r>
      <w:r w:rsidR="00605580">
        <w:fldChar w:fldCharType="begin"/>
      </w:r>
      <w:r w:rsidR="00605580">
        <w:instrText xml:space="preserve"> GOTOBUTTON ZEqnNum588916  \* MERGEFORMAT </w:instrText>
      </w:r>
      <w:fldSimple w:instr=" REF ZEqnNum588916 \* Charformat \! \* MERGEFORMAT ">
        <w:ins w:id="671" w:author="rawlins" w:date="2015-05-19T17:23:00Z">
          <w:r w:rsidR="00D3178E">
            <w:instrText>(3.56)</w:instrText>
          </w:r>
        </w:ins>
        <w:ins w:id="672" w:author="Gerard" w:date="2015-05-06T12:49:00Z">
          <w:del w:id="673" w:author="rawlins" w:date="2015-05-19T16:10:00Z">
            <w:r w:rsidR="00E3755C" w:rsidDel="00752FD5">
              <w:delInstrText>(3.56)</w:delInstrText>
            </w:r>
          </w:del>
        </w:ins>
        <w:del w:id="674" w:author="rawlins" w:date="2015-05-19T16:10:00Z">
          <w:r w:rsidR="008D52AD" w:rsidDel="00752FD5">
            <w:delInstrText>(3.55)</w:delInstrText>
          </w:r>
        </w:del>
      </w:fldSimple>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25" type="#_x0000_t75" style="width:241.8pt;height:76.1pt" o:ole="">
            <v:imagedata r:id="rId2014" o:title=""/>
          </v:shape>
          <o:OLEObject Type="Embed" ProgID="Equation.DSMT4" ShapeID="_x0000_i2025" DrawAspect="Content" ObjectID="_1493586378" r:id="rId20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75" w:author="rawlins" w:date="2015-05-19T17:23:00Z">
          <w:r w:rsidR="00D3178E">
            <w:rPr>
              <w:noProof/>
            </w:rPr>
            <w:instrText>115</w:instrText>
          </w:r>
        </w:ins>
        <w:ins w:id="676" w:author="Gerard" w:date="2015-05-06T12:49:00Z">
          <w:del w:id="677" w:author="rawlins" w:date="2015-05-19T16:10:00Z">
            <w:r w:rsidR="00E3755C" w:rsidDel="00752FD5">
              <w:rPr>
                <w:noProof/>
              </w:rPr>
              <w:delInstrText>115</w:delInstrText>
            </w:r>
          </w:del>
        </w:ins>
        <w:del w:id="678" w:author="rawlins" w:date="2015-05-19T16:10:00Z">
          <w:r w:rsidR="008D52AD" w:rsidDel="00752FD5">
            <w:rPr>
              <w:noProof/>
            </w:rPr>
            <w:delInstrText>114</w:delInstrText>
          </w:r>
        </w:del>
      </w:fldSimple>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26" type="#_x0000_t75" style="width:61.8pt;height:19.7pt" o:ole="">
            <v:imagedata r:id="rId2016" o:title=""/>
          </v:shape>
          <o:OLEObject Type="Embed" ProgID="Equation.DSMT4" ShapeID="_x0000_i2026" DrawAspect="Content" ObjectID="_1493586379" r:id="rId2017"/>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27" type="#_x0000_t75" style="width:44.15pt;height:19pt" o:ole="">
            <v:imagedata r:id="rId2018" o:title=""/>
          </v:shape>
          <o:OLEObject Type="Embed" ProgID="Equation.DSMT4" ShapeID="_x0000_i2027" DrawAspect="Content" ObjectID="_1493586380" r:id="rId2019"/>
        </w:object>
      </w:r>
      <w:r>
        <w:t xml:space="preserve"> has the form</w:t>
      </w:r>
    </w:p>
    <w:p w14:paraId="28F1EBC8" w14:textId="452FE8E3" w:rsidR="00FB6012" w:rsidRDefault="00FB6012" w:rsidP="00FB6012">
      <w:pPr>
        <w:pStyle w:val="MTDisplayEquation"/>
      </w:pPr>
      <w:r>
        <w:lastRenderedPageBreak/>
        <w:tab/>
      </w:r>
      <w:r w:rsidR="00905817" w:rsidRPr="00905817">
        <w:rPr>
          <w:position w:val="-106"/>
        </w:rPr>
        <w:object w:dxaOrig="6680" w:dyaOrig="1540" w14:anchorId="3332BA5A">
          <v:shape id="_x0000_i2028" type="#_x0000_t75" style="width:334.2pt;height:76.75pt" o:ole="">
            <v:imagedata r:id="rId2020" o:title=""/>
          </v:shape>
          <o:OLEObject Type="Embed" ProgID="Equation.DSMT4" ShapeID="_x0000_i2028" DrawAspect="Content" ObjectID="_1493586381" r:id="rId20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79" w:author="rawlins" w:date="2015-05-19T17:23:00Z">
          <w:r w:rsidR="00D3178E">
            <w:rPr>
              <w:noProof/>
            </w:rPr>
            <w:instrText>116</w:instrText>
          </w:r>
        </w:ins>
        <w:ins w:id="680" w:author="Gerard" w:date="2015-05-06T12:49:00Z">
          <w:del w:id="681" w:author="rawlins" w:date="2015-05-19T16:10:00Z">
            <w:r w:rsidR="00E3755C" w:rsidDel="00752FD5">
              <w:rPr>
                <w:noProof/>
              </w:rPr>
              <w:delInstrText>116</w:delInstrText>
            </w:r>
          </w:del>
        </w:ins>
        <w:del w:id="682" w:author="rawlins" w:date="2015-05-19T16:10:00Z">
          <w:r w:rsidR="008D52AD" w:rsidDel="00752FD5">
            <w:rPr>
              <w:noProof/>
            </w:rPr>
            <w:delInstrText>115</w:delInstrText>
          </w:r>
        </w:del>
      </w:fldSimple>
      <w:r>
        <w:instrText>)</w:instrText>
      </w:r>
      <w:r>
        <w:fldChar w:fldCharType="end"/>
      </w:r>
    </w:p>
    <w:p w14:paraId="63EF1133" w14:textId="77777777" w:rsidR="00FB6012" w:rsidRDefault="00FB6012" w:rsidP="00FB6012">
      <w:r>
        <w:t>where</w:t>
      </w:r>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9" type="#_x0000_t75" style="width:184.1pt;height:112.1pt" o:ole="">
            <v:imagedata r:id="rId2022" o:title=""/>
          </v:shape>
          <o:OLEObject Type="Embed" ProgID="Equation.DSMT4" ShapeID="_x0000_i2029" DrawAspect="Content" ObjectID="_1493586382" r:id="rId20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83" w:author="rawlins" w:date="2015-05-19T17:23:00Z">
          <w:r w:rsidR="00D3178E">
            <w:rPr>
              <w:noProof/>
            </w:rPr>
            <w:instrText>117</w:instrText>
          </w:r>
        </w:ins>
        <w:ins w:id="684" w:author="Gerard" w:date="2015-05-06T12:49:00Z">
          <w:del w:id="685" w:author="rawlins" w:date="2015-05-19T16:10:00Z">
            <w:r w:rsidR="00E3755C" w:rsidDel="00752FD5">
              <w:rPr>
                <w:noProof/>
              </w:rPr>
              <w:delInstrText>117</w:delInstrText>
            </w:r>
          </w:del>
        </w:ins>
        <w:del w:id="686" w:author="rawlins" w:date="2015-05-19T16:10:00Z">
          <w:r w:rsidR="008D52AD" w:rsidDel="00752FD5">
            <w:rPr>
              <w:noProof/>
            </w:rPr>
            <w:delInstrText>116</w:delInstrText>
          </w:r>
        </w:del>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30" type="#_x0000_t75" style="width:30.55pt;height:19.7pt" o:ole="">
            <v:imagedata r:id="rId2024" o:title=""/>
          </v:shape>
          <o:OLEObject Type="Embed" ProgID="Equation.DSMT4" ShapeID="_x0000_i2030" DrawAspect="Content" ObjectID="_1493586383" r:id="rId2025"/>
        </w:object>
      </w:r>
      <w:r>
        <w:t xml:space="preserve"> is the antisymmetric tensor whose dual vector is </w:t>
      </w:r>
      <w:r w:rsidR="00905817" w:rsidRPr="00905817">
        <w:rPr>
          <w:position w:val="-6"/>
        </w:rPr>
        <w:object w:dxaOrig="200" w:dyaOrig="220" w14:anchorId="6249A3AB">
          <v:shape id="_x0000_i2031" type="#_x0000_t75" style="width:10.2pt;height:10.2pt" o:ole="">
            <v:imagedata r:id="rId2026" o:title=""/>
          </v:shape>
          <o:OLEObject Type="Embed" ProgID="Equation.DSMT4" ShapeID="_x0000_i2031" DrawAspect="Content" ObjectID="_1493586384" r:id="rId2027"/>
        </w:object>
      </w:r>
      <w:r>
        <w:t xml:space="preserve"> (such that </w:t>
      </w:r>
      <w:r w:rsidR="00905817" w:rsidRPr="00905817">
        <w:rPr>
          <w:position w:val="-14"/>
        </w:rPr>
        <w:object w:dxaOrig="1579" w:dyaOrig="400" w14:anchorId="6C3AA3E3">
          <v:shape id="_x0000_i2032" type="#_x0000_t75" style="width:78.8pt;height:19.7pt" o:ole="">
            <v:imagedata r:id="rId2028" o:title=""/>
          </v:shape>
          <o:OLEObject Type="Embed" ProgID="Equation.DSMT4" ShapeID="_x0000_i2032" DrawAspect="Content" ObjectID="_1493586385" r:id="rId2029"/>
        </w:object>
      </w:r>
      <w:r>
        <w:t xml:space="preserve"> for any vector </w:t>
      </w:r>
      <w:r w:rsidR="00905817" w:rsidRPr="00905817">
        <w:rPr>
          <w:position w:val="-10"/>
        </w:rPr>
        <w:object w:dxaOrig="200" w:dyaOrig="260" w14:anchorId="1E540A76">
          <v:shape id="_x0000_i2033" type="#_x0000_t75" style="width:10.2pt;height:12.9pt" o:ole="">
            <v:imagedata r:id="rId2030" o:title=""/>
          </v:shape>
          <o:OLEObject Type="Embed" ProgID="Equation.DSMT4" ShapeID="_x0000_i2033" DrawAspect="Content" ObjectID="_1493586386" r:id="rId2031"/>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687" w:name="_Toc289032555"/>
      <w:r>
        <w:lastRenderedPageBreak/>
        <w:t>Weak Formulation for Multiphasic Materials</w:t>
      </w:r>
      <w:bookmarkEnd w:id="687"/>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D3178E">
          <w:instrText>(2.122)</w:instrText>
        </w:r>
      </w:fldSimple>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34" type="#_x0000_t75" style="width:309.75pt;height:87.6pt" o:ole="">
            <v:imagedata r:id="rId2032" o:title=""/>
          </v:shape>
          <o:OLEObject Type="Embed" ProgID="Equation.DSMT4" ShapeID="_x0000_i2034" DrawAspect="Content" ObjectID="_1493586387" r:id="rId203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88" w:author="rawlins" w:date="2015-05-19T17:23:00Z">
          <w:r w:rsidR="00D3178E">
            <w:rPr>
              <w:noProof/>
            </w:rPr>
            <w:instrText>118</w:instrText>
          </w:r>
        </w:ins>
        <w:ins w:id="689" w:author="Gerard" w:date="2015-05-06T12:49:00Z">
          <w:del w:id="690" w:author="rawlins" w:date="2015-05-19T16:10:00Z">
            <w:r w:rsidR="00E3755C" w:rsidDel="00752FD5">
              <w:rPr>
                <w:noProof/>
              </w:rPr>
              <w:delInstrText>118</w:delInstrText>
            </w:r>
          </w:del>
        </w:ins>
        <w:del w:id="691" w:author="rawlins" w:date="2015-05-19T16:10:00Z">
          <w:r w:rsidR="008D52AD" w:rsidDel="00752FD5">
            <w:rPr>
              <w:noProof/>
            </w:rPr>
            <w:delInstrText>117</w:delInstrText>
          </w:r>
        </w:del>
      </w:fldSimple>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35" type="#_x0000_t75" style="width:17pt;height:14.25pt" o:ole="">
            <v:imagedata r:id="rId2034" o:title=""/>
          </v:shape>
          <o:OLEObject Type="Embed" ProgID="Equation.DSMT4" ShapeID="_x0000_i2035" DrawAspect="Content" ObjectID="_1493586388" r:id="rId2035"/>
        </w:object>
      </w:r>
      <w:r w:rsidRPr="004F2125">
        <w:t xml:space="preserve"> is the virtual velocity of the solid, </w:t>
      </w:r>
      <w:r w:rsidR="00905817" w:rsidRPr="00905817">
        <w:rPr>
          <w:position w:val="-10"/>
        </w:rPr>
        <w:object w:dxaOrig="380" w:dyaOrig="320" w14:anchorId="315924CA">
          <v:shape id="_x0000_i2036" type="#_x0000_t75" style="width:19pt;height:15.6pt" o:ole="">
            <v:imagedata r:id="rId2036" o:title=""/>
          </v:shape>
          <o:OLEObject Type="Embed" ProgID="Equation.DSMT4" ShapeID="_x0000_i2036" DrawAspect="Content" ObjectID="_1493586389" r:id="rId2037"/>
        </w:object>
      </w:r>
      <w:r w:rsidRPr="004F2125">
        <w:t xml:space="preserve"> is the virtual effective fluid pressure, and </w:t>
      </w:r>
      <w:r w:rsidR="00905817" w:rsidRPr="00905817">
        <w:rPr>
          <w:position w:val="-6"/>
        </w:rPr>
        <w:object w:dxaOrig="440" w:dyaOrig="320" w14:anchorId="2FAB8028">
          <v:shape id="_x0000_i2037" type="#_x0000_t75" style="width:21.75pt;height:15.6pt" o:ole="">
            <v:imagedata r:id="rId2038" o:title=""/>
          </v:shape>
          <o:OLEObject Type="Embed" ProgID="Equation.DSMT4" ShapeID="_x0000_i2037" DrawAspect="Content" ObjectID="_1493586390" r:id="rId2039"/>
        </w:object>
      </w:r>
      <w:r w:rsidRPr="004F2125">
        <w:t xml:space="preserve"> is the virtual molar energy of solute </w:t>
      </w:r>
      <w:r w:rsidR="00905817" w:rsidRPr="00905817">
        <w:rPr>
          <w:position w:val="-6"/>
        </w:rPr>
        <w:object w:dxaOrig="240" w:dyaOrig="220" w14:anchorId="1F7C2430">
          <v:shape id="_x0000_i2038" type="#_x0000_t75" style="width:12.25pt;height:10.2pt" o:ole="">
            <v:imagedata r:id="rId2040" o:title=""/>
          </v:shape>
          <o:OLEObject Type="Embed" ProgID="Equation.DSMT4" ShapeID="_x0000_i2038" DrawAspect="Content" ObjectID="_1493586391" r:id="rId2041"/>
        </w:object>
      </w:r>
      <w:r w:rsidRPr="004F2125">
        <w:t xml:space="preserve">. Here, </w:t>
      </w:r>
      <w:r w:rsidR="00905817" w:rsidRPr="00905817">
        <w:rPr>
          <w:position w:val="-6"/>
        </w:rPr>
        <w:object w:dxaOrig="200" w:dyaOrig="279" w14:anchorId="1EF9A8DE">
          <v:shape id="_x0000_i2039" type="#_x0000_t75" style="width:10.2pt;height:14.25pt" o:ole="">
            <v:imagedata r:id="rId2042" o:title=""/>
          </v:shape>
          <o:OLEObject Type="Embed" ProgID="Equation.DSMT4" ShapeID="_x0000_i2039" DrawAspect="Content" ObjectID="_1493586392" r:id="rId2043"/>
        </w:object>
      </w:r>
      <w:r w:rsidRPr="004F2125">
        <w:t xml:space="preserve"> represents the mixture domain in the spatial frame and </w:t>
      </w:r>
      <w:r w:rsidR="00905817" w:rsidRPr="00905817">
        <w:rPr>
          <w:position w:val="-4"/>
        </w:rPr>
        <w:object w:dxaOrig="300" w:dyaOrig="260" w14:anchorId="1103C9EC">
          <v:shape id="_x0000_i2040" type="#_x0000_t75" style="width:14.95pt;height:12.9pt" o:ole="">
            <v:imagedata r:id="rId2044" o:title=""/>
          </v:shape>
          <o:OLEObject Type="Embed" ProgID="Equation.DSMT4" ShapeID="_x0000_i2040" DrawAspect="Content" ObjectID="_1493586393" r:id="rId2045"/>
        </w:object>
      </w:r>
      <w:r w:rsidRPr="004F2125">
        <w:t xml:space="preserve"> is an elemental volume in </w:t>
      </w:r>
      <w:r w:rsidR="00905817" w:rsidRPr="00905817">
        <w:rPr>
          <w:position w:val="-6"/>
        </w:rPr>
        <w:object w:dxaOrig="200" w:dyaOrig="279" w14:anchorId="70611569">
          <v:shape id="_x0000_i2041" type="#_x0000_t75" style="width:10.2pt;height:14.25pt" o:ole="">
            <v:imagedata r:id="rId2046" o:title=""/>
          </v:shape>
          <o:OLEObject Type="Embed" ProgID="Equation.DSMT4" ShapeID="_x0000_i2041" DrawAspect="Content" ObjectID="_1493586394" r:id="rId2047"/>
        </w:object>
      </w:r>
      <w:r w:rsidRPr="004F2125">
        <w:t xml:space="preserve">. Applying the divergence theorem, </w:t>
      </w:r>
      <w:r w:rsidR="00905817" w:rsidRPr="00905817">
        <w:rPr>
          <w:position w:val="-6"/>
        </w:rPr>
        <w:object w:dxaOrig="420" w:dyaOrig="279" w14:anchorId="60ADBDE1">
          <v:shape id="_x0000_i2042" type="#_x0000_t75" style="width:20.4pt;height:14.25pt" o:ole="">
            <v:imagedata r:id="rId2048" o:title=""/>
          </v:shape>
          <o:OLEObject Type="Embed" ProgID="Equation.DSMT4" ShapeID="_x0000_i2042" DrawAspect="Content" ObjectID="_1493586395" r:id="rId2049"/>
        </w:object>
      </w:r>
      <w:r w:rsidRPr="004F2125">
        <w:t xml:space="preserve"> may be split into internal and external contributions to the virtual work, </w:t>
      </w:r>
      <w:r w:rsidR="00905817" w:rsidRPr="00905817">
        <w:rPr>
          <w:position w:val="-12"/>
        </w:rPr>
        <w:object w:dxaOrig="1840" w:dyaOrig="360" w14:anchorId="77FAF22B">
          <v:shape id="_x0000_i2043" type="#_x0000_t75" style="width:91.7pt;height:19pt" o:ole="">
            <v:imagedata r:id="rId2050" o:title=""/>
          </v:shape>
          <o:OLEObject Type="Embed" ProgID="Equation.DSMT4" ShapeID="_x0000_i2043" DrawAspect="Content" ObjectID="_1493586396" r:id="rId2051"/>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44" type="#_x0000_t75" style="width:261.5pt;height:106.65pt" o:ole="">
            <v:imagedata r:id="rId2052" o:title=""/>
          </v:shape>
          <o:OLEObject Type="Embed" ProgID="Equation.DSMT4" ShapeID="_x0000_i2044" DrawAspect="Content" ObjectID="_1493586397" r:id="rId205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92" w:author="rawlins" w:date="2015-05-19T17:23:00Z">
          <w:r w:rsidR="00D3178E">
            <w:rPr>
              <w:noProof/>
            </w:rPr>
            <w:instrText>119</w:instrText>
          </w:r>
        </w:ins>
        <w:ins w:id="693" w:author="Gerard" w:date="2015-05-06T12:49:00Z">
          <w:del w:id="694" w:author="rawlins" w:date="2015-05-19T16:10:00Z">
            <w:r w:rsidR="00E3755C" w:rsidDel="00752FD5">
              <w:rPr>
                <w:noProof/>
              </w:rPr>
              <w:delInstrText>119</w:delInstrText>
            </w:r>
          </w:del>
        </w:ins>
        <w:del w:id="695" w:author="rawlins" w:date="2015-05-19T16:10:00Z">
          <w:r w:rsidR="008D52AD" w:rsidDel="00752FD5">
            <w:rPr>
              <w:noProof/>
            </w:rPr>
            <w:delInstrText>118</w:delInstrText>
          </w:r>
        </w:del>
      </w:fldSimple>
      <w:r>
        <w:instrText>)</w:instrText>
      </w:r>
      <w:r>
        <w:fldChar w:fldCharType="end"/>
      </w:r>
    </w:p>
    <w:p w14:paraId="26F786A8" w14:textId="77777777" w:rsidR="00A94B6B" w:rsidRPr="00A94B6B" w:rsidRDefault="00A94B6B" w:rsidP="00CB13D9">
      <w:r>
        <w:t>and</w:t>
      </w:r>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45" type="#_x0000_t75" style="width:275.1pt;height:40.1pt" o:ole="">
            <v:imagedata r:id="rId2054" o:title=""/>
          </v:shape>
          <o:OLEObject Type="Embed" ProgID="Equation.DSMT4" ShapeID="_x0000_i2045" DrawAspect="Content" ObjectID="_1493586398" r:id="rId20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96" w:author="rawlins" w:date="2015-05-19T17:23:00Z">
          <w:r w:rsidR="00D3178E">
            <w:rPr>
              <w:noProof/>
            </w:rPr>
            <w:instrText>120</w:instrText>
          </w:r>
        </w:ins>
        <w:ins w:id="697" w:author="Gerard" w:date="2015-05-06T12:49:00Z">
          <w:del w:id="698" w:author="rawlins" w:date="2015-05-19T16:10:00Z">
            <w:r w:rsidR="00E3755C" w:rsidDel="00752FD5">
              <w:rPr>
                <w:noProof/>
              </w:rPr>
              <w:delInstrText>120</w:delInstrText>
            </w:r>
          </w:del>
        </w:ins>
        <w:del w:id="699" w:author="rawlins" w:date="2015-05-19T16:10:00Z">
          <w:r w:rsidR="008D52AD" w:rsidDel="00752FD5">
            <w:rPr>
              <w:noProof/>
            </w:rPr>
            <w:delInstrText>119</w:delInstrText>
          </w:r>
        </w:del>
      </w:fldSimple>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46" type="#_x0000_t75" style="width:141.3pt;height:21.75pt" o:ole="">
            <v:imagedata r:id="rId2056" o:title=""/>
          </v:shape>
          <o:OLEObject Type="Embed" ProgID="Equation.DSMT4" ShapeID="_x0000_i2046" DrawAspect="Content" ObjectID="_1493586399" r:id="rId2057"/>
        </w:object>
      </w:r>
      <w:r w:rsidRPr="004F2125">
        <w:t xml:space="preserve">, </w:t>
      </w:r>
      <w:r w:rsidR="00905817" w:rsidRPr="00905817">
        <w:rPr>
          <w:position w:val="-6"/>
        </w:rPr>
        <w:object w:dxaOrig="320" w:dyaOrig="279" w14:anchorId="17B5F318">
          <v:shape id="_x0000_i2047" type="#_x0000_t75" style="width:15.6pt;height:14.25pt" o:ole="">
            <v:imagedata r:id="rId2058" o:title=""/>
          </v:shape>
          <o:OLEObject Type="Embed" ProgID="Equation.DSMT4" ShapeID="_x0000_i2047" DrawAspect="Content" ObjectID="_1493586400" r:id="rId2059"/>
        </w:object>
      </w:r>
      <w:r w:rsidRPr="004F2125">
        <w:t xml:space="preserve"> is the boundary of </w:t>
      </w:r>
      <w:r w:rsidR="00905817" w:rsidRPr="00905817">
        <w:rPr>
          <w:position w:val="-6"/>
        </w:rPr>
        <w:object w:dxaOrig="200" w:dyaOrig="279" w14:anchorId="5831CBF7">
          <v:shape id="_x0000_i2048" type="#_x0000_t75" style="width:10.2pt;height:14.25pt" o:ole="">
            <v:imagedata r:id="rId2060" o:title=""/>
          </v:shape>
          <o:OLEObject Type="Embed" ProgID="Equation.DSMT4" ShapeID="_x0000_i2048" DrawAspect="Content" ObjectID="_1493586401" r:id="rId2061"/>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9" type="#_x0000_t75" style="width:15.6pt;height:14.25pt" o:ole="">
            <v:imagedata r:id="rId2062" o:title=""/>
          </v:shape>
          <o:OLEObject Type="Embed" ProgID="Equation.DSMT4" ShapeID="_x0000_i2049" DrawAspect="Content" ObjectID="_1493586402" r:id="rId2063"/>
        </w:object>
      </w:r>
      <w:r w:rsidRPr="004F2125">
        <w:t xml:space="preserve">. In this finite element formulation, </w:t>
      </w:r>
      <w:r w:rsidR="00905817" w:rsidRPr="00905817">
        <w:rPr>
          <w:position w:val="-6"/>
        </w:rPr>
        <w:object w:dxaOrig="200" w:dyaOrig="220" w14:anchorId="1987EFF8">
          <v:shape id="_x0000_i2050" type="#_x0000_t75" style="width:10.2pt;height:10.2pt" o:ole="">
            <v:imagedata r:id="rId2064" o:title=""/>
          </v:shape>
          <o:OLEObject Type="Embed" ProgID="Equation.DSMT4" ShapeID="_x0000_i2050" DrawAspect="Content" ObjectID="_1493586403" r:id="rId2065"/>
        </w:object>
      </w:r>
      <w:r w:rsidRPr="004F2125">
        <w:t xml:space="preserve">, </w:t>
      </w:r>
      <w:r w:rsidR="00905817" w:rsidRPr="00905817">
        <w:rPr>
          <w:position w:val="-10"/>
        </w:rPr>
        <w:object w:dxaOrig="240" w:dyaOrig="320" w14:anchorId="26C8AD10">
          <v:shape id="_x0000_i2051" type="#_x0000_t75" style="width:12.25pt;height:15.6pt" o:ole="">
            <v:imagedata r:id="rId2066" o:title=""/>
          </v:shape>
          <o:OLEObject Type="Embed" ProgID="Equation.DSMT4" ShapeID="_x0000_i2051" DrawAspect="Content" ObjectID="_1493586404" r:id="rId2067"/>
        </w:object>
      </w:r>
      <w:r w:rsidRPr="004F2125">
        <w:t xml:space="preserve"> and </w:t>
      </w:r>
      <w:r w:rsidR="00905817" w:rsidRPr="00905817">
        <w:rPr>
          <w:position w:val="-6"/>
        </w:rPr>
        <w:object w:dxaOrig="300" w:dyaOrig="320" w14:anchorId="540F9337">
          <v:shape id="_x0000_i2052" type="#_x0000_t75" style="width:14.95pt;height:15.6pt" o:ole="">
            <v:imagedata r:id="rId2068" o:title=""/>
          </v:shape>
          <o:OLEObject Type="Embed" ProgID="Equation.DSMT4" ShapeID="_x0000_i2052" DrawAspect="Content" ObjectID="_1493586405" r:id="rId2069"/>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53" type="#_x0000_t75" style="width:41.45pt;height:12.9pt" o:ole="">
            <v:imagedata r:id="rId2070" o:title=""/>
          </v:shape>
          <o:OLEObject Type="Embed" ProgID="Equation.DSMT4" ShapeID="_x0000_i2053" DrawAspect="Content" ObjectID="_1493586406" r:id="rId2071"/>
        </w:object>
      </w:r>
      <w:r w:rsidRPr="004F2125">
        <w:t xml:space="preserve">, normal fluid flux, </w:t>
      </w:r>
      <w:r w:rsidR="00905817" w:rsidRPr="00905817">
        <w:rPr>
          <w:position w:val="-12"/>
        </w:rPr>
        <w:object w:dxaOrig="999" w:dyaOrig="360" w14:anchorId="67052CE3">
          <v:shape id="_x0000_i2054" type="#_x0000_t75" style="width:50.25pt;height:19pt" o:ole="">
            <v:imagedata r:id="rId2072" o:title=""/>
          </v:shape>
          <o:OLEObject Type="Embed" ProgID="Equation.DSMT4" ShapeID="_x0000_i2054" DrawAspect="Content" ObjectID="_1493586407" r:id="rId2073"/>
        </w:object>
      </w:r>
      <w:r w:rsidRPr="004F2125">
        <w:t xml:space="preserve">, and normal solute flux, </w:t>
      </w:r>
      <w:r w:rsidR="00905817" w:rsidRPr="00905817">
        <w:rPr>
          <w:position w:val="-12"/>
        </w:rPr>
        <w:object w:dxaOrig="1020" w:dyaOrig="380" w14:anchorId="7576B871">
          <v:shape id="_x0000_i2055" type="#_x0000_t75" style="width:51.6pt;height:19pt" o:ole="">
            <v:imagedata r:id="rId2074" o:title=""/>
          </v:shape>
          <o:OLEObject Type="Embed" ProgID="Equation.DSMT4" ShapeID="_x0000_i2055" DrawAspect="Content" ObjectID="_1493586408" r:id="rId2075"/>
        </w:object>
      </w:r>
      <w:r w:rsidRPr="004F2125">
        <w:t xml:space="preserve">, where </w:t>
      </w:r>
      <w:r w:rsidR="00905817" w:rsidRPr="00905817">
        <w:rPr>
          <w:position w:val="-4"/>
        </w:rPr>
        <w:object w:dxaOrig="200" w:dyaOrig="200" w14:anchorId="31D0190C">
          <v:shape id="_x0000_i2056" type="#_x0000_t75" style="width:10.2pt;height:10.2pt" o:ole="">
            <v:imagedata r:id="rId2076" o:title=""/>
          </v:shape>
          <o:OLEObject Type="Embed" ProgID="Equation.DSMT4" ShapeID="_x0000_i2056" DrawAspect="Content" ObjectID="_1493586409" r:id="rId2077"/>
        </w:object>
      </w:r>
      <w:r w:rsidRPr="004F2125">
        <w:t xml:space="preserve"> is the outward unit normal to </w:t>
      </w:r>
      <w:r w:rsidR="00905817" w:rsidRPr="00905817">
        <w:rPr>
          <w:position w:val="-6"/>
        </w:rPr>
        <w:object w:dxaOrig="320" w:dyaOrig="279" w14:anchorId="35F7D5D1">
          <v:shape id="_x0000_i2057" type="#_x0000_t75" style="width:15.6pt;height:14.25pt" o:ole="">
            <v:imagedata r:id="rId2078" o:title=""/>
          </v:shape>
          <o:OLEObject Type="Embed" ProgID="Equation.DSMT4" ShapeID="_x0000_i2057" DrawAspect="Content" ObjectID="_1493586410" r:id="rId2079"/>
        </w:object>
      </w:r>
      <w:r w:rsidRPr="004F2125">
        <w:t xml:space="preserve">. To solve the system </w:t>
      </w:r>
      <w:r w:rsidR="00905817" w:rsidRPr="00905817">
        <w:rPr>
          <w:position w:val="-6"/>
        </w:rPr>
        <w:object w:dxaOrig="780" w:dyaOrig="279" w14:anchorId="6B4F1306">
          <v:shape id="_x0000_i2058" type="#_x0000_t75" style="width:40.1pt;height:14.25pt" o:ole="">
            <v:imagedata r:id="rId2080" o:title=""/>
          </v:shape>
          <o:OLEObject Type="Embed" ProgID="Equation.DSMT4" ShapeID="_x0000_i2058" DrawAspect="Content" ObjectID="_1493586411" r:id="rId2081"/>
        </w:object>
      </w:r>
      <w:r w:rsidRPr="004F2125">
        <w:t xml:space="preserve"> for nodal values of </w:t>
      </w:r>
      <w:r w:rsidR="00905817" w:rsidRPr="00905817">
        <w:rPr>
          <w:position w:val="-6"/>
        </w:rPr>
        <w:object w:dxaOrig="200" w:dyaOrig="220" w14:anchorId="01E660FF">
          <v:shape id="_x0000_i2059" type="#_x0000_t75" style="width:10.2pt;height:10.2pt" o:ole="">
            <v:imagedata r:id="rId2082" o:title=""/>
          </v:shape>
          <o:OLEObject Type="Embed" ProgID="Equation.DSMT4" ShapeID="_x0000_i2059" DrawAspect="Content" ObjectID="_1493586412" r:id="rId2083"/>
        </w:object>
      </w:r>
      <w:r w:rsidRPr="004F2125">
        <w:t xml:space="preserve">, </w:t>
      </w:r>
      <w:r w:rsidR="00905817" w:rsidRPr="00905817">
        <w:rPr>
          <w:position w:val="-10"/>
        </w:rPr>
        <w:object w:dxaOrig="240" w:dyaOrig="320" w14:anchorId="5B491959">
          <v:shape id="_x0000_i2060" type="#_x0000_t75" style="width:12.25pt;height:15.6pt" o:ole="">
            <v:imagedata r:id="rId2084" o:title=""/>
          </v:shape>
          <o:OLEObject Type="Embed" ProgID="Equation.DSMT4" ShapeID="_x0000_i2060" DrawAspect="Content" ObjectID="_1493586413" r:id="rId2085"/>
        </w:object>
      </w:r>
      <w:r w:rsidRPr="004F2125">
        <w:t xml:space="preserve"> and </w:t>
      </w:r>
      <w:r w:rsidR="00905817" w:rsidRPr="00905817">
        <w:rPr>
          <w:position w:val="-6"/>
        </w:rPr>
        <w:object w:dxaOrig="300" w:dyaOrig="320" w14:anchorId="18510526">
          <v:shape id="_x0000_i2061" type="#_x0000_t75" style="width:14.95pt;height:15.6pt" o:ole="">
            <v:imagedata r:id="rId2086" o:title=""/>
          </v:shape>
          <o:OLEObject Type="Embed" ProgID="Equation.DSMT4" ShapeID="_x0000_i2061" DrawAspect="Content" ObjectID="_1493586414" r:id="rId2087"/>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D3178E">
        <w:t>3.3.1</w:t>
      </w:r>
      <w:r w:rsidR="001700D6">
        <w:fldChar w:fldCharType="end"/>
      </w:r>
      <w:r w:rsidR="001700D6">
        <w:t>-</w:t>
      </w:r>
      <w:r w:rsidR="001700D6">
        <w:fldChar w:fldCharType="begin"/>
      </w:r>
      <w:r w:rsidR="001700D6">
        <w:instrText xml:space="preserve"> REF _Ref191695106 \r \h </w:instrText>
      </w:r>
      <w:r w:rsidR="001700D6">
        <w:fldChar w:fldCharType="separate"/>
      </w:r>
      <w:r w:rsidR="00D3178E">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62" type="#_x0000_t75" style="width:12.25pt;height:12.9pt" o:ole="">
            <v:imagedata r:id="rId2088" o:title=""/>
          </v:shape>
          <o:OLEObject Type="Embed" ProgID="Equation.DSMT4" ShapeID="_x0000_i2062" DrawAspect="Content" ObjectID="_1493586415" r:id="rId2089"/>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D3178E">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63" type="#_x0000_t75" style="width:102.55pt;height:27.85pt" o:ole="">
            <v:imagedata r:id="rId2090" o:title=""/>
          </v:shape>
          <o:OLEObject Type="Embed" ProgID="Equation.DSMT4" ShapeID="_x0000_i2063" DrawAspect="Content" ObjectID="_1493586416" r:id="rId20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00" w:author="rawlins" w:date="2015-05-19T17:23:00Z">
          <w:r w:rsidR="00D3178E">
            <w:rPr>
              <w:noProof/>
            </w:rPr>
            <w:instrText>121</w:instrText>
          </w:r>
        </w:ins>
        <w:ins w:id="701" w:author="Gerard" w:date="2015-05-06T12:49:00Z">
          <w:del w:id="702" w:author="rawlins" w:date="2015-05-19T16:10:00Z">
            <w:r w:rsidR="00E3755C" w:rsidDel="00752FD5">
              <w:rPr>
                <w:noProof/>
              </w:rPr>
              <w:delInstrText>121</w:delInstrText>
            </w:r>
          </w:del>
        </w:ins>
        <w:del w:id="703" w:author="rawlins" w:date="2015-05-19T16:10:00Z">
          <w:r w:rsidR="008D52AD" w:rsidDel="00752FD5">
            <w:rPr>
              <w:noProof/>
            </w:rPr>
            <w:delInstrText>120</w:delInstrText>
          </w:r>
        </w:del>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64" type="#_x0000_t75" style="width:42.1pt;height:14.25pt" o:ole="">
            <v:imagedata r:id="rId2092" o:title=""/>
          </v:shape>
          <o:OLEObject Type="Embed" ProgID="Equation.DSMT4" ShapeID="_x0000_i2064" DrawAspect="Content" ObjectID="_1493586417" r:id="rId2093"/>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65" type="#_x0000_t75" style="width:261.5pt;height:57.75pt" o:ole="">
            <v:imagedata r:id="rId2094" o:title=""/>
          </v:shape>
          <o:OLEObject Type="Embed" ProgID="Equation.DSMT4" ShapeID="_x0000_i2065" DrawAspect="Content" ObjectID="_1493586418" r:id="rId2095"/>
        </w:object>
      </w:r>
      <w:r>
        <w:t xml:space="preserve">, </w:t>
      </w:r>
      <w:r w:rsidR="00905817" w:rsidRPr="00905817">
        <w:rPr>
          <w:position w:val="-10"/>
        </w:rPr>
        <w:object w:dxaOrig="840" w:dyaOrig="279" w14:anchorId="03A2A5C9">
          <v:shape id="_x0000_i2066" type="#_x0000_t75" style="width:42.1pt;height:14.25pt" o:ole="">
            <v:imagedata r:id="rId2096" o:title=""/>
          </v:shape>
          <o:OLEObject Type="Embed" ProgID="Equation.DSMT4" ShapeID="_x0000_i2066" DrawAspect="Content" ObjectID="_1493586419" r:id="rId20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04" w:author="rawlins" w:date="2015-05-19T17:23:00Z">
          <w:r w:rsidR="00D3178E">
            <w:rPr>
              <w:noProof/>
            </w:rPr>
            <w:instrText>122</w:instrText>
          </w:r>
        </w:ins>
        <w:ins w:id="705" w:author="Gerard" w:date="2015-05-06T12:49:00Z">
          <w:del w:id="706" w:author="rawlins" w:date="2015-05-19T16:10:00Z">
            <w:r w:rsidR="00E3755C" w:rsidDel="00752FD5">
              <w:rPr>
                <w:noProof/>
              </w:rPr>
              <w:delInstrText>122</w:delInstrText>
            </w:r>
          </w:del>
        </w:ins>
        <w:del w:id="707" w:author="rawlins" w:date="2015-05-19T16:10:00Z">
          <w:r w:rsidR="008D52AD" w:rsidDel="00752FD5">
            <w:rPr>
              <w:noProof/>
            </w:rPr>
            <w:delInstrText>121</w:delInstrText>
          </w:r>
        </w:del>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708" w:name="_Toc289032556"/>
      <w:r>
        <w:t>Chemical Reactions</w:t>
      </w:r>
      <w:bookmarkEnd w:id="708"/>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67" type="#_x0000_t75" style="width:20.4pt;height:14.25pt" o:ole="">
            <v:imagedata r:id="rId2098" o:title=""/>
          </v:shape>
          <o:OLEObject Type="Embed" ProgID="Equation.DSMT4" ShapeID="_x0000_i2067" DrawAspect="Content" ObjectID="_1493586420" r:id="rId2099"/>
        </w:object>
      </w:r>
      <w:r>
        <w:t xml:space="preserve"> due to chemical reactions is given by </w:t>
      </w:r>
      <w:r w:rsidR="00905817" w:rsidRPr="00905817">
        <w:rPr>
          <w:position w:val="-6"/>
        </w:rPr>
        <w:object w:dxaOrig="380" w:dyaOrig="279" w14:anchorId="71483C33">
          <v:shape id="_x0000_i2068" type="#_x0000_t75" style="width:19pt;height:14.25pt" o:ole="">
            <v:imagedata r:id="rId2100" o:title=""/>
          </v:shape>
          <o:OLEObject Type="Embed" ProgID="Equation.DSMT4" ShapeID="_x0000_i2068" DrawAspect="Content" ObjectID="_1493586421" r:id="rId2101"/>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9" type="#_x0000_t75" style="width:243.85pt;height:27.85pt" o:ole="">
            <v:imagedata r:id="rId2102" o:title=""/>
          </v:shape>
          <o:OLEObject Type="Embed" ProgID="Equation.DSMT4" ShapeID="_x0000_i2069" DrawAspect="Content" ObjectID="_1493586422" r:id="rId2103"/>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709" w:name="_Toc289032557"/>
      <w:r>
        <w:t xml:space="preserve">Newton-Raphson </w:t>
      </w:r>
      <w:r w:rsidR="0081541F">
        <w:t>M</w:t>
      </w:r>
      <w:r>
        <w:t>ethod</w:t>
      </w:r>
      <w:bookmarkEnd w:id="709"/>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FE64EB">
        <w:fldChar w:fldCharType="begin"/>
      </w:r>
      <w:r w:rsidR="00FE64EB">
        <w:instrText xml:space="preserve"> HYPERLINK \l "_ENREF_30" \o "Matthies, 1979 #8" </w:instrText>
      </w:r>
      <w:ins w:id="710" w:author="rawlins" w:date="2015-05-19T17:22:00Z"/>
      <w:r w:rsidR="00FE64EB">
        <w:fldChar w:fldCharType="separate"/>
      </w:r>
      <w:r w:rsidR="00214E15">
        <w:rPr>
          <w:noProof/>
        </w:rPr>
        <w:t>30</w:t>
      </w:r>
      <w:r w:rsidR="00FE64EB">
        <w:rPr>
          <w:noProof/>
        </w:rPr>
        <w:fldChar w:fldCharType="end"/>
      </w:r>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FE64EB">
        <w:fldChar w:fldCharType="begin"/>
      </w:r>
      <w:r w:rsidR="00FE64EB">
        <w:instrText xml:space="preserve"> HYPERLINK \l "_ENREF_30" \o "Matthies, 1979 #8" </w:instrText>
      </w:r>
      <w:ins w:id="711" w:author="rawlins" w:date="2015-05-19T17:22:00Z"/>
      <w:r w:rsidR="00FE64EB">
        <w:fldChar w:fldCharType="separate"/>
      </w:r>
      <w:r w:rsidR="00214E15">
        <w:rPr>
          <w:noProof/>
        </w:rPr>
        <w:t>30</w:t>
      </w:r>
      <w:r w:rsidR="00FE64EB">
        <w:rPr>
          <w:noProof/>
        </w:rPr>
        <w:fldChar w:fldCharType="end"/>
      </w:r>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712" w:name="_Toc289032558"/>
      <w:r>
        <w:t>Full Newton Method</w:t>
      </w:r>
      <w:bookmarkEnd w:id="712"/>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D3178E">
          <w:instrText>(3.3)</w:instrText>
        </w:r>
      </w:fldSimple>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70" type="#_x0000_t75" style="width:104.6pt;height:15.6pt" o:ole="">
            <v:imagedata r:id="rId2104" o:title=""/>
          </v:shape>
          <o:OLEObject Type="Embed" ProgID="Equation.DSMT4" ShapeID="_x0000_i2070" DrawAspect="Content" ObjectID="_1493586423" r:id="rId21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13" w:author="rawlins" w:date="2015-05-19T17:23:00Z">
          <w:r w:rsidR="00D3178E">
            <w:rPr>
              <w:noProof/>
            </w:rPr>
            <w:instrText>123</w:instrText>
          </w:r>
        </w:ins>
        <w:ins w:id="714" w:author="Gerard" w:date="2015-05-06T12:49:00Z">
          <w:del w:id="715" w:author="rawlins" w:date="2015-05-19T16:10:00Z">
            <w:r w:rsidR="00E3755C" w:rsidDel="00752FD5">
              <w:rPr>
                <w:noProof/>
              </w:rPr>
              <w:delInstrText>123</w:delInstrText>
            </w:r>
          </w:del>
        </w:ins>
        <w:del w:id="716" w:author="rawlins" w:date="2015-05-19T16:10:00Z">
          <w:r w:rsidR="008D52AD" w:rsidDel="00752FD5">
            <w:rPr>
              <w:noProof/>
            </w:rPr>
            <w:delInstrText>122</w:delInstrText>
          </w:r>
        </w:del>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71" type="#_x0000_t75" style="width:17pt;height:14.25pt" o:ole="">
            <v:imagedata r:id="rId2106" o:title=""/>
          </v:shape>
          <o:OLEObject Type="Embed" ProgID="Equation.DSMT4" ShapeID="_x0000_i2071" DrawAspect="Content" ObjectID="_1493586424" r:id="rId2107"/>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72" type="#_x0000_t75" style="width:173.2pt;height:19.7pt" o:ole="">
            <v:imagedata r:id="rId2108" o:title=""/>
          </v:shape>
          <o:OLEObject Type="Embed" ProgID="Equation.DSMT4" ShapeID="_x0000_i2072" DrawAspect="Content" ObjectID="_1493586425" r:id="rId21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17" w:name="ZEqnNum957438"/>
      <w:r>
        <w:instrText>(</w:instrText>
      </w:r>
      <w:fldSimple w:instr=" SEQ MTSec \c \* Arabic \* MERGEFORMAT ">
        <w:r w:rsidR="00D3178E">
          <w:rPr>
            <w:noProof/>
          </w:rPr>
          <w:instrText>3</w:instrText>
        </w:r>
      </w:fldSimple>
      <w:r>
        <w:instrText>.</w:instrText>
      </w:r>
      <w:fldSimple w:instr=" SEQ MTEqn \c \* Arabic \* MERGEFORMAT ">
        <w:ins w:id="718" w:author="rawlins" w:date="2015-05-19T17:23:00Z">
          <w:r w:rsidR="00D3178E">
            <w:rPr>
              <w:noProof/>
            </w:rPr>
            <w:instrText>124</w:instrText>
          </w:r>
        </w:ins>
        <w:ins w:id="719" w:author="Gerard" w:date="2015-05-06T12:49:00Z">
          <w:del w:id="720" w:author="rawlins" w:date="2015-05-19T16:10:00Z">
            <w:r w:rsidR="00E3755C" w:rsidDel="00752FD5">
              <w:rPr>
                <w:noProof/>
              </w:rPr>
              <w:delInstrText>124</w:delInstrText>
            </w:r>
          </w:del>
        </w:ins>
        <w:del w:id="721" w:author="rawlins" w:date="2015-05-19T16:10:00Z">
          <w:r w:rsidR="008D52AD" w:rsidDel="00752FD5">
            <w:rPr>
              <w:noProof/>
            </w:rPr>
            <w:delInstrText>123</w:delInstrText>
          </w:r>
        </w:del>
      </w:fldSimple>
      <w:r>
        <w:instrText>)</w:instrText>
      </w:r>
      <w:bookmarkEnd w:id="717"/>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73" type="#_x0000_t75" style="width:20.4pt;height:14.95pt" o:ole="">
            <v:imagedata r:id="rId2110" o:title=""/>
          </v:shape>
          <o:OLEObject Type="Embed" ProgID="Equation.DSMT4" ShapeID="_x0000_i2073" DrawAspect="Content" ObjectID="_1493586426" r:id="rId2111"/>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722" w:name="_Toc289032559"/>
      <w:r>
        <w:t>BFGS Method</w:t>
      </w:r>
      <w:bookmarkEnd w:id="722"/>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74" type="#_x0000_t75" style="width:67.25pt;height:19pt" o:ole="">
            <v:imagedata r:id="rId2112" o:title=""/>
          </v:shape>
          <o:OLEObject Type="Embed" ProgID="Equation.DSMT4" ShapeID="_x0000_i2074" DrawAspect="Content" ObjectID="_1493586427" r:id="rId21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23" w:name="ZEqnNum814327"/>
      <w:r>
        <w:instrText>(</w:instrText>
      </w:r>
      <w:fldSimple w:instr=" SEQ MTSec \c \* Arabic \* MERGEFORMAT ">
        <w:r w:rsidR="00D3178E">
          <w:rPr>
            <w:noProof/>
          </w:rPr>
          <w:instrText>3</w:instrText>
        </w:r>
      </w:fldSimple>
      <w:r>
        <w:instrText>.</w:instrText>
      </w:r>
      <w:fldSimple w:instr=" SEQ MTEqn \c \* Arabic \* MERGEFORMAT ">
        <w:ins w:id="724" w:author="rawlins" w:date="2015-05-19T17:23:00Z">
          <w:r w:rsidR="00D3178E">
            <w:rPr>
              <w:noProof/>
            </w:rPr>
            <w:instrText>125</w:instrText>
          </w:r>
        </w:ins>
        <w:ins w:id="725" w:author="Gerard" w:date="2015-05-06T12:49:00Z">
          <w:del w:id="726" w:author="rawlins" w:date="2015-05-19T16:10:00Z">
            <w:r w:rsidR="00E3755C" w:rsidDel="00752FD5">
              <w:rPr>
                <w:noProof/>
              </w:rPr>
              <w:delInstrText>125</w:delInstrText>
            </w:r>
          </w:del>
        </w:ins>
        <w:del w:id="727" w:author="rawlins" w:date="2015-05-19T16:10:00Z">
          <w:r w:rsidR="008D52AD" w:rsidDel="00752FD5">
            <w:rPr>
              <w:noProof/>
            </w:rPr>
            <w:delInstrText>124</w:delInstrText>
          </w:r>
        </w:del>
      </w:fldSimple>
      <w:r>
        <w:instrText>)</w:instrText>
      </w:r>
      <w:bookmarkEnd w:id="723"/>
      <w:r>
        <w:fldChar w:fldCharType="end"/>
      </w:r>
    </w:p>
    <w:p w14:paraId="058A6AD6" w14:textId="77777777" w:rsidR="008C7882" w:rsidRDefault="008C7882" w:rsidP="008C7882">
      <w:r>
        <w:t>and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75" type="#_x0000_t75" style="width:76.1pt;height:19pt" o:ole="">
            <v:imagedata r:id="rId2114" o:title=""/>
          </v:shape>
          <o:OLEObject Type="Embed" ProgID="Equation.DSMT4" ShapeID="_x0000_i2075" DrawAspect="Content" ObjectID="_1493586428" r:id="rId2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28" w:name="ZEqnNum799904"/>
      <w:r>
        <w:instrText>(</w:instrText>
      </w:r>
      <w:fldSimple w:instr=" SEQ MTSec \c \* Arabic \* MERGEFORMAT ">
        <w:r w:rsidR="00D3178E">
          <w:rPr>
            <w:noProof/>
          </w:rPr>
          <w:instrText>3</w:instrText>
        </w:r>
      </w:fldSimple>
      <w:r>
        <w:instrText>.</w:instrText>
      </w:r>
      <w:fldSimple w:instr=" SEQ MTEqn \c \* Arabic \* MERGEFORMAT ">
        <w:ins w:id="729" w:author="rawlins" w:date="2015-05-19T17:23:00Z">
          <w:r w:rsidR="00D3178E">
            <w:rPr>
              <w:noProof/>
            </w:rPr>
            <w:instrText>126</w:instrText>
          </w:r>
        </w:ins>
        <w:ins w:id="730" w:author="Gerard" w:date="2015-05-06T12:49:00Z">
          <w:del w:id="731" w:author="rawlins" w:date="2015-05-19T16:10:00Z">
            <w:r w:rsidR="00E3755C" w:rsidDel="00752FD5">
              <w:rPr>
                <w:noProof/>
              </w:rPr>
              <w:delInstrText>126</w:delInstrText>
            </w:r>
          </w:del>
        </w:ins>
        <w:del w:id="732" w:author="rawlins" w:date="2015-05-19T16:10:00Z">
          <w:r w:rsidR="008D52AD" w:rsidDel="00752FD5">
            <w:rPr>
              <w:noProof/>
            </w:rPr>
            <w:delInstrText>125</w:delInstrText>
          </w:r>
        </w:del>
      </w:fldSimple>
      <w:r>
        <w:instrText>)</w:instrText>
      </w:r>
      <w:bookmarkEnd w:id="728"/>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76" type="#_x0000_t75" style="width:19pt;height:19pt" o:ole="">
            <v:imagedata r:id="rId2116" o:title=""/>
          </v:shape>
          <o:OLEObject Type="Embed" ProgID="Equation.DSMT4" ShapeID="_x0000_i2076" DrawAspect="Content" ObjectID="_1493586429" r:id="rId2117"/>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77" type="#_x0000_t75" style="width:56.4pt;height:19pt" o:ole="">
            <v:imagedata r:id="rId2118" o:title=""/>
          </v:shape>
          <o:OLEObject Type="Embed" ProgID="Equation.DSMT4" ShapeID="_x0000_i2077" DrawAspect="Content" ObjectID="_1493586430" r:id="rId21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33" w:author="rawlins" w:date="2015-05-19T17:23:00Z">
          <w:r w:rsidR="00D3178E">
            <w:rPr>
              <w:noProof/>
            </w:rPr>
            <w:instrText>127</w:instrText>
          </w:r>
        </w:ins>
        <w:ins w:id="734" w:author="Gerard" w:date="2015-05-06T12:49:00Z">
          <w:del w:id="735" w:author="rawlins" w:date="2015-05-19T16:10:00Z">
            <w:r w:rsidR="00E3755C" w:rsidDel="00752FD5">
              <w:rPr>
                <w:noProof/>
              </w:rPr>
              <w:delInstrText>127</w:delInstrText>
            </w:r>
          </w:del>
        </w:ins>
        <w:del w:id="736" w:author="rawlins" w:date="2015-05-19T16:10:00Z">
          <w:r w:rsidR="008D52AD" w:rsidDel="00752FD5">
            <w:rPr>
              <w:noProof/>
            </w:rPr>
            <w:delInstrText>126</w:delInstrText>
          </w:r>
        </w:del>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78" type="#_x0000_t75" style="width:63.85pt;height:19pt" o:ole="">
            <v:imagedata r:id="rId2120" o:title=""/>
          </v:shape>
          <o:OLEObject Type="Embed" ProgID="Equation.DSMT4" ShapeID="_x0000_i2078" DrawAspect="Content" ObjectID="_1493586431" r:id="rId2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37" w:name="ZEqnNum548850"/>
      <w:r>
        <w:instrText>(</w:instrText>
      </w:r>
      <w:fldSimple w:instr=" SEQ MTSec \c \* Arabic \* MERGEFORMAT ">
        <w:r w:rsidR="00D3178E">
          <w:rPr>
            <w:noProof/>
          </w:rPr>
          <w:instrText>3</w:instrText>
        </w:r>
      </w:fldSimple>
      <w:r>
        <w:instrText>.</w:instrText>
      </w:r>
      <w:fldSimple w:instr=" SEQ MTEqn \c \* Arabic \* MERGEFORMAT ">
        <w:ins w:id="738" w:author="rawlins" w:date="2015-05-19T17:23:00Z">
          <w:r w:rsidR="00D3178E">
            <w:rPr>
              <w:noProof/>
            </w:rPr>
            <w:instrText>128</w:instrText>
          </w:r>
        </w:ins>
        <w:ins w:id="739" w:author="Gerard" w:date="2015-05-06T12:49:00Z">
          <w:del w:id="740" w:author="rawlins" w:date="2015-05-19T16:10:00Z">
            <w:r w:rsidR="00E3755C" w:rsidDel="00752FD5">
              <w:rPr>
                <w:noProof/>
              </w:rPr>
              <w:delInstrText>128</w:delInstrText>
            </w:r>
          </w:del>
        </w:ins>
        <w:del w:id="741" w:author="rawlins" w:date="2015-05-19T16:10:00Z">
          <w:r w:rsidR="008D52AD" w:rsidDel="00752FD5">
            <w:rPr>
              <w:noProof/>
            </w:rPr>
            <w:delInstrText>127</w:delInstrText>
          </w:r>
        </w:del>
      </w:fldSimple>
      <w:r>
        <w:instrText>)</w:instrText>
      </w:r>
      <w:bookmarkEnd w:id="737"/>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9" type="#_x0000_t75" style="width:67.9pt;height:19pt" o:ole="">
            <v:imagedata r:id="rId2122" o:title=""/>
          </v:shape>
          <o:OLEObject Type="Embed" ProgID="Equation.DSMT4" ShapeID="_x0000_i2079" DrawAspect="Content" ObjectID="_1493586432" r:id="rId21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42" w:author="rawlins" w:date="2015-05-19T17:23:00Z">
          <w:r w:rsidR="00D3178E">
            <w:rPr>
              <w:noProof/>
            </w:rPr>
            <w:instrText>129</w:instrText>
          </w:r>
        </w:ins>
        <w:ins w:id="743" w:author="Gerard" w:date="2015-05-06T12:49:00Z">
          <w:del w:id="744" w:author="rawlins" w:date="2015-05-19T16:10:00Z">
            <w:r w:rsidR="00E3755C" w:rsidDel="00752FD5">
              <w:rPr>
                <w:noProof/>
              </w:rPr>
              <w:delInstrText>129</w:delInstrText>
            </w:r>
          </w:del>
        </w:ins>
        <w:del w:id="745" w:author="rawlins" w:date="2015-05-19T16:10:00Z">
          <w:r w:rsidR="008D52AD" w:rsidDel="00752FD5">
            <w:rPr>
              <w:noProof/>
            </w:rPr>
            <w:delInstrText>128</w:delInstrText>
          </w:r>
        </w:del>
      </w:fldSimple>
      <w:r>
        <w:instrText>)</w:instrText>
      </w:r>
      <w:r>
        <w:fldChar w:fldCharType="end"/>
      </w:r>
    </w:p>
    <w:p w14:paraId="487780B0" w14:textId="408168E3"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80" type="#_x0000_t75" style="width:17pt;height:19pt" o:ole="">
            <v:imagedata r:id="rId2124" o:title=""/>
          </v:shape>
          <o:OLEObject Type="Embed" ProgID="Equation.DSMT4" ShapeID="_x0000_i2080" DrawAspect="Content" ObjectID="_1493586433" r:id="rId2125"/>
        </w:object>
      </w:r>
      <w:r>
        <w:t xml:space="preserve">can be evaluated.  Also, using equations </w:t>
      </w:r>
      <w:r>
        <w:fldChar w:fldCharType="begin"/>
      </w:r>
      <w:r>
        <w:instrText xml:space="preserve"> GOTOBUTTON ZEqnNum814327  \* MERGEFORMAT </w:instrText>
      </w:r>
      <w:fldSimple w:instr=" REF ZEqnNum814327 \! \* MERGEFORMAT ">
        <w:ins w:id="746" w:author="rawlins" w:date="2015-05-19T17:23:00Z">
          <w:r w:rsidR="00D3178E">
            <w:instrText>(3.125)</w:instrText>
          </w:r>
        </w:ins>
        <w:ins w:id="747" w:author="Gerard" w:date="2015-05-06T12:49:00Z">
          <w:del w:id="748" w:author="rawlins" w:date="2015-05-19T16:10:00Z">
            <w:r w:rsidR="00E3755C" w:rsidDel="00752FD5">
              <w:delInstrText>(3.125)</w:delInstrText>
            </w:r>
          </w:del>
        </w:ins>
        <w:del w:id="749" w:author="rawlins" w:date="2015-05-19T16:10:00Z">
          <w:r w:rsidR="008D52AD" w:rsidDel="00752FD5">
            <w:delInstrText>(3.124)</w:delInstrText>
          </w:r>
        </w:del>
      </w:fldSimple>
      <w:r>
        <w:fldChar w:fldCharType="end"/>
      </w:r>
      <w:r>
        <w:t xml:space="preserve"> and </w:t>
      </w:r>
      <w:r>
        <w:fldChar w:fldCharType="begin"/>
      </w:r>
      <w:r>
        <w:instrText xml:space="preserve"> GOTOBUTTON ZEqnNum799904  \* MERGEFORMAT </w:instrText>
      </w:r>
      <w:fldSimple w:instr=" REF ZEqnNum799904 \! \* MERGEFORMAT ">
        <w:ins w:id="750" w:author="rawlins" w:date="2015-05-19T17:23:00Z">
          <w:r w:rsidR="00D3178E">
            <w:instrText>(3.126)</w:instrText>
          </w:r>
        </w:ins>
        <w:ins w:id="751" w:author="Gerard" w:date="2015-05-06T12:49:00Z">
          <w:del w:id="752" w:author="rawlins" w:date="2015-05-19T16:10:00Z">
            <w:r w:rsidR="00E3755C" w:rsidDel="00752FD5">
              <w:delInstrText>(3.126)</w:delInstrText>
            </w:r>
          </w:del>
        </w:ins>
        <w:del w:id="753" w:author="rawlins" w:date="2015-05-19T16:10:00Z">
          <w:r w:rsidR="008D52AD" w:rsidDel="00752FD5">
            <w:delInstrText>(3.125)</w:delInstrText>
          </w:r>
        </w:del>
      </w:fldSimple>
      <w:r>
        <w:fldChar w:fldCharType="end"/>
      </w:r>
      <w:r>
        <w:t xml:space="preserve">, </w:t>
      </w:r>
      <w:r w:rsidR="00905817" w:rsidRPr="00905817">
        <w:rPr>
          <w:position w:val="-12"/>
        </w:rPr>
        <w:object w:dxaOrig="279" w:dyaOrig="360" w14:anchorId="6BF04F30">
          <v:shape id="_x0000_i2081" type="#_x0000_t75" style="width:14.25pt;height:19pt" o:ole="">
            <v:imagedata r:id="rId2126" o:title=""/>
          </v:shape>
          <o:OLEObject Type="Embed" ProgID="Equation.DSMT4" ShapeID="_x0000_i2081" DrawAspect="Content" ObjectID="_1493586434" r:id="rId2127"/>
        </w:object>
      </w:r>
      <w:r>
        <w:t xml:space="preserve">and </w:t>
      </w:r>
      <w:r w:rsidR="00905817" w:rsidRPr="00905817">
        <w:rPr>
          <w:position w:val="-12"/>
        </w:rPr>
        <w:object w:dxaOrig="340" w:dyaOrig="360" w14:anchorId="17D4F82A">
          <v:shape id="_x0000_i2082" type="#_x0000_t75" style="width:17pt;height:19pt" o:ole="">
            <v:imagedata r:id="rId2128" o:title=""/>
          </v:shape>
          <o:OLEObject Type="Embed" ProgID="Equation.DSMT4" ShapeID="_x0000_i2082" DrawAspect="Content" ObjectID="_1493586435" r:id="rId2129"/>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83" type="#_x0000_t75" style="width:82.2pt;height:19pt" o:ole="">
            <v:imagedata r:id="rId2130" o:title=""/>
          </v:shape>
          <o:OLEObject Type="Embed" ProgID="Equation.DSMT4" ShapeID="_x0000_i2083" DrawAspect="Content" ObjectID="_1493586436" r:id="rId2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54" w:author="rawlins" w:date="2015-05-19T17:23:00Z">
          <w:r w:rsidR="00D3178E">
            <w:rPr>
              <w:noProof/>
            </w:rPr>
            <w:instrText>130</w:instrText>
          </w:r>
        </w:ins>
        <w:ins w:id="755" w:author="Gerard" w:date="2015-05-06T12:49:00Z">
          <w:del w:id="756" w:author="rawlins" w:date="2015-05-19T16:10:00Z">
            <w:r w:rsidR="00E3755C" w:rsidDel="00752FD5">
              <w:rPr>
                <w:noProof/>
              </w:rPr>
              <w:delInstrText>130</w:delInstrText>
            </w:r>
          </w:del>
        </w:ins>
        <w:del w:id="757" w:author="rawlins" w:date="2015-05-19T16:10:00Z">
          <w:r w:rsidR="008D52AD" w:rsidDel="00752FD5">
            <w:rPr>
              <w:noProof/>
            </w:rPr>
            <w:delInstrText>129</w:delInstrText>
          </w:r>
        </w:del>
      </w:fldSimple>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84" type="#_x0000_t75" style="width:24.45pt;height:10.2pt" o:ole="">
            <v:imagedata r:id="rId2132" o:title=""/>
          </v:shape>
          <o:OLEObject Type="Embed" ProgID="Equation.DSMT4" ShapeID="_x0000_i2084" DrawAspect="Content" ObjectID="_1493586437" r:id="rId2133"/>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85" type="#_x0000_t75" style="width:71.3pt;height:19pt" o:ole="">
            <v:imagedata r:id="rId2134" o:title=""/>
          </v:shape>
          <o:OLEObject Type="Embed" ProgID="Equation.DSMT4" ShapeID="_x0000_i2085" DrawAspect="Content" ObjectID="_1493586438" r:id="rId21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58" w:author="rawlins" w:date="2015-05-19T17:23:00Z">
          <w:r w:rsidR="00D3178E">
            <w:rPr>
              <w:noProof/>
            </w:rPr>
            <w:instrText>131</w:instrText>
          </w:r>
        </w:ins>
        <w:ins w:id="759" w:author="Gerard" w:date="2015-05-06T12:49:00Z">
          <w:del w:id="760" w:author="rawlins" w:date="2015-05-19T16:10:00Z">
            <w:r w:rsidR="00E3755C" w:rsidDel="00752FD5">
              <w:rPr>
                <w:noProof/>
              </w:rPr>
              <w:delInstrText>131</w:delInstrText>
            </w:r>
          </w:del>
        </w:ins>
        <w:del w:id="761" w:author="rawlins" w:date="2015-05-19T16:10:00Z">
          <w:r w:rsidR="008D52AD" w:rsidDel="00752FD5">
            <w:rPr>
              <w:noProof/>
            </w:rPr>
            <w:delInstrText>130</w:delInstrText>
          </w:r>
        </w:del>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86" type="#_x0000_t75" style="width:163.7pt;height:40.1pt" o:ole="">
            <v:imagedata r:id="rId2136" o:title=""/>
          </v:shape>
          <o:OLEObject Type="Embed" ProgID="Equation.DSMT4" ShapeID="_x0000_i2086" DrawAspect="Content" ObjectID="_1493586439" r:id="rId21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62" w:author="rawlins" w:date="2015-05-19T17:23:00Z">
          <w:r w:rsidR="00D3178E">
            <w:rPr>
              <w:noProof/>
            </w:rPr>
            <w:instrText>132</w:instrText>
          </w:r>
        </w:ins>
        <w:ins w:id="763" w:author="Gerard" w:date="2015-05-06T12:49:00Z">
          <w:del w:id="764" w:author="rawlins" w:date="2015-05-19T16:10:00Z">
            <w:r w:rsidR="00E3755C" w:rsidDel="00752FD5">
              <w:rPr>
                <w:noProof/>
              </w:rPr>
              <w:delInstrText>132</w:delInstrText>
            </w:r>
          </w:del>
        </w:ins>
        <w:del w:id="765" w:author="rawlins" w:date="2015-05-19T16:10:00Z">
          <w:r w:rsidR="008D52AD" w:rsidDel="00752FD5">
            <w:rPr>
              <w:noProof/>
            </w:rPr>
            <w:delInstrText>131</w:delInstrText>
          </w:r>
        </w:del>
      </w:fldSimple>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87" type="#_x0000_t75" style="width:59.1pt;height:34.65pt" o:ole="">
            <v:imagedata r:id="rId2138" o:title=""/>
          </v:shape>
          <o:OLEObject Type="Embed" ProgID="Equation.DSMT4" ShapeID="_x0000_i2087" DrawAspect="Content" ObjectID="_1493586440" r:id="rId21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66" w:author="rawlins" w:date="2015-05-19T17:23:00Z">
          <w:r w:rsidR="00D3178E">
            <w:rPr>
              <w:noProof/>
            </w:rPr>
            <w:instrText>133</w:instrText>
          </w:r>
        </w:ins>
        <w:ins w:id="767" w:author="Gerard" w:date="2015-05-06T12:49:00Z">
          <w:del w:id="768" w:author="rawlins" w:date="2015-05-19T16:10:00Z">
            <w:r w:rsidR="00E3755C" w:rsidDel="00752FD5">
              <w:rPr>
                <w:noProof/>
              </w:rPr>
              <w:delInstrText>133</w:delInstrText>
            </w:r>
          </w:del>
        </w:ins>
        <w:del w:id="769" w:author="rawlins" w:date="2015-05-19T16:10:00Z">
          <w:r w:rsidR="008D52AD" w:rsidDel="00752FD5">
            <w:rPr>
              <w:noProof/>
            </w:rPr>
            <w:delInstrText>132</w:delInstrText>
          </w:r>
        </w:del>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88" type="#_x0000_t75" style="width:36.7pt;height:19pt" o:ole="">
            <v:imagedata r:id="rId2140" o:title=""/>
          </v:shape>
          <o:OLEObject Type="Embed" ProgID="Equation.DSMT4" ShapeID="_x0000_i2088" DrawAspect="Content" ObjectID="_1493586441" r:id="rId2141"/>
        </w:object>
      </w:r>
      <w:r>
        <w:t xml:space="preserve">is equal to </w:t>
      </w:r>
      <w:r w:rsidR="00905817" w:rsidRPr="00905817">
        <w:rPr>
          <w:position w:val="-12"/>
        </w:rPr>
        <w:object w:dxaOrig="580" w:dyaOrig="360" w14:anchorId="61FFC621">
          <v:shape id="_x0000_i2089" type="#_x0000_t75" style="width:29.2pt;height:19pt" o:ole="">
            <v:imagedata r:id="rId2142" o:title=""/>
          </v:shape>
          <o:OLEObject Type="Embed" ProgID="Equation.DSMT4" ShapeID="_x0000_i2089" DrawAspect="Content" ObjectID="_1493586442" r:id="rId2143"/>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90" type="#_x0000_t75" style="width:89pt;height:40.1pt" o:ole="">
            <v:imagedata r:id="rId2144" o:title=""/>
          </v:shape>
          <o:OLEObject Type="Embed" ProgID="Equation.DSMT4" ShapeID="_x0000_i2090" DrawAspect="Content" ObjectID="_1493586443" r:id="rId21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70" w:author="rawlins" w:date="2015-05-19T17:23:00Z">
          <w:r w:rsidR="00D3178E">
            <w:rPr>
              <w:noProof/>
            </w:rPr>
            <w:instrText>134</w:instrText>
          </w:r>
        </w:ins>
        <w:ins w:id="771" w:author="Gerard" w:date="2015-05-06T12:49:00Z">
          <w:del w:id="772" w:author="rawlins" w:date="2015-05-19T16:10:00Z">
            <w:r w:rsidR="00E3755C" w:rsidDel="00752FD5">
              <w:rPr>
                <w:noProof/>
              </w:rPr>
              <w:delInstrText>134</w:delInstrText>
            </w:r>
          </w:del>
        </w:ins>
        <w:del w:id="773" w:author="rawlins" w:date="2015-05-19T16:10:00Z">
          <w:r w:rsidR="008D52AD" w:rsidDel="00752FD5">
            <w:rPr>
              <w:noProof/>
            </w:rPr>
            <w:delInstrText>133</w:delInstrText>
          </w:r>
        </w:del>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ins w:id="774" w:author="rawlins" w:date="2015-05-19T17:23:00Z">
          <w:r w:rsidR="00D3178E">
            <w:instrText>(3.128)</w:instrText>
          </w:r>
        </w:ins>
        <w:ins w:id="775" w:author="Gerard" w:date="2015-05-06T12:49:00Z">
          <w:del w:id="776" w:author="rawlins" w:date="2015-05-19T16:10:00Z">
            <w:r w:rsidR="00E3755C" w:rsidDel="00752FD5">
              <w:delInstrText>(3.128)</w:delInstrText>
            </w:r>
          </w:del>
        </w:ins>
        <w:del w:id="777" w:author="rawlins" w:date="2015-05-19T16:10:00Z">
          <w:r w:rsidR="008D52AD" w:rsidDel="00752FD5">
            <w:delInstrText>(3.127)</w:delInstrText>
          </w:r>
        </w:del>
      </w:fldSimple>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91" type="#_x0000_t75" style="width:318.55pt;height:21.75pt" o:ole="">
            <v:imagedata r:id="rId2146" o:title=""/>
          </v:shape>
          <o:OLEObject Type="Embed" ProgID="Equation.DSMT4" ShapeID="_x0000_i2091" DrawAspect="Content" ObjectID="_1493586444" r:id="rId21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78" w:author="rawlins" w:date="2015-05-19T17:23:00Z">
          <w:r w:rsidR="00D3178E">
            <w:rPr>
              <w:noProof/>
            </w:rPr>
            <w:instrText>135</w:instrText>
          </w:r>
        </w:ins>
        <w:ins w:id="779" w:author="Gerard" w:date="2015-05-06T12:49:00Z">
          <w:del w:id="780" w:author="rawlins" w:date="2015-05-19T16:10:00Z">
            <w:r w:rsidR="00E3755C" w:rsidDel="00752FD5">
              <w:rPr>
                <w:noProof/>
              </w:rPr>
              <w:delInstrText>135</w:delInstrText>
            </w:r>
          </w:del>
        </w:ins>
        <w:del w:id="781" w:author="rawlins" w:date="2015-05-19T16:10:00Z">
          <w:r w:rsidR="008D52AD" w:rsidDel="00752FD5">
            <w:rPr>
              <w:noProof/>
            </w:rPr>
            <w:delInstrText>134</w:delInstrText>
          </w:r>
        </w:del>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782" w:name="_Toc289032560"/>
      <w:r>
        <w:lastRenderedPageBreak/>
        <w:t>Line Search Method</w:t>
      </w:r>
      <w:bookmarkEnd w:id="782"/>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92" type="#_x0000_t75" style="width:67.9pt;height:19pt" o:ole="">
            <v:imagedata r:id="rId2148" o:title=""/>
          </v:shape>
          <o:OLEObject Type="Embed" ProgID="Equation.DSMT4" ShapeID="_x0000_i2092" DrawAspect="Content" ObjectID="_1493586445" r:id="rId21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83" w:author="rawlins" w:date="2015-05-19T17:23:00Z">
          <w:r w:rsidR="00D3178E">
            <w:rPr>
              <w:noProof/>
            </w:rPr>
            <w:instrText>136</w:instrText>
          </w:r>
        </w:ins>
        <w:ins w:id="784" w:author="Gerard" w:date="2015-05-06T12:49:00Z">
          <w:del w:id="785" w:author="rawlins" w:date="2015-05-19T16:10:00Z">
            <w:r w:rsidR="00E3755C" w:rsidDel="00752FD5">
              <w:rPr>
                <w:noProof/>
              </w:rPr>
              <w:delInstrText>136</w:delInstrText>
            </w:r>
          </w:del>
        </w:ins>
        <w:del w:id="786" w:author="rawlins" w:date="2015-05-19T16:10:00Z">
          <w:r w:rsidR="008D52AD" w:rsidDel="00752FD5">
            <w:rPr>
              <w:noProof/>
            </w:rPr>
            <w:delInstrText>135</w:delInstrText>
          </w:r>
        </w:del>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93" type="#_x0000_t75" style="width:97.8pt;height:19.7pt" o:ole="">
            <v:imagedata r:id="rId2150" o:title=""/>
          </v:shape>
          <o:OLEObject Type="Embed" ProgID="Equation.DSMT4" ShapeID="_x0000_i2093" DrawAspect="Content" ObjectID="_1493586446" r:id="rId2151"/>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94" type="#_x0000_t75" style="width:57.75pt;height:19.7pt" o:ole="">
            <v:imagedata r:id="rId2152" o:title=""/>
          </v:shape>
          <o:OLEObject Type="Embed" ProgID="Equation.DSMT4" ShapeID="_x0000_i2094" DrawAspect="Content" ObjectID="_1493586447" r:id="rId2153"/>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95" type="#_x0000_t75" style="width:123.6pt;height:19.7pt" o:ole="">
            <v:imagedata r:id="rId2154" o:title=""/>
          </v:shape>
          <o:OLEObject Type="Embed" ProgID="Equation.DSMT4" ShapeID="_x0000_i2095" DrawAspect="Content" ObjectID="_1493586448" r:id="rId21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87" w:author="rawlins" w:date="2015-05-19T17:23:00Z">
          <w:r w:rsidR="00D3178E">
            <w:rPr>
              <w:noProof/>
            </w:rPr>
            <w:instrText>137</w:instrText>
          </w:r>
        </w:ins>
        <w:ins w:id="788" w:author="Gerard" w:date="2015-05-06T12:49:00Z">
          <w:del w:id="789" w:author="rawlins" w:date="2015-05-19T16:10:00Z">
            <w:r w:rsidR="00E3755C" w:rsidDel="00752FD5">
              <w:rPr>
                <w:noProof/>
              </w:rPr>
              <w:delInstrText>137</w:delInstrText>
            </w:r>
          </w:del>
        </w:ins>
        <w:del w:id="790" w:author="rawlins" w:date="2015-05-19T16:10:00Z">
          <w:r w:rsidR="008D52AD" w:rsidDel="00752FD5">
            <w:rPr>
              <w:noProof/>
            </w:rPr>
            <w:delInstrText>136</w:delInstrText>
          </w:r>
        </w:del>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96" type="#_x0000_t75" style="width:80.85pt;height:21.75pt" o:ole="">
            <v:imagedata r:id="rId2156" o:title=""/>
          </v:shape>
          <o:OLEObject Type="Embed" ProgID="Equation.DSMT4" ShapeID="_x0000_i2096" DrawAspect="Content" ObjectID="_1493586449" r:id="rId21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91" w:name="ZEqnNum769174"/>
      <w:r>
        <w:instrText>(</w:instrText>
      </w:r>
      <w:fldSimple w:instr=" SEQ MTSec \c \* Arabic \* MERGEFORMAT ">
        <w:r w:rsidR="00D3178E">
          <w:rPr>
            <w:noProof/>
          </w:rPr>
          <w:instrText>3</w:instrText>
        </w:r>
      </w:fldSimple>
      <w:r>
        <w:instrText>.</w:instrText>
      </w:r>
      <w:fldSimple w:instr=" SEQ MTEqn \c \* Arabic \* MERGEFORMAT ">
        <w:ins w:id="792" w:author="rawlins" w:date="2015-05-19T17:23:00Z">
          <w:r w:rsidR="00D3178E">
            <w:rPr>
              <w:noProof/>
            </w:rPr>
            <w:instrText>138</w:instrText>
          </w:r>
        </w:ins>
        <w:ins w:id="793" w:author="Gerard" w:date="2015-05-06T12:49:00Z">
          <w:del w:id="794" w:author="rawlins" w:date="2015-05-19T16:10:00Z">
            <w:r w:rsidR="00E3755C" w:rsidDel="00752FD5">
              <w:rPr>
                <w:noProof/>
              </w:rPr>
              <w:delInstrText>138</w:delInstrText>
            </w:r>
          </w:del>
        </w:ins>
        <w:del w:id="795" w:author="rawlins" w:date="2015-05-19T16:10:00Z">
          <w:r w:rsidR="008D52AD" w:rsidDel="00752FD5">
            <w:rPr>
              <w:noProof/>
            </w:rPr>
            <w:delInstrText>137</w:delInstrText>
          </w:r>
        </w:del>
      </w:fldSimple>
      <w:r>
        <w:instrText>)</w:instrText>
      </w:r>
      <w:bookmarkEnd w:id="791"/>
      <w:r>
        <w:fldChar w:fldCharType="end"/>
      </w:r>
    </w:p>
    <w:p w14:paraId="2349FDE6" w14:textId="39199806" w:rsidR="008C7882" w:rsidRDefault="008C7882" w:rsidP="008C7882">
      <w:r>
        <w:t xml:space="preserve">where typically a value of </w:t>
      </w:r>
      <w:r w:rsidR="00905817" w:rsidRPr="00905817">
        <w:rPr>
          <w:position w:val="-10"/>
        </w:rPr>
        <w:object w:dxaOrig="780" w:dyaOrig="320" w14:anchorId="41748802">
          <v:shape id="_x0000_i2097" type="#_x0000_t75" style="width:39.4pt;height:15.6pt" o:ole="">
            <v:imagedata r:id="rId2158" o:title=""/>
          </v:shape>
          <o:OLEObject Type="Embed" ProgID="Equation.DSMT4" ShapeID="_x0000_i2097" DrawAspect="Content" ObjectID="_1493586450" r:id="rId2159"/>
        </w:object>
      </w:r>
      <w:r>
        <w:t xml:space="preserve">is used. Under normal conditions the value </w:t>
      </w:r>
      <w:r w:rsidR="00905817" w:rsidRPr="00905817">
        <w:rPr>
          <w:position w:val="-6"/>
        </w:rPr>
        <w:object w:dxaOrig="499" w:dyaOrig="279" w14:anchorId="1E276233">
          <v:shape id="_x0000_i2098" type="#_x0000_t75" style="width:24.45pt;height:14.25pt" o:ole="">
            <v:imagedata r:id="rId2160" o:title=""/>
          </v:shape>
          <o:OLEObject Type="Embed" ProgID="Equation.DSMT4" ShapeID="_x0000_i2098" DrawAspect="Content" ObjectID="_1493586451" r:id="rId2161"/>
        </w:object>
      </w:r>
      <w:r>
        <w:t xml:space="preserve"> automatically satisfies equation </w:t>
      </w:r>
      <w:r>
        <w:fldChar w:fldCharType="begin"/>
      </w:r>
      <w:r>
        <w:instrText xml:space="preserve"> GOTOBUTTON ZEqnNum769174  \* MERGEFORMAT </w:instrText>
      </w:r>
      <w:fldSimple w:instr=" REF ZEqnNum769174 \! \* MERGEFORMAT ">
        <w:ins w:id="796" w:author="rawlins" w:date="2015-05-19T17:23:00Z">
          <w:r w:rsidR="00D3178E">
            <w:instrText>(3.138)</w:instrText>
          </w:r>
        </w:ins>
        <w:ins w:id="797" w:author="Gerard" w:date="2015-05-06T12:49:00Z">
          <w:del w:id="798" w:author="rawlins" w:date="2015-05-19T16:10:00Z">
            <w:r w:rsidR="00E3755C" w:rsidDel="00752FD5">
              <w:delInstrText>(3.138)</w:delInstrText>
            </w:r>
          </w:del>
        </w:ins>
        <w:del w:id="799" w:author="rawlins" w:date="2015-05-19T16:10:00Z">
          <w:r w:rsidR="008D52AD" w:rsidDel="00752FD5">
            <w:delInstrText>(3.137)</w:delInstrText>
          </w:r>
        </w:del>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9" type="#_x0000_t75" style="width:27.85pt;height:19.7pt" o:ole="">
            <v:imagedata r:id="rId2162" o:title=""/>
          </v:shape>
          <o:OLEObject Type="Embed" ProgID="Equation.DSMT4" ShapeID="_x0000_i2099" DrawAspect="Content" ObjectID="_1493586452" r:id="rId2163"/>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100" type="#_x0000_t75" style="width:156.9pt;height:19.7pt" o:ole="">
            <v:imagedata r:id="rId2164" o:title=""/>
          </v:shape>
          <o:OLEObject Type="Embed" ProgID="Equation.DSMT4" ShapeID="_x0000_i2100" DrawAspect="Content" ObjectID="_1493586453" r:id="rId21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800" w:author="rawlins" w:date="2015-05-19T17:23:00Z">
          <w:r w:rsidR="00D3178E">
            <w:rPr>
              <w:noProof/>
            </w:rPr>
            <w:instrText>139</w:instrText>
          </w:r>
        </w:ins>
        <w:ins w:id="801" w:author="Gerard" w:date="2015-05-06T12:49:00Z">
          <w:del w:id="802" w:author="rawlins" w:date="2015-05-19T16:10:00Z">
            <w:r w:rsidR="00E3755C" w:rsidDel="00752FD5">
              <w:rPr>
                <w:noProof/>
              </w:rPr>
              <w:delInstrText>139</w:delInstrText>
            </w:r>
          </w:del>
        </w:ins>
        <w:del w:id="803" w:author="rawlins" w:date="2015-05-19T16:10:00Z">
          <w:r w:rsidR="008D52AD" w:rsidDel="00752FD5">
            <w:rPr>
              <w:noProof/>
            </w:rPr>
            <w:delInstrText>138</w:delInstrText>
          </w:r>
        </w:del>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101" type="#_x0000_t75" style="width:148.1pt;height:41.45pt" o:ole="">
            <v:imagedata r:id="rId2166" o:title=""/>
          </v:shape>
          <o:OLEObject Type="Embed" ProgID="Equation.DSMT4" ShapeID="_x0000_i2101" DrawAspect="Content" ObjectID="_1493586454" r:id="rId21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804" w:author="rawlins" w:date="2015-05-19T17:23:00Z">
          <w:r w:rsidR="00D3178E">
            <w:rPr>
              <w:noProof/>
            </w:rPr>
            <w:instrText>140</w:instrText>
          </w:r>
        </w:ins>
        <w:ins w:id="805" w:author="Gerard" w:date="2015-05-06T12:49:00Z">
          <w:del w:id="806" w:author="rawlins" w:date="2015-05-19T16:10:00Z">
            <w:r w:rsidR="00E3755C" w:rsidDel="00752FD5">
              <w:rPr>
                <w:noProof/>
              </w:rPr>
              <w:delInstrText>140</w:delInstrText>
            </w:r>
          </w:del>
        </w:ins>
        <w:del w:id="807" w:author="rawlins" w:date="2015-05-19T16:10:00Z">
          <w:r w:rsidR="008D52AD" w:rsidDel="00752FD5">
            <w:rPr>
              <w:noProof/>
            </w:rPr>
            <w:delInstrText>139</w:delInstrText>
          </w:r>
        </w:del>
      </w:fldSimple>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102" type="#_x0000_t75" style="width:27.15pt;height:14.25pt" o:ole="">
            <v:imagedata r:id="rId2168" o:title=""/>
          </v:shape>
          <o:OLEObject Type="Embed" ProgID="Equation.DSMT4" ShapeID="_x0000_i2102" DrawAspect="Content" ObjectID="_1493586455" r:id="rId2169"/>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103" type="#_x0000_t75" style="width:92.4pt;height:40.1pt" o:ole="">
            <v:imagedata r:id="rId2170" o:title=""/>
          </v:shape>
          <o:OLEObject Type="Embed" ProgID="Equation.DSMT4" ShapeID="_x0000_i2103" DrawAspect="Content" ObjectID="_1493586456" r:id="rId21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808" w:author="rawlins" w:date="2015-05-19T17:23:00Z">
          <w:r w:rsidR="00D3178E">
            <w:rPr>
              <w:noProof/>
            </w:rPr>
            <w:instrText>141</w:instrText>
          </w:r>
        </w:ins>
        <w:ins w:id="809" w:author="Gerard" w:date="2015-05-06T12:49:00Z">
          <w:del w:id="810" w:author="rawlins" w:date="2015-05-19T16:10:00Z">
            <w:r w:rsidR="00E3755C" w:rsidDel="00752FD5">
              <w:rPr>
                <w:noProof/>
              </w:rPr>
              <w:delInstrText>141</w:delInstrText>
            </w:r>
          </w:del>
        </w:ins>
        <w:del w:id="811" w:author="rawlins" w:date="2015-05-19T16:10:00Z">
          <w:r w:rsidR="008D52AD" w:rsidDel="00752FD5">
            <w:rPr>
              <w:noProof/>
            </w:rPr>
            <w:delInstrText>140</w:delInstrText>
          </w:r>
        </w:del>
      </w:fldSimple>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104" type="#_x0000_t75" style="width:27.15pt;height:14.25pt" o:ole="">
            <v:imagedata r:id="rId2172" o:title=""/>
          </v:shape>
          <o:OLEObject Type="Embed" ProgID="Equation.DSMT4" ShapeID="_x0000_i2104" DrawAspect="Content" ObjectID="_1493586457" r:id="rId2173"/>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105" type="#_x0000_t75" style="width:42.8pt;height:19pt" o:ole="">
            <v:imagedata r:id="rId2174" o:title=""/>
          </v:shape>
          <o:OLEObject Type="Embed" ProgID="Equation.DSMT4" ShapeID="_x0000_i2105" DrawAspect="Content" ObjectID="_1493586458" r:id="rId2175"/>
        </w:object>
      </w:r>
      <w:r>
        <w:t xml:space="preserve">. This procedure is now repeated with </w:t>
      </w:r>
      <w:r w:rsidR="00905817" w:rsidRPr="00905817">
        <w:rPr>
          <w:position w:val="-14"/>
        </w:rPr>
        <w:object w:dxaOrig="520" w:dyaOrig="400" w14:anchorId="4AF9F00B">
          <v:shape id="_x0000_i2106" type="#_x0000_t75" style="width:25.8pt;height:19.7pt" o:ole="">
            <v:imagedata r:id="rId2176" o:title=""/>
          </v:shape>
          <o:OLEObject Type="Embed" ProgID="Equation.DSMT4" ShapeID="_x0000_i2106" DrawAspect="Content" ObjectID="_1493586459" r:id="rId2177"/>
        </w:object>
      </w:r>
      <w:r>
        <w:t xml:space="preserve"> replaced by </w:t>
      </w:r>
      <w:r w:rsidR="00905817" w:rsidRPr="00905817">
        <w:rPr>
          <w:position w:val="-14"/>
        </w:rPr>
        <w:object w:dxaOrig="620" w:dyaOrig="400" w14:anchorId="4D9A11F0">
          <v:shape id="_x0000_i2107" type="#_x0000_t75" style="width:30.55pt;height:19.7pt" o:ole="">
            <v:imagedata r:id="rId2178" o:title=""/>
          </v:shape>
          <o:OLEObject Type="Embed" ProgID="Equation.DSMT4" ShapeID="_x0000_i2107" DrawAspect="Content" ObjectID="_1493586460" r:id="rId2179"/>
        </w:object>
      </w:r>
      <w:r>
        <w:t xml:space="preserve"> until equation </w:t>
      </w:r>
      <w:r>
        <w:fldChar w:fldCharType="begin"/>
      </w:r>
      <w:r>
        <w:instrText xml:space="preserve"> GOTOBUTTON ZEqnNum769174  \* MERGEFORMAT </w:instrText>
      </w:r>
      <w:fldSimple w:instr=" REF ZEqnNum769174 \! \* MERGEFORMAT ">
        <w:ins w:id="812" w:author="rawlins" w:date="2015-05-19T17:23:00Z">
          <w:r w:rsidR="00D3178E">
            <w:instrText>(3.138)</w:instrText>
          </w:r>
        </w:ins>
        <w:ins w:id="813" w:author="Gerard" w:date="2015-05-06T12:49:00Z">
          <w:del w:id="814" w:author="rawlins" w:date="2015-05-19T16:10:00Z">
            <w:r w:rsidR="00E3755C" w:rsidDel="00752FD5">
              <w:delInstrText>(3.138)</w:delInstrText>
            </w:r>
          </w:del>
        </w:ins>
        <w:del w:id="815" w:author="rawlins" w:date="2015-05-19T16:10:00Z">
          <w:r w:rsidR="008D52AD" w:rsidDel="00752FD5">
            <w:delInstrText>(3.137)</w:delInstrText>
          </w:r>
        </w:del>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816" w:name="_Ref300825953"/>
      <w:bookmarkStart w:id="817" w:name="_Toc289032561"/>
      <w:r>
        <w:lastRenderedPageBreak/>
        <w:t>Element Library</w:t>
      </w:r>
      <w:bookmarkEnd w:id="816"/>
      <w:bookmarkEnd w:id="817"/>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818" w:name="_Toc289032562"/>
      <w:r>
        <w:t>Solid Elements</w:t>
      </w:r>
      <w:bookmarkEnd w:id="818"/>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108" type="#_x0000_t75" style="width:124.3pt;height:34.65pt" o:ole="">
            <v:imagedata r:id="rId2180" o:title=""/>
          </v:shape>
          <o:OLEObject Type="Embed" ProgID="Equation.DSMT4" ShapeID="_x0000_i2108" DrawAspect="Content" ObjectID="_1493586461" r:id="rId2181"/>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4 \h \* MERGEFORMAT </w:instrText>
      </w:r>
      <w:r w:rsidR="008735F1">
        <w:fldChar w:fldCharType="end"/>
      </w:r>
      <w:r w:rsidR="004F1C97">
        <w:fldChar w:fldCharType="end"/>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9" type="#_x0000_t75" style="width:14.95pt;height:19pt" o:ole="">
            <v:imagedata r:id="rId2182" o:title=""/>
          </v:shape>
          <o:OLEObject Type="Embed" ProgID="Equation.DSMT4" ShapeID="_x0000_i2109" DrawAspect="Content" ObjectID="_1493586462" r:id="rId2183"/>
        </w:object>
      </w:r>
      <w:r>
        <w:t xml:space="preserve"> are the element shape functions and </w:t>
      </w:r>
      <w:r w:rsidR="00905817" w:rsidRPr="00905817">
        <w:rPr>
          <w:position w:val="-12"/>
        </w:rPr>
        <w:object w:dxaOrig="240" w:dyaOrig="360" w14:anchorId="67827C5C">
          <v:shape id="_x0000_i2110" type="#_x0000_t75" style="width:12.25pt;height:19pt" o:ole="">
            <v:imagedata r:id="rId2184" o:title=""/>
          </v:shape>
          <o:OLEObject Type="Embed" ProgID="Equation.DSMT4" ShapeID="_x0000_i2110" DrawAspect="Content" ObjectID="_1493586463" r:id="rId2185"/>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11" type="#_x0000_t75" style="width:209.2pt;height:36.7pt" o:ole="">
            <v:imagedata r:id="rId2186" o:title=""/>
          </v:shape>
          <o:OLEObject Type="Embed" ProgID="Equation.DSMT4" ShapeID="_x0000_i2111" DrawAspect="Content" ObjectID="_1493586464" r:id="rId2187"/>
        </w:object>
      </w:r>
      <w:r w:rsidR="00DC6A9C">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12" type="#_x0000_t75" style="width:10.2pt;height:10.2pt" o:ole="">
            <v:imagedata r:id="rId2188" o:title=""/>
          </v:shape>
          <o:OLEObject Type="Embed" ProgID="Equation.DSMT4" ShapeID="_x0000_i2112" DrawAspect="Content" ObjectID="_1493586465" r:id="rId2189"/>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13" type="#_x0000_t75" style="width:10.2pt;height:19pt" o:ole="">
            <v:imagedata r:id="rId2190" o:title=""/>
          </v:shape>
          <o:OLEObject Type="Embed" ProgID="Equation.DSMT4" ShapeID="_x0000_i2113" DrawAspect="Content" ObjectID="_1493586466" r:id="rId2191"/>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14" type="#_x0000_t75" style="width:61.8pt;height:19.7pt" o:ole="">
            <v:imagedata r:id="rId2192" o:title=""/>
          </v:shape>
          <o:OLEObject Type="Embed" ProgID="Equation.DSMT4" ShapeID="_x0000_i2114" DrawAspect="Content" ObjectID="_1493586467" r:id="rId2193"/>
        </w:object>
      </w:r>
      <w:r>
        <w:t xml:space="preserve">, and </w:t>
      </w:r>
      <w:r w:rsidR="00905817" w:rsidRPr="00905817">
        <w:rPr>
          <w:position w:val="-12"/>
        </w:rPr>
        <w:object w:dxaOrig="279" w:dyaOrig="360" w14:anchorId="2E3186C8">
          <v:shape id="_x0000_i2115" type="#_x0000_t75" style="width:14.25pt;height:19pt" o:ole="">
            <v:imagedata r:id="rId2194" o:title=""/>
          </v:shape>
          <o:OLEObject Type="Embed" ProgID="Equation.DSMT4" ShapeID="_x0000_i2115" DrawAspect="Content" ObjectID="_1493586468" r:id="rId2195"/>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FE64EB">
        <w:fldChar w:fldCharType="begin"/>
      </w:r>
      <w:r w:rsidR="00FE64EB">
        <w:instrText xml:space="preserve"> HYPERLINK \l "_ENREF_31" \o "Simo, 1991 #11" </w:instrText>
      </w:r>
      <w:ins w:id="819" w:author="rawlins" w:date="2015-05-19T17:22:00Z"/>
      <w:r w:rsidR="00FE64EB">
        <w:fldChar w:fldCharType="separate"/>
      </w:r>
      <w:r w:rsidR="00214E15">
        <w:rPr>
          <w:noProof/>
        </w:rPr>
        <w:t>31</w:t>
      </w:r>
      <w:r w:rsidR="00FE64EB">
        <w:rPr>
          <w:noProof/>
        </w:rPr>
        <w:fldChar w:fldCharType="end"/>
      </w:r>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820" w:name="_Toc289032563"/>
      <w:r>
        <w:t xml:space="preserve">Hexahedral </w:t>
      </w:r>
      <w:r w:rsidR="0081541F">
        <w:t>E</w:t>
      </w:r>
      <w:r>
        <w:t>lements</w:t>
      </w:r>
      <w:bookmarkEnd w:id="820"/>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16" type="#_x0000_t75" style="width:129.75pt;height:258.1pt" o:ole="">
            <v:imagedata r:id="rId2196" o:title=""/>
          </v:shape>
          <o:OLEObject Type="Embed" ProgID="Equation.DSMT4" ShapeID="_x0000_i2116" DrawAspect="Content" ObjectID="_1493586469" r:id="rId2197"/>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821" w:name="_Toc289032564"/>
      <w:r>
        <w:t>Pentahedral Elements</w:t>
      </w:r>
      <w:bookmarkEnd w:id="821"/>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17" type="#_x0000_t75" style="width:113.45pt;height:191.55pt" o:ole="">
            <v:imagedata r:id="rId2198" o:title=""/>
          </v:shape>
          <o:OLEObject Type="Embed" ProgID="Equation.DSMT4" ShapeID="_x0000_i2117" DrawAspect="Content" ObjectID="_1493586470" r:id="rId2199"/>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822" w:name="_Toc289032565"/>
      <w:r>
        <w:t>Tetrahedral Elements</w:t>
      </w:r>
      <w:bookmarkEnd w:id="822"/>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18" type="#_x0000_t75" style="width:78.1pt;height:1in" o:ole="">
            <v:imagedata r:id="rId2200" o:title=""/>
          </v:shape>
          <o:OLEObject Type="Embed" ProgID="Equation.DSMT4" ShapeID="_x0000_i2118" DrawAspect="Content" ObjectID="_1493586471" r:id="rId220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202">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4158488" w:rsidR="008C7882" w:rsidRDefault="008C7882" w:rsidP="00FD7660">
      <w:pPr>
        <w:pStyle w:val="Caption"/>
        <w:jc w:val="center"/>
      </w:pPr>
      <w:r>
        <w:t xml:space="preserve">Figure </w:t>
      </w:r>
      <w:ins w:id="823" w:author="Steve Maas" w:date="2015-05-13T13:51:00Z">
        <w:r w:rsidR="00AB0524">
          <w:fldChar w:fldCharType="begin"/>
        </w:r>
        <w:r w:rsidR="00AB0524">
          <w:instrText xml:space="preserve"> STYLEREF 1 \s </w:instrText>
        </w:r>
      </w:ins>
      <w:r w:rsidR="00AB0524">
        <w:fldChar w:fldCharType="separate"/>
      </w:r>
      <w:r w:rsidR="00D3178E">
        <w:rPr>
          <w:noProof/>
        </w:rPr>
        <w:t>4</w:t>
      </w:r>
      <w:ins w:id="824"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825" w:author="rawlins" w:date="2015-05-19T17:23:00Z">
        <w:r w:rsidR="00D3178E">
          <w:rPr>
            <w:noProof/>
          </w:rPr>
          <w:t>1</w:t>
        </w:r>
      </w:ins>
      <w:ins w:id="826" w:author="Steve Maas" w:date="2015-05-13T13:51:00Z">
        <w:r w:rsidR="00AB0524">
          <w:fldChar w:fldCharType="end"/>
        </w:r>
      </w:ins>
      <w:del w:id="827"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828" w:name="_Toc289032566"/>
      <w:r>
        <w:t xml:space="preserve">Quadratic </w:t>
      </w:r>
      <w:r w:rsidR="0081541F">
        <w:t>T</w:t>
      </w:r>
      <w:r>
        <w:t xml:space="preserve">etrahedral </w:t>
      </w:r>
      <w:r w:rsidR="0081541F">
        <w:t>E</w:t>
      </w:r>
      <w:r>
        <w:t>lements</w:t>
      </w:r>
      <w:bookmarkEnd w:id="828"/>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9" type="#_x0000_t75" style="width:1in;height:1in" o:ole="">
            <v:imagedata r:id="rId2203" o:title=""/>
          </v:shape>
          <o:OLEObject Type="Embed" ProgID="Equation.DSMT4" ShapeID="_x0000_i2119" DrawAspect="Content" ObjectID="_1493586472" r:id="rId2204"/>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20" type="#_x0000_t75" style="width:150.8pt;height:129.75pt" o:ole="">
            <v:imagedata r:id="rId2205" o:title=""/>
          </v:shape>
          <o:OLEObject Type="Embed" ProgID="Equation.DSMT4" ShapeID="_x0000_i2120" DrawAspect="Content" ObjectID="_1493586473" r:id="rId2206"/>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Pr>
        <w:rPr>
          <w:ins w:id="829" w:author="Steve Maas" w:date="2015-05-13T13:47:00Z"/>
        </w:rPr>
      </w:pPr>
    </w:p>
    <w:p w14:paraId="1801BA05" w14:textId="77777777" w:rsidR="002D4065" w:rsidRDefault="002D4065" w:rsidP="00717EF7">
      <w:pPr>
        <w:rPr>
          <w:ins w:id="830" w:author="Steve Maas" w:date="2015-05-13T13:52:00Z"/>
        </w:rPr>
      </w:pPr>
    </w:p>
    <w:p w14:paraId="5997C563" w14:textId="5597F82E" w:rsidR="00AB0524" w:rsidRDefault="00AB0524" w:rsidP="00717EF7">
      <w:pPr>
        <w:rPr>
          <w:ins w:id="831" w:author="Steve Maas" w:date="2015-05-13T13:49:00Z"/>
        </w:rPr>
      </w:pPr>
      <w:ins w:id="832" w:author="Steve Maas" w:date="2015-05-13T13:47:00Z">
        <w:r>
          <w:lastRenderedPageBreak/>
          <w:t>FEBio also implements a 15-node quadratic tetrahedral element</w:t>
        </w:r>
      </w:ins>
      <w:ins w:id="833" w:author="Steve Maas" w:date="2015-05-13T13:52:00Z">
        <w:r w:rsidR="002D4065">
          <w:t xml:space="preserve"> (see </w:t>
        </w:r>
      </w:ins>
      <w:ins w:id="834" w:author="Steve Maas" w:date="2015-05-13T13:53:00Z">
        <w:r w:rsidR="002D4065">
          <w:fldChar w:fldCharType="begin"/>
        </w:r>
        <w:r w:rsidR="002D4065">
          <w:instrText xml:space="preserve"> REF _Ref419288509 \h </w:instrText>
        </w:r>
      </w:ins>
      <w:r w:rsidR="002D4065">
        <w:fldChar w:fldCharType="separate"/>
      </w:r>
      <w:ins w:id="835" w:author="rawlins" w:date="2015-05-19T17:23:00Z">
        <w:r w:rsidR="00D3178E">
          <w:t xml:space="preserve">Figure </w:t>
        </w:r>
        <w:r w:rsidR="00D3178E">
          <w:rPr>
            <w:noProof/>
          </w:rPr>
          <w:t>4</w:t>
        </w:r>
        <w:r w:rsidR="00D3178E">
          <w:noBreakHyphen/>
        </w:r>
        <w:r w:rsidR="00D3178E">
          <w:rPr>
            <w:noProof/>
          </w:rPr>
          <w:t>2</w:t>
        </w:r>
      </w:ins>
      <w:ins w:id="836" w:author="Steve Maas" w:date="2015-05-13T13:53:00Z">
        <w:r w:rsidR="002D4065">
          <w:fldChar w:fldCharType="end"/>
        </w:r>
      </w:ins>
      <w:ins w:id="837" w:author="Steve Maas" w:date="2015-05-13T13:52:00Z">
        <w:r w:rsidR="002D4065">
          <w:t>)</w:t>
        </w:r>
      </w:ins>
      <w:ins w:id="838" w:author="Steve Maas" w:date="2015-05-13T13:47:00Z">
        <w:r>
          <w:t xml:space="preserve">. </w:t>
        </w:r>
      </w:ins>
    </w:p>
    <w:p w14:paraId="70B2064A" w14:textId="6253EB28" w:rsidR="00AB0524" w:rsidRDefault="00AB0524" w:rsidP="00717EF7">
      <w:pPr>
        <w:rPr>
          <w:ins w:id="839" w:author="Steve Maas" w:date="2015-05-13T13:50:00Z"/>
        </w:rPr>
      </w:pPr>
      <w:ins w:id="840" w:author="Steve Maas" w:date="2015-05-13T13:49:00Z">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207"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208"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44ED3A19"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09"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10" o:title=""/>
                    <v:shadow color="#eeece1 [3214]"/>
                  </v:shape>
                  <w10:anchorlock/>
                </v:group>
              </w:pict>
            </mc:Fallback>
          </mc:AlternateContent>
        </w:r>
      </w:ins>
    </w:p>
    <w:p w14:paraId="308F4544" w14:textId="2D1C014D" w:rsidR="00AB0524" w:rsidRDefault="00AB0524">
      <w:pPr>
        <w:pStyle w:val="Caption"/>
        <w:rPr>
          <w:ins w:id="841" w:author="Steve Maas" w:date="2015-05-13T13:52:00Z"/>
        </w:rPr>
        <w:pPrChange w:id="842" w:author="Steve Maas" w:date="2015-05-13T13:51:00Z">
          <w:pPr/>
        </w:pPrChange>
      </w:pPr>
      <w:bookmarkStart w:id="843" w:name="_Ref419288509"/>
      <w:ins w:id="844" w:author="Steve Maas" w:date="2015-05-13T13:51:00Z">
        <w:r>
          <w:t xml:space="preserve">Figure </w:t>
        </w:r>
        <w:r>
          <w:fldChar w:fldCharType="begin"/>
        </w:r>
        <w:r>
          <w:instrText xml:space="preserve"> STYLEREF 1 \s </w:instrText>
        </w:r>
      </w:ins>
      <w:r>
        <w:fldChar w:fldCharType="separate"/>
      </w:r>
      <w:r w:rsidR="00D3178E">
        <w:rPr>
          <w:noProof/>
        </w:rPr>
        <w:t>4</w:t>
      </w:r>
      <w:ins w:id="845" w:author="Steve Maas" w:date="2015-05-13T13:51:00Z">
        <w:r>
          <w:fldChar w:fldCharType="end"/>
        </w:r>
        <w:r>
          <w:noBreakHyphen/>
        </w:r>
        <w:r>
          <w:fldChar w:fldCharType="begin"/>
        </w:r>
        <w:r>
          <w:instrText xml:space="preserve"> SEQ Figure \* ARABIC \s 1 </w:instrText>
        </w:r>
      </w:ins>
      <w:r>
        <w:fldChar w:fldCharType="separate"/>
      </w:r>
      <w:ins w:id="846" w:author="rawlins" w:date="2015-05-19T17:23:00Z">
        <w:r w:rsidR="00D3178E">
          <w:rPr>
            <w:noProof/>
          </w:rPr>
          <w:t>2</w:t>
        </w:r>
      </w:ins>
      <w:ins w:id="847" w:author="Steve Maas" w:date="2015-05-13T13:51:00Z">
        <w:r>
          <w:fldChar w:fldCharType="end"/>
        </w:r>
        <w:bookmarkEnd w:id="843"/>
        <w:r>
          <w:t xml:space="preserve"> Quadratic tetrahedral elements available in FEBio. Left, a 10-node quadratic tet</w:t>
        </w:r>
      </w:ins>
      <w:ins w:id="848" w:author="Steve Maas" w:date="2015-05-13T13:52:00Z">
        <w:r>
          <w:t>.</w:t>
        </w:r>
      </w:ins>
      <w:ins w:id="849" w:author="Steve Maas" w:date="2015-05-13T13:51:00Z">
        <w:r>
          <w:t xml:space="preserve"> Right</w:t>
        </w:r>
      </w:ins>
      <w:ins w:id="850" w:author="Steve Maas" w:date="2015-05-13T13:52:00Z">
        <w:r>
          <w:t>, a 15-node quadratic tet.</w:t>
        </w:r>
      </w:ins>
    </w:p>
    <w:p w14:paraId="0FE28980" w14:textId="77777777" w:rsidR="00AB0524" w:rsidRDefault="00AB0524">
      <w:pPr>
        <w:rPr>
          <w:ins w:id="851" w:author="Steve Maas" w:date="2015-05-13T13:52:00Z"/>
        </w:rPr>
      </w:pPr>
    </w:p>
    <w:p w14:paraId="284BFC40" w14:textId="77777777" w:rsidR="002D4065" w:rsidRDefault="002D4065" w:rsidP="002D4065">
      <w:pPr>
        <w:rPr>
          <w:ins w:id="852" w:author="Steve Maas" w:date="2015-05-13T13:54:00Z"/>
        </w:rPr>
      </w:pPr>
      <w:ins w:id="853" w:author="Steve Maas" w:date="2015-05-13T13:54:00Z">
        <w:r>
          <w:t>The following integration rules are implemented for this element type.</w:t>
        </w:r>
      </w:ins>
    </w:p>
    <w:p w14:paraId="00C1BD3C" w14:textId="77777777" w:rsidR="00AB0524" w:rsidRDefault="00AB0524" w:rsidP="002D4065">
      <w:pPr>
        <w:rPr>
          <w:ins w:id="854" w:author="Steve Maas" w:date="2015-05-13T13:55:00Z"/>
        </w:rPr>
      </w:pPr>
    </w:p>
    <w:p w14:paraId="5BA6A4A9" w14:textId="66528FCF" w:rsidR="002D4065" w:rsidRPr="002D4065" w:rsidRDefault="002D4065" w:rsidP="002D4065">
      <w:pPr>
        <w:rPr>
          <w:ins w:id="855" w:author="Steve Maas" w:date="2015-05-13T13:54:00Z"/>
          <w:b/>
          <w:rPrChange w:id="856" w:author="Steve Maas" w:date="2015-05-13T13:55:00Z">
            <w:rPr>
              <w:ins w:id="857" w:author="Steve Maas" w:date="2015-05-13T13:54:00Z"/>
            </w:rPr>
          </w:rPrChange>
        </w:rPr>
      </w:pPr>
      <w:ins w:id="858" w:author="Steve Maas" w:date="2015-05-13T13:55:00Z">
        <w:r>
          <w:rPr>
            <w:b/>
          </w:rPr>
          <w:t>8-point Gauss rule</w:t>
        </w:r>
      </w:ins>
      <w:ins w:id="859" w:author="Steve Maas" w:date="2015-05-13T13:56:00Z">
        <w:r>
          <w:rPr>
            <w:rStyle w:val="FootnoteReference"/>
            <w:b/>
          </w:rPr>
          <w:footnoteReference w:id="1"/>
        </w:r>
      </w:ins>
    </w:p>
    <w:tbl>
      <w:tblPr>
        <w:tblStyle w:val="TableGrid"/>
        <w:tblW w:w="0" w:type="auto"/>
        <w:tblLook w:val="04A0" w:firstRow="1" w:lastRow="0" w:firstColumn="1" w:lastColumn="0" w:noHBand="0" w:noVBand="1"/>
        <w:tblPrChange w:id="863" w:author="Steve Maas" w:date="2015-05-13T13:59:00Z">
          <w:tblPr>
            <w:tblStyle w:val="TableGrid"/>
            <w:tblW w:w="0" w:type="auto"/>
            <w:tblLook w:val="04A0" w:firstRow="1" w:lastRow="0" w:firstColumn="1" w:lastColumn="0" w:noHBand="0" w:noVBand="1"/>
          </w:tblPr>
        </w:tblPrChange>
      </w:tblPr>
      <w:tblGrid>
        <w:gridCol w:w="2394"/>
        <w:gridCol w:w="2394"/>
        <w:gridCol w:w="2394"/>
        <w:gridCol w:w="2394"/>
        <w:tblGridChange w:id="864">
          <w:tblGrid>
            <w:gridCol w:w="2394"/>
            <w:gridCol w:w="2394"/>
            <w:gridCol w:w="2394"/>
            <w:gridCol w:w="2394"/>
          </w:tblGrid>
        </w:tblGridChange>
      </w:tblGrid>
      <w:tr w:rsidR="002D4065" w14:paraId="3A0DF056" w14:textId="77777777" w:rsidTr="002D4065">
        <w:trPr>
          <w:ins w:id="865" w:author="Steve Maas" w:date="2015-05-13T13:55:00Z"/>
        </w:trPr>
        <w:tc>
          <w:tcPr>
            <w:tcW w:w="2394" w:type="dxa"/>
            <w:shd w:val="clear" w:color="auto" w:fill="DDD9C3" w:themeFill="background2" w:themeFillShade="E6"/>
            <w:tcPrChange w:id="866" w:author="Steve Maas" w:date="2015-05-13T13:59:00Z">
              <w:tcPr>
                <w:tcW w:w="2394" w:type="dxa"/>
              </w:tcPr>
            </w:tcPrChange>
          </w:tcPr>
          <w:p w14:paraId="3F897F03" w14:textId="08B8747E" w:rsidR="002D4065" w:rsidRPr="002D4065" w:rsidRDefault="002D4065" w:rsidP="002D4065">
            <w:pPr>
              <w:rPr>
                <w:ins w:id="867" w:author="Steve Maas" w:date="2015-05-13T13:55:00Z"/>
                <w:b/>
                <w:rPrChange w:id="868" w:author="Steve Maas" w:date="2015-05-13T13:55:00Z">
                  <w:rPr>
                    <w:ins w:id="869" w:author="Steve Maas" w:date="2015-05-13T13:55:00Z"/>
                  </w:rPr>
                </w:rPrChange>
              </w:rPr>
            </w:pPr>
            <w:ins w:id="870" w:author="Steve Maas" w:date="2015-05-13T13:55:00Z">
              <w:r>
                <w:rPr>
                  <w:b/>
                </w:rPr>
                <w:t>r</w:t>
              </w:r>
            </w:ins>
          </w:p>
        </w:tc>
        <w:tc>
          <w:tcPr>
            <w:tcW w:w="2394" w:type="dxa"/>
            <w:shd w:val="clear" w:color="auto" w:fill="DDD9C3" w:themeFill="background2" w:themeFillShade="E6"/>
            <w:tcPrChange w:id="871" w:author="Steve Maas" w:date="2015-05-13T13:59:00Z">
              <w:tcPr>
                <w:tcW w:w="2394" w:type="dxa"/>
              </w:tcPr>
            </w:tcPrChange>
          </w:tcPr>
          <w:p w14:paraId="18DA77B9" w14:textId="2759CBD5" w:rsidR="002D4065" w:rsidRPr="002D4065" w:rsidRDefault="002D4065" w:rsidP="002D4065">
            <w:pPr>
              <w:rPr>
                <w:ins w:id="872" w:author="Steve Maas" w:date="2015-05-13T13:55:00Z"/>
                <w:b/>
                <w:rPrChange w:id="873" w:author="Steve Maas" w:date="2015-05-13T13:55:00Z">
                  <w:rPr>
                    <w:ins w:id="874" w:author="Steve Maas" w:date="2015-05-13T13:55:00Z"/>
                  </w:rPr>
                </w:rPrChange>
              </w:rPr>
            </w:pPr>
            <w:ins w:id="875" w:author="Steve Maas" w:date="2015-05-13T13:55:00Z">
              <w:r w:rsidRPr="002D4065">
                <w:rPr>
                  <w:b/>
                </w:rPr>
                <w:t>s</w:t>
              </w:r>
            </w:ins>
          </w:p>
        </w:tc>
        <w:tc>
          <w:tcPr>
            <w:tcW w:w="2394" w:type="dxa"/>
            <w:shd w:val="clear" w:color="auto" w:fill="DDD9C3" w:themeFill="background2" w:themeFillShade="E6"/>
            <w:tcPrChange w:id="876" w:author="Steve Maas" w:date="2015-05-13T13:59:00Z">
              <w:tcPr>
                <w:tcW w:w="2394" w:type="dxa"/>
              </w:tcPr>
            </w:tcPrChange>
          </w:tcPr>
          <w:p w14:paraId="102FC1B0" w14:textId="3AED7DDA" w:rsidR="002D4065" w:rsidRPr="002D4065" w:rsidRDefault="002D4065" w:rsidP="002D4065">
            <w:pPr>
              <w:rPr>
                <w:ins w:id="877" w:author="Steve Maas" w:date="2015-05-13T13:55:00Z"/>
                <w:b/>
                <w:rPrChange w:id="878" w:author="Steve Maas" w:date="2015-05-13T13:55:00Z">
                  <w:rPr>
                    <w:ins w:id="879" w:author="Steve Maas" w:date="2015-05-13T13:55:00Z"/>
                  </w:rPr>
                </w:rPrChange>
              </w:rPr>
            </w:pPr>
            <w:ins w:id="880" w:author="Steve Maas" w:date="2015-05-13T13:55:00Z">
              <w:r>
                <w:rPr>
                  <w:b/>
                </w:rPr>
                <w:t>t</w:t>
              </w:r>
            </w:ins>
          </w:p>
        </w:tc>
        <w:tc>
          <w:tcPr>
            <w:tcW w:w="2394" w:type="dxa"/>
            <w:shd w:val="clear" w:color="auto" w:fill="DDD9C3" w:themeFill="background2" w:themeFillShade="E6"/>
            <w:tcPrChange w:id="881" w:author="Steve Maas" w:date="2015-05-13T13:59:00Z">
              <w:tcPr>
                <w:tcW w:w="2394" w:type="dxa"/>
              </w:tcPr>
            </w:tcPrChange>
          </w:tcPr>
          <w:p w14:paraId="1326295F" w14:textId="647445CD" w:rsidR="002D4065" w:rsidRPr="002D4065" w:rsidRDefault="002D4065" w:rsidP="002D4065">
            <w:pPr>
              <w:rPr>
                <w:ins w:id="882" w:author="Steve Maas" w:date="2015-05-13T13:55:00Z"/>
                <w:b/>
                <w:rPrChange w:id="883" w:author="Steve Maas" w:date="2015-05-13T13:55:00Z">
                  <w:rPr>
                    <w:ins w:id="884" w:author="Steve Maas" w:date="2015-05-13T13:55:00Z"/>
                  </w:rPr>
                </w:rPrChange>
              </w:rPr>
            </w:pPr>
            <w:ins w:id="885" w:author="Steve Maas" w:date="2015-05-13T13:55:00Z">
              <w:r w:rsidRPr="002D4065">
                <w:rPr>
                  <w:b/>
                  <w:rPrChange w:id="886" w:author="Steve Maas" w:date="2015-05-13T13:55:00Z">
                    <w:rPr/>
                  </w:rPrChange>
                </w:rPr>
                <w:t>w</w:t>
              </w:r>
            </w:ins>
          </w:p>
        </w:tc>
      </w:tr>
      <w:tr w:rsidR="002D4065" w14:paraId="7F575413" w14:textId="77777777" w:rsidTr="002D4065">
        <w:trPr>
          <w:ins w:id="887" w:author="Steve Maas" w:date="2015-05-13T13:55:00Z"/>
        </w:trPr>
        <w:tc>
          <w:tcPr>
            <w:tcW w:w="2394" w:type="dxa"/>
          </w:tcPr>
          <w:p w14:paraId="43C9F061" w14:textId="3A126FC0" w:rsidR="002D4065" w:rsidRDefault="002D4065" w:rsidP="002D4065">
            <w:pPr>
              <w:rPr>
                <w:ins w:id="888" w:author="Steve Maas" w:date="2015-05-13T13:55:00Z"/>
              </w:rPr>
            </w:pPr>
            <w:ins w:id="889" w:author="Steve Maas" w:date="2015-05-13T13:57:00Z">
              <w:r w:rsidRPr="002D4065">
                <w:t>0.0158359099</w:t>
              </w:r>
            </w:ins>
          </w:p>
        </w:tc>
        <w:tc>
          <w:tcPr>
            <w:tcW w:w="2394" w:type="dxa"/>
          </w:tcPr>
          <w:p w14:paraId="35178A9D" w14:textId="5D999A79" w:rsidR="002D4065" w:rsidRDefault="002D4065" w:rsidP="002D4065">
            <w:pPr>
              <w:rPr>
                <w:ins w:id="890" w:author="Steve Maas" w:date="2015-05-13T13:55:00Z"/>
              </w:rPr>
            </w:pPr>
            <w:ins w:id="891" w:author="Steve Maas" w:date="2015-05-13T13:57:00Z">
              <w:r w:rsidRPr="002D4065">
                <w:t>0.3280546970</w:t>
              </w:r>
            </w:ins>
          </w:p>
        </w:tc>
        <w:tc>
          <w:tcPr>
            <w:tcW w:w="2394" w:type="dxa"/>
          </w:tcPr>
          <w:p w14:paraId="632D668D" w14:textId="15836BBB" w:rsidR="002D4065" w:rsidRDefault="002D4065" w:rsidP="002D4065">
            <w:pPr>
              <w:rPr>
                <w:ins w:id="892" w:author="Steve Maas" w:date="2015-05-13T13:55:00Z"/>
              </w:rPr>
            </w:pPr>
            <w:ins w:id="893" w:author="Steve Maas" w:date="2015-05-13T13:57:00Z">
              <w:r w:rsidRPr="002D4065">
                <w:t>0.3280546970</w:t>
              </w:r>
            </w:ins>
          </w:p>
        </w:tc>
        <w:tc>
          <w:tcPr>
            <w:tcW w:w="2394" w:type="dxa"/>
          </w:tcPr>
          <w:p w14:paraId="5FC40DEE" w14:textId="6C179B41" w:rsidR="002D4065" w:rsidRDefault="002D4065" w:rsidP="002D4065">
            <w:pPr>
              <w:rPr>
                <w:ins w:id="894" w:author="Steve Maas" w:date="2015-05-13T13:55:00Z"/>
              </w:rPr>
            </w:pPr>
            <w:ins w:id="895" w:author="Steve Maas" w:date="2015-05-13T13:57:00Z">
              <w:r w:rsidRPr="002D4065">
                <w:t>0.138527967</w:t>
              </w:r>
            </w:ins>
          </w:p>
        </w:tc>
      </w:tr>
      <w:tr w:rsidR="002D4065" w14:paraId="09825542" w14:textId="77777777" w:rsidTr="002D4065">
        <w:trPr>
          <w:ins w:id="896" w:author="Steve Maas" w:date="2015-05-13T13:55:00Z"/>
        </w:trPr>
        <w:tc>
          <w:tcPr>
            <w:tcW w:w="2394" w:type="dxa"/>
          </w:tcPr>
          <w:p w14:paraId="54415D54" w14:textId="642E7833" w:rsidR="002D4065" w:rsidRDefault="002D4065" w:rsidP="002D4065">
            <w:pPr>
              <w:rPr>
                <w:ins w:id="897" w:author="Steve Maas" w:date="2015-05-13T13:55:00Z"/>
              </w:rPr>
            </w:pPr>
            <w:ins w:id="898" w:author="Steve Maas" w:date="2015-05-13T13:57:00Z">
              <w:r w:rsidRPr="002D4065">
                <w:t>0.3280546970</w:t>
              </w:r>
            </w:ins>
          </w:p>
        </w:tc>
        <w:tc>
          <w:tcPr>
            <w:tcW w:w="2394" w:type="dxa"/>
          </w:tcPr>
          <w:p w14:paraId="6AA6463D" w14:textId="6CCFF86A" w:rsidR="002D4065" w:rsidRDefault="002D4065" w:rsidP="002D4065">
            <w:pPr>
              <w:rPr>
                <w:ins w:id="899" w:author="Steve Maas" w:date="2015-05-13T13:55:00Z"/>
              </w:rPr>
            </w:pPr>
            <w:ins w:id="900" w:author="Steve Maas" w:date="2015-05-13T13:58:00Z">
              <w:r w:rsidRPr="002D4065">
                <w:t>0.0158359099</w:t>
              </w:r>
            </w:ins>
          </w:p>
        </w:tc>
        <w:tc>
          <w:tcPr>
            <w:tcW w:w="2394" w:type="dxa"/>
          </w:tcPr>
          <w:p w14:paraId="07E1937D" w14:textId="009EC8E9" w:rsidR="002D4065" w:rsidRDefault="002D4065" w:rsidP="002D4065">
            <w:pPr>
              <w:rPr>
                <w:ins w:id="901" w:author="Steve Maas" w:date="2015-05-13T13:55:00Z"/>
              </w:rPr>
            </w:pPr>
            <w:ins w:id="902" w:author="Steve Maas" w:date="2015-05-13T13:58:00Z">
              <w:r w:rsidRPr="002D4065">
                <w:t>0.3280546970</w:t>
              </w:r>
            </w:ins>
          </w:p>
        </w:tc>
        <w:tc>
          <w:tcPr>
            <w:tcW w:w="2394" w:type="dxa"/>
          </w:tcPr>
          <w:p w14:paraId="73E3E984" w14:textId="59AB20A0" w:rsidR="002D4065" w:rsidRDefault="002D4065" w:rsidP="002D4065">
            <w:pPr>
              <w:rPr>
                <w:ins w:id="903" w:author="Steve Maas" w:date="2015-05-13T13:55:00Z"/>
              </w:rPr>
            </w:pPr>
            <w:ins w:id="904" w:author="Steve Maas" w:date="2015-05-13T13:57:00Z">
              <w:r w:rsidRPr="002D4065">
                <w:t>0.138527967</w:t>
              </w:r>
            </w:ins>
          </w:p>
        </w:tc>
      </w:tr>
      <w:tr w:rsidR="002D4065" w14:paraId="150703E2" w14:textId="77777777" w:rsidTr="002D4065">
        <w:trPr>
          <w:ins w:id="905" w:author="Steve Maas" w:date="2015-05-13T13:55:00Z"/>
        </w:trPr>
        <w:tc>
          <w:tcPr>
            <w:tcW w:w="2394" w:type="dxa"/>
          </w:tcPr>
          <w:p w14:paraId="680D7275" w14:textId="668E552E" w:rsidR="002D4065" w:rsidRDefault="002D4065" w:rsidP="002D4065">
            <w:pPr>
              <w:rPr>
                <w:ins w:id="906" w:author="Steve Maas" w:date="2015-05-13T13:55:00Z"/>
              </w:rPr>
            </w:pPr>
            <w:ins w:id="907" w:author="Steve Maas" w:date="2015-05-13T13:58:00Z">
              <w:r w:rsidRPr="002D4065">
                <w:t>0.3280546970</w:t>
              </w:r>
            </w:ins>
          </w:p>
        </w:tc>
        <w:tc>
          <w:tcPr>
            <w:tcW w:w="2394" w:type="dxa"/>
          </w:tcPr>
          <w:p w14:paraId="66ECD628" w14:textId="7D66AAF0" w:rsidR="002D4065" w:rsidRDefault="002D4065" w:rsidP="002D4065">
            <w:pPr>
              <w:rPr>
                <w:ins w:id="908" w:author="Steve Maas" w:date="2015-05-13T13:55:00Z"/>
              </w:rPr>
            </w:pPr>
            <w:ins w:id="909" w:author="Steve Maas" w:date="2015-05-13T13:58:00Z">
              <w:r w:rsidRPr="002D4065">
                <w:t>0.3280546970</w:t>
              </w:r>
            </w:ins>
          </w:p>
        </w:tc>
        <w:tc>
          <w:tcPr>
            <w:tcW w:w="2394" w:type="dxa"/>
          </w:tcPr>
          <w:p w14:paraId="26E0ACB3" w14:textId="0179F7B8" w:rsidR="002D4065" w:rsidRDefault="002D4065" w:rsidP="002D4065">
            <w:pPr>
              <w:rPr>
                <w:ins w:id="910" w:author="Steve Maas" w:date="2015-05-13T13:55:00Z"/>
              </w:rPr>
            </w:pPr>
            <w:ins w:id="911" w:author="Steve Maas" w:date="2015-05-13T13:58:00Z">
              <w:r w:rsidRPr="002D4065">
                <w:t>0.0158359099</w:t>
              </w:r>
            </w:ins>
          </w:p>
        </w:tc>
        <w:tc>
          <w:tcPr>
            <w:tcW w:w="2394" w:type="dxa"/>
          </w:tcPr>
          <w:p w14:paraId="144E25A6" w14:textId="20302099" w:rsidR="002D4065" w:rsidRDefault="002D4065" w:rsidP="002D4065">
            <w:pPr>
              <w:rPr>
                <w:ins w:id="912" w:author="Steve Maas" w:date="2015-05-13T13:55:00Z"/>
              </w:rPr>
            </w:pPr>
            <w:ins w:id="913" w:author="Steve Maas" w:date="2015-05-13T13:57:00Z">
              <w:r w:rsidRPr="002D4065">
                <w:t>0.138527967</w:t>
              </w:r>
            </w:ins>
          </w:p>
        </w:tc>
      </w:tr>
      <w:tr w:rsidR="002D4065" w14:paraId="1F831F49" w14:textId="77777777" w:rsidTr="002D4065">
        <w:trPr>
          <w:ins w:id="914" w:author="Steve Maas" w:date="2015-05-13T13:55:00Z"/>
        </w:trPr>
        <w:tc>
          <w:tcPr>
            <w:tcW w:w="2394" w:type="dxa"/>
          </w:tcPr>
          <w:p w14:paraId="492CBFE1" w14:textId="66B8ADB3" w:rsidR="002D4065" w:rsidRDefault="002D4065" w:rsidP="002D4065">
            <w:pPr>
              <w:rPr>
                <w:ins w:id="915" w:author="Steve Maas" w:date="2015-05-13T13:55:00Z"/>
              </w:rPr>
            </w:pPr>
            <w:ins w:id="916" w:author="Steve Maas" w:date="2015-05-13T13:58:00Z">
              <w:r w:rsidRPr="002D4065">
                <w:t>0.3280546970</w:t>
              </w:r>
            </w:ins>
          </w:p>
        </w:tc>
        <w:tc>
          <w:tcPr>
            <w:tcW w:w="2394" w:type="dxa"/>
          </w:tcPr>
          <w:p w14:paraId="54C9FF37" w14:textId="55EC9740" w:rsidR="002D4065" w:rsidRDefault="002D4065" w:rsidP="002D4065">
            <w:pPr>
              <w:rPr>
                <w:ins w:id="917" w:author="Steve Maas" w:date="2015-05-13T13:55:00Z"/>
              </w:rPr>
            </w:pPr>
            <w:ins w:id="918" w:author="Steve Maas" w:date="2015-05-13T13:58:00Z">
              <w:r w:rsidRPr="002D4065">
                <w:t>0.3280546970</w:t>
              </w:r>
            </w:ins>
          </w:p>
        </w:tc>
        <w:tc>
          <w:tcPr>
            <w:tcW w:w="2394" w:type="dxa"/>
          </w:tcPr>
          <w:p w14:paraId="6450D112" w14:textId="70734950" w:rsidR="002D4065" w:rsidRDefault="002D4065" w:rsidP="002D4065">
            <w:pPr>
              <w:rPr>
                <w:ins w:id="919" w:author="Steve Maas" w:date="2015-05-13T13:55:00Z"/>
              </w:rPr>
            </w:pPr>
            <w:ins w:id="920" w:author="Steve Maas" w:date="2015-05-13T13:58:00Z">
              <w:r w:rsidRPr="002D4065">
                <w:t>0.3280546970</w:t>
              </w:r>
            </w:ins>
          </w:p>
        </w:tc>
        <w:tc>
          <w:tcPr>
            <w:tcW w:w="2394" w:type="dxa"/>
          </w:tcPr>
          <w:p w14:paraId="0B71958E" w14:textId="6E7580C2" w:rsidR="002D4065" w:rsidRDefault="002D4065" w:rsidP="002D4065">
            <w:pPr>
              <w:rPr>
                <w:ins w:id="921" w:author="Steve Maas" w:date="2015-05-13T13:55:00Z"/>
              </w:rPr>
            </w:pPr>
            <w:ins w:id="922" w:author="Steve Maas" w:date="2015-05-13T13:57:00Z">
              <w:r w:rsidRPr="002D4065">
                <w:t>0.138527967</w:t>
              </w:r>
            </w:ins>
          </w:p>
        </w:tc>
      </w:tr>
      <w:tr w:rsidR="002D4065" w14:paraId="1E65ECCC" w14:textId="77777777" w:rsidTr="002D4065">
        <w:trPr>
          <w:ins w:id="923" w:author="Steve Maas" w:date="2015-05-13T13:55:00Z"/>
        </w:trPr>
        <w:tc>
          <w:tcPr>
            <w:tcW w:w="2394" w:type="dxa"/>
          </w:tcPr>
          <w:p w14:paraId="0453FDED" w14:textId="4790953B" w:rsidR="002D4065" w:rsidRDefault="002D4065" w:rsidP="002D4065">
            <w:pPr>
              <w:rPr>
                <w:ins w:id="924" w:author="Steve Maas" w:date="2015-05-13T13:55:00Z"/>
              </w:rPr>
            </w:pPr>
            <w:ins w:id="925" w:author="Steve Maas" w:date="2015-05-13T13:58:00Z">
              <w:r w:rsidRPr="002D4065">
                <w:t>0.6791431780</w:t>
              </w:r>
            </w:ins>
          </w:p>
        </w:tc>
        <w:tc>
          <w:tcPr>
            <w:tcW w:w="2394" w:type="dxa"/>
          </w:tcPr>
          <w:p w14:paraId="25412EBD" w14:textId="5CFEF764" w:rsidR="002D4065" w:rsidRDefault="002D4065" w:rsidP="002D4065">
            <w:pPr>
              <w:rPr>
                <w:ins w:id="926" w:author="Steve Maas" w:date="2015-05-13T13:55:00Z"/>
              </w:rPr>
            </w:pPr>
            <w:ins w:id="927" w:author="Steve Maas" w:date="2015-05-13T13:58:00Z">
              <w:r w:rsidRPr="002D4065">
                <w:t>0.1069522740</w:t>
              </w:r>
            </w:ins>
          </w:p>
        </w:tc>
        <w:tc>
          <w:tcPr>
            <w:tcW w:w="2394" w:type="dxa"/>
          </w:tcPr>
          <w:p w14:paraId="50AAC0A2" w14:textId="201189B3" w:rsidR="002D4065" w:rsidRDefault="002D4065" w:rsidP="002D4065">
            <w:pPr>
              <w:rPr>
                <w:ins w:id="928" w:author="Steve Maas" w:date="2015-05-13T13:55:00Z"/>
              </w:rPr>
            </w:pPr>
            <w:ins w:id="929" w:author="Steve Maas" w:date="2015-05-13T13:58:00Z">
              <w:r w:rsidRPr="002D4065">
                <w:t>0.1069522740</w:t>
              </w:r>
            </w:ins>
          </w:p>
        </w:tc>
        <w:tc>
          <w:tcPr>
            <w:tcW w:w="2394" w:type="dxa"/>
          </w:tcPr>
          <w:p w14:paraId="41ACD4A1" w14:textId="6B74D984" w:rsidR="002D4065" w:rsidRDefault="002D4065" w:rsidP="002D4065">
            <w:pPr>
              <w:rPr>
                <w:ins w:id="930" w:author="Steve Maas" w:date="2015-05-13T13:55:00Z"/>
              </w:rPr>
            </w:pPr>
            <w:ins w:id="931" w:author="Steve Maas" w:date="2015-05-13T13:57:00Z">
              <w:r w:rsidRPr="002D4065">
                <w:t>0.111472033</w:t>
              </w:r>
            </w:ins>
          </w:p>
        </w:tc>
      </w:tr>
      <w:tr w:rsidR="002D4065" w14:paraId="6C2CF0A9" w14:textId="77777777" w:rsidTr="002D4065">
        <w:trPr>
          <w:ins w:id="932" w:author="Steve Maas" w:date="2015-05-13T13:55:00Z"/>
        </w:trPr>
        <w:tc>
          <w:tcPr>
            <w:tcW w:w="2394" w:type="dxa"/>
          </w:tcPr>
          <w:p w14:paraId="473A0C73" w14:textId="5BDC5F0F" w:rsidR="002D4065" w:rsidRDefault="002D4065" w:rsidP="002D4065">
            <w:pPr>
              <w:rPr>
                <w:ins w:id="933" w:author="Steve Maas" w:date="2015-05-13T13:55:00Z"/>
              </w:rPr>
            </w:pPr>
            <w:ins w:id="934" w:author="Steve Maas" w:date="2015-05-13T13:58:00Z">
              <w:r w:rsidRPr="002D4065">
                <w:t>0.1069522740</w:t>
              </w:r>
            </w:ins>
          </w:p>
        </w:tc>
        <w:tc>
          <w:tcPr>
            <w:tcW w:w="2394" w:type="dxa"/>
          </w:tcPr>
          <w:p w14:paraId="18FC766A" w14:textId="44C74D76" w:rsidR="002D4065" w:rsidRDefault="002D4065" w:rsidP="002D4065">
            <w:pPr>
              <w:rPr>
                <w:ins w:id="935" w:author="Steve Maas" w:date="2015-05-13T13:55:00Z"/>
              </w:rPr>
            </w:pPr>
            <w:ins w:id="936" w:author="Steve Maas" w:date="2015-05-13T13:58:00Z">
              <w:r w:rsidRPr="002D4065">
                <w:t>0.6791431780</w:t>
              </w:r>
            </w:ins>
          </w:p>
        </w:tc>
        <w:tc>
          <w:tcPr>
            <w:tcW w:w="2394" w:type="dxa"/>
          </w:tcPr>
          <w:p w14:paraId="285783CC" w14:textId="3037A3C8" w:rsidR="002D4065" w:rsidRDefault="002D4065" w:rsidP="002D4065">
            <w:pPr>
              <w:rPr>
                <w:ins w:id="937" w:author="Steve Maas" w:date="2015-05-13T13:55:00Z"/>
              </w:rPr>
            </w:pPr>
            <w:ins w:id="938" w:author="Steve Maas" w:date="2015-05-13T13:58:00Z">
              <w:r w:rsidRPr="002D4065">
                <w:t>0.1069522740</w:t>
              </w:r>
            </w:ins>
          </w:p>
        </w:tc>
        <w:tc>
          <w:tcPr>
            <w:tcW w:w="2394" w:type="dxa"/>
          </w:tcPr>
          <w:p w14:paraId="4067E0EE" w14:textId="1B25DE70" w:rsidR="002D4065" w:rsidRDefault="002D4065" w:rsidP="002D4065">
            <w:pPr>
              <w:rPr>
                <w:ins w:id="939" w:author="Steve Maas" w:date="2015-05-13T13:55:00Z"/>
              </w:rPr>
            </w:pPr>
            <w:ins w:id="940" w:author="Steve Maas" w:date="2015-05-13T13:57:00Z">
              <w:r w:rsidRPr="002D4065">
                <w:t>0.111472033</w:t>
              </w:r>
            </w:ins>
          </w:p>
        </w:tc>
      </w:tr>
      <w:tr w:rsidR="002D4065" w14:paraId="611F4C21" w14:textId="77777777" w:rsidTr="002D4065">
        <w:trPr>
          <w:ins w:id="941" w:author="Steve Maas" w:date="2015-05-13T13:55:00Z"/>
        </w:trPr>
        <w:tc>
          <w:tcPr>
            <w:tcW w:w="2394" w:type="dxa"/>
          </w:tcPr>
          <w:p w14:paraId="13197A4F" w14:textId="6193079F" w:rsidR="002D4065" w:rsidRDefault="002D4065" w:rsidP="002D4065">
            <w:pPr>
              <w:rPr>
                <w:ins w:id="942" w:author="Steve Maas" w:date="2015-05-13T13:55:00Z"/>
              </w:rPr>
            </w:pPr>
            <w:ins w:id="943" w:author="Steve Maas" w:date="2015-05-13T13:58:00Z">
              <w:r w:rsidRPr="002D4065">
                <w:t>0.1069522740</w:t>
              </w:r>
            </w:ins>
          </w:p>
        </w:tc>
        <w:tc>
          <w:tcPr>
            <w:tcW w:w="2394" w:type="dxa"/>
          </w:tcPr>
          <w:p w14:paraId="5375E65D" w14:textId="6098420A" w:rsidR="002D4065" w:rsidRDefault="002D4065" w:rsidP="002D4065">
            <w:pPr>
              <w:rPr>
                <w:ins w:id="944" w:author="Steve Maas" w:date="2015-05-13T13:55:00Z"/>
              </w:rPr>
            </w:pPr>
            <w:ins w:id="945" w:author="Steve Maas" w:date="2015-05-13T13:58:00Z">
              <w:r w:rsidRPr="002D4065">
                <w:t>0.1069522740</w:t>
              </w:r>
            </w:ins>
          </w:p>
        </w:tc>
        <w:tc>
          <w:tcPr>
            <w:tcW w:w="2394" w:type="dxa"/>
          </w:tcPr>
          <w:p w14:paraId="6D136A6E" w14:textId="2CF38DFF" w:rsidR="002D4065" w:rsidRDefault="002D4065" w:rsidP="002D4065">
            <w:pPr>
              <w:rPr>
                <w:ins w:id="946" w:author="Steve Maas" w:date="2015-05-13T13:55:00Z"/>
              </w:rPr>
            </w:pPr>
            <w:ins w:id="947" w:author="Steve Maas" w:date="2015-05-13T13:58:00Z">
              <w:r w:rsidRPr="002D4065">
                <w:t>0.6791431780</w:t>
              </w:r>
            </w:ins>
          </w:p>
        </w:tc>
        <w:tc>
          <w:tcPr>
            <w:tcW w:w="2394" w:type="dxa"/>
          </w:tcPr>
          <w:p w14:paraId="1CE6E657" w14:textId="31458BEF" w:rsidR="002D4065" w:rsidRDefault="002D4065" w:rsidP="002D4065">
            <w:pPr>
              <w:rPr>
                <w:ins w:id="948" w:author="Steve Maas" w:date="2015-05-13T13:55:00Z"/>
              </w:rPr>
            </w:pPr>
            <w:ins w:id="949" w:author="Steve Maas" w:date="2015-05-13T13:57:00Z">
              <w:r w:rsidRPr="002D4065">
                <w:t>0.111472033</w:t>
              </w:r>
            </w:ins>
          </w:p>
        </w:tc>
      </w:tr>
      <w:tr w:rsidR="002D4065" w14:paraId="4AB2FBF7" w14:textId="77777777" w:rsidTr="002D4065">
        <w:trPr>
          <w:ins w:id="950" w:author="Steve Maas" w:date="2015-05-13T13:57:00Z"/>
        </w:trPr>
        <w:tc>
          <w:tcPr>
            <w:tcW w:w="2394" w:type="dxa"/>
          </w:tcPr>
          <w:p w14:paraId="1A10E1A5" w14:textId="4C2A6D52" w:rsidR="002D4065" w:rsidRDefault="002D4065" w:rsidP="002D4065">
            <w:pPr>
              <w:rPr>
                <w:ins w:id="951" w:author="Steve Maas" w:date="2015-05-13T13:57:00Z"/>
              </w:rPr>
            </w:pPr>
            <w:ins w:id="952" w:author="Steve Maas" w:date="2015-05-13T13:58:00Z">
              <w:r w:rsidRPr="002D4065">
                <w:t>0.1069522740</w:t>
              </w:r>
            </w:ins>
          </w:p>
        </w:tc>
        <w:tc>
          <w:tcPr>
            <w:tcW w:w="2394" w:type="dxa"/>
          </w:tcPr>
          <w:p w14:paraId="14AD31EA" w14:textId="12B0CE04" w:rsidR="002D4065" w:rsidRDefault="002D4065" w:rsidP="002D4065">
            <w:pPr>
              <w:rPr>
                <w:ins w:id="953" w:author="Steve Maas" w:date="2015-05-13T13:57:00Z"/>
              </w:rPr>
            </w:pPr>
            <w:ins w:id="954" w:author="Steve Maas" w:date="2015-05-13T13:58:00Z">
              <w:r w:rsidRPr="002D4065">
                <w:t>0.1069522740</w:t>
              </w:r>
            </w:ins>
          </w:p>
        </w:tc>
        <w:tc>
          <w:tcPr>
            <w:tcW w:w="2394" w:type="dxa"/>
          </w:tcPr>
          <w:p w14:paraId="53608F9C" w14:textId="23DC2029" w:rsidR="002D4065" w:rsidRDefault="002D4065" w:rsidP="002D4065">
            <w:pPr>
              <w:rPr>
                <w:ins w:id="955" w:author="Steve Maas" w:date="2015-05-13T13:57:00Z"/>
              </w:rPr>
            </w:pPr>
            <w:ins w:id="956" w:author="Steve Maas" w:date="2015-05-13T13:58:00Z">
              <w:r w:rsidRPr="002D4065">
                <w:t>0.1069522740</w:t>
              </w:r>
            </w:ins>
          </w:p>
        </w:tc>
        <w:tc>
          <w:tcPr>
            <w:tcW w:w="2394" w:type="dxa"/>
          </w:tcPr>
          <w:p w14:paraId="3A7236F4" w14:textId="7194D10F" w:rsidR="002D4065" w:rsidRPr="002D4065" w:rsidRDefault="002D4065" w:rsidP="002D4065">
            <w:pPr>
              <w:rPr>
                <w:ins w:id="957" w:author="Steve Maas" w:date="2015-05-13T13:57:00Z"/>
              </w:rPr>
            </w:pPr>
            <w:ins w:id="958" w:author="Steve Maas" w:date="2015-05-13T13:57:00Z">
              <w:r w:rsidRPr="002D4065">
                <w:t>0.111472033</w:t>
              </w:r>
            </w:ins>
          </w:p>
        </w:tc>
      </w:tr>
    </w:tbl>
    <w:p w14:paraId="0618F407" w14:textId="77777777" w:rsidR="002D4065" w:rsidRDefault="002D4065" w:rsidP="002D4065">
      <w:pPr>
        <w:rPr>
          <w:ins w:id="959" w:author="Steve Maas" w:date="2015-05-13T13:57:00Z"/>
        </w:rPr>
      </w:pPr>
    </w:p>
    <w:p w14:paraId="4ECA7AEB" w14:textId="7795D80E" w:rsidR="002D4065" w:rsidRDefault="002D4065" w:rsidP="002D4065">
      <w:pPr>
        <w:rPr>
          <w:ins w:id="960" w:author="Steve Maas" w:date="2015-05-13T13:59:00Z"/>
          <w:b/>
        </w:rPr>
      </w:pPr>
      <w:ins w:id="961" w:author="Steve Maas" w:date="2015-05-13T13:59:00Z">
        <w:r>
          <w:rPr>
            <w:b/>
          </w:rPr>
          <w:t>11-point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rPr>
          <w:ins w:id="962" w:author="Steve Maas" w:date="2015-05-13T14:00:00Z"/>
        </w:trPr>
        <w:tc>
          <w:tcPr>
            <w:tcW w:w="2394" w:type="dxa"/>
            <w:shd w:val="clear" w:color="auto" w:fill="DDD9C3" w:themeFill="background2" w:themeFillShade="E6"/>
          </w:tcPr>
          <w:p w14:paraId="10EE4EDD" w14:textId="77777777" w:rsidR="002D4065" w:rsidRPr="00A76791" w:rsidRDefault="002D4065" w:rsidP="00486E22">
            <w:pPr>
              <w:rPr>
                <w:ins w:id="963" w:author="Steve Maas" w:date="2015-05-13T14:00:00Z"/>
                <w:b/>
              </w:rPr>
            </w:pPr>
            <w:ins w:id="964" w:author="Steve Maas" w:date="2015-05-13T14:00:00Z">
              <w:r>
                <w:rPr>
                  <w:b/>
                </w:rPr>
                <w:t>r</w:t>
              </w:r>
            </w:ins>
          </w:p>
        </w:tc>
        <w:tc>
          <w:tcPr>
            <w:tcW w:w="2394" w:type="dxa"/>
            <w:shd w:val="clear" w:color="auto" w:fill="DDD9C3" w:themeFill="background2" w:themeFillShade="E6"/>
          </w:tcPr>
          <w:p w14:paraId="2154297D" w14:textId="77777777" w:rsidR="002D4065" w:rsidRPr="00A76791" w:rsidRDefault="002D4065" w:rsidP="00486E22">
            <w:pPr>
              <w:rPr>
                <w:ins w:id="965" w:author="Steve Maas" w:date="2015-05-13T14:00:00Z"/>
                <w:b/>
              </w:rPr>
            </w:pPr>
            <w:ins w:id="966" w:author="Steve Maas" w:date="2015-05-13T14:00:00Z">
              <w:r w:rsidRPr="002D4065">
                <w:rPr>
                  <w:b/>
                </w:rPr>
                <w:t>s</w:t>
              </w:r>
            </w:ins>
          </w:p>
        </w:tc>
        <w:tc>
          <w:tcPr>
            <w:tcW w:w="2394" w:type="dxa"/>
            <w:shd w:val="clear" w:color="auto" w:fill="DDD9C3" w:themeFill="background2" w:themeFillShade="E6"/>
          </w:tcPr>
          <w:p w14:paraId="34C8528A" w14:textId="77777777" w:rsidR="002D4065" w:rsidRPr="00A76791" w:rsidRDefault="002D4065" w:rsidP="00486E22">
            <w:pPr>
              <w:rPr>
                <w:ins w:id="967" w:author="Steve Maas" w:date="2015-05-13T14:00:00Z"/>
                <w:b/>
              </w:rPr>
            </w:pPr>
            <w:ins w:id="968" w:author="Steve Maas" w:date="2015-05-13T14:00:00Z">
              <w:r>
                <w:rPr>
                  <w:b/>
                </w:rPr>
                <w:t>t</w:t>
              </w:r>
            </w:ins>
          </w:p>
        </w:tc>
        <w:tc>
          <w:tcPr>
            <w:tcW w:w="2394" w:type="dxa"/>
            <w:shd w:val="clear" w:color="auto" w:fill="DDD9C3" w:themeFill="background2" w:themeFillShade="E6"/>
          </w:tcPr>
          <w:p w14:paraId="04133F78" w14:textId="77777777" w:rsidR="002D4065" w:rsidRPr="00A76791" w:rsidRDefault="002D4065" w:rsidP="00486E22">
            <w:pPr>
              <w:rPr>
                <w:ins w:id="969" w:author="Steve Maas" w:date="2015-05-13T14:00:00Z"/>
                <w:b/>
              </w:rPr>
            </w:pPr>
            <w:ins w:id="970" w:author="Steve Maas" w:date="2015-05-13T14:00:00Z">
              <w:r w:rsidRPr="00A76791">
                <w:rPr>
                  <w:b/>
                </w:rPr>
                <w:t>w</w:t>
              </w:r>
            </w:ins>
          </w:p>
        </w:tc>
      </w:tr>
      <w:tr w:rsidR="002D4065" w14:paraId="28069772" w14:textId="77777777" w:rsidTr="002D4065">
        <w:trPr>
          <w:ins w:id="971" w:author="Steve Maas" w:date="2015-05-13T13:59:00Z"/>
        </w:trPr>
        <w:tc>
          <w:tcPr>
            <w:tcW w:w="2394" w:type="dxa"/>
          </w:tcPr>
          <w:p w14:paraId="13E059B0" w14:textId="26D329F2" w:rsidR="002D4065" w:rsidRPr="002D4065" w:rsidRDefault="002D4065" w:rsidP="002D4065">
            <w:pPr>
              <w:rPr>
                <w:ins w:id="972" w:author="Steve Maas" w:date="2015-05-13T13:59:00Z"/>
                <w:rPrChange w:id="973" w:author="Steve Maas" w:date="2015-05-13T14:01:00Z">
                  <w:rPr>
                    <w:ins w:id="974" w:author="Steve Maas" w:date="2015-05-13T13:59:00Z"/>
                    <w:b/>
                  </w:rPr>
                </w:rPrChange>
              </w:rPr>
            </w:pPr>
            <w:ins w:id="975" w:author="Steve Maas" w:date="2015-05-13T14:01:00Z">
              <w:r w:rsidRPr="002D4065">
                <w:rPr>
                  <w:rPrChange w:id="976" w:author="Steve Maas" w:date="2015-05-13T14:01:00Z">
                    <w:rPr>
                      <w:b/>
                    </w:rPr>
                  </w:rPrChange>
                </w:rPr>
                <w:t>0.25</w:t>
              </w:r>
            </w:ins>
          </w:p>
        </w:tc>
        <w:tc>
          <w:tcPr>
            <w:tcW w:w="2394" w:type="dxa"/>
          </w:tcPr>
          <w:p w14:paraId="20DD80B1" w14:textId="3AFB5ED8" w:rsidR="002D4065" w:rsidRDefault="002D4065" w:rsidP="002D4065">
            <w:pPr>
              <w:rPr>
                <w:ins w:id="977" w:author="Steve Maas" w:date="2015-05-13T13:59:00Z"/>
                <w:b/>
              </w:rPr>
            </w:pPr>
            <w:ins w:id="978" w:author="Steve Maas" w:date="2015-05-13T14:01:00Z">
              <w:r w:rsidRPr="00A76791">
                <w:t>0.25</w:t>
              </w:r>
            </w:ins>
          </w:p>
        </w:tc>
        <w:tc>
          <w:tcPr>
            <w:tcW w:w="2394" w:type="dxa"/>
          </w:tcPr>
          <w:p w14:paraId="6C9ED247" w14:textId="5872486D" w:rsidR="002D4065" w:rsidRDefault="002D4065" w:rsidP="002D4065">
            <w:pPr>
              <w:rPr>
                <w:ins w:id="979" w:author="Steve Maas" w:date="2015-05-13T13:59:00Z"/>
                <w:b/>
              </w:rPr>
            </w:pPr>
            <w:ins w:id="980" w:author="Steve Maas" w:date="2015-05-13T14:01:00Z">
              <w:r w:rsidRPr="00A76791">
                <w:t>0.25</w:t>
              </w:r>
            </w:ins>
          </w:p>
        </w:tc>
        <w:tc>
          <w:tcPr>
            <w:tcW w:w="2394" w:type="dxa"/>
          </w:tcPr>
          <w:p w14:paraId="23F5CEAD" w14:textId="3B29AD0C" w:rsidR="002D4065" w:rsidRPr="002D4065" w:rsidRDefault="002D4065" w:rsidP="002D4065">
            <w:pPr>
              <w:rPr>
                <w:ins w:id="981" w:author="Steve Maas" w:date="2015-05-13T13:59:00Z"/>
                <w:rPrChange w:id="982" w:author="Steve Maas" w:date="2015-05-13T14:00:00Z">
                  <w:rPr>
                    <w:ins w:id="983" w:author="Steve Maas" w:date="2015-05-13T13:59:00Z"/>
                    <w:b/>
                  </w:rPr>
                </w:rPrChange>
              </w:rPr>
            </w:pPr>
            <w:ins w:id="984" w:author="Steve Maas" w:date="2015-05-13T14:00:00Z">
              <w:r w:rsidRPr="002D4065">
                <w:rPr>
                  <w:rPrChange w:id="985" w:author="Steve Maas" w:date="2015-05-13T14:00:00Z">
                    <w:rPr>
                      <w:b/>
                    </w:rPr>
                  </w:rPrChange>
                </w:rPr>
                <w:t>-0.01315555556</w:t>
              </w:r>
            </w:ins>
          </w:p>
        </w:tc>
      </w:tr>
      <w:tr w:rsidR="002D4065" w14:paraId="2A35F87E" w14:textId="77777777" w:rsidTr="002D4065">
        <w:trPr>
          <w:ins w:id="986" w:author="Steve Maas" w:date="2015-05-13T13:59:00Z"/>
        </w:trPr>
        <w:tc>
          <w:tcPr>
            <w:tcW w:w="2394" w:type="dxa"/>
          </w:tcPr>
          <w:p w14:paraId="1FECA6AA" w14:textId="54D5F780" w:rsidR="002D4065" w:rsidRPr="002D4065" w:rsidRDefault="002D4065" w:rsidP="002D4065">
            <w:pPr>
              <w:rPr>
                <w:ins w:id="987" w:author="Steve Maas" w:date="2015-05-13T13:59:00Z"/>
                <w:rPrChange w:id="988" w:author="Steve Maas" w:date="2015-05-13T14:01:00Z">
                  <w:rPr>
                    <w:ins w:id="989" w:author="Steve Maas" w:date="2015-05-13T13:59:00Z"/>
                    <w:b/>
                  </w:rPr>
                </w:rPrChange>
              </w:rPr>
            </w:pPr>
            <w:ins w:id="990" w:author="Steve Maas" w:date="2015-05-13T14:01:00Z">
              <w:r w:rsidRPr="002D4065">
                <w:t>0.071428571428571</w:t>
              </w:r>
            </w:ins>
          </w:p>
        </w:tc>
        <w:tc>
          <w:tcPr>
            <w:tcW w:w="2394" w:type="dxa"/>
          </w:tcPr>
          <w:p w14:paraId="54C28EB7" w14:textId="16600E96" w:rsidR="002D4065" w:rsidRDefault="002D4065" w:rsidP="002D4065">
            <w:pPr>
              <w:rPr>
                <w:ins w:id="991" w:author="Steve Maas" w:date="2015-05-13T13:59:00Z"/>
                <w:b/>
              </w:rPr>
            </w:pPr>
            <w:ins w:id="992" w:author="Steve Maas" w:date="2015-05-13T14:01:00Z">
              <w:r w:rsidRPr="002D4065">
                <w:t>0.071428571428571</w:t>
              </w:r>
            </w:ins>
          </w:p>
        </w:tc>
        <w:tc>
          <w:tcPr>
            <w:tcW w:w="2394" w:type="dxa"/>
          </w:tcPr>
          <w:p w14:paraId="46E9DCD8" w14:textId="7E1C5101" w:rsidR="002D4065" w:rsidRDefault="002D4065" w:rsidP="002D4065">
            <w:pPr>
              <w:rPr>
                <w:ins w:id="993" w:author="Steve Maas" w:date="2015-05-13T13:59:00Z"/>
                <w:b/>
              </w:rPr>
            </w:pPr>
            <w:ins w:id="994" w:author="Steve Maas" w:date="2015-05-13T14:01:00Z">
              <w:r w:rsidRPr="002D4065">
                <w:t>0.071428571428571</w:t>
              </w:r>
            </w:ins>
          </w:p>
        </w:tc>
        <w:tc>
          <w:tcPr>
            <w:tcW w:w="2394" w:type="dxa"/>
          </w:tcPr>
          <w:p w14:paraId="14CA268F" w14:textId="717E985B" w:rsidR="002D4065" w:rsidRPr="002D4065" w:rsidRDefault="002D4065" w:rsidP="002D4065">
            <w:pPr>
              <w:rPr>
                <w:ins w:id="995" w:author="Steve Maas" w:date="2015-05-13T13:59:00Z"/>
                <w:rPrChange w:id="996" w:author="Steve Maas" w:date="2015-05-13T14:00:00Z">
                  <w:rPr>
                    <w:ins w:id="997" w:author="Steve Maas" w:date="2015-05-13T13:59:00Z"/>
                    <w:b/>
                  </w:rPr>
                </w:rPrChange>
              </w:rPr>
            </w:pPr>
            <w:ins w:id="998" w:author="Steve Maas" w:date="2015-05-13T14:00:00Z">
              <w:r w:rsidRPr="002D4065">
                <w:rPr>
                  <w:rPrChange w:id="999" w:author="Steve Maas" w:date="2015-05-13T14:00:00Z">
                    <w:rPr>
                      <w:b/>
                    </w:rPr>
                  </w:rPrChange>
                </w:rPr>
                <w:t>0.007622222222</w:t>
              </w:r>
            </w:ins>
          </w:p>
        </w:tc>
      </w:tr>
      <w:tr w:rsidR="002D4065" w14:paraId="76243C62" w14:textId="77777777" w:rsidTr="002D4065">
        <w:trPr>
          <w:ins w:id="1000" w:author="Steve Maas" w:date="2015-05-13T14:00:00Z"/>
        </w:trPr>
        <w:tc>
          <w:tcPr>
            <w:tcW w:w="2394" w:type="dxa"/>
          </w:tcPr>
          <w:p w14:paraId="2B040391" w14:textId="1C72A0DA" w:rsidR="002D4065" w:rsidRPr="002D4065" w:rsidRDefault="002D4065" w:rsidP="002D4065">
            <w:pPr>
              <w:rPr>
                <w:ins w:id="1001" w:author="Steve Maas" w:date="2015-05-13T14:00:00Z"/>
                <w:rPrChange w:id="1002" w:author="Steve Maas" w:date="2015-05-13T14:01:00Z">
                  <w:rPr>
                    <w:ins w:id="1003" w:author="Steve Maas" w:date="2015-05-13T14:00:00Z"/>
                    <w:b/>
                  </w:rPr>
                </w:rPrChange>
              </w:rPr>
            </w:pPr>
            <w:ins w:id="1004" w:author="Steve Maas" w:date="2015-05-13T14:01:00Z">
              <w:r w:rsidRPr="002D4065">
                <w:rPr>
                  <w:rPrChange w:id="1005" w:author="Steve Maas" w:date="2015-05-13T14:01:00Z">
                    <w:rPr>
                      <w:b/>
                    </w:rPr>
                  </w:rPrChange>
                </w:rPr>
                <w:t>0.785714285714286</w:t>
              </w:r>
            </w:ins>
          </w:p>
        </w:tc>
        <w:tc>
          <w:tcPr>
            <w:tcW w:w="2394" w:type="dxa"/>
          </w:tcPr>
          <w:p w14:paraId="5409909D" w14:textId="1F5C7C44" w:rsidR="002D4065" w:rsidRDefault="002D4065" w:rsidP="002D4065">
            <w:pPr>
              <w:rPr>
                <w:ins w:id="1006" w:author="Steve Maas" w:date="2015-05-13T14:00:00Z"/>
                <w:b/>
              </w:rPr>
            </w:pPr>
            <w:ins w:id="1007" w:author="Steve Maas" w:date="2015-05-13T14:01:00Z">
              <w:r w:rsidRPr="002D4065">
                <w:t>0.071428571428571</w:t>
              </w:r>
            </w:ins>
          </w:p>
        </w:tc>
        <w:tc>
          <w:tcPr>
            <w:tcW w:w="2394" w:type="dxa"/>
          </w:tcPr>
          <w:p w14:paraId="0DFDC70E" w14:textId="3A17FB92" w:rsidR="002D4065" w:rsidRDefault="002D4065" w:rsidP="002D4065">
            <w:pPr>
              <w:rPr>
                <w:ins w:id="1008" w:author="Steve Maas" w:date="2015-05-13T14:00:00Z"/>
                <w:b/>
              </w:rPr>
            </w:pPr>
            <w:ins w:id="1009" w:author="Steve Maas" w:date="2015-05-13T14:01:00Z">
              <w:r w:rsidRPr="002D4065">
                <w:t>0.071428571428571</w:t>
              </w:r>
            </w:ins>
          </w:p>
        </w:tc>
        <w:tc>
          <w:tcPr>
            <w:tcW w:w="2394" w:type="dxa"/>
          </w:tcPr>
          <w:p w14:paraId="5BCA2CC4" w14:textId="672D6BFE" w:rsidR="002D4065" w:rsidRPr="002D4065" w:rsidRDefault="002D4065" w:rsidP="002D4065">
            <w:pPr>
              <w:rPr>
                <w:ins w:id="1010" w:author="Steve Maas" w:date="2015-05-13T14:00:00Z"/>
                <w:b/>
                <w:rPrChange w:id="1011" w:author="Steve Maas" w:date="2015-05-13T14:00:00Z">
                  <w:rPr>
                    <w:ins w:id="1012" w:author="Steve Maas" w:date="2015-05-13T14:00:00Z"/>
                  </w:rPr>
                </w:rPrChange>
              </w:rPr>
            </w:pPr>
            <w:ins w:id="1013" w:author="Steve Maas" w:date="2015-05-13T14:00:00Z">
              <w:r w:rsidRPr="00A76791">
                <w:t>0.007622222222</w:t>
              </w:r>
            </w:ins>
          </w:p>
        </w:tc>
      </w:tr>
      <w:tr w:rsidR="002D4065" w14:paraId="556CD2DB" w14:textId="77777777" w:rsidTr="002D4065">
        <w:trPr>
          <w:ins w:id="1014" w:author="Steve Maas" w:date="2015-05-13T14:00:00Z"/>
        </w:trPr>
        <w:tc>
          <w:tcPr>
            <w:tcW w:w="2394" w:type="dxa"/>
          </w:tcPr>
          <w:p w14:paraId="11209555" w14:textId="451AD2BA" w:rsidR="002D4065" w:rsidRDefault="002D4065" w:rsidP="002D4065">
            <w:pPr>
              <w:rPr>
                <w:ins w:id="1015" w:author="Steve Maas" w:date="2015-05-13T14:00:00Z"/>
                <w:b/>
              </w:rPr>
            </w:pPr>
            <w:ins w:id="1016" w:author="Steve Maas" w:date="2015-05-13T14:01:00Z">
              <w:r w:rsidRPr="002D4065">
                <w:t>0.071428571428571</w:t>
              </w:r>
            </w:ins>
          </w:p>
        </w:tc>
        <w:tc>
          <w:tcPr>
            <w:tcW w:w="2394" w:type="dxa"/>
          </w:tcPr>
          <w:p w14:paraId="2A0D88AA" w14:textId="0E3C4C92" w:rsidR="002D4065" w:rsidRDefault="002D4065" w:rsidP="002D4065">
            <w:pPr>
              <w:rPr>
                <w:ins w:id="1017" w:author="Steve Maas" w:date="2015-05-13T14:00:00Z"/>
                <w:b/>
              </w:rPr>
            </w:pPr>
            <w:ins w:id="1018" w:author="Steve Maas" w:date="2015-05-13T14:02:00Z">
              <w:r w:rsidRPr="00A76791">
                <w:t>0.785714285714286</w:t>
              </w:r>
            </w:ins>
          </w:p>
        </w:tc>
        <w:tc>
          <w:tcPr>
            <w:tcW w:w="2394" w:type="dxa"/>
          </w:tcPr>
          <w:p w14:paraId="6440B0BB" w14:textId="0BC1C658" w:rsidR="002D4065" w:rsidRDefault="002D4065" w:rsidP="002D4065">
            <w:pPr>
              <w:rPr>
                <w:ins w:id="1019" w:author="Steve Maas" w:date="2015-05-13T14:00:00Z"/>
                <w:b/>
              </w:rPr>
            </w:pPr>
            <w:ins w:id="1020" w:author="Steve Maas" w:date="2015-05-13T14:01:00Z">
              <w:r w:rsidRPr="002D4065">
                <w:t>0.071428571428571</w:t>
              </w:r>
            </w:ins>
          </w:p>
        </w:tc>
        <w:tc>
          <w:tcPr>
            <w:tcW w:w="2394" w:type="dxa"/>
          </w:tcPr>
          <w:p w14:paraId="20C8E102" w14:textId="4AE20030" w:rsidR="002D4065" w:rsidRPr="00A76791" w:rsidRDefault="002D4065" w:rsidP="002D4065">
            <w:pPr>
              <w:rPr>
                <w:ins w:id="1021" w:author="Steve Maas" w:date="2015-05-13T14:00:00Z"/>
              </w:rPr>
            </w:pPr>
            <w:ins w:id="1022" w:author="Steve Maas" w:date="2015-05-13T14:00:00Z">
              <w:r w:rsidRPr="00A76791">
                <w:t>0.007622222222</w:t>
              </w:r>
            </w:ins>
          </w:p>
        </w:tc>
      </w:tr>
      <w:tr w:rsidR="002D4065" w14:paraId="61ACBC03" w14:textId="77777777" w:rsidTr="002D4065">
        <w:trPr>
          <w:ins w:id="1023" w:author="Steve Maas" w:date="2015-05-13T14:00:00Z"/>
        </w:trPr>
        <w:tc>
          <w:tcPr>
            <w:tcW w:w="2394" w:type="dxa"/>
          </w:tcPr>
          <w:p w14:paraId="0B9CAEF7" w14:textId="3112F660" w:rsidR="002D4065" w:rsidRDefault="002D4065" w:rsidP="002D4065">
            <w:pPr>
              <w:rPr>
                <w:ins w:id="1024" w:author="Steve Maas" w:date="2015-05-13T14:00:00Z"/>
                <w:b/>
              </w:rPr>
            </w:pPr>
            <w:ins w:id="1025" w:author="Steve Maas" w:date="2015-05-13T14:01:00Z">
              <w:r w:rsidRPr="002D4065">
                <w:t>0.071428571428571</w:t>
              </w:r>
            </w:ins>
          </w:p>
        </w:tc>
        <w:tc>
          <w:tcPr>
            <w:tcW w:w="2394" w:type="dxa"/>
          </w:tcPr>
          <w:p w14:paraId="14F0F574" w14:textId="3F827B52" w:rsidR="002D4065" w:rsidRDefault="002D4065" w:rsidP="002D4065">
            <w:pPr>
              <w:rPr>
                <w:ins w:id="1026" w:author="Steve Maas" w:date="2015-05-13T14:00:00Z"/>
                <w:b/>
              </w:rPr>
            </w:pPr>
            <w:ins w:id="1027" w:author="Steve Maas" w:date="2015-05-13T14:01:00Z">
              <w:r w:rsidRPr="002D4065">
                <w:t>0.071428571428571</w:t>
              </w:r>
            </w:ins>
          </w:p>
        </w:tc>
        <w:tc>
          <w:tcPr>
            <w:tcW w:w="2394" w:type="dxa"/>
          </w:tcPr>
          <w:p w14:paraId="7B050DB2" w14:textId="3A523F34" w:rsidR="002D4065" w:rsidRDefault="002D4065" w:rsidP="002D4065">
            <w:pPr>
              <w:rPr>
                <w:ins w:id="1028" w:author="Steve Maas" w:date="2015-05-13T14:00:00Z"/>
                <w:b/>
              </w:rPr>
            </w:pPr>
            <w:ins w:id="1029" w:author="Steve Maas" w:date="2015-05-13T14:02:00Z">
              <w:r w:rsidRPr="00A76791">
                <w:t>0.785714285714286</w:t>
              </w:r>
            </w:ins>
          </w:p>
        </w:tc>
        <w:tc>
          <w:tcPr>
            <w:tcW w:w="2394" w:type="dxa"/>
          </w:tcPr>
          <w:p w14:paraId="0BEB6C77" w14:textId="3AB5B46E" w:rsidR="002D4065" w:rsidRPr="00A76791" w:rsidRDefault="002D4065" w:rsidP="002D4065">
            <w:pPr>
              <w:rPr>
                <w:ins w:id="1030" w:author="Steve Maas" w:date="2015-05-13T14:00:00Z"/>
              </w:rPr>
            </w:pPr>
            <w:ins w:id="1031" w:author="Steve Maas" w:date="2015-05-13T14:00:00Z">
              <w:r w:rsidRPr="00A76791">
                <w:t>0.007622222222</w:t>
              </w:r>
            </w:ins>
          </w:p>
        </w:tc>
      </w:tr>
      <w:tr w:rsidR="002D4065" w14:paraId="566B8A5D" w14:textId="77777777" w:rsidTr="002D4065">
        <w:trPr>
          <w:ins w:id="1032" w:author="Steve Maas" w:date="2015-05-13T14:00:00Z"/>
        </w:trPr>
        <w:tc>
          <w:tcPr>
            <w:tcW w:w="2394" w:type="dxa"/>
          </w:tcPr>
          <w:p w14:paraId="3E273C01" w14:textId="5449C0F0" w:rsidR="002D4065" w:rsidRPr="002D4065" w:rsidRDefault="002D4065" w:rsidP="002D4065">
            <w:pPr>
              <w:rPr>
                <w:ins w:id="1033" w:author="Steve Maas" w:date="2015-05-13T14:00:00Z"/>
                <w:rPrChange w:id="1034" w:author="Steve Maas" w:date="2015-05-13T14:02:00Z">
                  <w:rPr>
                    <w:ins w:id="1035" w:author="Steve Maas" w:date="2015-05-13T14:00:00Z"/>
                    <w:b/>
                  </w:rPr>
                </w:rPrChange>
              </w:rPr>
            </w:pPr>
            <w:ins w:id="1036" w:author="Steve Maas" w:date="2015-05-13T14:02:00Z">
              <w:r w:rsidRPr="002D4065">
                <w:t>0.399403576166799</w:t>
              </w:r>
            </w:ins>
          </w:p>
        </w:tc>
        <w:tc>
          <w:tcPr>
            <w:tcW w:w="2394" w:type="dxa"/>
          </w:tcPr>
          <w:p w14:paraId="0235D02D" w14:textId="6ECD72FF" w:rsidR="002D4065" w:rsidRPr="002D4065" w:rsidRDefault="002D4065" w:rsidP="002D4065">
            <w:pPr>
              <w:rPr>
                <w:ins w:id="1037" w:author="Steve Maas" w:date="2015-05-13T14:00:00Z"/>
                <w:rPrChange w:id="1038" w:author="Steve Maas" w:date="2015-05-13T14:02:00Z">
                  <w:rPr>
                    <w:ins w:id="1039" w:author="Steve Maas" w:date="2015-05-13T14:00:00Z"/>
                    <w:b/>
                  </w:rPr>
                </w:rPrChange>
              </w:rPr>
            </w:pPr>
            <w:ins w:id="1040" w:author="Steve Maas" w:date="2015-05-13T14:02:00Z">
              <w:r w:rsidRPr="002D4065">
                <w:rPr>
                  <w:rPrChange w:id="1041" w:author="Steve Maas" w:date="2015-05-13T14:02:00Z">
                    <w:rPr>
                      <w:b/>
                    </w:rPr>
                  </w:rPrChange>
                </w:rPr>
                <w:t>0.100596423833201</w:t>
              </w:r>
            </w:ins>
          </w:p>
        </w:tc>
        <w:tc>
          <w:tcPr>
            <w:tcW w:w="2394" w:type="dxa"/>
          </w:tcPr>
          <w:p w14:paraId="658011B5" w14:textId="4DB4F2EC" w:rsidR="002D4065" w:rsidRDefault="002D4065" w:rsidP="002D4065">
            <w:pPr>
              <w:rPr>
                <w:ins w:id="1042" w:author="Steve Maas" w:date="2015-05-13T14:00:00Z"/>
                <w:b/>
              </w:rPr>
            </w:pPr>
            <w:ins w:id="1043" w:author="Steve Maas" w:date="2015-05-13T14:02:00Z">
              <w:r w:rsidRPr="00A76791">
                <w:t>0.100596423833201</w:t>
              </w:r>
            </w:ins>
          </w:p>
        </w:tc>
        <w:tc>
          <w:tcPr>
            <w:tcW w:w="2394" w:type="dxa"/>
          </w:tcPr>
          <w:p w14:paraId="7D3431E8" w14:textId="5FF29D84" w:rsidR="002D4065" w:rsidRPr="00A76791" w:rsidRDefault="002D4065" w:rsidP="002D4065">
            <w:pPr>
              <w:rPr>
                <w:ins w:id="1044" w:author="Steve Maas" w:date="2015-05-13T14:00:00Z"/>
              </w:rPr>
            </w:pPr>
            <w:ins w:id="1045" w:author="Steve Maas" w:date="2015-05-13T14:00:00Z">
              <w:r w:rsidRPr="002D4065">
                <w:t>0.024888888889</w:t>
              </w:r>
            </w:ins>
          </w:p>
        </w:tc>
      </w:tr>
      <w:tr w:rsidR="002D4065" w14:paraId="6EE3D457" w14:textId="77777777" w:rsidTr="002D4065">
        <w:trPr>
          <w:ins w:id="1046" w:author="Steve Maas" w:date="2015-05-13T14:00:00Z"/>
        </w:trPr>
        <w:tc>
          <w:tcPr>
            <w:tcW w:w="2394" w:type="dxa"/>
          </w:tcPr>
          <w:p w14:paraId="1E62EDC8" w14:textId="31D83116" w:rsidR="002D4065" w:rsidRDefault="002D4065" w:rsidP="002D4065">
            <w:pPr>
              <w:rPr>
                <w:ins w:id="1047" w:author="Steve Maas" w:date="2015-05-13T14:00:00Z"/>
                <w:b/>
              </w:rPr>
            </w:pPr>
            <w:ins w:id="1048" w:author="Steve Maas" w:date="2015-05-13T14:03:00Z">
              <w:r w:rsidRPr="00A76791">
                <w:t>0.100596423833201</w:t>
              </w:r>
            </w:ins>
          </w:p>
        </w:tc>
        <w:tc>
          <w:tcPr>
            <w:tcW w:w="2394" w:type="dxa"/>
          </w:tcPr>
          <w:p w14:paraId="5448E25A" w14:textId="1BAE28C3" w:rsidR="002D4065" w:rsidRDefault="002D4065" w:rsidP="002D4065">
            <w:pPr>
              <w:rPr>
                <w:ins w:id="1049" w:author="Steve Maas" w:date="2015-05-13T14:00:00Z"/>
                <w:b/>
              </w:rPr>
            </w:pPr>
            <w:ins w:id="1050" w:author="Steve Maas" w:date="2015-05-13T14:02:00Z">
              <w:r w:rsidRPr="002D4065">
                <w:t>0.399403576166799</w:t>
              </w:r>
            </w:ins>
          </w:p>
        </w:tc>
        <w:tc>
          <w:tcPr>
            <w:tcW w:w="2394" w:type="dxa"/>
          </w:tcPr>
          <w:p w14:paraId="0B208897" w14:textId="4DDFDB4E" w:rsidR="002D4065" w:rsidRDefault="002D4065" w:rsidP="002D4065">
            <w:pPr>
              <w:rPr>
                <w:ins w:id="1051" w:author="Steve Maas" w:date="2015-05-13T14:00:00Z"/>
                <w:b/>
              </w:rPr>
            </w:pPr>
            <w:ins w:id="1052" w:author="Steve Maas" w:date="2015-05-13T14:03:00Z">
              <w:r w:rsidRPr="00A76791">
                <w:t>0.100596423833201</w:t>
              </w:r>
            </w:ins>
          </w:p>
        </w:tc>
        <w:tc>
          <w:tcPr>
            <w:tcW w:w="2394" w:type="dxa"/>
          </w:tcPr>
          <w:p w14:paraId="7A24BFED" w14:textId="5FE2F8A4" w:rsidR="002D4065" w:rsidRPr="002D4065" w:rsidRDefault="002D4065" w:rsidP="002D4065">
            <w:pPr>
              <w:rPr>
                <w:ins w:id="1053" w:author="Steve Maas" w:date="2015-05-13T14:00:00Z"/>
              </w:rPr>
            </w:pPr>
            <w:ins w:id="1054" w:author="Steve Maas" w:date="2015-05-13T14:01:00Z">
              <w:r w:rsidRPr="002D4065">
                <w:t>0.024888888889</w:t>
              </w:r>
            </w:ins>
          </w:p>
        </w:tc>
      </w:tr>
      <w:tr w:rsidR="002D4065" w14:paraId="3F5B6184" w14:textId="77777777" w:rsidTr="002D4065">
        <w:trPr>
          <w:ins w:id="1055" w:author="Steve Maas" w:date="2015-05-13T14:00:00Z"/>
        </w:trPr>
        <w:tc>
          <w:tcPr>
            <w:tcW w:w="2394" w:type="dxa"/>
          </w:tcPr>
          <w:p w14:paraId="2B0982E7" w14:textId="1FED0FA9" w:rsidR="002D4065" w:rsidRDefault="002D4065" w:rsidP="002D4065">
            <w:pPr>
              <w:rPr>
                <w:ins w:id="1056" w:author="Steve Maas" w:date="2015-05-13T14:00:00Z"/>
                <w:b/>
              </w:rPr>
            </w:pPr>
            <w:ins w:id="1057" w:author="Steve Maas" w:date="2015-05-13T14:03:00Z">
              <w:r w:rsidRPr="00A76791">
                <w:t>0.100596423833201</w:t>
              </w:r>
            </w:ins>
          </w:p>
        </w:tc>
        <w:tc>
          <w:tcPr>
            <w:tcW w:w="2394" w:type="dxa"/>
          </w:tcPr>
          <w:p w14:paraId="26EFA4DF" w14:textId="647E9571" w:rsidR="002D4065" w:rsidRDefault="002D4065" w:rsidP="002D4065">
            <w:pPr>
              <w:rPr>
                <w:ins w:id="1058" w:author="Steve Maas" w:date="2015-05-13T14:00:00Z"/>
                <w:b/>
              </w:rPr>
            </w:pPr>
            <w:ins w:id="1059" w:author="Steve Maas" w:date="2015-05-13T14:03:00Z">
              <w:r w:rsidRPr="00A76791">
                <w:t>0.100596423833201</w:t>
              </w:r>
            </w:ins>
          </w:p>
        </w:tc>
        <w:tc>
          <w:tcPr>
            <w:tcW w:w="2394" w:type="dxa"/>
          </w:tcPr>
          <w:p w14:paraId="5294C764" w14:textId="035E724C" w:rsidR="002D4065" w:rsidRDefault="002D4065" w:rsidP="002D4065">
            <w:pPr>
              <w:rPr>
                <w:ins w:id="1060" w:author="Steve Maas" w:date="2015-05-13T14:00:00Z"/>
                <w:b/>
              </w:rPr>
            </w:pPr>
            <w:ins w:id="1061" w:author="Steve Maas" w:date="2015-05-13T14:02:00Z">
              <w:r w:rsidRPr="002D4065">
                <w:t>0.399403576166799</w:t>
              </w:r>
            </w:ins>
          </w:p>
        </w:tc>
        <w:tc>
          <w:tcPr>
            <w:tcW w:w="2394" w:type="dxa"/>
          </w:tcPr>
          <w:p w14:paraId="30B23300" w14:textId="21698E56" w:rsidR="002D4065" w:rsidRPr="002D4065" w:rsidRDefault="002D4065" w:rsidP="002D4065">
            <w:pPr>
              <w:rPr>
                <w:ins w:id="1062" w:author="Steve Maas" w:date="2015-05-13T14:00:00Z"/>
              </w:rPr>
            </w:pPr>
            <w:ins w:id="1063" w:author="Steve Maas" w:date="2015-05-13T14:01:00Z">
              <w:r w:rsidRPr="002D4065">
                <w:t>0.024888888889</w:t>
              </w:r>
            </w:ins>
          </w:p>
        </w:tc>
      </w:tr>
      <w:tr w:rsidR="002D4065" w14:paraId="4B7375EF" w14:textId="77777777" w:rsidTr="002D4065">
        <w:trPr>
          <w:ins w:id="1064" w:author="Steve Maas" w:date="2015-05-13T14:00:00Z"/>
        </w:trPr>
        <w:tc>
          <w:tcPr>
            <w:tcW w:w="2394" w:type="dxa"/>
          </w:tcPr>
          <w:p w14:paraId="14CCDA35" w14:textId="59537C97" w:rsidR="002D4065" w:rsidRDefault="002D4065" w:rsidP="002D4065">
            <w:pPr>
              <w:rPr>
                <w:ins w:id="1065" w:author="Steve Maas" w:date="2015-05-13T14:00:00Z"/>
                <w:b/>
              </w:rPr>
            </w:pPr>
            <w:ins w:id="1066" w:author="Steve Maas" w:date="2015-05-13T14:02:00Z">
              <w:r w:rsidRPr="002D4065">
                <w:t>0.399403576166799</w:t>
              </w:r>
            </w:ins>
          </w:p>
        </w:tc>
        <w:tc>
          <w:tcPr>
            <w:tcW w:w="2394" w:type="dxa"/>
          </w:tcPr>
          <w:p w14:paraId="11DBEEA3" w14:textId="72DF826C" w:rsidR="002D4065" w:rsidRDefault="002D4065" w:rsidP="002D4065">
            <w:pPr>
              <w:rPr>
                <w:ins w:id="1067" w:author="Steve Maas" w:date="2015-05-13T14:00:00Z"/>
                <w:b/>
              </w:rPr>
            </w:pPr>
            <w:ins w:id="1068" w:author="Steve Maas" w:date="2015-05-13T14:02:00Z">
              <w:r w:rsidRPr="002D4065">
                <w:t>0.399403576166799</w:t>
              </w:r>
            </w:ins>
          </w:p>
        </w:tc>
        <w:tc>
          <w:tcPr>
            <w:tcW w:w="2394" w:type="dxa"/>
          </w:tcPr>
          <w:p w14:paraId="3D5E8C5A" w14:textId="67380217" w:rsidR="002D4065" w:rsidRDefault="002D4065" w:rsidP="002D4065">
            <w:pPr>
              <w:rPr>
                <w:ins w:id="1069" w:author="Steve Maas" w:date="2015-05-13T14:00:00Z"/>
                <w:b/>
              </w:rPr>
            </w:pPr>
            <w:ins w:id="1070" w:author="Steve Maas" w:date="2015-05-13T14:03:00Z">
              <w:r w:rsidRPr="00A76791">
                <w:t>0.100596423833201</w:t>
              </w:r>
            </w:ins>
          </w:p>
        </w:tc>
        <w:tc>
          <w:tcPr>
            <w:tcW w:w="2394" w:type="dxa"/>
          </w:tcPr>
          <w:p w14:paraId="6F3B27D1" w14:textId="69863C27" w:rsidR="002D4065" w:rsidRPr="002D4065" w:rsidRDefault="002D4065" w:rsidP="002D4065">
            <w:pPr>
              <w:rPr>
                <w:ins w:id="1071" w:author="Steve Maas" w:date="2015-05-13T14:00:00Z"/>
              </w:rPr>
            </w:pPr>
            <w:ins w:id="1072" w:author="Steve Maas" w:date="2015-05-13T14:01:00Z">
              <w:r w:rsidRPr="002D4065">
                <w:t>0.024888888889</w:t>
              </w:r>
            </w:ins>
          </w:p>
        </w:tc>
      </w:tr>
      <w:tr w:rsidR="002D4065" w14:paraId="184F80DB" w14:textId="77777777" w:rsidTr="002D4065">
        <w:trPr>
          <w:ins w:id="1073" w:author="Steve Maas" w:date="2015-05-13T14:00:00Z"/>
        </w:trPr>
        <w:tc>
          <w:tcPr>
            <w:tcW w:w="2394" w:type="dxa"/>
          </w:tcPr>
          <w:p w14:paraId="54E3A8C7" w14:textId="039B53B6" w:rsidR="002D4065" w:rsidRDefault="002D4065" w:rsidP="002D4065">
            <w:pPr>
              <w:rPr>
                <w:ins w:id="1074" w:author="Steve Maas" w:date="2015-05-13T14:00:00Z"/>
                <w:b/>
              </w:rPr>
            </w:pPr>
            <w:ins w:id="1075" w:author="Steve Maas" w:date="2015-05-13T14:02:00Z">
              <w:r w:rsidRPr="002D4065">
                <w:t>0.399403576166799</w:t>
              </w:r>
            </w:ins>
          </w:p>
        </w:tc>
        <w:tc>
          <w:tcPr>
            <w:tcW w:w="2394" w:type="dxa"/>
          </w:tcPr>
          <w:p w14:paraId="3CCEAE70" w14:textId="6AB517BA" w:rsidR="002D4065" w:rsidRDefault="002D4065" w:rsidP="002D4065">
            <w:pPr>
              <w:rPr>
                <w:ins w:id="1076" w:author="Steve Maas" w:date="2015-05-13T14:00:00Z"/>
                <w:b/>
              </w:rPr>
            </w:pPr>
            <w:ins w:id="1077" w:author="Steve Maas" w:date="2015-05-13T14:03:00Z">
              <w:r w:rsidRPr="00A76791">
                <w:t>0.100596423833201</w:t>
              </w:r>
            </w:ins>
          </w:p>
        </w:tc>
        <w:tc>
          <w:tcPr>
            <w:tcW w:w="2394" w:type="dxa"/>
          </w:tcPr>
          <w:p w14:paraId="6006D7DA" w14:textId="78E724F0" w:rsidR="002D4065" w:rsidRDefault="002D4065" w:rsidP="002D4065">
            <w:pPr>
              <w:rPr>
                <w:ins w:id="1078" w:author="Steve Maas" w:date="2015-05-13T14:00:00Z"/>
                <w:b/>
              </w:rPr>
            </w:pPr>
            <w:ins w:id="1079" w:author="Steve Maas" w:date="2015-05-13T14:02:00Z">
              <w:r w:rsidRPr="002D4065">
                <w:t>0.399403576166799</w:t>
              </w:r>
            </w:ins>
          </w:p>
        </w:tc>
        <w:tc>
          <w:tcPr>
            <w:tcW w:w="2394" w:type="dxa"/>
          </w:tcPr>
          <w:p w14:paraId="0193A5E2" w14:textId="5DBE85DF" w:rsidR="002D4065" w:rsidRPr="002D4065" w:rsidRDefault="002D4065" w:rsidP="002D4065">
            <w:pPr>
              <w:rPr>
                <w:ins w:id="1080" w:author="Steve Maas" w:date="2015-05-13T14:00:00Z"/>
              </w:rPr>
            </w:pPr>
            <w:ins w:id="1081" w:author="Steve Maas" w:date="2015-05-13T14:01:00Z">
              <w:r w:rsidRPr="002D4065">
                <w:t>0.024888888889</w:t>
              </w:r>
            </w:ins>
          </w:p>
        </w:tc>
      </w:tr>
      <w:tr w:rsidR="002D4065" w14:paraId="140A0809" w14:textId="77777777" w:rsidTr="002D4065">
        <w:trPr>
          <w:ins w:id="1082" w:author="Steve Maas" w:date="2015-05-13T14:01:00Z"/>
        </w:trPr>
        <w:tc>
          <w:tcPr>
            <w:tcW w:w="2394" w:type="dxa"/>
          </w:tcPr>
          <w:p w14:paraId="1963675B" w14:textId="405C1F93" w:rsidR="002D4065" w:rsidRDefault="002D4065" w:rsidP="002D4065">
            <w:pPr>
              <w:rPr>
                <w:ins w:id="1083" w:author="Steve Maas" w:date="2015-05-13T14:01:00Z"/>
                <w:b/>
              </w:rPr>
            </w:pPr>
            <w:ins w:id="1084" w:author="Steve Maas" w:date="2015-05-13T14:03:00Z">
              <w:r w:rsidRPr="00A76791">
                <w:t>0.100596423833201</w:t>
              </w:r>
            </w:ins>
          </w:p>
        </w:tc>
        <w:tc>
          <w:tcPr>
            <w:tcW w:w="2394" w:type="dxa"/>
          </w:tcPr>
          <w:p w14:paraId="1580C057" w14:textId="5680F163" w:rsidR="002D4065" w:rsidRDefault="002D4065" w:rsidP="002D4065">
            <w:pPr>
              <w:rPr>
                <w:ins w:id="1085" w:author="Steve Maas" w:date="2015-05-13T14:01:00Z"/>
                <w:b/>
              </w:rPr>
            </w:pPr>
            <w:ins w:id="1086" w:author="Steve Maas" w:date="2015-05-13T14:02:00Z">
              <w:r w:rsidRPr="002D4065">
                <w:t>0.399403576166799</w:t>
              </w:r>
            </w:ins>
          </w:p>
        </w:tc>
        <w:tc>
          <w:tcPr>
            <w:tcW w:w="2394" w:type="dxa"/>
          </w:tcPr>
          <w:p w14:paraId="075F7884" w14:textId="2BB959E1" w:rsidR="002D4065" w:rsidRDefault="002D4065" w:rsidP="002D4065">
            <w:pPr>
              <w:rPr>
                <w:ins w:id="1087" w:author="Steve Maas" w:date="2015-05-13T14:01:00Z"/>
                <w:b/>
              </w:rPr>
            </w:pPr>
            <w:ins w:id="1088" w:author="Steve Maas" w:date="2015-05-13T14:02:00Z">
              <w:r w:rsidRPr="002D4065">
                <w:t>0.399403576166799</w:t>
              </w:r>
            </w:ins>
          </w:p>
        </w:tc>
        <w:tc>
          <w:tcPr>
            <w:tcW w:w="2394" w:type="dxa"/>
          </w:tcPr>
          <w:p w14:paraId="749F0830" w14:textId="2AF46724" w:rsidR="002D4065" w:rsidRPr="002D4065" w:rsidRDefault="002D4065" w:rsidP="002D4065">
            <w:pPr>
              <w:rPr>
                <w:ins w:id="1089" w:author="Steve Maas" w:date="2015-05-13T14:01:00Z"/>
              </w:rPr>
            </w:pPr>
            <w:ins w:id="1090" w:author="Steve Maas" w:date="2015-05-13T14:01:00Z">
              <w:r w:rsidRPr="002D4065">
                <w:t>0.024888888889</w:t>
              </w:r>
            </w:ins>
          </w:p>
        </w:tc>
      </w:tr>
    </w:tbl>
    <w:p w14:paraId="527AF088" w14:textId="12AC0130" w:rsidR="002D4065" w:rsidRDefault="002D4065" w:rsidP="002D4065">
      <w:pPr>
        <w:rPr>
          <w:ins w:id="1091" w:author="Steve Maas" w:date="2015-05-13T14:05:00Z"/>
        </w:rPr>
      </w:pPr>
    </w:p>
    <w:p w14:paraId="6BB65AC9" w14:textId="4DC5D4BE" w:rsidR="002D4065" w:rsidRPr="002D4065" w:rsidRDefault="002D4065" w:rsidP="002D4065">
      <w:pPr>
        <w:rPr>
          <w:ins w:id="1092" w:author="Steve Maas" w:date="2015-05-13T14:05:00Z"/>
          <w:b/>
          <w:rPrChange w:id="1093" w:author="Steve Maas" w:date="2015-05-13T14:05:00Z">
            <w:rPr>
              <w:ins w:id="1094" w:author="Steve Maas" w:date="2015-05-13T14:05:00Z"/>
            </w:rPr>
          </w:rPrChange>
        </w:rPr>
      </w:pPr>
      <w:ins w:id="1095" w:author="Steve Maas" w:date="2015-05-13T14:05:00Z">
        <w:r>
          <w:rPr>
            <w:b/>
          </w:rPr>
          <w:t>15-point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rPr>
          <w:ins w:id="1096" w:author="Steve Maas" w:date="2015-05-13T14:05:00Z"/>
        </w:trPr>
        <w:tc>
          <w:tcPr>
            <w:tcW w:w="2394" w:type="dxa"/>
            <w:shd w:val="clear" w:color="auto" w:fill="DDD9C3" w:themeFill="background2" w:themeFillShade="E6"/>
          </w:tcPr>
          <w:p w14:paraId="1C51F2E0" w14:textId="77777777" w:rsidR="002D4065" w:rsidRPr="00A76791" w:rsidRDefault="002D4065" w:rsidP="00486E22">
            <w:pPr>
              <w:rPr>
                <w:ins w:id="1097" w:author="Steve Maas" w:date="2015-05-13T14:05:00Z"/>
                <w:b/>
              </w:rPr>
            </w:pPr>
            <w:ins w:id="1098" w:author="Steve Maas" w:date="2015-05-13T14:05:00Z">
              <w:r w:rsidRPr="00A76791">
                <w:rPr>
                  <w:b/>
                </w:rPr>
                <w:t>r</w:t>
              </w:r>
            </w:ins>
          </w:p>
        </w:tc>
        <w:tc>
          <w:tcPr>
            <w:tcW w:w="2394" w:type="dxa"/>
            <w:shd w:val="clear" w:color="auto" w:fill="DDD9C3" w:themeFill="background2" w:themeFillShade="E6"/>
          </w:tcPr>
          <w:p w14:paraId="0EDF360C" w14:textId="77777777" w:rsidR="002D4065" w:rsidRPr="00A76791" w:rsidRDefault="002D4065" w:rsidP="00486E22">
            <w:pPr>
              <w:rPr>
                <w:ins w:id="1099" w:author="Steve Maas" w:date="2015-05-13T14:05:00Z"/>
                <w:b/>
              </w:rPr>
            </w:pPr>
            <w:ins w:id="1100" w:author="Steve Maas" w:date="2015-05-13T14:05:00Z">
              <w:r w:rsidRPr="00A76791">
                <w:rPr>
                  <w:b/>
                </w:rPr>
                <w:t>s</w:t>
              </w:r>
            </w:ins>
          </w:p>
        </w:tc>
        <w:tc>
          <w:tcPr>
            <w:tcW w:w="2394" w:type="dxa"/>
            <w:shd w:val="clear" w:color="auto" w:fill="DDD9C3" w:themeFill="background2" w:themeFillShade="E6"/>
          </w:tcPr>
          <w:p w14:paraId="24292674" w14:textId="77777777" w:rsidR="002D4065" w:rsidRPr="00A76791" w:rsidRDefault="002D4065" w:rsidP="00486E22">
            <w:pPr>
              <w:rPr>
                <w:ins w:id="1101" w:author="Steve Maas" w:date="2015-05-13T14:05:00Z"/>
                <w:b/>
              </w:rPr>
            </w:pPr>
            <w:ins w:id="1102" w:author="Steve Maas" w:date="2015-05-13T14:05:00Z">
              <w:r w:rsidRPr="00A76791">
                <w:rPr>
                  <w:b/>
                </w:rPr>
                <w:t>t</w:t>
              </w:r>
            </w:ins>
          </w:p>
        </w:tc>
        <w:tc>
          <w:tcPr>
            <w:tcW w:w="2394" w:type="dxa"/>
            <w:shd w:val="clear" w:color="auto" w:fill="DDD9C3" w:themeFill="background2" w:themeFillShade="E6"/>
          </w:tcPr>
          <w:p w14:paraId="59B4FD8A" w14:textId="77777777" w:rsidR="002D4065" w:rsidRPr="00A76791" w:rsidRDefault="002D4065" w:rsidP="00486E22">
            <w:pPr>
              <w:rPr>
                <w:ins w:id="1103" w:author="Steve Maas" w:date="2015-05-13T14:05:00Z"/>
                <w:b/>
              </w:rPr>
            </w:pPr>
            <w:ins w:id="1104" w:author="Steve Maas" w:date="2015-05-13T14:05:00Z">
              <w:r w:rsidRPr="00A76791">
                <w:rPr>
                  <w:b/>
                </w:rPr>
                <w:t>w</w:t>
              </w:r>
            </w:ins>
          </w:p>
        </w:tc>
      </w:tr>
      <w:tr w:rsidR="002D4065" w14:paraId="6A8F581D" w14:textId="77777777" w:rsidTr="00486E22">
        <w:trPr>
          <w:ins w:id="1105" w:author="Steve Maas" w:date="2015-05-13T14:05:00Z"/>
        </w:trPr>
        <w:tc>
          <w:tcPr>
            <w:tcW w:w="2394" w:type="dxa"/>
          </w:tcPr>
          <w:p w14:paraId="44F40819" w14:textId="2A4D3621" w:rsidR="002D4065" w:rsidRDefault="00030690" w:rsidP="00486E22">
            <w:pPr>
              <w:rPr>
                <w:ins w:id="1106" w:author="Steve Maas" w:date="2015-05-13T14:05:00Z"/>
              </w:rPr>
            </w:pPr>
            <w:ins w:id="1107" w:author="Steve Maas" w:date="2015-05-13T14:06:00Z">
              <w:r w:rsidRPr="00030690">
                <w:t>0.25</w:t>
              </w:r>
            </w:ins>
          </w:p>
        </w:tc>
        <w:tc>
          <w:tcPr>
            <w:tcW w:w="2394" w:type="dxa"/>
          </w:tcPr>
          <w:p w14:paraId="60E783D7" w14:textId="11017837" w:rsidR="002D4065" w:rsidRDefault="00030690" w:rsidP="00486E22">
            <w:pPr>
              <w:rPr>
                <w:ins w:id="1108" w:author="Steve Maas" w:date="2015-05-13T14:05:00Z"/>
              </w:rPr>
            </w:pPr>
            <w:ins w:id="1109" w:author="Steve Maas" w:date="2015-05-13T14:06:00Z">
              <w:r w:rsidRPr="00030690">
                <w:t>0.25</w:t>
              </w:r>
            </w:ins>
          </w:p>
        </w:tc>
        <w:tc>
          <w:tcPr>
            <w:tcW w:w="2394" w:type="dxa"/>
          </w:tcPr>
          <w:p w14:paraId="2CB9CA5D" w14:textId="006D93A7" w:rsidR="002D4065" w:rsidRDefault="00030690" w:rsidP="00486E22">
            <w:pPr>
              <w:rPr>
                <w:ins w:id="1110" w:author="Steve Maas" w:date="2015-05-13T14:05:00Z"/>
              </w:rPr>
            </w:pPr>
            <w:ins w:id="1111" w:author="Steve Maas" w:date="2015-05-13T14:06:00Z">
              <w:r w:rsidRPr="00030690">
                <w:t>0.25</w:t>
              </w:r>
            </w:ins>
          </w:p>
        </w:tc>
        <w:tc>
          <w:tcPr>
            <w:tcW w:w="2394" w:type="dxa"/>
          </w:tcPr>
          <w:p w14:paraId="6E9523E7" w14:textId="066E8C86" w:rsidR="002D4065" w:rsidRDefault="00030690" w:rsidP="00486E22">
            <w:pPr>
              <w:rPr>
                <w:ins w:id="1112" w:author="Steve Maas" w:date="2015-05-13T14:05:00Z"/>
              </w:rPr>
            </w:pPr>
            <w:ins w:id="1113" w:author="Steve Maas" w:date="2015-05-13T14:06:00Z">
              <w:r w:rsidRPr="00030690">
                <w:t>0.030283678097089</w:t>
              </w:r>
            </w:ins>
          </w:p>
        </w:tc>
      </w:tr>
      <w:tr w:rsidR="002D4065" w14:paraId="573DD254" w14:textId="77777777" w:rsidTr="00486E22">
        <w:trPr>
          <w:ins w:id="1114" w:author="Steve Maas" w:date="2015-05-13T14:05:00Z"/>
        </w:trPr>
        <w:tc>
          <w:tcPr>
            <w:tcW w:w="2394" w:type="dxa"/>
          </w:tcPr>
          <w:p w14:paraId="183452D7" w14:textId="771BF953" w:rsidR="002D4065" w:rsidRDefault="00030690" w:rsidP="00486E22">
            <w:pPr>
              <w:rPr>
                <w:ins w:id="1115" w:author="Steve Maas" w:date="2015-05-13T14:05:00Z"/>
              </w:rPr>
            </w:pPr>
            <w:ins w:id="1116" w:author="Steve Maas" w:date="2015-05-13T14:06:00Z">
              <w:r w:rsidRPr="00030690">
                <w:t>0.333333333333333</w:t>
              </w:r>
            </w:ins>
          </w:p>
        </w:tc>
        <w:tc>
          <w:tcPr>
            <w:tcW w:w="2394" w:type="dxa"/>
          </w:tcPr>
          <w:p w14:paraId="2A5AB0B6" w14:textId="2C9E4790" w:rsidR="002D4065" w:rsidRDefault="00030690" w:rsidP="00486E22">
            <w:pPr>
              <w:rPr>
                <w:ins w:id="1117" w:author="Steve Maas" w:date="2015-05-13T14:05:00Z"/>
              </w:rPr>
            </w:pPr>
            <w:ins w:id="1118" w:author="Steve Maas" w:date="2015-05-13T14:06:00Z">
              <w:r w:rsidRPr="00030690">
                <w:t>0.333333333333333</w:t>
              </w:r>
            </w:ins>
          </w:p>
        </w:tc>
        <w:tc>
          <w:tcPr>
            <w:tcW w:w="2394" w:type="dxa"/>
          </w:tcPr>
          <w:p w14:paraId="743A0F34" w14:textId="4F2C2F7C" w:rsidR="002D4065" w:rsidRDefault="00030690" w:rsidP="00486E22">
            <w:pPr>
              <w:rPr>
                <w:ins w:id="1119" w:author="Steve Maas" w:date="2015-05-13T14:05:00Z"/>
              </w:rPr>
            </w:pPr>
            <w:ins w:id="1120" w:author="Steve Maas" w:date="2015-05-13T14:06:00Z">
              <w:r w:rsidRPr="00030690">
                <w:t>0.333333333333333</w:t>
              </w:r>
            </w:ins>
          </w:p>
        </w:tc>
        <w:tc>
          <w:tcPr>
            <w:tcW w:w="2394" w:type="dxa"/>
          </w:tcPr>
          <w:p w14:paraId="72663CF7" w14:textId="46847039" w:rsidR="002D4065" w:rsidRDefault="00030690" w:rsidP="00486E22">
            <w:pPr>
              <w:rPr>
                <w:ins w:id="1121" w:author="Steve Maas" w:date="2015-05-13T14:05:00Z"/>
              </w:rPr>
            </w:pPr>
            <w:ins w:id="1122" w:author="Steve Maas" w:date="2015-05-13T14:06:00Z">
              <w:r w:rsidRPr="00030690">
                <w:t>0.006026785714286</w:t>
              </w:r>
            </w:ins>
          </w:p>
        </w:tc>
      </w:tr>
      <w:tr w:rsidR="002D4065" w14:paraId="79B1016B" w14:textId="77777777" w:rsidTr="00486E22">
        <w:trPr>
          <w:ins w:id="1123" w:author="Steve Maas" w:date="2015-05-13T14:05:00Z"/>
        </w:trPr>
        <w:tc>
          <w:tcPr>
            <w:tcW w:w="2394" w:type="dxa"/>
          </w:tcPr>
          <w:p w14:paraId="79BAD16E" w14:textId="6BE3D3FA" w:rsidR="002D4065" w:rsidRDefault="00030690" w:rsidP="00486E22">
            <w:pPr>
              <w:rPr>
                <w:ins w:id="1124" w:author="Steve Maas" w:date="2015-05-13T14:05:00Z"/>
              </w:rPr>
            </w:pPr>
            <w:ins w:id="1125" w:author="Steve Maas" w:date="2015-05-13T14:06:00Z">
              <w:r w:rsidRPr="00030690">
                <w:t>0.000000000000000</w:t>
              </w:r>
            </w:ins>
          </w:p>
        </w:tc>
        <w:tc>
          <w:tcPr>
            <w:tcW w:w="2394" w:type="dxa"/>
          </w:tcPr>
          <w:p w14:paraId="0F015EE7" w14:textId="6D268F85" w:rsidR="002D4065" w:rsidRDefault="00030690" w:rsidP="00486E22">
            <w:pPr>
              <w:rPr>
                <w:ins w:id="1126" w:author="Steve Maas" w:date="2015-05-13T14:05:00Z"/>
              </w:rPr>
            </w:pPr>
            <w:ins w:id="1127" w:author="Steve Maas" w:date="2015-05-13T14:06:00Z">
              <w:r w:rsidRPr="00030690">
                <w:t>0.333333333333333</w:t>
              </w:r>
            </w:ins>
          </w:p>
        </w:tc>
        <w:tc>
          <w:tcPr>
            <w:tcW w:w="2394" w:type="dxa"/>
          </w:tcPr>
          <w:p w14:paraId="42A273CC" w14:textId="7B5CDB99" w:rsidR="002D4065" w:rsidRDefault="00030690" w:rsidP="00486E22">
            <w:pPr>
              <w:rPr>
                <w:ins w:id="1128" w:author="Steve Maas" w:date="2015-05-13T14:05:00Z"/>
              </w:rPr>
            </w:pPr>
            <w:ins w:id="1129" w:author="Steve Maas" w:date="2015-05-13T14:06:00Z">
              <w:r w:rsidRPr="00030690">
                <w:t>0.333333333333333</w:t>
              </w:r>
            </w:ins>
          </w:p>
        </w:tc>
        <w:tc>
          <w:tcPr>
            <w:tcW w:w="2394" w:type="dxa"/>
          </w:tcPr>
          <w:p w14:paraId="6D413592" w14:textId="52EC9639" w:rsidR="002D4065" w:rsidRDefault="00030690" w:rsidP="00486E22">
            <w:pPr>
              <w:rPr>
                <w:ins w:id="1130" w:author="Steve Maas" w:date="2015-05-13T14:05:00Z"/>
              </w:rPr>
            </w:pPr>
            <w:ins w:id="1131" w:author="Steve Maas" w:date="2015-05-13T14:06:00Z">
              <w:r w:rsidRPr="00030690">
                <w:t>0.006026785714286</w:t>
              </w:r>
            </w:ins>
          </w:p>
        </w:tc>
      </w:tr>
      <w:tr w:rsidR="002D4065" w14:paraId="4A98DEF4" w14:textId="77777777" w:rsidTr="00486E22">
        <w:trPr>
          <w:ins w:id="1132" w:author="Steve Maas" w:date="2015-05-13T14:05:00Z"/>
        </w:trPr>
        <w:tc>
          <w:tcPr>
            <w:tcW w:w="2394" w:type="dxa"/>
          </w:tcPr>
          <w:p w14:paraId="16906EEB" w14:textId="34616735" w:rsidR="002D4065" w:rsidRDefault="00030690" w:rsidP="00486E22">
            <w:pPr>
              <w:rPr>
                <w:ins w:id="1133" w:author="Steve Maas" w:date="2015-05-13T14:05:00Z"/>
              </w:rPr>
            </w:pPr>
            <w:ins w:id="1134" w:author="Steve Maas" w:date="2015-05-13T14:06:00Z">
              <w:r w:rsidRPr="00030690">
                <w:t>0.333333333333333</w:t>
              </w:r>
            </w:ins>
          </w:p>
        </w:tc>
        <w:tc>
          <w:tcPr>
            <w:tcW w:w="2394" w:type="dxa"/>
          </w:tcPr>
          <w:p w14:paraId="3DFBE964" w14:textId="4CB3B07C" w:rsidR="002D4065" w:rsidRDefault="00030690" w:rsidP="00486E22">
            <w:pPr>
              <w:rPr>
                <w:ins w:id="1135" w:author="Steve Maas" w:date="2015-05-13T14:05:00Z"/>
              </w:rPr>
            </w:pPr>
            <w:ins w:id="1136" w:author="Steve Maas" w:date="2015-05-13T14:06:00Z">
              <w:r w:rsidRPr="00030690">
                <w:t>0.000000000000000</w:t>
              </w:r>
            </w:ins>
          </w:p>
        </w:tc>
        <w:tc>
          <w:tcPr>
            <w:tcW w:w="2394" w:type="dxa"/>
          </w:tcPr>
          <w:p w14:paraId="043567C4" w14:textId="17C12204" w:rsidR="002D4065" w:rsidRDefault="00030690" w:rsidP="00486E22">
            <w:pPr>
              <w:rPr>
                <w:ins w:id="1137" w:author="Steve Maas" w:date="2015-05-13T14:05:00Z"/>
              </w:rPr>
            </w:pPr>
            <w:ins w:id="1138" w:author="Steve Maas" w:date="2015-05-13T14:06:00Z">
              <w:r w:rsidRPr="00030690">
                <w:t>0.333333333333333</w:t>
              </w:r>
            </w:ins>
          </w:p>
        </w:tc>
        <w:tc>
          <w:tcPr>
            <w:tcW w:w="2394" w:type="dxa"/>
          </w:tcPr>
          <w:p w14:paraId="0FDA73CB" w14:textId="594BD79B" w:rsidR="002D4065" w:rsidRDefault="00030690" w:rsidP="00486E22">
            <w:pPr>
              <w:rPr>
                <w:ins w:id="1139" w:author="Steve Maas" w:date="2015-05-13T14:05:00Z"/>
              </w:rPr>
            </w:pPr>
            <w:ins w:id="1140" w:author="Steve Maas" w:date="2015-05-13T14:06:00Z">
              <w:r w:rsidRPr="00030690">
                <w:t>0.006026785714286</w:t>
              </w:r>
            </w:ins>
          </w:p>
        </w:tc>
      </w:tr>
      <w:tr w:rsidR="002D4065" w14:paraId="3AF99A00" w14:textId="77777777" w:rsidTr="00486E22">
        <w:trPr>
          <w:ins w:id="1141" w:author="Steve Maas" w:date="2015-05-13T14:05:00Z"/>
        </w:trPr>
        <w:tc>
          <w:tcPr>
            <w:tcW w:w="2394" w:type="dxa"/>
          </w:tcPr>
          <w:p w14:paraId="65AE16EC" w14:textId="6742AB0C" w:rsidR="002D4065" w:rsidRDefault="00030690" w:rsidP="00486E22">
            <w:pPr>
              <w:rPr>
                <w:ins w:id="1142" w:author="Steve Maas" w:date="2015-05-13T14:05:00Z"/>
              </w:rPr>
            </w:pPr>
            <w:ins w:id="1143" w:author="Steve Maas" w:date="2015-05-13T14:06:00Z">
              <w:r w:rsidRPr="00030690">
                <w:t>0.333333333333333</w:t>
              </w:r>
            </w:ins>
          </w:p>
        </w:tc>
        <w:tc>
          <w:tcPr>
            <w:tcW w:w="2394" w:type="dxa"/>
          </w:tcPr>
          <w:p w14:paraId="62B2453B" w14:textId="03A8E306" w:rsidR="002D4065" w:rsidRDefault="00030690" w:rsidP="00486E22">
            <w:pPr>
              <w:rPr>
                <w:ins w:id="1144" w:author="Steve Maas" w:date="2015-05-13T14:05:00Z"/>
              </w:rPr>
            </w:pPr>
            <w:ins w:id="1145" w:author="Steve Maas" w:date="2015-05-13T14:06:00Z">
              <w:r w:rsidRPr="00030690">
                <w:t>0.333333333333333</w:t>
              </w:r>
            </w:ins>
          </w:p>
        </w:tc>
        <w:tc>
          <w:tcPr>
            <w:tcW w:w="2394" w:type="dxa"/>
          </w:tcPr>
          <w:p w14:paraId="6C16DF0B" w14:textId="248657C5" w:rsidR="002D4065" w:rsidRDefault="00030690" w:rsidP="00486E22">
            <w:pPr>
              <w:rPr>
                <w:ins w:id="1146" w:author="Steve Maas" w:date="2015-05-13T14:05:00Z"/>
              </w:rPr>
            </w:pPr>
            <w:ins w:id="1147" w:author="Steve Maas" w:date="2015-05-13T14:06:00Z">
              <w:r w:rsidRPr="00030690">
                <w:t>0.000000000000000</w:t>
              </w:r>
            </w:ins>
          </w:p>
        </w:tc>
        <w:tc>
          <w:tcPr>
            <w:tcW w:w="2394" w:type="dxa"/>
          </w:tcPr>
          <w:p w14:paraId="44779771" w14:textId="4D9B396A" w:rsidR="002D4065" w:rsidRDefault="00030690" w:rsidP="00486E22">
            <w:pPr>
              <w:rPr>
                <w:ins w:id="1148" w:author="Steve Maas" w:date="2015-05-13T14:05:00Z"/>
              </w:rPr>
            </w:pPr>
            <w:ins w:id="1149" w:author="Steve Maas" w:date="2015-05-13T14:06:00Z">
              <w:r w:rsidRPr="00030690">
                <w:t>0.006026785714286</w:t>
              </w:r>
            </w:ins>
          </w:p>
        </w:tc>
      </w:tr>
      <w:tr w:rsidR="002D4065" w14:paraId="3F119F6F" w14:textId="77777777" w:rsidTr="00486E22">
        <w:trPr>
          <w:ins w:id="1150" w:author="Steve Maas" w:date="2015-05-13T14:05:00Z"/>
        </w:trPr>
        <w:tc>
          <w:tcPr>
            <w:tcW w:w="2394" w:type="dxa"/>
          </w:tcPr>
          <w:p w14:paraId="1495C493" w14:textId="51EC7745" w:rsidR="002D4065" w:rsidRDefault="00030690" w:rsidP="00486E22">
            <w:pPr>
              <w:rPr>
                <w:ins w:id="1151" w:author="Steve Maas" w:date="2015-05-13T14:05:00Z"/>
              </w:rPr>
            </w:pPr>
            <w:ins w:id="1152" w:author="Steve Maas" w:date="2015-05-13T14:07:00Z">
              <w:r w:rsidRPr="00030690">
                <w:t>0.090909090909091</w:t>
              </w:r>
            </w:ins>
          </w:p>
        </w:tc>
        <w:tc>
          <w:tcPr>
            <w:tcW w:w="2394" w:type="dxa"/>
          </w:tcPr>
          <w:p w14:paraId="50A2F552" w14:textId="14968591" w:rsidR="002D4065" w:rsidRDefault="00030690" w:rsidP="00486E22">
            <w:pPr>
              <w:rPr>
                <w:ins w:id="1153" w:author="Steve Maas" w:date="2015-05-13T14:05:00Z"/>
              </w:rPr>
            </w:pPr>
            <w:ins w:id="1154" w:author="Steve Maas" w:date="2015-05-13T14:07:00Z">
              <w:r w:rsidRPr="00030690">
                <w:t>0.090909090909091</w:t>
              </w:r>
            </w:ins>
          </w:p>
        </w:tc>
        <w:tc>
          <w:tcPr>
            <w:tcW w:w="2394" w:type="dxa"/>
          </w:tcPr>
          <w:p w14:paraId="16AA344A" w14:textId="6D8EC717" w:rsidR="002D4065" w:rsidRDefault="00030690" w:rsidP="00486E22">
            <w:pPr>
              <w:rPr>
                <w:ins w:id="1155" w:author="Steve Maas" w:date="2015-05-13T14:05:00Z"/>
              </w:rPr>
            </w:pPr>
            <w:ins w:id="1156" w:author="Steve Maas" w:date="2015-05-13T14:07:00Z">
              <w:r w:rsidRPr="00030690">
                <w:t>0.090909090909091</w:t>
              </w:r>
            </w:ins>
          </w:p>
        </w:tc>
        <w:tc>
          <w:tcPr>
            <w:tcW w:w="2394" w:type="dxa"/>
          </w:tcPr>
          <w:p w14:paraId="1AA4CB22" w14:textId="43F76761" w:rsidR="002D4065" w:rsidRDefault="00030690" w:rsidP="00486E22">
            <w:pPr>
              <w:rPr>
                <w:ins w:id="1157" w:author="Steve Maas" w:date="2015-05-13T14:05:00Z"/>
              </w:rPr>
            </w:pPr>
            <w:ins w:id="1158" w:author="Steve Maas" w:date="2015-05-13T14:07:00Z">
              <w:r w:rsidRPr="00030690">
                <w:t>0.011645249086029</w:t>
              </w:r>
            </w:ins>
          </w:p>
        </w:tc>
      </w:tr>
      <w:tr w:rsidR="002D4065" w14:paraId="1881EA6A" w14:textId="77777777" w:rsidTr="00486E22">
        <w:trPr>
          <w:ins w:id="1159" w:author="Steve Maas" w:date="2015-05-13T14:05:00Z"/>
        </w:trPr>
        <w:tc>
          <w:tcPr>
            <w:tcW w:w="2394" w:type="dxa"/>
          </w:tcPr>
          <w:p w14:paraId="221E3520" w14:textId="424B6A2D" w:rsidR="002D4065" w:rsidRDefault="00030690" w:rsidP="00486E22">
            <w:pPr>
              <w:rPr>
                <w:ins w:id="1160" w:author="Steve Maas" w:date="2015-05-13T14:05:00Z"/>
              </w:rPr>
            </w:pPr>
            <w:ins w:id="1161" w:author="Steve Maas" w:date="2015-05-13T14:07:00Z">
              <w:r w:rsidRPr="00030690">
                <w:t>0.727272727272727</w:t>
              </w:r>
            </w:ins>
          </w:p>
        </w:tc>
        <w:tc>
          <w:tcPr>
            <w:tcW w:w="2394" w:type="dxa"/>
          </w:tcPr>
          <w:p w14:paraId="7BE8D142" w14:textId="1978BF22" w:rsidR="002D4065" w:rsidRDefault="00030690" w:rsidP="00486E22">
            <w:pPr>
              <w:rPr>
                <w:ins w:id="1162" w:author="Steve Maas" w:date="2015-05-13T14:05:00Z"/>
              </w:rPr>
            </w:pPr>
            <w:ins w:id="1163" w:author="Steve Maas" w:date="2015-05-13T14:07:00Z">
              <w:r w:rsidRPr="00030690">
                <w:t>0.090909090909091</w:t>
              </w:r>
            </w:ins>
          </w:p>
        </w:tc>
        <w:tc>
          <w:tcPr>
            <w:tcW w:w="2394" w:type="dxa"/>
          </w:tcPr>
          <w:p w14:paraId="2DB0B981" w14:textId="484945E8" w:rsidR="002D4065" w:rsidRDefault="00030690" w:rsidP="00486E22">
            <w:pPr>
              <w:rPr>
                <w:ins w:id="1164" w:author="Steve Maas" w:date="2015-05-13T14:05:00Z"/>
              </w:rPr>
            </w:pPr>
            <w:ins w:id="1165" w:author="Steve Maas" w:date="2015-05-13T14:07:00Z">
              <w:r w:rsidRPr="00030690">
                <w:t>0.090909090909091</w:t>
              </w:r>
            </w:ins>
          </w:p>
        </w:tc>
        <w:tc>
          <w:tcPr>
            <w:tcW w:w="2394" w:type="dxa"/>
          </w:tcPr>
          <w:p w14:paraId="6FC94C52" w14:textId="64BA2782" w:rsidR="002D4065" w:rsidRDefault="00030690" w:rsidP="00486E22">
            <w:pPr>
              <w:rPr>
                <w:ins w:id="1166" w:author="Steve Maas" w:date="2015-05-13T14:05:00Z"/>
              </w:rPr>
            </w:pPr>
            <w:ins w:id="1167" w:author="Steve Maas" w:date="2015-05-13T14:07:00Z">
              <w:r w:rsidRPr="00030690">
                <w:t>0.011645249086029</w:t>
              </w:r>
            </w:ins>
          </w:p>
        </w:tc>
      </w:tr>
      <w:tr w:rsidR="002D4065" w14:paraId="7FFE633D" w14:textId="77777777" w:rsidTr="00486E22">
        <w:trPr>
          <w:ins w:id="1168" w:author="Steve Maas" w:date="2015-05-13T14:05:00Z"/>
        </w:trPr>
        <w:tc>
          <w:tcPr>
            <w:tcW w:w="2394" w:type="dxa"/>
          </w:tcPr>
          <w:p w14:paraId="4B0AAB77" w14:textId="5FC03BA6" w:rsidR="002D4065" w:rsidRDefault="00030690" w:rsidP="00486E22">
            <w:pPr>
              <w:rPr>
                <w:ins w:id="1169" w:author="Steve Maas" w:date="2015-05-13T14:05:00Z"/>
              </w:rPr>
            </w:pPr>
            <w:ins w:id="1170" w:author="Steve Maas" w:date="2015-05-13T14:07:00Z">
              <w:r w:rsidRPr="00030690">
                <w:t>0.090909090909091</w:t>
              </w:r>
            </w:ins>
          </w:p>
        </w:tc>
        <w:tc>
          <w:tcPr>
            <w:tcW w:w="2394" w:type="dxa"/>
          </w:tcPr>
          <w:p w14:paraId="7360CE97" w14:textId="298B1D00" w:rsidR="002D4065" w:rsidRDefault="00030690" w:rsidP="00486E22">
            <w:pPr>
              <w:rPr>
                <w:ins w:id="1171" w:author="Steve Maas" w:date="2015-05-13T14:05:00Z"/>
              </w:rPr>
            </w:pPr>
            <w:ins w:id="1172" w:author="Steve Maas" w:date="2015-05-13T14:07:00Z">
              <w:r w:rsidRPr="00030690">
                <w:t>0.727272727272727</w:t>
              </w:r>
            </w:ins>
          </w:p>
        </w:tc>
        <w:tc>
          <w:tcPr>
            <w:tcW w:w="2394" w:type="dxa"/>
          </w:tcPr>
          <w:p w14:paraId="63E2794E" w14:textId="3E0BA4DB" w:rsidR="002D4065" w:rsidRDefault="00030690" w:rsidP="00486E22">
            <w:pPr>
              <w:rPr>
                <w:ins w:id="1173" w:author="Steve Maas" w:date="2015-05-13T14:05:00Z"/>
              </w:rPr>
            </w:pPr>
            <w:ins w:id="1174" w:author="Steve Maas" w:date="2015-05-13T14:07:00Z">
              <w:r w:rsidRPr="00030690">
                <w:t>0.090909090909091</w:t>
              </w:r>
            </w:ins>
          </w:p>
        </w:tc>
        <w:tc>
          <w:tcPr>
            <w:tcW w:w="2394" w:type="dxa"/>
          </w:tcPr>
          <w:p w14:paraId="02548852" w14:textId="548AA202" w:rsidR="002D4065" w:rsidRDefault="00030690" w:rsidP="00486E22">
            <w:pPr>
              <w:rPr>
                <w:ins w:id="1175" w:author="Steve Maas" w:date="2015-05-13T14:05:00Z"/>
              </w:rPr>
            </w:pPr>
            <w:ins w:id="1176" w:author="Steve Maas" w:date="2015-05-13T14:07:00Z">
              <w:r w:rsidRPr="00030690">
                <w:t>0.011645249086029</w:t>
              </w:r>
            </w:ins>
          </w:p>
        </w:tc>
      </w:tr>
      <w:tr w:rsidR="002D4065" w14:paraId="1830C4BC" w14:textId="77777777" w:rsidTr="00486E22">
        <w:trPr>
          <w:ins w:id="1177" w:author="Steve Maas" w:date="2015-05-13T14:05:00Z"/>
        </w:trPr>
        <w:tc>
          <w:tcPr>
            <w:tcW w:w="2394" w:type="dxa"/>
          </w:tcPr>
          <w:p w14:paraId="5D3216DE" w14:textId="6CBD4431" w:rsidR="002D4065" w:rsidRDefault="00030690" w:rsidP="00486E22">
            <w:pPr>
              <w:rPr>
                <w:ins w:id="1178" w:author="Steve Maas" w:date="2015-05-13T14:05:00Z"/>
              </w:rPr>
            </w:pPr>
            <w:ins w:id="1179" w:author="Steve Maas" w:date="2015-05-13T14:07:00Z">
              <w:r w:rsidRPr="00030690">
                <w:t>0.090909090909091</w:t>
              </w:r>
            </w:ins>
          </w:p>
        </w:tc>
        <w:tc>
          <w:tcPr>
            <w:tcW w:w="2394" w:type="dxa"/>
          </w:tcPr>
          <w:p w14:paraId="65A42F38" w14:textId="33EDF36D" w:rsidR="002D4065" w:rsidRDefault="00030690" w:rsidP="00486E22">
            <w:pPr>
              <w:rPr>
                <w:ins w:id="1180" w:author="Steve Maas" w:date="2015-05-13T14:05:00Z"/>
              </w:rPr>
            </w:pPr>
            <w:ins w:id="1181" w:author="Steve Maas" w:date="2015-05-13T14:07:00Z">
              <w:r w:rsidRPr="00030690">
                <w:t>0.090909090909091</w:t>
              </w:r>
            </w:ins>
          </w:p>
        </w:tc>
        <w:tc>
          <w:tcPr>
            <w:tcW w:w="2394" w:type="dxa"/>
          </w:tcPr>
          <w:p w14:paraId="66B458C0" w14:textId="58E4513B" w:rsidR="002D4065" w:rsidRDefault="00030690" w:rsidP="00486E22">
            <w:pPr>
              <w:rPr>
                <w:ins w:id="1182" w:author="Steve Maas" w:date="2015-05-13T14:05:00Z"/>
              </w:rPr>
            </w:pPr>
            <w:ins w:id="1183" w:author="Steve Maas" w:date="2015-05-13T14:07:00Z">
              <w:r w:rsidRPr="00030690">
                <w:t>0.727272727272727</w:t>
              </w:r>
            </w:ins>
          </w:p>
        </w:tc>
        <w:tc>
          <w:tcPr>
            <w:tcW w:w="2394" w:type="dxa"/>
          </w:tcPr>
          <w:p w14:paraId="2FBD9CAF" w14:textId="65760343" w:rsidR="002D4065" w:rsidRDefault="00030690" w:rsidP="00486E22">
            <w:pPr>
              <w:rPr>
                <w:ins w:id="1184" w:author="Steve Maas" w:date="2015-05-13T14:05:00Z"/>
              </w:rPr>
            </w:pPr>
            <w:ins w:id="1185" w:author="Steve Maas" w:date="2015-05-13T14:07:00Z">
              <w:r w:rsidRPr="00030690">
                <w:t>0.011645249086029</w:t>
              </w:r>
            </w:ins>
          </w:p>
        </w:tc>
      </w:tr>
      <w:tr w:rsidR="002D4065" w14:paraId="2777907F" w14:textId="77777777" w:rsidTr="00486E22">
        <w:trPr>
          <w:ins w:id="1186" w:author="Steve Maas" w:date="2015-05-13T14:05:00Z"/>
        </w:trPr>
        <w:tc>
          <w:tcPr>
            <w:tcW w:w="2394" w:type="dxa"/>
          </w:tcPr>
          <w:p w14:paraId="21F82E00" w14:textId="3A79D9D6" w:rsidR="002D4065" w:rsidRDefault="00030690" w:rsidP="00486E22">
            <w:pPr>
              <w:rPr>
                <w:ins w:id="1187" w:author="Steve Maas" w:date="2015-05-13T14:05:00Z"/>
              </w:rPr>
            </w:pPr>
            <w:ins w:id="1188" w:author="Steve Maas" w:date="2015-05-13T14:08:00Z">
              <w:r w:rsidRPr="00030690">
                <w:t>0.433449846426336</w:t>
              </w:r>
            </w:ins>
          </w:p>
        </w:tc>
        <w:tc>
          <w:tcPr>
            <w:tcW w:w="2394" w:type="dxa"/>
          </w:tcPr>
          <w:p w14:paraId="49097756" w14:textId="3C6C2DC3" w:rsidR="002D4065" w:rsidRDefault="00030690" w:rsidP="00486E22">
            <w:pPr>
              <w:rPr>
                <w:ins w:id="1189" w:author="Steve Maas" w:date="2015-05-13T14:05:00Z"/>
              </w:rPr>
            </w:pPr>
            <w:ins w:id="1190" w:author="Steve Maas" w:date="2015-05-13T14:08:00Z">
              <w:r w:rsidRPr="00030690">
                <w:t>0.066550153573664</w:t>
              </w:r>
            </w:ins>
          </w:p>
        </w:tc>
        <w:tc>
          <w:tcPr>
            <w:tcW w:w="2394" w:type="dxa"/>
          </w:tcPr>
          <w:p w14:paraId="0B340712" w14:textId="1B26AE29" w:rsidR="002D4065" w:rsidRDefault="00030690" w:rsidP="00486E22">
            <w:pPr>
              <w:rPr>
                <w:ins w:id="1191" w:author="Steve Maas" w:date="2015-05-13T14:05:00Z"/>
              </w:rPr>
            </w:pPr>
            <w:ins w:id="1192" w:author="Steve Maas" w:date="2015-05-13T14:08:00Z">
              <w:r w:rsidRPr="00030690">
                <w:t>0.066550153573664</w:t>
              </w:r>
            </w:ins>
          </w:p>
        </w:tc>
        <w:tc>
          <w:tcPr>
            <w:tcW w:w="2394" w:type="dxa"/>
          </w:tcPr>
          <w:p w14:paraId="65FFF56F" w14:textId="04C86B26" w:rsidR="002D4065" w:rsidRDefault="00030690" w:rsidP="00486E22">
            <w:pPr>
              <w:rPr>
                <w:ins w:id="1193" w:author="Steve Maas" w:date="2015-05-13T14:05:00Z"/>
              </w:rPr>
            </w:pPr>
            <w:ins w:id="1194" w:author="Steve Maas" w:date="2015-05-13T14:07:00Z">
              <w:r w:rsidRPr="00030690">
                <w:t>0.010949141561386</w:t>
              </w:r>
            </w:ins>
          </w:p>
        </w:tc>
      </w:tr>
      <w:tr w:rsidR="002D4065" w14:paraId="5A811ABF" w14:textId="77777777" w:rsidTr="00486E22">
        <w:trPr>
          <w:ins w:id="1195" w:author="Steve Maas" w:date="2015-05-13T14:05:00Z"/>
        </w:trPr>
        <w:tc>
          <w:tcPr>
            <w:tcW w:w="2394" w:type="dxa"/>
          </w:tcPr>
          <w:p w14:paraId="30EF2491" w14:textId="35F40C20" w:rsidR="002D4065" w:rsidRDefault="00030690" w:rsidP="00486E22">
            <w:pPr>
              <w:rPr>
                <w:ins w:id="1196" w:author="Steve Maas" w:date="2015-05-13T14:05:00Z"/>
              </w:rPr>
            </w:pPr>
            <w:ins w:id="1197" w:author="Steve Maas" w:date="2015-05-13T14:08:00Z">
              <w:r w:rsidRPr="00030690">
                <w:t>0.066550153573664</w:t>
              </w:r>
            </w:ins>
          </w:p>
        </w:tc>
        <w:tc>
          <w:tcPr>
            <w:tcW w:w="2394" w:type="dxa"/>
          </w:tcPr>
          <w:p w14:paraId="615A8CA4" w14:textId="6A5F4F7F" w:rsidR="002D4065" w:rsidRDefault="00030690" w:rsidP="00486E22">
            <w:pPr>
              <w:rPr>
                <w:ins w:id="1198" w:author="Steve Maas" w:date="2015-05-13T14:05:00Z"/>
              </w:rPr>
            </w:pPr>
            <w:ins w:id="1199" w:author="Steve Maas" w:date="2015-05-13T14:08:00Z">
              <w:r w:rsidRPr="00030690">
                <w:t>0.433449846426336</w:t>
              </w:r>
            </w:ins>
          </w:p>
        </w:tc>
        <w:tc>
          <w:tcPr>
            <w:tcW w:w="2394" w:type="dxa"/>
          </w:tcPr>
          <w:p w14:paraId="69D251BB" w14:textId="6E81E810" w:rsidR="002D4065" w:rsidRDefault="00030690" w:rsidP="00486E22">
            <w:pPr>
              <w:rPr>
                <w:ins w:id="1200" w:author="Steve Maas" w:date="2015-05-13T14:05:00Z"/>
              </w:rPr>
            </w:pPr>
            <w:ins w:id="1201" w:author="Steve Maas" w:date="2015-05-13T14:08:00Z">
              <w:r w:rsidRPr="00030690">
                <w:t>0.066550153573664</w:t>
              </w:r>
            </w:ins>
          </w:p>
        </w:tc>
        <w:tc>
          <w:tcPr>
            <w:tcW w:w="2394" w:type="dxa"/>
          </w:tcPr>
          <w:p w14:paraId="44967130" w14:textId="38395A2D" w:rsidR="002D4065" w:rsidRDefault="00030690" w:rsidP="00486E22">
            <w:pPr>
              <w:rPr>
                <w:ins w:id="1202" w:author="Steve Maas" w:date="2015-05-13T14:05:00Z"/>
              </w:rPr>
            </w:pPr>
            <w:ins w:id="1203" w:author="Steve Maas" w:date="2015-05-13T14:07:00Z">
              <w:r w:rsidRPr="00030690">
                <w:t>0.010949141561386</w:t>
              </w:r>
            </w:ins>
          </w:p>
        </w:tc>
      </w:tr>
      <w:tr w:rsidR="002D4065" w14:paraId="51271285" w14:textId="77777777" w:rsidTr="00486E22">
        <w:trPr>
          <w:ins w:id="1204" w:author="Steve Maas" w:date="2015-05-13T14:05:00Z"/>
        </w:trPr>
        <w:tc>
          <w:tcPr>
            <w:tcW w:w="2394" w:type="dxa"/>
          </w:tcPr>
          <w:p w14:paraId="25EC0933" w14:textId="08B08FBF" w:rsidR="002D4065" w:rsidRDefault="00030690" w:rsidP="00486E22">
            <w:pPr>
              <w:rPr>
                <w:ins w:id="1205" w:author="Steve Maas" w:date="2015-05-13T14:05:00Z"/>
              </w:rPr>
            </w:pPr>
            <w:ins w:id="1206" w:author="Steve Maas" w:date="2015-05-13T14:08:00Z">
              <w:r w:rsidRPr="00030690">
                <w:t>0.066550153573664</w:t>
              </w:r>
            </w:ins>
          </w:p>
        </w:tc>
        <w:tc>
          <w:tcPr>
            <w:tcW w:w="2394" w:type="dxa"/>
          </w:tcPr>
          <w:p w14:paraId="6B29AE02" w14:textId="78875572" w:rsidR="002D4065" w:rsidRDefault="00030690" w:rsidP="00486E22">
            <w:pPr>
              <w:rPr>
                <w:ins w:id="1207" w:author="Steve Maas" w:date="2015-05-13T14:05:00Z"/>
              </w:rPr>
            </w:pPr>
            <w:ins w:id="1208" w:author="Steve Maas" w:date="2015-05-13T14:08:00Z">
              <w:r w:rsidRPr="00030690">
                <w:t>0.066550153573664</w:t>
              </w:r>
            </w:ins>
          </w:p>
        </w:tc>
        <w:tc>
          <w:tcPr>
            <w:tcW w:w="2394" w:type="dxa"/>
          </w:tcPr>
          <w:p w14:paraId="390583AE" w14:textId="6579BD23" w:rsidR="002D4065" w:rsidRDefault="00030690" w:rsidP="00486E22">
            <w:pPr>
              <w:rPr>
                <w:ins w:id="1209" w:author="Steve Maas" w:date="2015-05-13T14:05:00Z"/>
              </w:rPr>
            </w:pPr>
            <w:ins w:id="1210" w:author="Steve Maas" w:date="2015-05-13T14:08:00Z">
              <w:r w:rsidRPr="00030690">
                <w:t>0.433449846426336</w:t>
              </w:r>
            </w:ins>
          </w:p>
        </w:tc>
        <w:tc>
          <w:tcPr>
            <w:tcW w:w="2394" w:type="dxa"/>
          </w:tcPr>
          <w:p w14:paraId="239974EB" w14:textId="0B453A28" w:rsidR="002D4065" w:rsidRDefault="00030690" w:rsidP="00486E22">
            <w:pPr>
              <w:rPr>
                <w:ins w:id="1211" w:author="Steve Maas" w:date="2015-05-13T14:05:00Z"/>
              </w:rPr>
            </w:pPr>
            <w:ins w:id="1212" w:author="Steve Maas" w:date="2015-05-13T14:07:00Z">
              <w:r w:rsidRPr="00030690">
                <w:t>0.010949141561386</w:t>
              </w:r>
            </w:ins>
          </w:p>
        </w:tc>
      </w:tr>
      <w:tr w:rsidR="002D4065" w14:paraId="397CDE51" w14:textId="77777777" w:rsidTr="00486E22">
        <w:trPr>
          <w:ins w:id="1213" w:author="Steve Maas" w:date="2015-05-13T14:05:00Z"/>
        </w:trPr>
        <w:tc>
          <w:tcPr>
            <w:tcW w:w="2394" w:type="dxa"/>
          </w:tcPr>
          <w:p w14:paraId="62FE462A" w14:textId="7AE5E60E" w:rsidR="002D4065" w:rsidRDefault="00030690" w:rsidP="00486E22">
            <w:pPr>
              <w:rPr>
                <w:ins w:id="1214" w:author="Steve Maas" w:date="2015-05-13T14:05:00Z"/>
              </w:rPr>
            </w:pPr>
            <w:ins w:id="1215" w:author="Steve Maas" w:date="2015-05-13T14:08:00Z">
              <w:r w:rsidRPr="00030690">
                <w:t>0.066550153573664</w:t>
              </w:r>
            </w:ins>
          </w:p>
        </w:tc>
        <w:tc>
          <w:tcPr>
            <w:tcW w:w="2394" w:type="dxa"/>
          </w:tcPr>
          <w:p w14:paraId="4FD6AEE5" w14:textId="0A59C72D" w:rsidR="002D4065" w:rsidRDefault="00030690" w:rsidP="00486E22">
            <w:pPr>
              <w:rPr>
                <w:ins w:id="1216" w:author="Steve Maas" w:date="2015-05-13T14:05:00Z"/>
              </w:rPr>
            </w:pPr>
            <w:ins w:id="1217" w:author="Steve Maas" w:date="2015-05-13T14:08:00Z">
              <w:r w:rsidRPr="00030690">
                <w:t>0.433449846426336</w:t>
              </w:r>
            </w:ins>
          </w:p>
        </w:tc>
        <w:tc>
          <w:tcPr>
            <w:tcW w:w="2394" w:type="dxa"/>
          </w:tcPr>
          <w:p w14:paraId="7A0067C5" w14:textId="313ACC8F" w:rsidR="002D4065" w:rsidRDefault="00030690" w:rsidP="00486E22">
            <w:pPr>
              <w:rPr>
                <w:ins w:id="1218" w:author="Steve Maas" w:date="2015-05-13T14:05:00Z"/>
              </w:rPr>
            </w:pPr>
            <w:ins w:id="1219" w:author="Steve Maas" w:date="2015-05-13T14:08:00Z">
              <w:r w:rsidRPr="00030690">
                <w:t>0.433449846426336</w:t>
              </w:r>
            </w:ins>
          </w:p>
        </w:tc>
        <w:tc>
          <w:tcPr>
            <w:tcW w:w="2394" w:type="dxa"/>
          </w:tcPr>
          <w:p w14:paraId="7C99F5EF" w14:textId="79D4C0C8" w:rsidR="002D4065" w:rsidRDefault="00030690" w:rsidP="00486E22">
            <w:pPr>
              <w:rPr>
                <w:ins w:id="1220" w:author="Steve Maas" w:date="2015-05-13T14:05:00Z"/>
              </w:rPr>
            </w:pPr>
            <w:ins w:id="1221" w:author="Steve Maas" w:date="2015-05-13T14:07:00Z">
              <w:r w:rsidRPr="00030690">
                <w:t>0.010949141561386</w:t>
              </w:r>
            </w:ins>
          </w:p>
        </w:tc>
      </w:tr>
      <w:tr w:rsidR="002D4065" w14:paraId="300D3D83" w14:textId="77777777" w:rsidTr="00486E22">
        <w:trPr>
          <w:ins w:id="1222" w:author="Steve Maas" w:date="2015-05-13T14:05:00Z"/>
        </w:trPr>
        <w:tc>
          <w:tcPr>
            <w:tcW w:w="2394" w:type="dxa"/>
          </w:tcPr>
          <w:p w14:paraId="06699316" w14:textId="37C6612B" w:rsidR="002D4065" w:rsidRDefault="00030690" w:rsidP="00486E22">
            <w:pPr>
              <w:rPr>
                <w:ins w:id="1223" w:author="Steve Maas" w:date="2015-05-13T14:05:00Z"/>
              </w:rPr>
            </w:pPr>
            <w:ins w:id="1224" w:author="Steve Maas" w:date="2015-05-13T14:08:00Z">
              <w:r w:rsidRPr="00030690">
                <w:t>0.433449846426336</w:t>
              </w:r>
            </w:ins>
          </w:p>
        </w:tc>
        <w:tc>
          <w:tcPr>
            <w:tcW w:w="2394" w:type="dxa"/>
          </w:tcPr>
          <w:p w14:paraId="1B3C5550" w14:textId="60B799CD" w:rsidR="002D4065" w:rsidRDefault="00030690" w:rsidP="00486E22">
            <w:pPr>
              <w:rPr>
                <w:ins w:id="1225" w:author="Steve Maas" w:date="2015-05-13T14:05:00Z"/>
              </w:rPr>
            </w:pPr>
            <w:ins w:id="1226" w:author="Steve Maas" w:date="2015-05-13T14:08:00Z">
              <w:r w:rsidRPr="00030690">
                <w:t>0.066550153573664</w:t>
              </w:r>
            </w:ins>
          </w:p>
        </w:tc>
        <w:tc>
          <w:tcPr>
            <w:tcW w:w="2394" w:type="dxa"/>
          </w:tcPr>
          <w:p w14:paraId="74A198E1" w14:textId="508A7295" w:rsidR="002D4065" w:rsidRDefault="00030690" w:rsidP="00486E22">
            <w:pPr>
              <w:rPr>
                <w:ins w:id="1227" w:author="Steve Maas" w:date="2015-05-13T14:05:00Z"/>
              </w:rPr>
            </w:pPr>
            <w:ins w:id="1228" w:author="Steve Maas" w:date="2015-05-13T14:08:00Z">
              <w:r w:rsidRPr="00030690">
                <w:t>0.433449846426336</w:t>
              </w:r>
            </w:ins>
          </w:p>
        </w:tc>
        <w:tc>
          <w:tcPr>
            <w:tcW w:w="2394" w:type="dxa"/>
          </w:tcPr>
          <w:p w14:paraId="7672E021" w14:textId="71F4B7F5" w:rsidR="002D4065" w:rsidRDefault="00030690" w:rsidP="00486E22">
            <w:pPr>
              <w:rPr>
                <w:ins w:id="1229" w:author="Steve Maas" w:date="2015-05-13T14:05:00Z"/>
              </w:rPr>
            </w:pPr>
            <w:ins w:id="1230" w:author="Steve Maas" w:date="2015-05-13T14:07:00Z">
              <w:r w:rsidRPr="00030690">
                <w:t>0.010949141561386</w:t>
              </w:r>
            </w:ins>
          </w:p>
        </w:tc>
      </w:tr>
      <w:tr w:rsidR="002D4065" w14:paraId="68BBBD8F" w14:textId="77777777" w:rsidTr="00486E22">
        <w:trPr>
          <w:ins w:id="1231" w:author="Steve Maas" w:date="2015-05-13T14:05:00Z"/>
        </w:trPr>
        <w:tc>
          <w:tcPr>
            <w:tcW w:w="2394" w:type="dxa"/>
          </w:tcPr>
          <w:p w14:paraId="06FD973F" w14:textId="6A5A8E4D" w:rsidR="002D4065" w:rsidRDefault="00030690" w:rsidP="00486E22">
            <w:pPr>
              <w:rPr>
                <w:ins w:id="1232" w:author="Steve Maas" w:date="2015-05-13T14:05:00Z"/>
              </w:rPr>
            </w:pPr>
            <w:ins w:id="1233" w:author="Steve Maas" w:date="2015-05-13T14:08:00Z">
              <w:r w:rsidRPr="00030690">
                <w:t>0.433449846426336</w:t>
              </w:r>
            </w:ins>
          </w:p>
        </w:tc>
        <w:tc>
          <w:tcPr>
            <w:tcW w:w="2394" w:type="dxa"/>
          </w:tcPr>
          <w:p w14:paraId="499FF865" w14:textId="2F120773" w:rsidR="002D4065" w:rsidRDefault="00030690" w:rsidP="00486E22">
            <w:pPr>
              <w:rPr>
                <w:ins w:id="1234" w:author="Steve Maas" w:date="2015-05-13T14:05:00Z"/>
              </w:rPr>
            </w:pPr>
            <w:ins w:id="1235" w:author="Steve Maas" w:date="2015-05-13T14:08:00Z">
              <w:r w:rsidRPr="00030690">
                <w:t>0.433449846426336</w:t>
              </w:r>
            </w:ins>
          </w:p>
        </w:tc>
        <w:tc>
          <w:tcPr>
            <w:tcW w:w="2394" w:type="dxa"/>
          </w:tcPr>
          <w:p w14:paraId="1909107D" w14:textId="7E942AE8" w:rsidR="002D4065" w:rsidRDefault="00030690" w:rsidP="00486E22">
            <w:pPr>
              <w:rPr>
                <w:ins w:id="1236" w:author="Steve Maas" w:date="2015-05-13T14:05:00Z"/>
              </w:rPr>
            </w:pPr>
            <w:ins w:id="1237" w:author="Steve Maas" w:date="2015-05-13T14:08:00Z">
              <w:r w:rsidRPr="00030690">
                <w:t>0.066550153573664</w:t>
              </w:r>
            </w:ins>
          </w:p>
        </w:tc>
        <w:tc>
          <w:tcPr>
            <w:tcW w:w="2394" w:type="dxa"/>
          </w:tcPr>
          <w:p w14:paraId="0BCA3E11" w14:textId="54422338" w:rsidR="002D4065" w:rsidRDefault="00030690" w:rsidP="00486E22">
            <w:pPr>
              <w:rPr>
                <w:ins w:id="1238" w:author="Steve Maas" w:date="2015-05-13T14:05:00Z"/>
              </w:rPr>
            </w:pPr>
            <w:ins w:id="1239" w:author="Steve Maas" w:date="2015-05-13T14:07:00Z">
              <w:r w:rsidRPr="00030690">
                <w:t>0.010949141561386</w:t>
              </w:r>
            </w:ins>
          </w:p>
        </w:tc>
      </w:tr>
    </w:tbl>
    <w:p w14:paraId="7B30DB17" w14:textId="77777777" w:rsidR="002D4065" w:rsidRPr="002D4065" w:rsidRDefault="002D4065" w:rsidP="002D4065">
      <w:pPr>
        <w:rPr>
          <w:ins w:id="1240" w:author="Steve Maas" w:date="2015-05-13T14:04:00Z"/>
          <w:rPrChange w:id="1241" w:author="Steve Maas" w:date="2015-05-13T14:04:00Z">
            <w:rPr>
              <w:ins w:id="1242" w:author="Steve Maas" w:date="2015-05-13T14:04:00Z"/>
              <w:b/>
            </w:rPr>
          </w:rPrChange>
        </w:rPr>
      </w:pPr>
    </w:p>
    <w:p w14:paraId="460071C6" w14:textId="397F6373" w:rsidR="002D4065" w:rsidRPr="00AB0524" w:rsidRDefault="002D4065" w:rsidP="002D4065"/>
    <w:p w14:paraId="1B14B49E" w14:textId="77777777" w:rsidR="008C7882" w:rsidRDefault="008C7882" w:rsidP="008C7882">
      <w:pPr>
        <w:pStyle w:val="Heading2"/>
      </w:pPr>
      <w:bookmarkStart w:id="1243" w:name="_Toc289032567"/>
      <w:r>
        <w:t>Shell Elements</w:t>
      </w:r>
      <w:bookmarkEnd w:id="1243"/>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r w:rsidR="00FE64EB">
        <w:fldChar w:fldCharType="begin"/>
      </w:r>
      <w:r w:rsidR="00FE64EB">
        <w:instrText xml:space="preserve"> HYPERLINK \l "_ENREF_32" \o "Hughes, 1980 #30" </w:instrText>
      </w:r>
      <w:ins w:id="1244" w:author="rawlins" w:date="2015-05-19T17:22:00Z"/>
      <w:r w:rsidR="00FE64EB">
        <w:fldChar w:fldCharType="separate"/>
      </w:r>
      <w:r w:rsidR="00214E15">
        <w:rPr>
          <w:noProof/>
        </w:rPr>
        <w:t>32</w:t>
      </w:r>
      <w:r w:rsidR="00FE64EB">
        <w:rPr>
          <w:noProof/>
        </w:rPr>
        <w:fldChar w:fldCharType="end"/>
      </w:r>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FE64EB">
        <w:fldChar w:fldCharType="begin"/>
      </w:r>
      <w:r w:rsidR="00FE64EB">
        <w:instrText xml:space="preserve"> HYPERLINK \l "_ENREF_33" \o "Betsch, 1996 #31" </w:instrText>
      </w:r>
      <w:ins w:id="1245" w:author="rawlins" w:date="2015-05-19T17:22:00Z"/>
      <w:r w:rsidR="00FE64EB">
        <w:fldChar w:fldCharType="separate"/>
      </w:r>
      <w:r w:rsidR="00214E15">
        <w:rPr>
          <w:noProof/>
        </w:rPr>
        <w:t>33</w:t>
      </w:r>
      <w:r w:rsidR="00FE64EB">
        <w:rPr>
          <w:noProof/>
        </w:rPr>
        <w:fldChar w:fldCharType="end"/>
      </w:r>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246" w:name="_Toc289032568"/>
      <w:r>
        <w:lastRenderedPageBreak/>
        <w:t>Shell formulation</w:t>
      </w:r>
      <w:bookmarkEnd w:id="1246"/>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FE64EB">
        <w:fldChar w:fldCharType="begin"/>
      </w:r>
      <w:r w:rsidR="00FE64EB">
        <w:instrText xml:space="preserve"> HYPERLINK \l "_ENREF_33" \o "Betsch, 1996 #31" </w:instrText>
      </w:r>
      <w:ins w:id="1247" w:author="rawlins" w:date="2015-05-19T17:22:00Z"/>
      <w:r w:rsidR="00FE64EB">
        <w:fldChar w:fldCharType="separate"/>
      </w:r>
      <w:r w:rsidR="00214E15">
        <w:rPr>
          <w:noProof/>
        </w:rPr>
        <w:t>33</w:t>
      </w:r>
      <w:r w:rsidR="00FE64EB">
        <w:rPr>
          <w:noProof/>
        </w:rPr>
        <w:fldChar w:fldCharType="end"/>
      </w:r>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21" type="#_x0000_t75" style="width:201.75pt;height:128.4pt" o:ole="">
            <v:imagedata r:id="rId2211" o:title=""/>
          </v:shape>
          <o:OLEObject Type="Embed" ProgID="Equation.DSMT4" ShapeID="_x0000_i2121" DrawAspect="Content" ObjectID="_1493586474" r:id="rId221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22" type="#_x0000_t75" style="width:40.1pt;height:19.7pt" o:ole="">
            <v:imagedata r:id="rId2213" o:title=""/>
          </v:shape>
          <o:OLEObject Type="Embed" ProgID="Equation.DSMT4" ShapeID="_x0000_i2122" DrawAspect="Content" ObjectID="_1493586475" r:id="rId2214"/>
        </w:object>
      </w:r>
      <w:r>
        <w:t xml:space="preserve">. (Note that this does not necessarily imply that </w:t>
      </w:r>
      <w:r w:rsidR="00905817" w:rsidRPr="00905817">
        <w:rPr>
          <w:position w:val="-14"/>
        </w:rPr>
        <w:object w:dxaOrig="700" w:dyaOrig="400" w14:anchorId="0C58E3A5">
          <v:shape id="_x0000_i2123" type="#_x0000_t75" style="width:34.65pt;height:19.7pt" o:ole="">
            <v:imagedata r:id="rId2215" o:title=""/>
          </v:shape>
          <o:OLEObject Type="Embed" ProgID="Equation.DSMT4" ShapeID="_x0000_i2123" DrawAspect="Content" ObjectID="_1493586476" r:id="rId2216"/>
        </w:object>
      </w:r>
      <w:r>
        <w:t xml:space="preserve"> throughout the entire shell.) The function </w:t>
      </w:r>
      <w:r w:rsidR="00905817" w:rsidRPr="00905817">
        <w:rPr>
          <w:position w:val="-12"/>
        </w:rPr>
        <w:object w:dxaOrig="260" w:dyaOrig="360" w14:anchorId="66AC1392">
          <v:shape id="_x0000_i2124" type="#_x0000_t75" style="width:12.9pt;height:19pt" o:ole="">
            <v:imagedata r:id="rId2217" o:title=""/>
          </v:shape>
          <o:OLEObject Type="Embed" ProgID="Equation.DSMT4" ShapeID="_x0000_i2124" DrawAspect="Content" ObjectID="_1493586477" r:id="rId2218"/>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25" type="#_x0000_t75" style="width:14.25pt;height:19pt" o:ole="">
            <v:imagedata r:id="rId2219" o:title=""/>
          </v:shape>
          <o:OLEObject Type="Embed" ProgID="Equation.DSMT4" ShapeID="_x0000_i2125" DrawAspect="Content" ObjectID="_1493586478" r:id="rId2220"/>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26" type="#_x0000_t75" style="width:139.25pt;height:89pt" o:ole="">
            <v:imagedata r:id="rId2221" o:title=""/>
          </v:shape>
          <o:OLEObject Type="Embed" ProgID="Equation.DSMT4" ShapeID="_x0000_i2126" DrawAspect="Content" ObjectID="_1493586479" r:id="rId222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27" type="#_x0000_t75" style="width:123.6pt;height:98.5pt" o:ole="">
            <v:imagedata r:id="rId2223" o:title=""/>
          </v:shape>
          <o:OLEObject Type="Embed" ProgID="Equation.DSMT4" ShapeID="_x0000_i2127" DrawAspect="Content" ObjectID="_1493586480" r:id="rId2224"/>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28" type="#_x0000_t75" style="width:14.25pt;height:19pt" o:ole="">
            <v:imagedata r:id="rId2225" o:title=""/>
          </v:shape>
          <o:OLEObject Type="Embed" ProgID="Equation.DSMT4" ShapeID="_x0000_i2128" DrawAspect="Content" ObjectID="_1493586481" r:id="rId2226"/>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9" type="#_x0000_t75" style="width:231.6pt;height:34.65pt" o:ole="">
            <v:imagedata r:id="rId2227" o:title=""/>
          </v:shape>
          <o:OLEObject Type="Embed" ProgID="Equation.DSMT4" ShapeID="_x0000_i2129" DrawAspect="Content" ObjectID="_1493586482" r:id="rId2228"/>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30" type="#_x0000_t75" style="width:137.2pt;height:34.65pt" o:ole="">
            <v:imagedata r:id="rId2229" o:title=""/>
          </v:shape>
          <o:OLEObject Type="Embed" ProgID="Equation.DSMT4" ShapeID="_x0000_i2130" DrawAspect="Content" ObjectID="_1493586483" r:id="rId2230"/>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31" type="#_x0000_t75" style="width:121.6pt;height:19.7pt" o:ole="">
            <v:imagedata r:id="rId2231" o:title=""/>
          </v:shape>
          <o:OLEObject Type="Embed" ProgID="Equation.DSMT4" ShapeID="_x0000_i2131" DrawAspect="Content" ObjectID="_1493586484" r:id="rId2232"/>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32" type="#_x0000_t75" style="width:158.25pt;height:34.65pt" o:ole="">
            <v:imagedata r:id="rId2233" o:title=""/>
          </v:shape>
          <o:OLEObject Type="Embed" ProgID="Equation.DSMT4" ShapeID="_x0000_i2132" DrawAspect="Content" ObjectID="_1493586485" r:id="rId223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33" type="#_x0000_t75" style="width:203.1pt;height:67.9pt" o:ole="">
            <v:imagedata r:id="rId2235" o:title=""/>
          </v:shape>
          <o:OLEObject Type="Embed" ProgID="Equation.DSMT4" ShapeID="_x0000_i2133" DrawAspect="Content" ObjectID="_1493586486" r:id="rId2236"/>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34" type="#_x0000_t75" style="width:148.75pt;height:37.35pt" o:ole="">
            <v:imagedata r:id="rId2237" o:title=""/>
          </v:shape>
          <o:OLEObject Type="Embed" ProgID="Equation.DSMT4" ShapeID="_x0000_i2134" DrawAspect="Content" ObjectID="_1493586487" r:id="rId2238"/>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15</w:instrText>
        </w:r>
      </w:fldSimple>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35" type="#_x0000_t75" style="width:52.3pt;height:32.6pt" o:ole="">
            <v:imagedata r:id="rId2239" o:title=""/>
          </v:shape>
          <o:OLEObject Type="Embed" ProgID="Equation.DSMT4" ShapeID="_x0000_i2135" DrawAspect="Content" ObjectID="_1493586488" r:id="rId2240"/>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248" w:name="_Toc289032569"/>
      <w:r>
        <w:t>Quadrilateral shells</w:t>
      </w:r>
      <w:bookmarkEnd w:id="1248"/>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36" type="#_x0000_t75" style="width:102.55pt;height:128.4pt" o:ole="">
            <v:imagedata r:id="rId2241" o:title=""/>
          </v:shape>
          <o:OLEObject Type="Embed" ProgID="Equation.DSMT4" ShapeID="_x0000_i2136" DrawAspect="Content" ObjectID="_1493586489" r:id="rId224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1249" w:name="_Toc289032570"/>
      <w:r>
        <w:lastRenderedPageBreak/>
        <w:t>Triangular shells</w:t>
      </w:r>
      <w:bookmarkEnd w:id="1249"/>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37" type="#_x0000_t75" style="width:63.85pt;height:54.35pt" o:ole="">
            <v:imagedata r:id="rId2243" o:title=""/>
          </v:shape>
          <o:OLEObject Type="Embed" ProgID="Equation.DSMT4" ShapeID="_x0000_i2137" DrawAspect="Content" ObjectID="_1493586490" r:id="rId2244"/>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45">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6F8F4343" w:rsidR="008C7882" w:rsidRPr="00C97806" w:rsidRDefault="008C7882" w:rsidP="00FD7660">
      <w:pPr>
        <w:pStyle w:val="Caption"/>
        <w:jc w:val="center"/>
      </w:pPr>
      <w:r>
        <w:t xml:space="preserve">Figure </w:t>
      </w:r>
      <w:ins w:id="1250" w:author="Steve Maas" w:date="2015-05-13T13:51:00Z">
        <w:r w:rsidR="00AB0524">
          <w:fldChar w:fldCharType="begin"/>
        </w:r>
        <w:r w:rsidR="00AB0524">
          <w:instrText xml:space="preserve"> STYLEREF 1 \s </w:instrText>
        </w:r>
      </w:ins>
      <w:r w:rsidR="00AB0524">
        <w:fldChar w:fldCharType="separate"/>
      </w:r>
      <w:r w:rsidR="00D3178E">
        <w:rPr>
          <w:noProof/>
        </w:rPr>
        <w:t>4</w:t>
      </w:r>
      <w:ins w:id="1251"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252" w:author="rawlins" w:date="2015-05-19T17:23:00Z">
        <w:r w:rsidR="00D3178E">
          <w:rPr>
            <w:noProof/>
          </w:rPr>
          <w:t>3</w:t>
        </w:r>
      </w:ins>
      <w:ins w:id="1253" w:author="Steve Maas" w:date="2015-05-13T13:51:00Z">
        <w:r w:rsidR="00AB0524">
          <w:fldChar w:fldCharType="end"/>
        </w:r>
      </w:ins>
      <w:del w:id="1254"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2</w:delText>
        </w:r>
        <w:r w:rsidR="008735F1" w:rsidDel="00AB0524">
          <w:rPr>
            <w:noProof/>
          </w:rPr>
          <w:fldChar w:fldCharType="end"/>
        </w:r>
      </w:del>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255" w:name="_Ref172970092"/>
      <w:bookmarkStart w:id="1256" w:name="_Toc289032571"/>
      <w:r>
        <w:lastRenderedPageBreak/>
        <w:t>Constitutive Models</w:t>
      </w:r>
      <w:bookmarkEnd w:id="1255"/>
      <w:bookmarkEnd w:id="1256"/>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5 \h \* MERGEFORMAT </w:instrText>
      </w:r>
      <w:r w:rsidR="008735F1">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D3178E">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257" w:name="_Ref172102939"/>
      <w:bookmarkStart w:id="1258" w:name="_Toc289032572"/>
      <w:r>
        <w:t>Linear Elasticity</w:t>
      </w:r>
      <w:bookmarkEnd w:id="1257"/>
      <w:bookmarkEnd w:id="1258"/>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38" type="#_x0000_t75" style="width:8.85pt;height:10.85pt" o:ole="">
            <v:imagedata r:id="rId2246" o:title=""/>
          </v:shape>
          <o:OLEObject Type="Embed" ProgID="Equation.DSMT4" ShapeID="_x0000_i2138" DrawAspect="Content" ObjectID="_1493586491" r:id="rId2247"/>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9" type="#_x0000_t75" style="width:42.1pt;height:10.85pt" o:ole="">
            <v:imagedata r:id="rId2248" o:title=""/>
          </v:shape>
          <o:OLEObject Type="Embed" ProgID="Equation.DSMT4" ShapeID="_x0000_i2139" DrawAspect="Content" ObjectID="_1493586492" r:id="rId2249"/>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40" type="#_x0000_t75" style="width:10.2pt;height:10.2pt" o:ole="">
            <v:imagedata r:id="rId2250" o:title=""/>
          </v:shape>
          <o:OLEObject Type="Embed" ProgID="Equation.DSMT4" ShapeID="_x0000_i2140" DrawAspect="Content" ObjectID="_1493586493" r:id="rId2251"/>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41" type="#_x0000_t75" style="width:98.5pt;height:19pt" o:ole="">
            <v:imagedata r:id="rId2252" o:title=""/>
          </v:shape>
          <o:OLEObject Type="Embed" ProgID="Equation.DSMT4" ShapeID="_x0000_i2141" DrawAspect="Content" ObjectID="_1493586494" r:id="rId2253"/>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42" type="#_x0000_t75" style="width:152.15pt;height:21.75pt" o:ole="">
            <v:imagedata r:id="rId2254" o:title=""/>
          </v:shape>
          <o:OLEObject Type="Embed" ProgID="Equation.DSMT4" ShapeID="_x0000_i2142" DrawAspect="Content" ObjectID="_1493586495" r:id="rId2255"/>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43" type="#_x0000_t75" style="width:10.85pt;height:14.25pt" o:ole="">
            <v:imagedata r:id="rId2256" o:title=""/>
          </v:shape>
          <o:OLEObject Type="Embed" ProgID="Equation.DSMT4" ShapeID="_x0000_i2143" DrawAspect="Content" ObjectID="_1493586496" r:id="rId2257"/>
        </w:object>
      </w:r>
      <w:r w:rsidR="00190B2E">
        <w:t xml:space="preserve"> </w:t>
      </w:r>
      <w:r>
        <w:t xml:space="preserve">and </w:t>
      </w:r>
      <w:r w:rsidR="00905817" w:rsidRPr="00905817">
        <w:rPr>
          <w:position w:val="-10"/>
        </w:rPr>
        <w:object w:dxaOrig="240" w:dyaOrig="260" w14:anchorId="6D2FE26D">
          <v:shape id="_x0000_i2144" type="#_x0000_t75" style="width:12.25pt;height:12.9pt" o:ole="">
            <v:imagedata r:id="rId2258" o:title=""/>
          </v:shape>
          <o:OLEObject Type="Embed" ProgID="Equation.DSMT4" ShapeID="_x0000_i2144" DrawAspect="Content" ObjectID="_1493586497" r:id="rId2259"/>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45" type="#_x0000_t75" style="width:94.4pt;height:19pt" o:ole="">
            <v:imagedata r:id="rId2260" o:title=""/>
          </v:shape>
          <o:OLEObject Type="Embed" ProgID="Equation.DSMT4" ShapeID="_x0000_i2145" DrawAspect="Content" ObjectID="_1493586498" r:id="rId2261"/>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46" type="#_x0000_t75" style="width:257.45pt;height:118.85pt" o:ole="">
            <v:imagedata r:id="rId2262" o:title=""/>
          </v:shape>
          <o:OLEObject Type="Embed" ProgID="Equation.DSMT4" ShapeID="_x0000_i2146" DrawAspect="Content" ObjectID="_1493586499" r:id="rId226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47" type="#_x0000_t75" style="width:42.8pt;height:19pt" o:ole="">
            <v:imagedata r:id="rId2264" o:title=""/>
          </v:shape>
          <o:OLEObject Type="Embed" ProgID="Equation.DSMT4" ShapeID="_x0000_i2147" DrawAspect="Content" ObjectID="_1493586500" r:id="rId2265"/>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48" type="#_x0000_t75" style="width:10.2pt;height:10.85pt" o:ole="">
            <v:imagedata r:id="rId2266" o:title=""/>
          </v:shape>
          <o:OLEObject Type="Embed" ProgID="Equation.DSMT4" ShapeID="_x0000_i2148" DrawAspect="Content" ObjectID="_1493586501" r:id="rId2267"/>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9" type="#_x0000_t75" style="width:22.4pt;height:15.6pt" o:ole="">
                  <v:imagedata r:id="rId2268" o:title=""/>
                </v:shape>
                <o:OLEObject Type="Embed" ProgID="Equation.DSMT4" ShapeID="_x0000_i2149" DrawAspect="Content" ObjectID="_1493586502" r:id="rId2269"/>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50" type="#_x0000_t75" style="width:22.4pt;height:15.6pt" o:ole="">
                  <v:imagedata r:id="rId2270" o:title=""/>
                </v:shape>
                <o:OLEObject Type="Embed" ProgID="Equation.DSMT4" ShapeID="_x0000_i2150" DrawAspect="Content" ObjectID="_1493586503" r:id="rId2271"/>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51" type="#_x0000_t75" style="width:27.15pt;height:15.6pt" o:ole="">
                  <v:imagedata r:id="rId2272" o:title=""/>
                </v:shape>
                <o:OLEObject Type="Embed" ProgID="Equation.DSMT4" ShapeID="_x0000_i2151" DrawAspect="Content" ObjectID="_1493586504" r:id="rId2273"/>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52" type="#_x0000_t75" style="width:22.4pt;height:15.6pt" o:ole="">
                  <v:imagedata r:id="rId2274" o:title=""/>
                </v:shape>
                <o:OLEObject Type="Embed" ProgID="Equation.DSMT4" ShapeID="_x0000_i2152" DrawAspect="Content" ObjectID="_1493586505" r:id="rId2275"/>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53" type="#_x0000_t75" style="width:99.85pt;height:69.95pt" o:ole="">
                  <v:imagedata r:id="rId2276" o:title=""/>
                </v:shape>
                <o:OLEObject Type="Embed" ProgID="Equation.DSMT4" ShapeID="_x0000_i2153" DrawAspect="Content" ObjectID="_1493586506" r:id="rId2277"/>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54" type="#_x0000_t75" style="width:65.2pt;height:63.85pt" o:ole="">
                  <v:imagedata r:id="rId2278" o:title=""/>
                </v:shape>
                <o:OLEObject Type="Embed" ProgID="Equation.DSMT4" ShapeID="_x0000_i2154" DrawAspect="Content" ObjectID="_1493586507" r:id="rId2279"/>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55" type="#_x0000_t75" style="width:22.4pt;height:15.6pt" o:ole="">
                  <v:imagedata r:id="rId2280" o:title=""/>
                </v:shape>
                <o:OLEObject Type="Embed" ProgID="Equation.DSMT4" ShapeID="_x0000_i2155" DrawAspect="Content" ObjectID="_1493586508" r:id="rId2281"/>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56" type="#_x0000_t75" style="width:91.7pt;height:1in" o:ole="">
                  <v:imagedata r:id="rId2282" o:title=""/>
                </v:shape>
                <o:OLEObject Type="Embed" ProgID="Equation.DSMT4" ShapeID="_x0000_i2156" DrawAspect="Content" ObjectID="_1493586509" r:id="rId2283"/>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57" type="#_x0000_t75" style="width:61.15pt;height:47.55pt" o:ole="">
                  <v:imagedata r:id="rId2284" o:title=""/>
                </v:shape>
                <o:OLEObject Type="Embed" ProgID="Equation.DSMT4" ShapeID="_x0000_i2157" DrawAspect="Content" ObjectID="_1493586510" r:id="rId2285"/>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58" type="#_x0000_t75" style="width:27.15pt;height:15.6pt" o:ole="">
                  <v:imagedata r:id="rId2286" o:title=""/>
                </v:shape>
                <o:OLEObject Type="Embed" ProgID="Equation.DSMT4" ShapeID="_x0000_i2158" DrawAspect="Content" ObjectID="_1493586511" r:id="rId2287"/>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9" type="#_x0000_t75" style="width:69.3pt;height:1in" o:ole="">
                  <v:imagedata r:id="rId2288" o:title=""/>
                </v:shape>
                <o:OLEObject Type="Embed" ProgID="Equation.DSMT4" ShapeID="_x0000_i2159" DrawAspect="Content" ObjectID="_1493586512" r:id="rId2289"/>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60" type="#_x0000_t75" style="width:61.15pt;height:47.55pt" o:ole="">
                  <v:imagedata r:id="rId2290" o:title=""/>
                </v:shape>
                <o:OLEObject Type="Embed" ProgID="Equation.DSMT4" ShapeID="_x0000_i2160" DrawAspect="Content" ObjectID="_1493586513" r:id="rId2291"/>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61" type="#_x0000_t75" style="width:50.25pt;height:14.25pt" o:ole="">
            <v:imagedata r:id="rId2292" o:title=""/>
          </v:shape>
          <o:OLEObject Type="Embed" ProgID="Equation.DSMT4" ShapeID="_x0000_i2161" DrawAspect="Content" ObjectID="_1493586514" r:id="rId2293"/>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62" type="#_x0000_t75" style="width:59.75pt;height:14.25pt" o:ole="">
            <v:imagedata r:id="rId2294" o:title=""/>
          </v:shape>
          <o:OLEObject Type="Embed" ProgID="Equation.DSMT4" ShapeID="_x0000_i2162" DrawAspect="Content" ObjectID="_1493586515" r:id="rId2295"/>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63" type="#_x0000_t75" style="width:67.25pt;height:30.55pt" o:ole="">
            <v:imagedata r:id="rId2296" o:title=""/>
          </v:shape>
          <o:OLEObject Type="Embed" ProgID="Equation.DSMT4" ShapeID="_x0000_i2163" DrawAspect="Content" ObjectID="_1493586516" r:id="rId229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1259" w:name="ZEqnNum907167"/>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7</w:instrText>
        </w:r>
      </w:fldSimple>
      <w:r w:rsidR="004F1C97">
        <w:instrText>)</w:instrText>
      </w:r>
      <w:bookmarkEnd w:id="1259"/>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64" type="#_x0000_t75" style="width:42.1pt;height:30.55pt" o:ole="">
            <v:imagedata r:id="rId2298" o:title=""/>
          </v:shape>
          <o:OLEObject Type="Embed" ProgID="Equation.DSMT4" ShapeID="_x0000_i2164" DrawAspect="Content" ObjectID="_1493586517" r:id="rId2299"/>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D3178E">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65" type="#_x0000_t75" style="width:108.7pt;height:30.55pt" o:ole="">
            <v:imagedata r:id="rId2300" o:title=""/>
          </v:shape>
          <o:OLEObject Type="Embed" ProgID="Equation.DSMT4" ShapeID="_x0000_i2165" DrawAspect="Content" ObjectID="_1493586518" r:id="rId23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66" type="#_x0000_t75" style="width:91.7pt;height:19.7pt" o:ole="">
            <v:imagedata r:id="rId2302" o:title=""/>
          </v:shape>
          <o:OLEObject Type="Embed" ProgID="Equation.DSMT4" ShapeID="_x0000_i2166" DrawAspect="Content" ObjectID="_1493586519" r:id="rId23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260" w:name="_Toc289032573"/>
      <w:bookmarkStart w:id="1261" w:name="_Ref160500499"/>
      <w:r w:rsidR="00C5691A">
        <w:lastRenderedPageBreak/>
        <w:t>Compressible Materials</w:t>
      </w:r>
      <w:bookmarkEnd w:id="1260"/>
    </w:p>
    <w:p w14:paraId="2382B6B9" w14:textId="77777777" w:rsidR="008C7882" w:rsidRDefault="008C7882" w:rsidP="008F4203">
      <w:pPr>
        <w:pStyle w:val="Heading3"/>
      </w:pPr>
      <w:bookmarkStart w:id="1262" w:name="_Toc289032574"/>
      <w:r>
        <w:t>Isotropic Elasticity</w:t>
      </w:r>
      <w:bookmarkEnd w:id="1261"/>
      <w:bookmarkEnd w:id="1262"/>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D3178E">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1263"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67" type="#_x0000_t75" style="width:118.2pt;height:30.55pt" o:ole="">
            <v:imagedata r:id="rId2304" o:title=""/>
          </v:shape>
          <o:OLEObject Type="Embed" ProgID="Equation.DSMT4" ShapeID="_x0000_i2167" DrawAspect="Content" ObjectID="_1493586520" r:id="rId23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68" type="#_x0000_t75" style="width:128.4pt;height:30.55pt" o:ole="">
            <v:imagedata r:id="rId2306" o:title=""/>
          </v:shape>
          <o:OLEObject Type="Embed" ProgID="Equation.DSMT4" ShapeID="_x0000_i2168" DrawAspect="Content" ObjectID="_1493586521" r:id="rId2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9" type="#_x0000_t75" style="width:128.4pt;height:30.55pt" o:ole="">
            <v:imagedata r:id="rId2308" o:title=""/>
          </v:shape>
          <o:OLEObject Type="Embed" ProgID="Equation.DSMT4" ShapeID="_x0000_i2169" DrawAspect="Content" ObjectID="_1493586522" r:id="rId2309"/>
        </w:object>
      </w:r>
      <w:r w:rsidR="006D761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12</w:instrText>
        </w:r>
      </w:fldSimple>
      <w:r>
        <w:instrText>)</w:instrText>
      </w:r>
      <w:r>
        <w:fldChar w:fldCharType="end"/>
      </w:r>
    </w:p>
    <w:p w14:paraId="5ACD0341" w14:textId="77777777" w:rsidR="00A447B3" w:rsidRDefault="008C7882" w:rsidP="008C7882">
      <w:pPr>
        <w:rPr>
          <w:ins w:id="1264"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65" w:author="Gerard" w:date="2014-08-27T22:11:00Z">
        <w:r w:rsidR="00A447B3">
          <w:t xml:space="preserve"> The Cauchy stress is</w:t>
        </w:r>
      </w:ins>
    </w:p>
    <w:p w14:paraId="0602C1CA" w14:textId="27C89654" w:rsidR="00A447B3" w:rsidRDefault="00A447B3">
      <w:pPr>
        <w:pStyle w:val="MTDisplayEquation"/>
        <w:pPrChange w:id="1266" w:author="Gerard" w:date="2014-08-27T22:11:00Z">
          <w:pPr/>
        </w:pPrChange>
      </w:pPr>
      <w:ins w:id="1267" w:author="Gerard" w:date="2014-08-27T22:11:00Z">
        <w:r>
          <w:tab/>
        </w:r>
      </w:ins>
      <w:r w:rsidR="00905817" w:rsidRPr="00905817">
        <w:rPr>
          <w:position w:val="-24"/>
        </w:rPr>
        <w:object w:dxaOrig="2680" w:dyaOrig="620" w14:anchorId="4CD4710F">
          <v:shape id="_x0000_i2170" type="#_x0000_t75" style="width:133.8pt;height:30.55pt" o:ole="">
            <v:imagedata r:id="rId2310" o:title=""/>
          </v:shape>
          <o:OLEObject Type="Embed" ProgID="Equation.DSMT4" ShapeID="_x0000_i2170" DrawAspect="Content" ObjectID="_1493586523" r:id="rId2311"/>
        </w:object>
      </w:r>
      <w:ins w:id="1268"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1269" w:author="Gerard" w:date="2015-05-06T12:49:00Z">
        <w:r>
          <w:fldChar w:fldCharType="end"/>
        </w:r>
      </w:del>
      <w:ins w:id="1270" w:author="Gerard" w:date="2014-08-27T22:11:00Z">
        <w:r>
          <w:instrText>(</w:instrText>
        </w:r>
        <w:r>
          <w:fldChar w:fldCharType="begin"/>
        </w:r>
        <w:r>
          <w:instrText xml:space="preserve"> SEQ MTSec \c \* Arabic \* MERGEFORMAT </w:instrText>
        </w:r>
      </w:ins>
      <w:r>
        <w:fldChar w:fldCharType="separate"/>
      </w:r>
      <w:ins w:id="1271" w:author="rawlins" w:date="2015-05-19T17:23:00Z">
        <w:r w:rsidR="00D3178E">
          <w:rPr>
            <w:noProof/>
          </w:rPr>
          <w:instrText>5</w:instrText>
        </w:r>
      </w:ins>
      <w:ins w:id="1272" w:author="Gerard" w:date="2014-08-27T22:11:00Z">
        <w:r>
          <w:fldChar w:fldCharType="end"/>
        </w:r>
        <w:r>
          <w:instrText>.</w:instrText>
        </w:r>
        <w:r>
          <w:fldChar w:fldCharType="begin"/>
        </w:r>
        <w:r>
          <w:instrText xml:space="preserve"> SEQ MTEqn \c \* Arabic \* MERGEFORMAT </w:instrText>
        </w:r>
      </w:ins>
      <w:r>
        <w:fldChar w:fldCharType="separate"/>
      </w:r>
      <w:ins w:id="1273" w:author="rawlins" w:date="2015-05-19T17:23:00Z">
        <w:r w:rsidR="00D3178E">
          <w:rPr>
            <w:noProof/>
          </w:rPr>
          <w:instrText>13</w:instrText>
        </w:r>
      </w:ins>
      <w:ins w:id="1274" w:author="Gerard" w:date="2014-08-27T22:11:00Z">
        <w:r>
          <w:fldChar w:fldCharType="end"/>
        </w:r>
        <w:r>
          <w:instrText>)</w:instrText>
        </w:r>
        <w:r>
          <w:fldChar w:fldCharType="end"/>
        </w:r>
      </w:ins>
    </w:p>
    <w:p w14:paraId="32D10873" w14:textId="59A96B4A" w:rsidR="008C7882" w:rsidRDefault="00A447B3" w:rsidP="008C7882">
      <w:pPr>
        <w:rPr>
          <w:ins w:id="1275" w:author="Gerard" w:date="2014-08-27T22:16:00Z"/>
        </w:rPr>
      </w:pPr>
      <w:ins w:id="1276" w:author="Gerard" w:date="2014-08-27T22:15:00Z">
        <w:r>
          <w:t xml:space="preserve">where </w:t>
        </w:r>
      </w:ins>
      <w:r w:rsidR="00905817" w:rsidRPr="00905817">
        <w:rPr>
          <w:position w:val="-14"/>
        </w:rPr>
        <w:object w:dxaOrig="1719" w:dyaOrig="400" w14:anchorId="4A7787E2">
          <v:shape id="_x0000_i2171" type="#_x0000_t75" style="width:86.25pt;height:19.7pt" o:ole="">
            <v:imagedata r:id="rId2312" o:title=""/>
          </v:shape>
          <o:OLEObject Type="Embed" ProgID="Equation.DSMT4" ShapeID="_x0000_i2171" DrawAspect="Content" ObjectID="_1493586524" r:id="rId2313"/>
        </w:object>
      </w:r>
      <w:ins w:id="1277" w:author="Gerard" w:date="2014-08-27T22:15:00Z">
        <w:r>
          <w:t xml:space="preserve"> , whereas the spatial elasticity tensor is</w:t>
        </w:r>
      </w:ins>
    </w:p>
    <w:p w14:paraId="183DE1BF" w14:textId="0CE7FF42" w:rsidR="00A447B3" w:rsidRDefault="00A447B3">
      <w:pPr>
        <w:pStyle w:val="MTDisplayEquation"/>
        <w:pPrChange w:id="1278" w:author="Gerard" w:date="2014-08-27T22:16:00Z">
          <w:pPr/>
        </w:pPrChange>
      </w:pPr>
      <w:ins w:id="1279" w:author="Gerard" w:date="2014-08-27T22:16:00Z">
        <w:r>
          <w:tab/>
        </w:r>
      </w:ins>
      <w:r w:rsidR="00905817" w:rsidRPr="00905817">
        <w:rPr>
          <w:position w:val="-24"/>
        </w:rPr>
        <w:object w:dxaOrig="2340" w:dyaOrig="620" w14:anchorId="5E328A41">
          <v:shape id="_x0000_i2172" type="#_x0000_t75" style="width:116.85pt;height:30.55pt" o:ole="">
            <v:imagedata r:id="rId2314" o:title=""/>
          </v:shape>
          <o:OLEObject Type="Embed" ProgID="Equation.DSMT4" ShapeID="_x0000_i2172" DrawAspect="Content" ObjectID="_1493586525" r:id="rId2315"/>
        </w:object>
      </w:r>
      <w:ins w:id="1280"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1281" w:author="Gerard" w:date="2015-05-06T12:49:00Z">
        <w:r>
          <w:fldChar w:fldCharType="end"/>
        </w:r>
      </w:del>
      <w:ins w:id="1282" w:author="Gerard" w:date="2014-08-27T22:16:00Z">
        <w:r>
          <w:instrText>(</w:instrText>
        </w:r>
        <w:r>
          <w:fldChar w:fldCharType="begin"/>
        </w:r>
        <w:r>
          <w:instrText xml:space="preserve"> SEQ MTSec \c \* Arabic \* MERGEFORMAT </w:instrText>
        </w:r>
      </w:ins>
      <w:r>
        <w:fldChar w:fldCharType="separate"/>
      </w:r>
      <w:ins w:id="1283" w:author="rawlins" w:date="2015-05-19T17:23:00Z">
        <w:r w:rsidR="00D3178E">
          <w:rPr>
            <w:noProof/>
          </w:rPr>
          <w:instrText>5</w:instrText>
        </w:r>
      </w:ins>
      <w:ins w:id="1284" w:author="Gerard" w:date="2014-08-27T22:16:00Z">
        <w:r>
          <w:fldChar w:fldCharType="end"/>
        </w:r>
        <w:r>
          <w:instrText>.</w:instrText>
        </w:r>
        <w:r>
          <w:fldChar w:fldCharType="begin"/>
        </w:r>
        <w:r>
          <w:instrText xml:space="preserve"> SEQ MTEqn \c \* Arabic \* MERGEFORMAT </w:instrText>
        </w:r>
      </w:ins>
      <w:r>
        <w:fldChar w:fldCharType="separate"/>
      </w:r>
      <w:ins w:id="1285" w:author="rawlins" w:date="2015-05-19T17:23:00Z">
        <w:r w:rsidR="00D3178E">
          <w:rPr>
            <w:noProof/>
          </w:rPr>
          <w:instrText>14</w:instrText>
        </w:r>
      </w:ins>
      <w:ins w:id="1286" w:author="Gerard" w:date="2014-08-27T22:16:00Z">
        <w:r>
          <w:fldChar w:fldCharType="end"/>
        </w:r>
        <w:r>
          <w:instrText>)</w:instrText>
        </w:r>
        <w:r>
          <w:fldChar w:fldCharType="end"/>
        </w:r>
      </w:ins>
    </w:p>
    <w:p w14:paraId="190A182F" w14:textId="77777777" w:rsidR="004979AD" w:rsidRDefault="004979AD" w:rsidP="004979AD">
      <w:pPr>
        <w:pStyle w:val="Heading3"/>
      </w:pPr>
      <w:bookmarkStart w:id="1287" w:name="_Toc289032575"/>
      <w:r>
        <w:t>Orthotropic Elasticity</w:t>
      </w:r>
      <w:bookmarkEnd w:id="1287"/>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rsidR="00FE64EB">
        <w:fldChar w:fldCharType="begin"/>
      </w:r>
      <w:r w:rsidR="00FE64EB">
        <w:instrText xml:space="preserve"> HYPERLINK \l "_ENREF_1" \o "Bonet, 1997 #21" </w:instrText>
      </w:r>
      <w:ins w:id="1288" w:author="rawlins" w:date="2015-05-19T17:22:00Z"/>
      <w:r w:rsidR="00FE64EB">
        <w:fldChar w:fldCharType="separate"/>
      </w:r>
      <w:r w:rsidR="00214E15">
        <w:rPr>
          <w:noProof/>
        </w:rPr>
        <w:t>1</w:t>
      </w:r>
      <w:r w:rsidR="00FE64EB">
        <w:rPr>
          <w:noProof/>
        </w:rPr>
        <w:fldChar w:fldCharType="end"/>
      </w:r>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73" type="#_x0000_t75" style="width:3in;height:34.65pt" o:ole="">
            <v:imagedata r:id="rId2316" o:title=""/>
          </v:shape>
          <o:OLEObject Type="Embed" ProgID="Equation.DSMT4" ShapeID="_x0000_i2173" DrawAspect="Content" ObjectID="_1493586526" r:id="rId2317"/>
        </w:object>
      </w:r>
      <w:r w:rsidR="00E903D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89" w:author="rawlins" w:date="2015-05-19T17:23:00Z">
          <w:r w:rsidR="00D3178E">
            <w:rPr>
              <w:noProof/>
            </w:rPr>
            <w:instrText>15</w:instrText>
          </w:r>
        </w:ins>
        <w:ins w:id="1290" w:author="Gerard" w:date="2015-05-06T12:49:00Z">
          <w:del w:id="1291" w:author="rawlins" w:date="2015-05-19T16:10:00Z">
            <w:r w:rsidR="00E3755C" w:rsidDel="00752FD5">
              <w:rPr>
                <w:noProof/>
              </w:rPr>
              <w:delInstrText>15</w:delInstrText>
            </w:r>
          </w:del>
        </w:ins>
        <w:del w:id="1292" w:author="rawlins" w:date="2015-05-19T16:10:00Z">
          <w:r w:rsidR="00567B45" w:rsidDel="00752FD5">
            <w:rPr>
              <w:noProof/>
            </w:rPr>
            <w:delInstrText>13</w:delInstrText>
          </w:r>
        </w:del>
      </w:fldSimple>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74" type="#_x0000_t75" style="width:63.85pt;height:19pt" o:ole="">
            <v:imagedata r:id="rId2318" o:title=""/>
          </v:shape>
          <o:OLEObject Type="Embed" ProgID="Equation.DSMT4" ShapeID="_x0000_i2174" DrawAspect="Content" ObjectID="_1493586527" r:id="rId2319"/>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75" type="#_x0000_t75" style="width:14.25pt;height:19pt" o:ole="">
            <v:imagedata r:id="rId2320" o:title=""/>
          </v:shape>
          <o:OLEObject Type="Embed" ProgID="Equation.DSMT4" ShapeID="_x0000_i2175" DrawAspect="Content" ObjectID="_1493586528" r:id="rId2321"/>
        </w:object>
      </w:r>
      <w:r>
        <w:t xml:space="preserve"> (</w:t>
      </w:r>
      <w:r w:rsidR="00905817" w:rsidRPr="00905817">
        <w:rPr>
          <w:position w:val="-12"/>
        </w:rPr>
        <w:object w:dxaOrig="1140" w:dyaOrig="380" w14:anchorId="66D30F4F">
          <v:shape id="_x0000_i2176" type="#_x0000_t75" style="width:57.05pt;height:19pt" o:ole="">
            <v:imagedata r:id="rId2322" o:title=""/>
          </v:shape>
          <o:OLEObject Type="Embed" ProgID="Equation.DSMT4" ShapeID="_x0000_i2176" DrawAspect="Content" ObjectID="_1493586529" r:id="rId2323"/>
        </w:object>
      </w:r>
      <w:r>
        <w:t xml:space="preserve">). The material constants are the three shear moduli </w:t>
      </w:r>
      <w:r w:rsidR="00905817" w:rsidRPr="00905817">
        <w:rPr>
          <w:position w:val="-12"/>
        </w:rPr>
        <w:object w:dxaOrig="300" w:dyaOrig="360" w14:anchorId="0136DDE2">
          <v:shape id="_x0000_i2177" type="#_x0000_t75" style="width:14.95pt;height:19pt" o:ole="">
            <v:imagedata r:id="rId2324" o:title=""/>
          </v:shape>
          <o:OLEObject Type="Embed" ProgID="Equation.DSMT4" ShapeID="_x0000_i2177" DrawAspect="Content" ObjectID="_1493586530" r:id="rId2325"/>
        </w:object>
      </w:r>
      <w:r w:rsidR="00067FF4">
        <w:t xml:space="preserve"> and six moduli </w:t>
      </w:r>
      <w:r w:rsidR="00905817" w:rsidRPr="00905817">
        <w:rPr>
          <w:position w:val="-12"/>
        </w:rPr>
        <w:object w:dxaOrig="340" w:dyaOrig="360" w14:anchorId="58582D3F">
          <v:shape id="_x0000_i2178" type="#_x0000_t75" style="width:17pt;height:19pt" o:ole="">
            <v:imagedata r:id="rId2326" o:title=""/>
          </v:shape>
          <o:OLEObject Type="Embed" ProgID="Equation.DSMT4" ShapeID="_x0000_i2178" DrawAspect="Content" ObjectID="_1493586531" r:id="rId2327"/>
        </w:object>
      </w:r>
      <w:r w:rsidR="00067FF4">
        <w:t xml:space="preserve">, where </w:t>
      </w:r>
      <w:r w:rsidR="00905817" w:rsidRPr="00905817">
        <w:rPr>
          <w:position w:val="-12"/>
        </w:rPr>
        <w:object w:dxaOrig="880" w:dyaOrig="360" w14:anchorId="1B1DED36">
          <v:shape id="_x0000_i2179" type="#_x0000_t75" style="width:44.15pt;height:19pt" o:ole="">
            <v:imagedata r:id="rId2328" o:title=""/>
          </v:shape>
          <o:OLEObject Type="Embed" ProgID="Equation.DSMT4" ShapeID="_x0000_i2179" DrawAspect="Content" ObjectID="_1493586532" r:id="rId2329"/>
        </w:object>
      </w:r>
      <w:r w:rsidR="00067FF4">
        <w:t xml:space="preserve">.  They may be related to the Young’s moduli </w:t>
      </w:r>
      <w:r w:rsidR="00905817" w:rsidRPr="00905817">
        <w:rPr>
          <w:position w:val="-12"/>
        </w:rPr>
        <w:object w:dxaOrig="300" w:dyaOrig="360" w14:anchorId="487F2877">
          <v:shape id="_x0000_i2180" type="#_x0000_t75" style="width:14.95pt;height:19pt" o:ole="">
            <v:imagedata r:id="rId2330" o:title=""/>
          </v:shape>
          <o:OLEObject Type="Embed" ProgID="Equation.DSMT4" ShapeID="_x0000_i2180" DrawAspect="Content" ObjectID="_1493586533" r:id="rId2331"/>
        </w:object>
      </w:r>
      <w:r w:rsidR="00067FF4">
        <w:t xml:space="preserve">, shear moduli </w:t>
      </w:r>
      <w:r w:rsidR="00905817" w:rsidRPr="00905817">
        <w:rPr>
          <w:position w:val="-12"/>
        </w:rPr>
        <w:object w:dxaOrig="380" w:dyaOrig="360" w14:anchorId="3CE99EEC">
          <v:shape id="_x0000_i2181" type="#_x0000_t75" style="width:19pt;height:19pt" o:ole="">
            <v:imagedata r:id="rId2332" o:title=""/>
          </v:shape>
          <o:OLEObject Type="Embed" ProgID="Equation.DSMT4" ShapeID="_x0000_i2181" DrawAspect="Content" ObjectID="_1493586534" r:id="rId2333"/>
        </w:object>
      </w:r>
      <w:r w:rsidR="00067FF4">
        <w:t xml:space="preserve"> and Poisson’s ratios </w:t>
      </w:r>
      <w:r w:rsidR="00905817" w:rsidRPr="00905817">
        <w:rPr>
          <w:position w:val="-12"/>
        </w:rPr>
        <w:object w:dxaOrig="340" w:dyaOrig="360" w14:anchorId="6990B747">
          <v:shape id="_x0000_i2182" type="#_x0000_t75" style="width:17pt;height:19pt" o:ole="">
            <v:imagedata r:id="rId2334" o:title=""/>
          </v:shape>
          <o:OLEObject Type="Embed" ProgID="Equation.DSMT4" ShapeID="_x0000_i2182" DrawAspect="Content" ObjectID="_1493586535" r:id="rId2335"/>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83" type="#_x0000_t75" style="width:381.75pt;height:241.8pt" o:ole="">
            <v:imagedata r:id="rId2336" o:title=""/>
          </v:shape>
          <o:OLEObject Type="Embed" ProgID="Equation.DSMT4" ShapeID="_x0000_i2183" DrawAspect="Content" ObjectID="_1493586536" r:id="rId2337"/>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93" w:author="rawlins" w:date="2015-05-19T17:23:00Z">
          <w:r w:rsidR="00D3178E">
            <w:rPr>
              <w:noProof/>
            </w:rPr>
            <w:instrText>16</w:instrText>
          </w:r>
        </w:ins>
        <w:ins w:id="1294" w:author="Gerard" w:date="2015-05-06T12:49:00Z">
          <w:del w:id="1295" w:author="rawlins" w:date="2015-05-19T16:10:00Z">
            <w:r w:rsidR="00E3755C" w:rsidDel="00752FD5">
              <w:rPr>
                <w:noProof/>
              </w:rPr>
              <w:delInstrText>16</w:delInstrText>
            </w:r>
          </w:del>
        </w:ins>
        <w:del w:id="1296" w:author="rawlins" w:date="2015-05-19T16:10:00Z">
          <w:r w:rsidR="00567B45" w:rsidDel="00752FD5">
            <w:rPr>
              <w:noProof/>
            </w:rPr>
            <w:delInstrText>14</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84" type="#_x0000_t75" style="width:198.35pt;height:67.9pt" o:ole="">
            <v:imagedata r:id="rId2338" o:title=""/>
          </v:shape>
          <o:OLEObject Type="Embed" ProgID="Equation.DSMT4" ShapeID="_x0000_i2184" DrawAspect="Content" ObjectID="_1493586537" r:id="rId23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97" w:author="rawlins" w:date="2015-05-19T17:23:00Z">
          <w:r w:rsidR="00D3178E">
            <w:rPr>
              <w:noProof/>
            </w:rPr>
            <w:instrText>17</w:instrText>
          </w:r>
        </w:ins>
        <w:ins w:id="1298" w:author="Gerard" w:date="2015-05-06T12:49:00Z">
          <w:del w:id="1299" w:author="rawlins" w:date="2015-05-19T16:10:00Z">
            <w:r w:rsidR="00E3755C" w:rsidDel="00752FD5">
              <w:rPr>
                <w:noProof/>
              </w:rPr>
              <w:delInstrText>17</w:delInstrText>
            </w:r>
          </w:del>
        </w:ins>
        <w:del w:id="1300" w:author="rawlins" w:date="2015-05-19T16:10:00Z">
          <w:r w:rsidR="00567B45" w:rsidDel="00752FD5">
            <w:rPr>
              <w:noProof/>
            </w:rPr>
            <w:delInstrText>15</w:delInstrText>
          </w:r>
        </w:del>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85" type="#_x0000_t75" style="width:12.25pt;height:12.9pt" o:ole="">
            <v:imagedata r:id="rId2340" o:title=""/>
          </v:shape>
          <o:OLEObject Type="Embed" ProgID="Equation.DSMT4" ShapeID="_x0000_i2185" DrawAspect="Content" ObjectID="_1493586538" r:id="rId2341"/>
        </w:object>
      </w:r>
      <w:r>
        <w:t>. The material elasticity tensor is then given by,</w:t>
      </w:r>
    </w:p>
    <w:p w14:paraId="01DDD9FA" w14:textId="10824B26" w:rsidR="004979AD" w:rsidRPr="006B4CAD" w:rsidRDefault="004979AD" w:rsidP="004979AD">
      <w:pPr>
        <w:pStyle w:val="MTDisplayEquation"/>
        <w:rPr>
          <w:position w:val="-28"/>
          <w:rPrChange w:id="1301" w:author="Gerard" w:date="2014-08-27T22:47:00Z">
            <w:rPr/>
          </w:rPrChange>
        </w:rPr>
      </w:pPr>
      <w:r>
        <w:tab/>
      </w:r>
      <w:r w:rsidR="002E6B79" w:rsidRPr="00905817">
        <w:rPr>
          <w:position w:val="-28"/>
        </w:rPr>
        <w:object w:dxaOrig="6340" w:dyaOrig="680" w14:anchorId="676AAD61">
          <v:shape id="_x0000_i2186" type="#_x0000_t75" style="width:317.9pt;height:34.65pt" o:ole="">
            <v:imagedata r:id="rId2342" o:title=""/>
          </v:shape>
          <o:OLEObject Type="Embed" ProgID="Equation.DSMT4" ShapeID="_x0000_i2186" DrawAspect="Content" ObjectID="_1493586539" r:id="rId2343"/>
        </w:object>
      </w:r>
      <w:del w:id="1302" w:author="Gerard" w:date="2014-08-27T22:47:00Z">
        <w:r w:rsidR="006E0743" w:rsidDel="006B4CAD">
          <w:delText>.</w:delText>
        </w:r>
      </w:del>
      <w:ins w:id="1303" w:author="Gerard" w:date="2014-08-27T22:47:00Z">
        <w:r w:rsidR="006B4CAD">
          <w:t>.</w:t>
        </w:r>
      </w:ins>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04" w:author="rawlins" w:date="2015-05-19T17:23:00Z">
          <w:r w:rsidR="00D3178E">
            <w:rPr>
              <w:noProof/>
            </w:rPr>
            <w:instrText>18</w:instrText>
          </w:r>
        </w:ins>
        <w:ins w:id="1305" w:author="Gerard" w:date="2015-05-06T12:49:00Z">
          <w:del w:id="1306" w:author="rawlins" w:date="2015-05-19T16:10:00Z">
            <w:r w:rsidR="00E3755C" w:rsidDel="00752FD5">
              <w:rPr>
                <w:noProof/>
              </w:rPr>
              <w:delInstrText>18</w:delInstrText>
            </w:r>
          </w:del>
        </w:ins>
        <w:del w:id="1307" w:author="rawlins" w:date="2015-05-19T16:10:00Z">
          <w:r w:rsidR="00567B45" w:rsidDel="00752FD5">
            <w:rPr>
              <w:noProof/>
            </w:rPr>
            <w:delInstrText>16</w:delInstrText>
          </w:r>
        </w:del>
      </w:fldSimple>
      <w:r>
        <w:instrText>)</w:instrText>
      </w:r>
      <w:r>
        <w:fldChar w:fldCharType="end"/>
      </w:r>
    </w:p>
    <w:p w14:paraId="37000B5C" w14:textId="6A43AB4E" w:rsidR="004979AD" w:rsidRDefault="004979AD" w:rsidP="004979AD">
      <w:pPr>
        <w:rPr>
          <w:ins w:id="1308"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309" w:author="Gerard" w:date="2014-08-27T22:32:00Z">
        <w:r w:rsidR="00D41B2F">
          <w:t xml:space="preserve"> The Cauchy stress is</w:t>
        </w:r>
      </w:ins>
    </w:p>
    <w:p w14:paraId="410FAECB" w14:textId="17CEF4D3" w:rsidR="00D41B2F" w:rsidRDefault="00D41B2F">
      <w:pPr>
        <w:pStyle w:val="MTDisplayEquation"/>
        <w:rPr>
          <w:ins w:id="1310" w:author="Gerard" w:date="2014-08-27T22:43:00Z"/>
        </w:rPr>
        <w:pPrChange w:id="1311" w:author="Gerard" w:date="2014-08-27T22:32:00Z">
          <w:pPr/>
        </w:pPrChange>
      </w:pPr>
      <w:ins w:id="1312" w:author="Gerard" w:date="2014-08-27T22:32:00Z">
        <w:r>
          <w:tab/>
        </w:r>
      </w:ins>
      <w:r w:rsidR="00905817" w:rsidRPr="00905817">
        <w:rPr>
          <w:position w:val="-62"/>
        </w:rPr>
        <w:object w:dxaOrig="4500" w:dyaOrig="1359" w14:anchorId="3F844481">
          <v:shape id="_x0000_i2187" type="#_x0000_t75" style="width:225.5pt;height:67.9pt" o:ole="">
            <v:imagedata r:id="rId2344" o:title=""/>
          </v:shape>
          <o:OLEObject Type="Embed" ProgID="Equation.DSMT4" ShapeID="_x0000_i2187" DrawAspect="Content" ObjectID="_1493586540" r:id="rId2345"/>
        </w:object>
      </w:r>
      <w:ins w:id="1313" w:author="Gerard" w:date="2014-08-27T22:32:00Z">
        <w:r>
          <w:t xml:space="preserve"> </w:t>
        </w:r>
        <w:r>
          <w:tab/>
        </w:r>
      </w:ins>
      <w:ins w:id="1314" w:author="rawlins" w:date="2015-05-19T15:52: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315" w:author="rawlins" w:date="2015-05-19T17:23:00Z">
        <w:r w:rsidR="00D3178E">
          <w:rPr>
            <w:noProof/>
          </w:rPr>
          <w:instrText>5</w:instrText>
        </w:r>
      </w:ins>
      <w:ins w:id="1316" w:author="rawlins" w:date="2015-05-19T15:52: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317" w:author="rawlins" w:date="2015-05-19T17:23:00Z">
        <w:r w:rsidR="00D3178E">
          <w:rPr>
            <w:noProof/>
          </w:rPr>
          <w:instrText>19</w:instrText>
        </w:r>
      </w:ins>
      <w:ins w:id="1318" w:author="rawlins" w:date="2015-05-19T15:52:00Z">
        <w:r w:rsidR="00FE64EB">
          <w:fldChar w:fldCharType="end"/>
        </w:r>
        <w:r w:rsidR="00FE64EB">
          <w:instrText>)</w:instrText>
        </w:r>
        <w:r w:rsidR="00FE64EB">
          <w:fldChar w:fldCharType="end"/>
        </w:r>
      </w:ins>
      <w:ins w:id="1319" w:author="Gerard" w:date="2014-08-27T22:32:00Z">
        <w:del w:id="1320"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321" w:author="rawlins" w:date="2015-05-19T15:53:00Z">
        <w:r w:rsidDel="00FE64EB">
          <w:fldChar w:fldCharType="end"/>
        </w:r>
      </w:del>
      <w:ins w:id="1322" w:author="Gerard" w:date="2014-08-27T22:32:00Z">
        <w:del w:id="1323" w:author="rawlins" w:date="2015-05-19T15:53:00Z">
          <w:r w:rsidDel="00FE64EB">
            <w:delInstrText>(</w:delInstrText>
          </w:r>
          <w:r w:rsidDel="00FE64EB">
            <w:fldChar w:fldCharType="begin"/>
          </w:r>
          <w:r w:rsidDel="00FE64EB">
            <w:delInstrText xml:space="preserve"> SEQ MTSec \c \* Arabic \* MERGEFORMAT </w:delInstrText>
          </w:r>
        </w:del>
      </w:ins>
      <w:del w:id="1324" w:author="rawlins" w:date="2015-05-19T15:53:00Z">
        <w:r w:rsidDel="00FE64EB">
          <w:fldChar w:fldCharType="separate"/>
        </w:r>
      </w:del>
      <w:ins w:id="1325" w:author="Gerard" w:date="2015-05-06T12:49:00Z">
        <w:del w:id="1326" w:author="rawlins" w:date="2015-05-19T15:53:00Z">
          <w:r w:rsidR="00E3755C" w:rsidDel="00FE64EB">
            <w:rPr>
              <w:noProof/>
            </w:rPr>
            <w:delInstrText>5</w:delInstrText>
          </w:r>
        </w:del>
      </w:ins>
      <w:ins w:id="1327" w:author="Gerard" w:date="2014-08-27T22:32:00Z">
        <w:del w:id="1328"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329" w:author="rawlins" w:date="2015-05-19T15:53:00Z">
        <w:r w:rsidDel="00FE64EB">
          <w:fldChar w:fldCharType="separate"/>
        </w:r>
      </w:del>
      <w:ins w:id="1330" w:author="Gerard" w:date="2015-05-06T12:49:00Z">
        <w:del w:id="1331" w:author="rawlins" w:date="2015-05-19T15:53:00Z">
          <w:r w:rsidR="00E3755C" w:rsidDel="00FE64EB">
            <w:rPr>
              <w:noProof/>
            </w:rPr>
            <w:delInstrText>19</w:delInstrText>
          </w:r>
        </w:del>
      </w:ins>
      <w:ins w:id="1332" w:author="Gerard" w:date="2014-08-27T22:32:00Z">
        <w:del w:id="1333" w:author="rawlins" w:date="2015-05-19T15:53:00Z">
          <w:r w:rsidDel="00FE64EB">
            <w:fldChar w:fldCharType="end"/>
          </w:r>
          <w:r w:rsidDel="00FE64EB">
            <w:delInstrText>)</w:delInstrText>
          </w:r>
          <w:r w:rsidDel="00FE64EB">
            <w:fldChar w:fldCharType="end"/>
          </w:r>
        </w:del>
      </w:ins>
    </w:p>
    <w:p w14:paraId="11D04B39" w14:textId="561A5C44" w:rsidR="00C67E37" w:rsidRDefault="00C67E37" w:rsidP="00C67E37">
      <w:pPr>
        <w:rPr>
          <w:ins w:id="1334" w:author="Gerard" w:date="2014-08-27T22:45:00Z"/>
        </w:rPr>
      </w:pPr>
      <w:ins w:id="1335" w:author="Gerard" w:date="2014-08-27T22:43:00Z">
        <w:r>
          <w:t xml:space="preserve">where </w:t>
        </w:r>
      </w:ins>
      <w:r w:rsidR="00905817" w:rsidRPr="00905817">
        <w:rPr>
          <w:position w:val="-12"/>
        </w:rPr>
        <w:object w:dxaOrig="1520" w:dyaOrig="380" w14:anchorId="27807ACE">
          <v:shape id="_x0000_i2188" type="#_x0000_t75" style="width:76.1pt;height:19pt" o:ole="">
            <v:imagedata r:id="rId2346" o:title=""/>
          </v:shape>
          <o:OLEObject Type="Embed" ProgID="Equation.DSMT4" ShapeID="_x0000_i2188" DrawAspect="Content" ObjectID="_1493586541" r:id="rId2347"/>
        </w:object>
      </w:r>
      <w:ins w:id="1336" w:author="Gerard" w:date="2014-08-27T22:44:00Z">
        <w:r>
          <w:t xml:space="preserve"> </w:t>
        </w:r>
        <w:r w:rsidR="006B4CAD">
          <w:t xml:space="preserve"> and the spatial elasticity tensor is</w:t>
        </w:r>
      </w:ins>
    </w:p>
    <w:p w14:paraId="43C0C871" w14:textId="710179DF" w:rsidR="006B4CAD" w:rsidRPr="00C67E37" w:rsidRDefault="006B4CAD">
      <w:pPr>
        <w:pStyle w:val="MTDisplayEquation"/>
        <w:pPrChange w:id="1337" w:author="Gerard" w:date="2014-08-27T22:45:00Z">
          <w:pPr/>
        </w:pPrChange>
      </w:pPr>
      <w:ins w:id="1338" w:author="Gerard" w:date="2014-08-27T22:45:00Z">
        <w:r>
          <w:tab/>
        </w:r>
      </w:ins>
      <w:r w:rsidR="00905817" w:rsidRPr="00905817">
        <w:rPr>
          <w:position w:val="-28"/>
        </w:rPr>
        <w:object w:dxaOrig="5960" w:dyaOrig="680" w14:anchorId="0AE4462B">
          <v:shape id="_x0000_i2189" type="#_x0000_t75" style="width:298.2pt;height:34.65pt" o:ole="">
            <v:imagedata r:id="rId2348" o:title=""/>
          </v:shape>
          <o:OLEObject Type="Embed" ProgID="Equation.DSMT4" ShapeID="_x0000_i2189" DrawAspect="Content" ObjectID="_1493586542" r:id="rId2349"/>
        </w:object>
      </w:r>
      <w:ins w:id="1339" w:author="Gerard" w:date="2014-08-27T22:45:00Z">
        <w:r>
          <w:t xml:space="preserve"> </w:t>
        </w:r>
        <w:r>
          <w:tab/>
        </w:r>
      </w:ins>
      <w:ins w:id="1340" w:author="rawlins" w:date="2015-05-19T15:53: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341" w:author="rawlins" w:date="2015-05-19T17:23:00Z">
        <w:r w:rsidR="00D3178E">
          <w:rPr>
            <w:noProof/>
          </w:rPr>
          <w:instrText>5</w:instrText>
        </w:r>
      </w:ins>
      <w:ins w:id="1342" w:author="rawlins" w:date="2015-05-19T15:53: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343" w:author="rawlins" w:date="2015-05-19T17:23:00Z">
        <w:r w:rsidR="00D3178E">
          <w:rPr>
            <w:noProof/>
          </w:rPr>
          <w:instrText>20</w:instrText>
        </w:r>
      </w:ins>
      <w:ins w:id="1344" w:author="rawlins" w:date="2015-05-19T15:53:00Z">
        <w:r w:rsidR="00FE64EB">
          <w:fldChar w:fldCharType="end"/>
        </w:r>
        <w:r w:rsidR="00FE64EB">
          <w:instrText>)</w:instrText>
        </w:r>
        <w:r w:rsidR="00FE64EB">
          <w:fldChar w:fldCharType="end"/>
        </w:r>
      </w:ins>
      <w:ins w:id="1345" w:author="Gerard" w:date="2014-08-27T22:45:00Z">
        <w:del w:id="1346"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347" w:author="rawlins" w:date="2015-05-19T15:53:00Z">
        <w:r w:rsidDel="00FE64EB">
          <w:fldChar w:fldCharType="end"/>
        </w:r>
      </w:del>
      <w:ins w:id="1348" w:author="Gerard" w:date="2014-08-27T22:45:00Z">
        <w:del w:id="1349" w:author="rawlins" w:date="2015-05-19T15:53:00Z">
          <w:r w:rsidDel="00FE64EB">
            <w:delInstrText>(</w:delInstrText>
          </w:r>
          <w:r w:rsidDel="00FE64EB">
            <w:fldChar w:fldCharType="begin"/>
          </w:r>
          <w:r w:rsidDel="00FE64EB">
            <w:delInstrText xml:space="preserve"> SEQ MTSec \c \* Arabic \* MERGEFORMAT </w:delInstrText>
          </w:r>
        </w:del>
      </w:ins>
      <w:del w:id="1350" w:author="rawlins" w:date="2015-05-19T15:53:00Z">
        <w:r w:rsidDel="00FE64EB">
          <w:fldChar w:fldCharType="separate"/>
        </w:r>
      </w:del>
      <w:ins w:id="1351" w:author="Gerard" w:date="2015-05-06T12:49:00Z">
        <w:del w:id="1352" w:author="rawlins" w:date="2015-05-19T15:53:00Z">
          <w:r w:rsidR="00E3755C" w:rsidDel="00FE64EB">
            <w:rPr>
              <w:noProof/>
            </w:rPr>
            <w:delInstrText>5</w:delInstrText>
          </w:r>
        </w:del>
      </w:ins>
      <w:ins w:id="1353" w:author="Gerard" w:date="2014-08-27T22:45:00Z">
        <w:del w:id="1354"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355" w:author="rawlins" w:date="2015-05-19T15:53:00Z">
        <w:r w:rsidDel="00FE64EB">
          <w:fldChar w:fldCharType="separate"/>
        </w:r>
      </w:del>
      <w:ins w:id="1356" w:author="Gerard" w:date="2015-05-06T12:49:00Z">
        <w:del w:id="1357" w:author="rawlins" w:date="2015-05-19T15:53:00Z">
          <w:r w:rsidR="00E3755C" w:rsidDel="00FE64EB">
            <w:rPr>
              <w:noProof/>
            </w:rPr>
            <w:delInstrText>20</w:delInstrText>
          </w:r>
        </w:del>
      </w:ins>
      <w:ins w:id="1358" w:author="Gerard" w:date="2014-08-27T22:45:00Z">
        <w:del w:id="1359" w:author="rawlins" w:date="2015-05-19T15:53:00Z">
          <w:r w:rsidDel="00FE64EB">
            <w:fldChar w:fldCharType="end"/>
          </w:r>
          <w:r w:rsidDel="00FE64EB">
            <w:delInstrText>)</w:delInstrText>
          </w:r>
          <w:r w:rsidDel="00FE64EB">
            <w:fldChar w:fldCharType="end"/>
          </w:r>
        </w:del>
      </w:ins>
    </w:p>
    <w:p w14:paraId="17C0A377" w14:textId="77777777" w:rsidR="004979AD" w:rsidRDefault="004979AD" w:rsidP="004979AD"/>
    <w:p w14:paraId="544BCAF2" w14:textId="77777777" w:rsidR="008C7882" w:rsidRDefault="008C7882" w:rsidP="008F4203">
      <w:pPr>
        <w:pStyle w:val="Heading3"/>
      </w:pPr>
      <w:bookmarkStart w:id="1360" w:name="_Toc289032576"/>
      <w:r>
        <w:lastRenderedPageBreak/>
        <w:t>Neo-Hookean Hyperelasticity</w:t>
      </w:r>
      <w:bookmarkEnd w:id="1360"/>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1361"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90" type="#_x0000_t75" style="width:163pt;height:30.55pt" o:ole="">
            <v:imagedata r:id="rId2350" o:title=""/>
          </v:shape>
          <o:OLEObject Type="Embed" ProgID="Equation.DSMT4" ShapeID="_x0000_i2190" DrawAspect="Content" ObjectID="_1493586543" r:id="rId2351"/>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62" w:author="rawlins" w:date="2015-05-19T17:23:00Z">
          <w:r w:rsidR="00D3178E">
            <w:rPr>
              <w:noProof/>
            </w:rPr>
            <w:instrText>21</w:instrText>
          </w:r>
        </w:ins>
        <w:ins w:id="1363" w:author="Gerard" w:date="2015-05-06T12:49:00Z">
          <w:del w:id="1364" w:author="rawlins" w:date="2015-05-19T16:10:00Z">
            <w:r w:rsidR="00E3755C" w:rsidDel="00752FD5">
              <w:rPr>
                <w:noProof/>
              </w:rPr>
              <w:delInstrText>21</w:delInstrText>
            </w:r>
          </w:del>
        </w:ins>
        <w:del w:id="1365" w:author="rawlins" w:date="2015-05-19T16:10:00Z">
          <w:r w:rsidR="00567B45" w:rsidDel="00752FD5">
            <w:rPr>
              <w:noProof/>
            </w:rPr>
            <w:delInstrText>17</w:delInstrText>
          </w:r>
        </w:del>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91" type="#_x0000_t75" style="width:12.25pt;height:12.9pt" o:ole="">
            <v:imagedata r:id="rId2352" o:title=""/>
          </v:shape>
          <o:OLEObject Type="Embed" ProgID="Equation.DSMT4" ShapeID="_x0000_i2191" DrawAspect="Content" ObjectID="_1493586544" r:id="rId2353"/>
        </w:object>
      </w:r>
      <w:r>
        <w:t xml:space="preserve"> and </w:t>
      </w:r>
      <w:r w:rsidR="00905817" w:rsidRPr="00905817">
        <w:rPr>
          <w:position w:val="-6"/>
        </w:rPr>
        <w:object w:dxaOrig="220" w:dyaOrig="279" w14:anchorId="2F37CEE3">
          <v:shape id="_x0000_i2192" type="#_x0000_t75" style="width:10.85pt;height:14.25pt" o:ole="">
            <v:imagedata r:id="rId2354" o:title=""/>
          </v:shape>
          <o:OLEObject Type="Embed" ProgID="Equation.DSMT4" ShapeID="_x0000_i2192" DrawAspect="Content" ObjectID="_1493586545" r:id="rId2355"/>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93" type="#_x0000_t75" style="width:121.6pt;height:30.55pt" o:ole="">
            <v:imagedata r:id="rId2356" o:title=""/>
          </v:shape>
          <o:OLEObject Type="Embed" ProgID="Equation.DSMT4" ShapeID="_x0000_i2193" DrawAspect="Content" ObjectID="_1493586546" r:id="rId2357"/>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66" w:author="rawlins" w:date="2015-05-19T17:23:00Z">
          <w:r w:rsidR="00D3178E">
            <w:rPr>
              <w:noProof/>
            </w:rPr>
            <w:instrText>22</w:instrText>
          </w:r>
        </w:ins>
        <w:ins w:id="1367" w:author="Gerard" w:date="2015-05-06T12:49:00Z">
          <w:del w:id="1368" w:author="rawlins" w:date="2015-05-19T16:10:00Z">
            <w:r w:rsidR="00E3755C" w:rsidDel="00752FD5">
              <w:rPr>
                <w:noProof/>
              </w:rPr>
              <w:delInstrText>22</w:delInstrText>
            </w:r>
          </w:del>
        </w:ins>
        <w:del w:id="1369" w:author="rawlins" w:date="2015-05-19T16:10:00Z">
          <w:r w:rsidR="00567B45" w:rsidDel="00752FD5">
            <w:rPr>
              <w:noProof/>
            </w:rPr>
            <w:delInstrText>18</w:delInstrText>
          </w:r>
        </w:del>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94" type="#_x0000_t75" style="width:156.25pt;height:30.55pt" o:ole="">
            <v:imagedata r:id="rId2358" o:title=""/>
          </v:shape>
          <o:OLEObject Type="Embed" ProgID="Equation.DSMT4" ShapeID="_x0000_i2194" DrawAspect="Content" ObjectID="_1493586547" r:id="rId2359"/>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70" w:author="rawlins" w:date="2015-05-19T17:23:00Z">
          <w:r w:rsidR="00D3178E">
            <w:rPr>
              <w:noProof/>
            </w:rPr>
            <w:instrText>23</w:instrText>
          </w:r>
        </w:ins>
        <w:ins w:id="1371" w:author="Gerard" w:date="2015-05-06T12:49:00Z">
          <w:del w:id="1372" w:author="rawlins" w:date="2015-05-19T16:10:00Z">
            <w:r w:rsidR="00E3755C" w:rsidDel="00752FD5">
              <w:rPr>
                <w:noProof/>
              </w:rPr>
              <w:delInstrText>23</w:delInstrText>
            </w:r>
          </w:del>
        </w:ins>
        <w:del w:id="1373" w:author="rawlins" w:date="2015-05-19T16:10:00Z">
          <w:r w:rsidR="00567B45" w:rsidDel="00752FD5">
            <w:rPr>
              <w:noProof/>
            </w:rPr>
            <w:delInstrText>19</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374" w:name="_Toc289032577"/>
      <w:r>
        <w:t>Ogden Unconstrained</w:t>
      </w:r>
      <w:bookmarkEnd w:id="1374"/>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95" type="#_x0000_t75" style="width:318.55pt;height:34.65pt" o:ole="">
            <v:imagedata r:id="rId2360" o:title=""/>
          </v:shape>
          <o:OLEObject Type="Embed" ProgID="Equation.DSMT4" ShapeID="_x0000_i2195" DrawAspect="Content" ObjectID="_1493586548" r:id="rId23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75" w:author="rawlins" w:date="2015-05-19T17:23:00Z">
          <w:r w:rsidR="00D3178E">
            <w:rPr>
              <w:noProof/>
            </w:rPr>
            <w:instrText>24</w:instrText>
          </w:r>
        </w:ins>
        <w:ins w:id="1376" w:author="Gerard" w:date="2015-05-06T12:49:00Z">
          <w:del w:id="1377" w:author="rawlins" w:date="2015-05-19T16:10:00Z">
            <w:r w:rsidR="00E3755C" w:rsidDel="00752FD5">
              <w:rPr>
                <w:noProof/>
              </w:rPr>
              <w:delInstrText>24</w:delInstrText>
            </w:r>
          </w:del>
        </w:ins>
        <w:del w:id="1378" w:author="rawlins" w:date="2015-05-19T16:10:00Z">
          <w:r w:rsidR="00567B45" w:rsidDel="00752FD5">
            <w:rPr>
              <w:noProof/>
            </w:rPr>
            <w:delInstrText>20</w:delInstrText>
          </w:r>
        </w:del>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96" type="#_x0000_t75" style="width:12.25pt;height:19pt" o:ole="">
            <v:imagedata r:id="rId2362" o:title=""/>
          </v:shape>
          <o:OLEObject Type="Embed" ProgID="Equation.DSMT4" ShapeID="_x0000_i2196" DrawAspect="Content" ObjectID="_1493586549" r:id="rId2363"/>
        </w:object>
      </w:r>
      <w:r w:rsidR="00863541">
        <w:t xml:space="preserve"> </w:t>
      </w:r>
      <w:r>
        <w:t xml:space="preserve">are the principal stretches and </w:t>
      </w:r>
      <w:r w:rsidR="00905817" w:rsidRPr="00905817">
        <w:rPr>
          <w:position w:val="-14"/>
        </w:rPr>
        <w:object w:dxaOrig="279" w:dyaOrig="380" w14:anchorId="76BA56EF">
          <v:shape id="_x0000_i2197" type="#_x0000_t75" style="width:14.25pt;height:19pt" o:ole="">
            <v:imagedata r:id="rId2364" o:title=""/>
          </v:shape>
          <o:OLEObject Type="Embed" ProgID="Equation.DSMT4" ShapeID="_x0000_i2197" DrawAspect="Content" ObjectID="_1493586550" r:id="rId2365"/>
        </w:object>
      </w:r>
      <w:r>
        <w:t xml:space="preserve">, </w:t>
      </w:r>
      <w:r w:rsidR="00905817" w:rsidRPr="00905817">
        <w:rPr>
          <w:position w:val="-12"/>
        </w:rPr>
        <w:object w:dxaOrig="260" w:dyaOrig="360" w14:anchorId="4B59DB7C">
          <v:shape id="_x0000_i2198" type="#_x0000_t75" style="width:12.9pt;height:19pt" o:ole="">
            <v:imagedata r:id="rId2366" o:title=""/>
          </v:shape>
          <o:OLEObject Type="Embed" ProgID="Equation.DSMT4" ShapeID="_x0000_i2198" DrawAspect="Content" ObjectID="_1493586551" r:id="rId2367"/>
        </w:object>
      </w:r>
      <w:r>
        <w:t xml:space="preserve">and </w:t>
      </w:r>
      <w:r w:rsidR="00905817" w:rsidRPr="00905817">
        <w:rPr>
          <w:position w:val="-12"/>
        </w:rPr>
        <w:object w:dxaOrig="320" w:dyaOrig="360" w14:anchorId="2EA61B14">
          <v:shape id="_x0000_i2199" type="#_x0000_t75" style="width:15.6pt;height:19pt" o:ole="">
            <v:imagedata r:id="rId2368" o:title=""/>
          </v:shape>
          <o:OLEObject Type="Embed" ProgID="Equation.DSMT4" ShapeID="_x0000_i2199" DrawAspect="Content" ObjectID="_1493586552" r:id="rId2369"/>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1379" w:author="rawlins" w:date="2015-05-19T17:23:00Z">
          <w:r w:rsidR="00D3178E" w:rsidRPr="00C1257B">
            <w:instrText>(</w:instrText>
          </w:r>
          <w:r w:rsidR="00D3178E">
            <w:instrText>2</w:instrText>
          </w:r>
          <w:r w:rsidR="00D3178E" w:rsidRPr="00C1257B">
            <w:instrText>.</w:instrText>
          </w:r>
          <w:r w:rsidR="00D3178E">
            <w:instrText>74</w:instrText>
          </w:r>
          <w:r w:rsidR="00D3178E" w:rsidRPr="00C1257B">
            <w:instrText>)</w:instrText>
          </w:r>
        </w:ins>
        <w:ins w:id="1380" w:author="Gerard" w:date="2015-05-06T12:49:00Z">
          <w:del w:id="1381"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74</w:delInstrText>
            </w:r>
            <w:r w:rsidR="00E3755C" w:rsidRPr="00C1257B" w:rsidDel="00752FD5">
              <w:delInstrText>)</w:delInstrText>
            </w:r>
          </w:del>
        </w:ins>
        <w:ins w:id="1382" w:author="Kingsley" w:date="2014-05-24T14:28:00Z">
          <w:del w:id="1383"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74</w:delInstrText>
            </w:r>
            <w:r w:rsidR="00567B45" w:rsidRPr="00C1257B" w:rsidDel="00752FD5">
              <w:delInstrText>)</w:delInstrText>
            </w:r>
          </w:del>
        </w:ins>
        <w:del w:id="1384"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74</w:delInstrText>
          </w:r>
          <w:r w:rsidR="004F1C97" w:rsidRPr="00C1257B" w:rsidDel="00752FD5">
            <w:delInstrText>)</w:delInstrText>
          </w:r>
        </w:del>
      </w:fldSimple>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200" type="#_x0000_t75" style="width:163pt;height:34.65pt" o:ole="">
            <v:imagedata r:id="rId2370" o:title=""/>
          </v:shape>
          <o:OLEObject Type="Embed" ProgID="Equation.DSMT4" ShapeID="_x0000_i2200" DrawAspect="Content" ObjectID="_1493586553" r:id="rId23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85" w:author="rawlins" w:date="2015-05-19T17:23:00Z">
          <w:r w:rsidR="00D3178E">
            <w:rPr>
              <w:noProof/>
            </w:rPr>
            <w:instrText>25</w:instrText>
          </w:r>
        </w:ins>
        <w:ins w:id="1386" w:author="Gerard" w:date="2015-05-06T12:49:00Z">
          <w:del w:id="1387" w:author="rawlins" w:date="2015-05-19T16:10:00Z">
            <w:r w:rsidR="00E3755C" w:rsidDel="00752FD5">
              <w:rPr>
                <w:noProof/>
              </w:rPr>
              <w:delInstrText>25</w:delInstrText>
            </w:r>
          </w:del>
        </w:ins>
        <w:del w:id="1388" w:author="rawlins" w:date="2015-05-19T16:10:00Z">
          <w:r w:rsidR="00567B45" w:rsidDel="00752FD5">
            <w:rPr>
              <w:noProof/>
            </w:rPr>
            <w:delInstrText>21</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201" type="#_x0000_t75" style="width:230.95pt;height:114.1pt" o:ole="">
            <v:imagedata r:id="rId2372" o:title=""/>
          </v:shape>
          <o:OLEObject Type="Embed" ProgID="Equation.DSMT4" ShapeID="_x0000_i2201" DrawAspect="Content" ObjectID="_1493586554" r:id="rId2373"/>
        </w:objec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89" w:author="rawlins" w:date="2015-05-19T17:23:00Z">
          <w:r w:rsidR="00D3178E">
            <w:rPr>
              <w:noProof/>
            </w:rPr>
            <w:instrText>26</w:instrText>
          </w:r>
        </w:ins>
        <w:ins w:id="1390" w:author="Gerard" w:date="2015-05-06T12:49:00Z">
          <w:del w:id="1391" w:author="rawlins" w:date="2015-05-19T16:10:00Z">
            <w:r w:rsidR="00E3755C" w:rsidDel="00752FD5">
              <w:rPr>
                <w:noProof/>
              </w:rPr>
              <w:delInstrText>26</w:delInstrText>
            </w:r>
          </w:del>
        </w:ins>
        <w:del w:id="1392" w:author="rawlins" w:date="2015-05-19T16:10:00Z">
          <w:r w:rsidR="00567B45" w:rsidDel="00752FD5">
            <w:rPr>
              <w:noProof/>
            </w:rPr>
            <w:delInstrText>22</w:delInstrText>
          </w:r>
        </w:del>
      </w:fldSimple>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202" type="#_x0000_t75" style="width:57.05pt;height:19pt" o:ole="">
            <v:imagedata r:id="rId2374" o:title=""/>
          </v:shape>
          <o:OLEObject Type="Embed" ProgID="Equation.DSMT4" ShapeID="_x0000_i2202" DrawAspect="Content" ObjectID="_1493586555" r:id="rId2375"/>
        </w:object>
      </w:r>
      <w:r w:rsidRPr="00927C02">
        <w:t xml:space="preserve"> and </w:t>
      </w:r>
      <w:r w:rsidR="00905817" w:rsidRPr="00905817">
        <w:rPr>
          <w:position w:val="-12"/>
        </w:rPr>
        <w:object w:dxaOrig="260" w:dyaOrig="360" w14:anchorId="6486C92C">
          <v:shape id="_x0000_i2203" type="#_x0000_t75" style="width:12.9pt;height:19pt" o:ole="">
            <v:imagedata r:id="rId2376" o:title=""/>
          </v:shape>
          <o:OLEObject Type="Embed" ProgID="Equation.DSMT4" ShapeID="_x0000_i2203" DrawAspect="Content" ObjectID="_1493586556" r:id="rId2377"/>
        </w:object>
      </w:r>
      <w:r w:rsidRPr="00927C02">
        <w:t xml:space="preserve"> are the eigenvectors of </w:t>
      </w:r>
      <w:r w:rsidR="00905817" w:rsidRPr="00905817">
        <w:rPr>
          <w:position w:val="-6"/>
        </w:rPr>
        <w:object w:dxaOrig="200" w:dyaOrig="279" w14:anchorId="531F48FD">
          <v:shape id="_x0000_i2204" type="#_x0000_t75" style="width:10.2pt;height:14.25pt" o:ole="">
            <v:imagedata r:id="rId2378" o:title=""/>
          </v:shape>
          <o:OLEObject Type="Embed" ProgID="Equation.DSMT4" ShapeID="_x0000_i2204" DrawAspect="Content" ObjectID="_1493586557" r:id="rId2379"/>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205" type="#_x0000_t75" style="width:290.7pt;height:37.35pt" o:ole="">
            <v:imagedata r:id="rId2380" o:title=""/>
          </v:shape>
          <o:OLEObject Type="Embed" ProgID="Equation.DSMT4" ShapeID="_x0000_i2205" DrawAspect="Content" ObjectID="_1493586558" r:id="rId2381"/>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93" w:author="rawlins" w:date="2015-05-19T17:23:00Z">
          <w:r w:rsidR="00D3178E">
            <w:rPr>
              <w:noProof/>
            </w:rPr>
            <w:instrText>27</w:instrText>
          </w:r>
        </w:ins>
        <w:ins w:id="1394" w:author="Gerard" w:date="2015-05-06T12:49:00Z">
          <w:del w:id="1395" w:author="rawlins" w:date="2015-05-19T16:10:00Z">
            <w:r w:rsidR="00E3755C" w:rsidDel="00752FD5">
              <w:rPr>
                <w:noProof/>
              </w:rPr>
              <w:delInstrText>27</w:delInstrText>
            </w:r>
          </w:del>
        </w:ins>
        <w:del w:id="1396" w:author="rawlins" w:date="2015-05-19T16:10:00Z">
          <w:r w:rsidR="00567B45" w:rsidDel="00752FD5">
            <w:rPr>
              <w:noProof/>
            </w:rPr>
            <w:delInstrText>23</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206" type="#_x0000_t75" style="width:141.3pt;height:36.7pt" o:ole="">
            <v:imagedata r:id="rId2382" o:title=""/>
          </v:shape>
          <o:OLEObject Type="Embed" ProgID="Equation.DSMT4" ShapeID="_x0000_i2206" DrawAspect="Content" ObjectID="_1493586559" r:id="rId2383"/>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97" w:author="rawlins" w:date="2015-05-19T17:23:00Z">
          <w:r w:rsidR="00D3178E">
            <w:rPr>
              <w:noProof/>
            </w:rPr>
            <w:instrText>28</w:instrText>
          </w:r>
        </w:ins>
        <w:ins w:id="1398" w:author="Gerard" w:date="2015-05-06T12:49:00Z">
          <w:del w:id="1399" w:author="rawlins" w:date="2015-05-19T16:10:00Z">
            <w:r w:rsidR="00E3755C" w:rsidDel="00752FD5">
              <w:rPr>
                <w:noProof/>
              </w:rPr>
              <w:delInstrText>28</w:delInstrText>
            </w:r>
          </w:del>
        </w:ins>
        <w:del w:id="1400" w:author="rawlins" w:date="2015-05-19T16:10:00Z">
          <w:r w:rsidR="00567B45" w:rsidDel="00752FD5">
            <w:rPr>
              <w:noProof/>
            </w:rPr>
            <w:delInstrText>24</w:delInstrText>
          </w:r>
        </w:del>
      </w:fldSimple>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D3178E">
        <w:t>5.1</w:t>
      </w:r>
      <w:r w:rsidRPr="00033649">
        <w:fldChar w:fldCharType="end"/>
      </w:r>
      <w:r w:rsidRPr="00033649">
        <w:t xml:space="preserve">), with equivalent Lamé coefficients </w:t>
      </w:r>
      <w:r w:rsidR="00905817" w:rsidRPr="00905817">
        <w:rPr>
          <w:position w:val="-14"/>
        </w:rPr>
        <w:object w:dxaOrig="680" w:dyaOrig="380" w14:anchorId="18F26767">
          <v:shape id="_x0000_i2207" type="#_x0000_t75" style="width:34.65pt;height:19pt" o:ole="">
            <v:imagedata r:id="rId2384" o:title=""/>
          </v:shape>
          <o:OLEObject Type="Embed" ProgID="Equation.DSMT4" ShapeID="_x0000_i2207" DrawAspect="Content" ObjectID="_1493586560" r:id="rId2385"/>
        </w:object>
      </w:r>
      <w:r w:rsidRPr="00033649">
        <w:t xml:space="preserve"> and </w:t>
      </w:r>
      <w:r w:rsidR="00905817" w:rsidRPr="00905817">
        <w:rPr>
          <w:position w:val="-16"/>
        </w:rPr>
        <w:object w:dxaOrig="1320" w:dyaOrig="460" w14:anchorId="7C3A8942">
          <v:shape id="_x0000_i2208" type="#_x0000_t75" style="width:65.9pt;height:22.4pt" o:ole="">
            <v:imagedata r:id="rId2386" o:title=""/>
          </v:shape>
          <o:OLEObject Type="Embed" ProgID="Equation.DSMT4" ShapeID="_x0000_i2208" DrawAspect="Content" ObjectID="_1493586561" r:id="rId2387"/>
        </w:object>
      </w:r>
      <w:r w:rsidRPr="00033649">
        <w:t>.</w:t>
      </w:r>
    </w:p>
    <w:p w14:paraId="6527D3D1" w14:textId="77777777" w:rsidR="00122416" w:rsidRDefault="00122416" w:rsidP="00C5691A"/>
    <w:p w14:paraId="43F5D4CA" w14:textId="77777777" w:rsidR="00122416" w:rsidRDefault="00122416" w:rsidP="00122416">
      <w:pPr>
        <w:pStyle w:val="Heading3"/>
      </w:pPr>
      <w:bookmarkStart w:id="1401" w:name="_Toc289032578"/>
      <w:r>
        <w:t>Holmes-Mow</w:t>
      </w:r>
      <w:bookmarkEnd w:id="1401"/>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r w:rsidR="00FE64EB">
        <w:fldChar w:fldCharType="begin"/>
      </w:r>
      <w:r w:rsidR="00FE64EB">
        <w:instrText xml:space="preserve"> HYPERLINK \l "_ENREF_34" \o "Holmes, 1990 #41" </w:instrText>
      </w:r>
      <w:ins w:id="1402" w:author="rawlins" w:date="2015-05-19T17:22:00Z"/>
      <w:r w:rsidR="00FE64EB">
        <w:fldChar w:fldCharType="separate"/>
      </w:r>
      <w:r w:rsidR="00214E15">
        <w:rPr>
          <w:noProof/>
        </w:rPr>
        <w:t>34</w:t>
      </w:r>
      <w:r w:rsidR="00FE64EB">
        <w:rPr>
          <w:noProof/>
        </w:rPr>
        <w:fldChar w:fldCharType="end"/>
      </w:r>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9" type="#_x0000_t75" style="width:123.6pt;height:30.55pt" o:ole="">
            <v:imagedata r:id="rId2388" o:title=""/>
          </v:shape>
          <o:OLEObject Type="Embed" ProgID="Equation.DSMT4" ShapeID="_x0000_i2209" DrawAspect="Content" ObjectID="_1493586562" r:id="rId2389"/>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403" w:author="rawlins" w:date="2015-05-19T17:23:00Z">
          <w:r w:rsidR="00D3178E">
            <w:rPr>
              <w:noProof/>
            </w:rPr>
            <w:instrText>29</w:instrText>
          </w:r>
        </w:ins>
        <w:ins w:id="1404" w:author="Gerard" w:date="2015-05-06T12:49:00Z">
          <w:del w:id="1405" w:author="rawlins" w:date="2015-05-19T16:10:00Z">
            <w:r w:rsidR="00E3755C" w:rsidDel="00752FD5">
              <w:rPr>
                <w:noProof/>
              </w:rPr>
              <w:delInstrText>29</w:delInstrText>
            </w:r>
          </w:del>
        </w:ins>
        <w:del w:id="1406" w:author="rawlins" w:date="2015-05-19T16:10:00Z">
          <w:r w:rsidR="00567B45" w:rsidDel="00752FD5">
            <w:rPr>
              <w:noProof/>
            </w:rPr>
            <w:delInstrText>25</w:delInstrText>
          </w:r>
        </w:del>
      </w:fldSimple>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10" type="#_x0000_t75" style="width:10.85pt;height:19pt" o:ole="">
            <v:imagedata r:id="rId2390" o:title=""/>
          </v:shape>
          <o:OLEObject Type="Embed" ProgID="Equation.DSMT4" ShapeID="_x0000_i2210" DrawAspect="Content" ObjectID="_1493586563" r:id="rId2391"/>
        </w:object>
      </w:r>
      <w:r>
        <w:t xml:space="preserve">and </w:t>
      </w:r>
      <w:r w:rsidR="00905817" w:rsidRPr="00905817">
        <w:rPr>
          <w:position w:val="-12"/>
        </w:rPr>
        <w:object w:dxaOrig="240" w:dyaOrig="360" w14:anchorId="0372790B">
          <v:shape id="_x0000_i2211" type="#_x0000_t75" style="width:12.25pt;height:19pt" o:ole="">
            <v:imagedata r:id="rId2392" o:title=""/>
          </v:shape>
          <o:OLEObject Type="Embed" ProgID="Equation.DSMT4" ShapeID="_x0000_i2211" DrawAspect="Content" ObjectID="_1493586564" r:id="rId2393"/>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12" type="#_x0000_t75" style="width:283.9pt;height:67.9pt" o:ole="">
            <v:imagedata r:id="rId2394" o:title=""/>
          </v:shape>
          <o:OLEObject Type="Embed" ProgID="Equation.DSMT4" ShapeID="_x0000_i2212" DrawAspect="Content" ObjectID="_1493586565" r:id="rId23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407" w:author="rawlins" w:date="2015-05-19T17:23:00Z">
          <w:r w:rsidR="00D3178E">
            <w:rPr>
              <w:noProof/>
            </w:rPr>
            <w:instrText>30</w:instrText>
          </w:r>
        </w:ins>
        <w:ins w:id="1408" w:author="Gerard" w:date="2015-05-06T12:49:00Z">
          <w:del w:id="1409" w:author="rawlins" w:date="2015-05-19T16:10:00Z">
            <w:r w:rsidR="00E3755C" w:rsidDel="00752FD5">
              <w:rPr>
                <w:noProof/>
              </w:rPr>
              <w:delInstrText>30</w:delInstrText>
            </w:r>
          </w:del>
        </w:ins>
        <w:del w:id="1410" w:author="rawlins" w:date="2015-05-19T16:10:00Z">
          <w:r w:rsidR="00567B45" w:rsidDel="00752FD5">
            <w:rPr>
              <w:noProof/>
            </w:rPr>
            <w:delInstrText>26</w:delInstrText>
          </w:r>
        </w:del>
      </w:fldSimple>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13" type="#_x0000_t75" style="width:10.85pt;height:14.25pt" o:ole="">
            <v:imagedata r:id="rId2396" o:title=""/>
          </v:shape>
          <o:OLEObject Type="Embed" ProgID="Equation.DSMT4" ShapeID="_x0000_i2213" DrawAspect="Content" ObjectID="_1493586566" r:id="rId2397"/>
        </w:object>
      </w:r>
      <w:r>
        <w:t xml:space="preserve">and </w:t>
      </w:r>
      <w:r w:rsidR="00905817" w:rsidRPr="00905817">
        <w:rPr>
          <w:position w:val="-10"/>
        </w:rPr>
        <w:object w:dxaOrig="240" w:dyaOrig="260" w14:anchorId="34542AF1">
          <v:shape id="_x0000_i2214" type="#_x0000_t75" style="width:12.25pt;height:12.9pt" o:ole="">
            <v:imagedata r:id="rId2398" o:title=""/>
          </v:shape>
          <o:OLEObject Type="Embed" ProgID="Equation.DSMT4" ShapeID="_x0000_i2214" DrawAspect="Content" ObjectID="_1493586567" r:id="rId2399"/>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15" type="#_x0000_t75" style="width:237.05pt;height:30.55pt" o:ole="">
            <v:imagedata r:id="rId2400" o:title=""/>
          </v:shape>
          <o:OLEObject Type="Embed" ProgID="Equation.DSMT4" ShapeID="_x0000_i2215" DrawAspect="Content" ObjectID="_1493586568" r:id="rId24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411" w:author="rawlins" w:date="2015-05-19T17:23:00Z">
          <w:r w:rsidR="00D3178E">
            <w:rPr>
              <w:noProof/>
            </w:rPr>
            <w:instrText>31</w:instrText>
          </w:r>
        </w:ins>
        <w:ins w:id="1412" w:author="Gerard" w:date="2015-05-06T12:49:00Z">
          <w:del w:id="1413" w:author="rawlins" w:date="2015-05-19T16:10:00Z">
            <w:r w:rsidR="00E3755C" w:rsidDel="00752FD5">
              <w:rPr>
                <w:noProof/>
              </w:rPr>
              <w:delInstrText>31</w:delInstrText>
            </w:r>
          </w:del>
        </w:ins>
        <w:del w:id="1414" w:author="rawlins" w:date="2015-05-19T16:10:00Z">
          <w:r w:rsidR="00567B45" w:rsidDel="00752FD5">
            <w:rPr>
              <w:noProof/>
            </w:rPr>
            <w:delInstrText>27</w:delInstrText>
          </w:r>
        </w:del>
      </w:fldSimple>
      <w:r>
        <w:instrText>)</w:instrText>
      </w:r>
      <w:r>
        <w:fldChar w:fldCharType="end"/>
      </w:r>
    </w:p>
    <w:p w14:paraId="30084E61" w14:textId="77777777" w:rsidR="00715ECB" w:rsidRDefault="0055288F" w:rsidP="00C5691A">
      <w:r>
        <w:t>and the spatial elasticity tensor is</w:t>
      </w:r>
    </w:p>
    <w:p w14:paraId="49B3B1BC" w14:textId="1EF6EA14" w:rsidR="0055288F" w:rsidRDefault="0055288F" w:rsidP="0051289D">
      <w:pPr>
        <w:pStyle w:val="MTDisplayEquation"/>
        <w:rPr>
          <w:ins w:id="1415" w:author="Gerard" w:date="2015-03-26T23:11:00Z"/>
        </w:rPr>
      </w:pPr>
      <w:r>
        <w:tab/>
      </w:r>
      <w:r w:rsidR="00905817" w:rsidRPr="00905817">
        <w:rPr>
          <w:position w:val="-28"/>
        </w:rPr>
        <w:object w:dxaOrig="6259" w:dyaOrig="660" w14:anchorId="689DC561">
          <v:shape id="_x0000_i2216" type="#_x0000_t75" style="width:312.45pt;height:32.6pt" o:ole="">
            <v:imagedata r:id="rId2402" o:title=""/>
          </v:shape>
          <o:OLEObject Type="Embed" ProgID="Equation.DSMT4" ShapeID="_x0000_i2216" DrawAspect="Content" ObjectID="_1493586569" r:id="rId24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416" w:author="rawlins" w:date="2015-05-19T17:23:00Z">
          <w:r w:rsidR="00D3178E">
            <w:rPr>
              <w:noProof/>
            </w:rPr>
            <w:instrText>32</w:instrText>
          </w:r>
        </w:ins>
        <w:ins w:id="1417" w:author="Gerard" w:date="2015-05-06T12:49:00Z">
          <w:del w:id="1418" w:author="rawlins" w:date="2015-05-19T16:10:00Z">
            <w:r w:rsidR="00E3755C" w:rsidDel="00752FD5">
              <w:rPr>
                <w:noProof/>
              </w:rPr>
              <w:delInstrText>32</w:delInstrText>
            </w:r>
          </w:del>
        </w:ins>
        <w:del w:id="1419" w:author="rawlins" w:date="2015-05-19T16:10:00Z">
          <w:r w:rsidR="00567B45" w:rsidDel="00752FD5">
            <w:rPr>
              <w:noProof/>
            </w:rPr>
            <w:delInstrText>28</w:delInstrText>
          </w:r>
        </w:del>
      </w:fldSimple>
      <w:r>
        <w:instrText>)</w:instrText>
      </w:r>
      <w:r>
        <w:fldChar w:fldCharType="end"/>
      </w:r>
    </w:p>
    <w:p w14:paraId="6374DEAF" w14:textId="1672AE6C" w:rsidR="00214E15" w:rsidRDefault="00214E15" w:rsidP="00214E15">
      <w:pPr>
        <w:pStyle w:val="Heading3"/>
        <w:rPr>
          <w:ins w:id="1420" w:author="Gerard" w:date="2015-03-26T23:11:00Z"/>
        </w:rPr>
      </w:pPr>
      <w:bookmarkStart w:id="1421" w:name="_Toc289032579"/>
      <w:ins w:id="1422" w:author="Gerard" w:date="2015-03-26T23:12:00Z">
        <w:r>
          <w:t>Conewise Linear Elasticity</w:t>
        </w:r>
      </w:ins>
      <w:bookmarkEnd w:id="1421"/>
    </w:p>
    <w:p w14:paraId="158FCC99" w14:textId="650AB6F4" w:rsidR="00214E15" w:rsidRDefault="00214E15" w:rsidP="00214E15">
      <w:pPr>
        <w:rPr>
          <w:ins w:id="1423" w:author="Gerard" w:date="2015-03-26T23:11:00Z"/>
        </w:rPr>
      </w:pPr>
      <w:ins w:id="1424" w:author="Gerard" w:date="2015-03-26T23:12:00Z">
        <w:r>
          <w:t xml:space="preserve">Curnier et al. </w:t>
        </w:r>
        <w:r>
          <w:fldChar w:fldCharType="begin"/>
        </w:r>
      </w:ins>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FE64EB">
        <w:fldChar w:fldCharType="begin"/>
      </w:r>
      <w:r w:rsidR="00FE64EB">
        <w:instrText xml:space="preserve"> HYPERLINK \l "_ENREF_27" \o "Curnier, 1995 #52" </w:instrText>
      </w:r>
      <w:ins w:id="1425" w:author="rawlins" w:date="2015-05-19T17:22:00Z"/>
      <w:r w:rsidR="00FE64EB">
        <w:fldChar w:fldCharType="separate"/>
      </w:r>
      <w:r>
        <w:rPr>
          <w:noProof/>
        </w:rPr>
        <w:t>27</w:t>
      </w:r>
      <w:r w:rsidR="00FE64EB">
        <w:rPr>
          <w:noProof/>
        </w:rPr>
        <w:fldChar w:fldCharType="end"/>
      </w:r>
      <w:r>
        <w:rPr>
          <w:noProof/>
        </w:rPr>
        <w:t>]</w:t>
      </w:r>
      <w:ins w:id="1426" w:author="Gerard" w:date="2015-03-26T23:12:00Z">
        <w:r>
          <w:fldChar w:fldCharType="end"/>
        </w:r>
      </w:ins>
      <w:ins w:id="1427" w:author="Gerard" w:date="2015-03-26T23:14:00Z">
        <w:r w:rsidR="000450C4">
          <w:t xml:space="preserve"> formulated a model for describing bimodular elastic solids exhibiting orthotropic material symmetry. </w:t>
        </w:r>
      </w:ins>
      <w:ins w:id="1428" w:author="Gerard" w:date="2015-03-26T23:15:00Z">
        <w:r w:rsidR="000450C4">
          <w:t xml:space="preserve">This </w:t>
        </w:r>
      </w:ins>
      <w:ins w:id="1429" w:author="Gerard" w:date="2015-03-26T23:11:00Z">
        <w:r>
          <w:t>can be derived from the following hyperelastic strain-energy function:</w:t>
        </w:r>
      </w:ins>
    </w:p>
    <w:p w14:paraId="48A8C812" w14:textId="69AB8442" w:rsidR="00214E15" w:rsidRDefault="00214E15" w:rsidP="00214E15">
      <w:pPr>
        <w:pStyle w:val="MTDisplayEquation"/>
        <w:rPr>
          <w:ins w:id="1430" w:author="Gerard" w:date="2015-03-26T23:11:00Z"/>
        </w:rPr>
      </w:pPr>
      <w:ins w:id="1431" w:author="Gerard" w:date="2015-03-26T23:11:00Z">
        <w:r>
          <w:lastRenderedPageBreak/>
          <w:tab/>
        </w:r>
      </w:ins>
      <w:ins w:id="1432" w:author="Gerard" w:date="2015-03-26T23:11:00Z">
        <w:r w:rsidR="00153956" w:rsidRPr="00153375">
          <w:rPr>
            <w:position w:val="-30"/>
          </w:rPr>
          <w:object w:dxaOrig="6740" w:dyaOrig="720" w14:anchorId="1B2CB3A5">
            <v:shape id="_x0000_i2217" type="#_x0000_t75" style="width:337.6pt;height:36.7pt" o:ole="">
              <v:imagedata r:id="rId2404" o:title=""/>
            </v:shape>
            <o:OLEObject Type="Embed" ProgID="Equation.DSMT4" ShapeID="_x0000_i2217" DrawAspect="Content" ObjectID="_1493586570" r:id="rId2405"/>
          </w:object>
        </w:r>
      </w:ins>
      <w:ins w:id="1433" w:author="Gerard" w:date="2015-03-26T23:11:00Z">
        <w:r>
          <w:t>,</w:t>
        </w:r>
        <w:r>
          <w:tab/>
        </w:r>
        <w:del w:id="1434"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35" w:author="rawlins" w:date="2015-05-19T16:09:00Z">
        <w:r w:rsidR="00E3755C" w:rsidDel="00752FD5">
          <w:rPr>
            <w:noProof/>
          </w:rPr>
          <w:delInstrText>5</w:delInstrText>
        </w:r>
      </w:del>
      <w:ins w:id="1436" w:author="Gerard" w:date="2015-03-26T23:11:00Z">
        <w:del w:id="1437"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del w:id="1438" w:author="rawlins" w:date="2015-05-19T16:09:00Z">
        <w:r w:rsidR="00E3755C" w:rsidDel="00752FD5">
          <w:rPr>
            <w:noProof/>
          </w:rPr>
          <w:delInstrText>32</w:delInstrText>
        </w:r>
      </w:del>
      <w:ins w:id="1439" w:author="Gerard" w:date="2015-03-26T23:11:00Z">
        <w:del w:id="1440" w:author="rawlins" w:date="2015-05-19T16:09:00Z">
          <w:r w:rsidDel="00752FD5">
            <w:rPr>
              <w:noProof/>
            </w:rPr>
            <w:fldChar w:fldCharType="end"/>
          </w:r>
          <w:r w:rsidDel="00752FD5">
            <w:delInstrText>)</w:delInstrText>
          </w:r>
          <w:r w:rsidDel="00752FD5">
            <w:fldChar w:fldCharType="end"/>
          </w:r>
        </w:del>
      </w:ins>
      <w:ins w:id="1441"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42" w:author="rawlins" w:date="2015-05-19T17:23:00Z">
        <w:r w:rsidR="00D3178E">
          <w:rPr>
            <w:noProof/>
          </w:rPr>
          <w:instrText>5</w:instrText>
        </w:r>
      </w:ins>
      <w:ins w:id="1443"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44" w:author="rawlins" w:date="2015-05-19T17:23:00Z">
        <w:r w:rsidR="00D3178E">
          <w:rPr>
            <w:noProof/>
          </w:rPr>
          <w:instrText>33</w:instrText>
        </w:r>
      </w:ins>
      <w:ins w:id="1445" w:author="rawlins" w:date="2015-05-19T16:09:00Z">
        <w:r w:rsidR="00752FD5">
          <w:fldChar w:fldCharType="end"/>
        </w:r>
        <w:r w:rsidR="00752FD5">
          <w:instrText>)</w:instrText>
        </w:r>
        <w:r w:rsidR="00752FD5">
          <w:fldChar w:fldCharType="end"/>
        </w:r>
      </w:ins>
    </w:p>
    <w:p w14:paraId="594E7482" w14:textId="5F58A69C" w:rsidR="000450C4" w:rsidRDefault="00214E15" w:rsidP="00214E15">
      <w:pPr>
        <w:rPr>
          <w:ins w:id="1446" w:author="Gerard" w:date="2015-03-26T23:16:00Z"/>
        </w:rPr>
      </w:pPr>
      <w:ins w:id="1447" w:author="Gerard" w:date="2015-03-26T23:11:00Z">
        <w:r>
          <w:t xml:space="preserve">where </w:t>
        </w:r>
      </w:ins>
      <w:ins w:id="1448" w:author="Gerard" w:date="2015-03-26T23:11:00Z">
        <w:r w:rsidRPr="00905817">
          <w:rPr>
            <w:position w:val="-12"/>
          </w:rPr>
          <w:object w:dxaOrig="1280" w:dyaOrig="380" w14:anchorId="1CF4711F">
            <v:shape id="_x0000_i2218" type="#_x0000_t75" style="width:63.85pt;height:19pt" o:ole="">
              <v:imagedata r:id="rId2318" o:title=""/>
            </v:shape>
            <o:OLEObject Type="Embed" ProgID="Equation.DSMT4" ShapeID="_x0000_i2218" DrawAspect="Content" ObjectID="_1493586571" r:id="rId2406"/>
          </w:object>
        </w:r>
      </w:ins>
      <w:ins w:id="1449" w:author="Gerard" w:date="2015-03-26T23:11:00Z">
        <w:r>
          <w:t xml:space="preserve"> is the structural tensor corresponding to one of the three mutually orthogonal planes of symmetry whose unit outward normal is </w:t>
        </w:r>
      </w:ins>
      <w:ins w:id="1450" w:author="Gerard" w:date="2015-03-26T23:11:00Z">
        <w:r w:rsidRPr="00905817">
          <w:rPr>
            <w:position w:val="-12"/>
          </w:rPr>
          <w:object w:dxaOrig="279" w:dyaOrig="380" w14:anchorId="68A4843B">
            <v:shape id="_x0000_i2219" type="#_x0000_t75" style="width:14.25pt;height:19pt" o:ole="">
              <v:imagedata r:id="rId2320" o:title=""/>
            </v:shape>
            <o:OLEObject Type="Embed" ProgID="Equation.DSMT4" ShapeID="_x0000_i2219" DrawAspect="Content" ObjectID="_1493586572" r:id="rId2407"/>
          </w:object>
        </w:r>
      </w:ins>
      <w:ins w:id="1451" w:author="Gerard" w:date="2015-03-26T23:11:00Z">
        <w:r>
          <w:t xml:space="preserve"> (</w:t>
        </w:r>
      </w:ins>
      <w:ins w:id="1452" w:author="Gerard" w:date="2015-03-26T23:11:00Z">
        <w:r w:rsidRPr="00905817">
          <w:rPr>
            <w:position w:val="-12"/>
          </w:rPr>
          <w:object w:dxaOrig="1140" w:dyaOrig="380" w14:anchorId="0A71C0B3">
            <v:shape id="_x0000_i2220" type="#_x0000_t75" style="width:57.05pt;height:19pt" o:ole="">
              <v:imagedata r:id="rId2322" o:title=""/>
            </v:shape>
            <o:OLEObject Type="Embed" ProgID="Equation.DSMT4" ShapeID="_x0000_i2220" DrawAspect="Content" ObjectID="_1493586573" r:id="rId2408"/>
          </w:object>
        </w:r>
      </w:ins>
      <w:ins w:id="1453" w:author="Gerard" w:date="2015-03-26T23:11:00Z">
        <w:r>
          <w:t xml:space="preserve">). </w:t>
        </w:r>
      </w:ins>
      <w:ins w:id="1454" w:author="Gerard" w:date="2015-03-26T23:16:00Z">
        <w:r w:rsidR="000450C4">
          <w:t>The bimodular response is described by</w:t>
        </w:r>
      </w:ins>
    </w:p>
    <w:p w14:paraId="66FC8AE9" w14:textId="0FA1ADFA" w:rsidR="000450C4" w:rsidRDefault="000450C4">
      <w:pPr>
        <w:pStyle w:val="MTDisplayEquation"/>
        <w:rPr>
          <w:ins w:id="1455" w:author="Gerard" w:date="2015-03-26T23:16:00Z"/>
        </w:rPr>
        <w:pPrChange w:id="1456" w:author="Gerard" w:date="2015-03-26T23:16:00Z">
          <w:pPr/>
        </w:pPrChange>
      </w:pPr>
      <w:ins w:id="1457" w:author="Gerard" w:date="2015-03-26T23:16:00Z">
        <w:r>
          <w:tab/>
        </w:r>
      </w:ins>
      <w:ins w:id="1458" w:author="Gerard" w:date="2015-03-26T23:16:00Z">
        <w:r w:rsidRPr="00153375">
          <w:rPr>
            <w:position w:val="-42"/>
          </w:rPr>
          <w:object w:dxaOrig="3360" w:dyaOrig="980" w14:anchorId="57E12787">
            <v:shape id="_x0000_i2221" type="#_x0000_t75" style="width:168.45pt;height:49.6pt" o:ole="">
              <v:imagedata r:id="rId2409" o:title=""/>
            </v:shape>
            <o:OLEObject Type="Embed" ProgID="Equation.DSMT4" ShapeID="_x0000_i2221" DrawAspect="Content" ObjectID="_1493586574" r:id="rId2410"/>
          </w:object>
        </w:r>
      </w:ins>
      <w:ins w:id="1459" w:author="Gerard" w:date="2015-03-26T23:16:00Z">
        <w:r>
          <w:t xml:space="preserve"> </w:t>
        </w:r>
        <w:r>
          <w:tab/>
        </w:r>
        <w:del w:id="1460"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461" w:author="rawlins" w:date="2015-05-19T16:09:00Z">
        <w:r w:rsidDel="00752FD5">
          <w:fldChar w:fldCharType="end"/>
        </w:r>
      </w:del>
      <w:ins w:id="1462" w:author="Gerard" w:date="2015-03-26T23:16:00Z">
        <w:del w:id="1463" w:author="rawlins" w:date="2015-05-19T16:09:00Z">
          <w:r w:rsidDel="00752FD5">
            <w:delInstrText>(</w:delInstrText>
          </w:r>
          <w:r w:rsidDel="00752FD5">
            <w:fldChar w:fldCharType="begin"/>
          </w:r>
          <w:r w:rsidDel="00752FD5">
            <w:delInstrText xml:space="preserve"> SEQ MTSec \c \* Arabic \* MERGEFORMAT </w:delInstrText>
          </w:r>
        </w:del>
      </w:ins>
      <w:del w:id="1464" w:author="rawlins" w:date="2015-05-19T16:09:00Z">
        <w:r w:rsidDel="00752FD5">
          <w:fldChar w:fldCharType="separate"/>
        </w:r>
      </w:del>
      <w:ins w:id="1465" w:author="Gerard" w:date="2015-05-06T12:49:00Z">
        <w:del w:id="1466" w:author="rawlins" w:date="2015-05-19T16:09:00Z">
          <w:r w:rsidR="00E3755C" w:rsidDel="00752FD5">
            <w:rPr>
              <w:noProof/>
            </w:rPr>
            <w:delInstrText>5</w:delInstrText>
          </w:r>
        </w:del>
      </w:ins>
      <w:ins w:id="1467" w:author="Gerard" w:date="2015-03-26T23:16:00Z">
        <w:del w:id="1468" w:author="rawlins" w:date="2015-05-19T16:09:00Z">
          <w:r w:rsidDel="00752FD5">
            <w:fldChar w:fldCharType="end"/>
          </w:r>
          <w:r w:rsidDel="00752FD5">
            <w:delInstrText>.</w:delInstrText>
          </w:r>
          <w:r w:rsidDel="00752FD5">
            <w:fldChar w:fldCharType="begin"/>
          </w:r>
          <w:r w:rsidDel="00752FD5">
            <w:delInstrText xml:space="preserve"> SEQ MTEqn \c \* Arabic \* MERGEFORMAT </w:delInstrText>
          </w:r>
        </w:del>
      </w:ins>
      <w:del w:id="1469" w:author="rawlins" w:date="2015-05-19T16:09:00Z">
        <w:r w:rsidDel="00752FD5">
          <w:fldChar w:fldCharType="separate"/>
        </w:r>
      </w:del>
      <w:ins w:id="1470" w:author="Gerard" w:date="2015-05-06T12:49:00Z">
        <w:del w:id="1471" w:author="rawlins" w:date="2015-05-19T16:09:00Z">
          <w:r w:rsidR="00E3755C" w:rsidDel="00752FD5">
            <w:rPr>
              <w:noProof/>
            </w:rPr>
            <w:delInstrText>33</w:delInstrText>
          </w:r>
        </w:del>
      </w:ins>
      <w:ins w:id="1472" w:author="Gerard" w:date="2015-03-26T23:16:00Z">
        <w:del w:id="1473" w:author="rawlins" w:date="2015-05-19T16:09:00Z">
          <w:r w:rsidDel="00752FD5">
            <w:fldChar w:fldCharType="end"/>
          </w:r>
          <w:r w:rsidDel="00752FD5">
            <w:delInstrText>)</w:delInstrText>
          </w:r>
          <w:r w:rsidDel="00752FD5">
            <w:fldChar w:fldCharType="end"/>
          </w:r>
        </w:del>
      </w:ins>
      <w:ins w:id="1474"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75" w:author="rawlins" w:date="2015-05-19T17:23:00Z">
        <w:r w:rsidR="00D3178E">
          <w:rPr>
            <w:noProof/>
          </w:rPr>
          <w:instrText>5</w:instrText>
        </w:r>
      </w:ins>
      <w:ins w:id="1476"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77" w:author="rawlins" w:date="2015-05-19T17:23:00Z">
        <w:r w:rsidR="00D3178E">
          <w:rPr>
            <w:noProof/>
          </w:rPr>
          <w:instrText>34</w:instrText>
        </w:r>
      </w:ins>
      <w:ins w:id="1478" w:author="rawlins" w:date="2015-05-19T16:09:00Z">
        <w:r w:rsidR="00752FD5">
          <w:fldChar w:fldCharType="end"/>
        </w:r>
        <w:r w:rsidR="00752FD5">
          <w:instrText>)</w:instrText>
        </w:r>
        <w:r w:rsidR="00752FD5">
          <w:fldChar w:fldCharType="end"/>
        </w:r>
      </w:ins>
    </w:p>
    <w:p w14:paraId="015BB2B4" w14:textId="5A134664" w:rsidR="00214E15" w:rsidRDefault="00214E15" w:rsidP="00214E15">
      <w:pPr>
        <w:rPr>
          <w:ins w:id="1479" w:author="Gerard" w:date="2015-03-26T23:11:00Z"/>
        </w:rPr>
      </w:pPr>
      <w:ins w:id="1480" w:author="Gerard" w:date="2015-03-26T23:11:00Z">
        <w:r>
          <w:t xml:space="preserve">The material constants are the three shear moduli </w:t>
        </w:r>
      </w:ins>
      <w:ins w:id="1481" w:author="Gerard" w:date="2015-03-26T23:11:00Z">
        <w:r w:rsidRPr="00905817">
          <w:rPr>
            <w:position w:val="-12"/>
          </w:rPr>
          <w:object w:dxaOrig="300" w:dyaOrig="360" w14:anchorId="48FA50C5">
            <v:shape id="_x0000_i2222" type="#_x0000_t75" style="width:14.95pt;height:19pt" o:ole="">
              <v:imagedata r:id="rId2324" o:title=""/>
            </v:shape>
            <o:OLEObject Type="Embed" ProgID="Equation.DSMT4" ShapeID="_x0000_i2222" DrawAspect="Content" ObjectID="_1493586575" r:id="rId2411"/>
          </w:object>
        </w:r>
      </w:ins>
      <w:ins w:id="1482" w:author="Gerard" w:date="2015-03-26T23:19:00Z">
        <w:r w:rsidR="000450C4" w:rsidRPr="000450C4">
          <w:rPr>
            <w:rPrChange w:id="1483" w:author="Gerard" w:date="2015-03-26T23:19:00Z">
              <w:rPr>
                <w:position w:val="-12"/>
              </w:rPr>
            </w:rPrChange>
          </w:rPr>
          <w:t>,</w:t>
        </w:r>
      </w:ins>
      <w:ins w:id="1484" w:author="Gerard" w:date="2015-03-26T23:11:00Z">
        <w:r>
          <w:t xml:space="preserve"> </w:t>
        </w:r>
      </w:ins>
      <w:ins w:id="1485" w:author="Gerard" w:date="2015-03-26T23:20:00Z">
        <w:r w:rsidR="000450C4">
          <w:t xml:space="preserve">three tensile moduli </w:t>
        </w:r>
      </w:ins>
      <w:ins w:id="1486" w:author="Gerard" w:date="2015-03-26T23:20:00Z">
        <w:r w:rsidR="000450C4" w:rsidRPr="00153375">
          <w:rPr>
            <w:position w:val="-12"/>
          </w:rPr>
          <w:object w:dxaOrig="460" w:dyaOrig="380" w14:anchorId="011D0531">
            <v:shape id="_x0000_i2223" type="#_x0000_t75" style="width:22.4pt;height:19pt" o:ole="">
              <v:imagedata r:id="rId2412" o:title=""/>
            </v:shape>
            <o:OLEObject Type="Embed" ProgID="Equation.DSMT4" ShapeID="_x0000_i2223" DrawAspect="Content" ObjectID="_1493586576" r:id="rId2413"/>
          </w:object>
        </w:r>
      </w:ins>
      <w:ins w:id="1487" w:author="Gerard" w:date="2015-03-26T23:20:00Z">
        <w:r w:rsidR="000450C4">
          <w:t xml:space="preserve">, three compressive moduli </w:t>
        </w:r>
      </w:ins>
      <w:ins w:id="1488" w:author="Gerard" w:date="2015-03-26T23:20:00Z">
        <w:r w:rsidR="000450C4" w:rsidRPr="00153375">
          <w:rPr>
            <w:position w:val="-12"/>
          </w:rPr>
          <w:object w:dxaOrig="460" w:dyaOrig="380" w14:anchorId="22BA29F6">
            <v:shape id="_x0000_i2224" type="#_x0000_t75" style="width:22.4pt;height:19pt" o:ole="">
              <v:imagedata r:id="rId2414" o:title=""/>
            </v:shape>
            <o:OLEObject Type="Embed" ProgID="Equation.DSMT4" ShapeID="_x0000_i2224" DrawAspect="Content" ObjectID="_1493586577" r:id="rId2415"/>
          </w:object>
        </w:r>
      </w:ins>
      <w:ins w:id="1489" w:author="Gerard" w:date="2015-03-26T23:20:00Z">
        <w:r w:rsidR="000450C4">
          <w:t xml:space="preserve">, </w:t>
        </w:r>
      </w:ins>
      <w:ins w:id="1490" w:author="Gerard" w:date="2015-03-26T23:11:00Z">
        <w:r>
          <w:t xml:space="preserve">and </w:t>
        </w:r>
      </w:ins>
      <w:ins w:id="1491" w:author="Gerard" w:date="2015-03-26T23:20:00Z">
        <w:r w:rsidR="000450C4">
          <w:t xml:space="preserve">three </w:t>
        </w:r>
      </w:ins>
      <w:ins w:id="1492" w:author="Gerard" w:date="2015-03-26T23:11:00Z">
        <w:r>
          <w:t xml:space="preserve">moduli </w:t>
        </w:r>
      </w:ins>
      <w:ins w:id="1493" w:author="Gerard" w:date="2015-03-26T23:11:00Z">
        <w:r w:rsidR="000450C4" w:rsidRPr="00905817">
          <w:rPr>
            <w:position w:val="-12"/>
          </w:rPr>
          <w:object w:dxaOrig="360" w:dyaOrig="380" w14:anchorId="45F962D1">
            <v:shape id="_x0000_i2225" type="#_x0000_t75" style="width:17.65pt;height:19.7pt" o:ole="">
              <v:imagedata r:id="rId2416" o:title=""/>
            </v:shape>
            <o:OLEObject Type="Embed" ProgID="Equation.DSMT4" ShapeID="_x0000_i2225" DrawAspect="Content" ObjectID="_1493586578" r:id="rId2417"/>
          </w:object>
        </w:r>
      </w:ins>
      <w:ins w:id="1494" w:author="Gerard" w:date="2015-03-26T23:20:00Z">
        <w:r w:rsidR="000450C4" w:rsidRPr="000450C4">
          <w:rPr>
            <w:rPrChange w:id="1495" w:author="Gerard" w:date="2015-03-26T23:20:00Z">
              <w:rPr>
                <w:position w:val="-12"/>
              </w:rPr>
            </w:rPrChange>
          </w:rPr>
          <w:t xml:space="preserve"> </w:t>
        </w:r>
      </w:ins>
      <w:ins w:id="1496" w:author="Gerard" w:date="2015-03-26T23:21:00Z">
        <w:r w:rsidR="000450C4">
          <w:t>(</w:t>
        </w:r>
      </w:ins>
      <w:ins w:id="1497" w:author="Gerard" w:date="2015-03-26T23:21:00Z">
        <w:r w:rsidR="000450C4" w:rsidRPr="00153375">
          <w:rPr>
            <w:position w:val="-6"/>
          </w:rPr>
          <w:object w:dxaOrig="560" w:dyaOrig="280" w14:anchorId="68E35055">
            <v:shape id="_x0000_i2226" type="#_x0000_t75" style="width:27.85pt;height:14.25pt" o:ole="">
              <v:imagedata r:id="rId2418" o:title=""/>
            </v:shape>
            <o:OLEObject Type="Embed" ProgID="Equation.DSMT4" ShapeID="_x0000_i2226" DrawAspect="Content" ObjectID="_1493586579" r:id="rId2419"/>
          </w:object>
        </w:r>
      </w:ins>
      <w:ins w:id="1498" w:author="Gerard" w:date="2015-03-26T23:21:00Z">
        <w:r w:rsidR="000450C4">
          <w:t>)</w:t>
        </w:r>
      </w:ins>
      <w:ins w:id="1499" w:author="Gerard" w:date="2015-03-26T23:11:00Z">
        <w:r>
          <w:t xml:space="preserve">, where </w:t>
        </w:r>
      </w:ins>
      <w:ins w:id="1500" w:author="Gerard" w:date="2015-03-26T23:11:00Z">
        <w:r w:rsidRPr="00905817">
          <w:rPr>
            <w:position w:val="-12"/>
          </w:rPr>
          <w:object w:dxaOrig="880" w:dyaOrig="360" w14:anchorId="0B50D02F">
            <v:shape id="_x0000_i2227" type="#_x0000_t75" style="width:44.15pt;height:19pt" o:ole="">
              <v:imagedata r:id="rId2328" o:title=""/>
            </v:shape>
            <o:OLEObject Type="Embed" ProgID="Equation.DSMT4" ShapeID="_x0000_i2227" DrawAspect="Content" ObjectID="_1493586580" r:id="rId2420"/>
          </w:object>
        </w:r>
      </w:ins>
      <w:ins w:id="1501" w:author="Gerard" w:date="2015-03-26T23:11:00Z">
        <w:r>
          <w:t>.</w:t>
        </w:r>
      </w:ins>
      <w:ins w:id="1502" w:author="Gerard" w:date="2015-03-26T23:24:00Z">
        <w:r w:rsidR="000450C4">
          <w:t xml:space="preserve"> </w:t>
        </w:r>
      </w:ins>
      <w:ins w:id="1503" w:author="Gerard" w:date="2015-03-26T23:11:00Z">
        <w:r>
          <w:t>The second Piola-Kirchhoff stress can be derived from this strain energy density function:</w:t>
        </w:r>
      </w:ins>
    </w:p>
    <w:p w14:paraId="35E35C30" w14:textId="7C9E11D3" w:rsidR="00214E15" w:rsidRDefault="00214E15" w:rsidP="00214E15">
      <w:pPr>
        <w:pStyle w:val="MTDisplayEquation"/>
        <w:rPr>
          <w:ins w:id="1504" w:author="Gerard" w:date="2015-03-26T23:11:00Z"/>
        </w:rPr>
      </w:pPr>
      <w:ins w:id="1505" w:author="Gerard" w:date="2015-03-26T23:11:00Z">
        <w:r>
          <w:tab/>
        </w:r>
      </w:ins>
      <w:ins w:id="1506" w:author="Gerard" w:date="2015-03-26T23:11:00Z">
        <w:r w:rsidR="00153956" w:rsidRPr="00153375">
          <w:rPr>
            <w:position w:val="-66"/>
          </w:rPr>
          <w:object w:dxaOrig="4840" w:dyaOrig="1440" w14:anchorId="271D4F74">
            <v:shape id="_x0000_i2228" type="#_x0000_t75" style="width:241.8pt;height:1in" o:ole="">
              <v:imagedata r:id="rId2421" o:title=""/>
            </v:shape>
            <o:OLEObject Type="Embed" ProgID="Equation.DSMT4" ShapeID="_x0000_i2228" DrawAspect="Content" ObjectID="_1493586581" r:id="rId2422"/>
          </w:object>
        </w:r>
      </w:ins>
      <w:ins w:id="1507" w:author="Gerard" w:date="2015-03-26T23:11:00Z">
        <w:r>
          <w:tab/>
        </w:r>
        <w:del w:id="1508"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09" w:author="rawlins" w:date="2015-05-19T16:09:00Z">
        <w:r w:rsidR="00E3755C" w:rsidDel="00752FD5">
          <w:rPr>
            <w:noProof/>
          </w:rPr>
          <w:delInstrText>5</w:delInstrText>
        </w:r>
      </w:del>
      <w:ins w:id="1510" w:author="Gerard" w:date="2015-03-26T23:11:00Z">
        <w:del w:id="1511"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12" w:author="Gerard" w:date="2015-05-06T12:49:00Z">
        <w:del w:id="1513" w:author="rawlins" w:date="2015-05-19T16:09:00Z">
          <w:r w:rsidR="00E3755C" w:rsidDel="00752FD5">
            <w:rPr>
              <w:noProof/>
            </w:rPr>
            <w:delInstrText>33</w:delInstrText>
          </w:r>
        </w:del>
      </w:ins>
      <w:del w:id="1514" w:author="rawlins" w:date="2015-05-19T16:09:00Z">
        <w:r w:rsidDel="00752FD5">
          <w:rPr>
            <w:noProof/>
          </w:rPr>
          <w:delInstrText>32</w:delInstrText>
        </w:r>
      </w:del>
      <w:ins w:id="1515" w:author="Gerard" w:date="2015-03-26T23:11:00Z">
        <w:del w:id="1516" w:author="rawlins" w:date="2015-05-19T16:09:00Z">
          <w:r w:rsidDel="00752FD5">
            <w:rPr>
              <w:noProof/>
            </w:rPr>
            <w:fldChar w:fldCharType="end"/>
          </w:r>
          <w:r w:rsidDel="00752FD5">
            <w:delInstrText>)</w:delInstrText>
          </w:r>
          <w:r w:rsidDel="00752FD5">
            <w:fldChar w:fldCharType="end"/>
          </w:r>
        </w:del>
      </w:ins>
      <w:ins w:id="1517"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18" w:author="rawlins" w:date="2015-05-19T17:23:00Z">
        <w:r w:rsidR="00D3178E">
          <w:rPr>
            <w:noProof/>
          </w:rPr>
          <w:instrText>5</w:instrText>
        </w:r>
      </w:ins>
      <w:ins w:id="1519"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20" w:author="rawlins" w:date="2015-05-19T17:23:00Z">
        <w:r w:rsidR="00D3178E">
          <w:rPr>
            <w:noProof/>
          </w:rPr>
          <w:instrText>35</w:instrText>
        </w:r>
      </w:ins>
      <w:ins w:id="1521" w:author="rawlins" w:date="2015-05-19T16:09:00Z">
        <w:r w:rsidR="00752FD5">
          <w:fldChar w:fldCharType="end"/>
        </w:r>
        <w:r w:rsidR="00752FD5">
          <w:instrText>)</w:instrText>
        </w:r>
        <w:r w:rsidR="00752FD5">
          <w:fldChar w:fldCharType="end"/>
        </w:r>
      </w:ins>
    </w:p>
    <w:p w14:paraId="6E546B23" w14:textId="67F1FB35" w:rsidR="00214E15" w:rsidRDefault="00214E15" w:rsidP="00214E15">
      <w:pPr>
        <w:rPr>
          <w:ins w:id="1522" w:author="Gerard" w:date="2015-03-26T23:11:00Z"/>
        </w:rPr>
      </w:pPr>
      <w:ins w:id="1523" w:author="Gerard" w:date="2015-03-26T23:11:00Z">
        <w:r>
          <w:t>The material elasticity tensor is then given by,</w:t>
        </w:r>
      </w:ins>
    </w:p>
    <w:p w14:paraId="379F10E1" w14:textId="7F0F087B" w:rsidR="00214E15" w:rsidRPr="00782091" w:rsidRDefault="00214E15" w:rsidP="00214E15">
      <w:pPr>
        <w:pStyle w:val="MTDisplayEquation"/>
        <w:rPr>
          <w:ins w:id="1524" w:author="Gerard" w:date="2015-03-26T23:11:00Z"/>
          <w:position w:val="-28"/>
        </w:rPr>
      </w:pPr>
      <w:ins w:id="1525" w:author="Gerard" w:date="2015-03-26T23:11:00Z">
        <w:r>
          <w:tab/>
        </w:r>
      </w:ins>
      <w:ins w:id="1526" w:author="Gerard" w:date="2015-03-26T23:11:00Z">
        <w:r w:rsidR="002E6B79" w:rsidRPr="002E6B79">
          <w:rPr>
            <w:position w:val="-64"/>
            <w:rPrChange w:id="1527" w:author="rawlins" w:date="2015-05-19T13:03:00Z">
              <w:rPr>
                <w:position w:val="-64"/>
              </w:rPr>
            </w:rPrChange>
          </w:rPr>
          <w:object w:dxaOrig="4320" w:dyaOrig="1400" w14:anchorId="3C1DA6AB">
            <v:shape id="_x0000_i2229" type="#_x0000_t75" style="width:3in;height:69.95pt" o:ole="">
              <v:imagedata r:id="rId2423" o:title=""/>
            </v:shape>
            <o:OLEObject Type="Embed" ProgID="Equation.DSMT4" ShapeID="_x0000_i2229" DrawAspect="Content" ObjectID="_1493586582" r:id="rId2424"/>
          </w:object>
        </w:r>
      </w:ins>
      <w:ins w:id="1528" w:author="Gerard" w:date="2015-03-26T23:11:00Z">
        <w:r>
          <w:t>.</w:t>
        </w:r>
        <w:r>
          <w:tab/>
        </w:r>
        <w:del w:id="1529"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30" w:author="rawlins" w:date="2015-05-19T16:09:00Z">
        <w:r w:rsidR="00E3755C" w:rsidDel="00752FD5">
          <w:rPr>
            <w:noProof/>
          </w:rPr>
          <w:delInstrText>5</w:delInstrText>
        </w:r>
      </w:del>
      <w:ins w:id="1531" w:author="Gerard" w:date="2015-03-26T23:11:00Z">
        <w:del w:id="1532"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33" w:author="Gerard" w:date="2015-05-06T12:49:00Z">
        <w:del w:id="1534" w:author="rawlins" w:date="2015-05-19T16:09:00Z">
          <w:r w:rsidR="00E3755C" w:rsidDel="00752FD5">
            <w:rPr>
              <w:noProof/>
            </w:rPr>
            <w:delInstrText>33</w:delInstrText>
          </w:r>
        </w:del>
      </w:ins>
      <w:del w:id="1535" w:author="rawlins" w:date="2015-05-19T16:09:00Z">
        <w:r w:rsidDel="00752FD5">
          <w:rPr>
            <w:noProof/>
          </w:rPr>
          <w:delInstrText>32</w:delInstrText>
        </w:r>
      </w:del>
      <w:ins w:id="1536" w:author="Gerard" w:date="2015-03-26T23:11:00Z">
        <w:del w:id="1537" w:author="rawlins" w:date="2015-05-19T16:09:00Z">
          <w:r w:rsidDel="00752FD5">
            <w:rPr>
              <w:noProof/>
            </w:rPr>
            <w:fldChar w:fldCharType="end"/>
          </w:r>
          <w:r w:rsidDel="00752FD5">
            <w:delInstrText>)</w:delInstrText>
          </w:r>
          <w:r w:rsidDel="00752FD5">
            <w:fldChar w:fldCharType="end"/>
          </w:r>
        </w:del>
      </w:ins>
      <w:ins w:id="1538"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39" w:author="rawlins" w:date="2015-05-19T17:23:00Z">
        <w:r w:rsidR="00D3178E">
          <w:rPr>
            <w:noProof/>
          </w:rPr>
          <w:instrText>5</w:instrText>
        </w:r>
      </w:ins>
      <w:ins w:id="1540"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41" w:author="rawlins" w:date="2015-05-19T17:23:00Z">
        <w:r w:rsidR="00D3178E">
          <w:rPr>
            <w:noProof/>
          </w:rPr>
          <w:instrText>36</w:instrText>
        </w:r>
      </w:ins>
      <w:ins w:id="1542" w:author="rawlins" w:date="2015-05-19T16:09:00Z">
        <w:r w:rsidR="00752FD5">
          <w:fldChar w:fldCharType="end"/>
        </w:r>
        <w:r w:rsidR="00752FD5">
          <w:instrText>)</w:instrText>
        </w:r>
        <w:r w:rsidR="00752FD5">
          <w:fldChar w:fldCharType="end"/>
        </w:r>
      </w:ins>
    </w:p>
    <w:p w14:paraId="6C57689E" w14:textId="0F23A92E" w:rsidR="00214E15" w:rsidRDefault="00214E15" w:rsidP="00214E15">
      <w:pPr>
        <w:rPr>
          <w:ins w:id="1543" w:author="Gerard" w:date="2015-03-26T23:11:00Z"/>
        </w:rPr>
      </w:pPr>
      <w:ins w:id="1544" w:author="Gerard" w:date="2015-03-26T23:11:00Z">
        <w:r>
          <w:t xml:space="preserve">It is important to note that although this model is objective, it should only be used for small strains. For large strains, the response </w:t>
        </w:r>
      </w:ins>
      <w:ins w:id="1545" w:author="Gerard" w:date="2015-03-26T23:29:00Z">
        <w:r w:rsidR="007F446F">
          <w:t>may be</w:t>
        </w:r>
      </w:ins>
      <w:ins w:id="1546" w:author="Gerard" w:date="2015-03-26T23:11:00Z">
        <w:r>
          <w:t xml:space="preserve"> unrealistic.</w:t>
        </w:r>
      </w:ins>
      <w:ins w:id="1547" w:author="Gerard" w:date="2015-03-26T23:30:00Z">
        <w:r w:rsidR="007F446F">
          <w:t xml:space="preserve"> </w:t>
        </w:r>
      </w:ins>
      <w:ins w:id="1548" w:author="Gerard" w:date="2015-03-26T23:11:00Z">
        <w:r>
          <w:t>The Cauchy stress is</w:t>
        </w:r>
      </w:ins>
    </w:p>
    <w:p w14:paraId="70557047" w14:textId="4B454617" w:rsidR="00214E15" w:rsidRDefault="00214E15" w:rsidP="00214E15">
      <w:pPr>
        <w:pStyle w:val="MTDisplayEquation"/>
        <w:rPr>
          <w:ins w:id="1549" w:author="Gerard" w:date="2015-03-26T23:11:00Z"/>
        </w:rPr>
      </w:pPr>
      <w:ins w:id="1550" w:author="Gerard" w:date="2015-03-26T23:11:00Z">
        <w:r>
          <w:tab/>
        </w:r>
      </w:ins>
      <w:ins w:id="1551" w:author="Gerard" w:date="2015-03-26T23:11:00Z">
        <w:r w:rsidR="00153956" w:rsidRPr="00153375">
          <w:rPr>
            <w:position w:val="-72"/>
          </w:rPr>
          <w:object w:dxaOrig="3940" w:dyaOrig="1560" w14:anchorId="588FB47A">
            <v:shape id="_x0000_i2230" type="#_x0000_t75" style="width:196.3pt;height:78.8pt" o:ole="">
              <v:imagedata r:id="rId2425" o:title=""/>
            </v:shape>
            <o:OLEObject Type="Embed" ProgID="Equation.DSMT4" ShapeID="_x0000_i2230" DrawAspect="Content" ObjectID="_1493586583" r:id="rId2426"/>
          </w:object>
        </w:r>
      </w:ins>
      <w:ins w:id="1552" w:author="Gerard" w:date="2015-03-26T23:11:00Z">
        <w:r>
          <w:t xml:space="preserve"> </w:t>
        </w:r>
        <w:r>
          <w:tab/>
        </w:r>
        <w:del w:id="1553"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54" w:author="rawlins" w:date="2015-05-19T16:10:00Z">
        <w:r w:rsidR="00E3755C" w:rsidDel="00752FD5">
          <w:rPr>
            <w:noProof/>
          </w:rPr>
          <w:delInstrText>5</w:delInstrText>
        </w:r>
      </w:del>
      <w:ins w:id="1555" w:author="Gerard" w:date="2015-03-26T23:11:00Z">
        <w:del w:id="1556"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57" w:author="Gerard" w:date="2015-05-06T12:49:00Z">
        <w:del w:id="1558" w:author="rawlins" w:date="2015-05-19T16:10:00Z">
          <w:r w:rsidR="00E3755C" w:rsidDel="00752FD5">
            <w:rPr>
              <w:noProof/>
            </w:rPr>
            <w:delInstrText>33</w:delInstrText>
          </w:r>
        </w:del>
      </w:ins>
      <w:del w:id="1559" w:author="rawlins" w:date="2015-05-19T16:10:00Z">
        <w:r w:rsidDel="00752FD5">
          <w:rPr>
            <w:noProof/>
          </w:rPr>
          <w:delInstrText>32</w:delInstrText>
        </w:r>
      </w:del>
      <w:ins w:id="1560" w:author="Gerard" w:date="2015-03-26T23:11:00Z">
        <w:del w:id="1561" w:author="rawlins" w:date="2015-05-19T16:10:00Z">
          <w:r w:rsidDel="00752FD5">
            <w:fldChar w:fldCharType="end"/>
          </w:r>
          <w:r w:rsidDel="00752FD5">
            <w:delInstrText>)</w:delInstrText>
          </w:r>
          <w:r w:rsidDel="00752FD5">
            <w:fldChar w:fldCharType="end"/>
          </w:r>
        </w:del>
      </w:ins>
      <w:ins w:id="1562"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63" w:author="rawlins" w:date="2015-05-19T17:23:00Z">
        <w:r w:rsidR="00D3178E">
          <w:rPr>
            <w:noProof/>
          </w:rPr>
          <w:instrText>5</w:instrText>
        </w:r>
      </w:ins>
      <w:ins w:id="1564"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65" w:author="rawlins" w:date="2015-05-19T17:23:00Z">
        <w:r w:rsidR="00D3178E">
          <w:rPr>
            <w:noProof/>
          </w:rPr>
          <w:instrText>37</w:instrText>
        </w:r>
      </w:ins>
      <w:ins w:id="1566" w:author="rawlins" w:date="2015-05-19T16:10:00Z">
        <w:r w:rsidR="00752FD5">
          <w:fldChar w:fldCharType="end"/>
        </w:r>
        <w:r w:rsidR="00752FD5">
          <w:instrText>)</w:instrText>
        </w:r>
        <w:r w:rsidR="00752FD5">
          <w:fldChar w:fldCharType="end"/>
        </w:r>
      </w:ins>
    </w:p>
    <w:p w14:paraId="18C14FCD" w14:textId="241EAE95" w:rsidR="00214E15" w:rsidRDefault="00214E15" w:rsidP="00153956">
      <w:pPr>
        <w:rPr>
          <w:ins w:id="1567" w:author="Gerard" w:date="2015-03-26T23:11:00Z"/>
        </w:rPr>
      </w:pPr>
      <w:ins w:id="1568" w:author="Gerard" w:date="2015-03-26T23:11:00Z">
        <w:r>
          <w:t xml:space="preserve">where </w:t>
        </w:r>
      </w:ins>
      <w:ins w:id="1569" w:author="Gerard" w:date="2015-03-26T23:11:00Z">
        <w:r w:rsidRPr="00905817">
          <w:rPr>
            <w:position w:val="-12"/>
          </w:rPr>
          <w:object w:dxaOrig="1520" w:dyaOrig="380" w14:anchorId="1C0B9BAB">
            <v:shape id="_x0000_i2231" type="#_x0000_t75" style="width:76.1pt;height:19pt" o:ole="">
              <v:imagedata r:id="rId2346" o:title=""/>
            </v:shape>
            <o:OLEObject Type="Embed" ProgID="Equation.DSMT4" ShapeID="_x0000_i2231" DrawAspect="Content" ObjectID="_1493586584" r:id="rId2427"/>
          </w:object>
        </w:r>
      </w:ins>
      <w:ins w:id="1570" w:author="Gerard" w:date="2015-03-26T23:34:00Z">
        <w:r w:rsidR="00153956" w:rsidRPr="00153956">
          <w:t xml:space="preserve"> and</w:t>
        </w:r>
        <w:r w:rsidR="00153956" w:rsidRPr="00153956">
          <w:rPr>
            <w:rPrChange w:id="1571" w:author="Gerard" w:date="2015-03-26T23:34:00Z">
              <w:rPr>
                <w:position w:val="-12"/>
              </w:rPr>
            </w:rPrChange>
          </w:rPr>
          <w:t xml:space="preserve"> </w:t>
        </w:r>
      </w:ins>
      <w:ins w:id="1572" w:author="Gerard" w:date="2015-03-26T23:34:00Z">
        <w:r w:rsidR="00153956" w:rsidRPr="00153375">
          <w:rPr>
            <w:position w:val="-24"/>
          </w:rPr>
          <w:object w:dxaOrig="1760" w:dyaOrig="660" w14:anchorId="33C0590B">
            <v:shape id="_x0000_i2232" type="#_x0000_t75" style="width:87.6pt;height:32.6pt" o:ole="">
              <v:imagedata r:id="rId2428" o:title=""/>
            </v:shape>
            <o:OLEObject Type="Embed" ProgID="Equation.DSMT4" ShapeID="_x0000_i2232" DrawAspect="Content" ObjectID="_1493586585" r:id="rId2429"/>
          </w:object>
        </w:r>
      </w:ins>
      <w:ins w:id="1573" w:author="Gerard" w:date="2015-03-26T23:35:00Z">
        <w:r w:rsidR="00153956">
          <w:t>.</w:t>
        </w:r>
      </w:ins>
      <w:ins w:id="1574" w:author="Gerard" w:date="2015-03-26T23:11:00Z">
        <w:r w:rsidR="007F446F">
          <w:t xml:space="preserve"> </w:t>
        </w:r>
      </w:ins>
      <w:ins w:id="1575" w:author="Gerard" w:date="2015-03-26T23:35:00Z">
        <w:r w:rsidR="00153956">
          <w:t>T</w:t>
        </w:r>
      </w:ins>
      <w:ins w:id="1576" w:author="Gerard" w:date="2015-03-26T23:11:00Z">
        <w:r>
          <w:t>he spatial elasticity tensor is</w:t>
        </w:r>
      </w:ins>
    </w:p>
    <w:p w14:paraId="4B1F36A0" w14:textId="638E1218" w:rsidR="00214E15" w:rsidRPr="00C67E37" w:rsidRDefault="00214E15" w:rsidP="00214E15">
      <w:pPr>
        <w:pStyle w:val="MTDisplayEquation"/>
        <w:rPr>
          <w:ins w:id="1577" w:author="Gerard" w:date="2015-03-26T23:11:00Z"/>
        </w:rPr>
      </w:pPr>
      <w:ins w:id="1578" w:author="Gerard" w:date="2015-03-26T23:11:00Z">
        <w:r>
          <w:tab/>
        </w:r>
      </w:ins>
      <w:ins w:id="1579" w:author="Gerard" w:date="2015-03-26T23:11:00Z">
        <w:r w:rsidR="00153956" w:rsidRPr="00153375">
          <w:rPr>
            <w:position w:val="-32"/>
          </w:rPr>
          <w:object w:dxaOrig="7080" w:dyaOrig="780" w14:anchorId="045F9F74">
            <v:shape id="_x0000_i2233" type="#_x0000_t75" style="width:353.9pt;height:39.4pt" o:ole="">
              <v:imagedata r:id="rId2430" o:title=""/>
            </v:shape>
            <o:OLEObject Type="Embed" ProgID="Equation.DSMT4" ShapeID="_x0000_i2233" DrawAspect="Content" ObjectID="_1493586586" r:id="rId2431"/>
          </w:object>
        </w:r>
      </w:ins>
      <w:ins w:id="1580" w:author="Gerard" w:date="2015-03-26T23:11:00Z">
        <w:r>
          <w:t xml:space="preserve"> </w:t>
        </w:r>
        <w:r>
          <w:tab/>
        </w:r>
        <w:del w:id="1581"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82" w:author="rawlins" w:date="2015-05-19T16:10:00Z">
        <w:r w:rsidR="00E3755C" w:rsidDel="00752FD5">
          <w:rPr>
            <w:noProof/>
          </w:rPr>
          <w:delInstrText>5</w:delInstrText>
        </w:r>
      </w:del>
      <w:ins w:id="1583" w:author="Gerard" w:date="2015-03-26T23:11:00Z">
        <w:del w:id="1584"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85" w:author="Gerard" w:date="2015-05-06T12:49:00Z">
        <w:del w:id="1586" w:author="rawlins" w:date="2015-05-19T16:10:00Z">
          <w:r w:rsidR="00E3755C" w:rsidDel="00752FD5">
            <w:rPr>
              <w:noProof/>
            </w:rPr>
            <w:delInstrText>33</w:delInstrText>
          </w:r>
        </w:del>
      </w:ins>
      <w:del w:id="1587" w:author="rawlins" w:date="2015-05-19T16:10:00Z">
        <w:r w:rsidDel="00752FD5">
          <w:rPr>
            <w:noProof/>
          </w:rPr>
          <w:delInstrText>32</w:delInstrText>
        </w:r>
      </w:del>
      <w:ins w:id="1588" w:author="Gerard" w:date="2015-03-26T23:11:00Z">
        <w:del w:id="1589" w:author="rawlins" w:date="2015-05-19T16:10:00Z">
          <w:r w:rsidDel="00752FD5">
            <w:fldChar w:fldCharType="end"/>
          </w:r>
          <w:r w:rsidDel="00752FD5">
            <w:delInstrText>)</w:delInstrText>
          </w:r>
          <w:r w:rsidDel="00752FD5">
            <w:fldChar w:fldCharType="end"/>
          </w:r>
        </w:del>
      </w:ins>
      <w:ins w:id="1590"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91" w:author="rawlins" w:date="2015-05-19T17:23:00Z">
        <w:r w:rsidR="00D3178E">
          <w:rPr>
            <w:noProof/>
          </w:rPr>
          <w:instrText>5</w:instrText>
        </w:r>
      </w:ins>
      <w:ins w:id="1592"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93" w:author="rawlins" w:date="2015-05-19T17:23:00Z">
        <w:r w:rsidR="00D3178E">
          <w:rPr>
            <w:noProof/>
          </w:rPr>
          <w:instrText>38</w:instrText>
        </w:r>
      </w:ins>
      <w:ins w:id="1594" w:author="rawlins" w:date="2015-05-19T16:10:00Z">
        <w:r w:rsidR="00752FD5">
          <w:fldChar w:fldCharType="end"/>
        </w:r>
        <w:r w:rsidR="00752FD5">
          <w:instrText>)</w:instrText>
        </w:r>
        <w:r w:rsidR="00752FD5">
          <w:fldChar w:fldCharType="end"/>
        </w:r>
      </w:ins>
    </w:p>
    <w:p w14:paraId="6F5496DE" w14:textId="53015DC7" w:rsidR="00214E15" w:rsidRDefault="00153956" w:rsidP="00214E15">
      <w:pPr>
        <w:rPr>
          <w:ins w:id="1595" w:author="Gerard" w:date="2015-03-26T23:38:00Z"/>
        </w:rPr>
      </w:pPr>
      <w:ins w:id="1596" w:author="Gerard" w:date="2015-03-26T23:38:00Z">
        <w:r>
          <w:t xml:space="preserve">In the special case of cubic symmetry, the number of material constants reduces </w:t>
        </w:r>
      </w:ins>
      <w:ins w:id="1597" w:author="Gerard" w:date="2015-03-26T23:39:00Z">
        <w:r>
          <w:t>to four</w:t>
        </w:r>
      </w:ins>
      <w:ins w:id="1598" w:author="Gerard" w:date="2015-03-26T23:38:00Z">
        <w:r>
          <w:t>,</w:t>
        </w:r>
      </w:ins>
    </w:p>
    <w:p w14:paraId="20FB5CD3" w14:textId="56242B76" w:rsidR="00153956" w:rsidRPr="00214E15" w:rsidRDefault="00153956" w:rsidP="00153956">
      <w:pPr>
        <w:pStyle w:val="MTDisplayEquation"/>
      </w:pPr>
      <w:ins w:id="1599" w:author="Gerard" w:date="2015-03-26T23:38:00Z">
        <w:r>
          <w:tab/>
        </w:r>
      </w:ins>
      <w:ins w:id="1600" w:author="Gerard" w:date="2015-03-26T23:38:00Z">
        <w:r w:rsidRPr="00153375">
          <w:rPr>
            <w:position w:val="-70"/>
          </w:rPr>
          <w:object w:dxaOrig="2180" w:dyaOrig="1540" w14:anchorId="2CD5102F">
            <v:shape id="_x0000_i2234" type="#_x0000_t75" style="width:108.7pt;height:76.75pt" o:ole="">
              <v:imagedata r:id="rId2432" o:title=""/>
            </v:shape>
            <o:OLEObject Type="Embed" ProgID="Equation.DSMT4" ShapeID="_x0000_i2234" DrawAspect="Content" ObjectID="_1493586587" r:id="rId2433"/>
          </w:object>
        </w:r>
      </w:ins>
      <w:ins w:id="1601" w:author="Gerard" w:date="2015-03-26T23:38:00Z">
        <w:r>
          <w:t xml:space="preserve"> </w:t>
        </w:r>
        <w:r>
          <w:tab/>
        </w:r>
        <w:del w:id="1602"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603" w:author="rawlins" w:date="2015-05-19T16:10:00Z">
        <w:r w:rsidDel="00752FD5">
          <w:fldChar w:fldCharType="end"/>
        </w:r>
      </w:del>
      <w:ins w:id="1604" w:author="Gerard" w:date="2015-03-26T23:38:00Z">
        <w:del w:id="1605" w:author="rawlins" w:date="2015-05-19T16:10:00Z">
          <w:r w:rsidDel="00752FD5">
            <w:delInstrText>(</w:delInstrText>
          </w:r>
          <w:r w:rsidDel="00752FD5">
            <w:fldChar w:fldCharType="begin"/>
          </w:r>
          <w:r w:rsidDel="00752FD5">
            <w:delInstrText xml:space="preserve"> SEQ MTSec \c \* Arabic \* MERGEFORMAT </w:delInstrText>
          </w:r>
        </w:del>
      </w:ins>
      <w:del w:id="1606" w:author="rawlins" w:date="2015-05-19T16:10:00Z">
        <w:r w:rsidDel="00752FD5">
          <w:fldChar w:fldCharType="separate"/>
        </w:r>
      </w:del>
      <w:ins w:id="1607" w:author="Gerard" w:date="2015-05-06T12:49:00Z">
        <w:del w:id="1608" w:author="rawlins" w:date="2015-05-19T16:10:00Z">
          <w:r w:rsidR="00E3755C" w:rsidDel="00752FD5">
            <w:rPr>
              <w:noProof/>
            </w:rPr>
            <w:delInstrText>5</w:delInstrText>
          </w:r>
        </w:del>
      </w:ins>
      <w:ins w:id="1609" w:author="Gerard" w:date="2015-03-26T23:38:00Z">
        <w:del w:id="1610"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del>
      </w:ins>
      <w:del w:id="1611" w:author="rawlins" w:date="2015-05-19T16:10:00Z">
        <w:r w:rsidDel="00752FD5">
          <w:fldChar w:fldCharType="separate"/>
        </w:r>
      </w:del>
      <w:ins w:id="1612" w:author="Gerard" w:date="2015-05-06T12:49:00Z">
        <w:del w:id="1613" w:author="rawlins" w:date="2015-05-19T16:10:00Z">
          <w:r w:rsidR="00E3755C" w:rsidDel="00752FD5">
            <w:rPr>
              <w:noProof/>
            </w:rPr>
            <w:delInstrText>34</w:delInstrText>
          </w:r>
        </w:del>
      </w:ins>
      <w:ins w:id="1614" w:author="Gerard" w:date="2015-03-26T23:38:00Z">
        <w:del w:id="1615" w:author="rawlins" w:date="2015-05-19T16:10:00Z">
          <w:r w:rsidDel="00752FD5">
            <w:fldChar w:fldCharType="end"/>
          </w:r>
          <w:r w:rsidDel="00752FD5">
            <w:delInstrText>)</w:delInstrText>
          </w:r>
          <w:r w:rsidDel="00752FD5">
            <w:fldChar w:fldCharType="end"/>
          </w:r>
        </w:del>
      </w:ins>
      <w:ins w:id="1616"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617" w:author="rawlins" w:date="2015-05-19T17:23:00Z">
        <w:r w:rsidR="00D3178E">
          <w:rPr>
            <w:noProof/>
          </w:rPr>
          <w:instrText>5</w:instrText>
        </w:r>
      </w:ins>
      <w:ins w:id="1618"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619" w:author="rawlins" w:date="2015-05-19T17:23:00Z">
        <w:r w:rsidR="00D3178E">
          <w:rPr>
            <w:noProof/>
          </w:rPr>
          <w:instrText>39</w:instrText>
        </w:r>
      </w:ins>
      <w:ins w:id="1620" w:author="rawlins" w:date="2015-05-19T16:10:00Z">
        <w:r w:rsidR="00752FD5">
          <w:fldChar w:fldCharType="end"/>
        </w:r>
        <w:r w:rsidR="00752FD5">
          <w:instrText>)</w:instrText>
        </w:r>
        <w:r w:rsidR="00752FD5">
          <w:fldChar w:fldCharType="end"/>
        </w:r>
      </w:ins>
    </w:p>
    <w:p w14:paraId="0DB6529D" w14:textId="77777777" w:rsidR="00715ECB" w:rsidRDefault="00715ECB" w:rsidP="008F4203">
      <w:pPr>
        <w:pStyle w:val="Heading3"/>
      </w:pPr>
      <w:bookmarkStart w:id="1621" w:name="_Toc289032580"/>
      <w:r>
        <w:lastRenderedPageBreak/>
        <w:t>Donnan Equilibrium Swelling</w:t>
      </w:r>
      <w:bookmarkEnd w:id="1621"/>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r w:rsidR="00FE64EB">
        <w:fldChar w:fldCharType="begin"/>
      </w:r>
      <w:r w:rsidR="00FE64EB">
        <w:instrText xml:space="preserve"> HYPERLINK \l "_ENREF_35" \o "Ateshian, 2009 #46" </w:instrText>
      </w:r>
      <w:ins w:id="1622" w:author="rawlins" w:date="2015-05-19T17:22:00Z"/>
      <w:r w:rsidR="00FE64EB">
        <w:fldChar w:fldCharType="separate"/>
      </w:r>
      <w:r w:rsidR="00214E15">
        <w:rPr>
          <w:noProof/>
        </w:rPr>
        <w:t>35</w:t>
      </w:r>
      <w:r w:rsidR="00FE64EB">
        <w:rPr>
          <w:noProof/>
        </w:rPr>
        <w:fldChar w:fldCharType="end"/>
      </w:r>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35" type="#_x0000_t75" style="width:44.15pt;height:15.6pt" o:ole="">
            <v:imagedata r:id="rId2434" o:title=""/>
          </v:shape>
          <o:OLEObject Type="Embed" ProgID="Equation.DSMT4" ShapeID="_x0000_i2235" DrawAspect="Content" ObjectID="_1493586588" r:id="rId243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23" w:author="rawlins" w:date="2015-05-19T17:23:00Z">
          <w:r w:rsidR="00D3178E">
            <w:rPr>
              <w:noProof/>
            </w:rPr>
            <w:instrText>40</w:instrText>
          </w:r>
        </w:ins>
        <w:ins w:id="1624" w:author="Gerard" w:date="2015-05-06T12:49:00Z">
          <w:del w:id="1625" w:author="rawlins" w:date="2015-05-19T16:10:00Z">
            <w:r w:rsidR="00E3755C" w:rsidDel="00752FD5">
              <w:rPr>
                <w:noProof/>
              </w:rPr>
              <w:delInstrText>35</w:delInstrText>
            </w:r>
          </w:del>
        </w:ins>
        <w:del w:id="1626" w:author="rawlins" w:date="2015-05-19T16:10:00Z">
          <w:r w:rsidR="00567B45" w:rsidDel="00752FD5">
            <w:rPr>
              <w:noProof/>
            </w:rPr>
            <w:delInstrText>29</w:delInstrText>
          </w:r>
        </w:del>
      </w:fldSimple>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36" type="#_x0000_t75" style="width:10.85pt;height:10.85pt" o:ole="">
            <v:imagedata r:id="rId2436" o:title=""/>
          </v:shape>
          <o:OLEObject Type="Embed" ProgID="Equation.DSMT4" ShapeID="_x0000_i2236" DrawAspect="Content" ObjectID="_1493586589" r:id="rId2437"/>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37" type="#_x0000_t75" style="width:2in;height:34.65pt" o:ole="">
            <v:imagedata r:id="rId2438" o:title=""/>
          </v:shape>
          <o:OLEObject Type="Embed" ProgID="Equation.DSMT4" ShapeID="_x0000_i2237" DrawAspect="Content" ObjectID="_1493586590" r:id="rId243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27" w:author="rawlins" w:date="2015-05-19T17:23:00Z">
          <w:r w:rsidR="00D3178E">
            <w:rPr>
              <w:noProof/>
            </w:rPr>
            <w:instrText>41</w:instrText>
          </w:r>
        </w:ins>
        <w:ins w:id="1628" w:author="Gerard" w:date="2015-05-06T12:49:00Z">
          <w:del w:id="1629" w:author="rawlins" w:date="2015-05-19T16:10:00Z">
            <w:r w:rsidR="00E3755C" w:rsidDel="00752FD5">
              <w:rPr>
                <w:noProof/>
              </w:rPr>
              <w:delInstrText>36</w:delInstrText>
            </w:r>
          </w:del>
        </w:ins>
        <w:del w:id="1630" w:author="rawlins" w:date="2015-05-19T16:10:00Z">
          <w:r w:rsidR="00567B45" w:rsidDel="00752FD5">
            <w:rPr>
              <w:noProof/>
            </w:rPr>
            <w:delInstrText>30</w:delInstrText>
          </w:r>
        </w:del>
      </w:fldSimple>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38" type="#_x0000_t75" style="width:14.95pt;height:15.6pt" o:ole="">
            <v:imagedata r:id="rId2440" o:title=""/>
          </v:shape>
          <o:OLEObject Type="Embed" ProgID="Equation.DSMT4" ShapeID="_x0000_i2238" DrawAspect="Content" ObjectID="_1493586591" r:id="rId2441"/>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39" type="#_x0000_t75" style="width:89pt;height:36.7pt" o:ole="">
            <v:imagedata r:id="rId2442" o:title=""/>
          </v:shape>
          <o:OLEObject Type="Embed" ProgID="Equation.DSMT4" ShapeID="_x0000_i2239" DrawAspect="Content" ObjectID="_1493586592" r:id="rId244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31" w:author="rawlins" w:date="2015-05-19T17:23:00Z">
          <w:r w:rsidR="00D3178E">
            <w:rPr>
              <w:noProof/>
            </w:rPr>
            <w:instrText>42</w:instrText>
          </w:r>
        </w:ins>
        <w:ins w:id="1632" w:author="Gerard" w:date="2015-05-06T12:49:00Z">
          <w:del w:id="1633" w:author="rawlins" w:date="2015-05-19T16:10:00Z">
            <w:r w:rsidR="00E3755C" w:rsidDel="00752FD5">
              <w:rPr>
                <w:noProof/>
              </w:rPr>
              <w:delInstrText>37</w:delInstrText>
            </w:r>
          </w:del>
        </w:ins>
        <w:del w:id="1634" w:author="rawlins" w:date="2015-05-19T16:10:00Z">
          <w:r w:rsidR="00567B45" w:rsidDel="00752FD5">
            <w:rPr>
              <w:noProof/>
            </w:rPr>
            <w:delInstrText>31</w:delInstrText>
          </w:r>
        </w:del>
      </w:fldSimple>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40" type="#_x0000_t75" style="width:47.55pt;height:14.25pt" o:ole="">
            <v:imagedata r:id="rId2444" o:title=""/>
          </v:shape>
          <o:OLEObject Type="Embed" ProgID="Equation.DSMT4" ShapeID="_x0000_i2240" DrawAspect="Content" ObjectID="_1493586593" r:id="rId2445"/>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41" type="#_x0000_t75" style="width:12.25pt;height:12.9pt" o:ole="">
            <v:imagedata r:id="rId2446" o:title=""/>
          </v:shape>
          <o:OLEObject Type="Embed" ProgID="Equation.DSMT4" ShapeID="_x0000_i2241" DrawAspect="Content" ObjectID="_1493586594" r:id="rId2447"/>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42" type="#_x0000_t75" style="width:10.2pt;height:14.25pt" o:ole="">
            <v:imagedata r:id="rId2448" o:title=""/>
          </v:shape>
          <o:OLEObject Type="Embed" ProgID="Equation.DSMT4" ShapeID="_x0000_i2242" DrawAspect="Content" ObjectID="_1493586595" r:id="rId2449"/>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43" type="#_x0000_t75" style="width:14.95pt;height:19pt" o:ole="">
            <v:imagedata r:id="rId2450" o:title=""/>
          </v:shape>
          <o:OLEObject Type="Embed" ProgID="Equation.DSMT4" ShapeID="_x0000_i2243" DrawAspect="Content" ObjectID="_1493586596" r:id="rId2451"/>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44" type="#_x0000_t75" style="width:15.6pt;height:19pt" o:ole="">
            <v:imagedata r:id="rId2452" o:title=""/>
          </v:shape>
          <o:OLEObject Type="Embed" ProgID="Equation.DSMT4" ShapeID="_x0000_i2244" DrawAspect="Content" ObjectID="_1493586597" r:id="rId2453"/>
        </w:object>
      </w:r>
      <w:r>
        <w:t xml:space="preserve">is unitless and must be in the range </w:t>
      </w:r>
      <w:r w:rsidR="00905817" w:rsidRPr="00905817">
        <w:rPr>
          <w:position w:val="-12"/>
        </w:rPr>
        <w:object w:dxaOrig="1020" w:dyaOrig="380" w14:anchorId="6BDAAA2C">
          <v:shape id="_x0000_i2245" type="#_x0000_t75" style="width:51.6pt;height:19pt" o:ole="">
            <v:imagedata r:id="rId2454" o:title=""/>
          </v:shape>
          <o:OLEObject Type="Embed" ProgID="Equation.DSMT4" ShapeID="_x0000_i2245" DrawAspect="Content" ObjectID="_1493586598" r:id="rId2455"/>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r w:rsidR="00FE64EB">
        <w:fldChar w:fldCharType="begin"/>
      </w:r>
      <w:r w:rsidR="00FE64EB">
        <w:instrText xml:space="preserve"> HYPERLINK \l "_ENREF_36" \o "Azeloglu, 2008 #71" </w:instrText>
      </w:r>
      <w:ins w:id="1635" w:author="rawlins" w:date="2015-05-19T17:22:00Z"/>
      <w:r w:rsidR="00FE64EB">
        <w:fldChar w:fldCharType="separate"/>
      </w:r>
      <w:r w:rsidR="00214E15">
        <w:rPr>
          <w:noProof/>
        </w:rPr>
        <w:t>36</w:t>
      </w:r>
      <w:r w:rsidR="00FE64EB">
        <w:rPr>
          <w:noProof/>
        </w:rPr>
        <w:fldChar w:fldCharType="end"/>
      </w:r>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46" type="#_x0000_t75" style="width:220.1pt;height:86.25pt" o:ole="">
            <v:imagedata r:id="rId2456" o:title=""/>
          </v:shape>
          <o:OLEObject Type="Embed" ProgID="Equation.DSMT4" ShapeID="_x0000_i2246" DrawAspect="Content" ObjectID="_1493586599" r:id="rId24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36" w:author="rawlins" w:date="2015-05-19T17:23:00Z">
          <w:r w:rsidR="00D3178E">
            <w:rPr>
              <w:noProof/>
            </w:rPr>
            <w:instrText>43</w:instrText>
          </w:r>
        </w:ins>
        <w:ins w:id="1637" w:author="Gerard" w:date="2015-05-06T12:49:00Z">
          <w:del w:id="1638" w:author="rawlins" w:date="2015-05-19T16:10:00Z">
            <w:r w:rsidR="00E3755C" w:rsidDel="00752FD5">
              <w:rPr>
                <w:noProof/>
              </w:rPr>
              <w:delInstrText>38</w:delInstrText>
            </w:r>
          </w:del>
        </w:ins>
        <w:del w:id="1639" w:author="rawlins" w:date="2015-05-19T16:10:00Z">
          <w:r w:rsidR="00567B45" w:rsidDel="00752FD5">
            <w:rPr>
              <w:noProof/>
            </w:rPr>
            <w:delInstrText>32</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640" w:name="_Toc289032581"/>
      <w:r>
        <w:t>Perfect Osmometer Equilibrium Osmotic Pressure</w:t>
      </w:r>
      <w:bookmarkEnd w:id="1640"/>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"_ENREF_14" \o "Ateshian, 2006 #55" </w:instrText>
      </w:r>
      <w:ins w:id="1641" w:author="rawlins" w:date="2015-05-19T17:22:00Z"/>
      <w:r w:rsidR="00FE64EB">
        <w:fldChar w:fldCharType="separate"/>
      </w:r>
      <w:r w:rsidR="00214E15">
        <w:rPr>
          <w:noProof/>
        </w:rPr>
        <w:t>14</w:t>
      </w:r>
      <w:r w:rsidR="00FE64EB">
        <w:rPr>
          <w:noProof/>
        </w:rPr>
        <w:fldChar w:fldCharType="end"/>
      </w:r>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47" type="#_x0000_t75" style="width:44.85pt;height:15.6pt" o:ole="">
            <v:imagedata r:id="rId2458" o:title=""/>
          </v:shape>
          <o:OLEObject Type="Embed" ProgID="Equation.DSMT4" ShapeID="_x0000_i2247" DrawAspect="Content" ObjectID="_1493586600" r:id="rId245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42" w:author="rawlins" w:date="2015-05-19T17:23:00Z">
          <w:r w:rsidR="00D3178E">
            <w:rPr>
              <w:noProof/>
            </w:rPr>
            <w:instrText>44</w:instrText>
          </w:r>
        </w:ins>
        <w:ins w:id="1643" w:author="Gerard" w:date="2015-05-06T12:49:00Z">
          <w:del w:id="1644" w:author="rawlins" w:date="2015-05-19T16:10:00Z">
            <w:r w:rsidR="00E3755C" w:rsidDel="00752FD5">
              <w:rPr>
                <w:noProof/>
              </w:rPr>
              <w:delInstrText>39</w:delInstrText>
            </w:r>
          </w:del>
        </w:ins>
        <w:del w:id="1645" w:author="rawlins" w:date="2015-05-19T16:10:00Z">
          <w:r w:rsidR="00567B45" w:rsidDel="00752FD5">
            <w:rPr>
              <w:noProof/>
            </w:rPr>
            <w:delInstrText>33</w:delInstrText>
          </w:r>
        </w:del>
      </w:fldSimple>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48" type="#_x0000_t75" style="width:10.85pt;height:10.85pt" o:ole="">
            <v:imagedata r:id="rId2460" o:title=""/>
          </v:shape>
          <o:OLEObject Type="Embed" ProgID="Equation.DSMT4" ShapeID="_x0000_i2248" DrawAspect="Content" ObjectID="_1493586601" r:id="rId2461"/>
        </w:object>
      </w:r>
      <w:r w:rsidR="00EB2008">
        <w:t xml:space="preserve"> </w:t>
      </w:r>
      <w:r>
        <w:t>is the osmotic pressure, given by</w:t>
      </w:r>
    </w:p>
    <w:p w14:paraId="03D9756D" w14:textId="45C9E52A" w:rsidR="000748EF" w:rsidRDefault="000748EF" w:rsidP="000748EF">
      <w:pPr>
        <w:pStyle w:val="MTDisplayEquation"/>
      </w:pPr>
      <w:r>
        <w:lastRenderedPageBreak/>
        <w:tab/>
      </w:r>
      <w:r w:rsidR="00905817" w:rsidRPr="00905817">
        <w:rPr>
          <w:position w:val="-16"/>
        </w:rPr>
        <w:object w:dxaOrig="1540" w:dyaOrig="440" w14:anchorId="33A65255">
          <v:shape id="_x0000_i2249" type="#_x0000_t75" style="width:76.75pt;height:21.75pt" o:ole="">
            <v:imagedata r:id="rId2462" o:title=""/>
          </v:shape>
          <o:OLEObject Type="Embed" ProgID="Equation.DSMT4" ShapeID="_x0000_i2249" DrawAspect="Content" ObjectID="_1493586602" r:id="rId246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46" w:author="rawlins" w:date="2015-05-19T17:23:00Z">
          <w:r w:rsidR="00D3178E">
            <w:rPr>
              <w:noProof/>
            </w:rPr>
            <w:instrText>45</w:instrText>
          </w:r>
        </w:ins>
        <w:ins w:id="1647" w:author="Gerard" w:date="2015-05-06T12:49:00Z">
          <w:del w:id="1648" w:author="rawlins" w:date="2015-05-19T16:10:00Z">
            <w:r w:rsidR="00E3755C" w:rsidDel="00752FD5">
              <w:rPr>
                <w:noProof/>
              </w:rPr>
              <w:delInstrText>40</w:delInstrText>
            </w:r>
          </w:del>
        </w:ins>
        <w:del w:id="1649" w:author="rawlins" w:date="2015-05-19T16:10:00Z">
          <w:r w:rsidR="00567B45" w:rsidDel="00752FD5">
            <w:rPr>
              <w:noProof/>
            </w:rPr>
            <w:delInstrText>34</w:delInstrText>
          </w:r>
        </w:del>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250" type="#_x0000_t75" style="width:10.85pt;height:12.9pt" o:ole="">
            <v:imagedata r:id="rId2464" o:title=""/>
          </v:shape>
          <o:OLEObject Type="Embed" ProgID="Equation.DSMT4" ShapeID="_x0000_i2250" DrawAspect="Content" ObjectID="_1493586603" r:id="rId2465"/>
        </w:object>
      </w:r>
      <w:r w:rsidR="00EB2008">
        <w:t xml:space="preserve"> </w:t>
      </w:r>
      <w:r w:rsidR="002E4E77">
        <w:t>is the interstitial fluid in the current configuration, related to the reference configuration via,</w:t>
      </w:r>
    </w:p>
    <w:p w14:paraId="211840AE" w14:textId="46E30FDA" w:rsidR="000748EF" w:rsidRDefault="000748EF" w:rsidP="000748EF">
      <w:pPr>
        <w:pStyle w:val="MTDisplayEquation"/>
      </w:pPr>
      <w:r>
        <w:tab/>
      </w:r>
      <w:r w:rsidR="00905817" w:rsidRPr="00905817">
        <w:rPr>
          <w:position w:val="-30"/>
        </w:rPr>
        <w:object w:dxaOrig="1620" w:dyaOrig="720" w14:anchorId="49C55207">
          <v:shape id="_x0000_i2251" type="#_x0000_t75" style="width:80.85pt;height:36.7pt" o:ole="">
            <v:imagedata r:id="rId2466" o:title=""/>
          </v:shape>
          <o:OLEObject Type="Embed" ProgID="Equation.DSMT4" ShapeID="_x0000_i2251" DrawAspect="Content" ObjectID="_1493586604" r:id="rId2467"/>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50" w:author="rawlins" w:date="2015-05-19T17:23:00Z">
          <w:r w:rsidR="00D3178E">
            <w:rPr>
              <w:noProof/>
            </w:rPr>
            <w:instrText>46</w:instrText>
          </w:r>
        </w:ins>
        <w:ins w:id="1651" w:author="Gerard" w:date="2015-05-06T12:49:00Z">
          <w:del w:id="1652" w:author="rawlins" w:date="2015-05-19T16:10:00Z">
            <w:r w:rsidR="00E3755C" w:rsidDel="00752FD5">
              <w:rPr>
                <w:noProof/>
              </w:rPr>
              <w:delInstrText>41</w:delInstrText>
            </w:r>
          </w:del>
        </w:ins>
        <w:del w:id="1653" w:author="rawlins" w:date="2015-05-19T16:10:00Z">
          <w:r w:rsidR="00567B45" w:rsidDel="00752FD5">
            <w:rPr>
              <w:noProof/>
            </w:rPr>
            <w:delInstrText>35</w:delInstrText>
          </w:r>
        </w:del>
      </w:fldSimple>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52" type="#_x0000_t75" style="width:12.25pt;height:12.9pt" o:ole="">
            <v:imagedata r:id="rId2468" o:title=""/>
          </v:shape>
          <o:OLEObject Type="Embed" ProgID="Equation.DSMT4" ShapeID="_x0000_i2252" DrawAspect="Content" ObjectID="_1493586605" r:id="rId2469"/>
        </w:object>
      </w:r>
      <w:r>
        <w:rPr>
          <w:i/>
        </w:rPr>
        <w:t xml:space="preserve"> </w:t>
      </w:r>
      <w:r>
        <w:t>is the universal gas constant and</w:t>
      </w:r>
      <w:r w:rsidR="00EB2008">
        <w:t xml:space="preserve"> </w:t>
      </w:r>
      <w:r w:rsidR="00905817" w:rsidRPr="00905817">
        <w:rPr>
          <w:position w:val="-6"/>
        </w:rPr>
        <w:object w:dxaOrig="200" w:dyaOrig="279" w14:anchorId="566E3012">
          <v:shape id="_x0000_i2253" type="#_x0000_t75" style="width:10.2pt;height:14.25pt" o:ole="">
            <v:imagedata r:id="rId2470" o:title=""/>
          </v:shape>
          <o:OLEObject Type="Embed" ProgID="Equation.DSMT4" ShapeID="_x0000_i2253" DrawAspect="Content" ObjectID="_1493586606" r:id="rId2471"/>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54" type="#_x0000_t75" style="width:240.45pt;height:37.35pt" o:ole="">
            <v:imagedata r:id="rId2472" o:title=""/>
          </v:shape>
          <o:OLEObject Type="Embed" ProgID="Equation.DSMT4" ShapeID="_x0000_i2254" DrawAspect="Content" ObjectID="_1493586607" r:id="rId2473"/>
        </w:object>
      </w:r>
      <w:r w:rsidR="0074295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54" w:author="rawlins" w:date="2015-05-19T17:23:00Z">
          <w:r w:rsidR="00D3178E">
            <w:rPr>
              <w:noProof/>
            </w:rPr>
            <w:instrText>47</w:instrText>
          </w:r>
        </w:ins>
        <w:ins w:id="1655" w:author="Gerard" w:date="2015-05-06T12:49:00Z">
          <w:del w:id="1656" w:author="rawlins" w:date="2015-05-19T16:10:00Z">
            <w:r w:rsidR="00E3755C" w:rsidDel="00752FD5">
              <w:rPr>
                <w:noProof/>
              </w:rPr>
              <w:delInstrText>42</w:delInstrText>
            </w:r>
          </w:del>
        </w:ins>
        <w:del w:id="1657" w:author="rawlins" w:date="2015-05-19T16:10:00Z">
          <w:r w:rsidR="00567B45" w:rsidDel="00752FD5">
            <w:rPr>
              <w:noProof/>
            </w:rPr>
            <w:delInstrText>36</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658" w:name="_Toc289032582"/>
      <w:r>
        <w:t>Nearly-Incompressible Materials</w:t>
      </w:r>
      <w:bookmarkEnd w:id="1658"/>
    </w:p>
    <w:p w14:paraId="769937C5" w14:textId="77777777" w:rsidR="008C7882" w:rsidRDefault="008C7882" w:rsidP="008F4203">
      <w:pPr>
        <w:pStyle w:val="Heading3"/>
      </w:pPr>
      <w:bookmarkStart w:id="1659" w:name="_Toc289032583"/>
      <w:r>
        <w:t>Mooney-Rivlin Hyperelasticity</w:t>
      </w:r>
      <w:bookmarkEnd w:id="1659"/>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55" type="#_x0000_t75" style="width:190.2pt;height:30.55pt" o:ole="">
            <v:imagedata r:id="rId2474" o:title=""/>
          </v:shape>
          <o:OLEObject Type="Embed" ProgID="Equation.DSMT4" ShapeID="_x0000_i2255" DrawAspect="Content" ObjectID="_1493586608" r:id="rId247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60" w:author="rawlins" w:date="2015-05-19T17:23:00Z">
          <w:r w:rsidR="00D3178E">
            <w:rPr>
              <w:noProof/>
            </w:rPr>
            <w:instrText>48</w:instrText>
          </w:r>
        </w:ins>
        <w:ins w:id="1661" w:author="Gerard" w:date="2015-05-06T12:49:00Z">
          <w:del w:id="1662" w:author="rawlins" w:date="2015-05-19T16:10:00Z">
            <w:r w:rsidR="00E3755C" w:rsidDel="00752FD5">
              <w:rPr>
                <w:noProof/>
              </w:rPr>
              <w:delInstrText>43</w:delInstrText>
            </w:r>
          </w:del>
        </w:ins>
        <w:del w:id="1663" w:author="rawlins" w:date="2015-05-19T16:10:00Z">
          <w:r w:rsidR="00567B45" w:rsidDel="00752FD5">
            <w:rPr>
              <w:noProof/>
            </w:rPr>
            <w:delInstrText>37</w:delInstrText>
          </w:r>
        </w:del>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56" type="#_x0000_t75" style="width:10.85pt;height:19pt" o:ole="">
            <v:imagedata r:id="rId2476" o:title=""/>
          </v:shape>
          <o:OLEObject Type="Embed" ProgID="Equation.DSMT4" ShapeID="_x0000_i2256" DrawAspect="Content" ObjectID="_1493586609" r:id="rId2477"/>
        </w:object>
      </w:r>
      <w:r w:rsidR="009773FE">
        <w:t xml:space="preserve"> </w:t>
      </w:r>
      <w:r w:rsidR="008C7882">
        <w:t>and</w:t>
      </w:r>
      <w:r w:rsidR="009773FE">
        <w:t xml:space="preserve"> </w:t>
      </w:r>
      <w:r w:rsidR="00905817" w:rsidRPr="00905817">
        <w:rPr>
          <w:position w:val="-12"/>
        </w:rPr>
        <w:object w:dxaOrig="240" w:dyaOrig="360" w14:anchorId="54BA1864">
          <v:shape id="_x0000_i2257" type="#_x0000_t75" style="width:12.25pt;height:19pt" o:ole="">
            <v:imagedata r:id="rId2478" o:title=""/>
          </v:shape>
          <o:OLEObject Type="Embed" ProgID="Equation.DSMT4" ShapeID="_x0000_i2257" DrawAspect="Content" ObjectID="_1493586610" r:id="rId2479"/>
        </w:object>
      </w:r>
      <w:r w:rsidR="009773FE">
        <w:t xml:space="preserve"> </w:t>
      </w:r>
      <w:r w:rsidR="008C7882">
        <w:t xml:space="preserve">are the Mooney-Rivlin material coefficients, </w:t>
      </w:r>
      <w:r w:rsidR="00905817" w:rsidRPr="00905817">
        <w:rPr>
          <w:position w:val="-12"/>
        </w:rPr>
        <w:object w:dxaOrig="220" w:dyaOrig="380" w14:anchorId="5B865987">
          <v:shape id="_x0000_i2258" type="#_x0000_t75" style="width:10.85pt;height:19pt" o:ole="">
            <v:imagedata r:id="rId2480" o:title=""/>
          </v:shape>
          <o:OLEObject Type="Embed" ProgID="Equation.DSMT4" ShapeID="_x0000_i2258" DrawAspect="Content" ObjectID="_1493586611" r:id="rId2481"/>
        </w:object>
      </w:r>
      <w:r w:rsidR="009773FE">
        <w:t xml:space="preserve"> </w:t>
      </w:r>
      <w:r w:rsidR="008C7882">
        <w:t xml:space="preserve">and </w:t>
      </w:r>
      <w:r w:rsidR="00905817" w:rsidRPr="00905817">
        <w:rPr>
          <w:position w:val="-12"/>
        </w:rPr>
        <w:object w:dxaOrig="260" w:dyaOrig="380" w14:anchorId="4BFB450A">
          <v:shape id="_x0000_i2259" type="#_x0000_t75" style="width:12.9pt;height:19pt" o:ole="">
            <v:imagedata r:id="rId2482" o:title=""/>
          </v:shape>
          <o:OLEObject Type="Embed" ProgID="Equation.DSMT4" ShapeID="_x0000_i2259" DrawAspect="Content" ObjectID="_1493586612" r:id="rId2483"/>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60" type="#_x0000_t75" style="width:46.2pt;height:15.6pt" o:ole="">
            <v:imagedata r:id="rId2484" o:title=""/>
          </v:shape>
          <o:OLEObject Type="Embed" ProgID="Equation.DSMT4" ShapeID="_x0000_i2260" DrawAspect="Content" ObjectID="_1493586613" r:id="rId2485"/>
        </w:object>
      </w:r>
      <w:r w:rsidR="008C7882">
        <w:t xml:space="preserve">, where </w:t>
      </w:r>
      <w:r w:rsidR="00905817" w:rsidRPr="00905817">
        <w:rPr>
          <w:position w:val="-6"/>
        </w:rPr>
        <w:object w:dxaOrig="1140" w:dyaOrig="300" w14:anchorId="63B0CC03">
          <v:shape id="_x0000_i2261" type="#_x0000_t75" style="width:57.05pt;height:14.95pt" o:ole="">
            <v:imagedata r:id="rId2486" o:title=""/>
          </v:shape>
          <o:OLEObject Type="Embed" ProgID="Equation.DSMT4" ShapeID="_x0000_i2261" DrawAspect="Content" ObjectID="_1493586614" r:id="rId2487"/>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62" type="#_x0000_t75" style="width:54.35pt;height:19pt" o:ole="">
            <v:imagedata r:id="rId2488" o:title=""/>
          </v:shape>
          <o:OLEObject Type="Embed" ProgID="Equation.DSMT4" ShapeID="_x0000_i2262" DrawAspect="Content" ObjectID="_1493586615" r:id="rId2489"/>
        </w:object>
      </w:r>
      <w:r w:rsidR="009773FE">
        <w:t xml:space="preserve"> </w:t>
      </w:r>
      <w:r w:rsidR="008C7882">
        <w:t xml:space="preserve">is the Jacobian of the deformation. When </w:t>
      </w:r>
      <w:r w:rsidR="00905817" w:rsidRPr="00905817">
        <w:rPr>
          <w:position w:val="-12"/>
        </w:rPr>
        <w:object w:dxaOrig="620" w:dyaOrig="360" w14:anchorId="1A618713">
          <v:shape id="_x0000_i2263" type="#_x0000_t75" style="width:30.55pt;height:19pt" o:ole="">
            <v:imagedata r:id="rId2490" o:title=""/>
          </v:shape>
          <o:OLEObject Type="Embed" ProgID="Equation.DSMT4" ShapeID="_x0000_i2263" DrawAspect="Content" ObjectID="_1493586616" r:id="rId2491"/>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64" type="#_x0000_t75" style="width:240.45pt;height:34.65pt" o:ole="">
            <v:imagedata r:id="rId2492" o:title=""/>
          </v:shape>
          <o:OLEObject Type="Embed" ProgID="Equation.DSMT4" ShapeID="_x0000_i2264" DrawAspect="Content" ObjectID="_1493586617" r:id="rId249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64" w:author="rawlins" w:date="2015-05-19T17:23:00Z">
          <w:r w:rsidR="00D3178E">
            <w:rPr>
              <w:noProof/>
            </w:rPr>
            <w:instrText>49</w:instrText>
          </w:r>
        </w:ins>
        <w:ins w:id="1665" w:author="Gerard" w:date="2015-05-06T12:49:00Z">
          <w:del w:id="1666" w:author="rawlins" w:date="2015-05-19T16:10:00Z">
            <w:r w:rsidR="00E3755C" w:rsidDel="00752FD5">
              <w:rPr>
                <w:noProof/>
              </w:rPr>
              <w:delInstrText>44</w:delInstrText>
            </w:r>
          </w:del>
        </w:ins>
        <w:del w:id="1667" w:author="rawlins" w:date="2015-05-19T16:10:00Z">
          <w:r w:rsidR="00567B45" w:rsidDel="00752FD5">
            <w:rPr>
              <w:noProof/>
            </w:rPr>
            <w:delInstrText>38</w:delInstrText>
          </w:r>
        </w:del>
      </w:fldSimple>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65" type="#_x0000_t75" style="width:251.3pt;height:30.55pt" o:ole="">
            <v:imagedata r:id="rId2494" o:title=""/>
          </v:shape>
          <o:OLEObject Type="Embed" ProgID="Equation.DSMT4" ShapeID="_x0000_i2265" DrawAspect="Content" ObjectID="_1493586618" r:id="rId249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68" w:author="rawlins" w:date="2015-05-19T17:23:00Z">
          <w:r w:rsidR="00D3178E">
            <w:rPr>
              <w:noProof/>
            </w:rPr>
            <w:instrText>50</w:instrText>
          </w:r>
        </w:ins>
        <w:ins w:id="1669" w:author="Gerard" w:date="2015-05-06T12:49:00Z">
          <w:del w:id="1670" w:author="rawlins" w:date="2015-05-19T16:10:00Z">
            <w:r w:rsidR="00E3755C" w:rsidDel="00752FD5">
              <w:rPr>
                <w:noProof/>
              </w:rPr>
              <w:delInstrText>45</w:delInstrText>
            </w:r>
          </w:del>
        </w:ins>
        <w:del w:id="1671" w:author="rawlins" w:date="2015-05-19T16:10:00Z">
          <w:r w:rsidR="00567B45" w:rsidDel="00752FD5">
            <w:rPr>
              <w:noProof/>
            </w:rPr>
            <w:delInstrText>39</w:delInstrText>
          </w:r>
        </w:del>
      </w:fldSimple>
      <w:r>
        <w:instrText>)</w:instrText>
      </w:r>
      <w:r>
        <w:fldChar w:fldCharType="end"/>
      </w:r>
    </w:p>
    <w:p w14:paraId="06F9F44F" w14:textId="77777777" w:rsidR="00E16837" w:rsidRDefault="00E16837" w:rsidP="008F4203">
      <w:r>
        <w:t>where,</w:t>
      </w:r>
    </w:p>
    <w:p w14:paraId="3E1E35D1" w14:textId="006AE804" w:rsidR="00E16837" w:rsidRDefault="00E16837" w:rsidP="00E16837">
      <w:pPr>
        <w:pStyle w:val="MTDisplayEquation"/>
      </w:pPr>
      <w:r>
        <w:tab/>
      </w:r>
      <w:r w:rsidR="00905817" w:rsidRPr="00905817">
        <w:rPr>
          <w:position w:val="-62"/>
        </w:rPr>
        <w:object w:dxaOrig="5679" w:dyaOrig="1359" w14:anchorId="6D78D00E">
          <v:shape id="_x0000_i2266" type="#_x0000_t75" style="width:283.9pt;height:67.9pt" o:ole="">
            <v:imagedata r:id="rId2496" o:title=""/>
          </v:shape>
          <o:OLEObject Type="Embed" ProgID="Equation.DSMT4" ShapeID="_x0000_i2266" DrawAspect="Content" ObjectID="_1493586619" r:id="rId24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72" w:author="rawlins" w:date="2015-05-19T17:23:00Z">
          <w:r w:rsidR="00D3178E">
            <w:rPr>
              <w:noProof/>
            </w:rPr>
            <w:instrText>51</w:instrText>
          </w:r>
        </w:ins>
        <w:ins w:id="1673" w:author="Gerard" w:date="2015-05-06T12:49:00Z">
          <w:del w:id="1674" w:author="rawlins" w:date="2015-05-19T16:10:00Z">
            <w:r w:rsidR="00E3755C" w:rsidDel="00752FD5">
              <w:rPr>
                <w:noProof/>
              </w:rPr>
              <w:delInstrText>46</w:delInstrText>
            </w:r>
          </w:del>
        </w:ins>
        <w:del w:id="1675" w:author="rawlins" w:date="2015-05-19T16:10:00Z">
          <w:r w:rsidR="00567B45" w:rsidDel="00752FD5">
            <w:rPr>
              <w:noProof/>
            </w:rPr>
            <w:delInstrText>40</w:delInstrText>
          </w:r>
        </w:del>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FE64EB">
        <w:fldChar w:fldCharType="begin"/>
      </w:r>
      <w:r w:rsidR="00FE64EB">
        <w:instrText xml:space="preserve"> HYPERLINK \l "_ENREF_31" \o "Simo, 1991 #11" </w:instrText>
      </w:r>
      <w:ins w:id="1676" w:author="rawlins" w:date="2015-05-19T17:22:00Z"/>
      <w:r w:rsidR="00FE64EB">
        <w:fldChar w:fldCharType="separate"/>
      </w:r>
      <w:r w:rsidR="00214E15">
        <w:rPr>
          <w:noProof/>
        </w:rPr>
        <w:t>31</w:t>
      </w:r>
      <w:r w:rsidR="00FE64EB">
        <w:rPr>
          <w:noProof/>
        </w:rPr>
        <w:fldChar w:fldCharType="end"/>
      </w:r>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677" w:name="_Toc289032584"/>
      <w:commentRangeStart w:id="1678"/>
      <w:r>
        <w:lastRenderedPageBreak/>
        <w:t>Ogden Hyperelastic</w:t>
      </w:r>
      <w:commentRangeEnd w:id="1678"/>
      <w:r w:rsidR="00FB3B8D">
        <w:rPr>
          <w:rStyle w:val="CommentReference"/>
          <w:rFonts w:cs="Times New Roman"/>
          <w:b w:val="0"/>
          <w:bCs w:val="0"/>
        </w:rPr>
        <w:commentReference w:id="1678"/>
      </w:r>
      <w:bookmarkEnd w:id="1677"/>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tab/>
      </w:r>
      <w:r w:rsidR="00905817" w:rsidRPr="00905817">
        <w:rPr>
          <w:position w:val="-30"/>
        </w:rPr>
        <w:object w:dxaOrig="5060" w:dyaOrig="700" w14:anchorId="5A5B5C8F">
          <v:shape id="_x0000_i2267" type="#_x0000_t75" style="width:252.7pt;height:34.65pt" o:ole="">
            <v:imagedata r:id="rId2498" o:title=""/>
          </v:shape>
          <o:OLEObject Type="Embed" ProgID="Equation.DSMT4" ShapeID="_x0000_i2267" DrawAspect="Content" ObjectID="_1493586620" r:id="rId24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79" w:author="rawlins" w:date="2015-05-19T17:23:00Z">
          <w:r w:rsidR="00D3178E">
            <w:rPr>
              <w:noProof/>
            </w:rPr>
            <w:instrText>52</w:instrText>
          </w:r>
        </w:ins>
        <w:ins w:id="1680" w:author="Gerard" w:date="2015-05-06T12:49:00Z">
          <w:del w:id="1681" w:author="rawlins" w:date="2015-05-19T16:10:00Z">
            <w:r w:rsidR="00E3755C" w:rsidDel="00752FD5">
              <w:rPr>
                <w:noProof/>
              </w:rPr>
              <w:delInstrText>47</w:delInstrText>
            </w:r>
          </w:del>
        </w:ins>
        <w:del w:id="1682" w:author="rawlins" w:date="2015-05-19T16:10:00Z">
          <w:r w:rsidR="00567B45" w:rsidDel="00752FD5">
            <w:rPr>
              <w:noProof/>
            </w:rPr>
            <w:delInstrText>41</w:delInstrText>
          </w:r>
        </w:del>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68" type="#_x0000_t75" style="width:12.25pt;height:19.7pt" o:ole="">
            <v:imagedata r:id="rId2500" o:title=""/>
          </v:shape>
          <o:OLEObject Type="Embed" ProgID="Equation.DSMT4" ShapeID="_x0000_i2268" DrawAspect="Content" ObjectID="_1493586621" r:id="rId2501"/>
        </w:object>
      </w:r>
      <w:r w:rsidR="00C2754B">
        <w:t xml:space="preserve"> </w:t>
      </w:r>
      <w:r>
        <w:t xml:space="preserve">are the deviatoric principal stretches and </w:t>
      </w:r>
      <w:r w:rsidR="00905817" w:rsidRPr="00905817">
        <w:rPr>
          <w:position w:val="-12"/>
        </w:rPr>
        <w:object w:dxaOrig="220" w:dyaOrig="360" w14:anchorId="5C92B3E8">
          <v:shape id="_x0000_i2269" type="#_x0000_t75" style="width:10.85pt;height:19pt" o:ole="">
            <v:imagedata r:id="rId2502" o:title=""/>
          </v:shape>
          <o:OLEObject Type="Embed" ProgID="Equation.DSMT4" ShapeID="_x0000_i2269" DrawAspect="Content" ObjectID="_1493586622" r:id="rId2503"/>
        </w:object>
      </w:r>
      <w:r w:rsidR="00C2754B">
        <w:t xml:space="preserve"> </w:t>
      </w:r>
      <w:r>
        <w:t xml:space="preserve">and </w:t>
      </w:r>
      <w:r w:rsidR="00905817" w:rsidRPr="00905817">
        <w:rPr>
          <w:position w:val="-12"/>
        </w:rPr>
        <w:object w:dxaOrig="279" w:dyaOrig="360" w14:anchorId="596CCB2C">
          <v:shape id="_x0000_i2270" type="#_x0000_t75" style="width:14.25pt;height:19pt" o:ole="">
            <v:imagedata r:id="rId2504" o:title=""/>
          </v:shape>
          <o:OLEObject Type="Embed" ProgID="Equation.DSMT4" ShapeID="_x0000_i2270" DrawAspect="Content" ObjectID="_1493586623" r:id="rId2505"/>
        </w:object>
      </w:r>
      <w:r>
        <w:t xml:space="preserve"> are material parameters. The term </w:t>
      </w:r>
      <w:r w:rsidR="00905817" w:rsidRPr="00905817">
        <w:rPr>
          <w:position w:val="-14"/>
        </w:rPr>
        <w:object w:dxaOrig="620" w:dyaOrig="400" w14:anchorId="48AD0EDF">
          <v:shape id="_x0000_i2271" type="#_x0000_t75" style="width:30.55pt;height:19.7pt" o:ole="">
            <v:imagedata r:id="rId2506" o:title=""/>
          </v:shape>
          <o:OLEObject Type="Embed" ProgID="Equation.DSMT4" ShapeID="_x0000_i2271" DrawAspect="Content" ObjectID="_1493586624" r:id="rId2507"/>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72" type="#_x0000_t75" style="width:10.85pt;height:19pt" o:ole="">
            <v:imagedata r:id="rId2508" o:title=""/>
          </v:shape>
          <o:OLEObject Type="Embed" ProgID="Equation.DSMT4" ShapeID="_x0000_i2272" DrawAspect="Content" ObjectID="_1493586625" r:id="rId2509"/>
        </w:object>
      </w:r>
      <w:r w:rsidR="00C2754B">
        <w:t xml:space="preserve"> </w:t>
      </w:r>
      <w:r>
        <w:t xml:space="preserve">and </w:t>
      </w:r>
      <w:r w:rsidR="00905817" w:rsidRPr="00905817">
        <w:rPr>
          <w:position w:val="-12"/>
        </w:rPr>
        <w:object w:dxaOrig="279" w:dyaOrig="360" w14:anchorId="7DBA1D57">
          <v:shape id="_x0000_i2273" type="#_x0000_t75" style="width:14.25pt;height:19pt" o:ole="">
            <v:imagedata r:id="rId2510" o:title=""/>
          </v:shape>
          <o:OLEObject Type="Embed" ProgID="Equation.DSMT4" ShapeID="_x0000_i2273" DrawAspect="Content" ObjectID="_1493586626" r:id="rId2511"/>
        </w:object>
      </w:r>
      <w:r>
        <w:t>.</w:t>
      </w:r>
    </w:p>
    <w:p w14:paraId="310948CB" w14:textId="77777777" w:rsidR="008C7882" w:rsidRDefault="008C7882" w:rsidP="008F4203">
      <w:pPr>
        <w:pStyle w:val="Heading3"/>
      </w:pPr>
      <w:bookmarkStart w:id="1683" w:name="_Toc302481274"/>
      <w:bookmarkStart w:id="1684" w:name="_Toc302490328"/>
      <w:bookmarkStart w:id="1685" w:name="_Toc302491862"/>
      <w:bookmarkStart w:id="1686" w:name="_Toc302492231"/>
      <w:bookmarkStart w:id="1687" w:name="_Toc289032585"/>
      <w:bookmarkEnd w:id="1683"/>
      <w:bookmarkEnd w:id="1684"/>
      <w:bookmarkEnd w:id="1685"/>
      <w:bookmarkEnd w:id="1686"/>
      <w:r>
        <w:t>Veronda-Westmann Hyperelasticity</w:t>
      </w:r>
      <w:bookmarkEnd w:id="1687"/>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74" type="#_x0000_t75" style="width:211.9pt;height:30.55pt" o:ole="">
            <v:imagedata r:id="rId2512" o:title=""/>
          </v:shape>
          <o:OLEObject Type="Embed" ProgID="Equation.DSMT4" ShapeID="_x0000_i2274" DrawAspect="Content" ObjectID="_1493586627" r:id="rId251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88" w:author="rawlins" w:date="2015-05-19T17:23:00Z">
          <w:r w:rsidR="00D3178E">
            <w:rPr>
              <w:noProof/>
            </w:rPr>
            <w:instrText>53</w:instrText>
          </w:r>
        </w:ins>
        <w:ins w:id="1689" w:author="Gerard" w:date="2015-05-06T12:49:00Z">
          <w:del w:id="1690" w:author="rawlins" w:date="2015-05-19T16:10:00Z">
            <w:r w:rsidR="00E3755C" w:rsidDel="00752FD5">
              <w:rPr>
                <w:noProof/>
              </w:rPr>
              <w:delInstrText>48</w:delInstrText>
            </w:r>
          </w:del>
        </w:ins>
        <w:del w:id="1691" w:author="rawlins" w:date="2015-05-19T16:10:00Z">
          <w:r w:rsidR="00567B45" w:rsidDel="00752FD5">
            <w:rPr>
              <w:noProof/>
            </w:rPr>
            <w:delInstrText>42</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75" type="#_x0000_t75" style="width:10.2pt;height:10.85pt" o:ole="">
            <v:imagedata r:id="rId2514" o:title=""/>
          </v:shape>
          <o:OLEObject Type="Embed" ProgID="Equation.DSMT4" ShapeID="_x0000_i2275" DrawAspect="Content" ObjectID="_1493586628" r:id="rId2515"/>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76" type="#_x0000_t75" style="width:72.7pt;height:19pt" o:ole="">
            <v:imagedata r:id="rId2516" o:title=""/>
          </v:shape>
          <o:OLEObject Type="Embed" ProgID="Equation.DSMT4" ShapeID="_x0000_i2276" DrawAspect="Content" ObjectID="_1493586629" r:id="rId2517"/>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92" w:author="rawlins" w:date="2015-05-19T17:23:00Z">
          <w:r w:rsidR="00D3178E">
            <w:rPr>
              <w:noProof/>
            </w:rPr>
            <w:instrText>54</w:instrText>
          </w:r>
        </w:ins>
        <w:ins w:id="1693" w:author="Gerard" w:date="2015-05-06T12:49:00Z">
          <w:del w:id="1694" w:author="rawlins" w:date="2015-05-19T16:10:00Z">
            <w:r w:rsidR="00E3755C" w:rsidDel="00752FD5">
              <w:rPr>
                <w:noProof/>
              </w:rPr>
              <w:delInstrText>49</w:delInstrText>
            </w:r>
          </w:del>
        </w:ins>
        <w:del w:id="1695" w:author="rawlins" w:date="2015-05-19T16:10:00Z">
          <w:r w:rsidR="00567B45" w:rsidDel="00752FD5">
            <w:rPr>
              <w:noProof/>
            </w:rPr>
            <w:delInstrText>43</w:delInstrText>
          </w:r>
        </w:del>
      </w:fldSimple>
      <w:r>
        <w:instrText>)</w:instrText>
      </w:r>
      <w:r>
        <w:fldChar w:fldCharType="end"/>
      </w:r>
    </w:p>
    <w:p w14:paraId="547ABDC2" w14:textId="77777777" w:rsidR="00AC4592" w:rsidRDefault="00AC4592" w:rsidP="00AC4592">
      <w:r>
        <w:t>where</w:t>
      </w:r>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77" type="#_x0000_t75" style="width:141.3pt;height:30.55pt" o:ole="">
            <v:imagedata r:id="rId2518" o:title=""/>
          </v:shape>
          <o:OLEObject Type="Embed" ProgID="Equation.DSMT4" ShapeID="_x0000_i2277" DrawAspect="Content" ObjectID="_1493586630" r:id="rId251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96" w:author="rawlins" w:date="2015-05-19T17:23:00Z">
          <w:r w:rsidR="00D3178E">
            <w:rPr>
              <w:noProof/>
            </w:rPr>
            <w:instrText>55</w:instrText>
          </w:r>
        </w:ins>
        <w:ins w:id="1697" w:author="Gerard" w:date="2015-05-06T12:49:00Z">
          <w:del w:id="1698" w:author="rawlins" w:date="2015-05-19T16:10:00Z">
            <w:r w:rsidR="00E3755C" w:rsidDel="00752FD5">
              <w:rPr>
                <w:noProof/>
              </w:rPr>
              <w:delInstrText>50</w:delInstrText>
            </w:r>
          </w:del>
        </w:ins>
        <w:del w:id="1699" w:author="rawlins" w:date="2015-05-19T16:10:00Z">
          <w:r w:rsidR="00567B45" w:rsidDel="00752FD5">
            <w:rPr>
              <w:noProof/>
            </w:rPr>
            <w:delInstrText>44</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78" type="#_x0000_t75" style="width:82.2pt;height:19.7pt" o:ole="">
            <v:imagedata r:id="rId2520" o:title=""/>
          </v:shape>
          <o:OLEObject Type="Embed" ProgID="Equation.DSMT4" ShapeID="_x0000_i2278" DrawAspect="Content" ObjectID="_1493586631" r:id="rId2521"/>
        </w:object>
      </w:r>
      <w:r w:rsidR="00D5704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00" w:author="rawlins" w:date="2015-05-19T17:23:00Z">
          <w:r w:rsidR="00D3178E">
            <w:rPr>
              <w:noProof/>
            </w:rPr>
            <w:instrText>56</w:instrText>
          </w:r>
        </w:ins>
        <w:ins w:id="1701" w:author="Gerard" w:date="2015-05-06T12:49:00Z">
          <w:del w:id="1702" w:author="rawlins" w:date="2015-05-19T16:10:00Z">
            <w:r w:rsidR="00E3755C" w:rsidDel="00752FD5">
              <w:rPr>
                <w:noProof/>
              </w:rPr>
              <w:delInstrText>51</w:delInstrText>
            </w:r>
          </w:del>
        </w:ins>
        <w:del w:id="1703" w:author="rawlins" w:date="2015-05-19T16:10:00Z">
          <w:r w:rsidR="00567B45" w:rsidDel="00752FD5">
            <w:rPr>
              <w:noProof/>
            </w:rPr>
            <w:delInstrText>45</w:delInstrText>
          </w:r>
        </w:del>
      </w:fldSimple>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79" type="#_x0000_t75" style="width:61.8pt;height:30.55pt" o:ole="">
            <v:imagedata r:id="rId2522" o:title=""/>
          </v:shape>
          <o:OLEObject Type="Embed" ProgID="Equation.DSMT4" ShapeID="_x0000_i2279" DrawAspect="Content" ObjectID="_1493586632" r:id="rId2523"/>
        </w:object>
      </w:r>
      <w:r w:rsidR="00B23CF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04" w:author="rawlins" w:date="2015-05-19T17:23:00Z">
          <w:r w:rsidR="00D3178E">
            <w:rPr>
              <w:noProof/>
            </w:rPr>
            <w:instrText>57</w:instrText>
          </w:r>
        </w:ins>
        <w:ins w:id="1705" w:author="Gerard" w:date="2015-05-06T12:49:00Z">
          <w:del w:id="1706" w:author="rawlins" w:date="2015-05-19T16:10:00Z">
            <w:r w:rsidR="00E3755C" w:rsidDel="00752FD5">
              <w:rPr>
                <w:noProof/>
              </w:rPr>
              <w:delInstrText>52</w:delInstrText>
            </w:r>
          </w:del>
        </w:ins>
        <w:del w:id="1707" w:author="rawlins" w:date="2015-05-19T16:10:00Z">
          <w:r w:rsidR="00567B45" w:rsidDel="00752FD5">
            <w:rPr>
              <w:noProof/>
            </w:rPr>
            <w:delInstrText>46</w:delInstrText>
          </w:r>
        </w:del>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r w:rsidR="00FE64EB">
        <w:fldChar w:fldCharType="begin"/>
      </w:r>
      <w:r w:rsidR="00FE64EB">
        <w:instrText xml:space="preserve"> HYPERLINK \l "_ENREF_37" \o "Veronda, 1970 #23" </w:instrText>
      </w:r>
      <w:ins w:id="1708" w:author="rawlins" w:date="2015-05-19T17:22:00Z"/>
      <w:r w:rsidR="00FE64EB">
        <w:fldChar w:fldCharType="separate"/>
      </w:r>
      <w:r w:rsidR="00214E15">
        <w:rPr>
          <w:noProof/>
        </w:rPr>
        <w:t>37</w:t>
      </w:r>
      <w:r w:rsidR="00FE64EB">
        <w:rPr>
          <w:noProof/>
        </w:rPr>
        <w:fldChar w:fldCharType="end"/>
      </w:r>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709" w:name="_Toc289032586"/>
      <w:commentRangeStart w:id="1710"/>
      <w:r>
        <w:t>Arruda-Boyce Hyperelasticity</w:t>
      </w:r>
      <w:commentRangeEnd w:id="1710"/>
      <w:r w:rsidR="00FB3B8D">
        <w:rPr>
          <w:rStyle w:val="CommentReference"/>
          <w:rFonts w:cs="Times New Roman"/>
          <w:b w:val="0"/>
          <w:bCs w:val="0"/>
        </w:rPr>
        <w:commentReference w:id="1710"/>
      </w:r>
      <w:bookmarkEnd w:id="1709"/>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r w:rsidR="00FE64EB">
        <w:fldChar w:fldCharType="begin"/>
      </w:r>
      <w:r w:rsidR="00FE64EB">
        <w:instrText xml:space="preserve"> HYPERLINK \l "_ENREF_38" \o "Arruda, 1993 #36" </w:instrText>
      </w:r>
      <w:ins w:id="1711" w:author="rawlins" w:date="2015-05-19T17:22:00Z"/>
      <w:r w:rsidR="00FE64EB">
        <w:fldChar w:fldCharType="separate"/>
      </w:r>
      <w:r w:rsidR="00214E15">
        <w:rPr>
          <w:noProof/>
        </w:rPr>
        <w:t>38</w:t>
      </w:r>
      <w:r w:rsidR="00FE64EB">
        <w:rPr>
          <w:noProof/>
        </w:rPr>
        <w:fldChar w:fldCharType="end"/>
      </w:r>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80" type="#_x0000_t75" style="width:14.25pt;height:14.25pt" o:ole="">
            <v:imagedata r:id="rId2524" o:title=""/>
          </v:shape>
          <o:OLEObject Type="Embed" ProgID="Equation.DSMT4" ShapeID="_x0000_i2280" DrawAspect="Content" ObjectID="_1493586633" r:id="rId2525"/>
        </w:object>
      </w:r>
      <w:r w:rsidRPr="007B2D9E">
        <w:t xml:space="preserve"> </w:t>
      </w:r>
      <w:r>
        <w:t>of rigid links of equal length</w:t>
      </w:r>
      <w:r w:rsidR="007B2D9E">
        <w:t xml:space="preserve"> </w:t>
      </w:r>
      <w:r w:rsidR="00905817" w:rsidRPr="00905817">
        <w:rPr>
          <w:position w:val="-6"/>
        </w:rPr>
        <w:object w:dxaOrig="139" w:dyaOrig="279" w14:anchorId="3F27C99C">
          <v:shape id="_x0000_i2281" type="#_x0000_t75" style="width:6.8pt;height:14.25pt" o:ole="">
            <v:imagedata r:id="rId2526" o:title=""/>
          </v:shape>
          <o:OLEObject Type="Embed" ProgID="Equation.DSMT4" ShapeID="_x0000_i2281" DrawAspect="Content" ObjectID="_1493586634" r:id="rId2527"/>
        </w:object>
      </w:r>
      <w:r>
        <w:t xml:space="preserve">. </w:t>
      </w:r>
      <w:r w:rsidR="00A11939">
        <w:t>The parameter</w:t>
      </w:r>
      <w:r w:rsidR="007B2D9E">
        <w:t xml:space="preserve"> </w:t>
      </w:r>
      <w:r w:rsidR="00905817" w:rsidRPr="00905817">
        <w:rPr>
          <w:position w:val="-6"/>
        </w:rPr>
        <w:object w:dxaOrig="279" w:dyaOrig="279" w14:anchorId="418246F0">
          <v:shape id="_x0000_i2282" type="#_x0000_t75" style="width:14.25pt;height:14.25pt" o:ole="">
            <v:imagedata r:id="rId2528" o:title=""/>
          </v:shape>
          <o:OLEObject Type="Embed" ProgID="Equation.DSMT4" ShapeID="_x0000_i2282" DrawAspect="Content" ObjectID="_1493586635" r:id="rId2529"/>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83" type="#_x0000_t75" style="width:14.25pt;height:19pt" o:ole="">
            <v:imagedata r:id="rId2530" o:title=""/>
          </v:shape>
          <o:OLEObject Type="Embed" ProgID="Equation.DSMT4" ShapeID="_x0000_i2283" DrawAspect="Content" ObjectID="_1493586636" r:id="rId2531"/>
        </w:object>
      </w:r>
      <w:r w:rsidR="00A11939">
        <w:t xml:space="preserve">, the stretch at which the chains reach their full extended state, </w:t>
      </w:r>
      <w:r w:rsidR="00905817" w:rsidRPr="00905817">
        <w:rPr>
          <w:position w:val="-12"/>
        </w:rPr>
        <w:object w:dxaOrig="920" w:dyaOrig="400" w14:anchorId="2A84849D">
          <v:shape id="_x0000_i2284" type="#_x0000_t75" style="width:46.2pt;height:19.7pt" o:ole="">
            <v:imagedata r:id="rId2532" o:title=""/>
          </v:shape>
          <o:OLEObject Type="Embed" ProgID="Equation.DSMT4" ShapeID="_x0000_i2284" DrawAspect="Content" ObjectID="_1493586637" r:id="rId2533"/>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lastRenderedPageBreak/>
        <w:tab/>
      </w:r>
      <w:r w:rsidR="00905817" w:rsidRPr="00905817">
        <w:rPr>
          <w:position w:val="-28"/>
        </w:rPr>
        <w:object w:dxaOrig="2980" w:dyaOrig="680" w14:anchorId="62EAC367">
          <v:shape id="_x0000_i2285" type="#_x0000_t75" style="width:148.75pt;height:34.65pt" o:ole="">
            <v:imagedata r:id="rId2534" o:title=""/>
          </v:shape>
          <o:OLEObject Type="Embed" ProgID="Equation.DSMT4" ShapeID="_x0000_i2285" DrawAspect="Content" ObjectID="_1493586638" r:id="rId253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12" w:author="rawlins" w:date="2015-05-19T17:23:00Z">
          <w:r w:rsidR="00D3178E">
            <w:rPr>
              <w:noProof/>
            </w:rPr>
            <w:instrText>58</w:instrText>
          </w:r>
        </w:ins>
        <w:ins w:id="1713" w:author="Gerard" w:date="2015-05-06T12:49:00Z">
          <w:del w:id="1714" w:author="rawlins" w:date="2015-05-19T16:10:00Z">
            <w:r w:rsidR="00E3755C" w:rsidDel="00752FD5">
              <w:rPr>
                <w:noProof/>
              </w:rPr>
              <w:delInstrText>53</w:delInstrText>
            </w:r>
          </w:del>
        </w:ins>
        <w:del w:id="1715" w:author="rawlins" w:date="2015-05-19T16:10:00Z">
          <w:r w:rsidR="00567B45" w:rsidDel="00752FD5">
            <w:rPr>
              <w:noProof/>
            </w:rPr>
            <w:delInstrText>47</w:delInstrText>
          </w:r>
        </w:del>
      </w:fldSimple>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86" type="#_x0000_t75" style="width:12.25pt;height:12.9pt" o:ole="">
            <v:imagedata r:id="rId2536" o:title=""/>
          </v:shape>
          <o:OLEObject Type="Embed" ProgID="Equation.DSMT4" ShapeID="_x0000_i2286" DrawAspect="Content" ObjectID="_1493586639" r:id="rId2537"/>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87" type="#_x0000_t75" style="width:12.9pt;height:19pt" o:ole="">
            <v:imagedata r:id="rId2538" o:title=""/>
          </v:shape>
          <o:OLEObject Type="Embed" ProgID="Equation.DSMT4" ShapeID="_x0000_i2287" DrawAspect="Content" ObjectID="_1493586640" r:id="rId2539"/>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88" type="#_x0000_t75" style="width:298.2pt;height:30.55pt" o:ole="">
            <v:imagedata r:id="rId2540" o:title=""/>
          </v:shape>
          <o:OLEObject Type="Embed" ProgID="Equation.DSMT4" ShapeID="_x0000_i2288" DrawAspect="Content" ObjectID="_1493586641" r:id="rId25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16" w:author="rawlins" w:date="2015-05-19T17:23:00Z">
          <w:r w:rsidR="00D3178E">
            <w:rPr>
              <w:noProof/>
            </w:rPr>
            <w:instrText>59</w:instrText>
          </w:r>
        </w:ins>
        <w:ins w:id="1717" w:author="Gerard" w:date="2015-05-06T12:49:00Z">
          <w:del w:id="1718" w:author="rawlins" w:date="2015-05-19T16:10:00Z">
            <w:r w:rsidR="00E3755C" w:rsidDel="00752FD5">
              <w:rPr>
                <w:noProof/>
              </w:rPr>
              <w:delInstrText>54</w:delInstrText>
            </w:r>
          </w:del>
        </w:ins>
        <w:del w:id="1719" w:author="rawlins" w:date="2015-05-19T16:10:00Z">
          <w:r w:rsidR="00567B45" w:rsidDel="00752FD5">
            <w:rPr>
              <w:noProof/>
            </w:rPr>
            <w:delInstrText>48</w:delInstrText>
          </w:r>
        </w:del>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89" type="#_x0000_t75" style="width:209.9pt;height:34.65pt" o:ole="">
            <v:imagedata r:id="rId2542" o:title=""/>
          </v:shape>
          <o:OLEObject Type="Embed" ProgID="Equation.DSMT4" ShapeID="_x0000_i2289" DrawAspect="Content" ObjectID="_1493586642" r:id="rId254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20" w:author="rawlins" w:date="2015-05-19T17:23:00Z">
          <w:r w:rsidR="00D3178E">
            <w:rPr>
              <w:noProof/>
            </w:rPr>
            <w:instrText>60</w:instrText>
          </w:r>
        </w:ins>
        <w:ins w:id="1721" w:author="Gerard" w:date="2015-05-06T12:49:00Z">
          <w:del w:id="1722" w:author="rawlins" w:date="2015-05-19T16:10:00Z">
            <w:r w:rsidR="00E3755C" w:rsidDel="00752FD5">
              <w:rPr>
                <w:noProof/>
              </w:rPr>
              <w:delInstrText>55</w:delInstrText>
            </w:r>
          </w:del>
        </w:ins>
        <w:del w:id="1723" w:author="rawlins" w:date="2015-05-19T16:10:00Z">
          <w:r w:rsidR="00567B45" w:rsidDel="00752FD5">
            <w:rPr>
              <w:noProof/>
            </w:rPr>
            <w:delInstrText>49</w:delInstrText>
          </w:r>
        </w:del>
      </w:fldSimple>
      <w:r>
        <w:instrText>)</w:instrText>
      </w:r>
      <w:r>
        <w:fldChar w:fldCharType="end"/>
      </w:r>
    </w:p>
    <w:p w14:paraId="0E6DB9FE" w14:textId="77777777" w:rsidR="004B5CB6" w:rsidRDefault="004B5CB6" w:rsidP="004B5CB6">
      <w:r>
        <w:t>where,</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90" type="#_x0000_t75" style="width:129.75pt;height:40.1pt" o:ole="">
            <v:imagedata r:id="rId2544" o:title=""/>
          </v:shape>
          <o:OLEObject Type="Embed" ProgID="Equation.DSMT4" ShapeID="_x0000_i2290" DrawAspect="Content" ObjectID="_1493586643" r:id="rId254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24" w:author="rawlins" w:date="2015-05-19T17:23:00Z">
          <w:r w:rsidR="00D3178E">
            <w:rPr>
              <w:noProof/>
            </w:rPr>
            <w:instrText>61</w:instrText>
          </w:r>
        </w:ins>
        <w:ins w:id="1725" w:author="Gerard" w:date="2015-05-06T12:49:00Z">
          <w:del w:id="1726" w:author="rawlins" w:date="2015-05-19T16:10:00Z">
            <w:r w:rsidR="00E3755C" w:rsidDel="00752FD5">
              <w:rPr>
                <w:noProof/>
              </w:rPr>
              <w:delInstrText>56</w:delInstrText>
            </w:r>
          </w:del>
        </w:ins>
        <w:del w:id="1727" w:author="rawlins" w:date="2015-05-19T16:10:00Z">
          <w:r w:rsidR="00567B45" w:rsidDel="00752FD5">
            <w:rPr>
              <w:noProof/>
            </w:rPr>
            <w:delInstrText>50</w:delInstrText>
          </w:r>
        </w:del>
      </w:fldSimple>
      <w:r>
        <w:instrText>)</w:instrText>
      </w:r>
      <w:r>
        <w:fldChar w:fldCharType="end"/>
      </w:r>
    </w:p>
    <w:p w14:paraId="61F4532C" w14:textId="77777777" w:rsidR="008C7882" w:rsidRDefault="008C7882" w:rsidP="008F4203">
      <w:pPr>
        <w:pStyle w:val="Heading3"/>
      </w:pPr>
      <w:bookmarkStart w:id="1728" w:name="_Toc289032587"/>
      <w:commentRangeStart w:id="1729"/>
      <w:r>
        <w:t>Transversely Isotropic Hyperelastic</w:t>
      </w:r>
      <w:commentRangeEnd w:id="1729"/>
      <w:r w:rsidR="00FB3B8D">
        <w:rPr>
          <w:rStyle w:val="CommentReference"/>
          <w:rFonts w:cs="Times New Roman"/>
          <w:b w:val="0"/>
          <w:bCs w:val="0"/>
        </w:rPr>
        <w:commentReference w:id="1729"/>
      </w:r>
      <w:bookmarkEnd w:id="1728"/>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r w:rsidR="00FE64EB">
        <w:fldChar w:fldCharType="begin"/>
      </w:r>
      <w:r w:rsidR="00FE64EB">
        <w:instrText xml:space="preserve"> HYPERLINK \l "_ENREF_5" \o "Weiss, 1996 #14" </w:instrText>
      </w:r>
      <w:ins w:id="1730" w:author="rawlins" w:date="2015-05-19T17:22:00Z"/>
      <w:r w:rsidR="00FE64EB">
        <w:fldChar w:fldCharType="separate"/>
      </w:r>
      <w:r w:rsidR="00214E15">
        <w:rPr>
          <w:noProof/>
        </w:rPr>
        <w:t>5</w:t>
      </w:r>
      <w:r w:rsidR="00FE64EB">
        <w:rPr>
          <w:noProof/>
        </w:rPr>
        <w:fldChar w:fldCharType="end"/>
      </w:r>
      <w:r w:rsidR="00A56950">
        <w:rPr>
          <w:noProof/>
        </w:rPr>
        <w:t xml:space="preserve">, </w:t>
      </w:r>
      <w:r w:rsidR="00FE64EB">
        <w:fldChar w:fldCharType="begin"/>
      </w:r>
      <w:r w:rsidR="00FE64EB">
        <w:instrText xml:space="preserve"> HYPERLINK \l "_ENREF_39" \o "Puso, 1998 #9" </w:instrText>
      </w:r>
      <w:ins w:id="1731" w:author="rawlins" w:date="2015-05-19T17:22:00Z"/>
      <w:r w:rsidR="00FE64EB">
        <w:fldChar w:fldCharType="separate"/>
      </w:r>
      <w:r w:rsidR="00214E15">
        <w:rPr>
          <w:noProof/>
        </w:rPr>
        <w:t>39</w:t>
      </w:r>
      <w:r w:rsidR="00FE64EB">
        <w:rPr>
          <w:noProof/>
        </w:rPr>
        <w:fldChar w:fldCharType="end"/>
      </w:r>
      <w:r w:rsidR="00A56950">
        <w:rPr>
          <w:noProof/>
        </w:rPr>
        <w:t xml:space="preserve">, </w:t>
      </w:r>
      <w:r w:rsidR="00FE64EB">
        <w:fldChar w:fldCharType="begin"/>
      </w:r>
      <w:r w:rsidR="00FE64EB">
        <w:instrText xml:space="preserve"> HYPERLINK \l "_ENREF_40" \o "Quapp, 1998 #10" </w:instrText>
      </w:r>
      <w:ins w:id="1732" w:author="rawlins" w:date="2015-05-19T17:22:00Z"/>
      <w:r w:rsidR="00FE64EB">
        <w:fldChar w:fldCharType="separate"/>
      </w:r>
      <w:r w:rsidR="00214E15">
        <w:rPr>
          <w:noProof/>
        </w:rPr>
        <w:t>40</w:t>
      </w:r>
      <w:r w:rsidR="00FE64EB">
        <w:rPr>
          <w:noProof/>
        </w:rPr>
        <w:fldChar w:fldCharType="end"/>
      </w:r>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91" type="#_x0000_t75" style="width:176.6pt;height:30.55pt" o:ole="">
            <v:imagedata r:id="rId2546" o:title=""/>
          </v:shape>
          <o:OLEObject Type="Embed" ProgID="Equation.DSMT4" ShapeID="_x0000_i2291" DrawAspect="Content" ObjectID="_1493586644" r:id="rId25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33" w:author="rawlins" w:date="2015-05-19T17:23:00Z">
          <w:r w:rsidR="00D3178E">
            <w:rPr>
              <w:noProof/>
            </w:rPr>
            <w:instrText>62</w:instrText>
          </w:r>
        </w:ins>
        <w:ins w:id="1734" w:author="Gerard" w:date="2015-05-06T12:49:00Z">
          <w:del w:id="1735" w:author="rawlins" w:date="2015-05-19T16:10:00Z">
            <w:r w:rsidR="00E3755C" w:rsidDel="00752FD5">
              <w:rPr>
                <w:noProof/>
              </w:rPr>
              <w:delInstrText>57</w:delInstrText>
            </w:r>
          </w:del>
        </w:ins>
        <w:del w:id="1736" w:author="rawlins" w:date="2015-05-19T16:10:00Z">
          <w:r w:rsidR="00567B45" w:rsidDel="00752FD5">
            <w:rPr>
              <w:noProof/>
            </w:rPr>
            <w:delInstrText>51</w:delInstrText>
          </w:r>
        </w:del>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92" type="#_x0000_t75" style="width:10.85pt;height:19pt" o:ole="">
            <v:imagedata r:id="rId2548" o:title=""/>
          </v:shape>
          <o:OLEObject Type="Embed" ProgID="Equation.DSMT4" ShapeID="_x0000_i2292" DrawAspect="Content" ObjectID="_1493586645" r:id="rId2549"/>
        </w:object>
      </w:r>
      <w:r w:rsidR="007B2D9E">
        <w:t xml:space="preserve"> </w:t>
      </w:r>
      <w:r>
        <w:t>and</w:t>
      </w:r>
      <w:r w:rsidR="007B2D9E">
        <w:t xml:space="preserve"> </w:t>
      </w:r>
      <w:r w:rsidR="00905817" w:rsidRPr="00905817">
        <w:rPr>
          <w:position w:val="-12"/>
        </w:rPr>
        <w:object w:dxaOrig="260" w:dyaOrig="380" w14:anchorId="3F6E79CE">
          <v:shape id="_x0000_i2293" type="#_x0000_t75" style="width:12.9pt;height:19pt" o:ole="">
            <v:imagedata r:id="rId2550" o:title=""/>
          </v:shape>
          <o:OLEObject Type="Embed" ProgID="Equation.DSMT4" ShapeID="_x0000_i2293" DrawAspect="Content" ObjectID="_1493586646" r:id="rId2551"/>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94" type="#_x0000_t75" style="width:14.25pt;height:14.25pt" o:ole="">
            <v:imagedata r:id="rId2552" o:title=""/>
          </v:shape>
          <o:OLEObject Type="Embed" ProgID="Equation.DSMT4" ShapeID="_x0000_i2294" DrawAspect="Content" ObjectID="_1493586647" r:id="rId2553"/>
        </w:object>
      </w:r>
      <w:r>
        <w:rPr>
          <w:b/>
        </w:rPr>
        <w:t xml:space="preserve"> </w:t>
      </w:r>
      <w:r>
        <w:t xml:space="preserve">and </w:t>
      </w:r>
      <w:r w:rsidR="00905817" w:rsidRPr="00905817">
        <w:rPr>
          <w:position w:val="-6"/>
        </w:rPr>
        <w:object w:dxaOrig="220" w:dyaOrig="340" w14:anchorId="567944D5">
          <v:shape id="_x0000_i2295" type="#_x0000_t75" style="width:14.25pt;height:14.25pt" o:ole="">
            <v:imagedata r:id="rId2554" o:title=""/>
          </v:shape>
          <o:OLEObject Type="Embed" ProgID="Equation.DSMT4" ShapeID="_x0000_i2295" DrawAspect="Content" ObjectID="_1493586648" r:id="rId2555"/>
        </w:object>
      </w:r>
      <w:r>
        <w:t xml:space="preserve"> is the deviatoric part of the stretch along the fiber direction (</w:t>
      </w:r>
      <w:r w:rsidR="00905817" w:rsidRPr="00905817">
        <w:rPr>
          <w:position w:val="-6"/>
        </w:rPr>
        <w:object w:dxaOrig="1320" w:dyaOrig="340" w14:anchorId="6AC598AD">
          <v:shape id="_x0000_i2296" type="#_x0000_t75" style="width:64.55pt;height:14.25pt" o:ole="">
            <v:imagedata r:id="rId2556" o:title=""/>
          </v:shape>
          <o:OLEObject Type="Embed" ProgID="Equation.DSMT4" ShapeID="_x0000_i2296" DrawAspect="Content" ObjectID="_1493586649" r:id="rId2557"/>
        </w:object>
      </w:r>
      <w:r>
        <w:t xml:space="preserve">, where </w:t>
      </w:r>
      <w:r w:rsidR="00905817" w:rsidRPr="00905817">
        <w:rPr>
          <w:position w:val="-4"/>
        </w:rPr>
        <w:object w:dxaOrig="260" w:dyaOrig="260" w14:anchorId="0A03AA72">
          <v:shape id="_x0000_i2297" type="#_x0000_t75" style="width:14.25pt;height:14.25pt" o:ole="">
            <v:imagedata r:id="rId2558" o:title=""/>
          </v:shape>
          <o:OLEObject Type="Embed" ProgID="Equation.DSMT4" ShapeID="_x0000_i2297" DrawAspect="Content" ObjectID="_1493586650" r:id="rId2559"/>
        </w:object>
      </w:r>
      <w:r w:rsidR="007B2D9E">
        <w:t xml:space="preserve"> </w:t>
      </w:r>
      <w:r>
        <w:t xml:space="preserve">is the initial fiber direction). The function </w:t>
      </w:r>
      <w:r w:rsidR="00905817" w:rsidRPr="00905817">
        <w:rPr>
          <w:position w:val="-12"/>
        </w:rPr>
        <w:object w:dxaOrig="260" w:dyaOrig="360" w14:anchorId="5D1DEF35">
          <v:shape id="_x0000_i2298" type="#_x0000_t75" style="width:14.25pt;height:21.75pt" o:ole="">
            <v:imagedata r:id="rId2560" o:title=""/>
          </v:shape>
          <o:OLEObject Type="Embed" ProgID="Equation.DSMT4" ShapeID="_x0000_i2298" DrawAspect="Content" ObjectID="_1493586651" r:id="rId2561"/>
        </w:object>
      </w:r>
      <w:r>
        <w:t xml:space="preserve"> represents the material response of the isotropic ground substance matrix, while </w:t>
      </w:r>
      <w:r w:rsidR="00905817" w:rsidRPr="00905817">
        <w:rPr>
          <w:position w:val="-12"/>
        </w:rPr>
        <w:object w:dxaOrig="279" w:dyaOrig="360" w14:anchorId="4875B89A">
          <v:shape id="_x0000_i2299" type="#_x0000_t75" style="width:14.25pt;height:21.75pt" o:ole="">
            <v:imagedata r:id="rId2562" o:title=""/>
          </v:shape>
          <o:OLEObject Type="Embed" ProgID="Equation.DSMT4" ShapeID="_x0000_i2299" DrawAspect="Content" ObjectID="_1493586652" r:id="rId2563"/>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300" type="#_x0000_t75" style="width:180pt;height:93.75pt" o:ole="">
            <v:imagedata r:id="rId2564" o:title=""/>
          </v:shape>
          <o:OLEObject Type="Embed" ProgID="Equation.DSMT4" ShapeID="_x0000_i2300" DrawAspect="Content" ObjectID="_1493586653" r:id="rId25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37" w:author="rawlins" w:date="2015-05-19T17:23:00Z">
          <w:r w:rsidR="00D3178E">
            <w:rPr>
              <w:noProof/>
            </w:rPr>
            <w:instrText>63</w:instrText>
          </w:r>
        </w:ins>
        <w:ins w:id="1738" w:author="Gerard" w:date="2015-05-06T12:49:00Z">
          <w:del w:id="1739" w:author="rawlins" w:date="2015-05-19T16:10:00Z">
            <w:r w:rsidR="00E3755C" w:rsidDel="00752FD5">
              <w:rPr>
                <w:noProof/>
              </w:rPr>
              <w:delInstrText>58</w:delInstrText>
            </w:r>
          </w:del>
        </w:ins>
        <w:del w:id="1740" w:author="rawlins" w:date="2015-05-19T16:10:00Z">
          <w:r w:rsidR="00567B45" w:rsidDel="00752FD5">
            <w:rPr>
              <w:noProof/>
            </w:rPr>
            <w:delInstrText>52</w:delInstrText>
          </w:r>
        </w:del>
      </w:fldSimple>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301" type="#_x0000_t75" style="width:14.95pt;height:19pt" o:ole="">
            <v:imagedata r:id="rId2566" o:title=""/>
          </v:shape>
          <o:OLEObject Type="Embed" ProgID="Equation.DSMT4" ShapeID="_x0000_i2301" DrawAspect="Content" ObjectID="_1493586654" r:id="rId2567"/>
        </w:object>
      </w:r>
      <w:r w:rsidR="007B2D9E">
        <w:t xml:space="preserve"> </w:t>
      </w:r>
      <w:r>
        <w:t xml:space="preserve">is the stretch at which the fibers are straightened, </w:t>
      </w:r>
      <w:r w:rsidR="00905817" w:rsidRPr="00905817">
        <w:rPr>
          <w:position w:val="-12"/>
        </w:rPr>
        <w:object w:dxaOrig="300" w:dyaOrig="360" w14:anchorId="2BAFA7B9">
          <v:shape id="_x0000_i2302" type="#_x0000_t75" style="width:14.95pt;height:19pt" o:ole="">
            <v:imagedata r:id="rId2568" o:title=""/>
          </v:shape>
          <o:OLEObject Type="Embed" ProgID="Equation.DSMT4" ShapeID="_x0000_i2302" DrawAspect="Content" ObjectID="_1493586655" r:id="rId2569"/>
        </w:object>
      </w:r>
      <w:r w:rsidR="007B2D9E">
        <w:t xml:space="preserve"> </w:t>
      </w:r>
      <w:r>
        <w:t xml:space="preserve">scales the exponential stresses, </w:t>
      </w:r>
      <w:r w:rsidR="00905817" w:rsidRPr="00905817">
        <w:rPr>
          <w:position w:val="-12"/>
        </w:rPr>
        <w:object w:dxaOrig="300" w:dyaOrig="360" w14:anchorId="0B8CA144">
          <v:shape id="_x0000_i2303" type="#_x0000_t75" style="width:14.95pt;height:19pt" o:ole="">
            <v:imagedata r:id="rId2570" o:title=""/>
          </v:shape>
          <o:OLEObject Type="Embed" ProgID="Equation.DSMT4" ShapeID="_x0000_i2303" DrawAspect="Content" ObjectID="_1493586656" r:id="rId2571"/>
        </w:object>
      </w:r>
      <w:r w:rsidR="007B2D9E">
        <w:t xml:space="preserve"> </w:t>
      </w:r>
      <w:r>
        <w:t xml:space="preserve">is the rate of uncrimping of the fibers, and </w:t>
      </w:r>
      <w:r w:rsidR="00905817" w:rsidRPr="00905817">
        <w:rPr>
          <w:position w:val="-12"/>
        </w:rPr>
        <w:object w:dxaOrig="300" w:dyaOrig="360" w14:anchorId="2C1C74ED">
          <v:shape id="_x0000_i2304" type="#_x0000_t75" style="width:14.95pt;height:19pt" o:ole="">
            <v:imagedata r:id="rId2572" o:title=""/>
          </v:shape>
          <o:OLEObject Type="Embed" ProgID="Equation.DSMT4" ShapeID="_x0000_i2304" DrawAspect="Content" ObjectID="_1493586657" r:id="rId2573"/>
        </w:object>
      </w:r>
      <w:r w:rsidR="007B2D9E">
        <w:t xml:space="preserve"> </w:t>
      </w:r>
      <w:r>
        <w:t xml:space="preserve">is the modulus of the straightened fibers. </w:t>
      </w:r>
      <w:r w:rsidR="00905817" w:rsidRPr="00905817">
        <w:rPr>
          <w:position w:val="-12"/>
        </w:rPr>
        <w:object w:dxaOrig="300" w:dyaOrig="360" w14:anchorId="1D5539CD">
          <v:shape id="_x0000_i2305" type="#_x0000_t75" style="width:14.95pt;height:19pt" o:ole="">
            <v:imagedata r:id="rId2574" o:title=""/>
          </v:shape>
          <o:OLEObject Type="Embed" ProgID="Equation.DSMT4" ShapeID="_x0000_i2305" DrawAspect="Content" ObjectID="_1493586658" r:id="rId2575"/>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306" type="#_x0000_t75" style="width:14.95pt;height:19pt" o:ole="">
            <v:imagedata r:id="rId2576" o:title=""/>
          </v:shape>
          <o:OLEObject Type="Embed" ProgID="Equation.DSMT4" ShapeID="_x0000_i2306" DrawAspect="Content" ObjectID="_1493586659" r:id="rId2577"/>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FE64EB">
        <w:fldChar w:fldCharType="begin"/>
      </w:r>
      <w:r w:rsidR="00FE64EB">
        <w:instrText xml:space="preserve"> HYPERLINK \l "_ENREF_31" \o "Simo, 1991 #11" </w:instrText>
      </w:r>
      <w:ins w:id="1741" w:author="rawlins" w:date="2015-05-19T17:22:00Z"/>
      <w:r w:rsidR="00FE64EB">
        <w:fldChar w:fldCharType="separate"/>
      </w:r>
      <w:r w:rsidR="00214E15">
        <w:rPr>
          <w:noProof/>
        </w:rPr>
        <w:t>31</w:t>
      </w:r>
      <w:r w:rsidR="00FE64EB">
        <w:rPr>
          <w:noProof/>
        </w:rPr>
        <w:fldChar w:fldCharType="end"/>
      </w:r>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742" w:name="_Toc289032588"/>
      <w:r>
        <w:lastRenderedPageBreak/>
        <w:t>Ellipsoidal Fiber Distribution</w:t>
      </w:r>
      <w:bookmarkEnd w:id="1742"/>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r w:rsidR="00FE64EB">
        <w:fldChar w:fldCharType="begin"/>
      </w:r>
      <w:r w:rsidR="00FE64EB">
        <w:instrText xml:space="preserve"> HYPERLINK \l "_ENREF_35" \o "Ateshian, 2009 #46" </w:instrText>
      </w:r>
      <w:ins w:id="1743" w:author="rawlins" w:date="2015-05-19T17:22:00Z"/>
      <w:r w:rsidR="00FE64EB">
        <w:fldChar w:fldCharType="separate"/>
      </w:r>
      <w:r w:rsidR="00214E15">
        <w:rPr>
          <w:noProof/>
        </w:rPr>
        <w:t>35</w:t>
      </w:r>
      <w:r w:rsidR="00FE64EB">
        <w:rPr>
          <w:noProof/>
        </w:rPr>
        <w:fldChar w:fldCharType="end"/>
      </w:r>
      <w:r w:rsidR="00A56950">
        <w:rPr>
          <w:noProof/>
        </w:rPr>
        <w:t xml:space="preserve">, </w:t>
      </w:r>
      <w:r w:rsidR="00FE64EB">
        <w:fldChar w:fldCharType="begin"/>
      </w:r>
      <w:r w:rsidR="00FE64EB">
        <w:instrText xml:space="preserve"> HYPERLINK \l "_ENREF_41" \o "Ateshian, 2007 #47" </w:instrText>
      </w:r>
      <w:ins w:id="1744" w:author="rawlins" w:date="2015-05-19T17:22:00Z"/>
      <w:r w:rsidR="00FE64EB">
        <w:fldChar w:fldCharType="separate"/>
      </w:r>
      <w:r w:rsidR="00214E15">
        <w:rPr>
          <w:noProof/>
        </w:rPr>
        <w:t>41</w:t>
      </w:r>
      <w:r w:rsidR="00FE64EB">
        <w:rPr>
          <w:noProof/>
        </w:rPr>
        <w:fldChar w:fldCharType="end"/>
      </w:r>
      <w:r w:rsidR="00A56950">
        <w:rPr>
          <w:noProof/>
        </w:rPr>
        <w:t xml:space="preserve">, </w:t>
      </w:r>
      <w:r w:rsidR="00FE64EB">
        <w:fldChar w:fldCharType="begin"/>
      </w:r>
      <w:r w:rsidR="00FE64EB">
        <w:instrText xml:space="preserve"> HYPERLINK \l "_ENREF_42" \o "Lanir, 1983 #48" </w:instrText>
      </w:r>
      <w:ins w:id="1745" w:author="rawlins" w:date="2015-05-19T17:22:00Z"/>
      <w:r w:rsidR="00FE64EB">
        <w:fldChar w:fldCharType="separate"/>
      </w:r>
      <w:r w:rsidR="00214E15">
        <w:rPr>
          <w:noProof/>
        </w:rPr>
        <w:t>42</w:t>
      </w:r>
      <w:r w:rsidR="00FE64EB">
        <w:rPr>
          <w:noProof/>
        </w:rPr>
        <w:fldChar w:fldCharType="end"/>
      </w:r>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307" type="#_x0000_t75" style="width:183.4pt;height:25.8pt" o:ole="">
            <v:imagedata r:id="rId2578" o:title=""/>
          </v:shape>
          <o:OLEObject Type="Embed" ProgID="Equation.DSMT4" ShapeID="_x0000_i2307" DrawAspect="Content" ObjectID="_1493586660" r:id="rId2579"/>
        </w:object>
      </w:r>
      <w:r w:rsidR="0086354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46" w:author="rawlins" w:date="2015-05-19T17:23:00Z">
          <w:r w:rsidR="00D3178E">
            <w:rPr>
              <w:noProof/>
            </w:rPr>
            <w:instrText>64</w:instrText>
          </w:r>
        </w:ins>
        <w:ins w:id="1747" w:author="Gerard" w:date="2015-05-06T12:49:00Z">
          <w:del w:id="1748" w:author="rawlins" w:date="2015-05-19T16:10:00Z">
            <w:r w:rsidR="00E3755C" w:rsidDel="00752FD5">
              <w:rPr>
                <w:noProof/>
              </w:rPr>
              <w:delInstrText>59</w:delInstrText>
            </w:r>
          </w:del>
        </w:ins>
        <w:del w:id="1749" w:author="rawlins" w:date="2015-05-19T16:10:00Z">
          <w:r w:rsidR="00567B45" w:rsidDel="00752FD5">
            <w:rPr>
              <w:noProof/>
            </w:rPr>
            <w:delInstrText>53</w:delInstrText>
          </w:r>
        </w:del>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4F55DE15" w:rsidR="00863541" w:rsidRDefault="00863541" w:rsidP="009773FE">
      <w:pPr>
        <w:pStyle w:val="MTDisplayEquation"/>
      </w:pPr>
      <w:r>
        <w:tab/>
      </w:r>
      <w:r w:rsidR="00905817" w:rsidRPr="00905817">
        <w:rPr>
          <w:position w:val="-18"/>
        </w:rPr>
        <w:object w:dxaOrig="3519" w:dyaOrig="520" w14:anchorId="482558F9">
          <v:shape id="_x0000_i2308" type="#_x0000_t75" style="width:176.6pt;height:25.8pt" o:ole="">
            <v:imagedata r:id="rId2580" o:title=""/>
          </v:shape>
          <o:OLEObject Type="Embed" ProgID="Equation.DSMT4" ShapeID="_x0000_i2308" DrawAspect="Content" ObjectID="_1493586661" r:id="rId25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50" w:author="rawlins" w:date="2015-05-19T17:23:00Z">
          <w:r w:rsidR="00D3178E">
            <w:rPr>
              <w:noProof/>
            </w:rPr>
            <w:instrText>65</w:instrText>
          </w:r>
        </w:ins>
        <w:ins w:id="1751" w:author="Gerard" w:date="2015-05-06T12:49:00Z">
          <w:del w:id="1752" w:author="rawlins" w:date="2015-05-19T16:10:00Z">
            <w:r w:rsidR="00E3755C" w:rsidDel="00752FD5">
              <w:rPr>
                <w:noProof/>
              </w:rPr>
              <w:delInstrText>60</w:delInstrText>
            </w:r>
          </w:del>
        </w:ins>
        <w:del w:id="1753" w:author="rawlins" w:date="2015-05-19T16:10:00Z">
          <w:r w:rsidR="00567B45" w:rsidDel="00752FD5">
            <w:rPr>
              <w:noProof/>
            </w:rPr>
            <w:delInstrText>54</w:delInstrText>
          </w:r>
        </w:del>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309" type="#_x0000_t75" style="width:87.6pt;height:19.7pt" o:ole="">
            <v:imagedata r:id="rId2582" o:title=""/>
          </v:shape>
          <o:OLEObject Type="Embed" ProgID="Equation.DSMT4" ShapeID="_x0000_i2309" DrawAspect="Content" ObjectID="_1493586662" r:id="rId2583"/>
        </w:object>
      </w:r>
      <w:r w:rsidR="00F73358">
        <w:t xml:space="preserve"> </w:t>
      </w:r>
      <w:r w:rsidR="002C3797">
        <w:t xml:space="preserve">is the square of the fiber stretch </w:t>
      </w:r>
      <w:r w:rsidRPr="00905817">
        <w:rPr>
          <w:position w:val="-4"/>
        </w:rPr>
        <w:object w:dxaOrig="220" w:dyaOrig="260" w14:anchorId="1E1832F5">
          <v:shape id="_x0000_i2310" type="#_x0000_t75" style="width:10.85pt;height:12.9pt" o:ole="">
            <v:imagedata r:id="rId2584" o:title=""/>
          </v:shape>
          <o:OLEObject Type="Embed" ProgID="Equation.DSMT4" ShapeID="_x0000_i2310" DrawAspect="Content" ObjectID="_1493586663" r:id="rId2585"/>
        </w:object>
      </w:r>
      <w:r w:rsidR="002C3797">
        <w:t xml:space="preserve">, </w:t>
      </w:r>
      <w:r w:rsidRPr="00905817">
        <w:rPr>
          <w:position w:val="-6"/>
        </w:rPr>
        <w:object w:dxaOrig="260" w:dyaOrig="279" w14:anchorId="5BE145BC">
          <v:shape id="_x0000_i2311" type="#_x0000_t75" style="width:12.9pt;height:14.25pt" o:ole="">
            <v:imagedata r:id="rId2586" o:title=""/>
          </v:shape>
          <o:OLEObject Type="Embed" ProgID="Equation.DSMT4" ShapeID="_x0000_i2311" DrawAspect="Content" ObjectID="_1493586664" r:id="rId2587"/>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12" type="#_x0000_t75" style="width:30.55pt;height:19.7pt" o:ole="">
            <v:imagedata r:id="rId2588" o:title=""/>
          </v:shape>
          <o:OLEObject Type="Embed" ProgID="Equation.DSMT4" ShapeID="_x0000_i2312" DrawAspect="Content" ObjectID="_1493586665" r:id="rId2589"/>
        </w:object>
      </w:r>
      <w:r w:rsidR="002C3797">
        <w:t xml:space="preserve">, </w:t>
      </w:r>
      <w:r w:rsidRPr="00905817">
        <w:rPr>
          <w:position w:val="-12"/>
        </w:rPr>
        <w:object w:dxaOrig="1260" w:dyaOrig="400" w14:anchorId="40ED9A0C">
          <v:shape id="_x0000_i2313" type="#_x0000_t75" style="width:63.15pt;height:19.7pt" o:ole="">
            <v:imagedata r:id="rId2590" o:title=""/>
          </v:shape>
          <o:OLEObject Type="Embed" ProgID="Equation.DSMT4" ShapeID="_x0000_i2313" DrawAspect="Content" ObjectID="_1493586666" r:id="rId2591"/>
        </w:object>
      </w:r>
      <w:r w:rsidR="002C3797">
        <w:t xml:space="preserve"> and </w:t>
      </w:r>
      <w:r w:rsidRPr="00905817">
        <w:rPr>
          <w:position w:val="-14"/>
        </w:rPr>
        <w:object w:dxaOrig="600" w:dyaOrig="400" w14:anchorId="7CEC3E03">
          <v:shape id="_x0000_i2314" type="#_x0000_t75" style="width:29.9pt;height:19.7pt" o:ole="">
            <v:imagedata r:id="rId2592" o:title=""/>
          </v:shape>
          <o:OLEObject Type="Embed" ProgID="Equation.DSMT4" ShapeID="_x0000_i2314" DrawAspect="Content" ObjectID="_1493586667" r:id="rId2593"/>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315" type="#_x0000_t75" style="width:106.65pt;height:36.7pt" o:ole="">
            <v:imagedata r:id="rId2594" o:title=""/>
          </v:shape>
          <o:OLEObject Type="Embed" ProgID="Equation.DSMT4" ShapeID="_x0000_i2315" DrawAspect="Content" ObjectID="_1493586668" r:id="rId259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54" w:author="rawlins" w:date="2015-05-19T17:23:00Z">
          <w:r w:rsidR="00D3178E">
            <w:rPr>
              <w:noProof/>
            </w:rPr>
            <w:instrText>66</w:instrText>
          </w:r>
        </w:ins>
        <w:ins w:id="1755" w:author="Gerard" w:date="2015-05-06T12:49:00Z">
          <w:del w:id="1756" w:author="rawlins" w:date="2015-05-19T16:10:00Z">
            <w:r w:rsidR="00E3755C" w:rsidDel="00752FD5">
              <w:rPr>
                <w:noProof/>
              </w:rPr>
              <w:delInstrText>61</w:delInstrText>
            </w:r>
          </w:del>
        </w:ins>
        <w:del w:id="1757" w:author="rawlins" w:date="2015-05-19T16:10:00Z">
          <w:r w:rsidR="00567B45" w:rsidDel="00752FD5">
            <w:rPr>
              <w:noProof/>
            </w:rPr>
            <w:delInstrText>55</w:delInstrText>
          </w:r>
        </w:del>
      </w:fldSimple>
      <w:r>
        <w:instrText>)</w:instrText>
      </w:r>
      <w:r>
        <w:fldChar w:fldCharType="end"/>
      </w:r>
    </w:p>
    <w:p w14:paraId="152F2DA0" w14:textId="77777777" w:rsidR="00863541" w:rsidRDefault="00863541" w:rsidP="002C3797">
      <w:r>
        <w:t>whereas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316" type="#_x0000_t75" style="width:150.1pt;height:36.7pt" o:ole="">
            <v:imagedata r:id="rId2596" o:title=""/>
          </v:shape>
          <o:OLEObject Type="Embed" ProgID="Equation.DSMT4" ShapeID="_x0000_i2316" DrawAspect="Content" ObjectID="_1493586669" r:id="rId2597"/>
        </w:object>
      </w:r>
      <w:r w:rsidR="007D2D1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58" w:author="rawlins" w:date="2015-05-19T17:23:00Z">
          <w:r w:rsidR="00D3178E">
            <w:rPr>
              <w:noProof/>
            </w:rPr>
            <w:instrText>67</w:instrText>
          </w:r>
        </w:ins>
        <w:ins w:id="1759" w:author="Gerard" w:date="2015-05-06T12:49:00Z">
          <w:del w:id="1760" w:author="rawlins" w:date="2015-05-19T16:10:00Z">
            <w:r w:rsidR="00E3755C" w:rsidDel="00752FD5">
              <w:rPr>
                <w:noProof/>
              </w:rPr>
              <w:delInstrText>62</w:delInstrText>
            </w:r>
          </w:del>
        </w:ins>
        <w:del w:id="1761" w:author="rawlins" w:date="2015-05-19T16:10:00Z">
          <w:r w:rsidR="00567B45" w:rsidDel="00752FD5">
            <w:rPr>
              <w:noProof/>
            </w:rPr>
            <w:delInstrText>56</w:delInstrText>
          </w:r>
        </w:del>
      </w:fldSimple>
      <w:r>
        <w:instrText>)</w:instrText>
      </w:r>
      <w:r>
        <w:fldChar w:fldCharType="end"/>
      </w:r>
    </w:p>
    <w:p w14:paraId="748A3B0B" w14:textId="77777777" w:rsidR="002C3797" w:rsidRDefault="002C3797" w:rsidP="002C3797">
      <w:r>
        <w:t>where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317" type="#_x0000_t75" style="width:129.75pt;height:21.75pt" o:ole="">
            <v:imagedata r:id="rId2598" o:title=""/>
          </v:shape>
          <o:OLEObject Type="Embed" ProgID="Equation.DSMT4" ShapeID="_x0000_i2317" DrawAspect="Content" ObjectID="_1493586670" r:id="rId259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62" w:author="rawlins" w:date="2015-05-19T17:23:00Z">
          <w:r w:rsidR="00D3178E">
            <w:rPr>
              <w:noProof/>
            </w:rPr>
            <w:instrText>68</w:instrText>
          </w:r>
        </w:ins>
        <w:ins w:id="1763" w:author="Gerard" w:date="2015-05-06T12:49:00Z">
          <w:del w:id="1764" w:author="rawlins" w:date="2015-05-19T16:10:00Z">
            <w:r w:rsidR="00E3755C" w:rsidDel="00752FD5">
              <w:rPr>
                <w:noProof/>
              </w:rPr>
              <w:delInstrText>63</w:delInstrText>
            </w:r>
          </w:del>
        </w:ins>
        <w:del w:id="1765" w:author="rawlins" w:date="2015-05-19T16:10:00Z">
          <w:r w:rsidR="00567B45" w:rsidDel="00752FD5">
            <w:rPr>
              <w:noProof/>
            </w:rPr>
            <w:delInstrText>57</w:delInstrText>
          </w:r>
        </w:del>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18" type="#_x0000_t75" style="width:14.25pt;height:14.25pt" o:ole="">
            <v:imagedata r:id="rId2600" o:title=""/>
          </v:shape>
          <o:OLEObject Type="Embed" ProgID="Equation.DSMT4" ShapeID="_x0000_i2318" DrawAspect="Content" ObjectID="_1493586671" r:id="rId2601"/>
        </w:object>
      </w:r>
      <w:r w:rsidR="00F73358">
        <w:t xml:space="preserve"> </w:t>
      </w:r>
      <w:r>
        <w:t xml:space="preserve">and </w:t>
      </w:r>
      <w:r w:rsidR="00905817" w:rsidRPr="00905817">
        <w:rPr>
          <w:position w:val="-10"/>
        </w:rPr>
        <w:object w:dxaOrig="200" w:dyaOrig="320" w14:anchorId="154C6DF3">
          <v:shape id="_x0000_i2319" type="#_x0000_t75" style="width:7.45pt;height:14.25pt" o:ole="">
            <v:imagedata r:id="rId2602" o:title=""/>
          </v:shape>
          <o:OLEObject Type="Embed" ProgID="Equation.DSMT4" ShapeID="_x0000_i2319" DrawAspect="Content" ObjectID="_1493586672" r:id="rId2603"/>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320" type="#_x0000_t75" style="width:244.55pt;height:79.45pt" o:ole="">
            <v:imagedata r:id="rId2604" o:title=""/>
          </v:shape>
          <o:OLEObject Type="Embed" ProgID="Equation.DSMT4" ShapeID="_x0000_i2320" DrawAspect="Content" ObjectID="_1493586673" r:id="rId260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66" w:author="rawlins" w:date="2015-05-19T17:23:00Z">
          <w:r w:rsidR="00D3178E">
            <w:rPr>
              <w:noProof/>
            </w:rPr>
            <w:instrText>69</w:instrText>
          </w:r>
        </w:ins>
        <w:ins w:id="1767" w:author="Gerard" w:date="2015-05-06T12:49:00Z">
          <w:del w:id="1768" w:author="rawlins" w:date="2015-05-19T16:10:00Z">
            <w:r w:rsidR="00E3755C" w:rsidDel="00752FD5">
              <w:rPr>
                <w:noProof/>
              </w:rPr>
              <w:delInstrText>64</w:delInstrText>
            </w:r>
          </w:del>
        </w:ins>
        <w:del w:id="1769" w:author="rawlins" w:date="2015-05-19T16:10:00Z">
          <w:r w:rsidR="00567B45" w:rsidDel="00752FD5">
            <w:rPr>
              <w:noProof/>
            </w:rPr>
            <w:delInstrText>58</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321" type="#_x0000_t75" style="width:57.75pt;height:21.75pt" o:ole="">
            <v:imagedata r:id="rId2606" o:title=""/>
          </v:shape>
          <o:OLEObject Type="Embed" ProgID="Equation.DSMT4" ShapeID="_x0000_i2321" DrawAspect="Content" ObjectID="_1493586674" r:id="rId2607"/>
        </w:object>
      </w:r>
      <w:r w:rsidR="00E93F6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70" w:author="rawlins" w:date="2015-05-19T17:23:00Z">
          <w:r w:rsidR="00D3178E">
            <w:rPr>
              <w:noProof/>
            </w:rPr>
            <w:instrText>70</w:instrText>
          </w:r>
        </w:ins>
        <w:ins w:id="1771" w:author="Gerard" w:date="2015-05-06T12:49:00Z">
          <w:del w:id="1772" w:author="rawlins" w:date="2015-05-19T16:10:00Z">
            <w:r w:rsidR="00E3755C" w:rsidDel="00752FD5">
              <w:rPr>
                <w:noProof/>
              </w:rPr>
              <w:delInstrText>65</w:delInstrText>
            </w:r>
          </w:del>
        </w:ins>
        <w:del w:id="1773" w:author="rawlins" w:date="2015-05-19T16:10:00Z">
          <w:r w:rsidR="00567B45" w:rsidDel="00752FD5">
            <w:rPr>
              <w:noProof/>
            </w:rPr>
            <w:delInstrText>59</w:delInstrText>
          </w:r>
        </w:del>
      </w:fldSimple>
      <w:r>
        <w:instrText>)</w:instrText>
      </w:r>
      <w:r>
        <w:fldChar w:fldCharType="end"/>
      </w:r>
    </w:p>
    <w:p w14:paraId="60DD6302" w14:textId="77777777" w:rsidR="00B30137" w:rsidRDefault="00C56E50" w:rsidP="008F4203">
      <w:pPr>
        <w:pStyle w:val="Heading3"/>
      </w:pPr>
      <w:bookmarkStart w:id="1774" w:name="_Toc289032589"/>
      <w:r>
        <w:t xml:space="preserve">Fiber with </w:t>
      </w:r>
      <w:r w:rsidR="0081541F">
        <w:t>E</w:t>
      </w:r>
      <w:r>
        <w:t>xponential Power law</w:t>
      </w:r>
      <w:bookmarkEnd w:id="1774"/>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322" type="#_x0000_t75" style="width:151.45pt;height:36pt" o:ole="">
            <v:imagedata r:id="rId2608" o:title=""/>
          </v:shape>
          <o:OLEObject Type="Embed" ProgID="Equation.DSMT4" ShapeID="_x0000_i2322" DrawAspect="Content" ObjectID="_1493586675" r:id="rId260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75" w:author="rawlins" w:date="2015-05-19T17:23:00Z">
          <w:r w:rsidR="00D3178E">
            <w:rPr>
              <w:noProof/>
            </w:rPr>
            <w:instrText>71</w:instrText>
          </w:r>
        </w:ins>
        <w:ins w:id="1776" w:author="Gerard" w:date="2015-05-06T12:49:00Z">
          <w:del w:id="1777" w:author="rawlins" w:date="2015-05-19T16:10:00Z">
            <w:r w:rsidR="00E3755C" w:rsidDel="00752FD5">
              <w:rPr>
                <w:noProof/>
              </w:rPr>
              <w:delInstrText>66</w:delInstrText>
            </w:r>
          </w:del>
        </w:ins>
        <w:del w:id="1778" w:author="rawlins" w:date="2015-05-19T16:10:00Z">
          <w:r w:rsidR="00567B45" w:rsidDel="00752FD5">
            <w:rPr>
              <w:noProof/>
            </w:rPr>
            <w:delInstrText>60</w:delInstrText>
          </w:r>
        </w:del>
      </w:fldSimple>
      <w:r>
        <w:instrText>)</w:instrText>
      </w:r>
      <w:r>
        <w:fldChar w:fldCharType="end"/>
      </w:r>
    </w:p>
    <w:p w14:paraId="6FB0D9FA" w14:textId="77777777" w:rsidR="00437785" w:rsidRDefault="00437785" w:rsidP="004F2517">
      <w:r>
        <w:t>and the corresponding spatial elasticity tensor is</w:t>
      </w:r>
    </w:p>
    <w:p w14:paraId="6EA7419B" w14:textId="1B502895" w:rsidR="00437785" w:rsidRDefault="00437785" w:rsidP="00A46710">
      <w:pPr>
        <w:pStyle w:val="MTDisplayEquation"/>
      </w:pPr>
      <w:r>
        <w:lastRenderedPageBreak/>
        <w:tab/>
      </w:r>
      <w:r w:rsidR="00905817" w:rsidRPr="00905817">
        <w:rPr>
          <w:position w:val="-30"/>
        </w:rPr>
        <w:object w:dxaOrig="3840" w:dyaOrig="720" w14:anchorId="17841CF0">
          <v:shape id="_x0000_i2323" type="#_x0000_t75" style="width:194.25pt;height:36pt" o:ole="">
            <v:imagedata r:id="rId2610" o:title=""/>
          </v:shape>
          <o:OLEObject Type="Embed" ProgID="Equation.DSMT4" ShapeID="_x0000_i2323" DrawAspect="Content" ObjectID="_1493586676" r:id="rId26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79" w:author="rawlins" w:date="2015-05-19T17:23:00Z">
          <w:r w:rsidR="00D3178E">
            <w:rPr>
              <w:noProof/>
            </w:rPr>
            <w:instrText>72</w:instrText>
          </w:r>
        </w:ins>
        <w:ins w:id="1780" w:author="Gerard" w:date="2015-05-06T12:49:00Z">
          <w:del w:id="1781" w:author="rawlins" w:date="2015-05-19T16:10:00Z">
            <w:r w:rsidR="00E3755C" w:rsidDel="00752FD5">
              <w:rPr>
                <w:noProof/>
              </w:rPr>
              <w:delInstrText>67</w:delInstrText>
            </w:r>
          </w:del>
        </w:ins>
        <w:del w:id="1782" w:author="rawlins" w:date="2015-05-19T16:10:00Z">
          <w:r w:rsidR="00567B45" w:rsidDel="00752FD5">
            <w:rPr>
              <w:noProof/>
            </w:rPr>
            <w:delInstrText>61</w:delInstrText>
          </w:r>
        </w:del>
      </w:fldSimple>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24" type="#_x0000_t75" style="width:87.6pt;height:19.7pt" o:ole="">
            <v:imagedata r:id="rId2612" o:title=""/>
          </v:shape>
          <o:OLEObject Type="Embed" ProgID="Equation.DSMT4" ShapeID="_x0000_i2324" DrawAspect="Content" ObjectID="_1493586677" r:id="rId2613"/>
        </w:object>
      </w:r>
      <w:r>
        <w:t xml:space="preserve"> is the square of the fiber stretch, </w:t>
      </w:r>
      <w:r w:rsidR="00905817" w:rsidRPr="00905817">
        <w:rPr>
          <w:position w:val="-6"/>
        </w:rPr>
        <w:object w:dxaOrig="260" w:dyaOrig="279" w14:anchorId="2F88C5A5">
          <v:shape id="_x0000_i2325" type="#_x0000_t75" style="width:12.9pt;height:14.25pt" o:ole="">
            <v:imagedata r:id="rId2614" o:title=""/>
          </v:shape>
          <o:OLEObject Type="Embed" ProgID="Equation.DSMT4" ShapeID="_x0000_i2325" DrawAspect="Content" ObjectID="_1493586678" r:id="rId2615"/>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326" type="#_x0000_t75" style="width:194.25pt;height:19pt" o:ole="">
            <v:imagedata r:id="rId2616" o:title=""/>
          </v:shape>
          <o:OLEObject Type="Embed" ProgID="Equation.DSMT4" ShapeID="_x0000_i2326" DrawAspect="Content" ObjectID="_1493586679" r:id="rId26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83" w:author="rawlins" w:date="2015-05-19T17:23:00Z">
          <w:r w:rsidR="00D3178E">
            <w:rPr>
              <w:noProof/>
            </w:rPr>
            <w:instrText>73</w:instrText>
          </w:r>
        </w:ins>
        <w:ins w:id="1784" w:author="Gerard" w:date="2015-05-06T12:49:00Z">
          <w:del w:id="1785" w:author="rawlins" w:date="2015-05-19T16:10:00Z">
            <w:r w:rsidR="00E3755C" w:rsidDel="00752FD5">
              <w:rPr>
                <w:noProof/>
              </w:rPr>
              <w:delInstrText>68</w:delInstrText>
            </w:r>
          </w:del>
        </w:ins>
        <w:del w:id="1786" w:author="rawlins" w:date="2015-05-19T16:10:00Z">
          <w:r w:rsidR="00567B45" w:rsidDel="00752FD5">
            <w:rPr>
              <w:noProof/>
            </w:rPr>
            <w:delInstrText>62</w:delInstrText>
          </w:r>
        </w:del>
      </w:fldSimple>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27" type="#_x0000_t75" style="width:63.15pt;height:19.7pt" o:ole="">
            <v:imagedata r:id="rId2618" o:title=""/>
          </v:shape>
          <o:OLEObject Type="Embed" ProgID="Equation.DSMT4" ShapeID="_x0000_i2327" DrawAspect="Content" ObjectID="_1493586680" r:id="rId2619"/>
        </w:object>
      </w:r>
      <w:r>
        <w:t xml:space="preserve"> and </w:t>
      </w:r>
      <w:r w:rsidR="00905817" w:rsidRPr="00905817">
        <w:rPr>
          <w:position w:val="-14"/>
        </w:rPr>
        <w:object w:dxaOrig="600" w:dyaOrig="400" w14:anchorId="1594CB3A">
          <v:shape id="_x0000_i2328" type="#_x0000_t75" style="width:29.9pt;height:19.7pt" o:ole="">
            <v:imagedata r:id="rId2620" o:title=""/>
          </v:shape>
          <o:OLEObject Type="Embed" ProgID="Equation.DSMT4" ShapeID="_x0000_i2328" DrawAspect="Content" ObjectID="_1493586681" r:id="rId2621"/>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tab/>
      </w:r>
      <w:r w:rsidR="00905817" w:rsidRPr="00905817">
        <w:rPr>
          <w:position w:val="-28"/>
        </w:rPr>
        <w:object w:dxaOrig="2940" w:dyaOrig="660" w14:anchorId="29D220F6">
          <v:shape id="_x0000_i2329" type="#_x0000_t75" style="width:146.7pt;height:32.6pt" o:ole="">
            <v:imagedata r:id="rId2622" o:title=""/>
          </v:shape>
          <o:OLEObject Type="Embed" ProgID="Equation.DSMT4" ShapeID="_x0000_i2329" DrawAspect="Content" ObjectID="_1493586682" r:id="rId262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87" w:author="rawlins" w:date="2015-05-19T17:23:00Z">
          <w:r w:rsidR="00D3178E">
            <w:rPr>
              <w:noProof/>
            </w:rPr>
            <w:instrText>74</w:instrText>
          </w:r>
        </w:ins>
        <w:ins w:id="1788" w:author="Gerard" w:date="2015-05-06T12:49:00Z">
          <w:del w:id="1789" w:author="rawlins" w:date="2015-05-19T16:10:00Z">
            <w:r w:rsidR="00E3755C" w:rsidDel="00752FD5">
              <w:rPr>
                <w:noProof/>
              </w:rPr>
              <w:delInstrText>69</w:delInstrText>
            </w:r>
          </w:del>
        </w:ins>
        <w:del w:id="1790" w:author="rawlins" w:date="2015-05-19T16:10:00Z">
          <w:r w:rsidR="00567B45" w:rsidDel="00752FD5">
            <w:rPr>
              <w:noProof/>
            </w:rPr>
            <w:delInstrText>63</w:delInstrText>
          </w:r>
        </w:del>
      </w:fldSimple>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30" type="#_x0000_t75" style="width:27.85pt;height:15.6pt" o:ole="">
            <v:imagedata r:id="rId2624" o:title=""/>
          </v:shape>
          <o:OLEObject Type="Embed" ProgID="Equation.DSMT4" ShapeID="_x0000_i2330" DrawAspect="Content" ObjectID="_1493586683" r:id="rId2625"/>
        </w:object>
      </w:r>
      <w:r>
        <w:t xml:space="preserve">, </w:t>
      </w:r>
      <w:r w:rsidR="00905817" w:rsidRPr="00905817">
        <w:rPr>
          <w:position w:val="-6"/>
        </w:rPr>
        <w:object w:dxaOrig="580" w:dyaOrig="279" w14:anchorId="42DB43CA">
          <v:shape id="_x0000_i2331" type="#_x0000_t75" style="width:29.2pt;height:14.25pt" o:ole="">
            <v:imagedata r:id="rId2626" o:title=""/>
          </v:shape>
          <o:OLEObject Type="Embed" ProgID="Equation.DSMT4" ShapeID="_x0000_i2331" DrawAspect="Content" ObjectID="_1493586684" r:id="rId2627"/>
        </w:object>
      </w:r>
      <w:r>
        <w:t xml:space="preserve">and </w:t>
      </w:r>
      <w:r w:rsidR="00905817" w:rsidRPr="00905817">
        <w:rPr>
          <w:position w:val="-10"/>
        </w:rPr>
        <w:object w:dxaOrig="600" w:dyaOrig="320" w14:anchorId="673CFFC1">
          <v:shape id="_x0000_i2332" type="#_x0000_t75" style="width:29.9pt;height:15.6pt" o:ole="">
            <v:imagedata r:id="rId2628" o:title=""/>
          </v:shape>
          <o:OLEObject Type="Embed" ProgID="Equation.DSMT4" ShapeID="_x0000_i2332" DrawAspect="Content" ObjectID="_1493586685" r:id="rId2629"/>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33" type="#_x0000_t75" style="width:34.65pt;height:14.25pt" o:ole="">
            <v:imagedata r:id="rId2630" o:title=""/>
          </v:shape>
          <o:OLEObject Type="Embed" ProgID="Equation.DSMT4" ShapeID="_x0000_i2333" DrawAspect="Content" ObjectID="_1493586686" r:id="rId2631"/>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34" type="#_x0000_t75" style="width:94.4pt;height:32.6pt" o:ole="">
            <v:imagedata r:id="rId2632" o:title=""/>
          </v:shape>
          <o:OLEObject Type="Embed" ProgID="Equation.DSMT4" ShapeID="_x0000_i2334" DrawAspect="Content" ObjectID="_1493586687" r:id="rId263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91" w:author="rawlins" w:date="2015-05-19T17:23:00Z">
          <w:r w:rsidR="00D3178E">
            <w:rPr>
              <w:noProof/>
            </w:rPr>
            <w:instrText>75</w:instrText>
          </w:r>
        </w:ins>
        <w:ins w:id="1792" w:author="Gerard" w:date="2015-05-06T12:49:00Z">
          <w:del w:id="1793" w:author="rawlins" w:date="2015-05-19T16:10:00Z">
            <w:r w:rsidR="00E3755C" w:rsidDel="00752FD5">
              <w:rPr>
                <w:noProof/>
              </w:rPr>
              <w:delInstrText>70</w:delInstrText>
            </w:r>
          </w:del>
        </w:ins>
        <w:del w:id="1794" w:author="rawlins" w:date="2015-05-19T16:10:00Z">
          <w:r w:rsidR="00567B45" w:rsidDel="00752FD5">
            <w:rPr>
              <w:noProof/>
            </w:rPr>
            <w:delInstrText>64</w:delInstrText>
          </w:r>
        </w:del>
      </w:fldSimple>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35" type="#_x0000_t75" style="width:29.9pt;height:15.6pt" o:ole="">
            <v:imagedata r:id="rId2634" o:title=""/>
          </v:shape>
          <o:OLEObject Type="Embed" ProgID="Equation.DSMT4" ShapeID="_x0000_i2335" DrawAspect="Content" ObjectID="_1493586688" r:id="rId2635"/>
        </w:object>
      </w:r>
      <w:r>
        <w:t>, the fiber modulus is zero at the strain origin (</w:t>
      </w:r>
      <w:r w:rsidR="00905817" w:rsidRPr="00905817">
        <w:rPr>
          <w:position w:val="-12"/>
        </w:rPr>
        <w:object w:dxaOrig="580" w:dyaOrig="380" w14:anchorId="2C2AE3DC">
          <v:shape id="_x0000_i2336" type="#_x0000_t75" style="width:29.2pt;height:19pt" o:ole="">
            <v:imagedata r:id="rId2636" o:title=""/>
          </v:shape>
          <o:OLEObject Type="Embed" ProgID="Equation.DSMT4" ShapeID="_x0000_i2336" DrawAspect="Content" ObjectID="_1493586689" r:id="rId2637"/>
        </w:object>
      </w:r>
      <w:r>
        <w:t xml:space="preserve">). Therefore, use </w:t>
      </w:r>
      <w:r w:rsidR="00905817" w:rsidRPr="00905817">
        <w:rPr>
          <w:position w:val="-10"/>
        </w:rPr>
        <w:object w:dxaOrig="600" w:dyaOrig="320" w14:anchorId="780406D7">
          <v:shape id="_x0000_i2337" type="#_x0000_t75" style="width:29.9pt;height:15.6pt" o:ole="">
            <v:imagedata r:id="rId2638" o:title=""/>
          </v:shape>
          <o:OLEObject Type="Embed" ProgID="Equation.DSMT4" ShapeID="_x0000_i2337" DrawAspect="Content" ObjectID="_1493586690" r:id="rId2639"/>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795" w:name="_Toc289032590"/>
      <w:r>
        <w:t>Fung Orthotropic</w:t>
      </w:r>
      <w:bookmarkEnd w:id="1795"/>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r w:rsidR="00FE64EB">
        <w:fldChar w:fldCharType="begin"/>
      </w:r>
      <w:r w:rsidR="00FE64EB">
        <w:instrText xml:space="preserve"> HYPERLINK \l "_ENREF_43" \o "Fung, 1993 #44" </w:instrText>
      </w:r>
      <w:ins w:id="1796" w:author="rawlins" w:date="2015-05-19T17:22:00Z"/>
      <w:r w:rsidR="00FE64EB">
        <w:fldChar w:fldCharType="separate"/>
      </w:r>
      <w:r w:rsidR="00214E15">
        <w:rPr>
          <w:noProof/>
        </w:rPr>
        <w:t>43</w:t>
      </w:r>
      <w:r w:rsidR="00FE64EB">
        <w:rPr>
          <w:noProof/>
        </w:rPr>
        <w:fldChar w:fldCharType="end"/>
      </w:r>
      <w:r w:rsidR="00A56950">
        <w:rPr>
          <w:noProof/>
        </w:rPr>
        <w:t xml:space="preserve">, </w:t>
      </w:r>
      <w:r w:rsidR="00FE64EB">
        <w:fldChar w:fldCharType="begin"/>
      </w:r>
      <w:r w:rsidR="00FE64EB">
        <w:instrText xml:space="preserve"> HYPERLINK \l "_ENREF_44" \o "Fung, 1979 #43" </w:instrText>
      </w:r>
      <w:ins w:id="1797" w:author="rawlins" w:date="2015-05-19T17:22:00Z"/>
      <w:r w:rsidR="00FE64EB">
        <w:fldChar w:fldCharType="separate"/>
      </w:r>
      <w:r w:rsidR="00214E15">
        <w:rPr>
          <w:noProof/>
        </w:rPr>
        <w:t>44</w:t>
      </w:r>
      <w:r w:rsidR="00FE64EB">
        <w:rPr>
          <w:noProof/>
        </w:rPr>
        <w:fldChar w:fldCharType="end"/>
      </w:r>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38" type="#_x0000_t75" style="width:114.8pt;height:30.55pt" o:ole="">
            <v:imagedata r:id="rId2640" o:title=""/>
          </v:shape>
          <o:OLEObject Type="Embed" ProgID="Equation.DSMT4" ShapeID="_x0000_i2338" DrawAspect="Content" ObjectID="_1493586691" r:id="rId264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98" w:author="rawlins" w:date="2015-05-19T17:23:00Z">
          <w:r w:rsidR="00D3178E">
            <w:rPr>
              <w:noProof/>
            </w:rPr>
            <w:instrText>76</w:instrText>
          </w:r>
        </w:ins>
        <w:ins w:id="1799" w:author="Gerard" w:date="2015-05-06T12:49:00Z">
          <w:del w:id="1800" w:author="rawlins" w:date="2015-05-19T16:10:00Z">
            <w:r w:rsidR="00E3755C" w:rsidDel="00752FD5">
              <w:rPr>
                <w:noProof/>
              </w:rPr>
              <w:delInstrText>71</w:delInstrText>
            </w:r>
          </w:del>
        </w:ins>
        <w:del w:id="1801" w:author="rawlins" w:date="2015-05-19T16:10:00Z">
          <w:r w:rsidR="00567B45" w:rsidDel="00752FD5">
            <w:rPr>
              <w:noProof/>
            </w:rPr>
            <w:delInstrText>65</w:delInstrText>
          </w:r>
        </w:del>
      </w:fldSimple>
      <w:r>
        <w:instrText>)</w:instrText>
      </w:r>
      <w:r>
        <w:fldChar w:fldCharType="end"/>
      </w:r>
    </w:p>
    <w:p w14:paraId="6404D6BF" w14:textId="77777777" w:rsidR="00CA4A7F" w:rsidRDefault="00CA4A7F" w:rsidP="00CA4A7F">
      <w:r>
        <w:t>where</w:t>
      </w:r>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39" type="#_x0000_t75" style="width:241.8pt;height:36.7pt" o:ole="">
            <v:imagedata r:id="rId2642" o:title=""/>
          </v:shape>
          <o:OLEObject Type="Embed" ProgID="Equation.DSMT4" ShapeID="_x0000_i2339" DrawAspect="Content" ObjectID="_1493586692" r:id="rId264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02" w:author="rawlins" w:date="2015-05-19T17:23:00Z">
          <w:r w:rsidR="00D3178E">
            <w:rPr>
              <w:noProof/>
            </w:rPr>
            <w:instrText>77</w:instrText>
          </w:r>
        </w:ins>
        <w:ins w:id="1803" w:author="Gerard" w:date="2015-05-06T12:49:00Z">
          <w:del w:id="1804" w:author="rawlins" w:date="2015-05-19T16:10:00Z">
            <w:r w:rsidR="00E3755C" w:rsidDel="00752FD5">
              <w:rPr>
                <w:noProof/>
              </w:rPr>
              <w:delInstrText>72</w:delInstrText>
            </w:r>
          </w:del>
        </w:ins>
        <w:del w:id="1805" w:author="rawlins" w:date="2015-05-19T16:10:00Z">
          <w:r w:rsidR="00567B45" w:rsidDel="00752FD5">
            <w:rPr>
              <w:noProof/>
            </w:rPr>
            <w:delInstrText>66</w:delInstrText>
          </w:r>
        </w:del>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40" type="#_x0000_t75" style="width:67.25pt;height:24.45pt" o:ole="">
            <v:imagedata r:id="rId2644" o:title=""/>
          </v:shape>
          <o:OLEObject Type="Embed" ProgID="Equation.DSMT4" ShapeID="_x0000_i2340" DrawAspect="Content" ObjectID="_1493586693" r:id="rId2645"/>
        </w:object>
      </w:r>
      <w:r>
        <w:t xml:space="preserve"> and </w:t>
      </w:r>
      <w:r w:rsidR="00905817" w:rsidRPr="00905817">
        <w:rPr>
          <w:position w:val="-12"/>
        </w:rPr>
        <w:object w:dxaOrig="1460" w:dyaOrig="360" w14:anchorId="5650ED75">
          <v:shape id="_x0000_i2341" type="#_x0000_t75" style="width:72.7pt;height:19pt" o:ole="">
            <v:imagedata r:id="rId2646" o:title=""/>
          </v:shape>
          <o:OLEObject Type="Embed" ProgID="Equation.DSMT4" ShapeID="_x0000_i2341" DrawAspect="Content" ObjectID="_1493586694" r:id="rId2647"/>
        </w:object>
      </w:r>
      <w:r w:rsidR="00E22F0B">
        <w:t xml:space="preserve">, </w:t>
      </w:r>
      <w:r>
        <w:t xml:space="preserve">where </w:t>
      </w:r>
      <w:r w:rsidR="00905817" w:rsidRPr="00905817">
        <w:rPr>
          <w:position w:val="-12"/>
        </w:rPr>
        <w:object w:dxaOrig="340" w:dyaOrig="360" w14:anchorId="1911E370">
          <v:shape id="_x0000_i2342" type="#_x0000_t75" style="width:17pt;height:19pt" o:ole="">
            <v:imagedata r:id="rId2648" o:title=""/>
          </v:shape>
          <o:OLEObject Type="Embed" ProgID="Equation.DSMT4" ShapeID="_x0000_i2342" DrawAspect="Content" ObjectID="_1493586695" r:id="rId2649"/>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tab/>
      </w:r>
      <w:r w:rsidR="00905817" w:rsidRPr="00905817">
        <w:rPr>
          <w:position w:val="-40"/>
        </w:rPr>
        <w:object w:dxaOrig="7119" w:dyaOrig="3220" w14:anchorId="3C6AC79A">
          <v:shape id="_x0000_i2343" type="#_x0000_t75" style="width:355.9pt;height:161pt" o:ole="">
            <v:imagedata r:id="rId2650" o:title=""/>
          </v:shape>
          <o:OLEObject Type="Embed" ProgID="Equation.DSMT4" ShapeID="_x0000_i2343" DrawAspect="Content" ObjectID="_1493586696" r:id="rId26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06" w:author="rawlins" w:date="2015-05-19T17:23:00Z">
          <w:r w:rsidR="00D3178E">
            <w:rPr>
              <w:noProof/>
            </w:rPr>
            <w:instrText>78</w:instrText>
          </w:r>
        </w:ins>
        <w:ins w:id="1807" w:author="Gerard" w:date="2015-05-06T12:49:00Z">
          <w:del w:id="1808" w:author="rawlins" w:date="2015-05-19T16:10:00Z">
            <w:r w:rsidR="00E3755C" w:rsidDel="00752FD5">
              <w:rPr>
                <w:noProof/>
              </w:rPr>
              <w:delInstrText>73</w:delInstrText>
            </w:r>
          </w:del>
        </w:ins>
        <w:del w:id="1809" w:author="rawlins" w:date="2015-05-19T16:10:00Z">
          <w:r w:rsidR="00567B45" w:rsidDel="00752FD5">
            <w:rPr>
              <w:noProof/>
            </w:rPr>
            <w:delInstrText>67</w:delInstrText>
          </w:r>
        </w:del>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810" w:name="_Toc289032591"/>
      <w:r>
        <w:lastRenderedPageBreak/>
        <w:t>Tension-Compression Nonlinear Orth</w:t>
      </w:r>
      <w:r w:rsidR="00E22F0B">
        <w:t>o</w:t>
      </w:r>
      <w:r>
        <w:t>tropic</w:t>
      </w:r>
      <w:bookmarkEnd w:id="1810"/>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r w:rsidR="00FE64EB">
        <w:fldChar w:fldCharType="begin"/>
      </w:r>
      <w:r w:rsidR="00FE64EB">
        <w:instrText xml:space="preserve"> HYPERLINK \l "_ENREF_45" \o "Ateshian, 2007 #1" </w:instrText>
      </w:r>
      <w:ins w:id="1811" w:author="rawlins" w:date="2015-05-19T17:22:00Z"/>
      <w:r w:rsidR="00FE64EB">
        <w:fldChar w:fldCharType="separate"/>
      </w:r>
      <w:r w:rsidR="00214E15">
        <w:rPr>
          <w:noProof/>
        </w:rPr>
        <w:t>45</w:t>
      </w:r>
      <w:r w:rsidR="00FE64EB">
        <w:rPr>
          <w:noProof/>
        </w:rPr>
        <w:fldChar w:fldCharType="end"/>
      </w:r>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44" type="#_x0000_t75" style="width:230.25pt;height:36pt" o:ole="">
            <v:imagedata r:id="rId2652" o:title=""/>
          </v:shape>
          <o:OLEObject Type="Embed" ProgID="Equation.DSMT4" ShapeID="_x0000_i2344" DrawAspect="Content" ObjectID="_1493586697" r:id="rId265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12" w:author="rawlins" w:date="2015-05-19T17:23:00Z">
          <w:r w:rsidR="00D3178E">
            <w:rPr>
              <w:noProof/>
            </w:rPr>
            <w:instrText>79</w:instrText>
          </w:r>
        </w:ins>
        <w:ins w:id="1813" w:author="Gerard" w:date="2015-05-06T12:49:00Z">
          <w:del w:id="1814" w:author="rawlins" w:date="2015-05-19T16:10:00Z">
            <w:r w:rsidR="00E3755C" w:rsidDel="00752FD5">
              <w:rPr>
                <w:noProof/>
              </w:rPr>
              <w:delInstrText>74</w:delInstrText>
            </w:r>
          </w:del>
        </w:ins>
        <w:del w:id="1815" w:author="rawlins" w:date="2015-05-19T16:10:00Z">
          <w:r w:rsidR="00567B45" w:rsidDel="00752FD5">
            <w:rPr>
              <w:noProof/>
            </w:rPr>
            <w:delInstrText>68</w:delInstrText>
          </w:r>
        </w:del>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45" type="#_x0000_t75" style="width:21.75pt;height:21.75pt" o:ole="">
            <v:imagedata r:id="rId2654" o:title=""/>
          </v:shape>
          <o:OLEObject Type="Embed" ProgID="Equation.DSMT4" ShapeID="_x0000_i2345" DrawAspect="Content" ObjectID="_1493586698" r:id="rId2655"/>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46" type="#_x0000_t75" style="width:309.75pt;height:57.75pt" o:ole="">
            <v:imagedata r:id="rId2656" o:title=""/>
          </v:shape>
          <o:OLEObject Type="Embed" ProgID="Equation.DSMT4" ShapeID="_x0000_i2346" DrawAspect="Content" ObjectID="_1493586699" r:id="rId26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16" w:author="rawlins" w:date="2015-05-19T17:23:00Z">
          <w:r w:rsidR="00D3178E">
            <w:rPr>
              <w:noProof/>
            </w:rPr>
            <w:instrText>80</w:instrText>
          </w:r>
        </w:ins>
        <w:ins w:id="1817" w:author="Gerard" w:date="2015-05-06T12:49:00Z">
          <w:del w:id="1818" w:author="rawlins" w:date="2015-05-19T16:10:00Z">
            <w:r w:rsidR="00E3755C" w:rsidDel="00752FD5">
              <w:rPr>
                <w:noProof/>
              </w:rPr>
              <w:delInstrText>75</w:delInstrText>
            </w:r>
          </w:del>
        </w:ins>
        <w:del w:id="1819" w:author="rawlins" w:date="2015-05-19T16:10:00Z">
          <w:r w:rsidR="00567B45" w:rsidDel="00752FD5">
            <w:rPr>
              <w:noProof/>
            </w:rPr>
            <w:delInstrText>69</w:delInstrText>
          </w:r>
        </w:del>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47" type="#_x0000_t75" style="width:14.25pt;height:21.75pt" o:ole="">
            <v:imagedata r:id="rId2658" o:title=""/>
          </v:shape>
          <o:OLEObject Type="Embed" ProgID="Equation.DSMT4" ShapeID="_x0000_i2347" DrawAspect="Content" ObjectID="_1493586700" r:id="rId2659"/>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48" type="#_x0000_t75" style="width:86.25pt;height:28.55pt" o:ole="">
            <v:imagedata r:id="rId2660" o:title=""/>
          </v:shape>
          <o:OLEObject Type="Embed" ProgID="Equation.DSMT4" ShapeID="_x0000_i2348" DrawAspect="Content" ObjectID="_1493586701" r:id="rId266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20" w:author="rawlins" w:date="2015-05-19T17:23:00Z">
          <w:r w:rsidR="00D3178E">
            <w:rPr>
              <w:noProof/>
            </w:rPr>
            <w:instrText>81</w:instrText>
          </w:r>
        </w:ins>
        <w:ins w:id="1821" w:author="Gerard" w:date="2015-05-06T12:49:00Z">
          <w:del w:id="1822" w:author="rawlins" w:date="2015-05-19T16:10:00Z">
            <w:r w:rsidR="00E3755C" w:rsidDel="00752FD5">
              <w:rPr>
                <w:noProof/>
              </w:rPr>
              <w:delInstrText>76</w:delInstrText>
            </w:r>
          </w:del>
        </w:ins>
        <w:del w:id="1823" w:author="rawlins" w:date="2015-05-19T16:10:00Z">
          <w:r w:rsidR="00567B45" w:rsidDel="00752FD5">
            <w:rPr>
              <w:noProof/>
            </w:rPr>
            <w:delInstrText>70</w:delInstrText>
          </w:r>
        </w:del>
      </w:fldSimple>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9" type="#_x0000_t75" style="width:14.25pt;height:21.75pt" o:ole="">
            <v:imagedata r:id="rId2662" o:title=""/>
          </v:shape>
          <o:OLEObject Type="Embed" ProgID="Equation.DSMT4" ShapeID="_x0000_i2349" DrawAspect="Content" ObjectID="_1493586702" r:id="rId2663"/>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50" type="#_x0000_t75" style="width:115.45pt;height:36pt" o:ole="">
            <v:imagedata r:id="rId2664" o:title=""/>
          </v:shape>
          <o:OLEObject Type="Embed" ProgID="Equation.DSMT4" ShapeID="_x0000_i2350" DrawAspect="Content" ObjectID="_1493586703" r:id="rId26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24" w:author="rawlins" w:date="2015-05-19T17:23:00Z">
          <w:r w:rsidR="00D3178E">
            <w:rPr>
              <w:noProof/>
            </w:rPr>
            <w:instrText>82</w:instrText>
          </w:r>
        </w:ins>
        <w:ins w:id="1825" w:author="Gerard" w:date="2015-05-06T12:49:00Z">
          <w:del w:id="1826" w:author="rawlins" w:date="2015-05-19T16:10:00Z">
            <w:r w:rsidR="00E3755C" w:rsidDel="00752FD5">
              <w:rPr>
                <w:noProof/>
              </w:rPr>
              <w:delInstrText>77</w:delInstrText>
            </w:r>
          </w:del>
        </w:ins>
        <w:del w:id="1827" w:author="rawlins" w:date="2015-05-19T16:10:00Z">
          <w:r w:rsidR="00567B45" w:rsidDel="00752FD5">
            <w:rPr>
              <w:noProof/>
            </w:rPr>
            <w:delInstrText>71</w:delInstrText>
          </w:r>
        </w:del>
      </w:fldSimple>
      <w:r>
        <w:instrText>)</w:instrText>
      </w:r>
      <w:r>
        <w:fldChar w:fldCharType="end"/>
      </w:r>
    </w:p>
    <w:p w14:paraId="0599C838" w14:textId="77777777" w:rsidR="00441669" w:rsidRDefault="00441669" w:rsidP="00441669">
      <w:r>
        <w:t>and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51" type="#_x0000_t75" style="width:201.75pt;height:36pt" o:ole="">
            <v:imagedata r:id="rId2666" o:title=""/>
          </v:shape>
          <o:OLEObject Type="Embed" ProgID="Equation.DSMT4" ShapeID="_x0000_i2351" DrawAspect="Content" ObjectID="_1493586704" r:id="rId26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28" w:author="rawlins" w:date="2015-05-19T17:23:00Z">
          <w:r w:rsidR="00D3178E">
            <w:rPr>
              <w:noProof/>
            </w:rPr>
            <w:instrText>83</w:instrText>
          </w:r>
        </w:ins>
        <w:ins w:id="1829" w:author="Gerard" w:date="2015-05-06T12:49:00Z">
          <w:del w:id="1830" w:author="rawlins" w:date="2015-05-19T16:10:00Z">
            <w:r w:rsidR="00E3755C" w:rsidDel="00752FD5">
              <w:rPr>
                <w:noProof/>
              </w:rPr>
              <w:delInstrText>78</w:delInstrText>
            </w:r>
          </w:del>
        </w:ins>
        <w:del w:id="1831" w:author="rawlins" w:date="2015-05-19T16:10:00Z">
          <w:r w:rsidR="00567B45" w:rsidDel="00752FD5">
            <w:rPr>
              <w:noProof/>
            </w:rPr>
            <w:delInstrText>72</w:delInstrText>
          </w:r>
        </w:del>
      </w:fldSimple>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52" type="#_x0000_t75" style="width:50.25pt;height:21.75pt" o:ole="">
            <v:imagedata r:id="rId2668" o:title=""/>
          </v:shape>
          <o:OLEObject Type="Embed" ProgID="Equation.DSMT4" ShapeID="_x0000_i2352" DrawAspect="Content" ObjectID="_1493586705" r:id="rId2669"/>
        </w:object>
      </w:r>
      <w:r w:rsidR="006E3FDF">
        <w:t>.</w:t>
      </w:r>
    </w:p>
    <w:p w14:paraId="1F9EF65A" w14:textId="77777777" w:rsidR="002F3DF9" w:rsidRDefault="002F3DF9" w:rsidP="00813691"/>
    <w:p w14:paraId="305DB090" w14:textId="77777777" w:rsidR="002F3DF9" w:rsidRDefault="002F3DF9" w:rsidP="008F4203">
      <w:pPr>
        <w:pStyle w:val="Heading2"/>
      </w:pPr>
      <w:bookmarkStart w:id="1832" w:name="_Toc289032592"/>
      <w:commentRangeStart w:id="1833"/>
      <w:r>
        <w:t>Viscoelasticity</w:t>
      </w:r>
      <w:commentRangeEnd w:id="1833"/>
      <w:r w:rsidR="001E1949">
        <w:rPr>
          <w:rStyle w:val="CommentReference"/>
          <w:rFonts w:cs="Times New Roman"/>
          <w:b w:val="0"/>
          <w:bCs w:val="0"/>
          <w:iCs w:val="0"/>
        </w:rPr>
        <w:commentReference w:id="1833"/>
      </w:r>
      <w:bookmarkEnd w:id="1832"/>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r w:rsidR="00FE64EB">
        <w:fldChar w:fldCharType="begin"/>
      </w:r>
      <w:r w:rsidR="00FE64EB">
        <w:instrText xml:space="preserve"> HYPERLINK \l "_ENREF_39" \o "Puso, 1998 #9" </w:instrText>
      </w:r>
      <w:ins w:id="1834" w:author="rawlins" w:date="2015-05-19T17:22:00Z"/>
      <w:r w:rsidR="00FE64EB">
        <w:fldChar w:fldCharType="separate"/>
      </w:r>
      <w:r w:rsidR="00214E15">
        <w:rPr>
          <w:noProof/>
        </w:rPr>
        <w:t>39</w:t>
      </w:r>
      <w:r w:rsidR="00FE64EB">
        <w:rPr>
          <w:noProof/>
        </w:rPr>
        <w:fldChar w:fldCharType="end"/>
      </w:r>
      <w:r w:rsidR="00A56950">
        <w:rPr>
          <w:noProof/>
        </w:rPr>
        <w:t>]</w:t>
      </w:r>
      <w:r w:rsidR="007412C6">
        <w:fldChar w:fldCharType="end"/>
      </w:r>
      <w:r w:rsidR="00E22F0B">
        <w:t>:</w:t>
      </w:r>
    </w:p>
    <w:p w14:paraId="0853853D" w14:textId="33D0638B" w:rsidR="002F3DF9" w:rsidRDefault="002F3DF9" w:rsidP="002F3DF9">
      <w:pPr>
        <w:pStyle w:val="MTDisplayEquation"/>
      </w:pPr>
      <w:r>
        <w:tab/>
      </w:r>
      <w:r w:rsidR="00905817" w:rsidRPr="00905817">
        <w:rPr>
          <w:position w:val="-30"/>
        </w:rPr>
        <w:object w:dxaOrig="2400" w:dyaOrig="720" w14:anchorId="3E4BFF73">
          <v:shape id="_x0000_i2353" type="#_x0000_t75" style="width:122.25pt;height:36pt" o:ole="">
            <v:imagedata r:id="rId2670" o:title=""/>
          </v:shape>
          <o:OLEObject Type="Embed" ProgID="Equation.DSMT4" ShapeID="_x0000_i2353" DrawAspect="Content" ObjectID="_1493586706" r:id="rId267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35" w:author="rawlins" w:date="2015-05-19T17:23:00Z">
          <w:r w:rsidR="00D3178E">
            <w:rPr>
              <w:noProof/>
            </w:rPr>
            <w:instrText>84</w:instrText>
          </w:r>
        </w:ins>
        <w:ins w:id="1836" w:author="Gerard" w:date="2015-05-06T12:49:00Z">
          <w:del w:id="1837" w:author="rawlins" w:date="2015-05-19T16:10:00Z">
            <w:r w:rsidR="00E3755C" w:rsidDel="00752FD5">
              <w:rPr>
                <w:noProof/>
              </w:rPr>
              <w:delInstrText>79</w:delInstrText>
            </w:r>
          </w:del>
        </w:ins>
        <w:del w:id="1838" w:author="rawlins" w:date="2015-05-19T16:10:00Z">
          <w:r w:rsidR="00567B45" w:rsidDel="00752FD5">
            <w:rPr>
              <w:noProof/>
            </w:rPr>
            <w:delInstrText>73</w:delInstrText>
          </w:r>
        </w:del>
      </w:fldSimple>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54" type="#_x0000_t75" style="width:14.25pt;height:14.25pt" o:ole="">
            <v:imagedata r:id="rId2672" o:title=""/>
          </v:shape>
          <o:OLEObject Type="Embed" ProgID="Equation.DSMT4" ShapeID="_x0000_i2354" DrawAspect="Content" ObjectID="_1493586707" r:id="rId2673"/>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55" type="#_x0000_t75" style="width:136.55pt;height:36pt" o:ole="">
            <v:imagedata r:id="rId2674" o:title=""/>
          </v:shape>
          <o:OLEObject Type="Embed" ProgID="Equation.DSMT4" ShapeID="_x0000_i2355" DrawAspect="Content" ObjectID="_1493586708" r:id="rId267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39" w:author="rawlins" w:date="2015-05-19T17:23:00Z">
          <w:r w:rsidR="00D3178E">
            <w:rPr>
              <w:noProof/>
            </w:rPr>
            <w:instrText>85</w:instrText>
          </w:r>
        </w:ins>
        <w:ins w:id="1840" w:author="Gerard" w:date="2015-05-06T12:49:00Z">
          <w:del w:id="1841" w:author="rawlins" w:date="2015-05-19T16:10:00Z">
            <w:r w:rsidR="00E3755C" w:rsidDel="00752FD5">
              <w:rPr>
                <w:noProof/>
              </w:rPr>
              <w:delInstrText>80</w:delInstrText>
            </w:r>
          </w:del>
        </w:ins>
        <w:del w:id="1842" w:author="rawlins" w:date="2015-05-19T16:10:00Z">
          <w:r w:rsidR="00567B45" w:rsidDel="00752FD5">
            <w:rPr>
              <w:noProof/>
            </w:rPr>
            <w:delInstrText>74</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56" type="#_x0000_t75" style="width:223.45pt;height:36pt" o:ole="">
            <v:imagedata r:id="rId2676" o:title=""/>
          </v:shape>
          <o:OLEObject Type="Embed" ProgID="Equation.DSMT4" ShapeID="_x0000_i2356" DrawAspect="Content" ObjectID="_1493586709" r:id="rId267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43" w:name="ZEqnNum344442"/>
      <w:r>
        <w:instrText>(</w:instrText>
      </w:r>
      <w:fldSimple w:instr=" SEQ MTSec \c \* Arabic \* MERGEFORMAT ">
        <w:r w:rsidR="00D3178E">
          <w:rPr>
            <w:noProof/>
          </w:rPr>
          <w:instrText>5</w:instrText>
        </w:r>
      </w:fldSimple>
      <w:r>
        <w:instrText>.</w:instrText>
      </w:r>
      <w:fldSimple w:instr=" SEQ MTEqn \c \* Arabic \* MERGEFORMAT ">
        <w:ins w:id="1844" w:author="rawlins" w:date="2015-05-19T17:23:00Z">
          <w:r w:rsidR="00D3178E">
            <w:rPr>
              <w:noProof/>
            </w:rPr>
            <w:instrText>86</w:instrText>
          </w:r>
        </w:ins>
        <w:ins w:id="1845" w:author="Gerard" w:date="2015-05-06T12:49:00Z">
          <w:del w:id="1846" w:author="rawlins" w:date="2015-05-19T16:10:00Z">
            <w:r w:rsidR="00E3755C" w:rsidDel="00752FD5">
              <w:rPr>
                <w:noProof/>
              </w:rPr>
              <w:delInstrText>81</w:delInstrText>
            </w:r>
          </w:del>
        </w:ins>
        <w:del w:id="1847" w:author="rawlins" w:date="2015-05-19T16:10:00Z">
          <w:r w:rsidR="00567B45" w:rsidDel="00752FD5">
            <w:rPr>
              <w:noProof/>
            </w:rPr>
            <w:delInstrText>75</w:delInstrText>
          </w:r>
        </w:del>
      </w:fldSimple>
      <w:r>
        <w:instrText>)</w:instrText>
      </w:r>
      <w:bookmarkEnd w:id="1843"/>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lastRenderedPageBreak/>
        <w:tab/>
      </w:r>
      <w:r w:rsidR="00905817" w:rsidRPr="00905817">
        <w:rPr>
          <w:position w:val="-30"/>
        </w:rPr>
        <w:object w:dxaOrig="3519" w:dyaOrig="720" w14:anchorId="6BA1FCEC">
          <v:shape id="_x0000_i2357" type="#_x0000_t75" style="width:180pt;height:36pt" o:ole="">
            <v:imagedata r:id="rId2678" o:title=""/>
          </v:shape>
          <o:OLEObject Type="Embed" ProgID="Equation.DSMT4" ShapeID="_x0000_i2357" DrawAspect="Content" ObjectID="_1493586710" r:id="rId267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48" w:name="ZEqnNum257742"/>
      <w:r>
        <w:instrText>(</w:instrText>
      </w:r>
      <w:fldSimple w:instr=" SEQ MTSec \c \* Arabic \* MERGEFORMAT ">
        <w:r w:rsidR="00D3178E">
          <w:rPr>
            <w:noProof/>
          </w:rPr>
          <w:instrText>5</w:instrText>
        </w:r>
      </w:fldSimple>
      <w:r>
        <w:instrText>.</w:instrText>
      </w:r>
      <w:fldSimple w:instr=" SEQ MTEqn \c \* Arabic \* MERGEFORMAT ">
        <w:ins w:id="1849" w:author="rawlins" w:date="2015-05-19T17:23:00Z">
          <w:r w:rsidR="00D3178E">
            <w:rPr>
              <w:noProof/>
            </w:rPr>
            <w:instrText>87</w:instrText>
          </w:r>
        </w:ins>
        <w:ins w:id="1850" w:author="Gerard" w:date="2015-05-06T12:49:00Z">
          <w:del w:id="1851" w:author="rawlins" w:date="2015-05-19T16:10:00Z">
            <w:r w:rsidR="00E3755C" w:rsidDel="00752FD5">
              <w:rPr>
                <w:noProof/>
              </w:rPr>
              <w:delInstrText>82</w:delInstrText>
            </w:r>
          </w:del>
        </w:ins>
        <w:del w:id="1852" w:author="rawlins" w:date="2015-05-19T16:10:00Z">
          <w:r w:rsidR="00567B45" w:rsidDel="00752FD5">
            <w:rPr>
              <w:noProof/>
            </w:rPr>
            <w:delInstrText>76</w:delInstrText>
          </w:r>
        </w:del>
      </w:fldSimple>
      <w:r>
        <w:instrText>)</w:instrText>
      </w:r>
      <w:bookmarkEnd w:id="1848"/>
      <w:r>
        <w:fldChar w:fldCharType="end"/>
      </w:r>
    </w:p>
    <w:p w14:paraId="2C327E60" w14:textId="77777777" w:rsidR="002F3DF9" w:rsidRDefault="002F3DF9" w:rsidP="002F3DF9">
      <w:r>
        <w:t xml:space="preserve">we can rewrite </w:t>
      </w:r>
      <w:r>
        <w:fldChar w:fldCharType="begin"/>
      </w:r>
      <w:r>
        <w:instrText xml:space="preserve"> GOTOBUTTON ZEqnNum344442  \* MERGEFORMAT </w:instrText>
      </w:r>
      <w:fldSimple w:instr=" REF ZEqnNum344442 \! \* MERGEFORMAT ">
        <w:ins w:id="1853" w:author="rawlins" w:date="2015-05-19T17:23:00Z">
          <w:r w:rsidR="00D3178E">
            <w:instrText>(5.86)</w:instrText>
          </w:r>
        </w:ins>
        <w:ins w:id="1854" w:author="Gerard" w:date="2015-05-06T12:49:00Z">
          <w:del w:id="1855" w:author="rawlins" w:date="2015-05-19T16:10:00Z">
            <w:r w:rsidR="00E3755C" w:rsidDel="00752FD5">
              <w:delInstrText>(5.81)</w:delInstrText>
            </w:r>
          </w:del>
        </w:ins>
        <w:del w:id="1856" w:author="rawlins" w:date="2015-05-19T16:10:00Z">
          <w:r w:rsidR="00567B45" w:rsidDel="00752FD5">
            <w:delInstrText>(5.75)</w:delInstrText>
          </w:r>
        </w:del>
      </w:fldSimple>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58" type="#_x0000_t75" style="width:136.55pt;height:36pt" o:ole="">
            <v:imagedata r:id="rId2680" o:title=""/>
          </v:shape>
          <o:OLEObject Type="Embed" ProgID="Equation.DSMT4" ShapeID="_x0000_i2358" DrawAspect="Content" ObjectID="_1493586711" r:id="rId268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57" w:author="rawlins" w:date="2015-05-19T17:23:00Z">
          <w:r w:rsidR="00D3178E">
            <w:rPr>
              <w:noProof/>
            </w:rPr>
            <w:instrText>88</w:instrText>
          </w:r>
        </w:ins>
        <w:ins w:id="1858" w:author="Gerard" w:date="2015-05-06T12:49:00Z">
          <w:del w:id="1859" w:author="rawlins" w:date="2015-05-19T16:10:00Z">
            <w:r w:rsidR="00E3755C" w:rsidDel="00752FD5">
              <w:rPr>
                <w:noProof/>
              </w:rPr>
              <w:delInstrText>83</w:delInstrText>
            </w:r>
          </w:del>
        </w:ins>
        <w:del w:id="1860" w:author="rawlins" w:date="2015-05-19T16:10:00Z">
          <w:r w:rsidR="00567B45" w:rsidDel="00752FD5">
            <w:rPr>
              <w:noProof/>
            </w:rPr>
            <w:delInstrText>77</w:delInstrText>
          </w:r>
        </w:del>
      </w:fldSimple>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9" type="#_x0000_t75" style="width:28.55pt;height:21.75pt" o:ole="">
            <v:imagedata r:id="rId2682" o:title=""/>
          </v:shape>
          <o:OLEObject Type="Embed" ProgID="Equation.DSMT4" ShapeID="_x0000_i2359" DrawAspect="Content" ObjectID="_1493586712" r:id="rId2683"/>
        </w:object>
      </w:r>
      <w:r w:rsidR="00E22F0B">
        <w:t>, so</w:t>
      </w:r>
      <w:r>
        <w:t xml:space="preserve"> </w:t>
      </w:r>
      <w:r w:rsidR="00905817" w:rsidRPr="00905817">
        <w:rPr>
          <w:position w:val="-6"/>
        </w:rPr>
        <w:object w:dxaOrig="279" w:dyaOrig="320" w14:anchorId="0342842A">
          <v:shape id="_x0000_i2360" type="#_x0000_t75" style="width:14.25pt;height:14.25pt" o:ole="">
            <v:imagedata r:id="rId2684" o:title=""/>
          </v:shape>
          <o:OLEObject Type="Embed" ProgID="Equation.DSMT4" ShapeID="_x0000_i2360" DrawAspect="Content" ObjectID="_1493586713" r:id="rId2685"/>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ins w:id="1861" w:author="rawlins" w:date="2015-05-19T17:23:00Z">
          <w:r w:rsidR="00D3178E">
            <w:instrText>(5.87)</w:instrText>
          </w:r>
        </w:ins>
        <w:ins w:id="1862" w:author="Gerard" w:date="2015-05-06T12:49:00Z">
          <w:del w:id="1863" w:author="rawlins" w:date="2015-05-19T16:10:00Z">
            <w:r w:rsidR="00E3755C" w:rsidDel="00752FD5">
              <w:delInstrText>(5.82)</w:delInstrText>
            </w:r>
          </w:del>
        </w:ins>
        <w:del w:id="1864" w:author="rawlins" w:date="2015-05-19T16:10:00Z">
          <w:r w:rsidR="00567B45" w:rsidDel="00752FD5">
            <w:delInstrText>(5.76)</w:delInstrText>
          </w:r>
        </w:del>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61" type="#_x0000_t75" style="width:28.55pt;height:14.25pt" o:ole="">
            <v:imagedata r:id="rId2686" o:title=""/>
          </v:shape>
          <o:OLEObject Type="Embed" ProgID="Equation.DSMT4" ShapeID="_x0000_i2361" DrawAspect="Content" ObjectID="_1493586714" r:id="rId2687"/>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62" type="#_x0000_t75" style="width:424.55pt;height:115.45pt" o:ole="">
            <v:imagedata r:id="rId2688" o:title=""/>
          </v:shape>
          <o:OLEObject Type="Embed" ProgID="Equation.DSMT4" ShapeID="_x0000_i2362" DrawAspect="Content" ObjectID="_1493586715" r:id="rId26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65" w:author="rawlins" w:date="2015-05-19T17:23:00Z">
          <w:r w:rsidR="00D3178E">
            <w:rPr>
              <w:noProof/>
            </w:rPr>
            <w:instrText>89</w:instrText>
          </w:r>
        </w:ins>
        <w:ins w:id="1866" w:author="Gerard" w:date="2015-05-06T12:49:00Z">
          <w:del w:id="1867" w:author="rawlins" w:date="2015-05-19T16:10:00Z">
            <w:r w:rsidR="00E3755C" w:rsidDel="00752FD5">
              <w:rPr>
                <w:noProof/>
              </w:rPr>
              <w:delInstrText>84</w:delInstrText>
            </w:r>
          </w:del>
        </w:ins>
        <w:del w:id="1868" w:author="rawlins" w:date="2015-05-19T16:10:00Z">
          <w:r w:rsidR="00567B45" w:rsidDel="00752FD5">
            <w:rPr>
              <w:noProof/>
            </w:rPr>
            <w:delInstrText>78</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63" type="#_x0000_t75" style="width:352.55pt;height:36pt" o:ole="">
            <v:imagedata r:id="rId2690" o:title=""/>
          </v:shape>
          <o:OLEObject Type="Embed" ProgID="Equation.DSMT4" ShapeID="_x0000_i2363" DrawAspect="Content" ObjectID="_1493586716" r:id="rId269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69" w:author="rawlins" w:date="2015-05-19T17:23:00Z">
          <w:r w:rsidR="00D3178E">
            <w:rPr>
              <w:noProof/>
            </w:rPr>
            <w:instrText>90</w:instrText>
          </w:r>
        </w:ins>
        <w:ins w:id="1870" w:author="Gerard" w:date="2015-05-06T12:49:00Z">
          <w:del w:id="1871" w:author="rawlins" w:date="2015-05-19T16:10:00Z">
            <w:r w:rsidR="00E3755C" w:rsidDel="00752FD5">
              <w:rPr>
                <w:noProof/>
              </w:rPr>
              <w:delInstrText>85</w:delInstrText>
            </w:r>
          </w:del>
        </w:ins>
        <w:del w:id="1872" w:author="rawlins" w:date="2015-05-19T16:10:00Z">
          <w:r w:rsidR="00567B45" w:rsidDel="00752FD5">
            <w:rPr>
              <w:noProof/>
            </w:rPr>
            <w:delInstrText>79</w:delInstrText>
          </w:r>
        </w:del>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64" type="#_x0000_t75" style="width:14.25pt;height:21.75pt" o:ole="">
            <v:imagedata r:id="rId2692" o:title=""/>
          </v:shape>
          <o:OLEObject Type="Embed" ProgID="Equation.DSMT4" ShapeID="_x0000_i2364" DrawAspect="Content" ObjectID="_1493586717" r:id="rId2693"/>
        </w:object>
      </w:r>
      <w:r w:rsidR="00BA1866">
        <w:t xml:space="preserve"> and </w:t>
      </w:r>
      <w:r w:rsidR="00905817" w:rsidRPr="00905817">
        <w:rPr>
          <w:position w:val="-12"/>
        </w:rPr>
        <w:object w:dxaOrig="420" w:dyaOrig="400" w14:anchorId="2C6839D7">
          <v:shape id="_x0000_i2365" type="#_x0000_t75" style="width:21.75pt;height:21.75pt" o:ole="">
            <v:imagedata r:id="rId2694" o:title=""/>
          </v:shape>
          <o:OLEObject Type="Embed" ProgID="Equation.DSMT4" ShapeID="_x0000_i2365" DrawAspect="Content" ObjectID="_1493586718" r:id="rId2695"/>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66" type="#_x0000_t75" style="width:21.75pt;height:21.75pt" o:ole="">
            <v:imagedata r:id="rId2696" o:title=""/>
          </v:shape>
          <o:OLEObject Type="Embed" ProgID="Equation.DSMT4" ShapeID="_x0000_i2366" DrawAspect="Content" ObjectID="_1493586719" r:id="rId2697"/>
        </w:object>
      </w:r>
      <w:r w:rsidR="00BA1866">
        <w:t xml:space="preserve"> and </w:t>
      </w:r>
      <w:r w:rsidR="00905817" w:rsidRPr="00905817">
        <w:rPr>
          <w:position w:val="-12"/>
        </w:rPr>
        <w:object w:dxaOrig="480" w:dyaOrig="400" w14:anchorId="5104CD03">
          <v:shape id="_x0000_i2367" type="#_x0000_t75" style="width:21.75pt;height:21.75pt" o:ole="">
            <v:imagedata r:id="rId2698" o:title=""/>
          </v:shape>
          <o:OLEObject Type="Embed" ProgID="Equation.DSMT4" ShapeID="_x0000_i2367" DrawAspect="Content" ObjectID="_1493586720" r:id="rId2699"/>
        </w:object>
      </w:r>
      <w:r w:rsidR="00BA1866">
        <w:t xml:space="preserve"> </w:t>
      </w:r>
      <w:r>
        <w:t xml:space="preserve">corresponding to time </w:t>
      </w:r>
      <w:r w:rsidR="00905817" w:rsidRPr="00905817">
        <w:rPr>
          <w:position w:val="-6"/>
        </w:rPr>
        <w:object w:dxaOrig="600" w:dyaOrig="279" w14:anchorId="3CE66D23">
          <v:shape id="_x0000_i2368" type="#_x0000_t75" style="width:28.55pt;height:14.25pt" o:ole="">
            <v:imagedata r:id="rId2700" o:title=""/>
          </v:shape>
          <o:OLEObject Type="Embed" ProgID="Equation.DSMT4" ShapeID="_x0000_i2368" DrawAspect="Content" ObjectID="_1493586721" r:id="rId2701"/>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9" type="#_x0000_t75" style="width:64.55pt;height:36pt" o:ole="">
            <v:imagedata r:id="rId2702" o:title=""/>
          </v:shape>
          <o:OLEObject Type="Embed" ProgID="Equation.DSMT4" ShapeID="_x0000_i2369" DrawAspect="Content" ObjectID="_1493586722" r:id="rId2703"/>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70" type="#_x0000_t75" style="width:259.45pt;height:36pt" o:ole="">
            <v:imagedata r:id="rId2704" o:title=""/>
          </v:shape>
          <o:OLEObject Type="Embed" ProgID="Equation.DSMT4" ShapeID="_x0000_i2370" DrawAspect="Content" ObjectID="_1493586723" r:id="rId2705"/>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71" type="#_x0000_t75" style="width:115.45pt;height:36pt" o:ole="">
            <v:imagedata r:id="rId2706" o:title=""/>
          </v:shape>
          <o:OLEObject Type="Embed" ProgID="Equation.DSMT4" ShapeID="_x0000_i2371" DrawAspect="Content" ObjectID="_1493586724" r:id="rId2707"/>
        </w:object>
      </w:r>
    </w:p>
    <w:p w14:paraId="56E68BE3" w14:textId="77777777" w:rsidR="002F3DF9" w:rsidRDefault="009D61A1" w:rsidP="002F3DF9">
      <w:pPr>
        <w:rPr>
          <w:ins w:id="1873" w:author="Gerard" w:date="2015-03-21T09:58:00Z"/>
        </w:rPr>
      </w:pPr>
      <w:r>
        <w:br w:type="page"/>
      </w:r>
    </w:p>
    <w:p w14:paraId="20E67075" w14:textId="7C39980D" w:rsidR="00D25725" w:rsidRDefault="00D25725">
      <w:pPr>
        <w:pStyle w:val="Heading2"/>
        <w:rPr>
          <w:ins w:id="1874" w:author="Gerard" w:date="2015-03-21T09:58:00Z"/>
        </w:rPr>
        <w:pPrChange w:id="1875" w:author="Gerard" w:date="2015-03-21T09:58:00Z">
          <w:pPr/>
        </w:pPrChange>
      </w:pPr>
      <w:bookmarkStart w:id="1876" w:name="_Toc289032593"/>
      <w:ins w:id="1877" w:author="Gerard" w:date="2015-03-21T09:58:00Z">
        <w:r>
          <w:lastRenderedPageBreak/>
          <w:t>Reactive Viscoelasticity</w:t>
        </w:r>
        <w:bookmarkEnd w:id="1876"/>
      </w:ins>
    </w:p>
    <w:p w14:paraId="66FA81EB" w14:textId="605DE764" w:rsidR="00D25725" w:rsidRDefault="00D25725" w:rsidP="002F3DF9">
      <w:pPr>
        <w:rPr>
          <w:ins w:id="1878" w:author="Gerard" w:date="2015-03-21T10:18:00Z"/>
        </w:rPr>
      </w:pPr>
      <w:ins w:id="1879" w:author="Gerard" w:date="2015-03-21T09:59:00Z">
        <w:r>
          <w:t>Reactive viscoelasticity models a material as a mixture of strong bonds, which are permanent, and weak bonds, which break and reform in response to loading</w:t>
        </w:r>
      </w:ins>
      <w:ins w:id="1880"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r w:rsidR="00FE64EB">
        <w:fldChar w:fldCharType="begin"/>
      </w:r>
      <w:r w:rsidR="00FE64EB">
        <w:instrText xml:space="preserve"> HYPERLINK \l "_ENREF_46" \o "Ateshian, 2015 #72" </w:instrText>
      </w:r>
      <w:ins w:id="1881" w:author="rawlins" w:date="2015-05-19T17:22:00Z"/>
      <w:r w:rsidR="00FE64EB">
        <w:fldChar w:fldCharType="separate"/>
      </w:r>
      <w:r w:rsidR="00214E15">
        <w:rPr>
          <w:noProof/>
        </w:rPr>
        <w:t>46</w:t>
      </w:r>
      <w:r w:rsidR="00FE64EB">
        <w:rPr>
          <w:noProof/>
        </w:rPr>
        <w:fldChar w:fldCharType="end"/>
      </w:r>
      <w:r w:rsidR="001763A3">
        <w:rPr>
          <w:noProof/>
        </w:rPr>
        <w:t>]</w:t>
      </w:r>
      <w:r w:rsidR="001763A3">
        <w:fldChar w:fldCharType="end"/>
      </w:r>
      <w:ins w:id="1882" w:author="Gerard" w:date="2015-03-21T09:59:00Z">
        <w:r>
          <w:t xml:space="preserve">. Strong bonds produce the </w:t>
        </w:r>
      </w:ins>
      <w:ins w:id="1883" w:author="Gerard" w:date="2015-03-21T10:00:00Z">
        <w:r>
          <w:t xml:space="preserve">equilibrium </w:t>
        </w:r>
      </w:ins>
      <w:ins w:id="1884" w:author="Gerard" w:date="2015-03-21T09:59:00Z">
        <w:r>
          <w:t xml:space="preserve">elastic </w:t>
        </w:r>
      </w:ins>
      <w:ins w:id="1885" w:author="Gerard" w:date="2015-03-21T10:00:00Z">
        <w:r>
          <w:t xml:space="preserve">response, whereas weak bonds produce the transient viscous response.  </w:t>
        </w:r>
      </w:ins>
      <w:ins w:id="1886" w:author="Gerard" w:date="2015-03-21T10:12:00Z">
        <w:r w:rsidR="00A353EC">
          <w:t xml:space="preserve">Strong bonds are in a stress-free state when in their reference configuration </w:t>
        </w:r>
      </w:ins>
      <w:ins w:id="1887" w:author="Gerard" w:date="2015-03-21T10:13:00Z">
        <w:r w:rsidR="00A353EC" w:rsidRPr="00A353EC">
          <w:rPr>
            <w:position w:val="-4"/>
          </w:rPr>
          <w:object w:dxaOrig="260" w:dyaOrig="240" w14:anchorId="73A293CB">
            <v:shape id="_x0000_i2372" type="#_x0000_t75" style="width:14.25pt;height:14.25pt" o:ole="">
              <v:imagedata r:id="rId2708" o:title=""/>
            </v:shape>
            <o:OLEObject Type="Embed" ProgID="Equation.DSMT4" ShapeID="_x0000_i2372" DrawAspect="Content" ObjectID="_1493586725" r:id="rId2709"/>
          </w:object>
        </w:r>
      </w:ins>
      <w:ins w:id="1888" w:author="Gerard" w:date="2015-03-21T10:13:00Z">
        <w:r w:rsidR="00A353EC">
          <w:t xml:space="preserve">.  </w:t>
        </w:r>
      </w:ins>
      <w:ins w:id="1889" w:author="Gerard" w:date="2015-03-21T10:16:00Z">
        <w:r w:rsidR="00F77222">
          <w:t xml:space="preserve">Their deformation gradient is defined as usual, </w:t>
        </w:r>
      </w:ins>
      <w:ins w:id="1890" w:author="Gerard" w:date="2015-03-21T10:16:00Z">
        <w:r w:rsidR="00F77222" w:rsidRPr="007E2473">
          <w:rPr>
            <w:position w:val="-14"/>
          </w:rPr>
          <w:object w:dxaOrig="2240" w:dyaOrig="420" w14:anchorId="7B29CE2A">
            <v:shape id="_x0000_i2373" type="#_x0000_t75" style="width:115.45pt;height:21.75pt" o:ole="">
              <v:imagedata r:id="rId2710" o:title=""/>
            </v:shape>
            <o:OLEObject Type="Embed" ProgID="Equation.DSMT4" ShapeID="_x0000_i2373" DrawAspect="Content" ObjectID="_1493586726" r:id="rId2711"/>
          </w:object>
        </w:r>
      </w:ins>
      <w:ins w:id="1891" w:author="Gerard" w:date="2015-03-21T10:16:00Z">
        <w:r w:rsidR="00F77222">
          <w:t xml:space="preserve">.  </w:t>
        </w:r>
      </w:ins>
      <w:ins w:id="1892" w:author="Gerard" w:date="2015-03-21T10:10:00Z">
        <w:r w:rsidR="00A353EC">
          <w:t>When w</w:t>
        </w:r>
      </w:ins>
      <w:ins w:id="1893" w:author="Gerard" w:date="2015-03-21T10:09:00Z">
        <w:r>
          <w:t>eak bonds break in response to loading</w:t>
        </w:r>
      </w:ins>
      <w:ins w:id="1894" w:author="Gerard" w:date="2015-03-21T10:11:00Z">
        <w:r w:rsidR="00A353EC">
          <w:t xml:space="preserve"> at some time </w:t>
        </w:r>
      </w:ins>
      <w:ins w:id="1895" w:author="Gerard" w:date="2015-03-21T10:11:00Z">
        <w:r w:rsidR="00A353EC" w:rsidRPr="00A353EC">
          <w:rPr>
            <w:position w:val="-4"/>
          </w:rPr>
          <w:object w:dxaOrig="200" w:dyaOrig="200" w14:anchorId="3BBFD43D">
            <v:shape id="_x0000_i2374" type="#_x0000_t75" style="width:7.45pt;height:7.45pt" o:ole="">
              <v:imagedata r:id="rId2712" o:title=""/>
            </v:shape>
            <o:OLEObject Type="Embed" ProgID="Equation.DSMT4" ShapeID="_x0000_i2374" DrawAspect="Content" ObjectID="_1493586727" r:id="rId2713"/>
          </w:object>
        </w:r>
      </w:ins>
      <w:ins w:id="1896" w:author="Gerard" w:date="2015-03-21T10:10:00Z">
        <w:r w:rsidR="00A353EC">
          <w:t>, they</w:t>
        </w:r>
      </w:ins>
      <w:ins w:id="1897" w:author="Gerard" w:date="2015-03-21T10:09:00Z">
        <w:r>
          <w:t xml:space="preserve"> reform</w:t>
        </w:r>
      </w:ins>
      <w:ins w:id="1898" w:author="Gerard" w:date="2015-03-21T10:10:00Z">
        <w:r>
          <w:t xml:space="preserve"> </w:t>
        </w:r>
      </w:ins>
      <w:ins w:id="1899" w:author="Gerard" w:date="2015-03-21T10:11:00Z">
        <w:r w:rsidR="00A353EC">
          <w:t xml:space="preserve">instantaneously </w:t>
        </w:r>
      </w:ins>
      <w:ins w:id="1900" w:author="Gerard" w:date="2015-03-21T10:10:00Z">
        <w:r>
          <w:t>in a stress</w:t>
        </w:r>
        <w:r w:rsidR="00A353EC">
          <w:t xml:space="preserve">-free configuration </w:t>
        </w:r>
      </w:ins>
      <w:ins w:id="1901" w:author="Gerard" w:date="2015-03-21T10:12:00Z">
        <w:r w:rsidR="00A353EC" w:rsidRPr="00A353EC">
          <w:rPr>
            <w:position w:val="-4"/>
          </w:rPr>
          <w:object w:dxaOrig="340" w:dyaOrig="320" w14:anchorId="6A6E97B9">
            <v:shape id="_x0000_i2375" type="#_x0000_t75" style="width:14.25pt;height:14.25pt" o:ole="">
              <v:imagedata r:id="rId2714" o:title=""/>
            </v:shape>
            <o:OLEObject Type="Embed" ProgID="Equation.DSMT4" ShapeID="_x0000_i2375" DrawAspect="Content" ObjectID="_1493586728" r:id="rId2715"/>
          </w:object>
        </w:r>
      </w:ins>
      <w:ins w:id="1902" w:author="Gerard" w:date="2015-03-21T10:12:00Z">
        <w:r w:rsidR="00A353EC">
          <w:t xml:space="preserve"> </w:t>
        </w:r>
      </w:ins>
      <w:ins w:id="1903" w:author="Gerard" w:date="2015-03-21T10:11:00Z">
        <w:r w:rsidR="00A353EC">
          <w:t xml:space="preserve">that coincides with the current configuration </w:t>
        </w:r>
      </w:ins>
      <w:ins w:id="1904" w:author="Gerard" w:date="2015-03-21T10:12:00Z">
        <w:r w:rsidR="00A353EC">
          <w:t xml:space="preserve">at time </w:t>
        </w:r>
      </w:ins>
      <w:ins w:id="1905" w:author="Gerard" w:date="2015-03-21T10:12:00Z">
        <w:r w:rsidR="00A353EC" w:rsidRPr="00A353EC">
          <w:rPr>
            <w:position w:val="-4"/>
          </w:rPr>
          <w:object w:dxaOrig="200" w:dyaOrig="200" w14:anchorId="689227DA">
            <v:shape id="_x0000_i2376" type="#_x0000_t75" style="width:7.45pt;height:7.45pt" o:ole="">
              <v:imagedata r:id="rId2716" o:title=""/>
            </v:shape>
            <o:OLEObject Type="Embed" ProgID="Equation.DSMT4" ShapeID="_x0000_i2376" DrawAspect="Content" ObjectID="_1493586729" r:id="rId2717"/>
          </w:object>
        </w:r>
      </w:ins>
      <w:ins w:id="1906" w:author="Gerard" w:date="2015-03-21T10:11:00Z">
        <w:r w:rsidR="00A353EC">
          <w:t xml:space="preserve">, </w:t>
        </w:r>
      </w:ins>
      <w:ins w:id="1907" w:author="Gerard" w:date="2015-03-21T10:14:00Z">
        <w:r w:rsidR="00A353EC">
          <w:t>t</w:t>
        </w:r>
      </w:ins>
      <w:ins w:id="1908" w:author="Gerard" w:date="2015-03-21T10:13:00Z">
        <w:r w:rsidR="00A353EC">
          <w:t xml:space="preserve">hus, </w:t>
        </w:r>
      </w:ins>
      <w:ins w:id="1909" w:author="Gerard" w:date="2015-03-21T10:13:00Z">
        <w:r w:rsidR="00A353EC" w:rsidRPr="007E2473">
          <w:rPr>
            <w:position w:val="-14"/>
          </w:rPr>
          <w:object w:dxaOrig="1320" w:dyaOrig="420" w14:anchorId="5461EFE0">
            <v:shape id="_x0000_i2377" type="#_x0000_t75" style="width:64.55pt;height:21.75pt" o:ole="">
              <v:imagedata r:id="rId2718" o:title=""/>
            </v:shape>
            <o:OLEObject Type="Embed" ProgID="Equation.DSMT4" ShapeID="_x0000_i2377" DrawAspect="Content" ObjectID="_1493586730" r:id="rId2719"/>
          </w:object>
        </w:r>
      </w:ins>
      <w:ins w:id="1910" w:author="Gerard" w:date="2015-03-21T10:14:00Z">
        <w:r w:rsidR="00A353EC">
          <w:t>.</w:t>
        </w:r>
        <w:r w:rsidR="00F77222">
          <w:t xml:space="preserve">  </w:t>
        </w:r>
      </w:ins>
      <w:ins w:id="1911" w:author="Gerard" w:date="2015-03-21T13:20:00Z">
        <w:r w:rsidR="00531BEB">
          <w:t>Therefore</w:t>
        </w:r>
      </w:ins>
      <w:ins w:id="1912" w:author="Gerard" w:date="2015-03-21T10:42:00Z">
        <w:r w:rsidR="00731A28">
          <w:t xml:space="preserve">, a reaction transforms intact loaded bonds into reformed unloaded bonds.  </w:t>
        </w:r>
      </w:ins>
      <w:ins w:id="1913" w:author="Gerard" w:date="2015-03-21T10:14:00Z">
        <w:r w:rsidR="00F77222">
          <w:t xml:space="preserve">Weak bonds that reform at time </w:t>
        </w:r>
      </w:ins>
      <w:ins w:id="1914" w:author="Gerard" w:date="2015-03-21T10:14:00Z">
        <w:r w:rsidR="00F77222" w:rsidRPr="00F77222">
          <w:rPr>
            <w:position w:val="-4"/>
          </w:rPr>
          <w:object w:dxaOrig="200" w:dyaOrig="200" w14:anchorId="41639E99">
            <v:shape id="_x0000_i2378" type="#_x0000_t75" style="width:7.45pt;height:7.45pt" o:ole="">
              <v:imagedata r:id="rId2720" o:title=""/>
            </v:shape>
            <o:OLEObject Type="Embed" ProgID="Equation.DSMT4" ShapeID="_x0000_i2378" DrawAspect="Content" ObjectID="_1493586731" r:id="rId2721"/>
          </w:object>
        </w:r>
      </w:ins>
      <w:ins w:id="1915" w:author="Gerard" w:date="2015-03-21T10:14:00Z">
        <w:r w:rsidR="00F77222">
          <w:t xml:space="preserve"> may be called </w:t>
        </w:r>
      </w:ins>
      <w:ins w:id="1916" w:author="Gerard" w:date="2015-03-21T10:14:00Z">
        <w:r w:rsidR="00F77222" w:rsidRPr="00F77222">
          <w:rPr>
            <w:position w:val="-4"/>
          </w:rPr>
          <w:object w:dxaOrig="380" w:dyaOrig="200" w14:anchorId="3E0F6237">
            <v:shape id="_x0000_i2379" type="#_x0000_t75" style="width:21.75pt;height:7.45pt" o:ole="">
              <v:imagedata r:id="rId2722" o:title=""/>
            </v:shape>
            <o:OLEObject Type="Embed" ProgID="Equation.DSMT4" ShapeID="_x0000_i2379" DrawAspect="Content" ObjectID="_1493586732" r:id="rId2723"/>
          </w:object>
        </w:r>
      </w:ins>
      <w:ins w:id="1917" w:author="Gerard" w:date="2015-03-21T10:15:00Z">
        <w:r w:rsidR="00F77222">
          <w:t>generation bonds.</w:t>
        </w:r>
      </w:ins>
      <w:ins w:id="1918" w:author="Gerard" w:date="2015-03-21T10:17:00Z">
        <w:r w:rsidR="00F77222">
          <w:t xml:space="preserve">  The deformation gradient of </w:t>
        </w:r>
      </w:ins>
      <w:ins w:id="1919" w:author="Gerard" w:date="2015-03-21T10:18:00Z">
        <w:r w:rsidR="00F77222" w:rsidRPr="00F77222">
          <w:rPr>
            <w:position w:val="-4"/>
          </w:rPr>
          <w:object w:dxaOrig="380" w:dyaOrig="200" w14:anchorId="795008F4">
            <v:shape id="_x0000_i2380" type="#_x0000_t75" style="width:21.75pt;height:7.45pt" o:ole="">
              <v:imagedata r:id="rId2724" o:title=""/>
            </v:shape>
            <o:OLEObject Type="Embed" ProgID="Equation.DSMT4" ShapeID="_x0000_i2380" DrawAspect="Content" ObjectID="_1493586733" r:id="rId2725"/>
          </w:object>
        </w:r>
      </w:ins>
      <w:ins w:id="1920" w:author="Gerard" w:date="2015-03-21T10:18:00Z">
        <w:r w:rsidR="00F77222">
          <w:t xml:space="preserve">generation </w:t>
        </w:r>
      </w:ins>
      <w:ins w:id="1921" w:author="Gerard" w:date="2015-03-21T10:17:00Z">
        <w:r w:rsidR="00F77222">
          <w:t xml:space="preserve">weak bonds relative to their reference configuration </w:t>
        </w:r>
      </w:ins>
      <w:ins w:id="1922" w:author="Gerard" w:date="2015-03-21T10:17:00Z">
        <w:r w:rsidR="00F77222" w:rsidRPr="00F77222">
          <w:rPr>
            <w:position w:val="-4"/>
          </w:rPr>
          <w:object w:dxaOrig="340" w:dyaOrig="320" w14:anchorId="0CDD3F2D">
            <v:shape id="_x0000_i2381" type="#_x0000_t75" style="width:14.25pt;height:14.25pt" o:ole="">
              <v:imagedata r:id="rId2726" o:title=""/>
            </v:shape>
            <o:OLEObject Type="Embed" ProgID="Equation.DSMT4" ShapeID="_x0000_i2381" DrawAspect="Content" ObjectID="_1493586734" r:id="rId2727"/>
          </w:object>
        </w:r>
      </w:ins>
      <w:ins w:id="1923" w:author="Gerard" w:date="2015-03-21T10:17:00Z">
        <w:r w:rsidR="00F77222">
          <w:t xml:space="preserve"> is denoted by </w:t>
        </w:r>
      </w:ins>
      <w:ins w:id="1924" w:author="Gerard" w:date="2015-03-21T10:17:00Z">
        <w:r w:rsidR="00F77222" w:rsidRPr="007E2473">
          <w:rPr>
            <w:position w:val="-14"/>
          </w:rPr>
          <w:object w:dxaOrig="840" w:dyaOrig="420" w14:anchorId="33177BF0">
            <v:shape id="_x0000_i2382" type="#_x0000_t75" style="width:43.45pt;height:21.75pt" o:ole="">
              <v:imagedata r:id="rId2728" o:title=""/>
            </v:shape>
            <o:OLEObject Type="Embed" ProgID="Equation.DSMT4" ShapeID="_x0000_i2382" DrawAspect="Content" ObjectID="_1493586735" r:id="rId2729"/>
          </w:object>
        </w:r>
      </w:ins>
      <w:ins w:id="1925" w:author="Gerard" w:date="2015-03-21T10:17:00Z">
        <w:r w:rsidR="00F77222">
          <w:t>, which may be evaluated from the chain rule,</w:t>
        </w:r>
      </w:ins>
    </w:p>
    <w:p w14:paraId="4DA274AF" w14:textId="799C5119" w:rsidR="00F77222" w:rsidRDefault="00F77222">
      <w:pPr>
        <w:pStyle w:val="MTDisplayEquation"/>
        <w:rPr>
          <w:ins w:id="1926" w:author="Gerard" w:date="2015-03-21T10:09:00Z"/>
        </w:rPr>
        <w:pPrChange w:id="1927" w:author="Gerard" w:date="2015-03-21T10:19:00Z">
          <w:pPr/>
        </w:pPrChange>
      </w:pPr>
      <w:ins w:id="1928" w:author="Gerard" w:date="2015-03-21T10:18:00Z">
        <w:r>
          <w:tab/>
        </w:r>
      </w:ins>
      <w:ins w:id="1929" w:author="Gerard" w:date="2015-03-21T10:18:00Z">
        <w:r w:rsidRPr="007E2473">
          <w:rPr>
            <w:position w:val="-14"/>
          </w:rPr>
          <w:object w:dxaOrig="2580" w:dyaOrig="420" w14:anchorId="12622D01">
            <v:shape id="_x0000_i2383" type="#_x0000_t75" style="width:129.75pt;height:21.75pt" o:ole="">
              <v:imagedata r:id="rId2730" o:title=""/>
            </v:shape>
            <o:OLEObject Type="Embed" ProgID="Equation.DSMT4" ShapeID="_x0000_i2383" DrawAspect="Content" ObjectID="_1493586736" r:id="rId2731"/>
          </w:object>
        </w:r>
      </w:ins>
      <w:ins w:id="1930" w:author="Gerard" w:date="2015-03-21T10:18:00Z">
        <w:r>
          <w:t xml:space="preserve"> </w:t>
        </w:r>
        <w:r>
          <w:tab/>
        </w:r>
        <w:del w:id="1931"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32" w:author="rawlins" w:date="2015-05-19T16:38:00Z">
        <w:r w:rsidDel="00A924E1">
          <w:fldChar w:fldCharType="end"/>
        </w:r>
      </w:del>
      <w:bookmarkStart w:id="1933" w:name="ZEqnNum403837"/>
      <w:ins w:id="1934" w:author="Gerard" w:date="2015-03-21T10:18:00Z">
        <w:del w:id="1935" w:author="rawlins" w:date="2015-05-19T16:38:00Z">
          <w:r w:rsidDel="00A924E1">
            <w:delInstrText>(</w:delInstrText>
          </w:r>
          <w:r w:rsidDel="00A924E1">
            <w:fldChar w:fldCharType="begin"/>
          </w:r>
          <w:r w:rsidDel="00A924E1">
            <w:delInstrText xml:space="preserve"> SEQ MTSec \c \* Arabic \* MERGEFORMAT </w:delInstrText>
          </w:r>
        </w:del>
      </w:ins>
      <w:del w:id="1936" w:author="rawlins" w:date="2015-05-19T16:38:00Z">
        <w:r w:rsidDel="00A924E1">
          <w:fldChar w:fldCharType="end"/>
        </w:r>
      </w:del>
      <w:ins w:id="1937" w:author="Gerard" w:date="2015-03-21T10:18:00Z">
        <w:del w:id="1938" w:author="rawlins" w:date="2015-05-19T16:38:00Z">
          <w:r w:rsidDel="00A924E1">
            <w:delInstrText>.</w:delInstrText>
          </w:r>
          <w:r w:rsidDel="00A924E1">
            <w:fldChar w:fldCharType="begin"/>
          </w:r>
          <w:r w:rsidDel="00A924E1">
            <w:delInstrText xml:space="preserve"> SEQ MTEqn \c \* Arabic \* MERGEFORMAT </w:delInstrText>
          </w:r>
        </w:del>
      </w:ins>
      <w:del w:id="1939" w:author="rawlins" w:date="2015-05-19T16:38:00Z">
        <w:r w:rsidDel="00A924E1">
          <w:fldChar w:fldCharType="separate"/>
        </w:r>
      </w:del>
      <w:ins w:id="1940" w:author="Gerard" w:date="2015-05-06T12:49:00Z">
        <w:del w:id="1941" w:author="rawlins" w:date="2015-05-19T16:10:00Z">
          <w:r w:rsidR="00E3755C" w:rsidDel="00752FD5">
            <w:rPr>
              <w:noProof/>
            </w:rPr>
            <w:delInstrText>86</w:delInstrText>
          </w:r>
        </w:del>
      </w:ins>
      <w:ins w:id="1942" w:author="Gerard" w:date="2015-03-21T10:18:00Z">
        <w:del w:id="1943" w:author="rawlins" w:date="2015-05-19T16:38:00Z">
          <w:r w:rsidDel="00A924E1">
            <w:fldChar w:fldCharType="end"/>
          </w:r>
          <w:r w:rsidDel="00A924E1">
            <w:delInstrText>)</w:delInstrText>
          </w:r>
          <w:bookmarkEnd w:id="1933"/>
          <w:r w:rsidDel="00A924E1">
            <w:fldChar w:fldCharType="end"/>
          </w:r>
        </w:del>
      </w:ins>
      <w:ins w:id="1944"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945" w:name="ZEqnNum360094"/>
        <w:r w:rsidR="00A924E1">
          <w:instrText>(</w:instrText>
        </w:r>
        <w:r w:rsidR="00A924E1">
          <w:fldChar w:fldCharType="begin"/>
        </w:r>
        <w:r w:rsidR="00A924E1">
          <w:instrText xml:space="preserve"> SEQ MTSec \c \* Arabic \* MERGEFORMAT </w:instrText>
        </w:r>
      </w:ins>
      <w:r w:rsidR="00A924E1">
        <w:fldChar w:fldCharType="separate"/>
      </w:r>
      <w:ins w:id="1946" w:author="rawlins" w:date="2015-05-19T17:23:00Z">
        <w:r w:rsidR="00D3178E">
          <w:rPr>
            <w:noProof/>
          </w:rPr>
          <w:instrText>5</w:instrText>
        </w:r>
      </w:ins>
      <w:ins w:id="1947"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48" w:author="rawlins" w:date="2015-05-19T17:23:00Z">
        <w:r w:rsidR="00D3178E">
          <w:rPr>
            <w:noProof/>
          </w:rPr>
          <w:instrText>91</w:instrText>
        </w:r>
      </w:ins>
      <w:ins w:id="1949" w:author="rawlins" w:date="2015-05-19T16:38:00Z">
        <w:r w:rsidR="00A924E1">
          <w:fldChar w:fldCharType="end"/>
        </w:r>
        <w:r w:rsidR="00A924E1">
          <w:instrText>)</w:instrText>
        </w:r>
        <w:bookmarkEnd w:id="1945"/>
        <w:r w:rsidR="00A924E1">
          <w:fldChar w:fldCharType="end"/>
        </w:r>
      </w:ins>
    </w:p>
    <w:p w14:paraId="15045206" w14:textId="605091B5" w:rsidR="008F4FC8" w:rsidRDefault="008F4FC8" w:rsidP="002F3DF9">
      <w:pPr>
        <w:rPr>
          <w:ins w:id="1950" w:author="Gerard" w:date="2015-03-21T10:21:00Z"/>
        </w:rPr>
      </w:pPr>
      <w:ins w:id="1951" w:author="Gerard" w:date="2015-03-21T10:21:00Z">
        <w:r>
          <w:t xml:space="preserve">The strain energy density </w:t>
        </w:r>
      </w:ins>
      <w:ins w:id="1952" w:author="Gerard" w:date="2015-03-21T10:21:00Z">
        <w:r w:rsidRPr="007E2473">
          <w:rPr>
            <w:position w:val="-12"/>
          </w:rPr>
          <w:object w:dxaOrig="340" w:dyaOrig="380" w14:anchorId="53C089EF">
            <v:shape id="_x0000_i2384" type="#_x0000_t75" style="width:14.25pt;height:21.75pt" o:ole="">
              <v:imagedata r:id="rId2732" o:title=""/>
            </v:shape>
            <o:OLEObject Type="Embed" ProgID="Equation.DSMT4" ShapeID="_x0000_i2384" DrawAspect="Content" ObjectID="_1493586737" r:id="rId2733"/>
          </w:object>
        </w:r>
      </w:ins>
      <w:ins w:id="1953" w:author="Gerard" w:date="2015-03-21T10:21:00Z">
        <w:r>
          <w:t xml:space="preserve"> in a reactive viscoelastic material is given by</w:t>
        </w:r>
      </w:ins>
    </w:p>
    <w:p w14:paraId="0DF2AA31" w14:textId="5D5435DE" w:rsidR="008F4FC8" w:rsidRDefault="008F4FC8">
      <w:pPr>
        <w:pStyle w:val="MTDisplayEquation"/>
        <w:rPr>
          <w:ins w:id="1954" w:author="Gerard" w:date="2015-03-21T10:21:00Z"/>
        </w:rPr>
        <w:pPrChange w:id="1955" w:author="Gerard" w:date="2015-03-21T10:21:00Z">
          <w:pPr/>
        </w:pPrChange>
      </w:pPr>
      <w:ins w:id="1956" w:author="Gerard" w:date="2015-03-21T10:21:00Z">
        <w:r>
          <w:tab/>
        </w:r>
      </w:ins>
      <w:ins w:id="1957" w:author="Gerard" w:date="2015-03-21T10:21:00Z">
        <w:r w:rsidRPr="007E2473">
          <w:rPr>
            <w:position w:val="-28"/>
          </w:rPr>
          <w:object w:dxaOrig="3040" w:dyaOrig="580" w14:anchorId="5EF36CF8">
            <v:shape id="_x0000_i2385" type="#_x0000_t75" style="width:151.45pt;height:28.55pt" o:ole="">
              <v:imagedata r:id="rId2734" o:title=""/>
            </v:shape>
            <o:OLEObject Type="Embed" ProgID="Equation.DSMT4" ShapeID="_x0000_i2385" DrawAspect="Content" ObjectID="_1493586738" r:id="rId2735"/>
          </w:object>
        </w:r>
      </w:ins>
      <w:ins w:id="1958" w:author="Gerard" w:date="2015-03-21T10:21:00Z">
        <w:r>
          <w:t xml:space="preserve"> </w:t>
        </w:r>
        <w:r>
          <w:tab/>
        </w:r>
        <w:del w:id="1959"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60" w:author="rawlins" w:date="2015-05-19T16:38:00Z">
        <w:r w:rsidDel="00A924E1">
          <w:fldChar w:fldCharType="end"/>
        </w:r>
      </w:del>
      <w:ins w:id="1961" w:author="Gerard" w:date="2015-03-21T10:21:00Z">
        <w:del w:id="1962" w:author="rawlins" w:date="2015-05-19T16:38:00Z">
          <w:r w:rsidDel="00A924E1">
            <w:delInstrText>(</w:delInstrText>
          </w:r>
          <w:r w:rsidDel="00A924E1">
            <w:fldChar w:fldCharType="begin"/>
          </w:r>
          <w:r w:rsidDel="00A924E1">
            <w:delInstrText xml:space="preserve"> SEQ MTSec \c \* Arabic \* MERGEFORMAT </w:delInstrText>
          </w:r>
        </w:del>
      </w:ins>
      <w:del w:id="1963" w:author="rawlins" w:date="2015-05-19T16:38:00Z">
        <w:r w:rsidDel="00A924E1">
          <w:fldChar w:fldCharType="end"/>
        </w:r>
      </w:del>
      <w:ins w:id="1964" w:author="Gerard" w:date="2015-03-21T10:21:00Z">
        <w:del w:id="1965" w:author="rawlins" w:date="2015-05-19T16:38:00Z">
          <w:r w:rsidDel="00A924E1">
            <w:delInstrText>.</w:delInstrText>
          </w:r>
          <w:r w:rsidDel="00A924E1">
            <w:fldChar w:fldCharType="begin"/>
          </w:r>
          <w:r w:rsidDel="00A924E1">
            <w:delInstrText xml:space="preserve"> SEQ MTEqn \c \* Arabic \* MERGEFORMAT </w:delInstrText>
          </w:r>
        </w:del>
      </w:ins>
      <w:del w:id="1966" w:author="rawlins" w:date="2015-05-19T16:38:00Z">
        <w:r w:rsidDel="00A924E1">
          <w:fldChar w:fldCharType="separate"/>
        </w:r>
      </w:del>
      <w:ins w:id="1967" w:author="Gerard" w:date="2015-05-06T12:49:00Z">
        <w:del w:id="1968" w:author="rawlins" w:date="2015-05-19T16:10:00Z">
          <w:r w:rsidR="00E3755C" w:rsidDel="00752FD5">
            <w:rPr>
              <w:noProof/>
            </w:rPr>
            <w:delInstrText>87</w:delInstrText>
          </w:r>
        </w:del>
      </w:ins>
      <w:ins w:id="1969" w:author="Gerard" w:date="2015-03-21T10:21:00Z">
        <w:del w:id="1970" w:author="rawlins" w:date="2015-05-19T16:38:00Z">
          <w:r w:rsidDel="00A924E1">
            <w:fldChar w:fldCharType="end"/>
          </w:r>
          <w:r w:rsidDel="00A924E1">
            <w:delInstrText>)</w:delInstrText>
          </w:r>
          <w:r w:rsidDel="00A924E1">
            <w:fldChar w:fldCharType="end"/>
          </w:r>
        </w:del>
      </w:ins>
      <w:ins w:id="1971"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972" w:author="rawlins" w:date="2015-05-19T17:23:00Z">
        <w:r w:rsidR="00D3178E">
          <w:rPr>
            <w:noProof/>
          </w:rPr>
          <w:instrText>5</w:instrText>
        </w:r>
      </w:ins>
      <w:ins w:id="1973"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74" w:author="rawlins" w:date="2015-05-19T17:23:00Z">
        <w:r w:rsidR="00D3178E">
          <w:rPr>
            <w:noProof/>
          </w:rPr>
          <w:instrText>92</w:instrText>
        </w:r>
      </w:ins>
      <w:ins w:id="1975" w:author="rawlins" w:date="2015-05-19T16:38:00Z">
        <w:r w:rsidR="00A924E1">
          <w:fldChar w:fldCharType="end"/>
        </w:r>
        <w:r w:rsidR="00A924E1">
          <w:instrText>)</w:instrText>
        </w:r>
        <w:r w:rsidR="00A924E1">
          <w:fldChar w:fldCharType="end"/>
        </w:r>
      </w:ins>
    </w:p>
    <w:p w14:paraId="43750B26" w14:textId="10854F8A" w:rsidR="00D25725" w:rsidRDefault="008F4FC8" w:rsidP="002F3DF9">
      <w:pPr>
        <w:rPr>
          <w:ins w:id="1976" w:author="Gerard" w:date="2015-03-21T10:01:00Z"/>
        </w:rPr>
      </w:pPr>
      <w:ins w:id="1977" w:author="Gerard" w:date="2015-03-21T10:22:00Z">
        <w:r>
          <w:t xml:space="preserve">where </w:t>
        </w:r>
      </w:ins>
      <w:ins w:id="1978" w:author="Gerard" w:date="2015-03-21T10:22:00Z">
        <w:r w:rsidRPr="007E2473">
          <w:rPr>
            <w:position w:val="-12"/>
          </w:rPr>
          <w:object w:dxaOrig="340" w:dyaOrig="400" w14:anchorId="02512260">
            <v:shape id="_x0000_i2386" type="#_x0000_t75" style="width:14.25pt;height:21.75pt" o:ole="">
              <v:imagedata r:id="rId2736" o:title=""/>
            </v:shape>
            <o:OLEObject Type="Embed" ProgID="Equation.DSMT4" ShapeID="_x0000_i2386" DrawAspect="Content" ObjectID="_1493586739" r:id="rId2737"/>
          </w:object>
        </w:r>
      </w:ins>
      <w:ins w:id="1979" w:author="Gerard" w:date="2015-03-21T10:22:00Z">
        <w:r>
          <w:t xml:space="preserve"> is the strain energy density of strong bonds and </w:t>
        </w:r>
      </w:ins>
      <w:ins w:id="1980" w:author="Gerard" w:date="2015-03-21T10:23:00Z">
        <w:r w:rsidRPr="007E2473">
          <w:rPr>
            <w:position w:val="-12"/>
          </w:rPr>
          <w:object w:dxaOrig="360" w:dyaOrig="400" w14:anchorId="631B3E1A">
            <v:shape id="_x0000_i2387" type="#_x0000_t75" style="width:14.25pt;height:21.75pt" o:ole="">
              <v:imagedata r:id="rId2738" o:title=""/>
            </v:shape>
            <o:OLEObject Type="Embed" ProgID="Equation.DSMT4" ShapeID="_x0000_i2387" DrawAspect="Content" ObjectID="_1493586740" r:id="rId2739"/>
          </w:object>
        </w:r>
      </w:ins>
      <w:ins w:id="1981" w:author="Gerard" w:date="2015-03-21T10:23:00Z">
        <w:r>
          <w:t xml:space="preserve"> is the strain energy density of weak bonds, when they all </w:t>
        </w:r>
      </w:ins>
      <w:ins w:id="1982" w:author="Gerard" w:date="2015-03-21T13:22:00Z">
        <w:r w:rsidR="003D7647">
          <w:t>belong to the same generation</w:t>
        </w:r>
      </w:ins>
      <w:ins w:id="1983" w:author="Gerard" w:date="2015-03-21T10:23:00Z">
        <w:r>
          <w:t xml:space="preserve">.  </w:t>
        </w:r>
      </w:ins>
      <w:ins w:id="1984" w:author="Gerard" w:date="2015-03-21T10:24:00Z">
        <w:r>
          <w:t xml:space="preserve">In this expression, </w:t>
        </w:r>
      </w:ins>
      <w:ins w:id="1985" w:author="Gerard" w:date="2015-03-21T10:24:00Z">
        <w:r w:rsidRPr="006A2D15">
          <w:rPr>
            <w:position w:val="-14"/>
          </w:rPr>
          <w:object w:dxaOrig="860" w:dyaOrig="420" w14:anchorId="473ADCFE">
            <v:shape id="_x0000_i2388" type="#_x0000_t75" style="width:43.45pt;height:21.75pt" o:ole="">
              <v:imagedata r:id="rId2740" o:title=""/>
            </v:shape>
            <o:OLEObject Type="Embed" ProgID="Equation.DSMT4" ShapeID="_x0000_i2388" DrawAspect="Content" ObjectID="_1493586741" r:id="rId2741"/>
          </w:object>
        </w:r>
      </w:ins>
      <w:ins w:id="1986" w:author="Gerard" w:date="2015-03-21T10:25:00Z">
        <w:r>
          <w:t xml:space="preserve"> is t</w:t>
        </w:r>
      </w:ins>
      <w:ins w:id="1987" w:author="Gerard" w:date="2015-03-21T10:24:00Z">
        <w:r>
          <w:t xml:space="preserve">he mass fraction of </w:t>
        </w:r>
      </w:ins>
      <w:ins w:id="1988" w:author="Gerard" w:date="2015-03-21T10:24:00Z">
        <w:r w:rsidRPr="008F4FC8">
          <w:rPr>
            <w:position w:val="-4"/>
          </w:rPr>
          <w:object w:dxaOrig="380" w:dyaOrig="200" w14:anchorId="6AA7054E">
            <v:shape id="_x0000_i2389" type="#_x0000_t75" style="width:21.75pt;height:7.45pt" o:ole="">
              <v:imagedata r:id="rId2742" o:title=""/>
            </v:shape>
            <o:OLEObject Type="Embed" ProgID="Equation.DSMT4" ShapeID="_x0000_i2389" DrawAspect="Content" ObjectID="_1493586742" r:id="rId2743"/>
          </w:object>
        </w:r>
      </w:ins>
      <w:ins w:id="1989" w:author="Gerard" w:date="2015-03-21T10:24:00Z">
        <w:r>
          <w:t>generation weak bonds</w:t>
        </w:r>
      </w:ins>
      <w:ins w:id="1990" w:author="Gerard" w:date="2015-03-21T10:25:00Z">
        <w:r>
          <w:t>, which evolves over time as described below</w:t>
        </w:r>
      </w:ins>
      <w:ins w:id="1991" w:author="Gerard" w:date="2015-03-21T10:24:00Z">
        <w:r>
          <w:t>.</w:t>
        </w:r>
      </w:ins>
      <w:ins w:id="1992" w:author="Gerard" w:date="2015-03-21T10:26:00Z">
        <w:r>
          <w:t xml:space="preserve">  The summation is taken over all generations </w:t>
        </w:r>
      </w:ins>
      <w:ins w:id="1993" w:author="Gerard" w:date="2015-03-21T10:26:00Z">
        <w:r w:rsidRPr="00F77222">
          <w:rPr>
            <w:position w:val="-4"/>
          </w:rPr>
          <w:object w:dxaOrig="200" w:dyaOrig="200" w14:anchorId="6457A565">
            <v:shape id="_x0000_i2390" type="#_x0000_t75" style="width:7.45pt;height:7.45pt" o:ole="">
              <v:imagedata r:id="rId2744" o:title=""/>
            </v:shape>
            <o:OLEObject Type="Embed" ProgID="Equation.DSMT4" ShapeID="_x0000_i2390" DrawAspect="Content" ObjectID="_1493586743" r:id="rId2745"/>
          </w:object>
        </w:r>
      </w:ins>
      <w:ins w:id="1994" w:author="Gerard" w:date="2015-03-21T10:26:00Z">
        <w:r>
          <w:t xml:space="preserve"> that were created prior to the current time </w:t>
        </w:r>
      </w:ins>
      <w:ins w:id="1995" w:author="Gerard" w:date="2015-03-21T10:26:00Z">
        <w:r w:rsidRPr="008F4FC8">
          <w:rPr>
            <w:position w:val="-4"/>
          </w:rPr>
          <w:object w:dxaOrig="140" w:dyaOrig="220" w14:anchorId="11710968">
            <v:shape id="_x0000_i2391" type="#_x0000_t75" style="width:7.45pt;height:14.25pt" o:ole="">
              <v:imagedata r:id="rId2746" o:title=""/>
            </v:shape>
            <o:OLEObject Type="Embed" ProgID="Equation.DSMT4" ShapeID="_x0000_i2391" DrawAspect="Content" ObjectID="_1493586744" r:id="rId2747"/>
          </w:object>
        </w:r>
      </w:ins>
      <w:ins w:id="1996" w:author="Gerard" w:date="2015-03-21T10:26:00Z">
        <w:r>
          <w:t>.</w:t>
        </w:r>
      </w:ins>
      <w:ins w:id="1997" w:author="Gerard" w:date="2015-03-21T10:25:00Z">
        <w:r>
          <w:t xml:space="preserve">  </w:t>
        </w:r>
      </w:ins>
      <w:ins w:id="1998" w:author="Gerard" w:date="2015-03-21T10:00:00Z">
        <w:r w:rsidR="00D25725">
          <w:t xml:space="preserve">The Cauchy stress </w:t>
        </w:r>
      </w:ins>
      <w:ins w:id="1999" w:author="Gerard" w:date="2015-03-21T10:03:00Z">
        <w:r w:rsidR="00D25725" w:rsidRPr="007E2473">
          <w:rPr>
            <w:position w:val="-6"/>
          </w:rPr>
          <w:object w:dxaOrig="240" w:dyaOrig="240" w14:anchorId="2A21D649">
            <v:shape id="_x0000_i2392" type="#_x0000_t75" style="width:14.25pt;height:14.25pt" o:ole="">
              <v:imagedata r:id="rId2748" o:title=""/>
            </v:shape>
            <o:OLEObject Type="Embed" ProgID="Equation.DSMT4" ShapeID="_x0000_i2392" DrawAspect="Content" ObjectID="_1493586745" r:id="rId2749"/>
          </w:object>
        </w:r>
      </w:ins>
      <w:ins w:id="2000" w:author="Gerard" w:date="2015-03-21T10:03:00Z">
        <w:r w:rsidR="00D25725">
          <w:t xml:space="preserve"> </w:t>
        </w:r>
      </w:ins>
      <w:ins w:id="2001" w:author="Gerard" w:date="2015-03-21T10:00:00Z">
        <w:r w:rsidR="00D25725">
          <w:t xml:space="preserve">in a reactive viscoelastic material is </w:t>
        </w:r>
      </w:ins>
      <w:ins w:id="2002" w:author="Gerard" w:date="2015-03-21T10:25:00Z">
        <w:r>
          <w:t xml:space="preserve">similarly </w:t>
        </w:r>
      </w:ins>
      <w:ins w:id="2003" w:author="Gerard" w:date="2015-03-21T10:00:00Z">
        <w:r w:rsidR="00D25725">
          <w:t>given by</w:t>
        </w:r>
      </w:ins>
    </w:p>
    <w:p w14:paraId="0064A955" w14:textId="38E39D08" w:rsidR="00D25725" w:rsidRDefault="00D25725">
      <w:pPr>
        <w:pStyle w:val="MTDisplayEquation"/>
        <w:rPr>
          <w:ins w:id="2004" w:author="Gerard" w:date="2015-03-21T09:58:00Z"/>
        </w:rPr>
        <w:pPrChange w:id="2005" w:author="Gerard" w:date="2015-03-21T10:01:00Z">
          <w:pPr/>
        </w:pPrChange>
      </w:pPr>
      <w:ins w:id="2006" w:author="Gerard" w:date="2015-03-21T10:01:00Z">
        <w:r>
          <w:tab/>
        </w:r>
      </w:ins>
      <w:ins w:id="2007" w:author="Gerard" w:date="2015-03-21T10:01:00Z">
        <w:r w:rsidRPr="007E2473">
          <w:rPr>
            <w:position w:val="-28"/>
          </w:rPr>
          <w:object w:dxaOrig="2840" w:dyaOrig="580" w14:anchorId="72E23D6A">
            <v:shape id="_x0000_i2393" type="#_x0000_t75" style="width:2in;height:28.55pt" o:ole="">
              <v:imagedata r:id="rId2750" o:title=""/>
            </v:shape>
            <o:OLEObject Type="Embed" ProgID="Equation.DSMT4" ShapeID="_x0000_i2393" DrawAspect="Content" ObjectID="_1493586746" r:id="rId2751"/>
          </w:object>
        </w:r>
      </w:ins>
      <w:ins w:id="2008" w:author="Gerard" w:date="2015-03-21T10:01:00Z">
        <w:r>
          <w:t xml:space="preserve"> </w:t>
        </w:r>
        <w:r>
          <w:tab/>
        </w:r>
        <w:del w:id="2009"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10" w:author="rawlins" w:date="2015-05-19T16:38:00Z">
        <w:r w:rsidDel="00A924E1">
          <w:fldChar w:fldCharType="end"/>
        </w:r>
      </w:del>
      <w:bookmarkStart w:id="2011" w:name="ZEqnNum468501"/>
      <w:ins w:id="2012" w:author="Gerard" w:date="2015-03-21T10:01:00Z">
        <w:del w:id="2013" w:author="rawlins" w:date="2015-05-19T16:38:00Z">
          <w:r w:rsidDel="00A924E1">
            <w:delInstrText>(</w:delInstrText>
          </w:r>
          <w:r w:rsidDel="00A924E1">
            <w:fldChar w:fldCharType="begin"/>
          </w:r>
          <w:r w:rsidDel="00A924E1">
            <w:delInstrText xml:space="preserve"> SEQ MTSec \c \* Arabic \* MERGEFORMAT </w:delInstrText>
          </w:r>
        </w:del>
      </w:ins>
      <w:del w:id="2014" w:author="rawlins" w:date="2015-05-19T16:38:00Z">
        <w:r w:rsidDel="00A924E1">
          <w:fldChar w:fldCharType="end"/>
        </w:r>
      </w:del>
      <w:ins w:id="2015" w:author="Gerard" w:date="2015-03-21T10:01:00Z">
        <w:del w:id="2016" w:author="rawlins" w:date="2015-05-19T16:38:00Z">
          <w:r w:rsidDel="00A924E1">
            <w:delInstrText>.</w:delInstrText>
          </w:r>
          <w:r w:rsidDel="00A924E1">
            <w:fldChar w:fldCharType="begin"/>
          </w:r>
          <w:r w:rsidDel="00A924E1">
            <w:delInstrText xml:space="preserve"> SEQ MTEqn \c \* Arabic \* MERGEFORMAT </w:delInstrText>
          </w:r>
        </w:del>
      </w:ins>
      <w:del w:id="2017" w:author="rawlins" w:date="2015-05-19T16:38:00Z">
        <w:r w:rsidDel="00A924E1">
          <w:fldChar w:fldCharType="separate"/>
        </w:r>
      </w:del>
      <w:ins w:id="2018" w:author="Gerard" w:date="2015-05-06T12:49:00Z">
        <w:del w:id="2019" w:author="rawlins" w:date="2015-05-19T16:10:00Z">
          <w:r w:rsidR="00E3755C" w:rsidDel="00752FD5">
            <w:rPr>
              <w:noProof/>
            </w:rPr>
            <w:delInstrText>88</w:delInstrText>
          </w:r>
        </w:del>
      </w:ins>
      <w:ins w:id="2020" w:author="Gerard" w:date="2015-03-21T10:01:00Z">
        <w:del w:id="2021" w:author="rawlins" w:date="2015-05-19T16:38:00Z">
          <w:r w:rsidDel="00A924E1">
            <w:fldChar w:fldCharType="end"/>
          </w:r>
          <w:r w:rsidDel="00A924E1">
            <w:delInstrText>)</w:delInstrText>
          </w:r>
          <w:bookmarkEnd w:id="2011"/>
          <w:r w:rsidDel="00A924E1">
            <w:fldChar w:fldCharType="end"/>
          </w:r>
        </w:del>
      </w:ins>
      <w:ins w:id="2022"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023" w:name="ZEqnNum467146"/>
        <w:r w:rsidR="00A924E1">
          <w:instrText>(</w:instrText>
        </w:r>
        <w:r w:rsidR="00A924E1">
          <w:fldChar w:fldCharType="begin"/>
        </w:r>
        <w:r w:rsidR="00A924E1">
          <w:instrText xml:space="preserve"> SEQ MTSec \c \* Arabic \* MERGEFORMAT </w:instrText>
        </w:r>
      </w:ins>
      <w:r w:rsidR="00A924E1">
        <w:fldChar w:fldCharType="separate"/>
      </w:r>
      <w:ins w:id="2024" w:author="rawlins" w:date="2015-05-19T17:23:00Z">
        <w:r w:rsidR="00D3178E">
          <w:rPr>
            <w:noProof/>
          </w:rPr>
          <w:instrText>5</w:instrText>
        </w:r>
      </w:ins>
      <w:ins w:id="202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26" w:author="rawlins" w:date="2015-05-19T17:23:00Z">
        <w:r w:rsidR="00D3178E">
          <w:rPr>
            <w:noProof/>
          </w:rPr>
          <w:instrText>93</w:instrText>
        </w:r>
      </w:ins>
      <w:ins w:id="2027" w:author="rawlins" w:date="2015-05-19T16:39:00Z">
        <w:r w:rsidR="00A924E1">
          <w:fldChar w:fldCharType="end"/>
        </w:r>
        <w:r w:rsidR="00A924E1">
          <w:instrText>)</w:instrText>
        </w:r>
        <w:bookmarkEnd w:id="2023"/>
        <w:r w:rsidR="00A924E1">
          <w:fldChar w:fldCharType="end"/>
        </w:r>
      </w:ins>
    </w:p>
    <w:p w14:paraId="3DDE9A00" w14:textId="6CF22B23" w:rsidR="00D25725" w:rsidRDefault="00D25725" w:rsidP="008F4FC8">
      <w:pPr>
        <w:rPr>
          <w:ins w:id="2028" w:author="Gerard" w:date="2015-03-21T10:26:00Z"/>
        </w:rPr>
      </w:pPr>
      <w:ins w:id="2029" w:author="Gerard" w:date="2015-03-21T10:03:00Z">
        <w:r>
          <w:t xml:space="preserve">where </w:t>
        </w:r>
      </w:ins>
      <w:ins w:id="2030" w:author="Gerard" w:date="2015-03-21T10:03:00Z">
        <w:r w:rsidRPr="007E2473">
          <w:rPr>
            <w:position w:val="-6"/>
          </w:rPr>
          <w:object w:dxaOrig="300" w:dyaOrig="340" w14:anchorId="356C6038">
            <v:shape id="_x0000_i2394" type="#_x0000_t75" style="width:14.25pt;height:14.25pt" o:ole="">
              <v:imagedata r:id="rId2752" o:title=""/>
            </v:shape>
            <o:OLEObject Type="Embed" ProgID="Equation.DSMT4" ShapeID="_x0000_i2394" DrawAspect="Content" ObjectID="_1493586747" r:id="rId2753"/>
          </w:object>
        </w:r>
      </w:ins>
      <w:ins w:id="2031" w:author="Gerard" w:date="2015-03-21T10:03:00Z">
        <w:r>
          <w:t xml:space="preserve"> is the stress in the strong bonds and </w:t>
        </w:r>
      </w:ins>
      <w:ins w:id="2032" w:author="Gerard" w:date="2015-03-21T10:03:00Z">
        <w:r w:rsidRPr="007E2473">
          <w:rPr>
            <w:position w:val="-6"/>
          </w:rPr>
          <w:object w:dxaOrig="320" w:dyaOrig="340" w14:anchorId="7BEBA7B7">
            <v:shape id="_x0000_i2395" type="#_x0000_t75" style="width:14.25pt;height:14.25pt" o:ole="">
              <v:imagedata r:id="rId2754" o:title=""/>
            </v:shape>
            <o:OLEObject Type="Embed" ProgID="Equation.DSMT4" ShapeID="_x0000_i2395" DrawAspect="Content" ObjectID="_1493586748" r:id="rId2755"/>
          </w:object>
        </w:r>
      </w:ins>
      <w:ins w:id="2033" w:author="Gerard" w:date="2015-03-21T10:03:00Z">
        <w:r>
          <w:t xml:space="preserve"> </w:t>
        </w:r>
      </w:ins>
      <w:ins w:id="2034" w:author="Gerard" w:date="2015-03-21T10:04:00Z">
        <w:r>
          <w:t>is the stress in the weak bonds.</w:t>
        </w:r>
      </w:ins>
      <w:ins w:id="2035" w:author="Gerard" w:date="2015-03-21T10:26:00Z">
        <w:r w:rsidR="008F4FC8">
          <w:t xml:space="preserve">  These stresses are related to the respective strain energy densities of strong and weak bonds according to</w:t>
        </w:r>
      </w:ins>
    </w:p>
    <w:p w14:paraId="23D0E7FF" w14:textId="6D952E02" w:rsidR="008F4FC8" w:rsidRDefault="008F4FC8">
      <w:pPr>
        <w:pStyle w:val="MTDisplayEquation"/>
        <w:rPr>
          <w:ins w:id="2036" w:author="Gerard" w:date="2015-03-21T10:28:00Z"/>
        </w:rPr>
        <w:pPrChange w:id="2037" w:author="Gerard" w:date="2015-03-21T10:26:00Z">
          <w:pPr>
            <w:jc w:val="left"/>
          </w:pPr>
        </w:pPrChange>
      </w:pPr>
      <w:ins w:id="2038" w:author="Gerard" w:date="2015-03-21T10:26:00Z">
        <w:r>
          <w:tab/>
        </w:r>
      </w:ins>
      <w:ins w:id="2039" w:author="Gerard" w:date="2015-03-21T10:27:00Z">
        <w:r w:rsidRPr="007E2473">
          <w:rPr>
            <w:position w:val="-24"/>
          </w:rPr>
          <w:object w:dxaOrig="5220" w:dyaOrig="740" w14:anchorId="42A7F3FC">
            <v:shape id="_x0000_i2396" type="#_x0000_t75" style="width:259.45pt;height:36pt" o:ole="">
              <v:imagedata r:id="rId2756" o:title=""/>
            </v:shape>
            <o:OLEObject Type="Embed" ProgID="Equation.DSMT4" ShapeID="_x0000_i2396" DrawAspect="Content" ObjectID="_1493586749" r:id="rId2757"/>
          </w:object>
        </w:r>
      </w:ins>
      <w:ins w:id="2040" w:author="Gerard" w:date="2015-03-21T10:27:00Z">
        <w:r>
          <w:t xml:space="preserve"> </w:t>
        </w:r>
        <w:r>
          <w:tab/>
        </w:r>
        <w:del w:id="2041"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42" w:author="rawlins" w:date="2015-05-19T16:39:00Z">
        <w:r w:rsidDel="00A924E1">
          <w:fldChar w:fldCharType="end"/>
        </w:r>
      </w:del>
      <w:ins w:id="2043" w:author="Gerard" w:date="2015-03-21T10:27:00Z">
        <w:del w:id="2044" w:author="rawlins" w:date="2015-05-19T16:39:00Z">
          <w:r w:rsidDel="00A924E1">
            <w:delInstrText>(</w:delInstrText>
          </w:r>
          <w:r w:rsidDel="00A924E1">
            <w:fldChar w:fldCharType="begin"/>
          </w:r>
          <w:r w:rsidDel="00A924E1">
            <w:delInstrText xml:space="preserve"> SEQ MTSec \c \* Arabic \* MERGEFORMAT </w:delInstrText>
          </w:r>
        </w:del>
      </w:ins>
      <w:del w:id="2045" w:author="rawlins" w:date="2015-05-19T16:39:00Z">
        <w:r w:rsidDel="00A924E1">
          <w:fldChar w:fldCharType="end"/>
        </w:r>
      </w:del>
      <w:ins w:id="2046" w:author="Gerard" w:date="2015-03-21T10:27:00Z">
        <w:del w:id="2047" w:author="rawlins" w:date="2015-05-19T16:39:00Z">
          <w:r w:rsidDel="00A924E1">
            <w:delInstrText>.</w:delInstrText>
          </w:r>
          <w:r w:rsidDel="00A924E1">
            <w:fldChar w:fldCharType="begin"/>
          </w:r>
          <w:r w:rsidDel="00A924E1">
            <w:delInstrText xml:space="preserve"> SEQ MTEqn \c \* Arabic \* MERGEFORMAT </w:delInstrText>
          </w:r>
        </w:del>
      </w:ins>
      <w:del w:id="2048" w:author="rawlins" w:date="2015-05-19T16:39:00Z">
        <w:r w:rsidDel="00A924E1">
          <w:fldChar w:fldCharType="separate"/>
        </w:r>
      </w:del>
      <w:ins w:id="2049" w:author="Gerard" w:date="2015-05-06T12:49:00Z">
        <w:del w:id="2050" w:author="rawlins" w:date="2015-05-19T16:10:00Z">
          <w:r w:rsidR="00E3755C" w:rsidDel="00752FD5">
            <w:rPr>
              <w:noProof/>
            </w:rPr>
            <w:delInstrText>89</w:delInstrText>
          </w:r>
        </w:del>
      </w:ins>
      <w:ins w:id="2051" w:author="Gerard" w:date="2015-03-21T10:27:00Z">
        <w:del w:id="2052" w:author="rawlins" w:date="2015-05-19T16:39:00Z">
          <w:r w:rsidDel="00A924E1">
            <w:fldChar w:fldCharType="end"/>
          </w:r>
          <w:r w:rsidDel="00A924E1">
            <w:delInstrText>)</w:delInstrText>
          </w:r>
          <w:r w:rsidDel="00A924E1">
            <w:fldChar w:fldCharType="end"/>
          </w:r>
        </w:del>
      </w:ins>
      <w:ins w:id="2053"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54" w:author="rawlins" w:date="2015-05-19T17:23:00Z">
        <w:r w:rsidR="00D3178E">
          <w:rPr>
            <w:noProof/>
          </w:rPr>
          <w:instrText>5</w:instrText>
        </w:r>
      </w:ins>
      <w:ins w:id="205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56" w:author="rawlins" w:date="2015-05-19T17:23:00Z">
        <w:r w:rsidR="00D3178E">
          <w:rPr>
            <w:noProof/>
          </w:rPr>
          <w:instrText>94</w:instrText>
        </w:r>
      </w:ins>
      <w:ins w:id="2057" w:author="rawlins" w:date="2015-05-19T16:39:00Z">
        <w:r w:rsidR="00A924E1">
          <w:fldChar w:fldCharType="end"/>
        </w:r>
        <w:r w:rsidR="00A924E1">
          <w:instrText>)</w:instrText>
        </w:r>
        <w:r w:rsidR="00A924E1">
          <w:fldChar w:fldCharType="end"/>
        </w:r>
      </w:ins>
    </w:p>
    <w:p w14:paraId="216DC26C" w14:textId="654926AA" w:rsidR="008F4FC8" w:rsidRDefault="00FC599A" w:rsidP="008F4FC8">
      <w:pPr>
        <w:rPr>
          <w:ins w:id="2058" w:author="Gerard" w:date="2015-03-21T10:30:00Z"/>
        </w:rPr>
      </w:pPr>
      <w:ins w:id="2059" w:author="Gerard" w:date="2015-03-21T10:29:00Z">
        <w:r>
          <w:t xml:space="preserve">The mass fractions </w:t>
        </w:r>
      </w:ins>
      <w:ins w:id="2060" w:author="Gerard" w:date="2015-03-21T10:29:00Z">
        <w:r w:rsidRPr="007E2473">
          <w:rPr>
            <w:position w:val="-14"/>
          </w:rPr>
          <w:object w:dxaOrig="860" w:dyaOrig="420" w14:anchorId="50342B82">
            <v:shape id="_x0000_i2397" type="#_x0000_t75" style="width:43.45pt;height:21.75pt" o:ole="">
              <v:imagedata r:id="rId2758" o:title=""/>
            </v:shape>
            <o:OLEObject Type="Embed" ProgID="Equation.DSMT4" ShapeID="_x0000_i2397" DrawAspect="Content" ObjectID="_1493586750" r:id="rId2759"/>
          </w:object>
        </w:r>
      </w:ins>
      <w:ins w:id="2061" w:author="Gerard" w:date="2015-03-21T10:29:00Z">
        <w:r>
          <w:t xml:space="preserve"> are obtained by solving the equation of mass balance for reactive </w:t>
        </w:r>
      </w:ins>
      <w:ins w:id="2062" w:author="Gerard" w:date="2015-03-21T13:24:00Z">
        <w:r w:rsidR="003D7647">
          <w:t xml:space="preserve">constrained </w:t>
        </w:r>
      </w:ins>
      <w:ins w:id="2063" w:author="Gerard" w:date="2015-03-21T10:29:00Z">
        <w:r>
          <w:t>mixtures,</w:t>
        </w:r>
      </w:ins>
    </w:p>
    <w:p w14:paraId="1976AFF7" w14:textId="1BDD3943" w:rsidR="00FC599A" w:rsidRPr="008F4FC8" w:rsidRDefault="00FC599A">
      <w:pPr>
        <w:pStyle w:val="MTDisplayEquation"/>
        <w:rPr>
          <w:ins w:id="2064" w:author="Gerard" w:date="2015-03-21T10:20:00Z"/>
        </w:rPr>
        <w:pPrChange w:id="2065" w:author="Gerard" w:date="2015-03-21T10:30:00Z">
          <w:pPr>
            <w:jc w:val="left"/>
          </w:pPr>
        </w:pPrChange>
      </w:pPr>
      <w:ins w:id="2066" w:author="Gerard" w:date="2015-03-21T10:30:00Z">
        <w:r>
          <w:tab/>
        </w:r>
      </w:ins>
      <w:ins w:id="2067" w:author="Gerard" w:date="2015-03-21T10:30:00Z">
        <w:r w:rsidR="00146ACD" w:rsidRPr="00146ACD">
          <w:rPr>
            <w:position w:val="-24"/>
          </w:rPr>
          <w:object w:dxaOrig="1680" w:dyaOrig="680" w14:anchorId="0B1B2BA7">
            <v:shape id="_x0000_i2398" type="#_x0000_t75" style="width:86.25pt;height:36pt" o:ole="">
              <v:imagedata r:id="rId2760" o:title=""/>
            </v:shape>
            <o:OLEObject Type="Embed" ProgID="Equation.DSMT4" ShapeID="_x0000_i2398" DrawAspect="Content" ObjectID="_1493586751" r:id="rId2761"/>
          </w:object>
        </w:r>
      </w:ins>
      <w:ins w:id="2068" w:author="Gerard" w:date="2015-03-21T10:30:00Z">
        <w:r>
          <w:t xml:space="preserve"> </w:t>
        </w:r>
        <w:r>
          <w:tab/>
        </w:r>
        <w:del w:id="2069"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70" w:author="rawlins" w:date="2015-05-19T16:39:00Z">
        <w:r w:rsidDel="00A924E1">
          <w:fldChar w:fldCharType="end"/>
        </w:r>
      </w:del>
      <w:ins w:id="2071" w:author="Gerard" w:date="2015-03-21T10:30:00Z">
        <w:del w:id="2072" w:author="rawlins" w:date="2015-05-19T16:39:00Z">
          <w:r w:rsidDel="00A924E1">
            <w:delInstrText>(</w:delInstrText>
          </w:r>
          <w:r w:rsidDel="00A924E1">
            <w:fldChar w:fldCharType="begin"/>
          </w:r>
          <w:r w:rsidDel="00A924E1">
            <w:delInstrText xml:space="preserve"> SEQ MTSec \c \* Arabic \* MERGEFORMAT </w:delInstrText>
          </w:r>
        </w:del>
      </w:ins>
      <w:del w:id="2073" w:author="rawlins" w:date="2015-05-19T16:39:00Z">
        <w:r w:rsidDel="00A924E1">
          <w:fldChar w:fldCharType="end"/>
        </w:r>
      </w:del>
      <w:ins w:id="2074" w:author="Gerard" w:date="2015-03-21T10:30:00Z">
        <w:del w:id="2075" w:author="rawlins" w:date="2015-05-19T16:39:00Z">
          <w:r w:rsidDel="00A924E1">
            <w:delInstrText>.</w:delInstrText>
          </w:r>
          <w:r w:rsidDel="00A924E1">
            <w:fldChar w:fldCharType="begin"/>
          </w:r>
          <w:r w:rsidDel="00A924E1">
            <w:delInstrText xml:space="preserve"> SEQ MTEqn \c \* Arabic \* MERGEFORMAT </w:delInstrText>
          </w:r>
        </w:del>
      </w:ins>
      <w:del w:id="2076" w:author="rawlins" w:date="2015-05-19T16:39:00Z">
        <w:r w:rsidDel="00A924E1">
          <w:fldChar w:fldCharType="separate"/>
        </w:r>
      </w:del>
      <w:ins w:id="2077" w:author="Gerard" w:date="2015-05-06T12:49:00Z">
        <w:del w:id="2078" w:author="rawlins" w:date="2015-05-19T16:10:00Z">
          <w:r w:rsidR="00E3755C" w:rsidDel="00752FD5">
            <w:rPr>
              <w:noProof/>
            </w:rPr>
            <w:delInstrText>90</w:delInstrText>
          </w:r>
        </w:del>
      </w:ins>
      <w:ins w:id="2079" w:author="Gerard" w:date="2015-03-21T10:30:00Z">
        <w:del w:id="2080" w:author="rawlins" w:date="2015-05-19T16:39:00Z">
          <w:r w:rsidDel="00A924E1">
            <w:fldChar w:fldCharType="end"/>
          </w:r>
          <w:r w:rsidDel="00A924E1">
            <w:delInstrText>)</w:delInstrText>
          </w:r>
          <w:r w:rsidDel="00A924E1">
            <w:fldChar w:fldCharType="end"/>
          </w:r>
        </w:del>
      </w:ins>
      <w:ins w:id="2081"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82" w:author="rawlins" w:date="2015-05-19T17:23:00Z">
        <w:r w:rsidR="00D3178E">
          <w:rPr>
            <w:noProof/>
          </w:rPr>
          <w:instrText>5</w:instrText>
        </w:r>
      </w:ins>
      <w:ins w:id="2083"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84" w:author="rawlins" w:date="2015-05-19T17:23:00Z">
        <w:r w:rsidR="00D3178E">
          <w:rPr>
            <w:noProof/>
          </w:rPr>
          <w:instrText>95</w:instrText>
        </w:r>
      </w:ins>
      <w:ins w:id="2085" w:author="rawlins" w:date="2015-05-19T16:39:00Z">
        <w:r w:rsidR="00A924E1">
          <w:fldChar w:fldCharType="end"/>
        </w:r>
        <w:r w:rsidR="00A924E1">
          <w:instrText>)</w:instrText>
        </w:r>
        <w:r w:rsidR="00A924E1">
          <w:fldChar w:fldCharType="end"/>
        </w:r>
      </w:ins>
    </w:p>
    <w:p w14:paraId="66AFF4E2" w14:textId="0442B790" w:rsidR="008F4FC8" w:rsidRDefault="00146ACD" w:rsidP="00E11829">
      <w:pPr>
        <w:rPr>
          <w:ins w:id="2086" w:author="Gerard" w:date="2015-03-21T10:33:00Z"/>
        </w:rPr>
      </w:pPr>
      <w:ins w:id="2087" w:author="Gerard" w:date="2015-03-21T10:31:00Z">
        <w:r>
          <w:t xml:space="preserve">where the mass fraction supply </w:t>
        </w:r>
      </w:ins>
      <w:ins w:id="2088" w:author="Gerard" w:date="2015-03-21T10:31:00Z">
        <w:r w:rsidRPr="00146ACD">
          <w:rPr>
            <w:position w:val="-4"/>
          </w:rPr>
          <w:object w:dxaOrig="320" w:dyaOrig="320" w14:anchorId="036FE4F7">
            <v:shape id="_x0000_i2399" type="#_x0000_t75" style="width:14.25pt;height:14.25pt" o:ole="">
              <v:imagedata r:id="rId2762" o:title=""/>
            </v:shape>
            <o:OLEObject Type="Embed" ProgID="Equation.DSMT4" ShapeID="_x0000_i2399" DrawAspect="Content" ObjectID="_1493586752" r:id="rId2763"/>
          </w:object>
        </w:r>
      </w:ins>
      <w:ins w:id="2089" w:author="Gerard" w:date="2015-03-21T10:31:00Z">
        <w:r>
          <w:t xml:space="preserve"> must be specified </w:t>
        </w:r>
      </w:ins>
      <w:ins w:id="2090" w:author="Gerard" w:date="2015-03-21T10:32:00Z">
        <w:r>
          <w:t xml:space="preserve">as </w:t>
        </w:r>
      </w:ins>
      <w:ins w:id="2091" w:author="Gerard" w:date="2015-03-21T10:31:00Z">
        <w:r>
          <w:t xml:space="preserve">a constitutive </w:t>
        </w:r>
      </w:ins>
      <w:ins w:id="2092" w:author="Gerard" w:date="2015-03-21T10:32:00Z">
        <w:r>
          <w:t>function of the deformation</w:t>
        </w:r>
      </w:ins>
      <w:ins w:id="2093" w:author="Gerard" w:date="2015-03-21T10:34:00Z">
        <w:r w:rsidR="00295FC5">
          <w:t xml:space="preserve"> gradient </w:t>
        </w:r>
      </w:ins>
      <w:ins w:id="2094" w:author="Gerard" w:date="2015-03-21T10:36:00Z">
        <w:r w:rsidR="00295FC5" w:rsidRPr="00295FC5">
          <w:rPr>
            <w:position w:val="-4"/>
          </w:rPr>
          <w:object w:dxaOrig="220" w:dyaOrig="240" w14:anchorId="4DA3227F">
            <v:shape id="_x0000_i2400" type="#_x0000_t75" style="width:14.25pt;height:14.25pt" o:ole="">
              <v:imagedata r:id="rId2764" o:title=""/>
            </v:shape>
            <o:OLEObject Type="Embed" ProgID="Equation.DSMT4" ShapeID="_x0000_i2400" DrawAspect="Content" ObjectID="_1493586753" r:id="rId2765"/>
          </w:object>
        </w:r>
      </w:ins>
      <w:ins w:id="2095" w:author="Gerard" w:date="2015-03-21T10:36:00Z">
        <w:r w:rsidR="00295FC5">
          <w:t xml:space="preserve"> </w:t>
        </w:r>
      </w:ins>
      <w:ins w:id="2096" w:author="Gerard" w:date="2015-03-21T10:32:00Z">
        <w:r>
          <w:t xml:space="preserve">and </w:t>
        </w:r>
      </w:ins>
      <w:ins w:id="2097" w:author="Gerard" w:date="2015-03-21T10:34:00Z">
        <w:r w:rsidR="00295FC5">
          <w:t xml:space="preserve">the </w:t>
        </w:r>
      </w:ins>
      <w:ins w:id="2098" w:author="Gerard" w:date="2015-03-21T10:32:00Z">
        <w:r>
          <w:t xml:space="preserve">mass fractions </w:t>
        </w:r>
      </w:ins>
      <w:ins w:id="2099" w:author="Gerard" w:date="2015-03-21T10:31:00Z">
        <w:r w:rsidRPr="00146ACD">
          <w:rPr>
            <w:position w:val="-4"/>
          </w:rPr>
          <w:object w:dxaOrig="340" w:dyaOrig="320" w14:anchorId="55B77E6B">
            <v:shape id="_x0000_i2401" type="#_x0000_t75" style="width:14.25pt;height:14.25pt" o:ole="">
              <v:imagedata r:id="rId2766" o:title=""/>
            </v:shape>
            <o:OLEObject Type="Embed" ProgID="Equation.DSMT4" ShapeID="_x0000_i2401" DrawAspect="Content" ObjectID="_1493586754" r:id="rId2767"/>
          </w:object>
        </w:r>
      </w:ins>
      <w:ins w:id="2100" w:author="Gerard" w:date="2015-03-21T10:31:00Z">
        <w:r>
          <w:t xml:space="preserve"> </w:t>
        </w:r>
      </w:ins>
      <w:ins w:id="2101" w:author="Gerard" w:date="2015-03-21T10:32:00Z">
        <w:r>
          <w:t>from all generations.</w:t>
        </w:r>
      </w:ins>
      <w:ins w:id="2102" w:author="Gerard" w:date="2015-03-21T10:33:00Z">
        <w:r w:rsidR="00E11829">
          <w:t xml:space="preserve">  Since mass must be conserved over all generations, it follows that</w:t>
        </w:r>
      </w:ins>
    </w:p>
    <w:p w14:paraId="1C4E62DD" w14:textId="2203618C" w:rsidR="00E11829" w:rsidRDefault="00E11829">
      <w:pPr>
        <w:pStyle w:val="MTDisplayEquation"/>
        <w:rPr>
          <w:ins w:id="2103" w:author="Gerard" w:date="2015-03-21T10:34:00Z"/>
        </w:rPr>
        <w:pPrChange w:id="2104" w:author="Gerard" w:date="2015-03-21T10:33:00Z">
          <w:pPr>
            <w:jc w:val="left"/>
          </w:pPr>
        </w:pPrChange>
      </w:pPr>
      <w:ins w:id="2105" w:author="Gerard" w:date="2015-03-21T10:33:00Z">
        <w:r>
          <w:lastRenderedPageBreak/>
          <w:tab/>
        </w:r>
      </w:ins>
      <w:ins w:id="2106" w:author="Gerard" w:date="2015-03-21T10:33:00Z">
        <w:r w:rsidRPr="007E2473">
          <w:rPr>
            <w:position w:val="-28"/>
          </w:rPr>
          <w:object w:dxaOrig="2120" w:dyaOrig="560" w14:anchorId="7DBFA940">
            <v:shape id="_x0000_i2402" type="#_x0000_t75" style="width:108pt;height:28.55pt" o:ole="">
              <v:imagedata r:id="rId2768" o:title=""/>
            </v:shape>
            <o:OLEObject Type="Embed" ProgID="Equation.DSMT4" ShapeID="_x0000_i2402" DrawAspect="Content" ObjectID="_1493586755" r:id="rId2769"/>
          </w:object>
        </w:r>
      </w:ins>
      <w:ins w:id="2107" w:author="Gerard" w:date="2015-03-21T10:33:00Z">
        <w:r>
          <w:t xml:space="preserve"> </w:t>
        </w:r>
        <w:r>
          <w:tab/>
        </w:r>
        <w:del w:id="2108"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09" w:author="rawlins" w:date="2015-05-19T16:39:00Z">
        <w:r w:rsidDel="00A924E1">
          <w:fldChar w:fldCharType="end"/>
        </w:r>
      </w:del>
      <w:ins w:id="2110" w:author="Gerard" w:date="2015-03-21T10:33:00Z">
        <w:del w:id="2111" w:author="rawlins" w:date="2015-05-19T16:39:00Z">
          <w:r w:rsidDel="00A924E1">
            <w:delInstrText>(</w:delInstrText>
          </w:r>
          <w:r w:rsidDel="00A924E1">
            <w:fldChar w:fldCharType="begin"/>
          </w:r>
          <w:r w:rsidDel="00A924E1">
            <w:delInstrText xml:space="preserve"> SEQ MTSec \c \* Arabic \* MERGEFORMAT </w:delInstrText>
          </w:r>
        </w:del>
      </w:ins>
      <w:del w:id="2112" w:author="rawlins" w:date="2015-05-19T16:39:00Z">
        <w:r w:rsidDel="00A924E1">
          <w:fldChar w:fldCharType="end"/>
        </w:r>
      </w:del>
      <w:ins w:id="2113" w:author="Gerard" w:date="2015-03-21T10:33:00Z">
        <w:del w:id="2114" w:author="rawlins" w:date="2015-05-19T16:39:00Z">
          <w:r w:rsidDel="00A924E1">
            <w:delInstrText>.</w:delInstrText>
          </w:r>
          <w:r w:rsidDel="00A924E1">
            <w:fldChar w:fldCharType="begin"/>
          </w:r>
          <w:r w:rsidDel="00A924E1">
            <w:delInstrText xml:space="preserve"> SEQ MTEqn \c \* Arabic \* MERGEFORMAT </w:delInstrText>
          </w:r>
        </w:del>
      </w:ins>
      <w:del w:id="2115" w:author="rawlins" w:date="2015-05-19T16:39:00Z">
        <w:r w:rsidDel="00A924E1">
          <w:fldChar w:fldCharType="separate"/>
        </w:r>
      </w:del>
      <w:ins w:id="2116" w:author="Gerard" w:date="2015-05-06T12:49:00Z">
        <w:del w:id="2117" w:author="rawlins" w:date="2015-05-19T16:10:00Z">
          <w:r w:rsidR="00E3755C" w:rsidDel="00752FD5">
            <w:rPr>
              <w:noProof/>
            </w:rPr>
            <w:delInstrText>91</w:delInstrText>
          </w:r>
        </w:del>
      </w:ins>
      <w:ins w:id="2118" w:author="Gerard" w:date="2015-03-21T10:33:00Z">
        <w:del w:id="2119" w:author="rawlins" w:date="2015-05-19T16:39:00Z">
          <w:r w:rsidDel="00A924E1">
            <w:fldChar w:fldCharType="end"/>
          </w:r>
          <w:r w:rsidDel="00A924E1">
            <w:delInstrText>)</w:delInstrText>
          </w:r>
          <w:r w:rsidDel="00A924E1">
            <w:fldChar w:fldCharType="end"/>
          </w:r>
        </w:del>
      </w:ins>
      <w:ins w:id="2120"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121" w:author="rawlins" w:date="2015-05-19T17:23:00Z">
        <w:r w:rsidR="00D3178E">
          <w:rPr>
            <w:noProof/>
          </w:rPr>
          <w:instrText>5</w:instrText>
        </w:r>
      </w:ins>
      <w:ins w:id="2122"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23" w:author="rawlins" w:date="2015-05-19T17:23:00Z">
        <w:r w:rsidR="00D3178E">
          <w:rPr>
            <w:noProof/>
          </w:rPr>
          <w:instrText>96</w:instrText>
        </w:r>
      </w:ins>
      <w:ins w:id="2124" w:author="rawlins" w:date="2015-05-19T16:39:00Z">
        <w:r w:rsidR="00A924E1">
          <w:fldChar w:fldCharType="end"/>
        </w:r>
        <w:r w:rsidR="00A924E1">
          <w:instrText>)</w:instrText>
        </w:r>
        <w:r w:rsidR="00A924E1">
          <w:fldChar w:fldCharType="end"/>
        </w:r>
      </w:ins>
    </w:p>
    <w:p w14:paraId="7255613A" w14:textId="555423F6" w:rsidR="00E11829" w:rsidRDefault="00731A28" w:rsidP="00295FC5">
      <w:pPr>
        <w:rPr>
          <w:ins w:id="2125" w:author="Gerard" w:date="2015-03-21T10:45:00Z"/>
        </w:rPr>
      </w:pPr>
      <w:ins w:id="2126" w:author="Gerard" w:date="2015-03-21T10:44:00Z">
        <w:r>
          <w:t xml:space="preserve">Any number of valid solutions may exist for </w:t>
        </w:r>
      </w:ins>
      <w:ins w:id="2127" w:author="Gerard" w:date="2015-03-21T10:44:00Z">
        <w:r w:rsidRPr="00731A28">
          <w:rPr>
            <w:position w:val="-4"/>
          </w:rPr>
          <w:object w:dxaOrig="320" w:dyaOrig="320" w14:anchorId="69DB3F6A">
            <v:shape id="_x0000_i2403" type="#_x0000_t75" style="width:14.25pt;height:14.25pt" o:ole="">
              <v:imagedata r:id="rId2770" o:title=""/>
            </v:shape>
            <o:OLEObject Type="Embed" ProgID="Equation.DSMT4" ShapeID="_x0000_i2403" DrawAspect="Content" ObjectID="_1493586756" r:id="rId2771"/>
          </w:object>
        </w:r>
      </w:ins>
      <w:ins w:id="2128" w:author="Gerard" w:date="2015-03-21T10:44:00Z">
        <w:r>
          <w:t xml:space="preserve">, based on constitutive assumptions for </w:t>
        </w:r>
      </w:ins>
      <w:ins w:id="2129" w:author="Gerard" w:date="2015-03-21T10:44:00Z">
        <w:r w:rsidRPr="00731A28">
          <w:rPr>
            <w:position w:val="-4"/>
          </w:rPr>
          <w:object w:dxaOrig="320" w:dyaOrig="320" w14:anchorId="17F80F99">
            <v:shape id="_x0000_i2404" type="#_x0000_t75" style="width:14.25pt;height:14.25pt" o:ole="">
              <v:imagedata r:id="rId2772" o:title=""/>
            </v:shape>
            <o:OLEObject Type="Embed" ProgID="Equation.DSMT4" ShapeID="_x0000_i2404" DrawAspect="Content" ObjectID="_1493586757" r:id="rId2773"/>
          </w:object>
        </w:r>
      </w:ins>
      <w:ins w:id="2130" w:author="Gerard" w:date="2015-03-21T10:44:00Z">
        <w:r>
          <w:t xml:space="preserve">.  </w:t>
        </w:r>
      </w:ins>
      <w:ins w:id="2131" w:author="Gerard" w:date="2015-03-21T10:45:00Z">
        <w:r>
          <w:t xml:space="preserve">For example, </w:t>
        </w:r>
      </w:ins>
      <w:ins w:id="2132" w:author="Gerard" w:date="2015-03-21T10:47:00Z">
        <w:r>
          <w:t xml:space="preserve">for </w:t>
        </w:r>
      </w:ins>
      <w:ins w:id="2133" w:author="Gerard" w:date="2015-03-21T10:47:00Z">
        <w:r w:rsidRPr="00731A28">
          <w:rPr>
            <w:position w:val="-4"/>
          </w:rPr>
          <w:object w:dxaOrig="380" w:dyaOrig="200" w14:anchorId="589F2DF2">
            <v:shape id="_x0000_i2405" type="#_x0000_t75" style="width:21.75pt;height:7.45pt" o:ole="">
              <v:imagedata r:id="rId2774" o:title=""/>
            </v:shape>
            <o:OLEObject Type="Embed" ProgID="Equation.DSMT4" ShapeID="_x0000_i2405" DrawAspect="Content" ObjectID="_1493586758" r:id="rId2775"/>
          </w:object>
        </w:r>
      </w:ins>
      <w:ins w:id="2134" w:author="Gerard" w:date="2015-03-21T10:47:00Z">
        <w:r>
          <w:t>generation bonds</w:t>
        </w:r>
      </w:ins>
      <w:ins w:id="2135" w:author="Gerard" w:date="2015-03-21T10:48:00Z">
        <w:r>
          <w:t xml:space="preserve"> reforming in an unloaded state during the time interval </w:t>
        </w:r>
      </w:ins>
      <w:ins w:id="2136" w:author="Gerard" w:date="2015-03-21T10:48:00Z">
        <w:r w:rsidRPr="00731A28">
          <w:rPr>
            <w:position w:val="-4"/>
          </w:rPr>
          <w:object w:dxaOrig="860" w:dyaOrig="240" w14:anchorId="2FDEFD97">
            <v:shape id="_x0000_i2406" type="#_x0000_t75" style="width:43.45pt;height:14.25pt" o:ole="">
              <v:imagedata r:id="rId2776" o:title=""/>
            </v:shape>
            <o:OLEObject Type="Embed" ProgID="Equation.DSMT4" ShapeID="_x0000_i2406" DrawAspect="Content" ObjectID="_1493586759" r:id="rId2777"/>
          </w:object>
        </w:r>
      </w:ins>
      <w:ins w:id="2137" w:author="Gerard" w:date="2015-03-21T10:48:00Z">
        <w:r>
          <w:t xml:space="preserve">, and subsequently breaking in response to loading at </w:t>
        </w:r>
      </w:ins>
      <w:ins w:id="2138" w:author="Gerard" w:date="2015-03-21T10:48:00Z">
        <w:r w:rsidRPr="00731A28">
          <w:rPr>
            <w:position w:val="-4"/>
          </w:rPr>
          <w:object w:dxaOrig="500" w:dyaOrig="220" w14:anchorId="302541F5">
            <v:shape id="_x0000_i2407" type="#_x0000_t75" style="width:21.75pt;height:14.25pt" o:ole="">
              <v:imagedata r:id="rId2778" o:title=""/>
            </v:shape>
            <o:OLEObject Type="Embed" ProgID="Equation.DSMT4" ShapeID="_x0000_i2407" DrawAspect="Content" ObjectID="_1493586760" r:id="rId2779"/>
          </w:object>
        </w:r>
      </w:ins>
      <w:ins w:id="2139" w:author="Gerard" w:date="2015-03-21T10:48:00Z">
        <w:r>
          <w:t>,</w:t>
        </w:r>
      </w:ins>
      <w:ins w:id="2140" w:author="Gerard" w:date="2015-03-21T10:47:00Z">
        <w:r>
          <w:t xml:space="preserve"> </w:t>
        </w:r>
      </w:ins>
      <w:ins w:id="2141" w:author="Gerard" w:date="2015-03-21T10:45:00Z">
        <w:r>
          <w:t>Type I bond kinetics provide</w:t>
        </w:r>
      </w:ins>
      <w:ins w:id="2142" w:author="Gerard" w:date="2015-03-21T10:48:00Z">
        <w:r>
          <w:t>s</w:t>
        </w:r>
      </w:ins>
      <w:ins w:id="2143" w:author="Gerard" w:date="2015-03-21T10:45:00Z">
        <w:r>
          <w:t xml:space="preserve"> a solution of the form</w:t>
        </w:r>
      </w:ins>
    </w:p>
    <w:p w14:paraId="3130B1D1" w14:textId="0B979112" w:rsidR="00731A28" w:rsidRPr="00295FC5" w:rsidRDefault="00731A28">
      <w:pPr>
        <w:pStyle w:val="MTDisplayEquation"/>
        <w:rPr>
          <w:ins w:id="2144" w:author="Gerard" w:date="2015-03-21T10:03:00Z"/>
        </w:rPr>
        <w:pPrChange w:id="2145" w:author="Gerard" w:date="2015-03-21T10:45:00Z">
          <w:pPr>
            <w:jc w:val="left"/>
          </w:pPr>
        </w:pPrChange>
      </w:pPr>
      <w:ins w:id="2146" w:author="Gerard" w:date="2015-03-21T10:45:00Z">
        <w:r>
          <w:tab/>
        </w:r>
      </w:ins>
      <w:ins w:id="2147" w:author="Gerard" w:date="2015-03-21T10:45:00Z">
        <w:r w:rsidRPr="00731A28">
          <w:rPr>
            <w:position w:val="-72"/>
          </w:rPr>
          <w:object w:dxaOrig="5000" w:dyaOrig="1560" w14:anchorId="2A575F2D">
            <v:shape id="_x0000_i2408" type="#_x0000_t75" style="width:252pt;height:79.45pt" o:ole="">
              <v:imagedata r:id="rId2780" o:title=""/>
            </v:shape>
            <o:OLEObject Type="Embed" ProgID="Equation.DSMT4" ShapeID="_x0000_i2408" DrawAspect="Content" ObjectID="_1493586761" r:id="rId2781"/>
          </w:object>
        </w:r>
      </w:ins>
      <w:ins w:id="2148" w:author="Gerard" w:date="2015-03-21T10:45:00Z">
        <w:r>
          <w:t xml:space="preserve"> </w:t>
        </w:r>
        <w:r>
          <w:tab/>
        </w:r>
        <w:del w:id="2149"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50" w:author="rawlins" w:date="2015-05-19T16:39:00Z">
        <w:r w:rsidDel="00A924E1">
          <w:fldChar w:fldCharType="end"/>
        </w:r>
      </w:del>
      <w:bookmarkStart w:id="2151" w:name="ZEqnNum708996"/>
      <w:ins w:id="2152" w:author="Gerard" w:date="2015-03-21T10:45:00Z">
        <w:del w:id="2153" w:author="rawlins" w:date="2015-05-19T16:39:00Z">
          <w:r w:rsidDel="00A924E1">
            <w:delInstrText>(</w:delInstrText>
          </w:r>
          <w:r w:rsidDel="00A924E1">
            <w:fldChar w:fldCharType="begin"/>
          </w:r>
          <w:r w:rsidDel="00A924E1">
            <w:delInstrText xml:space="preserve"> SEQ MTSec \c \* Arabic \* MERGEFORMAT </w:delInstrText>
          </w:r>
        </w:del>
      </w:ins>
      <w:del w:id="2154" w:author="rawlins" w:date="2015-05-19T16:39:00Z">
        <w:r w:rsidDel="00A924E1">
          <w:fldChar w:fldCharType="end"/>
        </w:r>
      </w:del>
      <w:ins w:id="2155" w:author="Gerard" w:date="2015-03-21T10:45:00Z">
        <w:del w:id="2156" w:author="rawlins" w:date="2015-05-19T16:39:00Z">
          <w:r w:rsidDel="00A924E1">
            <w:delInstrText>.</w:delInstrText>
          </w:r>
          <w:r w:rsidDel="00A924E1">
            <w:fldChar w:fldCharType="begin"/>
          </w:r>
          <w:r w:rsidDel="00A924E1">
            <w:delInstrText xml:space="preserve"> SEQ MTEqn \c \* Arabic \* MERGEFORMAT </w:delInstrText>
          </w:r>
        </w:del>
      </w:ins>
      <w:del w:id="2157" w:author="rawlins" w:date="2015-05-19T16:39:00Z">
        <w:r w:rsidDel="00A924E1">
          <w:fldChar w:fldCharType="separate"/>
        </w:r>
      </w:del>
      <w:ins w:id="2158" w:author="Gerard" w:date="2015-05-06T12:49:00Z">
        <w:del w:id="2159" w:author="rawlins" w:date="2015-05-19T16:10:00Z">
          <w:r w:rsidR="00E3755C" w:rsidDel="00752FD5">
            <w:rPr>
              <w:noProof/>
            </w:rPr>
            <w:delInstrText>92</w:delInstrText>
          </w:r>
        </w:del>
      </w:ins>
      <w:ins w:id="2160" w:author="Gerard" w:date="2015-03-21T10:45:00Z">
        <w:del w:id="2161" w:author="rawlins" w:date="2015-05-19T16:39:00Z">
          <w:r w:rsidDel="00A924E1">
            <w:fldChar w:fldCharType="end"/>
          </w:r>
          <w:r w:rsidDel="00A924E1">
            <w:delInstrText>)</w:delInstrText>
          </w:r>
          <w:bookmarkEnd w:id="2151"/>
          <w:r w:rsidDel="00A924E1">
            <w:fldChar w:fldCharType="end"/>
          </w:r>
        </w:del>
      </w:ins>
      <w:ins w:id="2162"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163" w:name="ZEqnNum286819"/>
        <w:r w:rsidR="00A924E1">
          <w:instrText>(</w:instrText>
        </w:r>
        <w:r w:rsidR="00A924E1">
          <w:fldChar w:fldCharType="begin"/>
        </w:r>
        <w:r w:rsidR="00A924E1">
          <w:instrText xml:space="preserve"> SEQ MTSec \c \* Arabic \* MERGEFORMAT </w:instrText>
        </w:r>
      </w:ins>
      <w:r w:rsidR="00A924E1">
        <w:fldChar w:fldCharType="separate"/>
      </w:r>
      <w:ins w:id="2164" w:author="rawlins" w:date="2015-05-19T17:23:00Z">
        <w:r w:rsidR="00D3178E">
          <w:rPr>
            <w:noProof/>
          </w:rPr>
          <w:instrText>5</w:instrText>
        </w:r>
      </w:ins>
      <w:ins w:id="216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66" w:author="rawlins" w:date="2015-05-19T17:23:00Z">
        <w:r w:rsidR="00D3178E">
          <w:rPr>
            <w:noProof/>
          </w:rPr>
          <w:instrText>97</w:instrText>
        </w:r>
      </w:ins>
      <w:ins w:id="2167" w:author="rawlins" w:date="2015-05-19T16:39:00Z">
        <w:r w:rsidR="00A924E1">
          <w:fldChar w:fldCharType="end"/>
        </w:r>
        <w:r w:rsidR="00A924E1">
          <w:instrText>)</w:instrText>
        </w:r>
        <w:bookmarkEnd w:id="2163"/>
        <w:r w:rsidR="00A924E1">
          <w:fldChar w:fldCharType="end"/>
        </w:r>
      </w:ins>
    </w:p>
    <w:p w14:paraId="17F4654B" w14:textId="19EBFC80" w:rsidR="00731A28" w:rsidRDefault="00731A28" w:rsidP="00731A28">
      <w:pPr>
        <w:rPr>
          <w:ins w:id="2168" w:author="Gerard" w:date="2015-03-21T10:49:00Z"/>
        </w:rPr>
      </w:pPr>
      <w:ins w:id="2169" w:author="Gerard" w:date="2015-03-21T10:49:00Z">
        <w:r>
          <w:t>where</w:t>
        </w:r>
      </w:ins>
    </w:p>
    <w:p w14:paraId="0D428282" w14:textId="63BBE18C" w:rsidR="00731A28" w:rsidRDefault="00731A28">
      <w:pPr>
        <w:pStyle w:val="MTDisplayEquation"/>
        <w:rPr>
          <w:ins w:id="2170" w:author="Gerard" w:date="2015-03-21T10:49:00Z"/>
        </w:rPr>
        <w:pPrChange w:id="2171" w:author="Gerard" w:date="2015-03-21T10:49:00Z">
          <w:pPr>
            <w:jc w:val="left"/>
          </w:pPr>
        </w:pPrChange>
      </w:pPr>
      <w:ins w:id="2172" w:author="Gerard" w:date="2015-03-21T10:49:00Z">
        <w:r>
          <w:tab/>
        </w:r>
      </w:ins>
      <w:ins w:id="2173" w:author="Gerard" w:date="2015-03-21T10:49:00Z">
        <w:r w:rsidR="003D7647" w:rsidRPr="003D7647">
          <w:rPr>
            <w:position w:val="-32"/>
          </w:rPr>
          <w:object w:dxaOrig="2500" w:dyaOrig="600" w14:anchorId="4111CE34">
            <v:shape id="_x0000_i2409" type="#_x0000_t75" style="width:122.25pt;height:28.55pt" o:ole="">
              <v:imagedata r:id="rId2782" o:title=""/>
            </v:shape>
            <o:OLEObject Type="Embed" ProgID="Equation.DSMT4" ShapeID="_x0000_i2409" DrawAspect="Content" ObjectID="_1493586762" r:id="rId2783"/>
          </w:object>
        </w:r>
      </w:ins>
      <w:ins w:id="2174" w:author="Gerard" w:date="2015-03-21T10:49:00Z">
        <w:r>
          <w:t xml:space="preserve"> </w:t>
        </w:r>
        <w:r>
          <w:tab/>
        </w:r>
        <w:del w:id="2175"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76" w:author="rawlins" w:date="2015-05-19T16:39:00Z">
        <w:r w:rsidDel="00A924E1">
          <w:fldChar w:fldCharType="end"/>
        </w:r>
      </w:del>
      <w:bookmarkStart w:id="2177" w:name="ZEqnNum604881"/>
      <w:ins w:id="2178" w:author="Gerard" w:date="2015-03-21T10:49:00Z">
        <w:del w:id="2179" w:author="rawlins" w:date="2015-05-19T16:39:00Z">
          <w:r w:rsidDel="00A924E1">
            <w:delInstrText>(</w:delInstrText>
          </w:r>
          <w:r w:rsidDel="00A924E1">
            <w:fldChar w:fldCharType="begin"/>
          </w:r>
          <w:r w:rsidDel="00A924E1">
            <w:delInstrText xml:space="preserve"> SEQ MTSec \c \* Arabic \* MERGEFORMAT </w:delInstrText>
          </w:r>
        </w:del>
      </w:ins>
      <w:del w:id="2180" w:author="rawlins" w:date="2015-05-19T16:39:00Z">
        <w:r w:rsidDel="00A924E1">
          <w:fldChar w:fldCharType="end"/>
        </w:r>
      </w:del>
      <w:ins w:id="2181" w:author="Gerard" w:date="2015-03-21T10:49:00Z">
        <w:del w:id="2182" w:author="rawlins" w:date="2015-05-19T16:39:00Z">
          <w:r w:rsidDel="00A924E1">
            <w:delInstrText>.</w:delInstrText>
          </w:r>
          <w:r w:rsidDel="00A924E1">
            <w:fldChar w:fldCharType="begin"/>
          </w:r>
          <w:r w:rsidDel="00A924E1">
            <w:delInstrText xml:space="preserve"> SEQ MTEqn \c \* Arabic \* MERGEFORMAT </w:delInstrText>
          </w:r>
        </w:del>
      </w:ins>
      <w:del w:id="2183" w:author="rawlins" w:date="2015-05-19T16:39:00Z">
        <w:r w:rsidDel="00A924E1">
          <w:fldChar w:fldCharType="separate"/>
        </w:r>
      </w:del>
      <w:ins w:id="2184" w:author="Gerard" w:date="2015-05-06T12:49:00Z">
        <w:del w:id="2185" w:author="rawlins" w:date="2015-05-19T16:10:00Z">
          <w:r w:rsidR="00E3755C" w:rsidDel="00752FD5">
            <w:rPr>
              <w:noProof/>
            </w:rPr>
            <w:delInstrText>93</w:delInstrText>
          </w:r>
        </w:del>
      </w:ins>
      <w:ins w:id="2186" w:author="Gerard" w:date="2015-03-21T10:49:00Z">
        <w:del w:id="2187" w:author="rawlins" w:date="2015-05-19T16:39:00Z">
          <w:r w:rsidDel="00A924E1">
            <w:fldChar w:fldCharType="end"/>
          </w:r>
          <w:r w:rsidDel="00A924E1">
            <w:delInstrText>)</w:delInstrText>
          </w:r>
          <w:bookmarkEnd w:id="2177"/>
          <w:r w:rsidDel="00A924E1">
            <w:fldChar w:fldCharType="end"/>
          </w:r>
        </w:del>
      </w:ins>
      <w:ins w:id="2188"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189" w:name="ZEqnNum824346"/>
        <w:r w:rsidR="00A924E1">
          <w:instrText>(</w:instrText>
        </w:r>
        <w:r w:rsidR="00A924E1">
          <w:fldChar w:fldCharType="begin"/>
        </w:r>
        <w:r w:rsidR="00A924E1">
          <w:instrText xml:space="preserve"> SEQ MTSec \c \* Arabic \* MERGEFORMAT </w:instrText>
        </w:r>
      </w:ins>
      <w:r w:rsidR="00A924E1">
        <w:fldChar w:fldCharType="separate"/>
      </w:r>
      <w:ins w:id="2190" w:author="rawlins" w:date="2015-05-19T17:23:00Z">
        <w:r w:rsidR="00D3178E">
          <w:rPr>
            <w:noProof/>
          </w:rPr>
          <w:instrText>5</w:instrText>
        </w:r>
      </w:ins>
      <w:ins w:id="2191"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92" w:author="rawlins" w:date="2015-05-19T17:23:00Z">
        <w:r w:rsidR="00D3178E">
          <w:rPr>
            <w:noProof/>
          </w:rPr>
          <w:instrText>98</w:instrText>
        </w:r>
      </w:ins>
      <w:ins w:id="2193" w:author="rawlins" w:date="2015-05-19T16:39:00Z">
        <w:r w:rsidR="00A924E1">
          <w:fldChar w:fldCharType="end"/>
        </w:r>
        <w:r w:rsidR="00A924E1">
          <w:instrText>)</w:instrText>
        </w:r>
        <w:bookmarkEnd w:id="2189"/>
        <w:r w:rsidR="00A924E1">
          <w:fldChar w:fldCharType="end"/>
        </w:r>
      </w:ins>
    </w:p>
    <w:p w14:paraId="63428008" w14:textId="65F58706" w:rsidR="00731A28" w:rsidRDefault="00731A28">
      <w:pPr>
        <w:rPr>
          <w:ins w:id="2194" w:author="Gerard" w:date="2015-03-21T10:57:00Z"/>
        </w:rPr>
        <w:pPrChange w:id="2195" w:author="Gerard" w:date="2015-03-21T10:49:00Z">
          <w:pPr>
            <w:jc w:val="left"/>
          </w:pPr>
        </w:pPrChange>
      </w:pPr>
      <w:ins w:id="2196" w:author="Gerard" w:date="2015-03-21T10:49:00Z">
        <w:r>
          <w:t xml:space="preserve">and </w:t>
        </w:r>
      </w:ins>
      <w:ins w:id="2197" w:author="Gerard" w:date="2015-03-21T10:50:00Z">
        <w:r w:rsidRPr="007E2473">
          <w:rPr>
            <w:position w:val="-18"/>
          </w:rPr>
          <w:object w:dxaOrig="1720" w:dyaOrig="480" w14:anchorId="6BF4B01F">
            <v:shape id="_x0000_i2410" type="#_x0000_t75" style="width:86.25pt;height:21.75pt" o:ole="">
              <v:imagedata r:id="rId2784" o:title=""/>
            </v:shape>
            <o:OLEObject Type="Embed" ProgID="Equation.DSMT4" ShapeID="_x0000_i2410" DrawAspect="Content" ObjectID="_1493586763" r:id="rId2785"/>
          </w:object>
        </w:r>
      </w:ins>
      <w:ins w:id="2198" w:author="Gerard" w:date="2015-03-21T10:50:00Z">
        <w:r>
          <w:t xml:space="preserve"> is a </w:t>
        </w:r>
        <w:r w:rsidR="00541E56">
          <w:t>reduced relaxation function which may assume any number of valid forms.</w:t>
        </w:r>
      </w:ins>
      <w:ins w:id="2199" w:author="Gerard" w:date="2015-03-21T10:51:00Z">
        <w:r w:rsidR="00541E56">
          <w:t xml:space="preserve">  (A reduced relaxation function </w:t>
        </w:r>
      </w:ins>
      <w:ins w:id="2200" w:author="Gerard" w:date="2015-03-21T10:52:00Z">
        <w:r w:rsidR="00541E56" w:rsidRPr="007E2473">
          <w:rPr>
            <w:position w:val="-14"/>
          </w:rPr>
          <w:object w:dxaOrig="480" w:dyaOrig="420" w14:anchorId="295127CF">
            <v:shape id="_x0000_i2411" type="#_x0000_t75" style="width:21.75pt;height:21.75pt" o:ole="">
              <v:imagedata r:id="rId2786" o:title=""/>
            </v:shape>
            <o:OLEObject Type="Embed" ProgID="Equation.DSMT4" ShapeID="_x0000_i2411" DrawAspect="Content" ObjectID="_1493586764" r:id="rId2787"/>
          </w:object>
        </w:r>
      </w:ins>
      <w:ins w:id="2201" w:author="Gerard" w:date="2015-03-21T10:52:00Z">
        <w:r w:rsidR="00541E56">
          <w:t xml:space="preserve"> </w:t>
        </w:r>
      </w:ins>
      <w:ins w:id="2202" w:author="Gerard" w:date="2015-03-21T10:51:00Z">
        <w:r w:rsidR="00541E56">
          <w:t>satisf</w:t>
        </w:r>
      </w:ins>
      <w:ins w:id="2203" w:author="Gerard" w:date="2015-03-21T10:52:00Z">
        <w:r w:rsidR="00541E56">
          <w:t>ies</w:t>
        </w:r>
      </w:ins>
      <w:ins w:id="2204" w:author="Gerard" w:date="2015-03-21T10:51:00Z">
        <w:r w:rsidR="00541E56">
          <w:t xml:space="preserve"> </w:t>
        </w:r>
      </w:ins>
      <w:ins w:id="2205" w:author="Gerard" w:date="2015-03-21T10:52:00Z">
        <w:r w:rsidR="00541E56" w:rsidRPr="007E2473">
          <w:rPr>
            <w:position w:val="-14"/>
          </w:rPr>
          <w:object w:dxaOrig="840" w:dyaOrig="420" w14:anchorId="1AE5D5F1">
            <v:shape id="_x0000_i2412" type="#_x0000_t75" style="width:43.45pt;height:21.75pt" o:ole="">
              <v:imagedata r:id="rId2788" o:title=""/>
            </v:shape>
            <o:OLEObject Type="Embed" ProgID="Equation.DSMT4" ShapeID="_x0000_i2412" DrawAspect="Content" ObjectID="_1493586765" r:id="rId2789"/>
          </w:object>
        </w:r>
      </w:ins>
      <w:ins w:id="2206" w:author="Gerard" w:date="2015-03-21T10:52:00Z">
        <w:r w:rsidR="00541E56">
          <w:t xml:space="preserve"> and </w:t>
        </w:r>
      </w:ins>
      <w:ins w:id="2207" w:author="Gerard" w:date="2015-03-21T10:52:00Z">
        <w:r w:rsidR="00541E56" w:rsidRPr="007E2473">
          <w:rPr>
            <w:position w:val="-14"/>
          </w:rPr>
          <w:object w:dxaOrig="1340" w:dyaOrig="420" w14:anchorId="73C7C7E4">
            <v:shape id="_x0000_i2413" type="#_x0000_t75" style="width:64.55pt;height:21.75pt" o:ole="">
              <v:imagedata r:id="rId2790" o:title=""/>
            </v:shape>
            <o:OLEObject Type="Embed" ProgID="Equation.DSMT4" ShapeID="_x0000_i2413" DrawAspect="Content" ObjectID="_1493586766" r:id="rId2791"/>
          </w:object>
        </w:r>
      </w:ins>
      <w:ins w:id="2208" w:author="Gerard" w:date="2015-03-21T13:25:00Z">
        <w:r w:rsidR="003D7647">
          <w:t xml:space="preserve">, and decreases monotonically with </w:t>
        </w:r>
      </w:ins>
      <w:ins w:id="2209" w:author="Gerard" w:date="2015-03-21T13:25:00Z">
        <w:r w:rsidR="003D7647" w:rsidRPr="003D7647">
          <w:rPr>
            <w:position w:val="-4"/>
          </w:rPr>
          <w:object w:dxaOrig="140" w:dyaOrig="220" w14:anchorId="0D1A9703">
            <v:shape id="_x0000_i2414" type="#_x0000_t75" style="width:7.45pt;height:14.25pt" o:ole="">
              <v:imagedata r:id="rId2792" o:title=""/>
            </v:shape>
            <o:OLEObject Type="Embed" ProgID="Equation.DSMT4" ShapeID="_x0000_i2414" DrawAspect="Content" ObjectID="_1493586767" r:id="rId2793"/>
          </w:object>
        </w:r>
      </w:ins>
      <w:ins w:id="2210" w:author="Gerard" w:date="2015-03-21T10:52:00Z">
        <w:r w:rsidR="00541E56">
          <w:t xml:space="preserve">.) </w:t>
        </w:r>
      </w:ins>
      <w:ins w:id="2211" w:author="Gerard" w:date="2015-03-21T10:51:00Z">
        <w:r w:rsidR="00541E56">
          <w:t xml:space="preserve">In particular, </w:t>
        </w:r>
      </w:ins>
      <w:ins w:id="2212" w:author="Gerard" w:date="2015-03-21T10:53:00Z">
        <w:r w:rsidR="00541E56" w:rsidRPr="007E2473">
          <w:rPr>
            <w:position w:val="-10"/>
          </w:rPr>
          <w:object w:dxaOrig="220" w:dyaOrig="260" w14:anchorId="7F93E5AA">
            <v:shape id="_x0000_i2415" type="#_x0000_t75" style="width:14.25pt;height:14.25pt" o:ole="">
              <v:imagedata r:id="rId2794" o:title=""/>
            </v:shape>
            <o:OLEObject Type="Embed" ProgID="Equation.DSMT4" ShapeID="_x0000_i2415" DrawAspect="Content" ObjectID="_1493586768" r:id="rId2795"/>
          </w:object>
        </w:r>
      </w:ins>
      <w:ins w:id="2213" w:author="Gerard" w:date="2015-03-21T10:53:00Z">
        <w:r w:rsidR="00541E56">
          <w:t xml:space="preserve"> may depend on the strain at time </w:t>
        </w:r>
      </w:ins>
      <w:ins w:id="2214" w:author="Gerard" w:date="2015-03-21T10:54:00Z">
        <w:r w:rsidR="00541E56" w:rsidRPr="00541E56">
          <w:rPr>
            <w:position w:val="-4"/>
          </w:rPr>
          <w:object w:dxaOrig="180" w:dyaOrig="200" w14:anchorId="294E6DDB">
            <v:shape id="_x0000_i2416" type="#_x0000_t75" style="width:7.45pt;height:7.45pt" o:ole="">
              <v:imagedata r:id="rId2796" o:title=""/>
            </v:shape>
            <o:OLEObject Type="Embed" ProgID="Equation.DSMT4" ShapeID="_x0000_i2416" DrawAspect="Content" ObjectID="_1493586769" r:id="rId2797"/>
          </w:object>
        </w:r>
      </w:ins>
      <w:ins w:id="2215" w:author="Gerard" w:date="2015-03-21T10:54:00Z">
        <w:r w:rsidR="00541E56">
          <w:t xml:space="preserve"> relative to the reference configuration of the </w:t>
        </w:r>
      </w:ins>
      <w:ins w:id="2216" w:author="Gerard" w:date="2015-03-21T10:54:00Z">
        <w:r w:rsidR="00541E56" w:rsidRPr="00541E56">
          <w:rPr>
            <w:position w:val="-4"/>
          </w:rPr>
          <w:object w:dxaOrig="380" w:dyaOrig="200" w14:anchorId="49D76B04">
            <v:shape id="_x0000_i2417" type="#_x0000_t75" style="width:21.75pt;height:7.45pt" o:ole="">
              <v:imagedata r:id="rId2798" o:title=""/>
            </v:shape>
            <o:OLEObject Type="Embed" ProgID="Equation.DSMT4" ShapeID="_x0000_i2417" DrawAspect="Content" ObjectID="_1493586770" r:id="rId2799"/>
          </w:object>
        </w:r>
      </w:ins>
      <w:ins w:id="2217" w:author="Gerard" w:date="2015-03-21T10:54:00Z">
        <w:r w:rsidR="00541E56">
          <w:t xml:space="preserve">generation.  </w:t>
        </w:r>
      </w:ins>
      <w:ins w:id="2218" w:author="Gerard" w:date="2015-03-21T10:55:00Z">
        <w:r w:rsidR="00541E56">
          <w:t>In t</w:t>
        </w:r>
      </w:ins>
      <w:ins w:id="2219" w:author="Gerard" w:date="2015-03-21T10:54:00Z">
        <w:r w:rsidR="00541E56">
          <w:t xml:space="preserve">he recursive expression of </w:t>
        </w:r>
      </w:ins>
      <w:ins w:id="2220" w:author="rawlins" w:date="2015-05-19T16:44: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221" w:author="rawlins" w:date="2015-05-19T17:23:00Z">
        <w:r w:rsidR="00D3178E">
          <w:instrText>(5.97)</w:instrText>
        </w:r>
      </w:ins>
      <w:ins w:id="2222" w:author="rawlins" w:date="2015-05-19T16:44:00Z">
        <w:r w:rsidR="002720BF">
          <w:fldChar w:fldCharType="end"/>
        </w:r>
        <w:r w:rsidR="002720BF">
          <w:fldChar w:fldCharType="end"/>
        </w:r>
      </w:ins>
      <w:ins w:id="2223" w:author="Gerard" w:date="2015-03-21T10:55:00Z">
        <w:r w:rsidR="00541E56">
          <w:t xml:space="preserve">, the earliest generation </w:t>
        </w:r>
      </w:ins>
      <w:ins w:id="2224" w:author="Gerard" w:date="2015-03-21T10:55:00Z">
        <w:r w:rsidR="00541E56" w:rsidRPr="00541E56">
          <w:rPr>
            <w:position w:val="-4"/>
          </w:rPr>
          <w:object w:dxaOrig="740" w:dyaOrig="200" w14:anchorId="12D18959">
            <v:shape id="_x0000_i2418" type="#_x0000_t75" style="width:36pt;height:7.45pt" o:ole="">
              <v:imagedata r:id="rId2800" o:title=""/>
            </v:shape>
            <o:OLEObject Type="Embed" ProgID="Equation.DSMT4" ShapeID="_x0000_i2418" DrawAspect="Content" ObjectID="_1493586771" r:id="rId2801"/>
          </w:object>
        </w:r>
      </w:ins>
      <w:ins w:id="2225" w:author="Gerard" w:date="2015-03-21T10:55:00Z">
        <w:r w:rsidR="00541E56">
          <w:t xml:space="preserve">, which is initially at rest, produces </w:t>
        </w:r>
      </w:ins>
      <w:ins w:id="2226" w:author="Gerard" w:date="2015-03-21T10:55:00Z">
        <w:r w:rsidR="00541E56" w:rsidRPr="007E2473">
          <w:rPr>
            <w:position w:val="-14"/>
          </w:rPr>
          <w:object w:dxaOrig="920" w:dyaOrig="420" w14:anchorId="1081F997">
            <v:shape id="_x0000_i2419" type="#_x0000_t75" style="width:43.45pt;height:21.75pt" o:ole="">
              <v:imagedata r:id="rId2802" o:title=""/>
            </v:shape>
            <o:OLEObject Type="Embed" ProgID="Equation.DSMT4" ShapeID="_x0000_i2419" DrawAspect="Content" ObjectID="_1493586772" r:id="rId2803"/>
          </w:object>
        </w:r>
      </w:ins>
      <w:ins w:id="2227" w:author="Gerard" w:date="2015-03-21T10:55:00Z">
        <w:r w:rsidR="00541E56">
          <w:t xml:space="preserve"> for </w:t>
        </w:r>
      </w:ins>
      <w:ins w:id="2228" w:author="Gerard" w:date="2015-03-21T10:55:00Z">
        <w:r w:rsidR="00541E56" w:rsidRPr="00541E56">
          <w:rPr>
            <w:position w:val="-4"/>
          </w:rPr>
          <w:object w:dxaOrig="500" w:dyaOrig="220" w14:anchorId="67417E61">
            <v:shape id="_x0000_i2420" type="#_x0000_t75" style="width:21.75pt;height:14.25pt" o:ole="">
              <v:imagedata r:id="rId2804" o:title=""/>
            </v:shape>
            <o:OLEObject Type="Embed" ProgID="Equation.DSMT4" ShapeID="_x0000_i2420" DrawAspect="Content" ObjectID="_1493586773" r:id="rId2805"/>
          </w:object>
        </w:r>
      </w:ins>
      <w:ins w:id="2229" w:author="Gerard" w:date="2015-03-21T10:55:00Z">
        <w:r w:rsidR="00541E56">
          <w:t xml:space="preserve"> and </w:t>
        </w:r>
      </w:ins>
      <w:ins w:id="2230" w:author="Gerard" w:date="2015-03-21T10:55:00Z">
        <w:r w:rsidR="00541E56" w:rsidRPr="007E2473">
          <w:rPr>
            <w:position w:val="-18"/>
          </w:rPr>
          <w:object w:dxaOrig="2480" w:dyaOrig="480" w14:anchorId="784BC45B">
            <v:shape id="_x0000_i2421" type="#_x0000_t75" style="width:122.25pt;height:21.75pt" o:ole="">
              <v:imagedata r:id="rId2806" o:title=""/>
            </v:shape>
            <o:OLEObject Type="Embed" ProgID="Equation.DSMT4" ShapeID="_x0000_i2421" DrawAspect="Content" ObjectID="_1493586774" r:id="rId2807"/>
          </w:object>
        </w:r>
      </w:ins>
      <w:ins w:id="2231" w:author="Gerard" w:date="2015-03-21T10:55:00Z">
        <w:r w:rsidR="00541E56">
          <w:t xml:space="preserve"> </w:t>
        </w:r>
      </w:ins>
      <w:ins w:id="2232" w:author="Gerard" w:date="2015-03-21T10:56:00Z">
        <w:r w:rsidR="00541E56">
          <w:t xml:space="preserve">for </w:t>
        </w:r>
      </w:ins>
      <w:ins w:id="2233" w:author="Gerard" w:date="2015-03-21T10:56:00Z">
        <w:r w:rsidR="00541E56" w:rsidRPr="00541E56">
          <w:rPr>
            <w:position w:val="-4"/>
          </w:rPr>
          <w:object w:dxaOrig="500" w:dyaOrig="240" w14:anchorId="27894DDC">
            <v:shape id="_x0000_i2422" type="#_x0000_t75" style="width:21.75pt;height:14.25pt" o:ole="">
              <v:imagedata r:id="rId2808" o:title=""/>
            </v:shape>
            <o:OLEObject Type="Embed" ProgID="Equation.DSMT4" ShapeID="_x0000_i2422" DrawAspect="Content" ObjectID="_1493586775" r:id="rId2809"/>
          </w:object>
        </w:r>
      </w:ins>
      <w:ins w:id="2234" w:author="Gerard" w:date="2015-03-21T10:56:00Z">
        <w:r w:rsidR="00541E56">
          <w:t xml:space="preserve">; this latter expression seeds the recursion for subsequent generations.  Therefore, providing a functional form for </w:t>
        </w:r>
      </w:ins>
      <w:ins w:id="2235" w:author="Gerard" w:date="2015-03-21T10:56:00Z">
        <w:r w:rsidR="00541E56" w:rsidRPr="007E2473">
          <w:rPr>
            <w:position w:val="-10"/>
          </w:rPr>
          <w:object w:dxaOrig="220" w:dyaOrig="260" w14:anchorId="58DE7D4B">
            <v:shape id="_x0000_i2423" type="#_x0000_t75" style="width:14.25pt;height:14.25pt" o:ole="">
              <v:imagedata r:id="rId2810" o:title=""/>
            </v:shape>
            <o:OLEObject Type="Embed" ProgID="Equation.DSMT4" ShapeID="_x0000_i2423" DrawAspect="Content" ObjectID="_1493586776" r:id="rId2811"/>
          </w:object>
        </w:r>
      </w:ins>
      <w:ins w:id="2236" w:author="Gerard" w:date="2015-03-21T10:56:00Z">
        <w:r w:rsidR="00541E56">
          <w:t xml:space="preserve"> suffices to produce the solution for all bond generations </w:t>
        </w:r>
      </w:ins>
      <w:ins w:id="2237" w:author="Gerard" w:date="2015-03-21T10:56:00Z">
        <w:r w:rsidR="00541E56" w:rsidRPr="00541E56">
          <w:rPr>
            <w:position w:val="-4"/>
          </w:rPr>
          <w:object w:dxaOrig="200" w:dyaOrig="200" w14:anchorId="691F3E41">
            <v:shape id="_x0000_i2424" type="#_x0000_t75" style="width:7.45pt;height:7.45pt" o:ole="">
              <v:imagedata r:id="rId2812" o:title=""/>
            </v:shape>
            <o:OLEObject Type="Embed" ProgID="Equation.DSMT4" ShapeID="_x0000_i2424" DrawAspect="Content" ObjectID="_1493586777" r:id="rId2813"/>
          </w:object>
        </w:r>
      </w:ins>
      <w:ins w:id="2238" w:author="Gerard" w:date="2015-03-21T10:56:00Z">
        <w:r w:rsidR="00541E56">
          <w:t>.</w:t>
        </w:r>
      </w:ins>
    </w:p>
    <w:p w14:paraId="59CAC2A8" w14:textId="56CE0F7E" w:rsidR="0034223B" w:rsidRDefault="0034223B" w:rsidP="00731A28">
      <w:pPr>
        <w:rPr>
          <w:ins w:id="2239" w:author="Gerard" w:date="2015-03-21T10:58:00Z"/>
        </w:rPr>
      </w:pPr>
      <w:ins w:id="2240" w:author="Gerard" w:date="2015-03-21T10:57:00Z">
        <w:r>
          <w:tab/>
          <w:t xml:space="preserve">For Type II bond kinetics, </w:t>
        </w:r>
      </w:ins>
      <w:ins w:id="2241" w:author="Gerard" w:date="2015-03-21T10:58:00Z">
        <w:r>
          <w:t>the solution for the mass fractions is given by</w:t>
        </w:r>
      </w:ins>
    </w:p>
    <w:p w14:paraId="3A354AB6" w14:textId="42C30F1E" w:rsidR="0034223B" w:rsidRPr="00731A28" w:rsidRDefault="0034223B">
      <w:pPr>
        <w:pStyle w:val="MTDisplayEquation"/>
        <w:rPr>
          <w:ins w:id="2242" w:author="Gerard" w:date="2015-03-21T10:49:00Z"/>
        </w:rPr>
        <w:pPrChange w:id="2243" w:author="Gerard" w:date="2015-03-21T10:58:00Z">
          <w:pPr>
            <w:jc w:val="left"/>
          </w:pPr>
        </w:pPrChange>
      </w:pPr>
      <w:ins w:id="2244" w:author="Gerard" w:date="2015-03-21T10:58:00Z">
        <w:r>
          <w:tab/>
        </w:r>
      </w:ins>
      <w:ins w:id="2245" w:author="Gerard" w:date="2015-03-21T10:58:00Z">
        <w:r w:rsidRPr="007E2473">
          <w:rPr>
            <w:position w:val="-68"/>
          </w:rPr>
          <w:object w:dxaOrig="3920" w:dyaOrig="1480" w14:anchorId="2E482C25">
            <v:shape id="_x0000_i2425" type="#_x0000_t75" style="width:194.25pt;height:1in" o:ole="">
              <v:imagedata r:id="rId2814" o:title=""/>
            </v:shape>
            <o:OLEObject Type="Embed" ProgID="Equation.DSMT4" ShapeID="_x0000_i2425" DrawAspect="Content" ObjectID="_1493586778" r:id="rId2815"/>
          </w:object>
        </w:r>
      </w:ins>
      <w:ins w:id="2246" w:author="Gerard" w:date="2015-03-21T10:58:00Z">
        <w:r>
          <w:t xml:space="preserve"> </w:t>
        </w:r>
        <w:r>
          <w:tab/>
        </w:r>
        <w:del w:id="2247"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248" w:author="rawlins" w:date="2015-05-19T16:39:00Z">
        <w:r w:rsidDel="00A924E1">
          <w:fldChar w:fldCharType="end"/>
        </w:r>
      </w:del>
      <w:bookmarkStart w:id="2249" w:name="ZEqnNum710132"/>
      <w:ins w:id="2250" w:author="Gerard" w:date="2015-03-21T10:58:00Z">
        <w:del w:id="2251" w:author="rawlins" w:date="2015-05-19T16:39:00Z">
          <w:r w:rsidDel="00A924E1">
            <w:delInstrText>(</w:delInstrText>
          </w:r>
          <w:r w:rsidDel="00A924E1">
            <w:fldChar w:fldCharType="begin"/>
          </w:r>
          <w:r w:rsidDel="00A924E1">
            <w:delInstrText xml:space="preserve"> SEQ MTSec \c \* Arabic \* MERGEFORMAT </w:delInstrText>
          </w:r>
        </w:del>
      </w:ins>
      <w:del w:id="2252" w:author="rawlins" w:date="2015-05-19T16:39:00Z">
        <w:r w:rsidDel="00A924E1">
          <w:fldChar w:fldCharType="end"/>
        </w:r>
      </w:del>
      <w:ins w:id="2253" w:author="Gerard" w:date="2015-03-21T10:58:00Z">
        <w:del w:id="2254" w:author="rawlins" w:date="2015-05-19T16:39:00Z">
          <w:r w:rsidDel="00A924E1">
            <w:delInstrText>.</w:delInstrText>
          </w:r>
          <w:r w:rsidDel="00A924E1">
            <w:fldChar w:fldCharType="begin"/>
          </w:r>
          <w:r w:rsidDel="00A924E1">
            <w:delInstrText xml:space="preserve"> SEQ MTEqn \c \* Arabic \* MERGEFORMAT </w:delInstrText>
          </w:r>
        </w:del>
      </w:ins>
      <w:del w:id="2255" w:author="rawlins" w:date="2015-05-19T16:39:00Z">
        <w:r w:rsidDel="00A924E1">
          <w:fldChar w:fldCharType="separate"/>
        </w:r>
      </w:del>
      <w:ins w:id="2256" w:author="Gerard" w:date="2015-05-06T12:49:00Z">
        <w:del w:id="2257" w:author="rawlins" w:date="2015-05-19T16:10:00Z">
          <w:r w:rsidR="00E3755C" w:rsidDel="00752FD5">
            <w:rPr>
              <w:noProof/>
            </w:rPr>
            <w:delInstrText>94</w:delInstrText>
          </w:r>
        </w:del>
      </w:ins>
      <w:ins w:id="2258" w:author="Gerard" w:date="2015-03-21T10:58:00Z">
        <w:del w:id="2259" w:author="rawlins" w:date="2015-05-19T16:39:00Z">
          <w:r w:rsidDel="00A924E1">
            <w:fldChar w:fldCharType="end"/>
          </w:r>
          <w:r w:rsidDel="00A924E1">
            <w:delInstrText>)</w:delInstrText>
          </w:r>
          <w:bookmarkEnd w:id="2249"/>
          <w:r w:rsidDel="00A924E1">
            <w:fldChar w:fldCharType="end"/>
          </w:r>
        </w:del>
      </w:ins>
      <w:ins w:id="2260"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261" w:author="rawlins" w:date="2015-05-19T17:23:00Z">
        <w:r w:rsidR="00D3178E">
          <w:rPr>
            <w:noProof/>
          </w:rPr>
          <w:instrText>5</w:instrText>
        </w:r>
      </w:ins>
      <w:ins w:id="2262"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263" w:author="rawlins" w:date="2015-05-19T17:23:00Z">
        <w:r w:rsidR="00D3178E">
          <w:rPr>
            <w:noProof/>
          </w:rPr>
          <w:instrText>99</w:instrText>
        </w:r>
      </w:ins>
      <w:ins w:id="2264" w:author="rawlins" w:date="2015-05-19T16:39:00Z">
        <w:r w:rsidR="00A924E1">
          <w:fldChar w:fldCharType="end"/>
        </w:r>
        <w:r w:rsidR="00A924E1">
          <w:instrText>)</w:instrText>
        </w:r>
        <w:r w:rsidR="00A924E1">
          <w:fldChar w:fldCharType="end"/>
        </w:r>
      </w:ins>
    </w:p>
    <w:p w14:paraId="1F366B06" w14:textId="794ED744" w:rsidR="0034223B" w:rsidRDefault="0068098A">
      <w:pPr>
        <w:rPr>
          <w:ins w:id="2265" w:author="Gerard" w:date="2015-03-21T11:02:00Z"/>
        </w:rPr>
        <w:pPrChange w:id="2266" w:author="Gerard" w:date="2015-03-21T10:59:00Z">
          <w:pPr>
            <w:jc w:val="left"/>
          </w:pPr>
        </w:pPrChange>
      </w:pPr>
      <w:ins w:id="2267" w:author="Gerard" w:date="2015-03-21T10:59:00Z">
        <w:r>
          <w:t>For this type of bond kinetics</w:t>
        </w:r>
        <w:r w:rsidR="0034223B">
          <w:t>, the reduced relaxation function</w:t>
        </w:r>
      </w:ins>
      <w:ins w:id="2268" w:author="Gerard" w:date="2015-03-21T11:00:00Z">
        <w:r w:rsidR="0034223B">
          <w:t xml:space="preserve"> </w:t>
        </w:r>
      </w:ins>
      <w:ins w:id="2269" w:author="Gerard" w:date="2015-03-21T11:00:00Z">
        <w:r w:rsidR="0034223B" w:rsidRPr="007E2473">
          <w:rPr>
            <w:position w:val="-10"/>
          </w:rPr>
          <w:object w:dxaOrig="220" w:dyaOrig="260" w14:anchorId="00AD2242">
            <v:shape id="_x0000_i2426" type="#_x0000_t75" style="width:14.25pt;height:14.25pt" o:ole="">
              <v:imagedata r:id="rId2816" o:title=""/>
            </v:shape>
            <o:OLEObject Type="Embed" ProgID="Equation.DSMT4" ShapeID="_x0000_i2426" DrawAspect="Content" ObjectID="_1493586779" r:id="rId2817"/>
          </w:object>
        </w:r>
      </w:ins>
      <w:ins w:id="2270" w:author="Gerard" w:date="2015-03-21T11:00:00Z">
        <w:r w:rsidR="0034223B">
          <w:t xml:space="preserve"> cannot depend on the </w:t>
        </w:r>
      </w:ins>
      <w:ins w:id="2271" w:author="Gerard" w:date="2015-03-21T11:02:00Z">
        <w:r w:rsidR="00551DDA">
          <w:t xml:space="preserve">magnitude of the </w:t>
        </w:r>
      </w:ins>
      <w:ins w:id="2272" w:author="Gerard" w:date="2015-03-21T11:00:00Z">
        <w:r w:rsidR="0034223B">
          <w:t xml:space="preserve">strain, </w:t>
        </w:r>
        <w:r>
          <w:t xml:space="preserve">because strain-dependence might violate the constraint </w:t>
        </w:r>
      </w:ins>
      <w:ins w:id="2273" w:author="Gerard" w:date="2015-03-21T11:01:00Z">
        <w:r w:rsidRPr="0068098A">
          <w:rPr>
            <w:position w:val="-4"/>
          </w:rPr>
          <w:object w:dxaOrig="1000" w:dyaOrig="320" w14:anchorId="4BFFCF47">
            <v:shape id="_x0000_i2427" type="#_x0000_t75" style="width:50.25pt;height:14.25pt" o:ole="">
              <v:imagedata r:id="rId2818" o:title=""/>
            </v:shape>
            <o:OLEObject Type="Embed" ProgID="Equation.DSMT4" ShapeID="_x0000_i2427" DrawAspect="Content" ObjectID="_1493586780" r:id="rId2819"/>
          </w:object>
        </w:r>
      </w:ins>
      <w:ins w:id="2274" w:author="Gerard" w:date="2015-03-21T11:01:00Z">
        <w:r>
          <w:t>.</w:t>
        </w:r>
      </w:ins>
    </w:p>
    <w:p w14:paraId="60A5501A" w14:textId="1989F6DC" w:rsidR="00551DDA" w:rsidRDefault="00551DDA">
      <w:pPr>
        <w:rPr>
          <w:ins w:id="2275" w:author="Gerard" w:date="2015-03-21T11:07:00Z"/>
        </w:rPr>
        <w:pPrChange w:id="2276" w:author="Gerard" w:date="2015-03-21T10:59:00Z">
          <w:pPr>
            <w:jc w:val="left"/>
          </w:pPr>
        </w:pPrChange>
      </w:pPr>
      <w:ins w:id="2277" w:author="Gerard" w:date="2015-03-21T11:02:00Z">
        <w:r>
          <w:tab/>
          <w:t xml:space="preserve">For all bond kinetics, it is also possible to constrain the </w:t>
        </w:r>
      </w:ins>
      <w:ins w:id="2278" w:author="Gerard" w:date="2015-03-21T11:03:00Z">
        <w:r>
          <w:t xml:space="preserve">occurrence of the </w:t>
        </w:r>
      </w:ins>
      <w:ins w:id="2279" w:author="Gerard" w:date="2015-03-21T11:02:00Z">
        <w:r>
          <w:t xml:space="preserve">breaking-and-reforming reaction </w:t>
        </w:r>
      </w:ins>
      <w:ins w:id="2280" w:author="Gerard" w:date="2015-03-21T11:03:00Z">
        <w:r>
          <w:t>to</w:t>
        </w:r>
      </w:ins>
      <w:ins w:id="2281" w:author="Gerard" w:date="2015-03-21T11:02:00Z">
        <w:r>
          <w:t xml:space="preserve"> specific forms of the strain.  For example, the reaction may be allowed to proceed only in the case of dilatational strain, or only in the case of distortional strain.</w:t>
        </w:r>
      </w:ins>
    </w:p>
    <w:p w14:paraId="383DDD93" w14:textId="5A6EE6F0" w:rsidR="002046D9" w:rsidRPr="0034223B" w:rsidRDefault="002046D9">
      <w:pPr>
        <w:rPr>
          <w:ins w:id="2282" w:author="Gerard" w:date="2015-03-21T10:59:00Z"/>
        </w:rPr>
        <w:pPrChange w:id="2283" w:author="Gerard" w:date="2015-03-21T10:59:00Z">
          <w:pPr>
            <w:jc w:val="left"/>
          </w:pPr>
        </w:pPrChange>
      </w:pPr>
      <w:ins w:id="2284" w:author="Gerard" w:date="2015-03-21T11:07:00Z">
        <w:r>
          <w:tab/>
          <w:t xml:space="preserve">The </w:t>
        </w:r>
      </w:ins>
      <w:ins w:id="2285" w:author="Gerard" w:date="2015-03-21T11:10:00Z">
        <w:r w:rsidR="00C37C54">
          <w:t>finite element</w:t>
        </w:r>
      </w:ins>
      <w:ins w:id="2286" w:author="Gerard" w:date="2015-03-21T11:07:00Z">
        <w:r>
          <w:t xml:space="preserve"> implementation of reactive viscoelasticity </w:t>
        </w:r>
      </w:ins>
      <w:ins w:id="2287" w:author="Gerard" w:date="2015-03-21T11:10:00Z">
        <w:r w:rsidR="00C37C54">
          <w:t xml:space="preserve">stores the </w:t>
        </w:r>
      </w:ins>
      <w:ins w:id="2288" w:author="Gerard" w:date="2015-03-21T13:10:00Z">
        <w:r w:rsidR="007E656F">
          <w:t xml:space="preserve">value of </w:t>
        </w:r>
      </w:ins>
      <w:ins w:id="2289" w:author="Gerard" w:date="2015-03-21T13:11:00Z">
        <w:r w:rsidR="007E656F" w:rsidRPr="007E2473">
          <w:rPr>
            <w:position w:val="-14"/>
          </w:rPr>
          <w:object w:dxaOrig="960" w:dyaOrig="420" w14:anchorId="4CE14BC3">
            <v:shape id="_x0000_i2428" type="#_x0000_t75" style="width:50.25pt;height:21.75pt" o:ole="">
              <v:imagedata r:id="rId2820" o:title=""/>
            </v:shape>
            <o:OLEObject Type="Embed" ProgID="Equation.DSMT4" ShapeID="_x0000_i2428" DrawAspect="Content" ObjectID="_1493586781" r:id="rId2821"/>
          </w:object>
        </w:r>
      </w:ins>
      <w:ins w:id="2290" w:author="Gerard" w:date="2015-03-21T13:11:00Z">
        <w:r w:rsidR="007E656F">
          <w:t xml:space="preserve"> every time that a </w:t>
        </w:r>
      </w:ins>
      <w:ins w:id="2291" w:author="Gerard" w:date="2015-03-21T13:12:00Z">
        <w:r w:rsidR="00531BEB">
          <w:t xml:space="preserve">bond-breaking </w:t>
        </w:r>
      </w:ins>
      <w:ins w:id="2292" w:author="Gerard" w:date="2015-03-21T13:13:00Z">
        <w:r w:rsidR="00531BEB">
          <w:t>deformation is detected</w:t>
        </w:r>
      </w:ins>
      <w:ins w:id="2293" w:author="Gerard" w:date="2015-03-21T14:01:00Z">
        <w:r w:rsidR="00DB47BB">
          <w:t xml:space="preserve">; this value can be used to evaluate </w:t>
        </w:r>
      </w:ins>
      <w:ins w:id="2294" w:author="Gerard" w:date="2015-03-21T14:01:00Z">
        <w:r w:rsidR="00DB47BB" w:rsidRPr="007E2473">
          <w:rPr>
            <w:position w:val="-14"/>
          </w:rPr>
          <w:object w:dxaOrig="840" w:dyaOrig="420" w14:anchorId="55ED8A5D">
            <v:shape id="_x0000_i2429" type="#_x0000_t75" style="width:43.45pt;height:21.75pt" o:ole="">
              <v:imagedata r:id="rId2822" o:title=""/>
            </v:shape>
            <o:OLEObject Type="Embed" ProgID="Equation.DSMT4" ShapeID="_x0000_i2429" DrawAspect="Content" ObjectID="_1493586782" r:id="rId2823"/>
          </w:object>
        </w:r>
      </w:ins>
      <w:ins w:id="2295" w:author="Gerard" w:date="2015-03-21T14:01:00Z">
        <w:r w:rsidR="00DB47BB">
          <w:t xml:space="preserve"> </w:t>
        </w:r>
      </w:ins>
      <w:ins w:id="2296" w:author="Gerard" w:date="2015-03-21T14:02:00Z">
        <w:r w:rsidR="00C334FD">
          <w:t xml:space="preserve">using </w:t>
        </w:r>
      </w:ins>
      <w:ins w:id="2297" w:author="rawlins" w:date="2015-05-19T16:45:00Z">
        <w:r w:rsidR="002720BF">
          <w:fldChar w:fldCharType="begin"/>
        </w:r>
        <w:r w:rsidR="002720BF">
          <w:instrText xml:space="preserve"> GOTOBUTTON ZEqnNum360094  \* MERGEFORMAT </w:instrText>
        </w:r>
        <w:r w:rsidR="002720BF">
          <w:fldChar w:fldCharType="begin"/>
        </w:r>
        <w:r w:rsidR="002720BF">
          <w:instrText xml:space="preserve"> REF ZEqnNum360094 \* Charformat \! \* MERGEFORMAT </w:instrText>
        </w:r>
      </w:ins>
      <w:r w:rsidR="002720BF">
        <w:fldChar w:fldCharType="separate"/>
      </w:r>
      <w:ins w:id="2298" w:author="rawlins" w:date="2015-05-19T17:23:00Z">
        <w:r w:rsidR="00D3178E">
          <w:instrText>(5.91)</w:instrText>
        </w:r>
      </w:ins>
      <w:ins w:id="2299" w:author="rawlins" w:date="2015-05-19T16:45:00Z">
        <w:r w:rsidR="002720BF">
          <w:fldChar w:fldCharType="end"/>
        </w:r>
        <w:r w:rsidR="002720BF">
          <w:fldChar w:fldCharType="end"/>
        </w:r>
      </w:ins>
      <w:ins w:id="2300" w:author="Gerard" w:date="2015-03-21T13:13:00Z">
        <w:r w:rsidR="00531BEB">
          <w:t xml:space="preserve">.  </w:t>
        </w:r>
      </w:ins>
      <w:ins w:id="2301" w:author="Gerard" w:date="2015-03-21T13:14:00Z">
        <w:r w:rsidR="00531BEB">
          <w:t xml:space="preserve">It also stores </w:t>
        </w:r>
      </w:ins>
      <w:ins w:id="2302" w:author="Gerard" w:date="2015-03-21T13:26:00Z">
        <w:r w:rsidR="00DB47BB" w:rsidRPr="00DB47BB">
          <w:rPr>
            <w:position w:val="-14"/>
          </w:rPr>
          <w:object w:dxaOrig="1980" w:dyaOrig="420" w14:anchorId="2A0FAC8B">
            <v:shape id="_x0000_i2430" type="#_x0000_t75" style="width:100.55pt;height:21.75pt" o:ole="">
              <v:imagedata r:id="rId2824" o:title=""/>
            </v:shape>
            <o:OLEObject Type="Embed" ProgID="Equation.DSMT4" ShapeID="_x0000_i2430" DrawAspect="Content" ObjectID="_1493586783" r:id="rId2825"/>
          </w:object>
        </w:r>
      </w:ins>
      <w:ins w:id="2303" w:author="Gerard" w:date="2015-03-21T13:26:00Z">
        <w:r w:rsidR="003D7647">
          <w:t xml:space="preserve">, where </w:t>
        </w:r>
      </w:ins>
      <w:ins w:id="2304" w:author="Gerard" w:date="2015-03-21T13:26:00Z">
        <w:r w:rsidR="003D7647" w:rsidRPr="003D7647">
          <w:rPr>
            <w:position w:val="-4"/>
          </w:rPr>
          <w:object w:dxaOrig="180" w:dyaOrig="200" w14:anchorId="345C3C49">
            <v:shape id="_x0000_i2431" type="#_x0000_t75" style="width:7.45pt;height:7.45pt" o:ole="">
              <v:imagedata r:id="rId2826" o:title=""/>
            </v:shape>
            <o:OLEObject Type="Embed" ProgID="Equation.DSMT4" ShapeID="_x0000_i2431" DrawAspect="Content" ObjectID="_1493586784" r:id="rId2827"/>
          </w:object>
        </w:r>
      </w:ins>
      <w:ins w:id="2305" w:author="Gerard" w:date="2015-03-21T13:26:00Z">
        <w:r w:rsidR="003D7647">
          <w:t xml:space="preserve"> is the time </w:t>
        </w:r>
      </w:ins>
      <w:ins w:id="2306" w:author="Gerard" w:date="2015-03-21T13:27:00Z">
        <w:r w:rsidR="003D7647">
          <w:t>step</w:t>
        </w:r>
      </w:ins>
      <w:ins w:id="2307" w:author="Gerard" w:date="2015-03-21T13:26:00Z">
        <w:r w:rsidR="003D7647">
          <w:t xml:space="preserve"> </w:t>
        </w:r>
      </w:ins>
      <w:ins w:id="2308" w:author="Gerard" w:date="2015-03-21T13:27:00Z">
        <w:r w:rsidR="003D7647">
          <w:t xml:space="preserve">immediately following </w:t>
        </w:r>
      </w:ins>
      <w:ins w:id="2309" w:author="Gerard" w:date="2015-03-21T13:27:00Z">
        <w:r w:rsidR="003D7647" w:rsidRPr="003D7647">
          <w:rPr>
            <w:position w:val="-4"/>
          </w:rPr>
          <w:object w:dxaOrig="200" w:dyaOrig="200" w14:anchorId="1A8BB001">
            <v:shape id="_x0000_i2432" type="#_x0000_t75" style="width:7.45pt;height:7.45pt" o:ole="">
              <v:imagedata r:id="rId2828" o:title=""/>
            </v:shape>
            <o:OLEObject Type="Embed" ProgID="Equation.DSMT4" ShapeID="_x0000_i2432" DrawAspect="Content" ObjectID="_1493586785" r:id="rId2829"/>
          </w:object>
        </w:r>
      </w:ins>
      <w:ins w:id="2310" w:author="Gerard" w:date="2015-03-21T13:27:00Z">
        <w:r w:rsidR="003D7647">
          <w:t xml:space="preserve">, </w:t>
        </w:r>
      </w:ins>
      <w:ins w:id="2311" w:author="Gerard" w:date="2015-03-21T14:00:00Z">
        <w:r w:rsidR="00DB47BB">
          <w:t xml:space="preserve">which is then used for evaluating </w:t>
        </w:r>
      </w:ins>
      <w:ins w:id="2312" w:author="Gerard" w:date="2015-03-21T14:00:00Z">
        <w:r w:rsidR="00DB47BB" w:rsidRPr="003D7647">
          <w:rPr>
            <w:position w:val="-4"/>
          </w:rPr>
          <w:object w:dxaOrig="320" w:dyaOrig="320" w14:anchorId="67F084EA">
            <v:shape id="_x0000_i2433" type="#_x0000_t75" style="width:14.25pt;height:14.25pt" o:ole="">
              <v:imagedata r:id="rId2830" o:title=""/>
            </v:shape>
            <o:OLEObject Type="Embed" ProgID="Equation.DSMT4" ShapeID="_x0000_i2433" DrawAspect="Content" ObjectID="_1493586786" r:id="rId2831"/>
          </w:object>
        </w:r>
      </w:ins>
      <w:ins w:id="2313" w:author="Gerard" w:date="2015-03-21T14:00:00Z">
        <w:r w:rsidR="00DB47BB">
          <w:t xml:space="preserve"> for subsequent time steps </w:t>
        </w:r>
      </w:ins>
      <w:ins w:id="2314" w:author="Gerard" w:date="2015-03-21T14:00:00Z">
        <w:r w:rsidR="00DB47BB" w:rsidRPr="003D7647">
          <w:rPr>
            <w:position w:val="-4"/>
          </w:rPr>
          <w:object w:dxaOrig="500" w:dyaOrig="220" w14:anchorId="1127E585">
            <v:shape id="_x0000_i2434" type="#_x0000_t75" style="width:21.75pt;height:14.25pt" o:ole="">
              <v:imagedata r:id="rId2832" o:title=""/>
            </v:shape>
            <o:OLEObject Type="Embed" ProgID="Equation.DSMT4" ShapeID="_x0000_i2434" DrawAspect="Content" ObjectID="_1493586787" r:id="rId2833"/>
          </w:object>
        </w:r>
      </w:ins>
      <w:ins w:id="2315" w:author="Gerard" w:date="2015-03-21T14:00:00Z">
        <w:r w:rsidR="00DB47BB">
          <w:t xml:space="preserve"> when using Type I bond kinetics</w:t>
        </w:r>
      </w:ins>
      <w:ins w:id="2316" w:author="Gerard" w:date="2015-03-21T14:01:00Z">
        <w:r w:rsidR="00DB47BB">
          <w:t>,</w:t>
        </w:r>
      </w:ins>
      <w:ins w:id="2317" w:author="Gerard" w:date="2015-03-21T14:00:00Z">
        <w:r w:rsidR="00DB47BB">
          <w:t xml:space="preserve"> </w:t>
        </w:r>
      </w:ins>
      <w:ins w:id="2318" w:author="Gerard" w:date="2015-03-21T13:29:00Z">
        <w:r w:rsidR="003D7647">
          <w:t xml:space="preserve">using </w:t>
        </w:r>
      </w:ins>
      <w:ins w:id="2319" w:author="Gerard" w:date="2015-03-21T11:07:00Z">
        <w:r w:rsidR="003D7647">
          <w:t>the expression</w:t>
        </w:r>
      </w:ins>
      <w:ins w:id="2320" w:author="Gerard" w:date="2015-03-21T13:59:00Z">
        <w:r w:rsidR="00DB47BB">
          <w:t>s</w:t>
        </w:r>
      </w:ins>
      <w:ins w:id="2321" w:author="Gerard" w:date="2015-03-21T11:07:00Z">
        <w:r>
          <w:t xml:space="preserve"> </w:t>
        </w:r>
      </w:ins>
      <w:ins w:id="2322" w:author="Gerard" w:date="2015-03-21T11:08:00Z">
        <w:r>
          <w:t xml:space="preserve">of </w:t>
        </w:r>
      </w:ins>
      <w:ins w:id="2323" w:author="rawlins" w:date="2015-05-19T16:45: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324" w:author="rawlins" w:date="2015-05-19T17:23:00Z">
        <w:r w:rsidR="00D3178E">
          <w:instrText>(5.97)</w:instrText>
        </w:r>
      </w:ins>
      <w:ins w:id="2325" w:author="rawlins" w:date="2015-05-19T16:45:00Z">
        <w:r w:rsidR="002720BF">
          <w:fldChar w:fldCharType="end"/>
        </w:r>
        <w:r w:rsidR="002720BF">
          <w:fldChar w:fldCharType="end"/>
        </w:r>
      </w:ins>
      <w:ins w:id="2326" w:author="Gerard" w:date="2015-03-21T11:09:00Z">
        <w:r>
          <w:t xml:space="preserve"> </w:t>
        </w:r>
      </w:ins>
      <w:ins w:id="2327" w:author="Gerard" w:date="2015-03-21T13:57:00Z">
        <w:r w:rsidR="00DB47BB">
          <w:t>and</w:t>
        </w:r>
      </w:ins>
      <w:ins w:id="2328" w:author="Gerard" w:date="2015-03-21T13:31:00Z">
        <w:r w:rsidR="003D7647">
          <w:t xml:space="preserve"> </w:t>
        </w:r>
      </w:ins>
      <w:ins w:id="2329" w:author="rawlins" w:date="2015-05-19T16:45:00Z">
        <w:r w:rsidR="002720BF">
          <w:fldChar w:fldCharType="begin"/>
        </w:r>
        <w:r w:rsidR="002720BF">
          <w:instrText xml:space="preserve"> GOTOBUTTON ZEqnNum824346  \* MERGEFORMAT </w:instrText>
        </w:r>
        <w:r w:rsidR="002720BF">
          <w:fldChar w:fldCharType="begin"/>
        </w:r>
        <w:r w:rsidR="002720BF">
          <w:instrText xml:space="preserve"> REF ZEqnNum824346 \* Charformat \! \* MERGEFORMAT </w:instrText>
        </w:r>
      </w:ins>
      <w:r w:rsidR="002720BF">
        <w:fldChar w:fldCharType="separate"/>
      </w:r>
      <w:ins w:id="2330" w:author="rawlins" w:date="2015-05-19T17:23:00Z">
        <w:r w:rsidR="00D3178E">
          <w:instrText>(5.98)</w:instrText>
        </w:r>
      </w:ins>
      <w:ins w:id="2331" w:author="rawlins" w:date="2015-05-19T16:45:00Z">
        <w:r w:rsidR="002720BF">
          <w:fldChar w:fldCharType="end"/>
        </w:r>
        <w:r w:rsidR="002720BF">
          <w:fldChar w:fldCharType="end"/>
        </w:r>
      </w:ins>
      <w:ins w:id="2332" w:author="Gerard" w:date="2015-03-21T13:59:00Z">
        <w:r w:rsidR="00DB47BB">
          <w:t>.</w:t>
        </w:r>
      </w:ins>
      <w:ins w:id="2333" w:author="Gerard" w:date="2015-03-21T14:01:00Z">
        <w:r w:rsidR="00DB47BB">
          <w:t xml:space="preserve">  </w:t>
        </w:r>
      </w:ins>
      <w:ins w:id="2334" w:author="Gerard" w:date="2015-03-21T14:02:00Z">
        <w:r w:rsidR="00C334FD">
          <w:t xml:space="preserve">These measures are </w:t>
        </w:r>
        <w:r w:rsidR="00C334FD">
          <w:lastRenderedPageBreak/>
          <w:t xml:space="preserve">then used to evaluate the stress from </w:t>
        </w:r>
      </w:ins>
      <w:ins w:id="2335" w:author="rawlins" w:date="2015-05-19T16:46:00Z">
        <w:r w:rsidR="002720BF">
          <w:fldChar w:fldCharType="begin"/>
        </w:r>
        <w:r w:rsidR="002720BF">
          <w:instrText xml:space="preserve"> GOTOBUTTON ZEqnNum467146  \* MERGEFORMAT </w:instrText>
        </w:r>
        <w:r w:rsidR="002720BF">
          <w:fldChar w:fldCharType="begin"/>
        </w:r>
        <w:r w:rsidR="002720BF">
          <w:instrText xml:space="preserve"> REF ZEqnNum467146 \* Charformat \! \* MERGEFORMAT </w:instrText>
        </w:r>
      </w:ins>
      <w:r w:rsidR="002720BF">
        <w:fldChar w:fldCharType="separate"/>
      </w:r>
      <w:ins w:id="2336" w:author="rawlins" w:date="2015-05-19T17:23:00Z">
        <w:r w:rsidR="00D3178E">
          <w:instrText>(5.93)</w:instrText>
        </w:r>
      </w:ins>
      <w:ins w:id="2337" w:author="rawlins" w:date="2015-05-19T16:46:00Z">
        <w:r w:rsidR="002720BF">
          <w:fldChar w:fldCharType="end"/>
        </w:r>
        <w:r w:rsidR="002720BF">
          <w:fldChar w:fldCharType="end"/>
        </w:r>
      </w:ins>
      <w:ins w:id="2338" w:author="Gerard" w:date="2015-03-21T14:03:00Z">
        <w:r w:rsidR="00C334FD">
          <w:t>, with the summation taken over the time steps that correspond to bond-reforming generations.</w:t>
        </w:r>
      </w:ins>
    </w:p>
    <w:p w14:paraId="5232E1AB" w14:textId="05083863" w:rsidR="00731A28" w:rsidRDefault="00D25725">
      <w:pPr>
        <w:jc w:val="left"/>
        <w:rPr>
          <w:ins w:id="2339" w:author="Gerard" w:date="2015-03-21T09:59:00Z"/>
        </w:rPr>
      </w:pPr>
      <w:ins w:id="2340" w:author="Gerard" w:date="2015-03-21T09:59:00Z">
        <w:r>
          <w:br w:type="page"/>
        </w:r>
      </w:ins>
    </w:p>
    <w:p w14:paraId="07FBCCFE" w14:textId="61F3E358" w:rsidR="00D25725" w:rsidRPr="002F3DF9" w:rsidDel="00D25725" w:rsidRDefault="00D25725" w:rsidP="002F3DF9">
      <w:pPr>
        <w:rPr>
          <w:del w:id="2341" w:author="Gerard" w:date="2015-03-21T09:59:00Z"/>
        </w:rPr>
      </w:pPr>
    </w:p>
    <w:p w14:paraId="659178E0" w14:textId="77777777" w:rsidR="00FB6012" w:rsidRDefault="00FB6012" w:rsidP="00FB6012">
      <w:pPr>
        <w:pStyle w:val="Heading2"/>
      </w:pPr>
      <w:bookmarkStart w:id="2342" w:name="_Toc302490336"/>
      <w:bookmarkStart w:id="2343" w:name="_Toc302491870"/>
      <w:bookmarkStart w:id="2344" w:name="_Toc302492240"/>
      <w:bookmarkStart w:id="2345" w:name="_Toc176704875"/>
      <w:bookmarkStart w:id="2346" w:name="_Toc289032594"/>
      <w:bookmarkStart w:id="2347" w:name="_Ref167097234"/>
      <w:bookmarkEnd w:id="2342"/>
      <w:bookmarkEnd w:id="2343"/>
      <w:bookmarkEnd w:id="2344"/>
      <w:r>
        <w:t>Hydraulic Permeability</w:t>
      </w:r>
      <w:bookmarkEnd w:id="2345"/>
      <w:bookmarkEnd w:id="2346"/>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348" w:name="_Ref288636620"/>
      <w:bookmarkStart w:id="2349" w:name="_Toc302642746"/>
      <w:bookmarkStart w:id="2350" w:name="_Toc176704876"/>
      <w:bookmarkStart w:id="2351" w:name="_Toc289032595"/>
      <w:r>
        <w:t>Constant Isotropic Permeability</w:t>
      </w:r>
      <w:bookmarkEnd w:id="2348"/>
      <w:bookmarkEnd w:id="2349"/>
      <w:bookmarkEnd w:id="2350"/>
      <w:bookmarkEnd w:id="2351"/>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35" type="#_x0000_t75" style="width:36pt;height:14.25pt" o:ole="">
            <v:imagedata r:id="rId2834" o:title=""/>
          </v:shape>
          <o:OLEObject Type="Embed" ProgID="Equation.DSMT4" ShapeID="_x0000_i2435" DrawAspect="Content" ObjectID="_1493586788" r:id="rId2835"/>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36" type="#_x0000_t75" style="width:7.45pt;height:14.25pt" o:ole="">
            <v:imagedata r:id="rId2836" o:title=""/>
          </v:shape>
          <o:OLEObject Type="Embed" ProgID="Equation.DSMT4" ShapeID="_x0000_i2436" DrawAspect="Content" ObjectID="_1493586789" r:id="rId2837"/>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352" w:name="_Toc302642747"/>
      <w:bookmarkStart w:id="2353" w:name="_Toc176704877"/>
      <w:bookmarkStart w:id="2354" w:name="_Toc289032596"/>
      <w:r>
        <w:t>Holmes-Mow</w:t>
      </w:r>
      <w:bookmarkEnd w:id="2352"/>
      <w:bookmarkEnd w:id="2353"/>
      <w:bookmarkEnd w:id="2354"/>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"_ENREF_34" \o "Holmes, 1990 #41" </w:instrText>
      </w:r>
      <w:ins w:id="2355" w:author="rawlins" w:date="2015-05-19T17:22:00Z"/>
      <w:r w:rsidR="00FE64EB">
        <w:fldChar w:fldCharType="separate"/>
      </w:r>
      <w:r w:rsidR="00214E15">
        <w:rPr>
          <w:noProof/>
        </w:rPr>
        <w:t>34</w:t>
      </w:r>
      <w:r w:rsidR="00FE64EB">
        <w:rPr>
          <w:noProof/>
        </w:rPr>
        <w:fldChar w:fldCharType="end"/>
      </w:r>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37" type="#_x0000_t75" style="width:57.75pt;height:21.75pt" o:ole="">
            <v:imagedata r:id="rId2838" o:title=""/>
          </v:shape>
          <o:OLEObject Type="Embed" ProgID="Equation.DSMT4" ShapeID="_x0000_i2437" DrawAspect="Content" ObjectID="_1493586790" r:id="rId2839"/>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38" type="#_x0000_t75" style="width:2in;height:43.45pt" o:ole="">
            <v:imagedata r:id="rId2840" o:title=""/>
          </v:shape>
          <o:OLEObject Type="Embed" ProgID="Equation.DSMT4" ShapeID="_x0000_i2438" DrawAspect="Content" ObjectID="_1493586791" r:id="rId2841"/>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356" w:name="_Toc302642748"/>
      <w:bookmarkStart w:id="2357" w:name="_Toc176704878"/>
      <w:bookmarkStart w:id="2358" w:name="_Toc289032597"/>
      <w:r>
        <w:t>Referentially Isotropic Permeability</w:t>
      </w:r>
      <w:bookmarkEnd w:id="2356"/>
      <w:bookmarkEnd w:id="2357"/>
      <w:bookmarkEnd w:id="2358"/>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"_ENREF_21" \o "Ateshian, 2010 #62" </w:instrText>
      </w:r>
      <w:ins w:id="2359" w:author="rawlins" w:date="2015-05-19T17:22:00Z"/>
      <w:r w:rsidR="00FE64EB">
        <w:fldChar w:fldCharType="separate"/>
      </w:r>
      <w:r w:rsidR="00214E15">
        <w:rPr>
          <w:noProof/>
        </w:rPr>
        <w:t>21</w:t>
      </w:r>
      <w:r w:rsidR="00FE64EB">
        <w:rPr>
          <w:noProof/>
        </w:rPr>
        <w:fldChar w:fldCharType="end"/>
      </w:r>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9" type="#_x0000_t75" style="width:208.55pt;height:36pt" o:ole="">
            <v:imagedata r:id="rId2842" o:title=""/>
          </v:shape>
          <o:OLEObject Type="Embed" ProgID="Equation.DSMT4" ShapeID="_x0000_i2439" DrawAspect="Content" ObjectID="_1493586792" r:id="rId2843"/>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40" type="#_x0000_t75" style="width:28.55pt;height:14.25pt" o:ole="">
            <v:imagedata r:id="rId2844" o:title=""/>
          </v:shape>
          <o:OLEObject Type="Embed" ProgID="Equation.DSMT4" ShapeID="_x0000_i2440" DrawAspect="Content" ObjectID="_1493586793" r:id="rId2845"/>
        </w:object>
      </w:r>
      <w:r>
        <w:t xml:space="preserve">) is isotropic and given by </w:t>
      </w:r>
      <w:r w:rsidR="00905817" w:rsidRPr="00905817">
        <w:rPr>
          <w:position w:val="-14"/>
        </w:rPr>
        <w:object w:dxaOrig="2020" w:dyaOrig="400" w14:anchorId="60A354AB">
          <v:shape id="_x0000_i2441" type="#_x0000_t75" style="width:100.55pt;height:21.75pt" o:ole="">
            <v:imagedata r:id="rId2846" o:title=""/>
          </v:shape>
          <o:OLEObject Type="Embed" ProgID="Equation.DSMT4" ShapeID="_x0000_i2441" DrawAspect="Content" ObjectID="_1493586794" r:id="rId2847"/>
        </w:object>
      </w:r>
      <w:r>
        <w:t>.</w:t>
      </w:r>
    </w:p>
    <w:p w14:paraId="2DECFBE6" w14:textId="77777777" w:rsidR="00FB6012" w:rsidRPr="0097532C" w:rsidRDefault="00FB6012" w:rsidP="00FB6012"/>
    <w:p w14:paraId="77887D3E" w14:textId="77777777" w:rsidR="00FB6012" w:rsidRDefault="00FB6012" w:rsidP="00FB6012">
      <w:pPr>
        <w:pStyle w:val="Heading3"/>
      </w:pPr>
      <w:bookmarkStart w:id="2360" w:name="_Toc302642749"/>
      <w:bookmarkStart w:id="2361" w:name="_Toc176704879"/>
      <w:bookmarkStart w:id="2362" w:name="_Toc289032598"/>
      <w:r>
        <w:t>Referentially Orthotropic Permeability</w:t>
      </w:r>
      <w:bookmarkEnd w:id="2360"/>
      <w:bookmarkEnd w:id="2361"/>
      <w:bookmarkEnd w:id="2362"/>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"_ENREF_21" \o "Ateshian, 2010 #62" </w:instrText>
      </w:r>
      <w:ins w:id="2363" w:author="rawlins" w:date="2015-05-19T17:22:00Z"/>
      <w:r w:rsidR="00FE64EB">
        <w:fldChar w:fldCharType="separate"/>
      </w:r>
      <w:r w:rsidR="00214E15">
        <w:rPr>
          <w:noProof/>
        </w:rPr>
        <w:t>21</w:t>
      </w:r>
      <w:r w:rsidR="00FE64EB">
        <w:rPr>
          <w:noProof/>
        </w:rPr>
        <w:fldChar w:fldCharType="end"/>
      </w:r>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42" type="#_x0000_t75" style="width:187.45pt;height:36pt" o:ole="">
            <v:imagedata r:id="rId2848" o:title=""/>
          </v:shape>
          <o:OLEObject Type="Embed" ProgID="Equation.DSMT4" ShapeID="_x0000_i2442" DrawAspect="Content" ObjectID="_1493586795" r:id="rId2849"/>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43" type="#_x0000_t75" style="width:208.55pt;height:122.25pt" o:ole="">
            <v:imagedata r:id="rId2850" o:title=""/>
          </v:shape>
          <o:OLEObject Type="Embed" ProgID="Equation.DSMT4" ShapeID="_x0000_i2443" DrawAspect="Content" ObjectID="_1493586796" r:id="rId2851"/>
        </w:object>
      </w:r>
    </w:p>
    <w:p w14:paraId="4DE40470" w14:textId="74D4D0FF" w:rsidR="00FB6012" w:rsidRDefault="00905817" w:rsidP="00FB6012">
      <w:r w:rsidRPr="00905817">
        <w:rPr>
          <w:position w:val="-12"/>
        </w:rPr>
        <w:object w:dxaOrig="360" w:dyaOrig="360" w14:anchorId="6DBC1207">
          <v:shape id="_x0000_i2444" type="#_x0000_t75" style="width:21.75pt;height:21.75pt" o:ole="">
            <v:imagedata r:id="rId2852" o:title=""/>
          </v:shape>
          <o:OLEObject Type="Embed" ProgID="Equation.DSMT4" ShapeID="_x0000_i2444" DrawAspect="Content" ObjectID="_1493586797" r:id="rId2853"/>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45" type="#_x0000_t75" style="width:165.75pt;height:21.75pt" o:ole="">
            <v:imagedata r:id="rId2854" o:title=""/>
          </v:shape>
          <o:OLEObject Type="Embed" ProgID="Equation.DSMT4" ShapeID="_x0000_i2445" DrawAspect="Content" ObjectID="_1493586798" r:id="rId2855"/>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46" type="#_x0000_t75" style="width:14.25pt;height:21.75pt" o:ole="">
            <v:imagedata r:id="rId2856" o:title=""/>
          </v:shape>
          <o:OLEObject Type="Embed" ProgID="Equation.DSMT4" ShapeID="_x0000_i2446" DrawAspect="Content" ObjectID="_1493586799" r:id="rId2857"/>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47" type="#_x0000_t75" style="width:28.55pt;height:14.25pt" o:ole="">
            <v:imagedata r:id="rId2858" o:title=""/>
          </v:shape>
          <o:OLEObject Type="Embed" ProgID="Equation.DSMT4" ShapeID="_x0000_i2447" DrawAspect="Content" ObjectID="_1493586800" r:id="rId2859"/>
        </w:object>
      </w:r>
      <w:r>
        <w:t xml:space="preserve">) is given by </w:t>
      </w:r>
      <w:r w:rsidR="00905817" w:rsidRPr="00905817">
        <w:rPr>
          <w:position w:val="-28"/>
        </w:rPr>
        <w:object w:dxaOrig="3060" w:dyaOrig="680" w14:anchorId="5C118F8B">
          <v:shape id="_x0000_i2448" type="#_x0000_t75" style="width:151.45pt;height:36pt" o:ole="">
            <v:imagedata r:id="rId2860" o:title=""/>
          </v:shape>
          <o:OLEObject Type="Embed" ProgID="Equation.DSMT4" ShapeID="_x0000_i2448" DrawAspect="Content" ObjectID="_1493586801" r:id="rId2861"/>
        </w:object>
      </w:r>
      <w:r>
        <w:t>.</w:t>
      </w:r>
    </w:p>
    <w:p w14:paraId="26180870" w14:textId="77777777" w:rsidR="00FB6012" w:rsidRPr="0097532C" w:rsidRDefault="00FB6012" w:rsidP="00FB6012"/>
    <w:p w14:paraId="03087207" w14:textId="77777777" w:rsidR="00FB6012" w:rsidRDefault="00FB6012" w:rsidP="00FB6012">
      <w:pPr>
        <w:pStyle w:val="Heading3"/>
      </w:pPr>
      <w:bookmarkStart w:id="2364" w:name="_Toc302642750"/>
      <w:bookmarkStart w:id="2365" w:name="_Toc176704880"/>
      <w:bookmarkStart w:id="2366" w:name="_Toc289032599"/>
      <w:r>
        <w:t>Referentially Transversely Isotropic Permeability</w:t>
      </w:r>
      <w:bookmarkEnd w:id="2364"/>
      <w:bookmarkEnd w:id="2365"/>
      <w:bookmarkEnd w:id="2366"/>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"_ENREF_21" \o "Ateshian, 2010 #62" </w:instrText>
      </w:r>
      <w:ins w:id="2367" w:author="rawlins" w:date="2015-05-19T17:22:00Z"/>
      <w:r w:rsidR="00FE64EB">
        <w:fldChar w:fldCharType="separate"/>
      </w:r>
      <w:r w:rsidR="00214E15">
        <w:rPr>
          <w:noProof/>
        </w:rPr>
        <w:t>21</w:t>
      </w:r>
      <w:r w:rsidR="00FE64EB">
        <w:rPr>
          <w:noProof/>
        </w:rPr>
        <w:fldChar w:fldCharType="end"/>
      </w:r>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9" type="#_x0000_t75" style="width:324pt;height:122.25pt" o:ole="">
            <v:imagedata r:id="rId2862" o:title=""/>
          </v:shape>
          <o:OLEObject Type="Embed" ProgID="Equation.DSMT4" ShapeID="_x0000_i2449" DrawAspect="Content" ObjectID="_1493586802" r:id="rId2863"/>
        </w:object>
      </w:r>
    </w:p>
    <w:p w14:paraId="5C5C0D02" w14:textId="660EB2BE" w:rsidR="00FB6012" w:rsidRDefault="00905817" w:rsidP="00FB6012">
      <w:r w:rsidRPr="00905817">
        <w:rPr>
          <w:position w:val="-4"/>
        </w:rPr>
        <w:object w:dxaOrig="279" w:dyaOrig="200" w14:anchorId="209A7D8D">
          <v:shape id="_x0000_i2450" type="#_x0000_t75" style="width:14.25pt;height:7.45pt" o:ole="">
            <v:imagedata r:id="rId2864" o:title=""/>
          </v:shape>
          <o:OLEObject Type="Embed" ProgID="Equation.DSMT4" ShapeID="_x0000_i2450" DrawAspect="Content" ObjectID="_1493586803" r:id="rId2865"/>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51" type="#_x0000_t75" style="width:93.75pt;height:21.75pt" o:ole="">
            <v:imagedata r:id="rId2866" o:title=""/>
          </v:shape>
          <o:OLEObject Type="Embed" ProgID="Equation.DSMT4" ShapeID="_x0000_i2451" DrawAspect="Content" ObjectID="_1493586804" r:id="rId2867"/>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52" type="#_x0000_t75" style="width:14.25pt;height:14.25pt" o:ole="">
            <v:imagedata r:id="rId2868" o:title=""/>
          </v:shape>
          <o:OLEObject Type="Embed" ProgID="Equation.DSMT4" ShapeID="_x0000_i2452" DrawAspect="Content" ObjectID="_1493586805" r:id="rId2869"/>
        </w:object>
      </w:r>
      <w:r>
        <w:t xml:space="preserve"> is a unit vector along the axial direction.  Note that the permeability in the reference state (</w:t>
      </w:r>
      <w:r w:rsidR="00905817" w:rsidRPr="00905817">
        <w:rPr>
          <w:position w:val="-4"/>
        </w:rPr>
        <w:object w:dxaOrig="560" w:dyaOrig="260" w14:anchorId="0B189997">
          <v:shape id="_x0000_i2453" type="#_x0000_t75" style="width:28.55pt;height:14.25pt" o:ole="">
            <v:imagedata r:id="rId2870" o:title=""/>
          </v:shape>
          <o:OLEObject Type="Embed" ProgID="Equation.DSMT4" ShapeID="_x0000_i2453" DrawAspect="Content" ObjectID="_1493586806" r:id="rId2871"/>
        </w:object>
      </w:r>
      <w:r>
        <w:t xml:space="preserve">) is given by </w:t>
      </w:r>
      <w:r w:rsidR="00905817" w:rsidRPr="00905817">
        <w:rPr>
          <w:position w:val="-16"/>
        </w:rPr>
        <w:object w:dxaOrig="4959" w:dyaOrig="440" w14:anchorId="315CF11C">
          <v:shape id="_x0000_i2454" type="#_x0000_t75" style="width:244.55pt;height:21.75pt" o:ole="">
            <v:imagedata r:id="rId2872" o:title=""/>
          </v:shape>
          <o:OLEObject Type="Embed" ProgID="Equation.DSMT4" ShapeID="_x0000_i2454" DrawAspect="Content" ObjectID="_1493586807" r:id="rId2873"/>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368" w:name="_Ref162420101"/>
      <w:bookmarkStart w:id="2369" w:name="_Toc302642753"/>
      <w:bookmarkStart w:id="2370" w:name="_Toc176704881"/>
      <w:bookmarkStart w:id="2371" w:name="_Toc289032600"/>
      <w:r>
        <w:lastRenderedPageBreak/>
        <w:t xml:space="preserve">Solute </w:t>
      </w:r>
      <w:r w:rsidRPr="0097532C">
        <w:t>Diffusivity</w:t>
      </w:r>
      <w:bookmarkEnd w:id="2368"/>
      <w:bookmarkEnd w:id="2369"/>
      <w:bookmarkEnd w:id="2370"/>
      <w:bookmarkEnd w:id="2371"/>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55" type="#_x0000_t75" style="width:7.45pt;height:14.25pt" o:ole="">
            <v:imagedata r:id="rId2874" o:title=""/>
          </v:shape>
          <o:OLEObject Type="Embed" ProgID="Equation.DSMT4" ShapeID="_x0000_i2455" DrawAspect="Content" ObjectID="_1493586808" r:id="rId2875"/>
        </w:object>
      </w:r>
      <w:r w:rsidRPr="00B27FE9">
        <w:t xml:space="preserve"> may be a function of strain and solute concentration.</w:t>
      </w:r>
    </w:p>
    <w:p w14:paraId="6ACC20B4" w14:textId="77777777" w:rsidR="00FB6012" w:rsidRPr="00B27FE9" w:rsidRDefault="00FB6012" w:rsidP="00FB6012">
      <w:pPr>
        <w:pStyle w:val="Heading3"/>
      </w:pPr>
      <w:bookmarkStart w:id="2372" w:name="_Toc302642754"/>
      <w:bookmarkStart w:id="2373" w:name="_Toc176704882"/>
      <w:bookmarkStart w:id="2374" w:name="_Toc289032601"/>
      <w:r w:rsidRPr="00B27FE9">
        <w:t>Constant Isotropic Diffusivity</w:t>
      </w:r>
      <w:bookmarkEnd w:id="2372"/>
      <w:bookmarkEnd w:id="2373"/>
      <w:bookmarkEnd w:id="2374"/>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56" type="#_x0000_t75" style="width:36pt;height:14.25pt" o:ole="">
            <v:imagedata r:id="rId2876" o:title=""/>
          </v:shape>
          <o:OLEObject Type="Embed" ProgID="Equation.DSMT4" ShapeID="_x0000_i2456" DrawAspect="Content" ObjectID="_1493586809" r:id="rId2877"/>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57" type="#_x0000_t75" style="width:14.25pt;height:14.25pt" o:ole="">
            <v:imagedata r:id="rId2878" o:title=""/>
          </v:shape>
          <o:OLEObject Type="Embed" ProgID="Equation.DSMT4" ShapeID="_x0000_i2457" DrawAspect="Content" ObjectID="_1493586810" r:id="rId2879"/>
        </w:object>
      </w:r>
      <w:r>
        <w:t xml:space="preserve"> is constant.  This assumption is only true when strains are small.  Note that the user must specify </w:t>
      </w:r>
      <w:r w:rsidR="00905817" w:rsidRPr="00905817">
        <w:rPr>
          <w:position w:val="-12"/>
        </w:rPr>
        <w:object w:dxaOrig="660" w:dyaOrig="360" w14:anchorId="438667EC">
          <v:shape id="_x0000_i2458" type="#_x0000_t75" style="width:36pt;height:21.75pt" o:ole="">
            <v:imagedata r:id="rId2880" o:title=""/>
          </v:shape>
          <o:OLEObject Type="Embed" ProgID="Equation.DSMT4" ShapeID="_x0000_i2458" DrawAspect="Content" ObjectID="_1493586811" r:id="rId2881"/>
        </w:object>
      </w:r>
      <w:r>
        <w:t xml:space="preserve">, </w:t>
      </w:r>
      <w:r w:rsidR="0091287E">
        <w:t xml:space="preserve">where </w:t>
      </w:r>
      <w:r w:rsidR="00905817" w:rsidRPr="00905817">
        <w:rPr>
          <w:position w:val="-12"/>
        </w:rPr>
        <w:object w:dxaOrig="279" w:dyaOrig="360" w14:anchorId="42773489">
          <v:shape id="_x0000_i2459" type="#_x0000_t75" style="width:14.25pt;height:21.75pt" o:ole="">
            <v:imagedata r:id="rId2882" o:title=""/>
          </v:shape>
          <o:OLEObject Type="Embed" ProgID="Equation.DSMT4" ShapeID="_x0000_i2459" DrawAspect="Content" ObjectID="_1493586812" r:id="rId2883"/>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375" w:name="_Toc302642755"/>
      <w:bookmarkStart w:id="2376" w:name="_Toc176704883"/>
      <w:bookmarkStart w:id="2377" w:name="_Toc289032602"/>
      <w:r>
        <w:t>Constant Orthotropic Diffusivity</w:t>
      </w:r>
      <w:bookmarkEnd w:id="2375"/>
      <w:bookmarkEnd w:id="2376"/>
      <w:bookmarkEnd w:id="2377"/>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60" type="#_x0000_t75" style="width:86.25pt;height:36pt" o:ole="">
            <v:imagedata r:id="rId2884" o:title=""/>
          </v:shape>
          <o:OLEObject Type="Embed" ProgID="Equation.DSMT4" ShapeID="_x0000_i2460" DrawAspect="Content" ObjectID="_1493586813" r:id="rId2885"/>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61" type="#_x0000_t75" style="width:14.25pt;height:21.75pt" o:ole="">
            <v:imagedata r:id="rId2886" o:title=""/>
          </v:shape>
          <o:OLEObject Type="Embed" ProgID="Equation.DSMT4" ShapeID="_x0000_i2461" DrawAspect="Content" ObjectID="_1493586814" r:id="rId2887"/>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62" type="#_x0000_t75" style="width:14.25pt;height:14.25pt" o:ole="">
            <v:imagedata r:id="rId2888" o:title=""/>
          </v:shape>
          <o:OLEObject Type="Embed" ProgID="Equation.DSMT4" ShapeID="_x0000_i2462" DrawAspect="Content" ObjectID="_1493586815" r:id="rId2889"/>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63" type="#_x0000_t75" style="width:36pt;height:21.75pt" o:ole="">
            <v:imagedata r:id="rId2890" o:title=""/>
          </v:shape>
          <o:OLEObject Type="Embed" ProgID="Equation.DSMT4" ShapeID="_x0000_i2463" DrawAspect="Content" ObjectID="_1493586816" r:id="rId2891"/>
        </w:object>
      </w:r>
      <w:r>
        <w:t>,</w:t>
      </w:r>
      <w:r w:rsidR="0091287E">
        <w:t xml:space="preserve"> where </w:t>
      </w:r>
      <w:r w:rsidR="00905817" w:rsidRPr="00905817">
        <w:rPr>
          <w:position w:val="-12"/>
        </w:rPr>
        <w:object w:dxaOrig="279" w:dyaOrig="360" w14:anchorId="23FC52EE">
          <v:shape id="_x0000_i2464" type="#_x0000_t75" style="width:14.25pt;height:21.75pt" o:ole="">
            <v:imagedata r:id="rId2892" o:title=""/>
          </v:shape>
          <o:OLEObject Type="Embed" ProgID="Equation.DSMT4" ShapeID="_x0000_i2464" DrawAspect="Content" ObjectID="_1493586817" r:id="rId2893"/>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378" w:name="_Toc302642756"/>
      <w:bookmarkStart w:id="2379" w:name="_Toc176704884"/>
      <w:bookmarkStart w:id="2380" w:name="_Toc289032603"/>
      <w:r>
        <w:t>Referentially Isotropic Diffusivity</w:t>
      </w:r>
      <w:bookmarkEnd w:id="2378"/>
      <w:bookmarkEnd w:id="2379"/>
      <w:bookmarkEnd w:id="2380"/>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65" type="#_x0000_t75" style="width:3in;height:36pt" o:ole="">
            <v:imagedata r:id="rId2894" o:title=""/>
          </v:shape>
          <o:OLEObject Type="Embed" ProgID="Equation.DSMT4" ShapeID="_x0000_i2465" DrawAspect="Content" ObjectID="_1493586818" r:id="rId2895"/>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66" type="#_x0000_t75" style="width:14.25pt;height:14.25pt" o:ole="">
            <v:imagedata r:id="rId2896" o:title=""/>
          </v:shape>
          <o:OLEObject Type="Embed" ProgID="Equation.DSMT4" ShapeID="_x0000_i2466" DrawAspect="Content" ObjectID="_1493586819" r:id="rId2897"/>
        </w:object>
      </w:r>
      <w:r>
        <w:rPr>
          <w:i/>
        </w:rPr>
        <w:t xml:space="preserve"> </w:t>
      </w:r>
      <w:r>
        <w:t xml:space="preserve">is the jacobian of the deformation, i.e. </w:t>
      </w:r>
      <w:r w:rsidR="00905817" w:rsidRPr="00905817">
        <w:rPr>
          <w:position w:val="-6"/>
        </w:rPr>
        <w:object w:dxaOrig="940" w:dyaOrig="279" w14:anchorId="4B6CAC2B">
          <v:shape id="_x0000_i2467" type="#_x0000_t75" style="width:50.25pt;height:14.25pt" o:ole="">
            <v:imagedata r:id="rId2898" o:title=""/>
          </v:shape>
          <o:OLEObject Type="Embed" ProgID="Equation.DSMT4" ShapeID="_x0000_i2467" DrawAspect="Content" ObjectID="_1493586820" r:id="rId2899"/>
        </w:object>
      </w:r>
      <w:r>
        <w:t xml:space="preserve"> where </w:t>
      </w:r>
      <w:r w:rsidR="00905817" w:rsidRPr="00905817">
        <w:rPr>
          <w:position w:val="-4"/>
        </w:rPr>
        <w:object w:dxaOrig="220" w:dyaOrig="260" w14:anchorId="6512126D">
          <v:shape id="_x0000_i2468" type="#_x0000_t75" style="width:14.25pt;height:14.25pt" o:ole="">
            <v:imagedata r:id="rId2900" o:title=""/>
          </v:shape>
          <o:OLEObject Type="Embed" ProgID="Equation.DSMT4" ShapeID="_x0000_i2468" DrawAspect="Content" ObjectID="_1493586821" r:id="rId2901"/>
        </w:object>
      </w:r>
      <w:r>
        <w:rPr>
          <w:b/>
        </w:rPr>
        <w:t xml:space="preserve"> </w:t>
      </w:r>
      <w:r>
        <w:t xml:space="preserve">is the deformation gradient, and </w:t>
      </w:r>
      <w:r w:rsidR="00905817" w:rsidRPr="00905817">
        <w:rPr>
          <w:position w:val="-6"/>
        </w:rPr>
        <w:object w:dxaOrig="960" w:dyaOrig="320" w14:anchorId="082A71D3">
          <v:shape id="_x0000_i2469" type="#_x0000_t75" style="width:50.25pt;height:14.25pt" o:ole="">
            <v:imagedata r:id="rId2902" o:title=""/>
          </v:shape>
          <o:OLEObject Type="Embed" ProgID="Equation.DSMT4" ShapeID="_x0000_i2469" DrawAspect="Content" ObjectID="_1493586822" r:id="rId2903"/>
        </w:object>
      </w:r>
      <w:r>
        <w:t xml:space="preserve"> is the left Cauchy-Green tensor.  Note that the diffusivity in the reference state (</w:t>
      </w:r>
      <w:r w:rsidR="00905817" w:rsidRPr="00905817">
        <w:rPr>
          <w:position w:val="-4"/>
        </w:rPr>
        <w:object w:dxaOrig="560" w:dyaOrig="260" w14:anchorId="15068438">
          <v:shape id="_x0000_i2470" type="#_x0000_t75" style="width:28.55pt;height:14.25pt" o:ole="">
            <v:imagedata r:id="rId2904" o:title=""/>
          </v:shape>
          <o:OLEObject Type="Embed" ProgID="Equation.DSMT4" ShapeID="_x0000_i2470" DrawAspect="Content" ObjectID="_1493586823" r:id="rId2905"/>
        </w:object>
      </w:r>
      <w:r>
        <w:t xml:space="preserve">) is isotropic and given by </w:t>
      </w:r>
      <w:r w:rsidR="00905817" w:rsidRPr="00905817">
        <w:rPr>
          <w:position w:val="-14"/>
        </w:rPr>
        <w:object w:dxaOrig="2060" w:dyaOrig="400" w14:anchorId="4B603718">
          <v:shape id="_x0000_i2471" type="#_x0000_t75" style="width:100.55pt;height:21.75pt" o:ole="">
            <v:imagedata r:id="rId2906" o:title=""/>
          </v:shape>
          <o:OLEObject Type="Embed" ProgID="Equation.DSMT4" ShapeID="_x0000_i2471" DrawAspect="Content" ObjectID="_1493586824" r:id="rId2907"/>
        </w:object>
      </w:r>
      <w:r>
        <w:t>.</w:t>
      </w:r>
    </w:p>
    <w:p w14:paraId="4D67D885" w14:textId="77777777" w:rsidR="00FB6012" w:rsidRDefault="00FB6012" w:rsidP="00FB6012"/>
    <w:p w14:paraId="23EA4028" w14:textId="77777777" w:rsidR="00FB6012" w:rsidRDefault="00FB6012" w:rsidP="00FB6012">
      <w:pPr>
        <w:pStyle w:val="Heading3"/>
      </w:pPr>
      <w:bookmarkStart w:id="2381" w:name="_Toc302642757"/>
      <w:bookmarkStart w:id="2382" w:name="_Toc176704885"/>
      <w:bookmarkStart w:id="2383" w:name="_Toc289032604"/>
      <w:r>
        <w:t>Referentially Orthotropic Diffusivity</w:t>
      </w:r>
      <w:bookmarkEnd w:id="2381"/>
      <w:bookmarkEnd w:id="2382"/>
      <w:bookmarkEnd w:id="2383"/>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72" type="#_x0000_t75" style="width:187.45pt;height:36pt" o:ole="">
            <v:imagedata r:id="rId2908" o:title=""/>
          </v:shape>
          <o:OLEObject Type="Embed" ProgID="Equation.DSMT4" ShapeID="_x0000_i2472" DrawAspect="Content" ObjectID="_1493586825" r:id="rId2909"/>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73" type="#_x0000_t75" style="width:209.2pt;height:122.25pt" o:ole="">
            <v:imagedata r:id="rId2910" o:title=""/>
          </v:shape>
          <o:OLEObject Type="Embed" ProgID="Equation.DSMT4" ShapeID="_x0000_i2473" DrawAspect="Content" ObjectID="_1493586826" r:id="rId2911"/>
        </w:object>
      </w:r>
    </w:p>
    <w:p w14:paraId="55CD23ED" w14:textId="5E6AB0CD" w:rsidR="00FB6012" w:rsidRDefault="00905817" w:rsidP="00FB6012">
      <w:r w:rsidRPr="00905817">
        <w:rPr>
          <w:position w:val="-6"/>
        </w:rPr>
        <w:object w:dxaOrig="220" w:dyaOrig="279" w14:anchorId="229994BE">
          <v:shape id="_x0000_i2474" type="#_x0000_t75" style="width:14.25pt;height:14.25pt" o:ole="">
            <v:imagedata r:id="rId2912" o:title=""/>
          </v:shape>
          <o:OLEObject Type="Embed" ProgID="Equation.DSMT4" ShapeID="_x0000_i2474" DrawAspect="Content" ObjectID="_1493586827" r:id="rId2913"/>
        </w:object>
      </w:r>
      <w:r w:rsidR="00FB6012" w:rsidRPr="00A16AEB">
        <w:t xml:space="preserve"> </w:t>
      </w:r>
      <w:r w:rsidR="00FB6012">
        <w:t xml:space="preserve">is the Jacobian of the deformation, i.e. </w:t>
      </w:r>
      <w:r w:rsidRPr="00905817">
        <w:rPr>
          <w:position w:val="-6"/>
        </w:rPr>
        <w:object w:dxaOrig="940" w:dyaOrig="279" w14:anchorId="5BFA3299">
          <v:shape id="_x0000_i2475" type="#_x0000_t75" style="width:50.25pt;height:14.25pt" o:ole="">
            <v:imagedata r:id="rId2914" o:title=""/>
          </v:shape>
          <o:OLEObject Type="Embed" ProgID="Equation.DSMT4" ShapeID="_x0000_i2475" DrawAspect="Content" ObjectID="_1493586828" r:id="rId2915"/>
        </w:object>
      </w:r>
      <w:r w:rsidR="00FB6012">
        <w:t xml:space="preserve"> where</w:t>
      </w:r>
      <w:r w:rsidR="00FB6012">
        <w:rPr>
          <w:b/>
        </w:rPr>
        <w:t xml:space="preserve"> </w:t>
      </w:r>
      <w:r w:rsidRPr="00905817">
        <w:rPr>
          <w:b/>
          <w:position w:val="-4"/>
        </w:rPr>
        <w:object w:dxaOrig="220" w:dyaOrig="260" w14:anchorId="57610398">
          <v:shape id="_x0000_i2476" type="#_x0000_t75" style="width:14.25pt;height:14.25pt" o:ole="">
            <v:imagedata r:id="rId2916" o:title=""/>
          </v:shape>
          <o:OLEObject Type="Embed" ProgID="Equation.DSMT4" ShapeID="_x0000_i2476" DrawAspect="Content" ObjectID="_1493586829" r:id="rId2917"/>
        </w:object>
      </w:r>
      <w:r w:rsidR="00FB6012" w:rsidRPr="00A16AEB">
        <w:t xml:space="preserve"> </w:t>
      </w:r>
      <w:r w:rsidR="00FB6012">
        <w:t xml:space="preserve">is the deformation gradient.  </w:t>
      </w:r>
      <w:r w:rsidRPr="00905817">
        <w:rPr>
          <w:position w:val="-12"/>
        </w:rPr>
        <w:object w:dxaOrig="360" w:dyaOrig="360" w14:anchorId="5BD12234">
          <v:shape id="_x0000_i2477" type="#_x0000_t75" style="width:21.75pt;height:21.75pt" o:ole="">
            <v:imagedata r:id="rId2918" o:title=""/>
          </v:shape>
          <o:OLEObject Type="Embed" ProgID="Equation.DSMT4" ShapeID="_x0000_i2477" DrawAspect="Content" ObjectID="_1493586830" r:id="rId2919"/>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78" type="#_x0000_t75" style="width:165.75pt;height:21.75pt" o:ole="">
            <v:imagedata r:id="rId2920" o:title=""/>
          </v:shape>
          <o:OLEObject Type="Embed" ProgID="Equation.DSMT4" ShapeID="_x0000_i2478" DrawAspect="Content" ObjectID="_1493586831" r:id="rId2921"/>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9" type="#_x0000_t75" style="width:14.25pt;height:21.75pt" o:ole="">
            <v:imagedata r:id="rId2922" o:title=""/>
          </v:shape>
          <o:OLEObject Type="Embed" ProgID="Equation.DSMT4" ShapeID="_x0000_i2479" DrawAspect="Content" ObjectID="_1493586832" r:id="rId2923"/>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80" type="#_x0000_t75" style="width:28.55pt;height:14.25pt" o:ole="">
            <v:imagedata r:id="rId2924" o:title=""/>
          </v:shape>
          <o:OLEObject Type="Embed" ProgID="Equation.DSMT4" ShapeID="_x0000_i2480" DrawAspect="Content" ObjectID="_1493586833" r:id="rId2925"/>
        </w:object>
      </w:r>
      <w:r>
        <w:t xml:space="preserve">) is given by </w:t>
      </w:r>
      <w:r w:rsidR="00905817" w:rsidRPr="00905817">
        <w:rPr>
          <w:position w:val="-28"/>
        </w:rPr>
        <w:object w:dxaOrig="3060" w:dyaOrig="680" w14:anchorId="7104198A">
          <v:shape id="_x0000_i2481" type="#_x0000_t75" style="width:151.45pt;height:36pt" o:ole="">
            <v:imagedata r:id="rId2926" o:title=""/>
          </v:shape>
          <o:OLEObject Type="Embed" ProgID="Equation.DSMT4" ShapeID="_x0000_i2481" DrawAspect="Content" ObjectID="_1493586834" r:id="rId2927"/>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384" w:name="_Ref162420103"/>
      <w:bookmarkStart w:id="2385" w:name="_Toc302642758"/>
      <w:bookmarkStart w:id="2386" w:name="_Toc176704886"/>
      <w:bookmarkStart w:id="2387" w:name="_Toc289032605"/>
      <w:r>
        <w:lastRenderedPageBreak/>
        <w:t xml:space="preserve">Solute </w:t>
      </w:r>
      <w:r w:rsidRPr="00B27FE9">
        <w:t>Solubility</w:t>
      </w:r>
      <w:bookmarkEnd w:id="2384"/>
      <w:bookmarkEnd w:id="2385"/>
      <w:bookmarkEnd w:id="2386"/>
      <w:bookmarkEnd w:id="2387"/>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82" type="#_x0000_t75" style="width:14.25pt;height:14.25pt" o:ole="">
            <v:imagedata r:id="rId2928" o:title=""/>
          </v:shape>
          <o:OLEObject Type="Embed" ProgID="Equation.DSMT4" ShapeID="_x0000_i2482" DrawAspect="Content" ObjectID="_1493586835" r:id="rId2929"/>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388" w:name="_Toc302642759"/>
      <w:bookmarkStart w:id="2389" w:name="_Toc176704887"/>
      <w:bookmarkStart w:id="2390" w:name="_Toc289032606"/>
      <w:r w:rsidRPr="00B27FE9">
        <w:t>Constant Solubility</w:t>
      </w:r>
      <w:bookmarkEnd w:id="2388"/>
      <w:bookmarkEnd w:id="2389"/>
      <w:bookmarkEnd w:id="2390"/>
    </w:p>
    <w:p w14:paraId="1E36630D" w14:textId="4C0DF049" w:rsidR="00FB6012" w:rsidRDefault="00FB6012" w:rsidP="00FB6012">
      <w:r>
        <w:t xml:space="preserve">For this material model, </w:t>
      </w:r>
      <w:r w:rsidR="00905817" w:rsidRPr="00905817">
        <w:rPr>
          <w:position w:val="-4"/>
        </w:rPr>
        <w:object w:dxaOrig="220" w:dyaOrig="260" w14:anchorId="28184AC1">
          <v:shape id="_x0000_i2483" type="#_x0000_t75" style="width:14.25pt;height:14.25pt" o:ole="">
            <v:imagedata r:id="rId2930" o:title=""/>
          </v:shape>
          <o:OLEObject Type="Embed" ProgID="Equation.DSMT4" ShapeID="_x0000_i2483" DrawAspect="Content" ObjectID="_1493586836" r:id="rId2931"/>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391" w:name="_Ref162420105"/>
      <w:bookmarkStart w:id="2392" w:name="_Toc302642760"/>
      <w:bookmarkStart w:id="2393" w:name="_Toc176704888"/>
      <w:bookmarkStart w:id="2394" w:name="_Toc289032607"/>
      <w:r w:rsidRPr="00B27FE9">
        <w:lastRenderedPageBreak/>
        <w:t>Osmotic Coefficient</w:t>
      </w:r>
      <w:bookmarkEnd w:id="2391"/>
      <w:bookmarkEnd w:id="2392"/>
      <w:bookmarkEnd w:id="2393"/>
      <w:bookmarkEnd w:id="2394"/>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84" type="#_x0000_t75" style="width:14.25pt;height:14.25pt" o:ole="">
            <v:imagedata r:id="rId2932" o:title=""/>
          </v:shape>
          <o:OLEObject Type="Embed" ProgID="Equation.DSMT4" ShapeID="_x0000_i2484" DrawAspect="Content" ObjectID="_1493586837" r:id="rId2933"/>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395" w:name="_Toc302642761"/>
      <w:bookmarkStart w:id="2396" w:name="_Toc176704889"/>
      <w:bookmarkStart w:id="2397" w:name="_Toc289032608"/>
      <w:r w:rsidRPr="00B27FE9">
        <w:t>Constant Osmotic Coefficient</w:t>
      </w:r>
      <w:bookmarkEnd w:id="2395"/>
      <w:bookmarkEnd w:id="2396"/>
      <w:bookmarkEnd w:id="2397"/>
    </w:p>
    <w:p w14:paraId="0BD1B350" w14:textId="4249A46A" w:rsidR="00FB6012" w:rsidRDefault="00FB6012" w:rsidP="00FB6012">
      <w:r>
        <w:t xml:space="preserve">For this material model, </w:t>
      </w:r>
      <w:r w:rsidR="00905817" w:rsidRPr="00905817">
        <w:rPr>
          <w:position w:val="-4"/>
        </w:rPr>
        <w:object w:dxaOrig="260" w:dyaOrig="240" w14:anchorId="6039931E">
          <v:shape id="_x0000_i2485" type="#_x0000_t75" style="width:14.25pt;height:14.25pt" o:ole="">
            <v:imagedata r:id="rId2934" o:title=""/>
          </v:shape>
          <o:OLEObject Type="Embed" ProgID="Equation.DSMT4" ShapeID="_x0000_i2485" DrawAspect="Content" ObjectID="_1493586838" r:id="rId2935"/>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398" w:name="_Toc265909889"/>
      <w:bookmarkStart w:id="2399" w:name="_Toc265909890"/>
      <w:bookmarkStart w:id="2400" w:name="_Toc265909891"/>
      <w:bookmarkStart w:id="2401" w:name="_Toc265909892"/>
      <w:bookmarkStart w:id="2402" w:name="_Toc265909894"/>
      <w:bookmarkStart w:id="2403" w:name="_Toc265909895"/>
      <w:bookmarkStart w:id="2404" w:name="_Toc265909896"/>
      <w:bookmarkStart w:id="2405" w:name="_Toc265909898"/>
      <w:bookmarkStart w:id="2406" w:name="_Toc265909899"/>
      <w:bookmarkStart w:id="2407" w:name="_Toc265909900"/>
      <w:bookmarkStart w:id="2408" w:name="_Toc265909901"/>
      <w:bookmarkStart w:id="2409" w:name="_Toc265909902"/>
      <w:bookmarkStart w:id="2410" w:name="_Toc265909903"/>
      <w:bookmarkStart w:id="2411" w:name="_Toc265909904"/>
      <w:bookmarkStart w:id="2412" w:name="_Toc265909905"/>
      <w:bookmarkStart w:id="2413" w:name="_Toc265909906"/>
      <w:bookmarkStart w:id="2414" w:name="_Toc265909909"/>
      <w:bookmarkStart w:id="2415" w:name="_Toc265909910"/>
      <w:bookmarkStart w:id="2416" w:name="_Toc265909911"/>
      <w:bookmarkStart w:id="2417" w:name="_Toc265909912"/>
      <w:bookmarkStart w:id="2418" w:name="_Toc265909914"/>
      <w:bookmarkStart w:id="2419" w:name="_Toc289032609"/>
      <w:bookmarkEnd w:id="234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commentRangeStart w:id="2420"/>
      <w:r>
        <w:lastRenderedPageBreak/>
        <w:t>Active Contraction Model</w:t>
      </w:r>
      <w:commentRangeEnd w:id="2420"/>
      <w:r w:rsidR="008E5B3C">
        <w:rPr>
          <w:rStyle w:val="CommentReference"/>
          <w:rFonts w:cs="Times New Roman"/>
          <w:b w:val="0"/>
          <w:bCs w:val="0"/>
          <w:iCs w:val="0"/>
        </w:rPr>
        <w:commentReference w:id="2420"/>
      </w:r>
      <w:bookmarkEnd w:id="2419"/>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r w:rsidR="00FE64EB">
        <w:fldChar w:fldCharType="begin"/>
      </w:r>
      <w:r w:rsidR="00FE64EB">
        <w:instrText xml:space="preserve"> HYPERLINK \l "_ENREF_47" \o "Guccione, 1993 #24" </w:instrText>
      </w:r>
      <w:ins w:id="2421" w:author="rawlins" w:date="2015-05-19T17:22:00Z"/>
      <w:r w:rsidR="00FE64EB">
        <w:fldChar w:fldCharType="separate"/>
      </w:r>
      <w:r w:rsidR="00214E15">
        <w:rPr>
          <w:noProof/>
        </w:rPr>
        <w:t>47</w:t>
      </w:r>
      <w:r w:rsidR="00FE64EB">
        <w:rPr>
          <w:noProof/>
        </w:rPr>
        <w:fldChar w:fldCharType="end"/>
      </w:r>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86" type="#_x0000_t75" style="width:7.45pt;height:14.25pt" o:ole="">
            <v:imagedata r:id="rId2936" o:title=""/>
          </v:shape>
          <o:OLEObject Type="Embed" ProgID="Equation.DSMT4" ShapeID="_x0000_i2486" DrawAspect="Content" ObjectID="_1493586839" r:id="rId2937"/>
        </w:object>
      </w:r>
      <w:r>
        <w:t xml:space="preserve">is defined as the sum of the active stress tensor </w:t>
      </w:r>
      <w:r w:rsidR="00905817" w:rsidRPr="00905817">
        <w:rPr>
          <w:position w:val="-6"/>
        </w:rPr>
        <w:object w:dxaOrig="1300" w:dyaOrig="320" w14:anchorId="65653D81">
          <v:shape id="_x0000_i2487" type="#_x0000_t75" style="width:64.55pt;height:14.25pt" o:ole="">
            <v:imagedata r:id="rId2938" o:title=""/>
          </v:shape>
          <o:OLEObject Type="Embed" ProgID="Equation.DSMT4" ShapeID="_x0000_i2487" DrawAspect="Content" ObjectID="_1493586840" r:id="rId2939"/>
        </w:object>
      </w:r>
      <w:r>
        <w:t xml:space="preserve"> and the passive stress tensor </w:t>
      </w:r>
      <w:r w:rsidR="00905817" w:rsidRPr="00905817">
        <w:rPr>
          <w:position w:val="-6"/>
        </w:rPr>
        <w:object w:dxaOrig="320" w:dyaOrig="320" w14:anchorId="2B017C9A">
          <v:shape id="_x0000_i2488" type="#_x0000_t75" style="width:14.25pt;height:14.25pt" o:ole="">
            <v:imagedata r:id="rId2940" o:title=""/>
          </v:shape>
          <o:OLEObject Type="Embed" ProgID="Equation.DSMT4" ShapeID="_x0000_i2488" DrawAspect="Content" ObjectID="_1493586841" r:id="rId2941"/>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89" type="#_x0000_t75" style="width:57.75pt;height:14.25pt" o:ole="">
            <v:imagedata r:id="rId2942" o:title=""/>
          </v:shape>
          <o:OLEObject Type="Embed" ProgID="Equation.DSMT4" ShapeID="_x0000_i2489" DrawAspect="Content" ObjectID="_1493586842" r:id="rId29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422" w:author="rawlins" w:date="2015-05-19T17:23:00Z">
          <w:r w:rsidR="00D3178E">
            <w:rPr>
              <w:noProof/>
            </w:rPr>
            <w:instrText>100</w:instrText>
          </w:r>
        </w:ins>
        <w:ins w:id="2423" w:author="Gerard" w:date="2015-05-06T12:49:00Z">
          <w:del w:id="2424" w:author="rawlins" w:date="2015-05-19T16:10:00Z">
            <w:r w:rsidR="00E3755C" w:rsidDel="00752FD5">
              <w:rPr>
                <w:noProof/>
              </w:rPr>
              <w:delInstrText>95</w:delInstrText>
            </w:r>
          </w:del>
        </w:ins>
        <w:del w:id="2425" w:author="rawlins" w:date="2015-05-19T16:10:00Z">
          <w:r w:rsidR="00567B45" w:rsidDel="00752FD5">
            <w:rPr>
              <w:noProof/>
            </w:rPr>
            <w:delInstrText>80</w:delInstrText>
          </w:r>
        </w:del>
      </w:fldSimple>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90" type="#_x0000_t75" style="width:50.25pt;height:14.25pt" o:ole="">
            <v:imagedata r:id="rId2944" o:title=""/>
          </v:shape>
          <o:OLEObject Type="Embed" ProgID="Equation.DSMT4" ShapeID="_x0000_i2490" DrawAspect="Content" ObjectID="_1493586843" r:id="rId2945"/>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91" type="#_x0000_t75" style="width:28.55pt;height:21.75pt" o:ole="">
            <v:imagedata r:id="rId2946" o:title=""/>
          </v:shape>
          <o:OLEObject Type="Embed" ProgID="Equation.DSMT4" ShapeID="_x0000_i2491" DrawAspect="Content" ObjectID="_1493586844" r:id="rId2947"/>
        </w:object>
      </w:r>
      <w:r>
        <w:t xml:space="preserve">. The active fiber stress </w:t>
      </w:r>
      <w:r w:rsidR="00905817" w:rsidRPr="00905817">
        <w:rPr>
          <w:position w:val="-4"/>
        </w:rPr>
        <w:object w:dxaOrig="300" w:dyaOrig="300" w14:anchorId="573C8835">
          <v:shape id="_x0000_i2492" type="#_x0000_t75" style="width:14.25pt;height:14.25pt" o:ole="">
            <v:imagedata r:id="rId2948" o:title=""/>
          </v:shape>
          <o:OLEObject Type="Embed" ProgID="Equation.DSMT4" ShapeID="_x0000_i2492" DrawAspect="Content" ObjectID="_1493586845" r:id="rId2949"/>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93" type="#_x0000_t75" style="width:136.55pt;height:36pt" o:ole="">
            <v:imagedata r:id="rId2950" o:title=""/>
          </v:shape>
          <o:OLEObject Type="Embed" ProgID="Equation.DSMT4" ShapeID="_x0000_i2493" DrawAspect="Content" ObjectID="_1493586846" r:id="rId29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426" w:author="rawlins" w:date="2015-05-19T17:23:00Z">
          <w:r w:rsidR="00D3178E">
            <w:rPr>
              <w:noProof/>
            </w:rPr>
            <w:instrText>101</w:instrText>
          </w:r>
        </w:ins>
        <w:ins w:id="2427" w:author="Gerard" w:date="2015-05-06T12:49:00Z">
          <w:del w:id="2428" w:author="rawlins" w:date="2015-05-19T16:10:00Z">
            <w:r w:rsidR="00E3755C" w:rsidDel="00752FD5">
              <w:rPr>
                <w:noProof/>
              </w:rPr>
              <w:delInstrText>96</w:delInstrText>
            </w:r>
          </w:del>
        </w:ins>
        <w:del w:id="2429" w:author="rawlins" w:date="2015-05-19T16:10:00Z">
          <w:r w:rsidR="00567B45" w:rsidDel="00752FD5">
            <w:rPr>
              <w:noProof/>
            </w:rPr>
            <w:delInstrText>81</w:delInstrText>
          </w:r>
        </w:del>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94" type="#_x0000_t75" style="width:136.55pt;height:36pt" o:ole="">
            <v:imagedata r:id="rId2952" o:title=""/>
          </v:shape>
          <o:OLEObject Type="Embed" ProgID="Equation.DSMT4" ShapeID="_x0000_i2494" DrawAspect="Content" ObjectID="_1493586847" r:id="rId29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430" w:author="rawlins" w:date="2015-05-19T17:23:00Z">
          <w:r w:rsidR="00D3178E">
            <w:rPr>
              <w:noProof/>
            </w:rPr>
            <w:instrText>102</w:instrText>
          </w:r>
        </w:ins>
        <w:ins w:id="2431" w:author="Gerard" w:date="2015-05-06T12:49:00Z">
          <w:del w:id="2432" w:author="rawlins" w:date="2015-05-19T16:10:00Z">
            <w:r w:rsidR="00E3755C" w:rsidDel="00752FD5">
              <w:rPr>
                <w:noProof/>
              </w:rPr>
              <w:delInstrText>97</w:delInstrText>
            </w:r>
          </w:del>
        </w:ins>
        <w:del w:id="2433" w:author="rawlins" w:date="2015-05-19T16:10:00Z">
          <w:r w:rsidR="00567B45" w:rsidDel="00752FD5">
            <w:rPr>
              <w:noProof/>
            </w:rPr>
            <w:delInstrText>82</w:delInstrText>
          </w:r>
        </w:del>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2434" w:author="Gerard" w:date="2015-03-21T14:10:00Z"/>
        </w:rPr>
      </w:pPr>
      <w:ins w:id="2435" w:author="Gerard" w:date="2015-03-21T14:10:00Z">
        <w:r>
          <w:br w:type="page"/>
        </w:r>
      </w:ins>
    </w:p>
    <w:p w14:paraId="24D85B02" w14:textId="1B281FD7" w:rsidR="001763A3" w:rsidRDefault="001763A3">
      <w:pPr>
        <w:pStyle w:val="Heading2"/>
        <w:rPr>
          <w:ins w:id="2436" w:author="Gerard" w:date="2015-03-21T14:11:00Z"/>
        </w:rPr>
        <w:pPrChange w:id="2437" w:author="Gerard" w:date="2015-03-21T14:10:00Z">
          <w:pPr/>
        </w:pPrChange>
      </w:pPr>
      <w:bookmarkStart w:id="2438" w:name="_Toc289032610"/>
      <w:ins w:id="2439" w:author="Gerard" w:date="2015-03-21T14:10:00Z">
        <w:r>
          <w:lastRenderedPageBreak/>
          <w:t>Prescribed Active Contraction</w:t>
        </w:r>
      </w:ins>
      <w:bookmarkEnd w:id="2438"/>
    </w:p>
    <w:p w14:paraId="59B018C0" w14:textId="0D315899" w:rsidR="001763A3" w:rsidRPr="001763A3" w:rsidRDefault="001763A3" w:rsidP="001763A3">
      <w:pPr>
        <w:rPr>
          <w:ins w:id="2440" w:author="Gerard" w:date="2015-03-21T14:10:00Z"/>
        </w:rPr>
      </w:pPr>
      <w:ins w:id="2441" w:author="Gerard" w:date="2015-03-21T14:11:00Z">
        <w:r>
          <w:t xml:space="preserve">Prescribed active contraction models allow the user to </w:t>
        </w:r>
      </w:ins>
      <w:ins w:id="2442" w:author="Gerard" w:date="2015-03-21T14:12:00Z">
        <w:r>
          <w:t xml:space="preserve">directly </w:t>
        </w:r>
      </w:ins>
      <w:ins w:id="2443" w:author="Gerard" w:date="2015-03-21T14:11:00Z">
        <w:r>
          <w:t xml:space="preserve">specify the </w:t>
        </w:r>
      </w:ins>
      <w:ins w:id="2444" w:author="Gerard" w:date="2015-03-21T14:12:00Z">
        <w:r>
          <w:t xml:space="preserve">time history of the </w:t>
        </w:r>
      </w:ins>
      <w:ins w:id="2445" w:author="Gerard" w:date="2015-03-21T14:11:00Z">
        <w:r>
          <w:t>active contractile stress.</w:t>
        </w:r>
      </w:ins>
    </w:p>
    <w:p w14:paraId="7DDFB4B4" w14:textId="746B768E" w:rsidR="001763A3" w:rsidRDefault="001763A3">
      <w:pPr>
        <w:pStyle w:val="Heading3"/>
        <w:rPr>
          <w:ins w:id="2446" w:author="Gerard" w:date="2015-03-21T14:12:00Z"/>
        </w:rPr>
        <w:pPrChange w:id="2447" w:author="Gerard" w:date="2015-03-21T14:10:00Z">
          <w:pPr/>
        </w:pPrChange>
      </w:pPr>
      <w:bookmarkStart w:id="2448" w:name="_Toc289032611"/>
      <w:ins w:id="2449" w:author="Gerard" w:date="2015-03-21T14:10:00Z">
        <w:r>
          <w:t>Uniaxial Active Contraction</w:t>
        </w:r>
      </w:ins>
      <w:bookmarkEnd w:id="2448"/>
    </w:p>
    <w:p w14:paraId="2917556B" w14:textId="23FB0D7C" w:rsidR="00153375" w:rsidRDefault="001763A3" w:rsidP="001763A3">
      <w:pPr>
        <w:rPr>
          <w:ins w:id="2450" w:author="Gerard" w:date="2015-05-06T12:43:00Z"/>
          <w:position w:val="-12"/>
        </w:rPr>
      </w:pPr>
      <w:ins w:id="2451" w:author="Gerard" w:date="2015-03-21T14:12:00Z">
        <w:r>
          <w:t xml:space="preserve">For this model, the active stress </w:t>
        </w:r>
      </w:ins>
      <w:ins w:id="2452" w:author="Gerard" w:date="2015-03-21T14:13:00Z">
        <w:r w:rsidR="004B50DC">
          <w:t xml:space="preserve">is acting along a prescribed direction </w:t>
        </w:r>
      </w:ins>
      <w:ins w:id="2453" w:author="Gerard" w:date="2015-05-06T12:43:00Z">
        <w:r w:rsidR="00153375">
          <w:t xml:space="preserve">given by the unit vector </w:t>
        </w:r>
      </w:ins>
      <w:ins w:id="2454" w:author="Gerard" w:date="2015-05-06T12:43:00Z">
        <w:r w:rsidR="00153375" w:rsidRPr="00214E15">
          <w:rPr>
            <w:position w:val="-12"/>
          </w:rPr>
          <w:object w:dxaOrig="280" w:dyaOrig="380" w14:anchorId="257C7094">
            <v:shape id="_x0000_i2495" type="#_x0000_t75" style="width:14.25pt;height:21.75pt" o:ole="">
              <v:imagedata r:id="rId2954" o:title=""/>
            </v:shape>
            <o:OLEObject Type="Embed" ProgID="Equation.DSMT4" ShapeID="_x0000_i2495" DrawAspect="Content" ObjectID="_1493586848" r:id="rId2955"/>
          </w:object>
        </w:r>
      </w:ins>
      <w:ins w:id="2455" w:author="Gerard" w:date="2015-05-06T12:43:00Z">
        <w:r w:rsidR="00153375">
          <w:rPr>
            <w:position w:val="-12"/>
          </w:rPr>
          <w:t>in the reference configuIation. The 2</w:t>
        </w:r>
        <w:r w:rsidR="00153375" w:rsidRPr="00153375">
          <w:rPr>
            <w:position w:val="-12"/>
            <w:vertAlign w:val="superscript"/>
            <w:rPrChange w:id="2456" w:author="Gerard" w:date="2015-05-06T12:43:00Z">
              <w:rPr>
                <w:position w:val="-12"/>
              </w:rPr>
            </w:rPrChange>
          </w:rPr>
          <w:t>nd</w:t>
        </w:r>
        <w:r w:rsidR="00153375">
          <w:rPr>
            <w:position w:val="-12"/>
          </w:rPr>
          <w:t xml:space="preserve"> Piola-Kirchhoff stress is</w:t>
        </w:r>
      </w:ins>
    </w:p>
    <w:p w14:paraId="239E8D50" w14:textId="40271B7B" w:rsidR="00153375" w:rsidRDefault="00153375">
      <w:pPr>
        <w:pStyle w:val="MTDisplayEquation"/>
        <w:rPr>
          <w:ins w:id="2457" w:author="Gerard" w:date="2015-05-06T12:43:00Z"/>
        </w:rPr>
        <w:pPrChange w:id="2458" w:author="Gerard" w:date="2015-05-06T12:43:00Z">
          <w:pPr/>
        </w:pPrChange>
      </w:pPr>
      <w:ins w:id="2459" w:author="Gerard" w:date="2015-05-06T12:43:00Z">
        <w:r>
          <w:tab/>
        </w:r>
      </w:ins>
      <w:ins w:id="2460" w:author="Gerard" w:date="2015-05-06T12:43:00Z">
        <w:r w:rsidRPr="00153375">
          <w:rPr>
            <w:position w:val="-12"/>
            <w:rPrChange w:id="2461" w:author="Gerard" w:date="2015-05-06T12:44:00Z">
              <w:rPr>
                <w:position w:val="-12"/>
              </w:rPr>
            </w:rPrChange>
          </w:rPr>
          <w:object w:dxaOrig="1460" w:dyaOrig="400" w14:anchorId="57C90E0B">
            <v:shape id="_x0000_i2496" type="#_x0000_t75" style="width:1in;height:21.75pt" o:ole="">
              <v:imagedata r:id="rId2956" o:title=""/>
            </v:shape>
            <o:OLEObject Type="Embed" ProgID="Equation.DSMT4" ShapeID="_x0000_i2496" DrawAspect="Content" ObjectID="_1493586849" r:id="rId2957"/>
          </w:object>
        </w:r>
      </w:ins>
      <w:ins w:id="2462" w:author="Gerard" w:date="2015-05-06T12:43:00Z">
        <w:r>
          <w:t xml:space="preserve"> </w:t>
        </w:r>
        <w:r>
          <w:tab/>
        </w:r>
        <w:del w:id="2463"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64" w:author="rawlins" w:date="2015-05-19T16:54:00Z">
        <w:r w:rsidDel="001A2D84">
          <w:fldChar w:fldCharType="end"/>
        </w:r>
      </w:del>
      <w:ins w:id="2465" w:author="Gerard" w:date="2015-05-06T12:43:00Z">
        <w:del w:id="2466" w:author="rawlins" w:date="2015-05-19T16:54:00Z">
          <w:r w:rsidDel="001A2D84">
            <w:delInstrText>(</w:delInstrText>
          </w:r>
          <w:r w:rsidDel="001A2D84">
            <w:fldChar w:fldCharType="begin"/>
          </w:r>
          <w:r w:rsidDel="001A2D84">
            <w:delInstrText xml:space="preserve"> SEQ MTSec \c \* Arabic \* MERGEFORMAT </w:delInstrText>
          </w:r>
        </w:del>
      </w:ins>
      <w:del w:id="2467" w:author="rawlins" w:date="2015-05-19T16:54:00Z">
        <w:r w:rsidDel="001A2D84">
          <w:fldChar w:fldCharType="end"/>
        </w:r>
      </w:del>
      <w:ins w:id="2468" w:author="Gerard" w:date="2015-05-06T12:43:00Z">
        <w:del w:id="2469" w:author="rawlins" w:date="2015-05-19T16:54:00Z">
          <w:r w:rsidDel="001A2D84">
            <w:delInstrText>.</w:delInstrText>
          </w:r>
          <w:r w:rsidDel="001A2D84">
            <w:fldChar w:fldCharType="begin"/>
          </w:r>
          <w:r w:rsidDel="001A2D84">
            <w:delInstrText xml:space="preserve"> SEQ MTEqn \c \* Arabic \* MERGEFORMAT </w:delInstrText>
          </w:r>
        </w:del>
      </w:ins>
      <w:del w:id="2470" w:author="rawlins" w:date="2015-05-19T16:54:00Z">
        <w:r w:rsidDel="001A2D84">
          <w:fldChar w:fldCharType="separate"/>
        </w:r>
      </w:del>
      <w:ins w:id="2471" w:author="Gerard" w:date="2015-05-06T12:49:00Z">
        <w:del w:id="2472" w:author="rawlins" w:date="2015-05-19T16:10:00Z">
          <w:r w:rsidR="00E3755C" w:rsidDel="00752FD5">
            <w:rPr>
              <w:noProof/>
            </w:rPr>
            <w:delInstrText>98</w:delInstrText>
          </w:r>
        </w:del>
      </w:ins>
      <w:ins w:id="2473" w:author="Gerard" w:date="2015-05-06T12:43:00Z">
        <w:del w:id="2474" w:author="rawlins" w:date="2015-05-19T16:54:00Z">
          <w:r w:rsidDel="001A2D84">
            <w:fldChar w:fldCharType="end"/>
          </w:r>
          <w:r w:rsidDel="001A2D84">
            <w:delInstrText>)</w:delInstrText>
          </w:r>
          <w:r w:rsidDel="001A2D84">
            <w:fldChar w:fldCharType="end"/>
          </w:r>
        </w:del>
      </w:ins>
      <w:ins w:id="2475"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76" w:author="rawlins" w:date="2015-05-19T17:23:00Z">
        <w:r w:rsidR="00D3178E">
          <w:rPr>
            <w:noProof/>
          </w:rPr>
          <w:instrText>5</w:instrText>
        </w:r>
      </w:ins>
      <w:ins w:id="2477"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78" w:author="rawlins" w:date="2015-05-19T17:23:00Z">
        <w:r w:rsidR="00D3178E">
          <w:rPr>
            <w:noProof/>
          </w:rPr>
          <w:instrText>103</w:instrText>
        </w:r>
      </w:ins>
      <w:ins w:id="2479" w:author="rawlins" w:date="2015-05-19T16:54:00Z">
        <w:r w:rsidR="001A2D84">
          <w:fldChar w:fldCharType="end"/>
        </w:r>
        <w:r w:rsidR="001A2D84">
          <w:instrText>)</w:instrText>
        </w:r>
        <w:r w:rsidR="001A2D84">
          <w:fldChar w:fldCharType="end"/>
        </w:r>
      </w:ins>
    </w:p>
    <w:p w14:paraId="60CF780D" w14:textId="3FD06942" w:rsidR="001763A3" w:rsidRDefault="00153375" w:rsidP="001763A3">
      <w:pPr>
        <w:rPr>
          <w:ins w:id="2480" w:author="Gerard" w:date="2015-03-21T14:12:00Z"/>
        </w:rPr>
      </w:pPr>
      <w:ins w:id="2481" w:author="Gerard" w:date="2015-05-06T12:44:00Z">
        <w:r>
          <w:rPr>
            <w:position w:val="-6"/>
          </w:rPr>
          <w:t xml:space="preserve">and the Cauchy stress </w:t>
        </w:r>
      </w:ins>
      <w:del w:id="2482" w:author="Gerard" w:date="2015-05-06T12:44:00Z">
        <w:r w:rsidR="004B50DC" w:rsidRPr="007E2473" w:rsidDel="00153375">
          <w:rPr>
            <w:position w:val="-6"/>
          </w:rPr>
          <w:fldChar w:fldCharType="begin"/>
        </w:r>
        <w:r w:rsidR="004B50DC" w:rsidRPr="007E2473" w:rsidDel="00153375">
          <w:rPr>
            <w:position w:val="-6"/>
          </w:rPr>
          <w:fldChar w:fldCharType="end"/>
        </w:r>
      </w:del>
      <w:ins w:id="2483" w:author="Gerard" w:date="2015-05-06T12:44:00Z">
        <w:r>
          <w:rPr>
            <w:position w:val="-6"/>
          </w:rPr>
          <w:t>is</w:t>
        </w:r>
      </w:ins>
    </w:p>
    <w:p w14:paraId="01F0ADDD" w14:textId="522BB937" w:rsidR="001763A3" w:rsidRPr="001763A3" w:rsidRDefault="001763A3">
      <w:pPr>
        <w:pStyle w:val="MTDisplayEquation"/>
        <w:pPrChange w:id="2484" w:author="Gerard" w:date="2015-03-21T14:12:00Z">
          <w:pPr/>
        </w:pPrChange>
      </w:pPr>
      <w:ins w:id="2485" w:author="Gerard" w:date="2015-03-21T14:12:00Z">
        <w:r>
          <w:tab/>
        </w:r>
      </w:ins>
      <w:ins w:id="2486" w:author="Gerard" w:date="2015-03-21T14:12:00Z">
        <w:r w:rsidR="00153375" w:rsidRPr="007E2473">
          <w:rPr>
            <w:position w:val="-6"/>
          </w:rPr>
          <w:object w:dxaOrig="1620" w:dyaOrig="340" w14:anchorId="0FD95447">
            <v:shape id="_x0000_i2497" type="#_x0000_t75" style="width:79.45pt;height:14.25pt" o:ole="">
              <v:imagedata r:id="rId2958" o:title=""/>
            </v:shape>
            <o:OLEObject Type="Embed" ProgID="Equation.DSMT4" ShapeID="_x0000_i2497" DrawAspect="Content" ObjectID="_1493586850" r:id="rId2959"/>
          </w:object>
        </w:r>
      </w:ins>
      <w:ins w:id="2487" w:author="Gerard" w:date="2015-03-21T14:12:00Z">
        <w:r>
          <w:t xml:space="preserve"> </w:t>
        </w:r>
        <w:r>
          <w:tab/>
        </w:r>
        <w:del w:id="2488"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89" w:author="rawlins" w:date="2015-05-19T16:54:00Z">
        <w:r w:rsidDel="001A2D84">
          <w:fldChar w:fldCharType="end"/>
        </w:r>
      </w:del>
      <w:ins w:id="2490" w:author="Gerard" w:date="2015-03-21T14:12:00Z">
        <w:del w:id="2491" w:author="rawlins" w:date="2015-05-19T16:54:00Z">
          <w:r w:rsidDel="001A2D84">
            <w:delInstrText>(</w:delInstrText>
          </w:r>
          <w:r w:rsidDel="001A2D84">
            <w:fldChar w:fldCharType="begin"/>
          </w:r>
          <w:r w:rsidDel="001A2D84">
            <w:delInstrText xml:space="preserve"> SEQ MTSec \c \* Arabic \* MERGEFORMAT </w:delInstrText>
          </w:r>
        </w:del>
      </w:ins>
      <w:del w:id="2492" w:author="rawlins" w:date="2015-05-19T16:54:00Z">
        <w:r w:rsidDel="001A2D84">
          <w:fldChar w:fldCharType="end"/>
        </w:r>
      </w:del>
      <w:ins w:id="2493" w:author="Gerard" w:date="2015-03-21T14:12:00Z">
        <w:del w:id="2494" w:author="rawlins" w:date="2015-05-19T16:54:00Z">
          <w:r w:rsidDel="001A2D84">
            <w:delInstrText>.</w:delInstrText>
          </w:r>
          <w:r w:rsidDel="001A2D84">
            <w:fldChar w:fldCharType="begin"/>
          </w:r>
          <w:r w:rsidDel="001A2D84">
            <w:delInstrText xml:space="preserve"> SEQ MTEqn \c \* Arabic \* MERGEFORMAT </w:delInstrText>
          </w:r>
        </w:del>
      </w:ins>
      <w:del w:id="2495" w:author="rawlins" w:date="2015-05-19T16:54:00Z">
        <w:r w:rsidDel="001A2D84">
          <w:fldChar w:fldCharType="separate"/>
        </w:r>
      </w:del>
      <w:ins w:id="2496" w:author="Gerard" w:date="2015-05-06T12:49:00Z">
        <w:del w:id="2497" w:author="rawlins" w:date="2015-05-19T16:10:00Z">
          <w:r w:rsidR="00E3755C" w:rsidDel="00752FD5">
            <w:rPr>
              <w:noProof/>
            </w:rPr>
            <w:delInstrText>99</w:delInstrText>
          </w:r>
        </w:del>
      </w:ins>
      <w:ins w:id="2498" w:author="Gerard" w:date="2015-03-21T14:12:00Z">
        <w:del w:id="2499" w:author="rawlins" w:date="2015-05-19T16:54:00Z">
          <w:r w:rsidDel="001A2D84">
            <w:fldChar w:fldCharType="end"/>
          </w:r>
          <w:r w:rsidDel="001A2D84">
            <w:delInstrText>)</w:delInstrText>
          </w:r>
          <w:r w:rsidDel="001A2D84">
            <w:fldChar w:fldCharType="end"/>
          </w:r>
        </w:del>
      </w:ins>
      <w:ins w:id="2500"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01" w:author="rawlins" w:date="2015-05-19T17:23:00Z">
        <w:r w:rsidR="00D3178E">
          <w:rPr>
            <w:noProof/>
          </w:rPr>
          <w:instrText>5</w:instrText>
        </w:r>
      </w:ins>
      <w:ins w:id="2502"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03" w:author="rawlins" w:date="2015-05-19T17:23:00Z">
        <w:r w:rsidR="00D3178E">
          <w:rPr>
            <w:noProof/>
          </w:rPr>
          <w:instrText>104</w:instrText>
        </w:r>
      </w:ins>
      <w:ins w:id="2504" w:author="rawlins" w:date="2015-05-19T16:54:00Z">
        <w:r w:rsidR="001A2D84">
          <w:fldChar w:fldCharType="end"/>
        </w:r>
        <w:r w:rsidR="001A2D84">
          <w:instrText>)</w:instrText>
        </w:r>
        <w:r w:rsidR="001A2D84">
          <w:fldChar w:fldCharType="end"/>
        </w:r>
      </w:ins>
    </w:p>
    <w:p w14:paraId="37A1FECD" w14:textId="5281BE6D" w:rsidR="007E2473" w:rsidRDefault="004B50DC">
      <w:pPr>
        <w:rPr>
          <w:ins w:id="2505" w:author="Gerard" w:date="2015-03-22T10:47:00Z"/>
        </w:rPr>
        <w:pPrChange w:id="2506" w:author="Gerard" w:date="2015-05-06T12:46:00Z">
          <w:pPr>
            <w:jc w:val="left"/>
          </w:pPr>
        </w:pPrChange>
      </w:pPr>
      <w:ins w:id="2507" w:author="Gerard" w:date="2015-03-21T14:13:00Z">
        <w:r>
          <w:t xml:space="preserve">where </w:t>
        </w:r>
      </w:ins>
      <w:ins w:id="2508" w:author="Gerard" w:date="2015-03-22T10:40:00Z">
        <w:r w:rsidR="007E2473" w:rsidRPr="007E2473">
          <w:rPr>
            <w:position w:val="-4"/>
          </w:rPr>
          <w:object w:dxaOrig="320" w:dyaOrig="320" w14:anchorId="5CE915D0">
            <v:shape id="_x0000_i2498" type="#_x0000_t75" style="width:14.25pt;height:14.25pt" o:ole="">
              <v:imagedata r:id="rId2960" o:title=""/>
            </v:shape>
            <o:OLEObject Type="Embed" ProgID="Equation.DSMT4" ShapeID="_x0000_i2498" DrawAspect="Content" ObjectID="_1493586851" r:id="rId2961"/>
          </w:object>
        </w:r>
      </w:ins>
      <w:ins w:id="2509" w:author="Gerard" w:date="2015-03-22T10:40:00Z">
        <w:r w:rsidR="00153375">
          <w:t xml:space="preserve"> </w:t>
        </w:r>
        <w:r w:rsidR="007E2473">
          <w:t>is the prescribed contractile stress</w:t>
        </w:r>
      </w:ins>
      <w:ins w:id="2510" w:author="Gerard" w:date="2015-05-06T12:45:00Z">
        <w:r w:rsidR="00153375">
          <w:t xml:space="preserve"> and</w:t>
        </w:r>
      </w:ins>
      <w:del w:id="2511" w:author="Gerard" w:date="2015-05-06T12:43:00Z">
        <w:r w:rsidR="007E2473" w:rsidRPr="00214E15" w:rsidDel="00153375">
          <w:rPr>
            <w:position w:val="-12"/>
          </w:rPr>
          <w:fldChar w:fldCharType="begin"/>
        </w:r>
        <w:r w:rsidR="007E2473" w:rsidRPr="00214E15" w:rsidDel="00153375">
          <w:rPr>
            <w:position w:val="-12"/>
          </w:rPr>
          <w:fldChar w:fldCharType="end"/>
        </w:r>
      </w:del>
      <w:del w:id="2512" w:author="Gerard" w:date="2015-05-06T12:45:00Z">
        <w:r w:rsidR="007E2473" w:rsidRPr="00214E15" w:rsidDel="00153375">
          <w:rPr>
            <w:position w:val="-6"/>
          </w:rPr>
          <w:fldChar w:fldCharType="begin"/>
        </w:r>
        <w:r w:rsidR="007E2473" w:rsidRPr="00214E15" w:rsidDel="00153375">
          <w:rPr>
            <w:position w:val="-6"/>
          </w:rPr>
          <w:fldChar w:fldCharType="end"/>
        </w:r>
      </w:del>
      <w:ins w:id="2513" w:author="Gerard" w:date="2015-03-22T10:41:00Z">
        <w:r w:rsidR="007E2473">
          <w:t xml:space="preserve"> </w:t>
        </w:r>
      </w:ins>
      <w:ins w:id="2514" w:author="Gerard" w:date="2015-03-22T10:41:00Z">
        <w:r w:rsidR="00153375" w:rsidRPr="00214E15">
          <w:rPr>
            <w:position w:val="-12"/>
          </w:rPr>
          <w:object w:dxaOrig="900" w:dyaOrig="380" w14:anchorId="6C0A5F2C">
            <v:shape id="_x0000_i2499" type="#_x0000_t75" style="width:43.45pt;height:21.75pt" o:ole="">
              <v:imagedata r:id="rId2962" o:title=""/>
            </v:shape>
            <o:OLEObject Type="Embed" ProgID="Equation.DSMT4" ShapeID="_x0000_i2499" DrawAspect="Content" ObjectID="_1493586852" r:id="rId2963"/>
          </w:object>
        </w:r>
      </w:ins>
      <w:del w:id="2515" w:author="Gerard" w:date="2015-05-06T12:45:00Z">
        <w:r w:rsidR="007E2473" w:rsidRPr="00214E15" w:rsidDel="00153375">
          <w:rPr>
            <w:position w:val="-12"/>
          </w:rPr>
          <w:fldChar w:fldCharType="begin"/>
        </w:r>
        <w:r w:rsidR="007E2473" w:rsidRPr="00214E15" w:rsidDel="00153375">
          <w:rPr>
            <w:position w:val="-12"/>
          </w:rPr>
          <w:fldChar w:fldCharType="end"/>
        </w:r>
        <w:r w:rsidR="007E2473" w:rsidRPr="00214E15" w:rsidDel="00153375">
          <w:rPr>
            <w:position w:val="-12"/>
          </w:rPr>
          <w:fldChar w:fldCharType="begin"/>
        </w:r>
        <w:r w:rsidR="007E2473" w:rsidRPr="00214E15" w:rsidDel="00153375">
          <w:rPr>
            <w:position w:val="-12"/>
          </w:rPr>
          <w:fldChar w:fldCharType="end"/>
        </w:r>
      </w:del>
      <w:ins w:id="2516" w:author="Gerard" w:date="2015-03-22T10:42:00Z">
        <w:r w:rsidR="007E2473">
          <w:t xml:space="preserve">.  </w:t>
        </w:r>
      </w:ins>
      <w:ins w:id="2517" w:author="Gerard" w:date="2015-05-06T12:45:00Z">
        <w:r w:rsidR="00153375">
          <w:t xml:space="preserve">Since </w:t>
        </w:r>
      </w:ins>
      <w:ins w:id="2518" w:author="Gerard" w:date="2015-05-06T12:45:00Z">
        <w:r w:rsidR="00153375" w:rsidRPr="00353E1C">
          <w:rPr>
            <w:position w:val="-6"/>
          </w:rPr>
          <w:object w:dxaOrig="280" w:dyaOrig="340" w14:anchorId="2C956A3A">
            <v:shape id="_x0000_i2500" type="#_x0000_t75" style="width:14.25pt;height:17pt" o:ole="">
              <v:imagedata r:id="rId2964" o:title=""/>
            </v:shape>
            <o:OLEObject Type="Embed" ProgID="Equation.DSMT4" ShapeID="_x0000_i2500" DrawAspect="Content" ObjectID="_1493586853" r:id="rId2965"/>
          </w:object>
        </w:r>
      </w:ins>
      <w:ins w:id="2519" w:author="Gerard" w:date="2015-05-06T12:45:00Z">
        <w:r w:rsidR="00153375">
          <w:t xml:space="preserve"> </w:t>
        </w:r>
      </w:ins>
      <w:ins w:id="2520" w:author="Gerard" w:date="2015-05-06T12:46:00Z">
        <w:r w:rsidR="00153375">
          <w:t>is not a function of deformation, the material and spatial tangents are both zero.</w:t>
        </w:r>
      </w:ins>
      <w:del w:id="2521" w:author="Gerard" w:date="2015-05-06T12:46: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6"/>
          </w:rPr>
          <w:fldChar w:fldCharType="begin"/>
        </w:r>
        <w:r w:rsidR="007E2473" w:rsidRPr="00214E15" w:rsidDel="00153375">
          <w:rPr>
            <w:position w:val="-6"/>
          </w:rPr>
          <w:fldChar w:fldCharType="end"/>
        </w:r>
        <w:r w:rsidR="007E2473" w:rsidRPr="00214E15" w:rsidDel="00153375">
          <w:rPr>
            <w:position w:val="-30"/>
          </w:rPr>
          <w:fldChar w:fldCharType="begin"/>
        </w:r>
        <w:r w:rsidR="007E2473" w:rsidRPr="00214E15" w:rsidDel="00153375">
          <w:rPr>
            <w:position w:val="-30"/>
          </w:rPr>
          <w:fldChar w:fldCharType="end"/>
        </w:r>
      </w:del>
    </w:p>
    <w:p w14:paraId="404A83AB" w14:textId="05AA1B87" w:rsidR="007E2473" w:rsidRDefault="007E2473">
      <w:pPr>
        <w:pStyle w:val="Heading3"/>
        <w:rPr>
          <w:ins w:id="2522" w:author="Gerard" w:date="2015-03-22T10:47:00Z"/>
        </w:rPr>
        <w:pPrChange w:id="2523" w:author="Gerard" w:date="2015-03-22T10:47:00Z">
          <w:pPr>
            <w:jc w:val="left"/>
          </w:pPr>
        </w:pPrChange>
      </w:pPr>
      <w:bookmarkStart w:id="2524" w:name="_Toc289032612"/>
      <w:ins w:id="2525" w:author="Gerard" w:date="2015-03-22T10:47:00Z">
        <w:r>
          <w:t>Transversely Isotropic Active Contraction</w:t>
        </w:r>
        <w:bookmarkEnd w:id="2524"/>
      </w:ins>
    </w:p>
    <w:p w14:paraId="69EECCCD" w14:textId="046DF1CD" w:rsidR="007E2473" w:rsidRDefault="007E2473" w:rsidP="007E2473">
      <w:pPr>
        <w:rPr>
          <w:ins w:id="2526" w:author="Gerard" w:date="2015-05-06T12:46:00Z"/>
        </w:rPr>
      </w:pPr>
      <w:ins w:id="2527" w:author="Gerard" w:date="2015-03-22T10:47:00Z">
        <w:r>
          <w:t xml:space="preserve">In this case, the active stress is </w:t>
        </w:r>
      </w:ins>
      <w:ins w:id="2528" w:author="Gerard" w:date="2015-03-22T10:48:00Z">
        <w:r>
          <w:t xml:space="preserve">isotropic in a plane transverse to the direction </w:t>
        </w:r>
      </w:ins>
      <w:ins w:id="2529" w:author="Gerard" w:date="2015-03-22T10:48:00Z">
        <w:r w:rsidR="00153375" w:rsidRPr="00353E1C">
          <w:rPr>
            <w:position w:val="-12"/>
          </w:rPr>
          <w:object w:dxaOrig="280" w:dyaOrig="380" w14:anchorId="5B535373">
            <v:shape id="_x0000_i2501" type="#_x0000_t75" style="width:14.25pt;height:19pt" o:ole="">
              <v:imagedata r:id="rId2966" o:title=""/>
            </v:shape>
            <o:OLEObject Type="Embed" ProgID="Equation.DSMT4" ShapeID="_x0000_i2501" DrawAspect="Content" ObjectID="_1493586854" r:id="rId2967"/>
          </w:object>
        </w:r>
      </w:ins>
      <w:ins w:id="2530" w:author="Gerard" w:date="2015-03-22T10:48:00Z">
        <w:r>
          <w:t>,</w:t>
        </w:r>
      </w:ins>
    </w:p>
    <w:p w14:paraId="08E201F2" w14:textId="517322EE" w:rsidR="00153375" w:rsidRDefault="00153375">
      <w:pPr>
        <w:pStyle w:val="MTDisplayEquation"/>
        <w:rPr>
          <w:ins w:id="2531" w:author="Gerard" w:date="2015-03-22T10:48:00Z"/>
        </w:rPr>
        <w:pPrChange w:id="2532" w:author="Gerard" w:date="2015-05-06T12:46:00Z">
          <w:pPr/>
        </w:pPrChange>
      </w:pPr>
      <w:ins w:id="2533" w:author="Gerard" w:date="2015-05-06T12:46:00Z">
        <w:r>
          <w:tab/>
        </w:r>
      </w:ins>
      <w:ins w:id="2534" w:author="Gerard" w:date="2015-05-06T12:46:00Z">
        <w:r w:rsidRPr="00153375">
          <w:rPr>
            <w:position w:val="-14"/>
            <w:rPrChange w:id="2535" w:author="Gerard" w:date="2015-05-06T12:47:00Z">
              <w:rPr>
                <w:position w:val="-14"/>
              </w:rPr>
            </w:rPrChange>
          </w:rPr>
          <w:object w:dxaOrig="2000" w:dyaOrig="420" w14:anchorId="515B0D8C">
            <v:shape id="_x0000_i2502" type="#_x0000_t75" style="width:99.85pt;height:20.4pt" o:ole="">
              <v:imagedata r:id="rId2968" o:title=""/>
            </v:shape>
            <o:OLEObject Type="Embed" ProgID="Equation.DSMT4" ShapeID="_x0000_i2502" DrawAspect="Content" ObjectID="_1493586855" r:id="rId2969"/>
          </w:object>
        </w:r>
      </w:ins>
      <w:ins w:id="2536" w:author="Gerard" w:date="2015-05-06T12:46:00Z">
        <w:r>
          <w:t xml:space="preserve"> </w:t>
        </w:r>
        <w:r>
          <w:tab/>
        </w:r>
        <w:del w:id="2537"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38" w:author="rawlins" w:date="2015-05-19T16:54:00Z">
        <w:r w:rsidDel="001A2D84">
          <w:fldChar w:fldCharType="end"/>
        </w:r>
      </w:del>
      <w:ins w:id="2539" w:author="Gerard" w:date="2015-05-06T12:46:00Z">
        <w:del w:id="2540" w:author="rawlins" w:date="2015-05-19T16:54:00Z">
          <w:r w:rsidDel="001A2D84">
            <w:delInstrText>(</w:delInstrText>
          </w:r>
          <w:r w:rsidDel="001A2D84">
            <w:fldChar w:fldCharType="begin"/>
          </w:r>
          <w:r w:rsidDel="001A2D84">
            <w:delInstrText xml:space="preserve"> SEQ MTSec \c \* Arabic \* MERGEFORMAT </w:delInstrText>
          </w:r>
        </w:del>
      </w:ins>
      <w:del w:id="2541" w:author="rawlins" w:date="2015-05-19T16:54:00Z">
        <w:r w:rsidDel="001A2D84">
          <w:fldChar w:fldCharType="end"/>
        </w:r>
      </w:del>
      <w:ins w:id="2542" w:author="Gerard" w:date="2015-05-06T12:46:00Z">
        <w:del w:id="2543" w:author="rawlins" w:date="2015-05-19T16:54:00Z">
          <w:r w:rsidDel="001A2D84">
            <w:delInstrText>.</w:delInstrText>
          </w:r>
          <w:r w:rsidDel="001A2D84">
            <w:fldChar w:fldCharType="begin"/>
          </w:r>
          <w:r w:rsidDel="001A2D84">
            <w:delInstrText xml:space="preserve"> SEQ MTEqn \c \* Arabic \* MERGEFORMAT </w:delInstrText>
          </w:r>
        </w:del>
      </w:ins>
      <w:del w:id="2544" w:author="rawlins" w:date="2015-05-19T16:54:00Z">
        <w:r w:rsidDel="001A2D84">
          <w:fldChar w:fldCharType="separate"/>
        </w:r>
      </w:del>
      <w:ins w:id="2545" w:author="Gerard" w:date="2015-05-06T12:49:00Z">
        <w:del w:id="2546" w:author="rawlins" w:date="2015-05-19T16:10:00Z">
          <w:r w:rsidR="00E3755C" w:rsidDel="00752FD5">
            <w:rPr>
              <w:noProof/>
            </w:rPr>
            <w:delInstrText>100</w:delInstrText>
          </w:r>
        </w:del>
      </w:ins>
      <w:ins w:id="2547" w:author="Gerard" w:date="2015-05-06T12:46:00Z">
        <w:del w:id="2548" w:author="rawlins" w:date="2015-05-19T16:54:00Z">
          <w:r w:rsidDel="001A2D84">
            <w:fldChar w:fldCharType="end"/>
          </w:r>
          <w:r w:rsidDel="001A2D84">
            <w:delInstrText>)</w:delInstrText>
          </w:r>
          <w:r w:rsidDel="001A2D84">
            <w:fldChar w:fldCharType="end"/>
          </w:r>
        </w:del>
      </w:ins>
      <w:ins w:id="2549"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50" w:author="rawlins" w:date="2015-05-19T17:23:00Z">
        <w:r w:rsidR="00D3178E">
          <w:rPr>
            <w:noProof/>
          </w:rPr>
          <w:instrText>5</w:instrText>
        </w:r>
      </w:ins>
      <w:ins w:id="2551"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52" w:author="rawlins" w:date="2015-05-19T17:23:00Z">
        <w:r w:rsidR="00D3178E">
          <w:rPr>
            <w:noProof/>
          </w:rPr>
          <w:instrText>105</w:instrText>
        </w:r>
      </w:ins>
      <w:ins w:id="2553" w:author="rawlins" w:date="2015-05-19T16:54:00Z">
        <w:r w:rsidR="001A2D84">
          <w:fldChar w:fldCharType="end"/>
        </w:r>
        <w:r w:rsidR="001A2D84">
          <w:instrText>)</w:instrText>
        </w:r>
        <w:r w:rsidR="001A2D84">
          <w:fldChar w:fldCharType="end"/>
        </w:r>
      </w:ins>
    </w:p>
    <w:p w14:paraId="33FBD7C9" w14:textId="2DF37F28" w:rsidR="00153375" w:rsidRDefault="00153375">
      <w:pPr>
        <w:pStyle w:val="MTDisplayEquation"/>
        <w:rPr>
          <w:ins w:id="2554" w:author="Gerard" w:date="2015-05-06T12:47:00Z"/>
        </w:rPr>
        <w:pPrChange w:id="2555" w:author="Gerard" w:date="2015-03-22T10:48:00Z">
          <w:pPr>
            <w:jc w:val="left"/>
          </w:pPr>
        </w:pPrChange>
      </w:pPr>
      <w:ins w:id="2556" w:author="Gerard" w:date="2015-05-06T12:47:00Z">
        <w:r>
          <w:t>and the corresponding Cauchy stress is</w:t>
        </w:r>
      </w:ins>
    </w:p>
    <w:p w14:paraId="47E22E65" w14:textId="0A612BD5" w:rsidR="007E2473" w:rsidRDefault="007E2473">
      <w:pPr>
        <w:pStyle w:val="MTDisplayEquation"/>
        <w:rPr>
          <w:ins w:id="2557" w:author="Gerard" w:date="2015-03-22T10:49:00Z"/>
        </w:rPr>
        <w:pPrChange w:id="2558" w:author="Gerard" w:date="2015-03-22T10:48:00Z">
          <w:pPr>
            <w:jc w:val="left"/>
          </w:pPr>
        </w:pPrChange>
      </w:pPr>
      <w:ins w:id="2559" w:author="Gerard" w:date="2015-03-22T10:48:00Z">
        <w:r>
          <w:tab/>
        </w:r>
      </w:ins>
      <w:ins w:id="2560" w:author="Gerard" w:date="2015-03-22T10:48:00Z">
        <w:r w:rsidR="00153375" w:rsidRPr="00214E15">
          <w:rPr>
            <w:position w:val="-14"/>
          </w:rPr>
          <w:object w:dxaOrig="2200" w:dyaOrig="420" w14:anchorId="5CE07ED0">
            <v:shape id="_x0000_i2503" type="#_x0000_t75" style="width:109.35pt;height:20.4pt" o:ole="">
              <v:imagedata r:id="rId2970" o:title=""/>
            </v:shape>
            <o:OLEObject Type="Embed" ProgID="Equation.DSMT4" ShapeID="_x0000_i2503" DrawAspect="Content" ObjectID="_1493586856" r:id="rId2971"/>
          </w:object>
        </w:r>
      </w:ins>
      <w:ins w:id="2561" w:author="Gerard" w:date="2015-03-22T10:48:00Z">
        <w:r>
          <w:t xml:space="preserve"> </w:t>
        </w:r>
        <w:r>
          <w:tab/>
        </w:r>
        <w:del w:id="2562"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63" w:author="rawlins" w:date="2015-05-19T16:54:00Z">
        <w:r w:rsidDel="001A2D84">
          <w:fldChar w:fldCharType="end"/>
        </w:r>
      </w:del>
      <w:ins w:id="2564" w:author="Gerard" w:date="2015-03-22T10:48:00Z">
        <w:del w:id="2565" w:author="rawlins" w:date="2015-05-19T16:54:00Z">
          <w:r w:rsidDel="001A2D84">
            <w:delInstrText>(</w:delInstrText>
          </w:r>
          <w:r w:rsidDel="001A2D84">
            <w:fldChar w:fldCharType="begin"/>
          </w:r>
          <w:r w:rsidDel="001A2D84">
            <w:delInstrText xml:space="preserve"> SEQ MTSec \c \* Arabic \* MERGEFORMAT </w:delInstrText>
          </w:r>
        </w:del>
      </w:ins>
      <w:del w:id="2566" w:author="rawlins" w:date="2015-05-19T16:54:00Z">
        <w:r w:rsidDel="001A2D84">
          <w:fldChar w:fldCharType="end"/>
        </w:r>
      </w:del>
      <w:ins w:id="2567" w:author="Gerard" w:date="2015-03-22T10:48:00Z">
        <w:del w:id="2568" w:author="rawlins" w:date="2015-05-19T16:54:00Z">
          <w:r w:rsidDel="001A2D84">
            <w:delInstrText>.</w:delInstrText>
          </w:r>
          <w:r w:rsidDel="001A2D84">
            <w:fldChar w:fldCharType="begin"/>
          </w:r>
          <w:r w:rsidDel="001A2D84">
            <w:delInstrText xml:space="preserve"> SEQ MTEqn \c \* Arabic \* MERGEFORMAT </w:delInstrText>
          </w:r>
        </w:del>
      </w:ins>
      <w:del w:id="2569" w:author="rawlins" w:date="2015-05-19T16:54:00Z">
        <w:r w:rsidDel="001A2D84">
          <w:fldChar w:fldCharType="separate"/>
        </w:r>
      </w:del>
      <w:ins w:id="2570" w:author="Gerard" w:date="2015-05-06T12:49:00Z">
        <w:del w:id="2571" w:author="rawlins" w:date="2015-05-19T16:10:00Z">
          <w:r w:rsidR="00E3755C" w:rsidDel="00752FD5">
            <w:rPr>
              <w:noProof/>
            </w:rPr>
            <w:delInstrText>101</w:delInstrText>
          </w:r>
        </w:del>
      </w:ins>
      <w:ins w:id="2572" w:author="Gerard" w:date="2015-03-22T10:48:00Z">
        <w:del w:id="2573" w:author="rawlins" w:date="2015-05-19T16:54:00Z">
          <w:r w:rsidDel="001A2D84">
            <w:fldChar w:fldCharType="end"/>
          </w:r>
          <w:r w:rsidDel="001A2D84">
            <w:delInstrText>)</w:delInstrText>
          </w:r>
          <w:r w:rsidDel="001A2D84">
            <w:fldChar w:fldCharType="end"/>
          </w:r>
        </w:del>
      </w:ins>
      <w:ins w:id="2574"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75" w:author="rawlins" w:date="2015-05-19T17:23:00Z">
        <w:r w:rsidR="00D3178E">
          <w:rPr>
            <w:noProof/>
          </w:rPr>
          <w:instrText>5</w:instrText>
        </w:r>
      </w:ins>
      <w:ins w:id="2576"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77" w:author="rawlins" w:date="2015-05-19T17:23:00Z">
        <w:r w:rsidR="00D3178E">
          <w:rPr>
            <w:noProof/>
          </w:rPr>
          <w:instrText>106</w:instrText>
        </w:r>
      </w:ins>
      <w:ins w:id="2578" w:author="rawlins" w:date="2015-05-19T16:54:00Z">
        <w:r w:rsidR="001A2D84">
          <w:fldChar w:fldCharType="end"/>
        </w:r>
        <w:r w:rsidR="001A2D84">
          <w:instrText>)</w:instrText>
        </w:r>
        <w:r w:rsidR="001A2D84">
          <w:fldChar w:fldCharType="end"/>
        </w:r>
      </w:ins>
    </w:p>
    <w:p w14:paraId="3CED3D0C" w14:textId="49AED933" w:rsidR="007E2473" w:rsidRPr="007E2473" w:rsidRDefault="00153375">
      <w:pPr>
        <w:rPr>
          <w:ins w:id="2579" w:author="Gerard" w:date="2015-03-22T10:44:00Z"/>
        </w:rPr>
        <w:pPrChange w:id="2580" w:author="Gerard" w:date="2015-05-06T12:48:00Z">
          <w:pPr>
            <w:jc w:val="left"/>
          </w:pPr>
        </w:pPrChange>
      </w:pPr>
      <w:ins w:id="2581" w:author="Gerard" w:date="2015-05-06T12:47:00Z">
        <w:r>
          <w:t xml:space="preserve">where </w:t>
        </w:r>
      </w:ins>
      <w:ins w:id="2582" w:author="Gerard" w:date="2015-05-06T12:47:00Z">
        <w:r w:rsidRPr="00153375">
          <w:rPr>
            <w:position w:val="-4"/>
          </w:rPr>
          <w:object w:dxaOrig="980" w:dyaOrig="320" w14:anchorId="2991D443">
            <v:shape id="_x0000_i2504" type="#_x0000_t75" style="width:49.6pt;height:15.6pt" o:ole="">
              <v:imagedata r:id="rId2972" o:title=""/>
            </v:shape>
            <o:OLEObject Type="Embed" ProgID="Equation.DSMT4" ShapeID="_x0000_i2504" DrawAspect="Content" ObjectID="_1493586857" r:id="rId2973"/>
          </w:object>
        </w:r>
      </w:ins>
      <w:ins w:id="2583" w:author="Gerard" w:date="2015-05-06T12:47:00Z">
        <w:r>
          <w:t xml:space="preserve"> </w:t>
        </w:r>
      </w:ins>
      <w:ins w:id="2584" w:author="Gerard" w:date="2015-05-06T12:48:00Z">
        <w:r>
          <w:t>is the left Cauchy-Green tensor.  The material and spatial tangents are zero.</w:t>
        </w:r>
      </w:ins>
      <w:del w:id="2585" w:author="Gerard" w:date="2015-05-06T12:48: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30"/>
          </w:rPr>
          <w:fldChar w:fldCharType="begin"/>
        </w:r>
        <w:r w:rsidR="007E2473" w:rsidRPr="00214E15" w:rsidDel="00153375">
          <w:rPr>
            <w:position w:val="-30"/>
          </w:rPr>
          <w:fldChar w:fldCharType="end"/>
        </w:r>
      </w:del>
    </w:p>
    <w:p w14:paraId="354CCCEC" w14:textId="5E5E5465" w:rsidR="007E2473" w:rsidRDefault="007E2473">
      <w:pPr>
        <w:pStyle w:val="Heading3"/>
        <w:rPr>
          <w:ins w:id="2586" w:author="Gerard" w:date="2015-03-22T10:52:00Z"/>
        </w:rPr>
        <w:pPrChange w:id="2587" w:author="Gerard" w:date="2015-03-22T10:52:00Z">
          <w:pPr>
            <w:jc w:val="left"/>
          </w:pPr>
        </w:pPrChange>
      </w:pPr>
      <w:bookmarkStart w:id="2588" w:name="_Toc289032613"/>
      <w:ins w:id="2589" w:author="Gerard" w:date="2015-03-22T10:52:00Z">
        <w:r>
          <w:t>Isotropic Active Contraction</w:t>
        </w:r>
        <w:bookmarkEnd w:id="2588"/>
      </w:ins>
    </w:p>
    <w:p w14:paraId="63D89EA6" w14:textId="53CF4F18" w:rsidR="007E2473" w:rsidRDefault="007E2473" w:rsidP="007E2473">
      <w:pPr>
        <w:rPr>
          <w:ins w:id="2590" w:author="Gerard" w:date="2015-05-06T12:48:00Z"/>
        </w:rPr>
      </w:pPr>
      <w:ins w:id="2591" w:author="Gerard" w:date="2015-03-22T10:52:00Z">
        <w:r>
          <w:t>An isotropic active contractile stress is given by</w:t>
        </w:r>
      </w:ins>
    </w:p>
    <w:p w14:paraId="531A3631" w14:textId="260A4A4E" w:rsidR="00153375" w:rsidRDefault="00153375">
      <w:pPr>
        <w:pStyle w:val="MTDisplayEquation"/>
        <w:rPr>
          <w:ins w:id="2592" w:author="Gerard" w:date="2015-03-22T10:53:00Z"/>
        </w:rPr>
        <w:pPrChange w:id="2593" w:author="Gerard" w:date="2015-05-06T12:48:00Z">
          <w:pPr/>
        </w:pPrChange>
      </w:pPr>
      <w:ins w:id="2594" w:author="Gerard" w:date="2015-05-06T12:48:00Z">
        <w:r>
          <w:tab/>
        </w:r>
      </w:ins>
      <w:ins w:id="2595" w:author="Gerard" w:date="2015-05-06T12:48:00Z">
        <w:r w:rsidR="00E3755C" w:rsidRPr="00E3755C">
          <w:rPr>
            <w:position w:val="-6"/>
          </w:rPr>
          <w:object w:dxaOrig="880" w:dyaOrig="340" w14:anchorId="54D770E1">
            <v:shape id="_x0000_i2505" type="#_x0000_t75" style="width:44.15pt;height:17pt" o:ole="">
              <v:imagedata r:id="rId2974" o:title=""/>
            </v:shape>
            <o:OLEObject Type="Embed" ProgID="Equation.DSMT4" ShapeID="_x0000_i2505" DrawAspect="Content" ObjectID="_1493586858" r:id="rId2975"/>
          </w:object>
        </w:r>
      </w:ins>
      <w:ins w:id="2596" w:author="Gerard" w:date="2015-05-06T12:48:00Z">
        <w:r>
          <w:t xml:space="preserve"> </w:t>
        </w:r>
        <w:r>
          <w:tab/>
        </w:r>
        <w:del w:id="2597"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98" w:author="rawlins" w:date="2015-05-19T16:55:00Z">
        <w:r w:rsidDel="001A2D84">
          <w:fldChar w:fldCharType="end"/>
        </w:r>
      </w:del>
      <w:ins w:id="2599" w:author="Gerard" w:date="2015-05-06T12:48:00Z">
        <w:del w:id="2600" w:author="rawlins" w:date="2015-05-19T16:55:00Z">
          <w:r w:rsidDel="001A2D84">
            <w:delInstrText>(</w:delInstrText>
          </w:r>
          <w:r w:rsidDel="001A2D84">
            <w:fldChar w:fldCharType="begin"/>
          </w:r>
          <w:r w:rsidDel="001A2D84">
            <w:delInstrText xml:space="preserve"> SEQ MTSec \c \* Arabic \* MERGEFORMAT </w:delInstrText>
          </w:r>
        </w:del>
      </w:ins>
      <w:del w:id="2601" w:author="rawlins" w:date="2015-05-19T16:55:00Z">
        <w:r w:rsidDel="001A2D84">
          <w:fldChar w:fldCharType="end"/>
        </w:r>
      </w:del>
      <w:ins w:id="2602" w:author="Gerard" w:date="2015-05-06T12:48:00Z">
        <w:del w:id="2603" w:author="rawlins" w:date="2015-05-19T16:55:00Z">
          <w:r w:rsidDel="001A2D84">
            <w:delInstrText>.</w:delInstrText>
          </w:r>
          <w:r w:rsidDel="001A2D84">
            <w:fldChar w:fldCharType="begin"/>
          </w:r>
          <w:r w:rsidDel="001A2D84">
            <w:delInstrText xml:space="preserve"> SEQ MTEqn \c \* Arabic \* MERGEFORMAT </w:delInstrText>
          </w:r>
        </w:del>
      </w:ins>
      <w:del w:id="2604" w:author="rawlins" w:date="2015-05-19T16:55:00Z">
        <w:r w:rsidDel="001A2D84">
          <w:fldChar w:fldCharType="separate"/>
        </w:r>
      </w:del>
      <w:ins w:id="2605" w:author="Gerard" w:date="2015-05-06T12:49:00Z">
        <w:del w:id="2606" w:author="rawlins" w:date="2015-05-19T16:10:00Z">
          <w:r w:rsidR="00E3755C" w:rsidDel="00752FD5">
            <w:rPr>
              <w:noProof/>
            </w:rPr>
            <w:delInstrText>102</w:delInstrText>
          </w:r>
        </w:del>
      </w:ins>
      <w:ins w:id="2607" w:author="Gerard" w:date="2015-05-06T12:48:00Z">
        <w:del w:id="2608" w:author="rawlins" w:date="2015-05-19T16:55:00Z">
          <w:r w:rsidDel="001A2D84">
            <w:fldChar w:fldCharType="end"/>
          </w:r>
          <w:r w:rsidDel="001A2D84">
            <w:delInstrText>)</w:delInstrText>
          </w:r>
          <w:r w:rsidDel="001A2D84">
            <w:fldChar w:fldCharType="end"/>
          </w:r>
        </w:del>
      </w:ins>
      <w:ins w:id="2609"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610" w:author="rawlins" w:date="2015-05-19T17:23:00Z">
        <w:r w:rsidR="00D3178E">
          <w:rPr>
            <w:noProof/>
          </w:rPr>
          <w:instrText>5</w:instrText>
        </w:r>
      </w:ins>
      <w:ins w:id="2611"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612" w:author="rawlins" w:date="2015-05-19T17:23:00Z">
        <w:r w:rsidR="00D3178E">
          <w:rPr>
            <w:noProof/>
          </w:rPr>
          <w:instrText>107</w:instrText>
        </w:r>
      </w:ins>
      <w:ins w:id="2613" w:author="rawlins" w:date="2015-05-19T16:55:00Z">
        <w:r w:rsidR="001A2D84">
          <w:fldChar w:fldCharType="end"/>
        </w:r>
        <w:r w:rsidR="001A2D84">
          <w:instrText>)</w:instrText>
        </w:r>
        <w:r w:rsidR="001A2D84">
          <w:fldChar w:fldCharType="end"/>
        </w:r>
      </w:ins>
    </w:p>
    <w:p w14:paraId="73548FF1" w14:textId="77777777" w:rsidR="00E3755C" w:rsidRDefault="00E3755C" w:rsidP="00E3755C">
      <w:pPr>
        <w:pStyle w:val="MTDisplayEquation"/>
        <w:rPr>
          <w:ins w:id="2614" w:author="Gerard" w:date="2015-05-06T12:49:00Z"/>
        </w:rPr>
      </w:pPr>
      <w:ins w:id="2615" w:author="Gerard" w:date="2015-05-06T12:48:00Z">
        <w:r>
          <w:t>and the corresponding Cauchy stress is</w:t>
        </w:r>
      </w:ins>
    </w:p>
    <w:p w14:paraId="4534B52A" w14:textId="657556D8" w:rsidR="007E2473" w:rsidRDefault="00E3755C">
      <w:pPr>
        <w:pStyle w:val="MTDisplayEquation"/>
        <w:rPr>
          <w:ins w:id="2616" w:author="Gerard" w:date="2015-03-22T10:55:00Z"/>
        </w:rPr>
        <w:pPrChange w:id="2617" w:author="Gerard" w:date="2015-05-06T12:49:00Z">
          <w:pPr>
            <w:jc w:val="left"/>
          </w:pPr>
        </w:pPrChange>
      </w:pPr>
      <w:ins w:id="2618" w:author="Gerard" w:date="2015-05-06T12:49:00Z">
        <w:r>
          <w:tab/>
        </w:r>
      </w:ins>
      <w:ins w:id="2619" w:author="Gerard" w:date="2015-05-06T12:49:00Z">
        <w:r w:rsidRPr="00E3755C">
          <w:rPr>
            <w:position w:val="-6"/>
            <w:rPrChange w:id="2620" w:author="Gerard" w:date="2015-05-06T12:49:00Z">
              <w:rPr>
                <w:position w:val="-6"/>
              </w:rPr>
            </w:rPrChange>
          </w:rPr>
          <w:object w:dxaOrig="1280" w:dyaOrig="340" w14:anchorId="70CDFEB9">
            <v:shape id="_x0000_i2506" type="#_x0000_t75" style="width:63.85pt;height:17pt" o:ole="">
              <v:imagedata r:id="rId2976" o:title=""/>
            </v:shape>
            <o:OLEObject Type="Embed" ProgID="Equation.DSMT4" ShapeID="_x0000_i2506" DrawAspect="Content" ObjectID="_1493586859" r:id="rId2977"/>
          </w:object>
        </w:r>
      </w:ins>
      <w:ins w:id="2621" w:author="Gerard" w:date="2015-05-06T12:49:00Z">
        <w:r>
          <w:t xml:space="preserve"> </w:t>
        </w:r>
        <w:r>
          <w:tab/>
        </w:r>
        <w:del w:id="2622"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623" w:author="rawlins" w:date="2015-05-19T16:55:00Z">
        <w:r w:rsidDel="001A2D84">
          <w:fldChar w:fldCharType="end"/>
        </w:r>
      </w:del>
      <w:ins w:id="2624" w:author="Gerard" w:date="2015-05-06T12:49:00Z">
        <w:del w:id="2625" w:author="rawlins" w:date="2015-05-19T16:55:00Z">
          <w:r w:rsidDel="001A2D84">
            <w:delInstrText>(</w:delInstrText>
          </w:r>
          <w:r w:rsidDel="001A2D84">
            <w:fldChar w:fldCharType="begin"/>
          </w:r>
          <w:r w:rsidDel="001A2D84">
            <w:delInstrText xml:space="preserve"> SEQ MTSec \c \* Arabic \* MERGEFORMAT </w:delInstrText>
          </w:r>
        </w:del>
      </w:ins>
      <w:del w:id="2626" w:author="rawlins" w:date="2015-05-19T16:55:00Z">
        <w:r w:rsidDel="001A2D84">
          <w:fldChar w:fldCharType="end"/>
        </w:r>
      </w:del>
      <w:ins w:id="2627" w:author="Gerard" w:date="2015-05-06T12:49:00Z">
        <w:del w:id="2628" w:author="rawlins" w:date="2015-05-19T16:55:00Z">
          <w:r w:rsidDel="001A2D84">
            <w:delInstrText>.</w:delInstrText>
          </w:r>
          <w:r w:rsidDel="001A2D84">
            <w:fldChar w:fldCharType="begin"/>
          </w:r>
          <w:r w:rsidDel="001A2D84">
            <w:delInstrText xml:space="preserve"> SEQ MTEqn \c \* Arabic \* MERGEFORMAT </w:delInstrText>
          </w:r>
        </w:del>
      </w:ins>
      <w:del w:id="2629" w:author="rawlins" w:date="2015-05-19T16:55:00Z">
        <w:r w:rsidDel="001A2D84">
          <w:fldChar w:fldCharType="separate"/>
        </w:r>
      </w:del>
      <w:ins w:id="2630" w:author="Gerard" w:date="2015-05-06T12:49:00Z">
        <w:del w:id="2631" w:author="rawlins" w:date="2015-05-19T16:10:00Z">
          <w:r w:rsidDel="00752FD5">
            <w:rPr>
              <w:noProof/>
            </w:rPr>
            <w:delInstrText>103</w:delInstrText>
          </w:r>
        </w:del>
        <w:del w:id="2632" w:author="rawlins" w:date="2015-05-19T16:55:00Z">
          <w:r w:rsidDel="001A2D84">
            <w:fldChar w:fldCharType="end"/>
          </w:r>
          <w:r w:rsidDel="001A2D84">
            <w:delInstrText>)</w:delInstrText>
          </w:r>
          <w:r w:rsidDel="001A2D84">
            <w:fldChar w:fldCharType="end"/>
          </w:r>
        </w:del>
      </w:ins>
      <w:ins w:id="2633"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634" w:author="rawlins" w:date="2015-05-19T17:23:00Z">
        <w:r w:rsidR="00D3178E">
          <w:rPr>
            <w:noProof/>
          </w:rPr>
          <w:instrText>5</w:instrText>
        </w:r>
      </w:ins>
      <w:ins w:id="2635"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636" w:author="rawlins" w:date="2015-05-19T17:23:00Z">
        <w:r w:rsidR="00D3178E">
          <w:rPr>
            <w:noProof/>
          </w:rPr>
          <w:instrText>108</w:instrText>
        </w:r>
      </w:ins>
      <w:ins w:id="2637" w:author="rawlins" w:date="2015-05-19T16:55:00Z">
        <w:r w:rsidR="001A2D84">
          <w:fldChar w:fldCharType="end"/>
        </w:r>
        <w:r w:rsidR="001A2D84">
          <w:instrText>)</w:instrText>
        </w:r>
        <w:r w:rsidR="001A2D84">
          <w:fldChar w:fldCharType="end"/>
        </w:r>
      </w:ins>
      <w:del w:id="2638" w:author="Gerard" w:date="2015-05-06T12:49:00Z">
        <w:r w:rsidR="007E2473" w:rsidRPr="00214E15" w:rsidDel="00E3755C">
          <w:fldChar w:fldCharType="begin"/>
        </w:r>
        <w:r w:rsidR="007E2473" w:rsidRPr="00214E15" w:rsidDel="00E3755C">
          <w:fldChar w:fldCharType="end"/>
        </w:r>
        <w:r w:rsidR="007E2473" w:rsidRPr="00214E15" w:rsidDel="00E3755C">
          <w:rPr>
            <w:position w:val="-14"/>
          </w:rPr>
          <w:fldChar w:fldCharType="begin"/>
        </w:r>
        <w:r w:rsidR="007E2473" w:rsidRPr="00214E15" w:rsidDel="00E3755C">
          <w:rPr>
            <w:position w:val="-14"/>
          </w:rPr>
          <w:fldChar w:fldCharType="end"/>
        </w:r>
      </w:del>
    </w:p>
    <w:p w14:paraId="3DB75663" w14:textId="57CC794C" w:rsidR="007E2473" w:rsidRPr="007E2473" w:rsidRDefault="00E3755C">
      <w:pPr>
        <w:rPr>
          <w:ins w:id="2639" w:author="Gerard" w:date="2015-03-22T10:54:00Z"/>
        </w:rPr>
        <w:pPrChange w:id="2640" w:author="Gerard" w:date="2015-03-22T10:55:00Z">
          <w:pPr>
            <w:jc w:val="left"/>
          </w:pPr>
        </w:pPrChange>
      </w:pPr>
      <w:ins w:id="2641" w:author="Gerard" w:date="2015-05-06T12:49:00Z">
        <w:r>
          <w:t>The material and spatial tangents are zero.</w:t>
        </w:r>
      </w:ins>
    </w:p>
    <w:p w14:paraId="20A71058" w14:textId="442AB41E" w:rsidR="007E2473" w:rsidRDefault="00772356">
      <w:pPr>
        <w:jc w:val="left"/>
      </w:pPr>
      <w:r>
        <w:br w:type="page"/>
      </w:r>
    </w:p>
    <w:p w14:paraId="6A193074" w14:textId="77777777" w:rsidR="008C7882" w:rsidRDefault="008462BD" w:rsidP="00F75A04">
      <w:pPr>
        <w:pStyle w:val="Heading2"/>
      </w:pPr>
      <w:bookmarkStart w:id="2642" w:name="_Toc289032614"/>
      <w:r>
        <w:lastRenderedPageBreak/>
        <w:t xml:space="preserve">Chemical Reaction </w:t>
      </w:r>
      <w:r w:rsidR="00A315BC">
        <w:t>Production</w:t>
      </w:r>
      <w:r w:rsidR="00772356">
        <w:t xml:space="preserve"> Rate</w:t>
      </w:r>
      <w:bookmarkEnd w:id="2642"/>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507" type="#_x0000_t75" style="width:12.25pt;height:19pt" o:ole="">
            <v:imagedata r:id="rId2978" o:title=""/>
          </v:shape>
          <o:OLEObject Type="Embed" ProgID="Equation.DSMT4" ShapeID="_x0000_i2507" DrawAspect="Content" ObjectID="_1493586860" r:id="rId2979"/>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2643" w:name="_Toc289032615"/>
      <w:r>
        <w:t>Mass Action Forward</w:t>
      </w:r>
      <w:bookmarkEnd w:id="2643"/>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508" type="#_x0000_t75" style="width:126.35pt;height:30.55pt" o:ole="">
            <v:imagedata r:id="rId2980" o:title=""/>
          </v:shape>
          <o:OLEObject Type="Embed" ProgID="Equation.DSMT4" ShapeID="_x0000_i2508" DrawAspect="Content" ObjectID="_1493586861" r:id="rId2981"/>
        </w:object>
      </w:r>
      <w:r w:rsidR="00315D2B">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44" w:author="rawlins" w:date="2015-05-19T17:23:00Z">
          <w:r w:rsidR="00D3178E">
            <w:rPr>
              <w:noProof/>
            </w:rPr>
            <w:instrText>109</w:instrText>
          </w:r>
        </w:ins>
        <w:ins w:id="2645" w:author="Gerard" w:date="2015-05-06T12:49:00Z">
          <w:del w:id="2646" w:author="rawlins" w:date="2015-05-19T16:10:00Z">
            <w:r w:rsidR="00E3755C" w:rsidDel="00752FD5">
              <w:rPr>
                <w:noProof/>
              </w:rPr>
              <w:delInstrText>104</w:delInstrText>
            </w:r>
          </w:del>
        </w:ins>
        <w:del w:id="2647" w:author="rawlins" w:date="2015-05-19T16:10:00Z">
          <w:r w:rsidR="00567B45" w:rsidDel="00752FD5">
            <w:rPr>
              <w:noProof/>
            </w:rPr>
            <w:delInstrText>83</w:delInstrText>
          </w:r>
        </w:del>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9" type="#_x0000_t75" style="width:57.75pt;height:21.75pt" o:ole="">
            <v:imagedata r:id="rId2982" o:title=""/>
          </v:shape>
          <o:OLEObject Type="Embed" ProgID="Equation.DSMT4" ShapeID="_x0000_i2509" DrawAspect="Content" ObjectID="_1493586862" r:id="rId2983"/>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2648" w:name="_Toc289032616"/>
      <w:r>
        <w:t>Mass Action Reversible</w:t>
      </w:r>
      <w:bookmarkEnd w:id="2648"/>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2E6B79" w:rsidRPr="00905817">
        <w:rPr>
          <w:position w:val="-104"/>
        </w:rPr>
        <w:object w:dxaOrig="4540" w:dyaOrig="2079" w14:anchorId="29DFFB30">
          <v:shape id="_x0000_i2510" type="#_x0000_t75" style="width:226.85pt;height:103.9pt" o:ole="">
            <v:imagedata r:id="rId2984" o:title=""/>
          </v:shape>
          <o:OLEObject Type="Embed" ProgID="Equation.DSMT4" ShapeID="_x0000_i2510" DrawAspect="Content" ObjectID="_1493586863" r:id="rId298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49" w:author="rawlins" w:date="2015-05-19T17:23:00Z">
          <w:r w:rsidR="00D3178E">
            <w:rPr>
              <w:noProof/>
            </w:rPr>
            <w:instrText>110</w:instrText>
          </w:r>
        </w:ins>
        <w:ins w:id="2650" w:author="Gerard" w:date="2015-05-06T12:49:00Z">
          <w:del w:id="2651" w:author="rawlins" w:date="2015-05-19T16:10:00Z">
            <w:r w:rsidR="00E3755C" w:rsidDel="00752FD5">
              <w:rPr>
                <w:noProof/>
              </w:rPr>
              <w:delInstrText>105</w:delInstrText>
            </w:r>
          </w:del>
        </w:ins>
        <w:del w:id="2652" w:author="rawlins" w:date="2015-05-19T16:10:00Z">
          <w:r w:rsidR="00567B45" w:rsidDel="00752FD5">
            <w:rPr>
              <w:noProof/>
            </w:rPr>
            <w:delInstrText>84</w:delInstrText>
          </w:r>
        </w:del>
      </w:fldSimple>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11" type="#_x0000_t75" style="width:59.75pt;height:19pt" o:ole="">
            <v:imagedata r:id="rId2986" o:title=""/>
          </v:shape>
          <o:OLEObject Type="Embed" ProgID="Equation.DSMT4" ShapeID="_x0000_i2511" DrawAspect="Content" ObjectID="_1493586864" r:id="rId2987"/>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12" type="#_x0000_t75" style="width:29.2pt;height:19pt" o:ole="">
            <v:imagedata r:id="rId2988" o:title=""/>
          </v:shape>
          <o:OLEObject Type="Embed" ProgID="Equation.DSMT4" ShapeID="_x0000_i2512" DrawAspect="Content" ObjectID="_1493586865" r:id="rId2989"/>
        </w:object>
      </w:r>
      <w:r w:rsidRPr="00172AE7">
        <w:t>).</w:t>
      </w:r>
      <w:r>
        <w:t xml:space="preserve">  Constitutive relations for the specific forward and reverse reaction rates, </w:t>
      </w:r>
      <w:r w:rsidR="00905817" w:rsidRPr="00905817">
        <w:rPr>
          <w:position w:val="-16"/>
        </w:rPr>
        <w:object w:dxaOrig="1280" w:dyaOrig="440" w14:anchorId="6B31DA8F">
          <v:shape id="_x0000_i2513" type="#_x0000_t75" style="width:63.85pt;height:21.75pt" o:ole="">
            <v:imagedata r:id="rId2990" o:title=""/>
          </v:shape>
          <o:OLEObject Type="Embed" ProgID="Equation.DSMT4" ShapeID="_x0000_i2513" DrawAspect="Content" ObjectID="_1493586866" r:id="rId2991"/>
        </w:object>
      </w:r>
      <w:r>
        <w:t xml:space="preserve"> and </w:t>
      </w:r>
      <w:r w:rsidR="00905817" w:rsidRPr="00905817">
        <w:rPr>
          <w:position w:val="-16"/>
        </w:rPr>
        <w:object w:dxaOrig="1260" w:dyaOrig="440" w14:anchorId="4406667F">
          <v:shape id="_x0000_i2514" type="#_x0000_t75" style="width:63.15pt;height:21.75pt" o:ole="">
            <v:imagedata r:id="rId2992" o:title=""/>
          </v:shape>
          <o:OLEObject Type="Embed" ProgID="Equation.DSMT4" ShapeID="_x0000_i2514" DrawAspect="Content" ObjectID="_1493586867" r:id="rId2993"/>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2653" w:name="_Toc289032617"/>
      <w:r>
        <w:t>Michaelis-Menten</w:t>
      </w:r>
      <w:bookmarkEnd w:id="2653"/>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515" type="#_x0000_t75" style="width:124.3pt;height:17pt" o:ole="">
            <v:imagedata r:id="rId2994" o:title=""/>
          </v:shape>
          <o:OLEObject Type="Embed" ProgID="Equation.DSMT4" ShapeID="_x0000_i2515" DrawAspect="Content" ObjectID="_1493586868" r:id="rId299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2654" w:name="ZEqnNum645113"/>
      <w:r w:rsidR="004F1C97">
        <w:instrText>(</w:instrText>
      </w:r>
      <w:fldSimple w:instr=" SEQ MTSec \c \* Arabic \* MERGEFORMAT ">
        <w:r w:rsidR="00D3178E">
          <w:rPr>
            <w:noProof/>
          </w:rPr>
          <w:instrText>5</w:instrText>
        </w:r>
      </w:fldSimple>
      <w:r w:rsidR="004F1C97">
        <w:instrText>.</w:instrText>
      </w:r>
      <w:fldSimple w:instr=" SEQ MTEqn \c \* Arabic \* MERGEFORMAT ">
        <w:ins w:id="2655" w:author="rawlins" w:date="2015-05-19T17:23:00Z">
          <w:r w:rsidR="00D3178E">
            <w:rPr>
              <w:noProof/>
            </w:rPr>
            <w:instrText>111</w:instrText>
          </w:r>
        </w:ins>
        <w:ins w:id="2656" w:author="Gerard" w:date="2015-05-06T12:49:00Z">
          <w:del w:id="2657" w:author="rawlins" w:date="2015-05-19T16:10:00Z">
            <w:r w:rsidR="00E3755C" w:rsidDel="00752FD5">
              <w:rPr>
                <w:noProof/>
              </w:rPr>
              <w:delInstrText>106</w:delInstrText>
            </w:r>
          </w:del>
        </w:ins>
        <w:del w:id="2658" w:author="rawlins" w:date="2015-05-19T16:10:00Z">
          <w:r w:rsidR="00567B45" w:rsidDel="00752FD5">
            <w:rPr>
              <w:noProof/>
            </w:rPr>
            <w:delInstrText>85</w:delInstrText>
          </w:r>
        </w:del>
      </w:fldSimple>
      <w:r w:rsidR="004F1C97">
        <w:instrText>)</w:instrText>
      </w:r>
      <w:bookmarkEnd w:id="2654"/>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16" type="#_x0000_t75" style="width:14.25pt;height:14.95pt" o:ole="">
            <v:imagedata r:id="rId2996" o:title=""/>
          </v:shape>
          <o:OLEObject Type="Embed" ProgID="Equation.DSMT4" ShapeID="_x0000_i2516" DrawAspect="Content" ObjectID="_1493586869" r:id="rId2997"/>
        </w:object>
      </w:r>
      <w:r>
        <w:t xml:space="preserve"> is the enzyme, </w:t>
      </w:r>
      <w:r w:rsidR="00905817" w:rsidRPr="00905817">
        <w:rPr>
          <w:position w:val="-4"/>
        </w:rPr>
        <w:object w:dxaOrig="279" w:dyaOrig="300" w14:anchorId="5636073C">
          <v:shape id="_x0000_i2517" type="#_x0000_t75" style="width:14.25pt;height:14.95pt" o:ole="">
            <v:imagedata r:id="rId2998" o:title=""/>
          </v:shape>
          <o:OLEObject Type="Embed" ProgID="Equation.DSMT4" ShapeID="_x0000_i2517" DrawAspect="Content" ObjectID="_1493586870" r:id="rId2999"/>
        </w:object>
      </w:r>
      <w:r>
        <w:t xml:space="preserve"> is the substrate, </w:t>
      </w:r>
      <w:r w:rsidR="00905817" w:rsidRPr="00905817">
        <w:rPr>
          <w:position w:val="-4"/>
        </w:rPr>
        <w:object w:dxaOrig="340" w:dyaOrig="300" w14:anchorId="235368EF">
          <v:shape id="_x0000_i2518" type="#_x0000_t75" style="width:17pt;height:14.95pt" o:ole="">
            <v:imagedata r:id="rId3000" o:title=""/>
          </v:shape>
          <o:OLEObject Type="Embed" ProgID="Equation.DSMT4" ShapeID="_x0000_i2518" DrawAspect="Content" ObjectID="_1493586871" r:id="rId3001"/>
        </w:object>
      </w:r>
      <w:r>
        <w:t xml:space="preserve"> is the enzyme-substrate complex, and </w:t>
      </w:r>
      <w:r w:rsidR="00905817" w:rsidRPr="00905817">
        <w:rPr>
          <w:position w:val="-4"/>
        </w:rPr>
        <w:object w:dxaOrig="320" w:dyaOrig="300" w14:anchorId="0D911A21">
          <v:shape id="_x0000_i2519" type="#_x0000_t75" style="width:15.6pt;height:14.95pt" o:ole="">
            <v:imagedata r:id="rId3002" o:title=""/>
          </v:shape>
          <o:OLEObject Type="Embed" ProgID="Equation.DSMT4" ShapeID="_x0000_i2519" DrawAspect="Content" ObjectID="_1493586872" r:id="rId3003"/>
        </w:object>
      </w:r>
      <w:r w:rsidR="00973DC5">
        <w:t xml:space="preserve"> </w:t>
      </w:r>
      <w:r>
        <w:t xml:space="preserve">is the product.  The molar mass supply </w:t>
      </w:r>
      <w:r w:rsidR="00905817" w:rsidRPr="00905817">
        <w:rPr>
          <w:position w:val="-6"/>
        </w:rPr>
        <w:object w:dxaOrig="279" w:dyaOrig="320" w14:anchorId="43A5046A">
          <v:shape id="_x0000_i2520" type="#_x0000_t75" style="width:14.25pt;height:15.6pt" o:ole="">
            <v:imagedata r:id="rId3004" o:title=""/>
          </v:shape>
          <o:OLEObject Type="Embed" ProgID="Equation.DSMT4" ShapeID="_x0000_i2520" DrawAspect="Content" ObjectID="_1493586873" r:id="rId3005"/>
        </w:object>
      </w:r>
      <w:r>
        <w:t xml:space="preserve"> producing </w:t>
      </w:r>
      <w:r w:rsidR="00905817" w:rsidRPr="00905817">
        <w:rPr>
          <w:position w:val="-4"/>
        </w:rPr>
        <w:object w:dxaOrig="320" w:dyaOrig="300" w14:anchorId="286624DA">
          <v:shape id="_x0000_i2521" type="#_x0000_t75" style="width:15.6pt;height:14.95pt" o:ole="">
            <v:imagedata r:id="rId3006" o:title=""/>
          </v:shape>
          <o:OLEObject Type="Embed" ProgID="Equation.DSMT4" ShapeID="_x0000_i2521" DrawAspect="Content" ObjectID="_1493586874" r:id="rId3007"/>
        </w:object>
      </w:r>
      <w:r>
        <w:t xml:space="preserve"> is related to the concentration of the substrate </w:t>
      </w:r>
      <w:r w:rsidR="00905817" w:rsidRPr="00905817">
        <w:rPr>
          <w:position w:val="-4"/>
        </w:rPr>
        <w:object w:dxaOrig="279" w:dyaOrig="300" w14:anchorId="75E6EC24">
          <v:shape id="_x0000_i2522" type="#_x0000_t75" style="width:14.25pt;height:14.95pt" o:ole="">
            <v:imagedata r:id="rId3008" o:title=""/>
          </v:shape>
          <o:OLEObject Type="Embed" ProgID="Equation.DSMT4" ShapeID="_x0000_i2522" DrawAspect="Content" ObjectID="_1493586875" r:id="rId3009"/>
        </w:object>
      </w:r>
      <w:r>
        <w:t xml:space="preserve"> via</w:t>
      </w:r>
    </w:p>
    <w:p w14:paraId="37F0F182" w14:textId="14531827" w:rsidR="00DC2E62" w:rsidRDefault="00DC2E62" w:rsidP="00DC2E62">
      <w:pPr>
        <w:pStyle w:val="MTDisplayEquation"/>
      </w:pPr>
      <w:r>
        <w:tab/>
      </w:r>
      <w:r w:rsidR="004E16D2" w:rsidRPr="00905817">
        <w:rPr>
          <w:position w:val="-30"/>
        </w:rPr>
        <w:object w:dxaOrig="1320" w:dyaOrig="720" w14:anchorId="7497C7CF">
          <v:shape id="_x0000_i2523" type="#_x0000_t75" style="width:66.55pt;height:36.7pt" o:ole="">
            <v:imagedata r:id="rId3010" o:title=""/>
          </v:shape>
          <o:OLEObject Type="Embed" ProgID="Equation.DSMT4" ShapeID="_x0000_i2523" DrawAspect="Content" ObjectID="_1493586876" r:id="rId3011"/>
        </w:object>
      </w:r>
      <w:r w:rsidR="00737925">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59" w:author="rawlins" w:date="2015-05-19T17:23:00Z">
          <w:r w:rsidR="00D3178E">
            <w:rPr>
              <w:noProof/>
            </w:rPr>
            <w:instrText>112</w:instrText>
          </w:r>
        </w:ins>
        <w:ins w:id="2660" w:author="Gerard" w:date="2015-05-06T12:49:00Z">
          <w:del w:id="2661" w:author="rawlins" w:date="2015-05-19T16:10:00Z">
            <w:r w:rsidR="00E3755C" w:rsidDel="00752FD5">
              <w:rPr>
                <w:noProof/>
              </w:rPr>
              <w:delInstrText>107</w:delInstrText>
            </w:r>
          </w:del>
        </w:ins>
        <w:del w:id="2662" w:author="rawlins" w:date="2015-05-19T16:10:00Z">
          <w:r w:rsidR="00567B45" w:rsidDel="00752FD5">
            <w:rPr>
              <w:noProof/>
            </w:rPr>
            <w:delInstrText>86</w:delInstrText>
          </w:r>
        </w:del>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24" type="#_x0000_t75" style="width:21.75pt;height:19pt" o:ole="">
            <v:imagedata r:id="rId3012" o:title=""/>
          </v:shape>
          <o:OLEObject Type="Embed" ProgID="Equation.DSMT4" ShapeID="_x0000_i2524" DrawAspect="Content" ObjectID="_1493586877" r:id="rId3013"/>
        </w:object>
      </w:r>
      <w:r>
        <w:t xml:space="preserve"> is the maximum rate achieved by the system, at maximum (saturating) substrate concentrations. </w:t>
      </w:r>
      <w:r w:rsidR="00905817" w:rsidRPr="00905817">
        <w:rPr>
          <w:position w:val="-12"/>
        </w:rPr>
        <w:object w:dxaOrig="360" w:dyaOrig="360" w14:anchorId="4E6E3C0A">
          <v:shape id="_x0000_i2525" type="#_x0000_t75" style="width:19pt;height:19pt" o:ole="">
            <v:imagedata r:id="rId3014" o:title=""/>
          </v:shape>
          <o:OLEObject Type="Embed" ProgID="Equation.DSMT4" ShapeID="_x0000_i2525" DrawAspect="Content" ObjectID="_1493586878" r:id="rId3015"/>
        </w:object>
      </w:r>
      <w:r>
        <w:t xml:space="preserve"> is the substrate concentration at which the reaction rate is half of </w:t>
      </w:r>
      <w:r w:rsidR="00905817" w:rsidRPr="00905817">
        <w:rPr>
          <w:position w:val="-12"/>
        </w:rPr>
        <w:object w:dxaOrig="440" w:dyaOrig="360" w14:anchorId="0D48C35A">
          <v:shape id="_x0000_i2526" type="#_x0000_t75" style="width:21.75pt;height:19pt" o:ole="">
            <v:imagedata r:id="rId3016" o:title=""/>
          </v:shape>
          <o:OLEObject Type="Embed" ProgID="Equation.DSMT4" ShapeID="_x0000_i2526" DrawAspect="Content" ObjectID="_1493586879" r:id="rId3017"/>
        </w:object>
      </w:r>
      <w:r>
        <w:t>.</w:t>
      </w:r>
    </w:p>
    <w:p w14:paraId="5CDA56A0" w14:textId="77777777" w:rsidR="00DC2E62" w:rsidRDefault="00DC2E62" w:rsidP="00F75A04"/>
    <w:p w14:paraId="3F3A273E" w14:textId="77777777"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ins w:id="2663" w:author="rawlins" w:date="2015-05-19T17:23:00Z">
          <w:r w:rsidR="00D3178E">
            <w:instrText>(5.111)</w:instrText>
          </w:r>
        </w:ins>
        <w:ins w:id="2664" w:author="Gerard" w:date="2015-05-06T12:49:00Z">
          <w:del w:id="2665" w:author="rawlins" w:date="2015-05-19T16:10:00Z">
            <w:r w:rsidR="00E3755C" w:rsidDel="00752FD5">
              <w:delInstrText>(5.106)</w:delInstrText>
            </w:r>
          </w:del>
        </w:ins>
        <w:del w:id="2666" w:author="rawlins" w:date="2015-05-19T16:10:00Z">
          <w:r w:rsidR="00567B45" w:rsidDel="00752FD5">
            <w:delInstrText>(5.85)</w:delInstrText>
          </w:r>
        </w:del>
      </w:fldSimple>
      <w:r w:rsidR="004F1C97">
        <w:fldChar w:fldCharType="end"/>
      </w:r>
      <w:r>
        <w:t xml:space="preserve">. under the simplifying assumption that the reversible reaction between the </w:t>
      </w:r>
      <w:r>
        <w:lastRenderedPageBreak/>
        <w:t>enzyme and substrate 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527" type="#_x0000_t75" style="width:168.45pt;height:40.1pt" o:ole="">
            <v:imagedata r:id="rId3018" o:title=""/>
          </v:shape>
          <o:OLEObject Type="Embed" ProgID="Equation.DSMT4" ShapeID="_x0000_i2527" DrawAspect="Content" ObjectID="_1493586880" r:id="rId3019"/>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67" w:author="rawlins" w:date="2015-05-19T17:23:00Z">
          <w:r w:rsidR="00D3178E">
            <w:rPr>
              <w:noProof/>
            </w:rPr>
            <w:instrText>113</w:instrText>
          </w:r>
        </w:ins>
        <w:ins w:id="2668" w:author="Gerard" w:date="2015-05-06T12:49:00Z">
          <w:del w:id="2669" w:author="rawlins" w:date="2015-05-19T16:10:00Z">
            <w:r w:rsidR="00E3755C" w:rsidDel="00752FD5">
              <w:rPr>
                <w:noProof/>
              </w:rPr>
              <w:delInstrText>108</w:delInstrText>
            </w:r>
          </w:del>
        </w:ins>
        <w:del w:id="2670" w:author="rawlins" w:date="2015-05-19T16:10:00Z">
          <w:r w:rsidR="00567B45" w:rsidDel="00752FD5">
            <w:rPr>
              <w:noProof/>
            </w:rPr>
            <w:delInstrText>87</w:delInstrText>
          </w:r>
        </w:del>
      </w:fldSimple>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28" type="#_x0000_t75" style="width:59.1pt;height:19pt" o:ole="">
            <v:imagedata r:id="rId3020" o:title=""/>
          </v:shape>
          <o:OLEObject Type="Embed" ProgID="Equation.DSMT4" ShapeID="_x0000_i2528" DrawAspect="Content" ObjectID="_1493586881" r:id="rId3021"/>
        </w:object>
      </w:r>
      <w:r>
        <w:t>, so that</w:t>
      </w:r>
      <w:r w:rsidR="00905817" w:rsidRPr="00905817">
        <w:rPr>
          <w:position w:val="-16"/>
        </w:rPr>
        <w:object w:dxaOrig="2840" w:dyaOrig="440" w14:anchorId="70F6DCE4">
          <v:shape id="_x0000_i2529" type="#_x0000_t75" style="width:141.95pt;height:21.75pt" o:ole="">
            <v:imagedata r:id="rId3022" o:title=""/>
          </v:shape>
          <o:OLEObject Type="Embed" ProgID="Equation.DSMT4" ShapeID="_x0000_i2529" DrawAspect="Content" ObjectID="_1493586882" r:id="rId3023"/>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30" type="#_x0000_t75" style="width:30.55pt;height:19.7pt" o:ole="">
            <v:imagedata r:id="rId3024" o:title=""/>
          </v:shape>
          <o:OLEObject Type="Embed" ProgID="Equation.DSMT4" ShapeID="_x0000_i2530" DrawAspect="Content" ObjectID="_1493586883" r:id="rId3025"/>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531" type="#_x0000_t75" style="width:67.25pt;height:36.7pt" o:ole="">
            <v:imagedata r:id="rId3026" o:title=""/>
          </v:shape>
          <o:OLEObject Type="Embed" ProgID="Equation.DSMT4" ShapeID="_x0000_i2531" DrawAspect="Content" ObjectID="_1493586884" r:id="rId302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71" w:author="rawlins" w:date="2015-05-19T17:23:00Z">
          <w:r w:rsidR="00D3178E">
            <w:rPr>
              <w:noProof/>
            </w:rPr>
            <w:instrText>114</w:instrText>
          </w:r>
        </w:ins>
        <w:ins w:id="2672" w:author="Gerard" w:date="2015-05-06T12:49:00Z">
          <w:del w:id="2673" w:author="rawlins" w:date="2015-05-19T16:10:00Z">
            <w:r w:rsidR="00E3755C" w:rsidDel="00752FD5">
              <w:rPr>
                <w:noProof/>
              </w:rPr>
              <w:delInstrText>109</w:delInstrText>
            </w:r>
          </w:del>
        </w:ins>
        <w:del w:id="2674" w:author="rawlins" w:date="2015-05-19T16:10:00Z">
          <w:r w:rsidR="00567B45" w:rsidDel="00752FD5">
            <w:rPr>
              <w:noProof/>
            </w:rPr>
            <w:delInstrText>88</w:delInstrText>
          </w:r>
        </w:del>
      </w:fldSimple>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32" type="#_x0000_t75" style="width:67.25pt;height:19pt" o:ole="">
            <v:imagedata r:id="rId3028" o:title=""/>
          </v:shape>
          <o:OLEObject Type="Embed" ProgID="Equation.DSMT4" ShapeID="_x0000_i2532" DrawAspect="Content" ObjectID="_1493586885" r:id="rId3029"/>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33" type="#_x0000_t75" style="width:65.9pt;height:36.7pt" o:ole="">
            <v:imagedata r:id="rId3030" o:title=""/>
          </v:shape>
          <o:OLEObject Type="Embed" ProgID="Equation.DSMT4" ShapeID="_x0000_i2533" DrawAspect="Content" ObjectID="_1493586886" r:id="rId3031"/>
        </w:object>
      </w:r>
    </w:p>
    <w:p w14:paraId="33691FB8" w14:textId="3AD9E3F8" w:rsidR="00DC2E62" w:rsidRDefault="00DC2E62" w:rsidP="00F75A04">
      <w:r>
        <w:t xml:space="preserve">where </w:t>
      </w:r>
      <w:r w:rsidR="00905817" w:rsidRPr="00905817">
        <w:rPr>
          <w:position w:val="-12"/>
        </w:rPr>
        <w:object w:dxaOrig="1180" w:dyaOrig="380" w14:anchorId="079EB525">
          <v:shape id="_x0000_i2534" type="#_x0000_t75" style="width:59.1pt;height:19pt" o:ole="">
            <v:imagedata r:id="rId3032" o:title=""/>
          </v:shape>
          <o:OLEObject Type="Embed" ProgID="Equation.DSMT4" ShapeID="_x0000_i2534" DrawAspect="Content" ObjectID="_1493586887" r:id="rId3033"/>
        </w:object>
      </w:r>
      <w:r>
        <w:t xml:space="preserve"> represents the maximum value of </w:t>
      </w:r>
      <w:r w:rsidR="00905817" w:rsidRPr="00905817">
        <w:rPr>
          <w:position w:val="-12"/>
        </w:rPr>
        <w:object w:dxaOrig="279" w:dyaOrig="400" w14:anchorId="3A22F28E">
          <v:shape id="_x0000_i2535" type="#_x0000_t75" style="width:14.25pt;height:19.7pt" o:ole="">
            <v:imagedata r:id="rId3034" o:title=""/>
          </v:shape>
          <o:OLEObject Type="Embed" ProgID="Equation.DSMT4" ShapeID="_x0000_i2535" DrawAspect="Content" ObjectID="_1493586888" r:id="rId3035"/>
        </w:object>
      </w:r>
      <w:r>
        <w:t xml:space="preserve">, when </w:t>
      </w:r>
      <w:r w:rsidR="00905817" w:rsidRPr="00905817">
        <w:rPr>
          <w:position w:val="-12"/>
        </w:rPr>
        <w:object w:dxaOrig="880" w:dyaOrig="380" w14:anchorId="6D42F49D">
          <v:shape id="_x0000_i2536" type="#_x0000_t75" style="width:44.15pt;height:19pt" o:ole="">
            <v:imagedata r:id="rId3036" o:title=""/>
          </v:shape>
          <o:OLEObject Type="Embed" ProgID="Equation.DSMT4" ShapeID="_x0000_i2536" DrawAspect="Content" ObjectID="_1493586889" r:id="rId3037"/>
        </w:object>
      </w:r>
      <w:r>
        <w:t xml:space="preserve">. In practice, choosing </w:t>
      </w:r>
      <w:r w:rsidR="00905817" w:rsidRPr="00905817">
        <w:rPr>
          <w:position w:val="-12"/>
        </w:rPr>
        <w:object w:dxaOrig="980" w:dyaOrig="360" w14:anchorId="5E5C3ADC">
          <v:shape id="_x0000_i2537" type="#_x0000_t75" style="width:49.6pt;height:19pt" o:ole="">
            <v:imagedata r:id="rId3038" o:title=""/>
          </v:shape>
          <o:OLEObject Type="Embed" ProgID="Equation.DSMT4" ShapeID="_x0000_i2537" DrawAspect="Content" ObjectID="_1493586890" r:id="rId3039"/>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2675" w:name="_Toc289032618"/>
      <w:r>
        <w:t>Specific Reaction Rate</w:t>
      </w:r>
      <w:bookmarkEnd w:id="2675"/>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38" type="#_x0000_t75" style="width:10.2pt;height:14.25pt" o:ole="">
            <v:imagedata r:id="rId3040" o:title=""/>
          </v:shape>
          <o:OLEObject Type="Embed" ProgID="Equation.DSMT4" ShapeID="_x0000_i2538" DrawAspect="Content" ObjectID="_1493586891" r:id="rId3041"/>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2676" w:name="_Toc289032619"/>
      <w:r>
        <w:t>Constant Specific Reaction Rate</w:t>
      </w:r>
      <w:bookmarkEnd w:id="2676"/>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9" type="#_x0000_t75" style="width:10.2pt;height:14.25pt" o:ole="">
            <v:imagedata r:id="rId3042" o:title=""/>
          </v:shape>
          <o:OLEObject Type="Embed" ProgID="Equation.DSMT4" ShapeID="_x0000_i2539" DrawAspect="Content" ObjectID="_1493586892" r:id="rId3043"/>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2677" w:name="_Toc289032620"/>
      <w:r>
        <w:t>Huiskes Remodeling</w:t>
      </w:r>
      <w:bookmarkEnd w:id="2677"/>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4E16D2" w:rsidRPr="00905817">
        <w:rPr>
          <w:position w:val="-38"/>
        </w:rPr>
        <w:object w:dxaOrig="3400" w:dyaOrig="820" w14:anchorId="704E872D">
          <v:shape id="_x0000_i2540" type="#_x0000_t75" style="width:170.5pt;height:41.45pt" o:ole="">
            <v:imagedata r:id="rId3044" o:title=""/>
          </v:shape>
          <o:OLEObject Type="Embed" ProgID="Equation.DSMT4" ShapeID="_x0000_i2540" DrawAspect="Content" ObjectID="_1493586893" r:id="rId3045"/>
        </w:object>
      </w:r>
      <w:r w:rsidR="00DB2A2C">
        <w:t>,</w:t>
      </w:r>
      <w:r w:rsidR="00A32FD3">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78" w:author="rawlins" w:date="2015-05-19T17:23:00Z">
          <w:r w:rsidR="00D3178E">
            <w:rPr>
              <w:noProof/>
            </w:rPr>
            <w:instrText>115</w:instrText>
          </w:r>
        </w:ins>
        <w:ins w:id="2679" w:author="Gerard" w:date="2015-05-06T12:49:00Z">
          <w:del w:id="2680" w:author="rawlins" w:date="2015-05-19T16:10:00Z">
            <w:r w:rsidR="00E3755C" w:rsidDel="00752FD5">
              <w:rPr>
                <w:noProof/>
              </w:rPr>
              <w:delInstrText>110</w:delInstrText>
            </w:r>
          </w:del>
        </w:ins>
        <w:del w:id="2681" w:author="rawlins" w:date="2015-05-19T16:10:00Z">
          <w:r w:rsidR="00567B45" w:rsidDel="00752FD5">
            <w:rPr>
              <w:noProof/>
            </w:rPr>
            <w:delInstrText>89</w:delInstrText>
          </w:r>
        </w:del>
      </w:fldSimple>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41" type="#_x0000_t75" style="width:12.25pt;height:12.9pt" o:ole="">
            <v:imagedata r:id="rId3046" o:title=""/>
          </v:shape>
          <o:OLEObject Type="Embed" ProgID="Equation.DSMT4" ShapeID="_x0000_i2541" DrawAspect="Content" ObjectID="_1493586894" r:id="rId3047"/>
        </w:object>
      </w:r>
      <w:r>
        <w:t xml:space="preserve"> is a constant, </w:t>
      </w:r>
      <w:r w:rsidR="00905817" w:rsidRPr="00905817">
        <w:rPr>
          <w:position w:val="-12"/>
        </w:rPr>
        <w:object w:dxaOrig="360" w:dyaOrig="360" w14:anchorId="5FE5806E">
          <v:shape id="_x0000_i2542" type="#_x0000_t75" style="width:19pt;height:19pt" o:ole="">
            <v:imagedata r:id="rId3048" o:title=""/>
          </v:shape>
          <o:OLEObject Type="Embed" ProgID="Equation.DSMT4" ShapeID="_x0000_i2542" DrawAspect="Content" ObjectID="_1493586895" r:id="rId3049"/>
        </w:object>
      </w:r>
      <w:r>
        <w:t xml:space="preserve"> is the strain energy density of the solid, </w:t>
      </w:r>
      <w:r w:rsidR="00905817" w:rsidRPr="00905817">
        <w:rPr>
          <w:position w:val="-12"/>
        </w:rPr>
        <w:object w:dxaOrig="300" w:dyaOrig="380" w14:anchorId="1A866E5D">
          <v:shape id="_x0000_i2543" type="#_x0000_t75" style="width:14.95pt;height:19pt" o:ole="">
            <v:imagedata r:id="rId3050" o:title=""/>
          </v:shape>
          <o:OLEObject Type="Embed" ProgID="Equation.DSMT4" ShapeID="_x0000_i2543" DrawAspect="Content" ObjectID="_1493586896" r:id="rId3051"/>
        </w:object>
      </w:r>
      <w:r>
        <w:t xml:space="preserve"> is the referential mass density of the solid, </w:t>
      </w:r>
      <w:r w:rsidR="00905817" w:rsidRPr="00905817">
        <w:rPr>
          <w:position w:val="-12"/>
        </w:rPr>
        <w:object w:dxaOrig="300" w:dyaOrig="360" w14:anchorId="357F894C">
          <v:shape id="_x0000_i2544" type="#_x0000_t75" style="width:14.95pt;height:19pt" o:ole="">
            <v:imagedata r:id="rId3052" o:title=""/>
          </v:shape>
          <o:OLEObject Type="Embed" ProgID="Equation.DSMT4" ShapeID="_x0000_i2544" DrawAspect="Content" ObjectID="_1493586897" r:id="rId3053"/>
        </w:object>
      </w:r>
      <w:r>
        <w:t xml:space="preserve"> is the threshold value for the specific strain energy.  In this relation, </w:t>
      </w:r>
      <w:r w:rsidR="00905817" w:rsidRPr="00905817">
        <w:rPr>
          <w:position w:val="-6"/>
        </w:rPr>
        <w:object w:dxaOrig="940" w:dyaOrig="279" w14:anchorId="17082F0B">
          <v:shape id="_x0000_i2545" type="#_x0000_t75" style="width:47.55pt;height:14.25pt" o:ole="">
            <v:imagedata r:id="rId3054" o:title=""/>
          </v:shape>
          <o:OLEObject Type="Embed" ProgID="Equation.DSMT4" ShapeID="_x0000_i2545" DrawAspect="Content" ObjectID="_1493586898" r:id="rId3055"/>
        </w:object>
      </w:r>
      <w:r>
        <w:t xml:space="preserve"> is </w:t>
      </w:r>
      <w:r w:rsidR="00A32FD3">
        <w:t xml:space="preserve">evaluated from the solid deformation and </w:t>
      </w:r>
      <w:r w:rsidR="00905817" w:rsidRPr="00905817">
        <w:rPr>
          <w:position w:val="-12"/>
        </w:rPr>
        <w:object w:dxaOrig="300" w:dyaOrig="380" w14:anchorId="4AC64A60">
          <v:shape id="_x0000_i2546" type="#_x0000_t75" style="width:14.95pt;height:19pt" o:ole="">
            <v:imagedata r:id="rId3056" o:title=""/>
          </v:shape>
          <o:OLEObject Type="Embed" ProgID="Equation.DSMT4" ShapeID="_x0000_i2546" DrawAspect="Content" ObjectID="_1493586899" r:id="rId3057"/>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D3178E">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2682" w:name="_Ref300826013"/>
      <w:bookmarkStart w:id="2683" w:name="_Toc289032621"/>
      <w:r>
        <w:lastRenderedPageBreak/>
        <w:t>Contact and Coupling</w:t>
      </w:r>
      <w:bookmarkEnd w:id="2682"/>
      <w:bookmarkEnd w:id="2683"/>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p>
    <w:p w14:paraId="67E8426C" w14:textId="77777777" w:rsidR="008C7882" w:rsidRDefault="008C7882" w:rsidP="008C7882">
      <w:pPr>
        <w:pStyle w:val="Heading2"/>
      </w:pPr>
      <w:bookmarkStart w:id="2684" w:name="_Toc289032622"/>
      <w:r>
        <w:t>Rigid-Deformable Coupling</w:t>
      </w:r>
      <w:bookmarkEnd w:id="2684"/>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r w:rsidR="00FE64EB">
        <w:fldChar w:fldCharType="begin"/>
      </w:r>
      <w:r w:rsidR="00FE64EB">
        <w:instrText xml:space="preserve"> HYPERLINK \l "_ENREF_48" \o "Maker, 1995 #5" </w:instrText>
      </w:r>
      <w:ins w:id="2685" w:author="rawlins" w:date="2015-05-19T17:22:00Z"/>
      <w:r w:rsidR="00FE64EB">
        <w:fldChar w:fldCharType="separate"/>
      </w:r>
      <w:r w:rsidR="00214E15">
        <w:rPr>
          <w:noProof/>
        </w:rPr>
        <w:t>48</w:t>
      </w:r>
      <w:r w:rsidR="00FE64EB">
        <w:rPr>
          <w:noProof/>
        </w:rPr>
        <w:fldChar w:fldCharType="end"/>
      </w:r>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2686" w:name="_Toc289032623"/>
      <w:r>
        <w:t>Kinematics</w:t>
      </w:r>
      <w:bookmarkEnd w:id="2686"/>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47" type="#_x0000_t75" style="width:47.55pt;height:14.25pt" o:ole="">
            <v:imagedata r:id="rId3058" o:title=""/>
          </v:shape>
          <o:OLEObject Type="Embed" ProgID="Equation.DSMT4" ShapeID="_x0000_i2547" DrawAspect="Content" ObjectID="_1493586900" r:id="rId30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48" type="#_x0000_t75" style="width:44.15pt;height:12.25pt" o:ole="">
            <v:imagedata r:id="rId3060" o:title=""/>
          </v:shape>
          <o:OLEObject Type="Embed" ProgID="Equation.DSMT4" ShapeID="_x0000_i2548" DrawAspect="Content" ObjectID="_1493586901" r:id="rId30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87" w:name="ZEqnNum969798"/>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w:instrText>
        </w:r>
      </w:fldSimple>
      <w:r>
        <w:instrText>)</w:instrText>
      </w:r>
      <w:bookmarkEnd w:id="2687"/>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9" type="#_x0000_t75" style="width:12.9pt;height:19pt" o:ole="">
            <v:imagedata r:id="rId3062" o:title=""/>
          </v:shape>
          <o:OLEObject Type="Embed" ProgID="Equation.DSMT4" ShapeID="_x0000_i2549" DrawAspect="Content" ObjectID="_1493586902" r:id="rId3063"/>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50" type="#_x0000_t75" style="width:41.45pt;height:19pt" o:ole="">
            <v:imagedata r:id="rId3064" o:title=""/>
          </v:shape>
          <o:OLEObject Type="Embed" ProgID="Equation.DSMT4" ShapeID="_x0000_i2550" DrawAspect="Content" ObjectID="_1493586903" r:id="rId30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D3178E">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51" type="#_x0000_t75" style="width:80.85pt;height:19pt" o:ole="">
            <v:imagedata r:id="rId3066" o:title=""/>
          </v:shape>
          <o:OLEObject Type="Embed" ProgID="Equation.DSMT4" ShapeID="_x0000_i2551" DrawAspect="Content" ObjectID="_1493586904" r:id="rId30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52" type="#_x0000_t75" style="width:52.3pt;height:15.6pt" o:ole="">
            <v:imagedata r:id="rId3068" o:title=""/>
          </v:shape>
          <o:OLEObject Type="Embed" ProgID="Equation.DSMT4" ShapeID="_x0000_i2552" DrawAspect="Content" ObjectID="_1493586905" r:id="rId30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53" type="#_x0000_t75" style="width:107.3pt;height:19.7pt" o:ole="">
            <v:imagedata r:id="rId3070" o:title=""/>
          </v:shape>
          <o:OLEObject Type="Embed" ProgID="Equation.DSMT4" ShapeID="_x0000_i2553" DrawAspect="Content" ObjectID="_1493586906" r:id="rId3071"/>
        </w:object>
      </w:r>
      <w:r>
        <w:t xml:space="preserve"> and the matrix </w:t>
      </w:r>
      <w:r w:rsidR="00905817" w:rsidRPr="00905817">
        <w:rPr>
          <w:position w:val="-6"/>
        </w:rPr>
        <w:object w:dxaOrig="200" w:dyaOrig="300" w14:anchorId="34D3C501">
          <v:shape id="_x0000_i2554" type="#_x0000_t75" style="width:10.2pt;height:14.95pt" o:ole="">
            <v:imagedata r:id="rId3072" o:title=""/>
          </v:shape>
          <o:OLEObject Type="Embed" ProgID="Equation.DSMT4" ShapeID="_x0000_i2554" DrawAspect="Content" ObjectID="_1493586907" r:id="rId3073"/>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55" type="#_x0000_t75" style="width:106.65pt;height:56.4pt" o:ole="">
            <v:imagedata r:id="rId3074" o:title=""/>
          </v:shape>
          <o:OLEObject Type="Embed" ProgID="Equation.DSMT4" ShapeID="_x0000_i2555" DrawAspect="Content" ObjectID="_1493586908" r:id="rId30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56" type="#_x0000_t75" style="width:171.15pt;height:57.75pt" o:ole="">
            <v:imagedata r:id="rId3076" o:title=""/>
          </v:shape>
          <o:OLEObject Type="Embed" ProgID="Equation.DSMT4" ShapeID="_x0000_i2556" DrawAspect="Content" ObjectID="_1493586909" r:id="rId30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57" type="#_x0000_t75" style="width:183.4pt;height:19pt" o:ole="">
            <v:imagedata r:id="rId3078" o:title=""/>
          </v:shape>
          <o:OLEObject Type="Embed" ProgID="Equation.DSMT4" ShapeID="_x0000_i2557" DrawAspect="Content" ObjectID="_1493586910" r:id="rId3079"/>
        </w:object>
      </w:r>
      <w:r w:rsidR="002B21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88" w:name="ZEqnNum184303"/>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w:instrText>
        </w:r>
      </w:fldSimple>
      <w:r>
        <w:instrText>)</w:instrText>
      </w:r>
      <w:bookmarkEnd w:id="2688"/>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fldSimple w:instr=" REF ZEqnNum184303 \* Charformat \! \* MERGEFORMAT ">
        <w:r w:rsidR="00D3178E">
          <w:instrText>(6.8)</w:instrText>
        </w:r>
      </w:fldSimple>
      <w:r>
        <w:fldChar w:fldCharType="end"/>
      </w:r>
      <w:r>
        <w:t xml:space="preserve"> is now solved for the incremental update vector </w:t>
      </w:r>
      <w:r w:rsidR="00905817" w:rsidRPr="00905817">
        <w:rPr>
          <w:position w:val="-6"/>
        </w:rPr>
        <w:object w:dxaOrig="360" w:dyaOrig="279" w14:anchorId="7ECEB75E">
          <v:shape id="_x0000_i2558" type="#_x0000_t75" style="width:19pt;height:14.25pt" o:ole="">
            <v:imagedata r:id="rId3080" o:title=""/>
          </v:shape>
          <o:OLEObject Type="Embed" ProgID="Equation.DSMT4" ShapeID="_x0000_i2558" DrawAspect="Content" ObjectID="_1493586911" r:id="rId3081"/>
        </w:object>
      </w:r>
      <w:r>
        <w:t xml:space="preserve">. The nodal positions of the deformable nodes can now be updated in the usual way. </w:t>
      </w:r>
    </w:p>
    <w:p w14:paraId="7166B558" w14:textId="77777777" w:rsidR="00F96C7B" w:rsidRDefault="00F96C7B" w:rsidP="00F75A04"/>
    <w:p w14:paraId="0C47E4E3" w14:textId="50CA0C1E" w:rsidR="00F96C7B" w:rsidRDefault="00F96C7B">
      <w:pPr>
        <w:pStyle w:val="MTDisplayEquation"/>
      </w:pPr>
      <w:r>
        <w:tab/>
      </w:r>
      <w:r w:rsidR="00905817" w:rsidRPr="00905817">
        <w:rPr>
          <w:position w:val="-12"/>
        </w:rPr>
        <w:object w:dxaOrig="1860" w:dyaOrig="380" w14:anchorId="5CFF30EA">
          <v:shape id="_x0000_i2559" type="#_x0000_t75" style="width:92.4pt;height:19pt" o:ole="">
            <v:imagedata r:id="rId3082" o:title=""/>
          </v:shape>
          <o:OLEObject Type="Embed" ProgID="Equation.DSMT4" ShapeID="_x0000_i2559" DrawAspect="Content" ObjectID="_1493586912" r:id="rId3083"/>
        </w:object>
      </w:r>
      <w:r>
        <w:t xml:space="preserve"> </w:t>
      </w:r>
      <w:r>
        <w:tab/>
      </w:r>
      <w:del w:id="2689"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90"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91" w:author="rawlins" w:date="2015-05-19T17:23:00Z">
        <w:r w:rsidR="00D3178E">
          <w:rPr>
            <w:noProof/>
          </w:rPr>
          <w:instrText>6</w:instrText>
        </w:r>
      </w:ins>
      <w:ins w:id="2692"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93" w:author="rawlins" w:date="2015-05-19T17:23:00Z">
        <w:r w:rsidR="00D3178E">
          <w:rPr>
            <w:noProof/>
          </w:rPr>
          <w:instrText>9</w:instrText>
        </w:r>
      </w:ins>
      <w:ins w:id="2694" w:author="rawlins" w:date="2015-05-19T17:11:00Z">
        <w:r w:rsidR="00A671D9">
          <w:fldChar w:fldCharType="end"/>
        </w:r>
        <w:r w:rsidR="00A671D9">
          <w:instrText>)</w:instrText>
        </w:r>
        <w:r w:rsidR="00A671D9">
          <w:fldChar w:fldCharType="end"/>
        </w:r>
      </w:ins>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2468D7DB" w:rsidR="00F96C7B" w:rsidRDefault="00F96C7B">
      <w:pPr>
        <w:pStyle w:val="MTDisplayEquation"/>
      </w:pPr>
      <w:r>
        <w:tab/>
      </w:r>
      <w:r w:rsidR="00905817" w:rsidRPr="00905817">
        <w:rPr>
          <w:position w:val="-12"/>
        </w:rPr>
        <w:object w:dxaOrig="1460" w:dyaOrig="380" w14:anchorId="3C45B936">
          <v:shape id="_x0000_i2560" type="#_x0000_t75" style="width:72.7pt;height:19pt" o:ole="">
            <v:imagedata r:id="rId3084" o:title=""/>
          </v:shape>
          <o:OLEObject Type="Embed" ProgID="Equation.DSMT4" ShapeID="_x0000_i2560" DrawAspect="Content" ObjectID="_1493586913" r:id="rId3085"/>
        </w:object>
      </w:r>
      <w:r>
        <w:t xml:space="preserve"> </w:t>
      </w:r>
      <w:r>
        <w:tab/>
      </w:r>
      <w:del w:id="2695"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96"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97" w:author="rawlins" w:date="2015-05-19T17:23:00Z">
        <w:r w:rsidR="00D3178E">
          <w:rPr>
            <w:noProof/>
          </w:rPr>
          <w:instrText>6</w:instrText>
        </w:r>
      </w:ins>
      <w:ins w:id="2698"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99" w:author="rawlins" w:date="2015-05-19T17:23:00Z">
        <w:r w:rsidR="00D3178E">
          <w:rPr>
            <w:noProof/>
          </w:rPr>
          <w:instrText>10</w:instrText>
        </w:r>
      </w:ins>
      <w:ins w:id="2700" w:author="rawlins" w:date="2015-05-19T17:11:00Z">
        <w:r w:rsidR="00A671D9">
          <w:fldChar w:fldCharType="end"/>
        </w:r>
        <w:r w:rsidR="00A671D9">
          <w:instrText>)</w:instrText>
        </w:r>
        <w:r w:rsidR="00A671D9">
          <w:fldChar w:fldCharType="end"/>
        </w:r>
      </w:ins>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61" type="#_x0000_t75" style="width:84.9pt;height:19.7pt" o:ole="">
            <v:imagedata r:id="rId3086" o:title=""/>
          </v:shape>
          <o:OLEObject Type="Embed" ProgID="Equation.DSMT4" ShapeID="_x0000_i2561" DrawAspect="Content" ObjectID="_1493586914" r:id="rId3087"/>
        </w:object>
      </w:r>
      <w:r>
        <w:t xml:space="preserve">. The rotational update vector </w:t>
      </w:r>
      <w:r w:rsidR="00905817" w:rsidRPr="00905817">
        <w:rPr>
          <w:position w:val="-6"/>
        </w:rPr>
        <w:object w:dxaOrig="340" w:dyaOrig="279" w14:anchorId="30FAC5AE">
          <v:shape id="_x0000_i2562" type="#_x0000_t75" style="width:17pt;height:14.25pt" o:ole="">
            <v:imagedata r:id="rId3088" o:title=""/>
          </v:shape>
          <o:OLEObject Type="Embed" ProgID="Equation.DSMT4" ShapeID="_x0000_i2562" DrawAspect="Content" ObjectID="_1493586915" r:id="rId3089"/>
        </w:object>
      </w:r>
      <w:r>
        <w:t xml:space="preserve"> can be written as a quaternion as follows.</w:t>
      </w:r>
    </w:p>
    <w:p w14:paraId="38DB3F4F" w14:textId="107413C1" w:rsidR="00F96C7B" w:rsidRDefault="00F96C7B" w:rsidP="00F75A04">
      <w:pPr>
        <w:pStyle w:val="MTDisplayEquation"/>
      </w:pPr>
      <w:r>
        <w:tab/>
      </w:r>
      <w:r w:rsidR="00905817" w:rsidRPr="00905817">
        <w:rPr>
          <w:position w:val="-60"/>
        </w:rPr>
        <w:object w:dxaOrig="2680" w:dyaOrig="1320" w14:anchorId="42F6F616">
          <v:shape id="_x0000_i2563" type="#_x0000_t75" style="width:133.8pt;height:65.9pt" o:ole="">
            <v:imagedata r:id="rId3090" o:title=""/>
          </v:shape>
          <o:OLEObject Type="Embed" ProgID="Equation.DSMT4" ShapeID="_x0000_i2563" DrawAspect="Content" ObjectID="_1493586916" r:id="rId3091"/>
        </w:object>
      </w:r>
      <w:r>
        <w:t xml:space="preserve"> </w:t>
      </w:r>
      <w:r>
        <w:tab/>
      </w:r>
      <w:del w:id="2701"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702"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703" w:author="rawlins" w:date="2015-05-19T17:23:00Z">
        <w:r w:rsidR="00D3178E">
          <w:rPr>
            <w:noProof/>
          </w:rPr>
          <w:instrText>6</w:instrText>
        </w:r>
      </w:ins>
      <w:ins w:id="2704"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705" w:author="rawlins" w:date="2015-05-19T17:23:00Z">
        <w:r w:rsidR="00D3178E">
          <w:rPr>
            <w:noProof/>
          </w:rPr>
          <w:instrText>11</w:instrText>
        </w:r>
      </w:ins>
      <w:ins w:id="2706" w:author="rawlins" w:date="2015-05-19T17:12:00Z">
        <w:r w:rsidR="00A671D9">
          <w:fldChar w:fldCharType="end"/>
        </w:r>
        <w:r w:rsidR="00A671D9">
          <w:instrText>)</w:instrText>
        </w:r>
        <w:r w:rsidR="00A671D9">
          <w:fldChar w:fldCharType="end"/>
        </w:r>
      </w:ins>
    </w:p>
    <w:p w14:paraId="4E188574" w14:textId="77777777" w:rsidR="00661E2B" w:rsidRDefault="00661E2B">
      <w:r>
        <w:t>The updated orientation quaternion is then given by the quaternion product.</w:t>
      </w:r>
    </w:p>
    <w:p w14:paraId="1DC47F1F" w14:textId="77777777" w:rsidR="00661E2B" w:rsidRDefault="00661E2B"/>
    <w:p w14:paraId="164D82C9" w14:textId="2847B49F" w:rsidR="00661E2B" w:rsidRDefault="00661E2B" w:rsidP="00F75A04">
      <w:pPr>
        <w:pStyle w:val="MTDisplayEquation"/>
      </w:pPr>
      <w:r>
        <w:tab/>
      </w:r>
      <w:r w:rsidR="00905817" w:rsidRPr="00905817">
        <w:rPr>
          <w:position w:val="-12"/>
        </w:rPr>
        <w:object w:dxaOrig="1440" w:dyaOrig="380" w14:anchorId="77EDD29A">
          <v:shape id="_x0000_i2564" type="#_x0000_t75" style="width:1in;height:19pt" o:ole="">
            <v:imagedata r:id="rId3092" o:title=""/>
          </v:shape>
          <o:OLEObject Type="Embed" ProgID="Equation.DSMT4" ShapeID="_x0000_i2564" DrawAspect="Content" ObjectID="_1493586917" r:id="rId3093"/>
        </w:object>
      </w:r>
      <w:r>
        <w:t xml:space="preserve"> </w:t>
      </w:r>
      <w:r>
        <w:tab/>
      </w:r>
      <w:del w:id="2707"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708"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709" w:author="rawlins" w:date="2015-05-19T17:23:00Z">
        <w:r w:rsidR="00D3178E">
          <w:rPr>
            <w:noProof/>
          </w:rPr>
          <w:instrText>6</w:instrText>
        </w:r>
      </w:ins>
      <w:ins w:id="2710"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711" w:author="rawlins" w:date="2015-05-19T17:23:00Z">
        <w:r w:rsidR="00D3178E">
          <w:rPr>
            <w:noProof/>
          </w:rPr>
          <w:instrText>12</w:instrText>
        </w:r>
      </w:ins>
      <w:ins w:id="2712" w:author="rawlins" w:date="2015-05-19T17:12:00Z">
        <w:r w:rsidR="00A671D9">
          <w:fldChar w:fldCharType="end"/>
        </w:r>
        <w:r w:rsidR="00A671D9">
          <w:instrText>)</w:instrText>
        </w:r>
        <w:r w:rsidR="00A671D9">
          <w:fldChar w:fldCharType="end"/>
        </w:r>
      </w:ins>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09D31160" w:rsidR="00661E2B" w:rsidRDefault="00661E2B" w:rsidP="00F75A04">
      <w:pPr>
        <w:pStyle w:val="MTDisplayEquation"/>
      </w:pPr>
      <w:r>
        <w:tab/>
      </w:r>
      <w:r w:rsidR="00905817" w:rsidRPr="00905817">
        <w:rPr>
          <w:position w:val="-14"/>
        </w:rPr>
        <w:object w:dxaOrig="999" w:dyaOrig="400" w14:anchorId="1D900A05">
          <v:shape id="_x0000_i2565" type="#_x0000_t75" style="width:50.25pt;height:19.7pt" o:ole="">
            <v:imagedata r:id="rId3094" o:title=""/>
          </v:shape>
          <o:OLEObject Type="Embed" ProgID="Equation.DSMT4" ShapeID="_x0000_i2565" DrawAspect="Content" ObjectID="_1493586918" r:id="rId3095"/>
        </w:object>
      </w:r>
      <w:r>
        <w:t xml:space="preserve"> </w:t>
      </w:r>
      <w:r>
        <w:tab/>
      </w:r>
      <w:del w:id="2713"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714"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715" w:author="rawlins" w:date="2015-05-19T17:23:00Z">
        <w:r w:rsidR="00D3178E">
          <w:rPr>
            <w:noProof/>
          </w:rPr>
          <w:instrText>6</w:instrText>
        </w:r>
      </w:ins>
      <w:ins w:id="2716"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717" w:author="rawlins" w:date="2015-05-19T17:23:00Z">
        <w:r w:rsidR="00D3178E">
          <w:rPr>
            <w:noProof/>
          </w:rPr>
          <w:instrText>13</w:instrText>
        </w:r>
      </w:ins>
      <w:ins w:id="2718" w:author="rawlins" w:date="2015-05-19T17:12:00Z">
        <w:r w:rsidR="00A671D9">
          <w:fldChar w:fldCharType="end"/>
        </w:r>
        <w:r w:rsidR="00A671D9">
          <w:instrText>)</w:instrText>
        </w:r>
        <w:r w:rsidR="00A671D9">
          <w:fldChar w:fldCharType="end"/>
        </w:r>
      </w:ins>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2719" w:name="_Toc289032624"/>
      <w:r>
        <w:t>A single rigid body</w:t>
      </w:r>
      <w:bookmarkEnd w:id="2719"/>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66" type="#_x0000_t75" style="width:168.45pt;height:57.75pt" o:ole="">
            <v:imagedata r:id="rId3096" o:title=""/>
          </v:shape>
          <o:OLEObject Type="Embed" ProgID="Equation.DSMT4" ShapeID="_x0000_i2566" DrawAspect="Content" ObjectID="_1493586919" r:id="rId30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0" w:author="rawlins" w:date="2015-05-19T17:23:00Z">
          <w:r w:rsidR="00D3178E">
            <w:rPr>
              <w:noProof/>
            </w:rPr>
            <w:instrText>14</w:instrText>
          </w:r>
        </w:ins>
        <w:del w:id="2721" w:author="rawlins" w:date="2015-05-19T17:12:00Z">
          <w:r w:rsidR="001A2D84" w:rsidDel="00A671D9">
            <w:rPr>
              <w:noProof/>
            </w:rPr>
            <w:delInstrText>9</w:delInstrText>
          </w:r>
        </w:del>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67" type="#_x0000_t75" style="width:15.6pt;height:14.95pt" o:ole="">
            <v:imagedata r:id="rId3098" o:title=""/>
          </v:shape>
          <o:OLEObject Type="Embed" ProgID="Equation.DSMT4" ShapeID="_x0000_i2567" DrawAspect="Content" ObjectID="_1493586920" r:id="rId3099"/>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68" type="#_x0000_t75" style="width:59.75pt;height:27.15pt" o:ole="">
            <v:imagedata r:id="rId3100" o:title=""/>
          </v:shape>
          <o:OLEObject Type="Embed" ProgID="Equation.DSMT4" ShapeID="_x0000_i2568" DrawAspect="Content" ObjectID="_1493586921" r:id="rId31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2" w:author="rawlins" w:date="2015-05-19T17:23:00Z">
          <w:r w:rsidR="00D3178E">
            <w:rPr>
              <w:noProof/>
            </w:rPr>
            <w:instrText>15</w:instrText>
          </w:r>
        </w:ins>
        <w:del w:id="2723" w:author="rawlins" w:date="2015-05-19T17:12:00Z">
          <w:r w:rsidR="001A2D84" w:rsidDel="00A671D9">
            <w:rPr>
              <w:noProof/>
            </w:rPr>
            <w:delInstrText>10</w:delInstrText>
          </w:r>
        </w:del>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69" type="#_x0000_t75" style="width:72.7pt;height:27.15pt" o:ole="">
            <v:imagedata r:id="rId3102" o:title=""/>
          </v:shape>
          <o:OLEObject Type="Embed" ProgID="Equation.DSMT4" ShapeID="_x0000_i2569" DrawAspect="Content" ObjectID="_1493586922" r:id="rId31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4" w:author="rawlins" w:date="2015-05-19T17:23:00Z">
          <w:r w:rsidR="00D3178E">
            <w:rPr>
              <w:noProof/>
            </w:rPr>
            <w:instrText>16</w:instrText>
          </w:r>
        </w:ins>
        <w:del w:id="2725" w:author="rawlins" w:date="2015-05-19T17:12:00Z">
          <w:r w:rsidR="001A2D84" w:rsidDel="00A671D9">
            <w:rPr>
              <w:noProof/>
            </w:rPr>
            <w:delInstrText>11</w:delInstrText>
          </w:r>
        </w:del>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70" type="#_x0000_t75" style="width:15.6pt;height:14.95pt" o:ole="">
            <v:imagedata r:id="rId3104" o:title=""/>
          </v:shape>
          <o:OLEObject Type="Embed" ProgID="Equation.DSMT4" ShapeID="_x0000_i2570" DrawAspect="Content" ObjectID="_1493586923" r:id="rId3105"/>
        </w:object>
      </w:r>
      <w:r>
        <w:t xml:space="preserve"> is simply the total residual force that is applied to the rigid body and </w:t>
      </w:r>
      <w:r w:rsidR="00905817" w:rsidRPr="00905817">
        <w:rPr>
          <w:position w:val="-4"/>
        </w:rPr>
        <w:object w:dxaOrig="400" w:dyaOrig="300" w14:anchorId="6FADCA5B">
          <v:shape id="_x0000_i2571" type="#_x0000_t75" style="width:19.7pt;height:14.95pt" o:ole="">
            <v:imagedata r:id="rId3106" o:title=""/>
          </v:shape>
          <o:OLEObject Type="Embed" ProgID="Equation.DSMT4" ShapeID="_x0000_i2571" DrawAspect="Content" ObjectID="_1493586924" r:id="rId3107"/>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66626E7F" w:rsidR="008C7882" w:rsidRDefault="008C7882" w:rsidP="008C7882">
      <w:pPr>
        <w:pStyle w:val="MTDisplayEquation"/>
      </w:pPr>
      <w:r>
        <w:lastRenderedPageBreak/>
        <w:tab/>
      </w:r>
      <w:r w:rsidR="00905817" w:rsidRPr="00905817">
        <w:rPr>
          <w:position w:val="-50"/>
        </w:rPr>
        <w:object w:dxaOrig="2140" w:dyaOrig="1120" w14:anchorId="3E6BABB1">
          <v:shape id="_x0000_i2572" type="#_x0000_t75" style="width:107.3pt;height:56.4pt" o:ole="">
            <v:imagedata r:id="rId3108" o:title=""/>
          </v:shape>
          <o:OLEObject Type="Embed" ProgID="Equation.DSMT4" ShapeID="_x0000_i2572" DrawAspect="Content" ObjectID="_1493586925" r:id="rId31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6" w:author="rawlins" w:date="2015-05-19T17:23:00Z">
          <w:r w:rsidR="00D3178E">
            <w:rPr>
              <w:noProof/>
            </w:rPr>
            <w:instrText>17</w:instrText>
          </w:r>
        </w:ins>
        <w:del w:id="2727" w:author="rawlins" w:date="2015-05-19T17:12:00Z">
          <w:r w:rsidR="001A2D84" w:rsidDel="00A671D9">
            <w:rPr>
              <w:noProof/>
            </w:rPr>
            <w:delInstrText>12</w:delInstrText>
          </w:r>
        </w:del>
      </w:fldSimple>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73" type="#_x0000_t75" style="width:14.95pt;height:19pt" o:ole="">
            <v:imagedata r:id="rId3110" o:title=""/>
          </v:shape>
          <o:OLEObject Type="Embed" ProgID="Equation.DSMT4" ShapeID="_x0000_i2573" DrawAspect="Content" ObjectID="_1493586926" r:id="rId3111"/>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74" type="#_x0000_t75" style="width:19.7pt;height:14.95pt" o:ole="">
            <v:imagedata r:id="rId3112" o:title=""/>
          </v:shape>
          <o:OLEObject Type="Embed" ProgID="Equation.DSMT4" ShapeID="_x0000_i2574" DrawAspect="Content" ObjectID="_1493586927" r:id="rId3113"/>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75" type="#_x0000_t75" style="width:63.85pt;height:27.15pt" o:ole="">
            <v:imagedata r:id="rId3114" o:title=""/>
          </v:shape>
          <o:OLEObject Type="Embed" ProgID="Equation.DSMT4" ShapeID="_x0000_i2575" DrawAspect="Content" ObjectID="_1493586928" r:id="rId3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8" w:author="rawlins" w:date="2015-05-19T17:23:00Z">
          <w:r w:rsidR="00D3178E">
            <w:rPr>
              <w:noProof/>
            </w:rPr>
            <w:instrText>18</w:instrText>
          </w:r>
        </w:ins>
        <w:del w:id="2729" w:author="rawlins" w:date="2015-05-19T17:12:00Z">
          <w:r w:rsidR="001A2D84" w:rsidDel="00A671D9">
            <w:rPr>
              <w:noProof/>
            </w:rPr>
            <w:delInstrText>13</w:delInstrText>
          </w:r>
        </w:del>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76" type="#_x0000_t75" style="width:24.45pt;height:14.95pt" o:ole="">
            <v:imagedata r:id="rId3116" o:title=""/>
          </v:shape>
          <o:OLEObject Type="Embed" ProgID="Equation.DSMT4" ShapeID="_x0000_i2576" DrawAspect="Content" ObjectID="_1493586929" r:id="rId3117"/>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77" type="#_x0000_t75" style="width:118.2pt;height:27.85pt" o:ole="">
            <v:imagedata r:id="rId3118" o:title=""/>
          </v:shape>
          <o:OLEObject Type="Embed" ProgID="Equation.DSMT4" ShapeID="_x0000_i2577" DrawAspect="Content" ObjectID="_1493586930" r:id="rId31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0" w:author="rawlins" w:date="2015-05-19T17:23:00Z">
          <w:r w:rsidR="00D3178E">
            <w:rPr>
              <w:noProof/>
            </w:rPr>
            <w:instrText>19</w:instrText>
          </w:r>
        </w:ins>
        <w:del w:id="2731" w:author="rawlins" w:date="2015-05-19T17:12:00Z">
          <w:r w:rsidR="001A2D84" w:rsidDel="00A671D9">
            <w:rPr>
              <w:noProof/>
            </w:rPr>
            <w:delInstrText>14</w:delInstrText>
          </w:r>
        </w:del>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78" type="#_x0000_t75" style="width:19pt;height:14.95pt" o:ole="">
            <v:imagedata r:id="rId3120" o:title=""/>
          </v:shape>
          <o:OLEObject Type="Embed" ProgID="Equation.DSMT4" ShapeID="_x0000_i2578" DrawAspect="Content" ObjectID="_1493586931" r:id="rId3121"/>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79" type="#_x0000_t75" style="width:139.9pt;height:40.1pt" o:ole="">
            <v:imagedata r:id="rId3122" o:title=""/>
          </v:shape>
          <o:OLEObject Type="Embed" ProgID="Equation.DSMT4" ShapeID="_x0000_i2579" DrawAspect="Content" ObjectID="_1493586932" r:id="rId31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2" w:author="rawlins" w:date="2015-05-19T17:23:00Z">
          <w:r w:rsidR="00D3178E">
            <w:rPr>
              <w:noProof/>
            </w:rPr>
            <w:instrText>20</w:instrText>
          </w:r>
        </w:ins>
        <w:del w:id="2733" w:author="rawlins" w:date="2015-05-19T17:12:00Z">
          <w:r w:rsidR="001A2D84" w:rsidDel="00A671D9">
            <w:rPr>
              <w:noProof/>
            </w:rPr>
            <w:delInstrText>15</w:delInstrText>
          </w:r>
        </w:del>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2734" w:name="_Toc289032625"/>
      <w:r>
        <w:t>Multiple Rigid Bodies</w:t>
      </w:r>
      <w:bookmarkEnd w:id="2734"/>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80" type="#_x0000_t75" style="width:200.4pt;height:91.7pt" o:ole="">
            <v:imagedata r:id="rId3124" o:title=""/>
          </v:shape>
          <o:OLEObject Type="Embed" ProgID="Equation.DSMT4" ShapeID="_x0000_i2580" DrawAspect="Content" ObjectID="_1493586933" r:id="rId3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5" w:author="rawlins" w:date="2015-05-19T17:23:00Z">
          <w:r w:rsidR="00D3178E">
            <w:rPr>
              <w:noProof/>
            </w:rPr>
            <w:instrText>21</w:instrText>
          </w:r>
        </w:ins>
        <w:del w:id="2736" w:author="rawlins" w:date="2015-05-19T17:12:00Z">
          <w:r w:rsidR="001A2D84" w:rsidDel="00A671D9">
            <w:rPr>
              <w:noProof/>
            </w:rPr>
            <w:delInstrText>16</w:delInstrText>
          </w:r>
        </w:del>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81" type="#_x0000_t75" style="width:24.45pt;height:19pt" o:ole="">
            <v:imagedata r:id="rId3126" o:title=""/>
          </v:shape>
          <o:OLEObject Type="Embed" ProgID="Equation.DSMT4" ShapeID="_x0000_i2581" DrawAspect="Content" ObjectID="_1493586934" r:id="rId3127"/>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82" type="#_x0000_t75" style="width:24.45pt;height:19pt" o:ole="">
            <v:imagedata r:id="rId3128" o:title=""/>
          </v:shape>
          <o:OLEObject Type="Embed" ProgID="Equation.DSMT4" ShapeID="_x0000_i2582" DrawAspect="Content" ObjectID="_1493586935" r:id="rId3129"/>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83" type="#_x0000_t75" style="width:19.7pt;height:19pt" o:ole="">
            <v:imagedata r:id="rId3130" o:title=""/>
          </v:shape>
          <o:OLEObject Type="Embed" ProgID="Equation.DSMT4" ShapeID="_x0000_i2583" DrawAspect="Content" ObjectID="_1493586936" r:id="rId3131"/>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2737" w:name="_Toc289032626"/>
      <w:r>
        <w:lastRenderedPageBreak/>
        <w:t>Rigid Joints</w:t>
      </w:r>
      <w:bookmarkEnd w:id="2737"/>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84" type="#_x0000_t75" style="width:156.25pt;height:21.75pt" o:ole="">
            <v:imagedata r:id="rId3132" o:title=""/>
          </v:shape>
          <o:OLEObject Type="Embed" ProgID="Equation.DSMT4" ShapeID="_x0000_i2584" DrawAspect="Content" ObjectID="_1493586937" r:id="rId3133"/>
        </w:object>
      </w:r>
      <w:r w:rsidR="00E452A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38" w:name="ZEqnNum474877"/>
      <w:r>
        <w:instrText>(</w:instrText>
      </w:r>
      <w:fldSimple w:instr=" SEQ MTSec \c \* Arabic \* MERGEFORMAT ">
        <w:r w:rsidR="00D3178E">
          <w:rPr>
            <w:noProof/>
          </w:rPr>
          <w:instrText>6</w:instrText>
        </w:r>
      </w:fldSimple>
      <w:r>
        <w:instrText>.</w:instrText>
      </w:r>
      <w:fldSimple w:instr=" SEQ MTEqn \c \* Arabic \* MERGEFORMAT ">
        <w:ins w:id="2739" w:author="rawlins" w:date="2015-05-19T17:23:00Z">
          <w:r w:rsidR="00D3178E">
            <w:rPr>
              <w:noProof/>
            </w:rPr>
            <w:instrText>22</w:instrText>
          </w:r>
        </w:ins>
        <w:del w:id="2740" w:author="rawlins" w:date="2015-05-19T17:12:00Z">
          <w:r w:rsidR="001A2D84" w:rsidDel="00A671D9">
            <w:rPr>
              <w:noProof/>
            </w:rPr>
            <w:delInstrText>17</w:delInstrText>
          </w:r>
        </w:del>
      </w:fldSimple>
      <w:r>
        <w:instrText>)</w:instrText>
      </w:r>
      <w:bookmarkEnd w:id="2738"/>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85" type="#_x0000_t75" style="width:15.6pt;height:14.95pt" o:ole="">
            <v:imagedata r:id="rId3134" o:title=""/>
          </v:shape>
          <o:OLEObject Type="Embed" ProgID="Equation.DSMT4" ShapeID="_x0000_i2585" DrawAspect="Content" ObjectID="_1493586938" r:id="rId3135"/>
        </w:object>
      </w:r>
      <w:r>
        <w:t xml:space="preserve">is the location of the joint in the reference configuration and </w:t>
      </w:r>
      <w:r w:rsidR="00905817" w:rsidRPr="00905817">
        <w:rPr>
          <w:position w:val="-14"/>
        </w:rPr>
        <w:object w:dxaOrig="1200" w:dyaOrig="420" w14:anchorId="0B5FA9DA">
          <v:shape id="_x0000_i2586" type="#_x0000_t75" style="width:59.75pt;height:20.4pt" o:ole="">
            <v:imagedata r:id="rId3136" o:title=""/>
          </v:shape>
          <o:OLEObject Type="Embed" ProgID="Equation.DSMT4" ShapeID="_x0000_i2586" DrawAspect="Content" ObjectID="_1493586939" r:id="rId3137"/>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ins w:id="2741" w:author="rawlins" w:date="2015-05-19T17:23:00Z">
          <w:r w:rsidR="00D3178E">
            <w:instrText>(6.22)</w:instrText>
          </w:r>
        </w:ins>
        <w:del w:id="2742" w:author="rawlins" w:date="2015-05-19T17:12:00Z">
          <w:r w:rsidR="001A2D84" w:rsidDel="00A671D9">
            <w:delInstrText>(6.17)</w:delInstrText>
          </w:r>
        </w:del>
      </w:fldSimple>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87" type="#_x0000_t75" style="width:251.3pt;height:47.55pt" o:ole="">
            <v:imagedata r:id="rId3138" o:title=""/>
          </v:shape>
          <o:OLEObject Type="Embed" ProgID="Equation.DSMT4" ShapeID="_x0000_i2587" DrawAspect="Content" ObjectID="_1493586940" r:id="rId3139"/>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43" w:author="rawlins" w:date="2015-05-19T17:23:00Z">
          <w:r w:rsidR="00D3178E">
            <w:rPr>
              <w:noProof/>
            </w:rPr>
            <w:instrText>23</w:instrText>
          </w:r>
        </w:ins>
        <w:del w:id="2744" w:author="rawlins" w:date="2015-05-19T17:12:00Z">
          <w:r w:rsidR="001A2D84" w:rsidDel="00A671D9">
            <w:rPr>
              <w:noProof/>
            </w:rPr>
            <w:delInstrText>18</w:delInstrText>
          </w:r>
        </w:del>
      </w:fldSimple>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88" type="#_x0000_t75" style="width:19pt;height:15.6pt" o:ole="">
            <v:imagedata r:id="rId3140" o:title=""/>
          </v:shape>
          <o:OLEObject Type="Embed" ProgID="Equation.DSMT4" ShapeID="_x0000_i2588" DrawAspect="Content" ObjectID="_1493586941" r:id="rId3141"/>
        </w:object>
      </w:r>
      <w:r>
        <w:t xml:space="preserve">’s are the forces that will prevent the rigid bodies to separate at the joint position and </w:t>
      </w:r>
      <w:r w:rsidR="00905817" w:rsidRPr="00905817">
        <w:rPr>
          <w:position w:val="-10"/>
        </w:rPr>
        <w:object w:dxaOrig="1080" w:dyaOrig="380" w14:anchorId="0CA85D1E">
          <v:shape id="_x0000_i2589" type="#_x0000_t75" style="width:54.35pt;height:19pt" o:ole="">
            <v:imagedata r:id="rId3142" o:title=""/>
          </v:shape>
          <o:OLEObject Type="Embed" ProgID="Equation.DSMT4" ShapeID="_x0000_i2589" DrawAspect="Content" ObjectID="_1493586942" r:id="rId3143"/>
        </w:object>
      </w:r>
      <w:r>
        <w:t xml:space="preserve">. First we note that due to the third law of Newton </w:t>
      </w:r>
      <w:r w:rsidR="00905817" w:rsidRPr="00905817">
        <w:rPr>
          <w:position w:val="-4"/>
        </w:rPr>
        <w:object w:dxaOrig="1140" w:dyaOrig="320" w14:anchorId="478C6972">
          <v:shape id="_x0000_i2590" type="#_x0000_t75" style="width:57.05pt;height:15.6pt" o:ole="">
            <v:imagedata r:id="rId3144" o:title=""/>
          </v:shape>
          <o:OLEObject Type="Embed" ProgID="Equation.DSMT4" ShapeID="_x0000_i2590" DrawAspect="Content" ObjectID="_1493586943" r:id="rId3145"/>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91" type="#_x0000_t75" style="width:168.45pt;height:25.8pt" o:ole="">
            <v:imagedata r:id="rId3146" o:title=""/>
          </v:shape>
          <o:OLEObject Type="Embed" ProgID="Equation.DSMT4" ShapeID="_x0000_i2591" DrawAspect="Content" ObjectID="_1493586944" r:id="rId3147"/>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45" w:author="rawlins" w:date="2015-05-19T17:23:00Z">
          <w:r w:rsidR="00D3178E">
            <w:rPr>
              <w:noProof/>
            </w:rPr>
            <w:instrText>24</w:instrText>
          </w:r>
        </w:ins>
        <w:del w:id="2746" w:author="rawlins" w:date="2015-05-19T17:12:00Z">
          <w:r w:rsidR="001A2D84" w:rsidDel="00A671D9">
            <w:rPr>
              <w:noProof/>
            </w:rPr>
            <w:delInstrText>19</w:delInstrText>
          </w:r>
        </w:del>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92" type="#_x0000_t75" style="width:101.2pt;height:20.4pt" o:ole="">
            <v:imagedata r:id="rId3148" o:title=""/>
          </v:shape>
          <o:OLEObject Type="Embed" ProgID="Equation.DSMT4" ShapeID="_x0000_i2592" DrawAspect="Content" ObjectID="_1493586945" r:id="rId3149"/>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47" w:name="ZEqnNum929900"/>
      <w:r>
        <w:instrText>(</w:instrText>
      </w:r>
      <w:fldSimple w:instr=" SEQ MTSec \c \* Arabic \* MERGEFORMAT ">
        <w:r w:rsidR="00D3178E">
          <w:rPr>
            <w:noProof/>
          </w:rPr>
          <w:instrText>6</w:instrText>
        </w:r>
      </w:fldSimple>
      <w:r>
        <w:instrText>.</w:instrText>
      </w:r>
      <w:fldSimple w:instr=" SEQ MTEqn \c \* Arabic \* MERGEFORMAT ">
        <w:ins w:id="2748" w:author="rawlins" w:date="2015-05-19T17:23:00Z">
          <w:r w:rsidR="00D3178E">
            <w:rPr>
              <w:noProof/>
            </w:rPr>
            <w:instrText>25</w:instrText>
          </w:r>
        </w:ins>
        <w:del w:id="2749" w:author="rawlins" w:date="2015-05-19T17:12:00Z">
          <w:r w:rsidR="001A2D84" w:rsidDel="00A671D9">
            <w:rPr>
              <w:noProof/>
            </w:rPr>
            <w:delInstrText>20</w:delInstrText>
          </w:r>
        </w:del>
      </w:fldSimple>
      <w:r>
        <w:instrText>)</w:instrText>
      </w:r>
      <w:bookmarkEnd w:id="2747"/>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93" type="#_x0000_t75" style="width:55pt;height:19pt" o:ole="">
            <v:imagedata r:id="rId3150" o:title=""/>
          </v:shape>
          <o:OLEObject Type="Embed" ProgID="Equation.DSMT4" ShapeID="_x0000_i2593" DrawAspect="Content" ObjectID="_1493586946" r:id="rId3151"/>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50" w:author="rawlins" w:date="2015-05-19T17:23:00Z">
          <w:r w:rsidR="00D3178E">
            <w:rPr>
              <w:noProof/>
            </w:rPr>
            <w:instrText>26</w:instrText>
          </w:r>
        </w:ins>
        <w:del w:id="2751" w:author="rawlins" w:date="2015-05-19T17:12:00Z">
          <w:r w:rsidR="001A2D84" w:rsidDel="00A671D9">
            <w:rPr>
              <w:noProof/>
            </w:rPr>
            <w:delInstrText>21</w:delInstrText>
          </w:r>
        </w:del>
      </w:fldSimple>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94" type="#_x0000_t75" style="width:10.2pt;height:12.9pt" o:ole="">
            <v:imagedata r:id="rId3152" o:title=""/>
          </v:shape>
          <o:OLEObject Type="Embed" ProgID="Equation.DSMT4" ShapeID="_x0000_i2594" DrawAspect="Content" ObjectID="_1493586947" r:id="rId3153"/>
        </w:object>
      </w:r>
      <w:r>
        <w:t xml:space="preserve">is the Lagrange multiplier and </w:t>
      </w:r>
      <w:r w:rsidR="00905817" w:rsidRPr="00905817">
        <w:rPr>
          <w:position w:val="-12"/>
        </w:rPr>
        <w:object w:dxaOrig="260" w:dyaOrig="360" w14:anchorId="1BCBCC2D">
          <v:shape id="_x0000_i2595" type="#_x0000_t75" style="width:12.9pt;height:19pt" o:ole="">
            <v:imagedata r:id="rId3154" o:title=""/>
          </v:shape>
          <o:OLEObject Type="Embed" ProgID="Equation.DSMT4" ShapeID="_x0000_i2595" DrawAspect="Content" ObjectID="_1493586948" r:id="rId3155"/>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fldSimple w:instr=" REF ZEqnNum929900 \! \* MERGEFORMAT ">
        <w:ins w:id="2752" w:author="rawlins" w:date="2015-05-19T17:23:00Z">
          <w:r w:rsidR="00D3178E">
            <w:instrText>(6.25)</w:instrText>
          </w:r>
        </w:ins>
        <w:del w:id="2753" w:author="rawlins" w:date="2015-05-19T17:12:00Z">
          <w:r w:rsidR="001A2D84" w:rsidDel="00A671D9">
            <w:delInstrText>(6.20)</w:delInstrText>
          </w:r>
        </w:del>
      </w:fldSimple>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96" type="#_x0000_t75" style="width:126.35pt;height:37.35pt" o:ole="">
            <v:imagedata r:id="rId3156" o:title=""/>
          </v:shape>
          <o:OLEObject Type="Embed" ProgID="Equation.DSMT4" ShapeID="_x0000_i2596" DrawAspect="Content" ObjectID="_1493586949" r:id="rId31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54" w:author="rawlins" w:date="2015-05-19T17:23:00Z">
          <w:r w:rsidR="00D3178E">
            <w:rPr>
              <w:noProof/>
            </w:rPr>
            <w:instrText>27</w:instrText>
          </w:r>
        </w:ins>
        <w:del w:id="2755" w:author="rawlins" w:date="2015-05-19T17:12:00Z">
          <w:r w:rsidR="001A2D84" w:rsidDel="00A671D9">
            <w:rPr>
              <w:noProof/>
            </w:rPr>
            <w:delInstrText>22</w:delInstrText>
          </w:r>
        </w:del>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97" type="#_x0000_t75" style="width:15.6pt;height:14.25pt" o:ole="">
            <v:imagedata r:id="rId3158" o:title=""/>
          </v:shape>
          <o:OLEObject Type="Embed" ProgID="Equation.DSMT4" ShapeID="_x0000_i2597" DrawAspect="Content" ObjectID="_1493586950" r:id="rId3159"/>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98" type="#_x0000_t75" style="width:139.25pt;height:42.1pt" o:ole="">
            <v:imagedata r:id="rId3160" o:title=""/>
          </v:shape>
          <o:OLEObject Type="Embed" ProgID="Equation.DSMT4" ShapeID="_x0000_i2598" DrawAspect="Content" ObjectID="_1493586951" r:id="rId316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56" w:author="rawlins" w:date="2015-05-19T17:23:00Z">
          <w:r w:rsidR="00D3178E">
            <w:rPr>
              <w:noProof/>
            </w:rPr>
            <w:instrText>28</w:instrText>
          </w:r>
        </w:ins>
        <w:del w:id="2757" w:author="rawlins" w:date="2015-05-19T17:12:00Z">
          <w:r w:rsidR="001A2D84" w:rsidDel="00A671D9">
            <w:rPr>
              <w:noProof/>
            </w:rPr>
            <w:delInstrText>23</w:delInstrText>
          </w:r>
        </w:del>
      </w:fldSimple>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9" type="#_x0000_t75" style="width:15.6pt;height:14.25pt" o:ole="">
            <v:imagedata r:id="rId3162" o:title=""/>
          </v:shape>
          <o:OLEObject Type="Embed" ProgID="Equation.DSMT4" ShapeID="_x0000_i2599" DrawAspect="Content" ObjectID="_1493586952" r:id="rId3163"/>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lastRenderedPageBreak/>
        <w:tab/>
      </w:r>
      <w:r w:rsidR="00905817" w:rsidRPr="00905817">
        <w:rPr>
          <w:position w:val="-68"/>
        </w:rPr>
        <w:object w:dxaOrig="2580" w:dyaOrig="1480" w14:anchorId="02A0A63F">
          <v:shape id="_x0000_i2600" type="#_x0000_t75" style="width:129.05pt;height:74.05pt" o:ole="">
            <v:imagedata r:id="rId3164" o:title=""/>
          </v:shape>
          <o:OLEObject Type="Embed" ProgID="Equation.DSMT4" ShapeID="_x0000_i2600" DrawAspect="Content" ObjectID="_1493586953" r:id="rId3165"/>
        </w:object>
      </w:r>
      <w:r w:rsidR="002D7F2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58" w:author="rawlins" w:date="2015-05-19T17:23:00Z">
          <w:r w:rsidR="00D3178E">
            <w:rPr>
              <w:noProof/>
            </w:rPr>
            <w:instrText>29</w:instrText>
          </w:r>
        </w:ins>
        <w:del w:id="2759" w:author="rawlins" w:date="2015-05-19T17:12:00Z">
          <w:r w:rsidR="001A2D84" w:rsidDel="00A671D9">
            <w:rPr>
              <w:noProof/>
            </w:rPr>
            <w:delInstrText>24</w:delInstrText>
          </w:r>
        </w:del>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601" type="#_x0000_t75" style="width:67.25pt;height:15.6pt" o:ole="">
            <v:imagedata r:id="rId3166" o:title=""/>
          </v:shape>
          <o:OLEObject Type="Embed" ProgID="Equation.DSMT4" ShapeID="_x0000_i2601" DrawAspect="Content" ObjectID="_1493586954" r:id="rId3167"/>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60" w:author="rawlins" w:date="2015-05-19T17:23:00Z">
          <w:r w:rsidR="00D3178E">
            <w:rPr>
              <w:noProof/>
            </w:rPr>
            <w:instrText>30</w:instrText>
          </w:r>
        </w:ins>
        <w:del w:id="2761" w:author="rawlins" w:date="2015-05-19T17:12:00Z">
          <w:r w:rsidR="001A2D84" w:rsidDel="00A671D9">
            <w:rPr>
              <w:noProof/>
            </w:rPr>
            <w:delInstrText>25</w:delInstrText>
          </w:r>
        </w:del>
      </w:fldSimple>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602" type="#_x0000_t75" style="width:96.45pt;height:15.6pt" o:ole="">
            <v:imagedata r:id="rId3168" o:title=""/>
          </v:shape>
          <o:OLEObject Type="Embed" ProgID="Equation.DSMT4" ShapeID="_x0000_i2602" DrawAspect="Content" ObjectID="_1493586955" r:id="rId3169"/>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62" w:author="rawlins" w:date="2015-05-19T17:23:00Z">
          <w:r w:rsidR="00D3178E">
            <w:rPr>
              <w:noProof/>
            </w:rPr>
            <w:instrText>31</w:instrText>
          </w:r>
        </w:ins>
        <w:del w:id="2763" w:author="rawlins" w:date="2015-05-19T17:12:00Z">
          <w:r w:rsidR="001A2D84" w:rsidDel="00A671D9">
            <w:rPr>
              <w:noProof/>
            </w:rPr>
            <w:delInstrText>26</w:delInstrText>
          </w:r>
        </w:del>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603" type="#_x0000_t75" style="width:185.45pt;height:74.05pt" o:ole="">
            <v:imagedata r:id="rId3170" o:title=""/>
          </v:shape>
          <o:OLEObject Type="Embed" ProgID="Equation.DSMT4" ShapeID="_x0000_i2603" DrawAspect="Content" ObjectID="_1493586956" r:id="rId3171"/>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64" w:author="rawlins" w:date="2015-05-19T17:23:00Z">
          <w:r w:rsidR="00D3178E">
            <w:rPr>
              <w:noProof/>
            </w:rPr>
            <w:instrText>32</w:instrText>
          </w:r>
        </w:ins>
        <w:del w:id="2765" w:author="rawlins" w:date="2015-05-19T17:12:00Z">
          <w:r w:rsidR="001A2D84" w:rsidDel="00A671D9">
            <w:rPr>
              <w:noProof/>
            </w:rPr>
            <w:delInstrText>27</w:delInstrText>
          </w:r>
        </w:del>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2766" w:name="_Toc289032627"/>
      <w:r>
        <w:t>Sliding Interfaces</w:t>
      </w:r>
      <w:bookmarkEnd w:id="2766"/>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2767" w:name="_Toc289032628"/>
      <w:r>
        <w:t>Contact Kinematics</w:t>
      </w:r>
      <w:bookmarkEnd w:id="2767"/>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r w:rsidR="00FE64EB">
        <w:fldChar w:fldCharType="begin"/>
      </w:r>
      <w:r w:rsidR="00FE64EB">
        <w:instrText xml:space="preserve"> HYPERLINK \l "_ENREF_49" \o "Laursen, 2002 #26" </w:instrText>
      </w:r>
      <w:ins w:id="2768" w:author="rawlins" w:date="2015-05-19T17:22:00Z"/>
      <w:r w:rsidR="00FE64EB">
        <w:fldChar w:fldCharType="separate"/>
      </w:r>
      <w:r w:rsidR="00214E15">
        <w:rPr>
          <w:noProof/>
        </w:rPr>
        <w:t>49</w:t>
      </w:r>
      <w:r w:rsidR="00FE64EB">
        <w:rPr>
          <w:noProof/>
        </w:rPr>
        <w:fldChar w:fldCharType="end"/>
      </w:r>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604" type="#_x0000_t75" style="width:47.55pt;height:15.6pt" o:ole="">
            <v:imagedata r:id="rId3172" o:title=""/>
          </v:shape>
          <o:OLEObject Type="Embed" ProgID="Equation.DSMT4" ShapeID="_x0000_i2604" DrawAspect="Content" ObjectID="_1493586957" r:id="rId3173"/>
        </w:object>
      </w:r>
      <w:r>
        <w:t xml:space="preserve">where </w:t>
      </w:r>
      <w:r w:rsidR="00905817" w:rsidRPr="00905817">
        <w:rPr>
          <w:position w:val="-10"/>
        </w:rPr>
        <w:object w:dxaOrig="660" w:dyaOrig="320" w14:anchorId="4405B1AB">
          <v:shape id="_x0000_i2605" type="#_x0000_t75" style="width:32.6pt;height:15.6pt" o:ole="">
            <v:imagedata r:id="rId3174" o:title=""/>
          </v:shape>
          <o:OLEObject Type="Embed" ProgID="Equation.DSMT4" ShapeID="_x0000_i2605" DrawAspect="Content" ObjectID="_1493586958" r:id="rId3175"/>
        </w:object>
      </w:r>
      <w:r>
        <w:t xml:space="preserve">. The boundary of body </w:t>
      </w:r>
      <w:r>
        <w:rPr>
          <w:i/>
        </w:rPr>
        <w:t>i</w:t>
      </w:r>
      <w:r>
        <w:t xml:space="preserve"> is denoted by </w:t>
      </w:r>
      <w:r w:rsidR="00905817" w:rsidRPr="00905817">
        <w:rPr>
          <w:position w:val="-4"/>
        </w:rPr>
        <w:object w:dxaOrig="380" w:dyaOrig="320" w14:anchorId="64DB5151">
          <v:shape id="_x0000_i2606" type="#_x0000_t75" style="width:19pt;height:15.6pt" o:ole="">
            <v:imagedata r:id="rId3176" o:title=""/>
          </v:shape>
          <o:OLEObject Type="Embed" ProgID="Equation.DSMT4" ShapeID="_x0000_i2606" DrawAspect="Content" ObjectID="_1493586959" r:id="rId3177"/>
        </w:object>
      </w:r>
      <w:r>
        <w:t xml:space="preserve">and is divided into three regions </w:t>
      </w:r>
      <w:r w:rsidR="00905817" w:rsidRPr="00905817">
        <w:rPr>
          <w:position w:val="-12"/>
        </w:rPr>
        <w:object w:dxaOrig="2040" w:dyaOrig="400" w14:anchorId="71A42F84">
          <v:shape id="_x0000_i2607" type="#_x0000_t75" style="width:101.9pt;height:19.7pt" o:ole="">
            <v:imagedata r:id="rId3178" o:title=""/>
          </v:shape>
          <o:OLEObject Type="Embed" ProgID="Equation.DSMT4" ShapeID="_x0000_i2607" DrawAspect="Content" ObjectID="_1493586960" r:id="rId3179"/>
        </w:object>
      </w:r>
      <w:r>
        <w:t xml:space="preserve">, where </w:t>
      </w:r>
      <w:r w:rsidR="00905817" w:rsidRPr="00905817">
        <w:rPr>
          <w:position w:val="-12"/>
        </w:rPr>
        <w:object w:dxaOrig="380" w:dyaOrig="400" w14:anchorId="049BE7CB">
          <v:shape id="_x0000_i2608" type="#_x0000_t75" style="width:19pt;height:19.7pt" o:ole="">
            <v:imagedata r:id="rId3180" o:title=""/>
          </v:shape>
          <o:OLEObject Type="Embed" ProgID="Equation.DSMT4" ShapeID="_x0000_i2608" DrawAspect="Content" ObjectID="_1493586961" r:id="rId3181"/>
        </w:object>
      </w:r>
      <w:r>
        <w:t xml:space="preserve">is the boundary where tractions are applied, </w:t>
      </w:r>
      <w:r w:rsidR="00905817" w:rsidRPr="00905817">
        <w:rPr>
          <w:position w:val="-12"/>
        </w:rPr>
        <w:object w:dxaOrig="380" w:dyaOrig="400" w14:anchorId="2BD745E1">
          <v:shape id="_x0000_i2609" type="#_x0000_t75" style="width:19pt;height:19.7pt" o:ole="">
            <v:imagedata r:id="rId3182" o:title=""/>
          </v:shape>
          <o:OLEObject Type="Embed" ProgID="Equation.DSMT4" ShapeID="_x0000_i2609" DrawAspect="Content" ObjectID="_1493586962" r:id="rId3183"/>
        </w:object>
      </w:r>
      <w:r>
        <w:t xml:space="preserve">the boundary where the solution is prescribed and </w:t>
      </w:r>
      <w:r w:rsidR="00905817" w:rsidRPr="00905817">
        <w:rPr>
          <w:position w:val="-12"/>
        </w:rPr>
        <w:object w:dxaOrig="380" w:dyaOrig="400" w14:anchorId="401E7CB7">
          <v:shape id="_x0000_i2610" type="#_x0000_t75" style="width:19pt;height:19.7pt" o:ole="">
            <v:imagedata r:id="rId3184" o:title=""/>
          </v:shape>
          <o:OLEObject Type="Embed" ProgID="Equation.DSMT4" ShapeID="_x0000_i2610" DrawAspect="Content" ObjectID="_1493586963" r:id="rId3185"/>
        </w:object>
      </w:r>
      <w:r>
        <w:t xml:space="preserve">the part of the boundary that will be in contact with the other body. It is assumed that </w:t>
      </w:r>
      <w:r w:rsidR="00905817" w:rsidRPr="00905817">
        <w:rPr>
          <w:position w:val="-12"/>
        </w:rPr>
        <w:object w:dxaOrig="1939" w:dyaOrig="400" w14:anchorId="709782D8">
          <v:shape id="_x0000_i2611" type="#_x0000_t75" style="width:96.45pt;height:19.7pt" o:ole="">
            <v:imagedata r:id="rId3186" o:title=""/>
          </v:shape>
          <o:OLEObject Type="Embed" ProgID="Equation.DSMT4" ShapeID="_x0000_i2611" DrawAspect="Content" ObjectID="_1493586964" r:id="rId3187"/>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12" type="#_x0000_t75" style="width:19pt;height:19pt" o:ole="">
            <v:imagedata r:id="rId3188" o:title=""/>
          </v:shape>
          <o:OLEObject Type="Embed" ProgID="Equation.DSMT4" ShapeID="_x0000_i2612" DrawAspect="Content" ObjectID="_1493586965" r:id="rId3189"/>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13" type="#_x0000_t75" style="width:47.55pt;height:25.8pt" o:ole="">
            <v:imagedata r:id="rId3190" o:title=""/>
          </v:shape>
          <o:OLEObject Type="Embed" ProgID="Equation.DSMT4" ShapeID="_x0000_i2613" DrawAspect="Content" ObjectID="_1493586966" r:id="rId3191"/>
        </w:object>
      </w:r>
      <w:r>
        <w:t xml:space="preserve">is denoted by </w:t>
      </w:r>
      <w:r w:rsidR="00905817" w:rsidRPr="00905817">
        <w:rPr>
          <w:position w:val="-12"/>
        </w:rPr>
        <w:object w:dxaOrig="1980" w:dyaOrig="400" w14:anchorId="1DFD2DA8">
          <v:shape id="_x0000_i2614" type="#_x0000_t75" style="width:98.5pt;height:19.7pt" o:ole="">
            <v:imagedata r:id="rId3192" o:title=""/>
          </v:shape>
          <o:OLEObject Type="Embed" ProgID="Equation.DSMT4" ShapeID="_x0000_i2614" DrawAspect="Content" ObjectID="_1493586967" r:id="rId3193"/>
        </w:object>
      </w:r>
      <w:r>
        <w:t xml:space="preserve">where </w:t>
      </w:r>
      <w:r w:rsidR="00905817" w:rsidRPr="00905817">
        <w:rPr>
          <w:position w:val="-20"/>
        </w:rPr>
        <w:object w:dxaOrig="1480" w:dyaOrig="520" w14:anchorId="16EDC081">
          <v:shape id="_x0000_i2615" type="#_x0000_t75" style="width:74.05pt;height:25.8pt" o:ole="">
            <v:imagedata r:id="rId3194" o:title=""/>
          </v:shape>
          <o:OLEObject Type="Embed" ProgID="Equation.DSMT4" ShapeID="_x0000_i2615" DrawAspect="Content" ObjectID="_1493586968" r:id="rId3195"/>
        </w:object>
      </w:r>
      <w:r>
        <w:t xml:space="preserve">is the boundary in the current configuration where the tractions are applied and similar definitions for </w:t>
      </w:r>
      <w:r w:rsidR="00905817" w:rsidRPr="00905817">
        <w:rPr>
          <w:position w:val="-12"/>
        </w:rPr>
        <w:object w:dxaOrig="360" w:dyaOrig="400" w14:anchorId="76EA68FF">
          <v:shape id="_x0000_i2616" type="#_x0000_t75" style="width:19pt;height:19.7pt" o:ole="">
            <v:imagedata r:id="rId3196" o:title=""/>
          </v:shape>
          <o:OLEObject Type="Embed" ProgID="Equation.DSMT4" ShapeID="_x0000_i2616" DrawAspect="Content" ObjectID="_1493586969" r:id="rId3197"/>
        </w:object>
      </w:r>
      <w:r>
        <w:t xml:space="preserve">and </w:t>
      </w:r>
      <w:r w:rsidR="00905817" w:rsidRPr="00905817">
        <w:rPr>
          <w:position w:val="-12"/>
        </w:rPr>
        <w:object w:dxaOrig="360" w:dyaOrig="400" w14:anchorId="1AE2CFD3">
          <v:shape id="_x0000_i2617" type="#_x0000_t75" style="width:19pt;height:19.7pt" o:ole="">
            <v:imagedata r:id="rId3198" o:title=""/>
          </v:shape>
          <o:OLEObject Type="Embed" ProgID="Equation.DSMT4" ShapeID="_x0000_i2617" DrawAspect="Content" ObjectID="_1493586970" r:id="rId3199"/>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200">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1A473C4D" w:rsidR="008C7882" w:rsidRDefault="008C7882" w:rsidP="00FD7660">
      <w:pPr>
        <w:pStyle w:val="Caption"/>
        <w:jc w:val="center"/>
      </w:pPr>
      <w:r>
        <w:t xml:space="preserve">Figure </w:t>
      </w:r>
      <w:ins w:id="2769" w:author="Steve Maas" w:date="2015-05-13T13:51:00Z">
        <w:r w:rsidR="00AB0524">
          <w:fldChar w:fldCharType="begin"/>
        </w:r>
        <w:r w:rsidR="00AB0524">
          <w:instrText xml:space="preserve"> STYLEREF 1 \s </w:instrText>
        </w:r>
      </w:ins>
      <w:r w:rsidR="00AB0524">
        <w:fldChar w:fldCharType="separate"/>
      </w:r>
      <w:r w:rsidR="00D3178E">
        <w:rPr>
          <w:noProof/>
        </w:rPr>
        <w:t>6</w:t>
      </w:r>
      <w:ins w:id="2770"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2771" w:author="rawlins" w:date="2015-05-19T17:23:00Z">
        <w:r w:rsidR="00D3178E">
          <w:rPr>
            <w:noProof/>
          </w:rPr>
          <w:t>1</w:t>
        </w:r>
      </w:ins>
      <w:ins w:id="2772" w:author="Steve Maas" w:date="2015-05-13T13:51:00Z">
        <w:r w:rsidR="00AB0524">
          <w:fldChar w:fldCharType="end"/>
        </w:r>
      </w:ins>
      <w:del w:id="2773"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6</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18" type="#_x0000_t75" style="width:30.55pt;height:19.7pt" o:ole="">
            <v:imagedata r:id="rId3201" o:title=""/>
          </v:shape>
          <o:OLEObject Type="Embed" ProgID="Equation.DSMT4" ShapeID="_x0000_i2618" DrawAspect="Content" ObjectID="_1493586971" r:id="rId3202"/>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619" type="#_x0000_t75" style="width:173.9pt;height:27.85pt" o:ole="">
            <v:imagedata r:id="rId3203" o:title=""/>
          </v:shape>
          <o:OLEObject Type="Embed" ProgID="Equation.DSMT4" ShapeID="_x0000_i2619" DrawAspect="Content" ObjectID="_1493586972" r:id="rId32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74" w:author="rawlins" w:date="2015-05-19T17:23:00Z">
          <w:r w:rsidR="00D3178E">
            <w:rPr>
              <w:noProof/>
            </w:rPr>
            <w:instrText>33</w:instrText>
          </w:r>
        </w:ins>
        <w:del w:id="2775" w:author="rawlins" w:date="2015-05-19T17:12:00Z">
          <w:r w:rsidR="001A2D84" w:rsidDel="00A671D9">
            <w:rPr>
              <w:noProof/>
            </w:rPr>
            <w:delInstrText>28</w:delInstrText>
          </w:r>
        </w:del>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20" type="#_x0000_t75" style="width:30.55pt;height:19.7pt" o:ole="">
            <v:imagedata r:id="rId3205" o:title=""/>
          </v:shape>
          <o:OLEObject Type="Embed" ProgID="Equation.DSMT4" ShapeID="_x0000_i2620" DrawAspect="Content" ObjectID="_1493586973" r:id="rId3206"/>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21" type="#_x0000_t75" style="width:30.55pt;height:19.7pt" o:ole="">
            <v:imagedata r:id="rId3207" o:title=""/>
          </v:shape>
          <o:OLEObject Type="Embed" ProgID="Equation.DSMT4" ShapeID="_x0000_i2621" DrawAspect="Content" ObjectID="_1493586974" r:id="rId3208"/>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622" type="#_x0000_t75" style="width:173.9pt;height:25.8pt" o:ole="">
            <v:imagedata r:id="rId3209" o:title=""/>
          </v:shape>
          <o:OLEObject Type="Embed" ProgID="Equation.DSMT4" ShapeID="_x0000_i2622" DrawAspect="Content" ObjectID="_1493586975" r:id="rId32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76" w:author="rawlins" w:date="2015-05-19T17:23:00Z">
          <w:r w:rsidR="00D3178E">
            <w:rPr>
              <w:noProof/>
            </w:rPr>
            <w:instrText>34</w:instrText>
          </w:r>
        </w:ins>
        <w:del w:id="2777" w:author="rawlins" w:date="2015-05-19T17:12:00Z">
          <w:r w:rsidR="001A2D84" w:rsidDel="00A671D9">
            <w:rPr>
              <w:noProof/>
            </w:rPr>
            <w:delInstrText>29</w:delInstrText>
          </w:r>
        </w:del>
      </w:fldSimple>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23" type="#_x0000_t75" style="width:10.2pt;height:10.85pt" o:ole="">
            <v:imagedata r:id="rId3211" o:title=""/>
          </v:shape>
          <o:OLEObject Type="Embed" ProgID="Equation.DSMT4" ShapeID="_x0000_i2623" DrawAspect="Content" ObjectID="_1493586976" r:id="rId3212"/>
        </w:object>
      </w:r>
      <w:r>
        <w:t xml:space="preserve">is the local surface normal of surface </w:t>
      </w:r>
      <w:r w:rsidR="00905817" w:rsidRPr="00905817">
        <w:rPr>
          <w:position w:val="-12"/>
        </w:rPr>
        <w:object w:dxaOrig="380" w:dyaOrig="400" w14:anchorId="1EFB57F2">
          <v:shape id="_x0000_i2624" type="#_x0000_t75" style="width:19pt;height:19.7pt" o:ole="">
            <v:imagedata r:id="rId3213" o:title=""/>
          </v:shape>
          <o:OLEObject Type="Embed" ProgID="Equation.DSMT4" ShapeID="_x0000_i2624" DrawAspect="Content" ObjectID="_1493586977" r:id="rId3214"/>
        </w:object>
      </w:r>
      <w:r>
        <w:t xml:space="preserve">evaluated at </w:t>
      </w:r>
      <w:r w:rsidR="00905817" w:rsidRPr="00905817">
        <w:rPr>
          <w:position w:val="-16"/>
        </w:rPr>
        <w:object w:dxaOrig="1579" w:dyaOrig="440" w14:anchorId="1DF8C83A">
          <v:shape id="_x0000_i2625" type="#_x0000_t75" style="width:78.8pt;height:21.75pt" o:ole="">
            <v:imagedata r:id="rId3215" o:title=""/>
          </v:shape>
          <o:OLEObject Type="Embed" ProgID="Equation.DSMT4" ShapeID="_x0000_i2625" DrawAspect="Content" ObjectID="_1493586978" r:id="rId3216"/>
        </w:object>
      </w:r>
      <w:r>
        <w:t xml:space="preserve">. Note that </w:t>
      </w:r>
      <w:r w:rsidR="00905817" w:rsidRPr="00905817">
        <w:rPr>
          <w:position w:val="-10"/>
        </w:rPr>
        <w:object w:dxaOrig="580" w:dyaOrig="320" w14:anchorId="62F7A0B6">
          <v:shape id="_x0000_i2626" type="#_x0000_t75" style="width:29.2pt;height:15.6pt" o:ole="">
            <v:imagedata r:id="rId3217" o:title=""/>
          </v:shape>
          <o:OLEObject Type="Embed" ProgID="Equation.DSMT4" ShapeID="_x0000_i2626" DrawAspect="Content" ObjectID="_1493586979" r:id="rId3218"/>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27" type="#_x0000_t75" style="width:29.2pt;height:15.6pt" o:ole="">
            <v:imagedata r:id="rId3219" o:title=""/>
          </v:shape>
          <o:OLEObject Type="Embed" ProgID="Equation.DSMT4" ShapeID="_x0000_i2627" DrawAspect="Content" ObjectID="_1493586980" r:id="rId3220"/>
        </w:object>
      </w:r>
      <w:r>
        <w:t>.</w:t>
      </w:r>
    </w:p>
    <w:p w14:paraId="717C8A45" w14:textId="77777777" w:rsidR="008C7882" w:rsidRDefault="008C7882" w:rsidP="008C7882"/>
    <w:p w14:paraId="51D16257" w14:textId="77777777" w:rsidR="008C7882" w:rsidRDefault="008C7882" w:rsidP="008C7882">
      <w:pPr>
        <w:pStyle w:val="Heading3"/>
      </w:pPr>
      <w:bookmarkStart w:id="2778" w:name="_Toc289032629"/>
      <w:r>
        <w:lastRenderedPageBreak/>
        <w:t>Weak Form of Two Body Contact</w:t>
      </w:r>
      <w:bookmarkEnd w:id="2778"/>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628" type="#_x0000_t75" style="width:442.2pt;height:34.65pt" o:ole="">
            <v:imagedata r:id="rId3221" o:title=""/>
          </v:shape>
          <o:OLEObject Type="Embed" ProgID="Equation.DSMT4" ShapeID="_x0000_i2628" DrawAspect="Content" ObjectID="_1493586981" r:id="rId3222"/>
        </w:object>
      </w:r>
      <w:r w:rsidR="000B0E73">
        <w:t>,</w:t>
      </w:r>
      <w:r>
        <w:tab/>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79" w:name="ZEqnNum571021"/>
      <w:r>
        <w:instrText>(</w:instrText>
      </w:r>
      <w:fldSimple w:instr=" SEQ MTSec \c \* Arabic \* MERGEFORMAT ">
        <w:r w:rsidR="00D3178E">
          <w:rPr>
            <w:noProof/>
          </w:rPr>
          <w:instrText>6</w:instrText>
        </w:r>
      </w:fldSimple>
      <w:r>
        <w:instrText>.</w:instrText>
      </w:r>
      <w:fldSimple w:instr=" SEQ MTEqn \c \* Arabic \* MERGEFORMAT ">
        <w:ins w:id="2780" w:author="rawlins" w:date="2015-05-19T17:23:00Z">
          <w:r w:rsidR="00D3178E">
            <w:rPr>
              <w:noProof/>
            </w:rPr>
            <w:instrText>35</w:instrText>
          </w:r>
        </w:ins>
        <w:del w:id="2781" w:author="rawlins" w:date="2015-05-19T17:12:00Z">
          <w:r w:rsidR="001A2D84" w:rsidDel="00A671D9">
            <w:rPr>
              <w:noProof/>
            </w:rPr>
            <w:delInstrText>30</w:delInstrText>
          </w:r>
        </w:del>
      </w:fldSimple>
      <w:r>
        <w:instrText>)</w:instrText>
      </w:r>
      <w:bookmarkEnd w:id="2779"/>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9" type="#_x0000_t75" style="width:19pt;height:17pt" o:ole="">
            <v:imagedata r:id="rId3223" o:title=""/>
          </v:shape>
          <o:OLEObject Type="Embed" ProgID="Equation.DSMT4" ShapeID="_x0000_i2629" DrawAspect="Content" ObjectID="_1493586982" r:id="rId3224"/>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30" type="#_x0000_t75" style="width:10.85pt;height:12.9pt" o:ole="">
            <v:imagedata r:id="rId3225" o:title=""/>
          </v:shape>
          <o:OLEObject Type="Embed" ProgID="Equation.DSMT4" ShapeID="_x0000_i2630" DrawAspect="Content" ObjectID="_1493586983" r:id="rId3226"/>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31" type="#_x0000_t75" style="width:19pt;height:19pt" o:ole="">
            <v:imagedata r:id="rId3227" o:title=""/>
          </v:shape>
          <o:OLEObject Type="Embed" ProgID="Equation.DSMT4" ShapeID="_x0000_i2631" DrawAspect="Content" ObjectID="_1493586984" r:id="rId3228"/>
        </w:object>
      </w:r>
      <w:r>
        <w:t xml:space="preserve">and </w:t>
      </w:r>
      <w:r w:rsidR="00905817" w:rsidRPr="00905817">
        <w:rPr>
          <w:position w:val="-6"/>
        </w:rPr>
        <w:object w:dxaOrig="380" w:dyaOrig="340" w14:anchorId="6ACE1969">
          <v:shape id="_x0000_i2632" type="#_x0000_t75" style="width:19pt;height:17pt" o:ole="">
            <v:imagedata r:id="rId3229" o:title=""/>
          </v:shape>
          <o:OLEObject Type="Embed" ProgID="Equation.DSMT4" ShapeID="_x0000_i2632" DrawAspect="Content" ObjectID="_1493586985" r:id="rId3230"/>
        </w:object>
      </w:r>
      <w:r>
        <w:t xml:space="preserve">(for </w:t>
      </w:r>
      <w:r>
        <w:rPr>
          <w:i/>
        </w:rPr>
        <w:t>i</w:t>
      </w:r>
      <w:r w:rsidRPr="006716C9">
        <w:rPr>
          <w:i/>
        </w:rPr>
        <w:t>=</w:t>
      </w:r>
      <w:r>
        <w:t>1,2).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633" type="#_x0000_t75" style="width:102.55pt;height:40.1pt" o:ole="">
            <v:imagedata r:id="rId3231" o:title=""/>
          </v:shape>
          <o:OLEObject Type="Embed" ProgID="Equation.DSMT4" ShapeID="_x0000_i2633" DrawAspect="Content" ObjectID="_1493586986" r:id="rId323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2" w:author="rawlins" w:date="2015-05-19T17:23:00Z">
          <w:r w:rsidR="00D3178E">
            <w:rPr>
              <w:noProof/>
            </w:rPr>
            <w:instrText>36</w:instrText>
          </w:r>
        </w:ins>
        <w:del w:id="2783" w:author="rawlins" w:date="2015-05-19T17:12:00Z">
          <w:r w:rsidR="001A2D84" w:rsidDel="00A671D9">
            <w:rPr>
              <w:noProof/>
            </w:rPr>
            <w:delInstrText>31</w:delInstrText>
          </w:r>
        </w:del>
      </w:fldSimple>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ins w:id="2784" w:author="rawlins" w:date="2015-05-19T17:23:00Z">
          <w:r w:rsidR="00D3178E">
            <w:instrText>(6.35)</w:instrText>
          </w:r>
        </w:ins>
        <w:del w:id="2785" w:author="rawlins" w:date="2015-05-19T17:12:00Z">
          <w:r w:rsidR="001A2D84" w:rsidDel="00A671D9">
            <w:delInstrText>(6.30)</w:delInstrText>
          </w:r>
        </w:del>
      </w:fldSimple>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634" type="#_x0000_t75" style="width:347.1pt;height:154.2pt" o:ole="">
            <v:imagedata r:id="rId3233" o:title=""/>
          </v:shape>
          <o:OLEObject Type="Embed" ProgID="Equation.DSMT4" ShapeID="_x0000_i2634" DrawAspect="Content" ObjectID="_1493586987" r:id="rId323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6" w:author="rawlins" w:date="2015-05-19T17:23:00Z">
          <w:r w:rsidR="00D3178E">
            <w:rPr>
              <w:noProof/>
            </w:rPr>
            <w:instrText>37</w:instrText>
          </w:r>
        </w:ins>
        <w:del w:id="2787" w:author="rawlins" w:date="2015-05-19T17:12:00Z">
          <w:r w:rsidR="001A2D84" w:rsidDel="00A671D9">
            <w:rPr>
              <w:noProof/>
            </w:rPr>
            <w:delInstrText>32</w:delInstrText>
          </w:r>
        </w:del>
      </w:fldSimple>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635" type="#_x0000_t75" style="width:168.45pt;height:19.7pt" o:ole="">
            <v:imagedata r:id="rId3235" o:title=""/>
          </v:shape>
          <o:OLEObject Type="Embed" ProgID="Equation.DSMT4" ShapeID="_x0000_i2635" DrawAspect="Content" ObjectID="_1493586988" r:id="rId32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8" w:author="rawlins" w:date="2015-05-19T17:23:00Z">
          <w:r w:rsidR="00D3178E">
            <w:rPr>
              <w:noProof/>
            </w:rPr>
            <w:instrText>38</w:instrText>
          </w:r>
        </w:ins>
        <w:del w:id="2789" w:author="rawlins" w:date="2015-05-19T17:12:00Z">
          <w:r w:rsidR="001A2D84" w:rsidDel="00A671D9">
            <w:rPr>
              <w:noProof/>
            </w:rPr>
            <w:delInstrText>33</w:delInstrText>
          </w:r>
        </w:del>
      </w:fldSimple>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36" type="#_x0000_t75" style="width:15.6pt;height:15.6pt" o:ole="">
            <v:imagedata r:id="rId3237" o:title=""/>
          </v:shape>
          <o:OLEObject Type="Embed" ProgID="Equation.DSMT4" ShapeID="_x0000_i2636" DrawAspect="Content" ObjectID="_1493586989" r:id="rId3238"/>
        </w:object>
      </w:r>
      <w:r>
        <w:t>. The contact integral can be written as an integration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37" type="#_x0000_t75" style="width:152.15pt;height:21.75pt" o:ole="">
            <v:imagedata r:id="rId3239" o:title=""/>
          </v:shape>
          <o:OLEObject Type="Embed" ProgID="Equation.DSMT4" ShapeID="_x0000_i2637" DrawAspect="Content" ObjectID="_1493586990" r:id="rId32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90" w:author="rawlins" w:date="2015-05-19T17:23:00Z">
          <w:r w:rsidR="00D3178E">
            <w:rPr>
              <w:noProof/>
            </w:rPr>
            <w:instrText>39</w:instrText>
          </w:r>
        </w:ins>
        <w:del w:id="2791" w:author="rawlins" w:date="2015-05-19T17:12:00Z">
          <w:r w:rsidR="001A2D84" w:rsidDel="00A671D9">
            <w:rPr>
              <w:noProof/>
            </w:rPr>
            <w:delInstrText>34</w:delInstrText>
          </w:r>
        </w:del>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38" type="#_x0000_t75" style="width:207.85pt;height:34.65pt" o:ole="">
            <v:imagedata r:id="rId3241" o:title=""/>
          </v:shape>
          <o:OLEObject Type="Embed" ProgID="Equation.DSMT4" ShapeID="_x0000_i2638" DrawAspect="Content" ObjectID="_1493586991" r:id="rId32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2" w:name="ZEqnNum121131"/>
      <w:r>
        <w:instrText>(</w:instrText>
      </w:r>
      <w:fldSimple w:instr=" SEQ MTSec \c \* Arabic \* MERGEFORMAT ">
        <w:r w:rsidR="00D3178E">
          <w:rPr>
            <w:noProof/>
          </w:rPr>
          <w:instrText>6</w:instrText>
        </w:r>
      </w:fldSimple>
      <w:r>
        <w:instrText>.</w:instrText>
      </w:r>
      <w:fldSimple w:instr=" SEQ MTEqn \c \* Arabic \* MERGEFORMAT ">
        <w:ins w:id="2793" w:author="rawlins" w:date="2015-05-19T17:23:00Z">
          <w:r w:rsidR="00D3178E">
            <w:rPr>
              <w:noProof/>
            </w:rPr>
            <w:instrText>40</w:instrText>
          </w:r>
        </w:ins>
        <w:del w:id="2794" w:author="rawlins" w:date="2015-05-19T17:12:00Z">
          <w:r w:rsidR="001A2D84" w:rsidDel="00A671D9">
            <w:rPr>
              <w:noProof/>
            </w:rPr>
            <w:delInstrText>35</w:delInstrText>
          </w:r>
        </w:del>
      </w:fldSimple>
      <w:r>
        <w:instrText>)</w:instrText>
      </w:r>
      <w:bookmarkEnd w:id="2792"/>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9" type="#_x0000_t75" style="width:44.85pt;height:19.7pt" o:ole="">
            <v:imagedata r:id="rId3243" o:title=""/>
          </v:shape>
          <o:OLEObject Type="Embed" ProgID="Equation.DSMT4" ShapeID="_x0000_i2639" DrawAspect="Content" ObjectID="_1493586992" r:id="rId3244"/>
        </w:object>
      </w:r>
      <w:r>
        <w:t xml:space="preserve">where </w:t>
      </w:r>
      <w:r w:rsidR="00905817" w:rsidRPr="00905817">
        <w:rPr>
          <w:position w:val="-6"/>
        </w:rPr>
        <w:object w:dxaOrig="200" w:dyaOrig="220" w14:anchorId="70F96AB1">
          <v:shape id="_x0000_i2640" type="#_x0000_t75" style="width:10.2pt;height:10.85pt" o:ole="">
            <v:imagedata r:id="rId3245" o:title=""/>
          </v:shape>
          <o:OLEObject Type="Embed" ProgID="Equation.DSMT4" ShapeID="_x0000_i2640" DrawAspect="Content" ObjectID="_1493586993" r:id="rId3246"/>
        </w:object>
      </w:r>
      <w:r>
        <w:t>is the (outward) surface normal and</w:t>
      </w:r>
      <w:r w:rsidR="00905817" w:rsidRPr="00905817">
        <w:rPr>
          <w:position w:val="-12"/>
        </w:rPr>
        <w:object w:dxaOrig="260" w:dyaOrig="360" w14:anchorId="185368B9">
          <v:shape id="_x0000_i2641" type="#_x0000_t75" style="width:12.9pt;height:19pt" o:ole="">
            <v:imagedata r:id="rId3247" o:title=""/>
          </v:shape>
          <o:OLEObject Type="Embed" ProgID="Equation.DSMT4" ShapeID="_x0000_i2641" DrawAspect="Content" ObjectID="_1493586994" r:id="rId3248"/>
        </w:object>
      </w:r>
      <w:r>
        <w:t>is to be determined from the solution strategy. For example in a Lagrange multiplier method the</w:t>
      </w:r>
      <w:r w:rsidR="00905817" w:rsidRPr="00905817">
        <w:rPr>
          <w:position w:val="-12"/>
        </w:rPr>
        <w:object w:dxaOrig="260" w:dyaOrig="360" w14:anchorId="50A8FD6D">
          <v:shape id="_x0000_i2642" type="#_x0000_t75" style="width:12.9pt;height:19pt" o:ole="">
            <v:imagedata r:id="rId3249" o:title=""/>
          </v:shape>
          <o:OLEObject Type="Embed" ProgID="Equation.DSMT4" ShapeID="_x0000_i2642" DrawAspect="Content" ObjectID="_1493586995" r:id="rId3250"/>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lastRenderedPageBreak/>
        <w:tab/>
      </w:r>
      <w:r w:rsidR="00905817" w:rsidRPr="00905817">
        <w:rPr>
          <w:position w:val="-20"/>
        </w:rPr>
        <w:object w:dxaOrig="3100" w:dyaOrig="520" w14:anchorId="1DB19437">
          <v:shape id="_x0000_i2643" type="#_x0000_t75" style="width:154.85pt;height:25.8pt" o:ole="">
            <v:imagedata r:id="rId3251" o:title=""/>
          </v:shape>
          <o:OLEObject Type="Embed" ProgID="Equation.DSMT4" ShapeID="_x0000_i2643" DrawAspect="Content" ObjectID="_1493586996" r:id="rId32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5" w:name="ZEqnNum436914"/>
      <w:r>
        <w:instrText>(</w:instrText>
      </w:r>
      <w:fldSimple w:instr=" SEQ MTSec \c \* Arabic \* MERGEFORMAT ">
        <w:r w:rsidR="00D3178E">
          <w:rPr>
            <w:noProof/>
          </w:rPr>
          <w:instrText>6</w:instrText>
        </w:r>
      </w:fldSimple>
      <w:r>
        <w:instrText>.</w:instrText>
      </w:r>
      <w:fldSimple w:instr=" SEQ MTEqn \c \* Arabic \* MERGEFORMAT ">
        <w:ins w:id="2796" w:author="rawlins" w:date="2015-05-19T17:23:00Z">
          <w:r w:rsidR="00D3178E">
            <w:rPr>
              <w:noProof/>
            </w:rPr>
            <w:instrText>41</w:instrText>
          </w:r>
        </w:ins>
        <w:del w:id="2797" w:author="rawlins" w:date="2015-05-19T17:12:00Z">
          <w:r w:rsidR="001A2D84" w:rsidDel="00A671D9">
            <w:rPr>
              <w:noProof/>
            </w:rPr>
            <w:delInstrText>36</w:delInstrText>
          </w:r>
        </w:del>
      </w:fldSimple>
      <w:r>
        <w:instrText>)</w:instrText>
      </w:r>
      <w:bookmarkEnd w:id="2795"/>
      <w:r>
        <w:fldChar w:fldCharType="end"/>
      </w:r>
    </w:p>
    <w:p w14:paraId="468615B8" w14:textId="77777777" w:rsidR="008C7882" w:rsidRDefault="008C7882" w:rsidP="008C7882">
      <w:r>
        <w:t xml:space="preserve">equation </w:t>
      </w:r>
      <w:r>
        <w:fldChar w:fldCharType="begin"/>
      </w:r>
      <w:r>
        <w:instrText xml:space="preserve"> GOTOBUTTON ZEqnNum121131  \* MERGEFORMAT </w:instrText>
      </w:r>
      <w:fldSimple w:instr=" REF ZEqnNum121131 \! \* MERGEFORMAT ">
        <w:ins w:id="2798" w:author="rawlins" w:date="2015-05-19T17:23:00Z">
          <w:r w:rsidR="00D3178E">
            <w:instrText>(6.40)</w:instrText>
          </w:r>
        </w:ins>
        <w:del w:id="2799" w:author="rawlins" w:date="2015-05-19T17:12:00Z">
          <w:r w:rsidR="001A2D84" w:rsidDel="00A671D9">
            <w:delInstrText>(6.35)</w:delInstrText>
          </w:r>
        </w:del>
      </w:fldSimple>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44" type="#_x0000_t75" style="width:78.8pt;height:32.6pt" o:ole="">
            <v:imagedata r:id="rId3253" o:title=""/>
          </v:shape>
          <o:OLEObject Type="Embed" ProgID="Equation.DSMT4" ShapeID="_x0000_i2644" DrawAspect="Content" ObjectID="_1493586997" r:id="rId32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00" w:author="rawlins" w:date="2015-05-19T17:23:00Z">
          <w:r w:rsidR="00D3178E">
            <w:rPr>
              <w:noProof/>
            </w:rPr>
            <w:instrText>42</w:instrText>
          </w:r>
        </w:ins>
        <w:del w:id="2801" w:author="rawlins" w:date="2015-05-19T17:12:00Z">
          <w:r w:rsidR="001A2D84" w:rsidDel="00A671D9">
            <w:rPr>
              <w:noProof/>
            </w:rPr>
            <w:delInstrText>37</w:delInstrText>
          </w:r>
        </w:del>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2802" w:name="_Toc289032630"/>
      <w:r>
        <w:t>Linearization of the Contact Integral</w:t>
      </w:r>
      <w:bookmarkEnd w:id="2802"/>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45" type="#_x0000_t75" style="width:137.9pt;height:32.6pt" o:ole="">
            <v:imagedata r:id="rId3255" o:title=""/>
          </v:shape>
          <o:OLEObject Type="Embed" ProgID="Equation.DSMT4" ShapeID="_x0000_i2645" DrawAspect="Content" ObjectID="_1493586998" r:id="rId32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03" w:author="rawlins" w:date="2015-05-19T17:23:00Z">
          <w:r w:rsidR="00D3178E">
            <w:rPr>
              <w:noProof/>
            </w:rPr>
            <w:instrText>43</w:instrText>
          </w:r>
        </w:ins>
        <w:del w:id="2804" w:author="rawlins" w:date="2015-05-19T17:12:00Z">
          <w:r w:rsidR="001A2D84" w:rsidDel="00A671D9">
            <w:rPr>
              <w:noProof/>
            </w:rPr>
            <w:delInstrText>38</w:delInstrText>
          </w:r>
        </w:del>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46" type="#_x0000_t75" style="width:12.9pt;height:19pt" o:ole="">
            <v:imagedata r:id="rId3257" o:title=""/>
          </v:shape>
          <o:OLEObject Type="Embed" ProgID="Equation.DSMT4" ShapeID="_x0000_i2646" DrawAspect="Content" ObjectID="_1493586999" r:id="rId3258"/>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47" type="#_x0000_t75" style="width:96.45pt;height:42.1pt" o:ole="">
            <v:imagedata r:id="rId3259" o:title=""/>
          </v:shape>
          <o:OLEObject Type="Embed" ProgID="Equation.DSMT4" ShapeID="_x0000_i2647" DrawAspect="Content" ObjectID="_1493587000" r:id="rId32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05" w:author="rawlins" w:date="2015-05-19T17:23:00Z">
          <w:r w:rsidR="00D3178E">
            <w:rPr>
              <w:noProof/>
            </w:rPr>
            <w:instrText>44</w:instrText>
          </w:r>
        </w:ins>
        <w:del w:id="2806" w:author="rawlins" w:date="2015-05-19T17:12:00Z">
          <w:r w:rsidR="001A2D84" w:rsidDel="00A671D9">
            <w:rPr>
              <w:noProof/>
            </w:rPr>
            <w:delInstrText>39</w:delInstrText>
          </w:r>
        </w:del>
      </w:fldSimple>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48" type="#_x0000_t75" style="width:14.95pt;height:19pt" o:ole="">
            <v:imagedata r:id="rId3261" o:title=""/>
          </v:shape>
          <o:OLEObject Type="Embed" ProgID="Equation.DSMT4" ShapeID="_x0000_i2648" DrawAspect="Content" ObjectID="_1493587001" r:id="rId3262"/>
        </w:object>
      </w:r>
      <w:r>
        <w:t xml:space="preserve">is the penalty factor and </w:t>
      </w:r>
      <w:r w:rsidR="00905817" w:rsidRPr="00905817">
        <w:rPr>
          <w:position w:val="-14"/>
        </w:rPr>
        <w:object w:dxaOrig="660" w:dyaOrig="400" w14:anchorId="41DC3C38">
          <v:shape id="_x0000_i2649" type="#_x0000_t75" style="width:32.6pt;height:19.7pt" o:ole="">
            <v:imagedata r:id="rId3263" o:title=""/>
          </v:shape>
          <o:OLEObject Type="Embed" ProgID="Equation.DSMT4" ShapeID="_x0000_i2649" DrawAspect="Content" ObjectID="_1493587002" r:id="rId3264"/>
        </w:object>
      </w:r>
      <w:r>
        <w:t xml:space="preserve">is the Heaviside function. The quantity </w:t>
      </w:r>
      <w:r w:rsidR="00905817" w:rsidRPr="00905817">
        <w:rPr>
          <w:position w:val="-14"/>
        </w:rPr>
        <w:object w:dxaOrig="720" w:dyaOrig="400" w14:anchorId="071EB44C">
          <v:shape id="_x0000_i2650" type="#_x0000_t75" style="width:36.7pt;height:19.7pt" o:ole="">
            <v:imagedata r:id="rId3265" o:title=""/>
          </v:shape>
          <o:OLEObject Type="Embed" ProgID="Equation.DSMT4" ShapeID="_x0000_i2650" DrawAspect="Content" ObjectID="_1493587003" r:id="rId3266"/>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51" type="#_x0000_t75" style="width:275.1pt;height:99.85pt" o:ole="">
            <v:imagedata r:id="rId3267" o:title=""/>
          </v:shape>
          <o:OLEObject Type="Embed" ProgID="Equation.DSMT4" ShapeID="_x0000_i2651" DrawAspect="Content" ObjectID="_1493587004" r:id="rId32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07" w:author="rawlins" w:date="2015-05-19T17:23:00Z">
          <w:r w:rsidR="00D3178E">
            <w:rPr>
              <w:noProof/>
            </w:rPr>
            <w:instrText>45</w:instrText>
          </w:r>
        </w:ins>
        <w:del w:id="2808" w:author="rawlins" w:date="2015-05-19T17:12:00Z">
          <w:r w:rsidR="001A2D84" w:rsidDel="00A671D9">
            <w:rPr>
              <w:noProof/>
            </w:rPr>
            <w:delInstrText>40</w:delInstrText>
          </w:r>
        </w:del>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2809" w:name="_Toc289032631"/>
      <w:r>
        <w:t>Discretization of the Contact Integral</w:t>
      </w:r>
      <w:bookmarkEnd w:id="2809"/>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52" type="#_x0000_t75" style="width:108.7pt;height:30.55pt" o:ole="">
            <v:imagedata r:id="rId3269" o:title=""/>
          </v:shape>
          <o:OLEObject Type="Embed" ProgID="Equation.DSMT4" ShapeID="_x0000_i2652" DrawAspect="Content" ObjectID="_1493587005" r:id="rId32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10" w:author="rawlins" w:date="2015-05-19T17:23:00Z">
          <w:r w:rsidR="00D3178E">
            <w:rPr>
              <w:noProof/>
            </w:rPr>
            <w:instrText>46</w:instrText>
          </w:r>
        </w:ins>
        <w:del w:id="2811" w:author="rawlins" w:date="2015-05-19T17:12:00Z">
          <w:r w:rsidR="001A2D84" w:rsidDel="00A671D9">
            <w:rPr>
              <w:noProof/>
            </w:rPr>
            <w:delInstrText>41</w:delInstrText>
          </w:r>
        </w:del>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53" type="#_x0000_t75" style="width:126.35pt;height:37.35pt" o:ole="">
            <v:imagedata r:id="rId3271" o:title=""/>
          </v:shape>
          <o:OLEObject Type="Embed" ProgID="Equation.DSMT4" ShapeID="_x0000_i2653" DrawAspect="Content" ObjectID="_1493587006" r:id="rId32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12" w:author="rawlins" w:date="2015-05-19T17:23:00Z">
          <w:r w:rsidR="00D3178E">
            <w:rPr>
              <w:noProof/>
            </w:rPr>
            <w:instrText>47</w:instrText>
          </w:r>
        </w:ins>
        <w:del w:id="2813" w:author="rawlins" w:date="2015-05-19T17:12:00Z">
          <w:r w:rsidR="001A2D84" w:rsidDel="00A671D9">
            <w:rPr>
              <w:noProof/>
            </w:rPr>
            <w:delInstrText>42</w:delInstrText>
          </w:r>
        </w:del>
      </w:fldSimple>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54" type="#_x0000_t75" style="width:20.4pt;height:19pt" o:ole="">
            <v:imagedata r:id="rId3273" o:title=""/>
          </v:shape>
          <o:OLEObject Type="Embed" ProgID="Equation.DSMT4" ShapeID="_x0000_i2654" DrawAspect="Content" ObjectID="_1493587007" r:id="rId3274"/>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55" type="#_x0000_t75" style="width:204.45pt;height:42.1pt" o:ole="">
            <v:imagedata r:id="rId3275" o:title=""/>
          </v:shape>
          <o:OLEObject Type="Embed" ProgID="Equation.DSMT4" ShapeID="_x0000_i2655" DrawAspect="Content" ObjectID="_1493587008" r:id="rId32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14" w:name="ZEqnNum959237"/>
      <w:r>
        <w:instrText>(</w:instrText>
      </w:r>
      <w:fldSimple w:instr=" SEQ MTSec \c \* Arabic \* MERGEFORMAT ">
        <w:r w:rsidR="00D3178E">
          <w:rPr>
            <w:noProof/>
          </w:rPr>
          <w:instrText>6</w:instrText>
        </w:r>
      </w:fldSimple>
      <w:r>
        <w:instrText>.</w:instrText>
      </w:r>
      <w:fldSimple w:instr=" SEQ MTEqn \c \* Arabic \* MERGEFORMAT ">
        <w:ins w:id="2815" w:author="rawlins" w:date="2015-05-19T17:23:00Z">
          <w:r w:rsidR="00D3178E">
            <w:rPr>
              <w:noProof/>
            </w:rPr>
            <w:instrText>48</w:instrText>
          </w:r>
        </w:ins>
        <w:del w:id="2816" w:author="rawlins" w:date="2015-05-19T17:12:00Z">
          <w:r w:rsidR="001A2D84" w:rsidDel="00A671D9">
            <w:rPr>
              <w:noProof/>
            </w:rPr>
            <w:delInstrText>43</w:delInstrText>
          </w:r>
        </w:del>
      </w:fldSimple>
      <w:r>
        <w:instrText>)</w:instrText>
      </w:r>
      <w:bookmarkEnd w:id="2814"/>
      <w:r>
        <w:fldChar w:fldCharType="end"/>
      </w:r>
    </w:p>
    <w:p w14:paraId="2C72AA41" w14:textId="4D024691" w:rsidR="008C7882" w:rsidRDefault="008C7882" w:rsidP="008C7882">
      <w:r>
        <w:lastRenderedPageBreak/>
        <w:t xml:space="preserve">where </w:t>
      </w:r>
      <w:r w:rsidR="00905817" w:rsidRPr="00905817">
        <w:rPr>
          <w:position w:val="-12"/>
        </w:rPr>
        <w:object w:dxaOrig="420" w:dyaOrig="380" w14:anchorId="490FDC21">
          <v:shape id="_x0000_i2656" type="#_x0000_t75" style="width:20.4pt;height:19pt" o:ole="">
            <v:imagedata r:id="rId3277" o:title=""/>
          </v:shape>
          <o:OLEObject Type="Embed" ProgID="Equation.DSMT4" ShapeID="_x0000_i2656" DrawAspect="Content" ObjectID="_1493587009" r:id="rId3278"/>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57" type="#_x0000_t75" style="width:61.8pt;height:19.7pt" o:ole="">
            <v:imagedata r:id="rId3279" o:title=""/>
          </v:shape>
          <o:OLEObject Type="Embed" ProgID="Equation.DSMT4" ShapeID="_x0000_i2657" DrawAspect="Content" ObjectID="_1493587010" r:id="rId3280"/>
        </w:object>
      </w:r>
      <w:r>
        <w:t xml:space="preserve">, </w:t>
      </w:r>
      <w:r w:rsidR="00905817" w:rsidRPr="00905817">
        <w:rPr>
          <w:position w:val="-14"/>
        </w:rPr>
        <w:object w:dxaOrig="1100" w:dyaOrig="400" w14:anchorId="4028FC3D">
          <v:shape id="_x0000_i2658" type="#_x0000_t75" style="width:55pt;height:19.7pt" o:ole="">
            <v:imagedata r:id="rId3281" o:title=""/>
          </v:shape>
          <o:OLEObject Type="Embed" ProgID="Equation.DSMT4" ShapeID="_x0000_i2658" DrawAspect="Content" ObjectID="_1493587011" r:id="rId3282"/>
        </w:object>
      </w:r>
      <w:r>
        <w:t xml:space="preserve">, </w:t>
      </w:r>
      <w:r w:rsidR="00905817" w:rsidRPr="00905817">
        <w:rPr>
          <w:position w:val="-14"/>
        </w:rPr>
        <w:object w:dxaOrig="940" w:dyaOrig="400" w14:anchorId="6235446D">
          <v:shape id="_x0000_i2659" type="#_x0000_t75" style="width:47.55pt;height:19.7pt" o:ole="">
            <v:imagedata r:id="rId3283" o:title=""/>
          </v:shape>
          <o:OLEObject Type="Embed" ProgID="Equation.DSMT4" ShapeID="_x0000_i2659" DrawAspect="Content" ObjectID="_1493587012" r:id="rId3284"/>
        </w:object>
      </w:r>
      <w:r>
        <w:t xml:space="preserve"> and </w:t>
      </w:r>
      <w:r w:rsidR="00905817" w:rsidRPr="00905817">
        <w:rPr>
          <w:position w:val="-14"/>
        </w:rPr>
        <w:object w:dxaOrig="1100" w:dyaOrig="400" w14:anchorId="3436D224">
          <v:shape id="_x0000_i2660" type="#_x0000_t75" style="width:55pt;height:19.7pt" o:ole="">
            <v:imagedata r:id="rId3285" o:title=""/>
          </v:shape>
          <o:OLEObject Type="Embed" ProgID="Equation.DSMT4" ShapeID="_x0000_i2660" DrawAspect="Content" ObjectID="_1493587013" r:id="rId3286"/>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61" type="#_x0000_t75" style="width:124.3pt;height:57.75pt" o:ole="">
            <v:imagedata r:id="rId3287" o:title=""/>
          </v:shape>
          <o:OLEObject Type="Embed" ProgID="Equation.DSMT4" ShapeID="_x0000_i2661" DrawAspect="Content" ObjectID="_1493587014" r:id="rId32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17" w:author="rawlins" w:date="2015-05-19T17:23:00Z">
          <w:r w:rsidR="00D3178E">
            <w:rPr>
              <w:noProof/>
            </w:rPr>
            <w:instrText>49</w:instrText>
          </w:r>
        </w:ins>
        <w:del w:id="2818" w:author="rawlins" w:date="2015-05-19T17:12:00Z">
          <w:r w:rsidR="001A2D84" w:rsidDel="00A671D9">
            <w:rPr>
              <w:noProof/>
            </w:rPr>
            <w:delInstrText>44</w:delInstrText>
          </w:r>
        </w:del>
      </w:fldSimple>
      <w:r>
        <w:instrText>)</w:instrText>
      </w:r>
      <w:r>
        <w:fldChar w:fldCharType="end"/>
      </w:r>
    </w:p>
    <w:p w14:paraId="2B97DEBE" w14:textId="77777777" w:rsidR="008C7882" w:rsidRDefault="008C7882" w:rsidP="008C7882">
      <w:r>
        <w:t>so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62" type="#_x0000_t75" style="width:176.6pt;height:37.35pt" o:ole="">
            <v:imagedata r:id="rId3289" o:title=""/>
          </v:shape>
          <o:OLEObject Type="Embed" ProgID="Equation.DSMT4" ShapeID="_x0000_i2662" DrawAspect="Content" ObjectID="_1493587015" r:id="rId32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19" w:author="rawlins" w:date="2015-05-19T17:23:00Z">
          <w:r w:rsidR="00D3178E">
            <w:rPr>
              <w:noProof/>
            </w:rPr>
            <w:instrText>50</w:instrText>
          </w:r>
        </w:ins>
        <w:del w:id="2820" w:author="rawlins" w:date="2015-05-19T17:12:00Z">
          <w:r w:rsidR="001A2D84" w:rsidDel="00A671D9">
            <w:rPr>
              <w:noProof/>
            </w:rPr>
            <w:delInstrText>45</w:delInstrText>
          </w:r>
        </w:del>
      </w:fldSimple>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63" type="#_x0000_t75" style="width:171.15pt;height:50.25pt" o:ole="">
            <v:imagedata r:id="rId3291" o:title=""/>
          </v:shape>
          <o:OLEObject Type="Embed" ProgID="Equation.DSMT4" ShapeID="_x0000_i2663" DrawAspect="Content" ObjectID="_1493587016" r:id="rId32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21" w:author="rawlins" w:date="2015-05-19T17:23:00Z">
          <w:r w:rsidR="00D3178E">
            <w:rPr>
              <w:noProof/>
            </w:rPr>
            <w:instrText>51</w:instrText>
          </w:r>
        </w:ins>
        <w:del w:id="2822" w:author="rawlins" w:date="2015-05-19T17:12:00Z">
          <w:r w:rsidR="001A2D84" w:rsidDel="00A671D9">
            <w:rPr>
              <w:noProof/>
            </w:rPr>
            <w:delInstrText>46</w:delInstrText>
          </w:r>
        </w:del>
      </w:fldSimple>
      <w:r>
        <w:instrText>)</w:instrText>
      </w:r>
      <w:r>
        <w:fldChar w:fldCharType="end"/>
      </w:r>
    </w:p>
    <w:p w14:paraId="5219D948" w14:textId="77777777" w:rsidR="008C7882" w:rsidRDefault="008C7882" w:rsidP="008C7882">
      <w:r>
        <w:t xml:space="preserve">equation </w:t>
      </w:r>
      <w:r>
        <w:fldChar w:fldCharType="begin"/>
      </w:r>
      <w:r>
        <w:instrText xml:space="preserve"> GOTOBUTTON ZEqnNum959237  \* MERGEFORMAT </w:instrText>
      </w:r>
      <w:fldSimple w:instr=" REF ZEqnNum959237 \! \* MERGEFORMAT ">
        <w:ins w:id="2823" w:author="rawlins" w:date="2015-05-19T17:23:00Z">
          <w:r w:rsidR="00D3178E">
            <w:instrText>(6.48)</w:instrText>
          </w:r>
        </w:ins>
        <w:del w:id="2824" w:author="rawlins" w:date="2015-05-19T17:12:00Z">
          <w:r w:rsidR="001A2D84" w:rsidDel="00A671D9">
            <w:delInstrText>(6.43)</w:delInstrText>
          </w:r>
        </w:del>
      </w:fldSimple>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64" type="#_x0000_t75" style="width:211.9pt;height:42.1pt" o:ole="">
            <v:imagedata r:id="rId3293" o:title=""/>
          </v:shape>
          <o:OLEObject Type="Embed" ProgID="Equation.DSMT4" ShapeID="_x0000_i2664" DrawAspect="Content" ObjectID="_1493587017" r:id="rId32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25" w:name="ZEqnNum386722"/>
      <w:r>
        <w:instrText>(</w:instrText>
      </w:r>
      <w:fldSimple w:instr=" SEQ MTSec \c \* Arabic \* MERGEFORMAT ">
        <w:r w:rsidR="00D3178E">
          <w:rPr>
            <w:noProof/>
          </w:rPr>
          <w:instrText>6</w:instrText>
        </w:r>
      </w:fldSimple>
      <w:r>
        <w:instrText>.</w:instrText>
      </w:r>
      <w:fldSimple w:instr=" SEQ MTEqn \c \* Arabic \* MERGEFORMAT ">
        <w:ins w:id="2826" w:author="rawlins" w:date="2015-05-19T17:23:00Z">
          <w:r w:rsidR="00D3178E">
            <w:rPr>
              <w:noProof/>
            </w:rPr>
            <w:instrText>52</w:instrText>
          </w:r>
        </w:ins>
        <w:del w:id="2827" w:author="rawlins" w:date="2015-05-19T17:12:00Z">
          <w:r w:rsidR="001A2D84" w:rsidDel="00A671D9">
            <w:rPr>
              <w:noProof/>
            </w:rPr>
            <w:delInstrText>47</w:delInstrText>
          </w:r>
        </w:del>
      </w:fldSimple>
      <w:r>
        <w:instrText>)</w:instrText>
      </w:r>
      <w:bookmarkEnd w:id="2825"/>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65" type="#_x0000_t75" style="width:12.9pt;height:19pt" o:ole="">
            <v:imagedata r:id="rId3295" o:title=""/>
          </v:shape>
          <o:OLEObject Type="Embed" ProgID="Equation.DSMT4" ShapeID="_x0000_i2665" DrawAspect="Content" ObjectID="_1493587018" r:id="rId3296"/>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2828" w:name="_Toc289032632"/>
      <w:r>
        <w:t>Discretization of the Contact Stiffness</w:t>
      </w:r>
      <w:bookmarkEnd w:id="2828"/>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66" type="#_x0000_t75" style="width:200.4pt;height:76.1pt" o:ole="">
            <v:imagedata r:id="rId3297" o:title=""/>
          </v:shape>
          <o:OLEObject Type="Embed" ProgID="Equation.DSMT4" ShapeID="_x0000_i2666" DrawAspect="Content" ObjectID="_1493587019" r:id="rId329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29" w:name="ZEqnNum694151"/>
      <w:r>
        <w:instrText>(</w:instrText>
      </w:r>
      <w:fldSimple w:instr=" SEQ MTSec \c \* Arabic \* MERGEFORMAT ">
        <w:r w:rsidR="00D3178E">
          <w:rPr>
            <w:noProof/>
          </w:rPr>
          <w:instrText>6</w:instrText>
        </w:r>
      </w:fldSimple>
      <w:r>
        <w:instrText>.</w:instrText>
      </w:r>
      <w:fldSimple w:instr=" SEQ MTEqn \c \* Arabic \* MERGEFORMAT ">
        <w:ins w:id="2830" w:author="rawlins" w:date="2015-05-19T17:23:00Z">
          <w:r w:rsidR="00D3178E">
            <w:rPr>
              <w:noProof/>
            </w:rPr>
            <w:instrText>53</w:instrText>
          </w:r>
        </w:ins>
        <w:del w:id="2831" w:author="rawlins" w:date="2015-05-19T17:12:00Z">
          <w:r w:rsidR="001A2D84" w:rsidDel="00A671D9">
            <w:rPr>
              <w:noProof/>
            </w:rPr>
            <w:delInstrText>48</w:delInstrText>
          </w:r>
        </w:del>
      </w:fldSimple>
      <w:r>
        <w:instrText>)</w:instrText>
      </w:r>
      <w:bookmarkEnd w:id="2829"/>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ins w:id="2832" w:author="rawlins" w:date="2015-05-19T17:23:00Z">
          <w:r w:rsidR="00D3178E">
            <w:instrText>(6.53)</w:instrText>
          </w:r>
        </w:ins>
        <w:del w:id="2833" w:author="rawlins" w:date="2015-05-19T17:12:00Z">
          <w:r w:rsidR="001A2D84" w:rsidDel="00A671D9">
            <w:delInstrText>(6.48)</w:delInstrText>
          </w:r>
        </w:del>
      </w:fldSimple>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67" type="#_x0000_t75" style="width:191.55pt;height:37.35pt" o:ole="">
            <v:imagedata r:id="rId3299" o:title=""/>
          </v:shape>
          <o:OLEObject Type="Embed" ProgID="Equation.DSMT4" ShapeID="_x0000_i2667" DrawAspect="Content" ObjectID="_1493587020" r:id="rId33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34" w:author="rawlins" w:date="2015-05-19T17:23:00Z">
          <w:r w:rsidR="00D3178E">
            <w:rPr>
              <w:noProof/>
            </w:rPr>
            <w:instrText>54</w:instrText>
          </w:r>
        </w:ins>
        <w:del w:id="2835" w:author="rawlins" w:date="2015-05-19T17:12:00Z">
          <w:r w:rsidR="001A2D84" w:rsidDel="00A671D9">
            <w:rPr>
              <w:noProof/>
            </w:rPr>
            <w:delInstrText>49</w:delInstrText>
          </w:r>
        </w:del>
      </w:fldSimple>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68" type="#_x0000_t75" style="width:19.7pt;height:14.25pt" o:ole="">
            <v:imagedata r:id="rId3301" o:title=""/>
          </v:shape>
          <o:OLEObject Type="Embed" ProgID="Equation.DSMT4" ShapeID="_x0000_i2668" DrawAspect="Content" ObjectID="_1493587021" r:id="rId3302"/>
        </w:object>
      </w:r>
      <w:r>
        <w:t xml:space="preserve">is as above and </w:t>
      </w:r>
      <w:r w:rsidR="00905817" w:rsidRPr="00905817">
        <w:rPr>
          <w:position w:val="-4"/>
        </w:rPr>
        <w:object w:dxaOrig="420" w:dyaOrig="260" w14:anchorId="055E5AE5">
          <v:shape id="_x0000_i2669" type="#_x0000_t75" style="width:20.4pt;height:12.9pt" o:ole="">
            <v:imagedata r:id="rId3303" o:title=""/>
          </v:shape>
          <o:OLEObject Type="Embed" ProgID="Equation.DSMT4" ShapeID="_x0000_i2669" DrawAspect="Content" ObjectID="_1493587022" r:id="rId3304"/>
        </w:object>
      </w:r>
      <w:r>
        <w:t xml:space="preserve">similar to </w:t>
      </w:r>
      <w:r w:rsidR="00905817" w:rsidRPr="00905817">
        <w:rPr>
          <w:position w:val="-6"/>
        </w:rPr>
        <w:object w:dxaOrig="400" w:dyaOrig="279" w14:anchorId="6D5CD9F7">
          <v:shape id="_x0000_i2670" type="#_x0000_t75" style="width:19.7pt;height:14.25pt" o:ole="">
            <v:imagedata r:id="rId3305" o:title=""/>
          </v:shape>
          <o:OLEObject Type="Embed" ProgID="Equation.DSMT4" ShapeID="_x0000_i2670" DrawAspect="Content" ObjectID="_1493587023" r:id="rId3306"/>
        </w:object>
      </w:r>
      <w:r>
        <w:t xml:space="preserve"> with </w:t>
      </w:r>
      <w:r w:rsidR="00905817" w:rsidRPr="00905817">
        <w:rPr>
          <w:position w:val="-6"/>
        </w:rPr>
        <w:object w:dxaOrig="220" w:dyaOrig="279" w14:anchorId="57D3FFF3">
          <v:shape id="_x0000_i2671" type="#_x0000_t75" style="width:10.85pt;height:14.25pt" o:ole="">
            <v:imagedata r:id="rId3307" o:title=""/>
          </v:shape>
          <o:OLEObject Type="Embed" ProgID="Equation.DSMT4" ShapeID="_x0000_i2671" DrawAspect="Content" ObjectID="_1493587024" r:id="rId3308"/>
        </w:object>
      </w:r>
      <w:r>
        <w:t xml:space="preserve">replaced with </w:t>
      </w:r>
      <w:r w:rsidR="00905817" w:rsidRPr="00905817">
        <w:rPr>
          <w:position w:val="-4"/>
        </w:rPr>
        <w:object w:dxaOrig="220" w:dyaOrig="260" w14:anchorId="4187CC30">
          <v:shape id="_x0000_i2672" type="#_x0000_t75" style="width:10.85pt;height:12.9pt" o:ole="">
            <v:imagedata r:id="rId3309" o:title=""/>
          </v:shape>
          <o:OLEObject Type="Embed" ProgID="Equation.DSMT4" ShapeID="_x0000_i2672" DrawAspect="Content" ObjectID="_1493587025" r:id="rId3310"/>
        </w:object>
      </w:r>
      <w:r>
        <w:t xml:space="preserve"> and </w:t>
      </w:r>
      <w:r w:rsidR="00905817" w:rsidRPr="00905817">
        <w:rPr>
          <w:position w:val="-4"/>
        </w:rPr>
        <w:object w:dxaOrig="300" w:dyaOrig="300" w14:anchorId="62E00D63">
          <v:shape id="_x0000_i2673" type="#_x0000_t75" style="width:14.95pt;height:14.95pt" o:ole="">
            <v:imagedata r:id="rId3311" o:title=""/>
          </v:shape>
          <o:OLEObject Type="Embed" ProgID="Equation.DSMT4" ShapeID="_x0000_i2673" DrawAspect="Content" ObjectID="_1493587026" r:id="rId3312"/>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74" type="#_x0000_t75" style="width:223.45pt;height:74.05pt" o:ole="">
            <v:imagedata r:id="rId3313" o:title=""/>
          </v:shape>
          <o:OLEObject Type="Embed" ProgID="Equation.DSMT4" ShapeID="_x0000_i2674" DrawAspect="Content" ObjectID="_1493587027" r:id="rId33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36" w:name="ZEqnNum879292"/>
      <w:r>
        <w:instrText>(</w:instrText>
      </w:r>
      <w:fldSimple w:instr=" SEQ MTSec \c \* Arabic \* MERGEFORMAT ">
        <w:r w:rsidR="00D3178E">
          <w:rPr>
            <w:noProof/>
          </w:rPr>
          <w:instrText>6</w:instrText>
        </w:r>
      </w:fldSimple>
      <w:r>
        <w:instrText>.</w:instrText>
      </w:r>
      <w:fldSimple w:instr=" SEQ MTEqn \c \* Arabic \* MERGEFORMAT ">
        <w:ins w:id="2837" w:author="rawlins" w:date="2015-05-19T17:23:00Z">
          <w:r w:rsidR="00D3178E">
            <w:rPr>
              <w:noProof/>
            </w:rPr>
            <w:instrText>55</w:instrText>
          </w:r>
        </w:ins>
        <w:del w:id="2838" w:author="rawlins" w:date="2015-05-19T17:12:00Z">
          <w:r w:rsidR="001A2D84" w:rsidDel="00A671D9">
            <w:rPr>
              <w:noProof/>
            </w:rPr>
            <w:delInstrText>50</w:delInstrText>
          </w:r>
        </w:del>
      </w:fldSimple>
      <w:r>
        <w:instrText>)</w:instrText>
      </w:r>
      <w:bookmarkEnd w:id="2836"/>
      <w:r>
        <w:fldChar w:fldCharType="end"/>
      </w:r>
    </w:p>
    <w:p w14:paraId="12CDE78C" w14:textId="77777777" w:rsidR="008C7882" w:rsidRDefault="008C7882" w:rsidP="008C7882">
      <w:r>
        <w:t>where,</w:t>
      </w:r>
    </w:p>
    <w:p w14:paraId="00388F86" w14:textId="4331D5EE" w:rsidR="008C7882" w:rsidRDefault="008C7882" w:rsidP="008C7882">
      <w:pPr>
        <w:pStyle w:val="MTDisplayEquation"/>
      </w:pPr>
      <w:r>
        <w:lastRenderedPageBreak/>
        <w:tab/>
      </w:r>
      <w:r w:rsidR="00905817" w:rsidRPr="00905817">
        <w:rPr>
          <w:position w:val="-78"/>
        </w:rPr>
        <w:object w:dxaOrig="5820" w:dyaOrig="1680" w14:anchorId="26B86A66">
          <v:shape id="_x0000_i2675" type="#_x0000_t75" style="width:292.1pt;height:83.55pt" o:ole="">
            <v:imagedata r:id="rId3315" o:title=""/>
          </v:shape>
          <o:OLEObject Type="Embed" ProgID="Equation.DSMT4" ShapeID="_x0000_i2675" DrawAspect="Content" ObjectID="_1493587028" r:id="rId33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39" w:name="ZEqnNum858973"/>
      <w:r>
        <w:instrText>(</w:instrText>
      </w:r>
      <w:fldSimple w:instr=" SEQ MTSec \c \* Arabic \* MERGEFORMAT ">
        <w:r w:rsidR="00D3178E">
          <w:rPr>
            <w:noProof/>
          </w:rPr>
          <w:instrText>6</w:instrText>
        </w:r>
      </w:fldSimple>
      <w:r>
        <w:instrText>.</w:instrText>
      </w:r>
      <w:fldSimple w:instr=" SEQ MTEqn \c \* Arabic \* MERGEFORMAT ">
        <w:ins w:id="2840" w:author="rawlins" w:date="2015-05-19T17:23:00Z">
          <w:r w:rsidR="00D3178E">
            <w:rPr>
              <w:noProof/>
            </w:rPr>
            <w:instrText>56</w:instrText>
          </w:r>
        </w:ins>
        <w:del w:id="2841" w:author="rawlins" w:date="2015-05-19T17:12:00Z">
          <w:r w:rsidR="001A2D84" w:rsidDel="00A671D9">
            <w:rPr>
              <w:noProof/>
            </w:rPr>
            <w:delInstrText>51</w:delInstrText>
          </w:r>
        </w:del>
      </w:fldSimple>
      <w:r>
        <w:instrText>)</w:instrText>
      </w:r>
      <w:bookmarkEnd w:id="2839"/>
      <w:r>
        <w:fldChar w:fldCharType="end"/>
      </w:r>
    </w:p>
    <w:p w14:paraId="14E6BADC" w14:textId="77777777"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ins w:id="2842" w:author="rawlins" w:date="2015-05-19T17:23:00Z">
          <w:r w:rsidR="00D3178E">
            <w:instrText>(6.56)</w:instrText>
          </w:r>
        </w:ins>
        <w:del w:id="2843" w:author="rawlins" w:date="2015-05-19T17:12:00Z">
          <w:r w:rsidR="001A2D84" w:rsidDel="00A671D9">
            <w:delInstrText>(6.51)</w:delInstrText>
          </w:r>
        </w:del>
      </w:fldSimple>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76" type="#_x0000_t75" style="width:211.9pt;height:101.9pt" o:ole="">
            <v:imagedata r:id="rId3317" o:title=""/>
          </v:shape>
          <o:OLEObject Type="Embed" ProgID="Equation.DSMT4" ShapeID="_x0000_i2676" DrawAspect="Content" ObjectID="_1493587029" r:id="rId331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4" w:author="rawlins" w:date="2015-05-19T17:23:00Z">
          <w:r w:rsidR="00D3178E">
            <w:rPr>
              <w:noProof/>
            </w:rPr>
            <w:instrText>57</w:instrText>
          </w:r>
        </w:ins>
        <w:del w:id="2845" w:author="rawlins" w:date="2015-05-19T17:12:00Z">
          <w:r w:rsidR="001A2D84" w:rsidDel="00A671D9">
            <w:rPr>
              <w:noProof/>
            </w:rPr>
            <w:delInstrText>52</w:delInstrText>
          </w:r>
        </w:del>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77" type="#_x0000_t75" style="width:71.3pt;height:19pt" o:ole="">
            <v:imagedata r:id="rId3319" o:title=""/>
          </v:shape>
          <o:OLEObject Type="Embed" ProgID="Equation.DSMT4" ShapeID="_x0000_i2677" DrawAspect="Content" ObjectID="_1493587030" r:id="rId33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6" w:author="rawlins" w:date="2015-05-19T17:23:00Z">
          <w:r w:rsidR="00D3178E">
            <w:rPr>
              <w:noProof/>
            </w:rPr>
            <w:instrText>58</w:instrText>
          </w:r>
        </w:ins>
        <w:del w:id="2847" w:author="rawlins" w:date="2015-05-19T17:12:00Z">
          <w:r w:rsidR="001A2D84" w:rsidDel="00A671D9">
            <w:rPr>
              <w:noProof/>
            </w:rPr>
            <w:delInstrText>53</w:delInstrText>
          </w:r>
        </w:del>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78" type="#_x0000_t75" style="width:55pt;height:19pt" o:ole="">
            <v:imagedata r:id="rId3321" o:title=""/>
          </v:shape>
          <o:OLEObject Type="Embed" ProgID="Equation.DSMT4" ShapeID="_x0000_i2678" DrawAspect="Content" ObjectID="_1493587031" r:id="rId3322"/>
        </w:object>
      </w:r>
      <w:r>
        <w:t xml:space="preserve">is the surface metric tensor and </w:t>
      </w:r>
      <w:r w:rsidR="00905817" w:rsidRPr="00905817">
        <w:rPr>
          <w:position w:val="-16"/>
        </w:rPr>
        <w:object w:dxaOrig="1540" w:dyaOrig="440" w14:anchorId="348DC599">
          <v:shape id="_x0000_i2679" type="#_x0000_t75" style="width:76.75pt;height:21.75pt" o:ole="">
            <v:imagedata r:id="rId3323" o:title=""/>
          </v:shape>
          <o:OLEObject Type="Embed" ProgID="Equation.DSMT4" ShapeID="_x0000_i2679" DrawAspect="Content" ObjectID="_1493587032" r:id="rId3324"/>
        </w:object>
      </w:r>
      <w:r>
        <w:t xml:space="preserve">denotes the components of the surface curvature at </w:t>
      </w:r>
      <w:r w:rsidR="00905817" w:rsidRPr="00905817">
        <w:rPr>
          <w:position w:val="-10"/>
        </w:rPr>
        <w:object w:dxaOrig="200" w:dyaOrig="360" w14:anchorId="0332CC54">
          <v:shape id="_x0000_i2680" type="#_x0000_t75" style="width:10.2pt;height:19pt" o:ole="">
            <v:imagedata r:id="rId3325" o:title=""/>
          </v:shape>
          <o:OLEObject Type="Embed" ProgID="Equation.DSMT4" ShapeID="_x0000_i2680" DrawAspect="Content" ObjectID="_1493587033" r:id="rId3326"/>
        </w:object>
      </w:r>
      <w:r>
        <w:t>.</w:t>
      </w:r>
    </w:p>
    <w:p w14:paraId="57FA3AC3" w14:textId="77777777" w:rsidR="008C7882" w:rsidRDefault="008C7882" w:rsidP="008C7882"/>
    <w:p w14:paraId="35AD3397" w14:textId="77777777" w:rsidR="008C7882" w:rsidRDefault="008C7882" w:rsidP="008C7882">
      <w:pPr>
        <w:pStyle w:val="Heading3"/>
      </w:pPr>
      <w:bookmarkStart w:id="2848" w:name="_Toc289032633"/>
      <w:r>
        <w:t>Augmented Lagrangian Method</w:t>
      </w:r>
      <w:bookmarkEnd w:id="2848"/>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81" type="#_x0000_t75" style="width:78.1pt;height:19.7pt" o:ole="">
            <v:imagedata r:id="rId3327" o:title=""/>
          </v:shape>
          <o:OLEObject Type="Embed" ProgID="Equation.DSMT4" ShapeID="_x0000_i2681" DrawAspect="Content" ObjectID="_1493587034" r:id="rId33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49" w:name="ZEqnNum558369"/>
      <w:r>
        <w:instrText>(</w:instrText>
      </w:r>
      <w:fldSimple w:instr=" SEQ MTSec \c \* Arabic \* MERGEFORMAT ">
        <w:r w:rsidR="00D3178E">
          <w:rPr>
            <w:noProof/>
          </w:rPr>
          <w:instrText>6</w:instrText>
        </w:r>
      </w:fldSimple>
      <w:r>
        <w:instrText>.</w:instrText>
      </w:r>
      <w:fldSimple w:instr=" SEQ MTEqn \c \* Arabic \* MERGEFORMAT ">
        <w:ins w:id="2850" w:author="rawlins" w:date="2015-05-19T17:23:00Z">
          <w:r w:rsidR="00D3178E">
            <w:rPr>
              <w:noProof/>
            </w:rPr>
            <w:instrText>59</w:instrText>
          </w:r>
        </w:ins>
        <w:del w:id="2851" w:author="rawlins" w:date="2015-05-19T17:12:00Z">
          <w:r w:rsidR="001A2D84" w:rsidDel="00A671D9">
            <w:rPr>
              <w:noProof/>
            </w:rPr>
            <w:delInstrText>54</w:delInstrText>
          </w:r>
        </w:del>
      </w:fldSimple>
      <w:r>
        <w:instrText>)</w:instrText>
      </w:r>
      <w:bookmarkEnd w:id="2849"/>
      <w:r>
        <w:fldChar w:fldCharType="end"/>
      </w:r>
    </w:p>
    <w:p w14:paraId="1AF33B5A" w14:textId="156AD211"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ins w:id="2852" w:author="rawlins" w:date="2015-05-19T17:23:00Z">
          <w:r w:rsidR="00D3178E">
            <w:instrText>(6.55)</w:instrText>
          </w:r>
        </w:ins>
        <w:del w:id="2853" w:author="rawlins" w:date="2015-05-19T17:12:00Z">
          <w:r w:rsidR="001A2D84" w:rsidDel="00A671D9">
            <w:delInstrText>(6.50)</w:delInstrText>
          </w:r>
        </w:del>
      </w:fldSimple>
      <w:r>
        <w:fldChar w:fldCharType="end"/>
      </w:r>
      <w:r>
        <w:t xml:space="preserve">. In </w:t>
      </w:r>
      <w:r>
        <w:fldChar w:fldCharType="begin"/>
      </w:r>
      <w:r>
        <w:instrText xml:space="preserve"> GOTOBUTTON ZEqnNum558369  \* MERGEFORMAT </w:instrText>
      </w:r>
      <w:fldSimple w:instr=" REF ZEqnNum558369 \* Charformat \! \* MERGEFORMAT ">
        <w:ins w:id="2854" w:author="rawlins" w:date="2015-05-19T17:23:00Z">
          <w:r w:rsidR="00D3178E">
            <w:instrText>(6.59)</w:instrText>
          </w:r>
        </w:ins>
        <w:del w:id="2855" w:author="rawlins" w:date="2015-05-19T17:12:00Z">
          <w:r w:rsidR="001A2D84" w:rsidDel="00A671D9">
            <w:delInstrText>(6.54)</w:delInstrText>
          </w:r>
        </w:del>
      </w:fldSimple>
      <w:r>
        <w:fldChar w:fldCharType="end"/>
      </w:r>
      <w:r>
        <w:t xml:space="preserve"> </w:t>
      </w:r>
      <w:r w:rsidR="00905817" w:rsidRPr="00905817">
        <w:rPr>
          <w:position w:val="-12"/>
        </w:rPr>
        <w:object w:dxaOrig="300" w:dyaOrig="360" w14:anchorId="62BC5564">
          <v:shape id="_x0000_i2682" type="#_x0000_t75" style="width:14.95pt;height:19pt" o:ole="">
            <v:imagedata r:id="rId3329" o:title=""/>
          </v:shape>
          <o:OLEObject Type="Embed" ProgID="Equation.DSMT4" ShapeID="_x0000_i2682" DrawAspect="Content" ObjectID="_1493587035" r:id="rId3330"/>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83" type="#_x0000_t75" style="width:15.6pt;height:19pt" o:ole="">
            <v:imagedata r:id="rId3331" o:title=""/>
          </v:shape>
          <o:OLEObject Type="Embed" ProgID="Equation.DSMT4" ShapeID="_x0000_i2683" DrawAspect="Content" ObjectID="_1493587036" r:id="rId3332"/>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84" type="#_x0000_t75" style="width:57.75pt;height:40.1pt" o:ole="">
            <v:imagedata r:id="rId3333" o:title=""/>
          </v:shape>
          <o:OLEObject Type="Embed" ProgID="Equation.DSMT4" ShapeID="_x0000_i2684" DrawAspect="Content" ObjectID="_1493587037" r:id="rId333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6" w:author="rawlins" w:date="2015-05-19T17:23:00Z">
          <w:r w:rsidR="00D3178E">
            <w:rPr>
              <w:noProof/>
            </w:rPr>
            <w:instrText>60</w:instrText>
          </w:r>
        </w:ins>
        <w:del w:id="2857" w:author="rawlins" w:date="2015-05-19T17:12:00Z">
          <w:r w:rsidR="001A2D84" w:rsidDel="00A671D9">
            <w:rPr>
              <w:noProof/>
            </w:rPr>
            <w:delInstrText>55</w:delInstrText>
          </w:r>
        </w:del>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85" type="#_x0000_t75" style="width:20.4pt;height:19.7pt" o:ole="">
            <v:imagedata r:id="rId3335" o:title=""/>
          </v:shape>
          <o:OLEObject Type="Embed" ProgID="Equation.DSMT4" ShapeID="_x0000_i2685" DrawAspect="Content" ObjectID="_1493587038" r:id="rId3336"/>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86" type="#_x0000_t75" style="width:131.1pt;height:25.8pt" o:ole="">
            <v:imagedata r:id="rId3337" o:title=""/>
          </v:shape>
          <o:OLEObject Type="Embed" ProgID="Equation.DSMT4" ShapeID="_x0000_i2686" DrawAspect="Content" ObjectID="_1493587039" r:id="rId33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8" w:author="rawlins" w:date="2015-05-19T17:23:00Z">
          <w:r w:rsidR="00D3178E">
            <w:rPr>
              <w:noProof/>
            </w:rPr>
            <w:instrText>61</w:instrText>
          </w:r>
        </w:ins>
        <w:del w:id="2859" w:author="rawlins" w:date="2015-05-19T17:12:00Z">
          <w:r w:rsidR="001A2D84" w:rsidDel="00A671D9">
            <w:rPr>
              <w:noProof/>
            </w:rPr>
            <w:delInstrText>56</w:delInstrText>
          </w:r>
        </w:del>
      </w:fldSimple>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87" type="#_x0000_t75" style="width:14.95pt;height:14.95pt" o:ole="">
            <v:imagedata r:id="rId3339" o:title=""/>
          </v:shape>
          <o:OLEObject Type="Embed" ProgID="Equation.DSMT4" ShapeID="_x0000_i2687" DrawAspect="Content" ObjectID="_1493587040" r:id="rId3340"/>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88" type="#_x0000_t75" style="width:106.65pt;height:24.45pt" o:ole="">
            <v:imagedata r:id="rId3341" o:title=""/>
          </v:shape>
          <o:OLEObject Type="Embed" ProgID="Equation.DSMT4" ShapeID="_x0000_i2688" DrawAspect="Content" ObjectID="_1493587041" r:id="rId33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0" w:author="rawlins" w:date="2015-05-19T17:23:00Z">
          <w:r w:rsidR="00D3178E">
            <w:rPr>
              <w:noProof/>
            </w:rPr>
            <w:instrText>62</w:instrText>
          </w:r>
        </w:ins>
        <w:del w:id="2861" w:author="rawlins" w:date="2015-05-19T17:12:00Z">
          <w:r w:rsidR="001A2D84" w:rsidDel="00A671D9">
            <w:rPr>
              <w:noProof/>
            </w:rPr>
            <w:delInstrText>57</w:delInstrText>
          </w:r>
        </w:del>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89" type="#_x0000_t75" style="width:118.2pt;height:42.1pt" o:ole="">
            <v:imagedata r:id="rId3343" o:title=""/>
          </v:shape>
          <o:OLEObject Type="Embed" ProgID="Equation.DSMT4" ShapeID="_x0000_i2689" DrawAspect="Content" ObjectID="_1493587042" r:id="rId334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2" w:author="rawlins" w:date="2015-05-19T17:23:00Z">
          <w:r w:rsidR="00D3178E">
            <w:rPr>
              <w:noProof/>
            </w:rPr>
            <w:instrText>63</w:instrText>
          </w:r>
        </w:ins>
        <w:del w:id="2863" w:author="rawlins" w:date="2015-05-19T17:12:00Z">
          <w:r w:rsidR="001A2D84" w:rsidDel="00A671D9">
            <w:rPr>
              <w:noProof/>
            </w:rPr>
            <w:delInstrText>58</w:delInstrText>
          </w:r>
        </w:del>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2864" w:name="_Toc289032634"/>
      <w:r>
        <w:t xml:space="preserve">Automatic </w:t>
      </w:r>
      <w:r w:rsidR="0081541F">
        <w:t>P</w:t>
      </w:r>
      <w:r>
        <w:t xml:space="preserve">enalty </w:t>
      </w:r>
      <w:r w:rsidR="0081541F">
        <w:t>C</w:t>
      </w:r>
      <w:r>
        <w:t>alculation</w:t>
      </w:r>
      <w:bookmarkEnd w:id="2864"/>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90" type="#_x0000_t75" style="width:14.95pt;height:19pt" o:ole="">
            <v:imagedata r:id="rId3345" o:title=""/>
          </v:shape>
          <o:OLEObject Type="Embed" ProgID="Equation.DSMT4" ShapeID="_x0000_i2690" DrawAspect="Content" ObjectID="_1493587043" r:id="rId3346"/>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91" type="#_x0000_t75" style="width:65.2pt;height:36.7pt" o:ole="">
            <v:imagedata r:id="rId3347" o:title=""/>
          </v:shape>
          <o:OLEObject Type="Embed" ProgID="Equation.DSMT4" ShapeID="_x0000_i2691" DrawAspect="Content" ObjectID="_1493587044" r:id="rId3348"/>
        </w:object>
      </w:r>
      <w:r w:rsidR="00993C4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5" w:author="rawlins" w:date="2015-05-19T17:23:00Z">
          <w:r w:rsidR="00D3178E">
            <w:rPr>
              <w:noProof/>
            </w:rPr>
            <w:instrText>64</w:instrText>
          </w:r>
        </w:ins>
        <w:del w:id="2866" w:author="rawlins" w:date="2015-05-19T17:12:00Z">
          <w:r w:rsidR="001A2D84" w:rsidDel="00A671D9">
            <w:rPr>
              <w:noProof/>
            </w:rPr>
            <w:delInstrText>59</w:delInstrText>
          </w:r>
        </w:del>
      </w:fldSimple>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92" type="#_x0000_t75" style="width:14.95pt;height:19pt" o:ole="">
            <v:imagedata r:id="rId3349" o:title=""/>
          </v:shape>
          <o:OLEObject Type="Embed" ProgID="Equation.DSMT4" ShapeID="_x0000_i2692" DrawAspect="Content" ObjectID="_1493587045" r:id="rId3350"/>
        </w:object>
      </w:r>
      <w:r>
        <w:t xml:space="preserve">is the effective bulk modulus, </w:t>
      </w:r>
      <w:r w:rsidR="00905817" w:rsidRPr="00905817">
        <w:rPr>
          <w:position w:val="-12"/>
        </w:rPr>
        <w:object w:dxaOrig="260" w:dyaOrig="360" w14:anchorId="2DD7BABB">
          <v:shape id="_x0000_i2693" type="#_x0000_t75" style="width:12.9pt;height:19pt" o:ole="">
            <v:imagedata r:id="rId3351" o:title=""/>
          </v:shape>
          <o:OLEObject Type="Embed" ProgID="Equation.DSMT4" ShapeID="_x0000_i2693" DrawAspect="Content" ObjectID="_1493587046" r:id="rId3352"/>
        </w:object>
      </w:r>
      <w:r>
        <w:t xml:space="preserve">the surface area of the facet, </w:t>
      </w:r>
      <w:r w:rsidR="00905817" w:rsidRPr="00905817">
        <w:rPr>
          <w:position w:val="-12"/>
        </w:rPr>
        <w:object w:dxaOrig="240" w:dyaOrig="360" w14:anchorId="318CF084">
          <v:shape id="_x0000_i2694" type="#_x0000_t75" style="width:12.25pt;height:19pt" o:ole="">
            <v:imagedata r:id="rId3353" o:title=""/>
          </v:shape>
          <o:OLEObject Type="Embed" ProgID="Equation.DSMT4" ShapeID="_x0000_i2694" DrawAspect="Content" ObjectID="_1493587047" r:id="rId3354"/>
        </w:object>
      </w:r>
      <w:r>
        <w:t xml:space="preserve">the volume of the element to which this facet belongs and </w:t>
      </w:r>
      <w:r w:rsidR="00905817" w:rsidRPr="00905817">
        <w:rPr>
          <w:position w:val="-12"/>
        </w:rPr>
        <w:object w:dxaOrig="340" w:dyaOrig="360" w14:anchorId="20F4B578">
          <v:shape id="_x0000_i2695" type="#_x0000_t75" style="width:17pt;height:19pt" o:ole="">
            <v:imagedata r:id="rId3355" o:title=""/>
          </v:shape>
          <o:OLEObject Type="Embed" ProgID="Equation.DSMT4" ShapeID="_x0000_i2695" DrawAspect="Content" ObjectID="_1493587048" r:id="rId3356"/>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2867" w:name="_Ref250038634"/>
      <w:bookmarkStart w:id="2868" w:name="_Toc289032635"/>
      <w:r>
        <w:t xml:space="preserve">Alternative </w:t>
      </w:r>
      <w:r w:rsidR="0081541F">
        <w:t>F</w:t>
      </w:r>
      <w:r>
        <w:t>ormulations</w:t>
      </w:r>
      <w:bookmarkEnd w:id="2867"/>
      <w:bookmarkEnd w:id="2868"/>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96" type="#_x0000_t75" style="width:141.95pt;height:32.6pt" o:ole="">
            <v:imagedata r:id="rId3357" o:title=""/>
          </v:shape>
          <o:OLEObject Type="Embed" ProgID="Equation.DSMT4" ShapeID="_x0000_i2696" DrawAspect="Content" ObjectID="_1493587049" r:id="rId3358"/>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9" w:author="rawlins" w:date="2015-05-19T17:23:00Z">
          <w:r w:rsidR="00D3178E">
            <w:rPr>
              <w:noProof/>
            </w:rPr>
            <w:instrText>65</w:instrText>
          </w:r>
        </w:ins>
        <w:del w:id="2870" w:author="rawlins" w:date="2015-05-19T17:12:00Z">
          <w:r w:rsidR="001A2D84" w:rsidDel="00A671D9">
            <w:rPr>
              <w:noProof/>
            </w:rPr>
            <w:delInstrText>60</w:delInstrText>
          </w:r>
        </w:del>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97" type="#_x0000_t75" style="width:176.6pt;height:25.8pt" o:ole="">
            <v:imagedata r:id="rId3359" o:title=""/>
          </v:shape>
          <o:OLEObject Type="Embed" ProgID="Equation.DSMT4" ShapeID="_x0000_i2697" DrawAspect="Content" ObjectID="_1493587050" r:id="rId3360"/>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71" w:name="ZEqnNum299947"/>
      <w:r>
        <w:instrText>(</w:instrText>
      </w:r>
      <w:fldSimple w:instr=" SEQ MTSec \c \* Arabic \* MERGEFORMAT ">
        <w:r w:rsidR="00D3178E">
          <w:rPr>
            <w:noProof/>
          </w:rPr>
          <w:instrText>6</w:instrText>
        </w:r>
      </w:fldSimple>
      <w:r>
        <w:instrText>.</w:instrText>
      </w:r>
      <w:fldSimple w:instr=" SEQ MTEqn \c \* Arabic \* MERGEFORMAT ">
        <w:ins w:id="2872" w:author="rawlins" w:date="2015-05-19T17:23:00Z">
          <w:r w:rsidR="00D3178E">
            <w:rPr>
              <w:noProof/>
            </w:rPr>
            <w:instrText>66</w:instrText>
          </w:r>
        </w:ins>
        <w:del w:id="2873" w:author="rawlins" w:date="2015-05-19T17:12:00Z">
          <w:r w:rsidR="001A2D84" w:rsidDel="00A671D9">
            <w:rPr>
              <w:noProof/>
            </w:rPr>
            <w:delInstrText>61</w:delInstrText>
          </w:r>
        </w:del>
      </w:fldSimple>
      <w:r>
        <w:instrText>)</w:instrText>
      </w:r>
      <w:bookmarkEnd w:id="2871"/>
      <w:r>
        <w:fldChar w:fldCharType="end"/>
      </w:r>
    </w:p>
    <w:p w14:paraId="7F11C924" w14:textId="7800A7FC" w:rsidR="008C7882" w:rsidRDefault="008C7882" w:rsidP="008C7882">
      <w:r>
        <w:lastRenderedPageBreak/>
        <w:t xml:space="preserve"> where, </w:t>
      </w:r>
      <w:r w:rsidR="00905817" w:rsidRPr="00905817">
        <w:rPr>
          <w:position w:val="-6"/>
        </w:rPr>
        <w:object w:dxaOrig="360" w:dyaOrig="340" w14:anchorId="1B2358D0">
          <v:shape id="_x0000_i2698" type="#_x0000_t75" style="width:19pt;height:17pt" o:ole="">
            <v:imagedata r:id="rId3361" o:title=""/>
          </v:shape>
          <o:OLEObject Type="Embed" ProgID="Equation.DSMT4" ShapeID="_x0000_i2698" DrawAspect="Content" ObjectID="_1493587051" r:id="rId3362"/>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9" type="#_x0000_t75" style="width:30.55pt;height:19.7pt" o:ole="">
            <v:imagedata r:id="rId3363" o:title=""/>
          </v:shape>
          <o:OLEObject Type="Embed" ProgID="Equation.DSMT4" ShapeID="_x0000_i2699" DrawAspect="Content" ObjectID="_1493587052" r:id="rId3364"/>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700" type="#_x0000_t75" style="width:19pt;height:17pt" o:ole="">
            <v:imagedata r:id="rId3365" o:title=""/>
          </v:shape>
          <o:OLEObject Type="Embed" ProgID="Equation.DSMT4" ShapeID="_x0000_i2700" DrawAspect="Content" ObjectID="_1493587053" r:id="rId3366"/>
        </w:object>
      </w:r>
      <w:r>
        <w:t xml:space="preserve">. The linearization of equation </w:t>
      </w:r>
      <w:r>
        <w:fldChar w:fldCharType="begin"/>
      </w:r>
      <w:r>
        <w:instrText xml:space="preserve"> GOTOBUTTON ZEqnNum299947  \* MERGEFORMAT </w:instrText>
      </w:r>
      <w:fldSimple w:instr=" REF ZEqnNum299947 \! \* MERGEFORMAT ">
        <w:ins w:id="2874" w:author="rawlins" w:date="2015-05-19T17:23:00Z">
          <w:r w:rsidR="00D3178E">
            <w:instrText>(6.66)</w:instrText>
          </w:r>
        </w:ins>
        <w:del w:id="2875" w:author="rawlins" w:date="2015-05-19T17:12:00Z">
          <w:r w:rsidR="001A2D84" w:rsidDel="00A671D9">
            <w:delInstrText>(6.61)</w:delInstrText>
          </w:r>
        </w:del>
      </w:fldSimple>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701" type="#_x0000_t75" style="width:198.35pt;height:24.45pt" o:ole="">
            <v:imagedata r:id="rId3367" o:title=""/>
          </v:shape>
          <o:OLEObject Type="Embed" ProgID="Equation.DSMT4" ShapeID="_x0000_i2701" DrawAspect="Content" ObjectID="_1493587054" r:id="rId3368"/>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76" w:name="ZEqnNum619824"/>
      <w:r>
        <w:instrText>(</w:instrText>
      </w:r>
      <w:fldSimple w:instr=" SEQ MTSec \c \* Arabic \* MERGEFORMAT ">
        <w:r w:rsidR="00D3178E">
          <w:rPr>
            <w:noProof/>
          </w:rPr>
          <w:instrText>6</w:instrText>
        </w:r>
      </w:fldSimple>
      <w:r>
        <w:instrText>.</w:instrText>
      </w:r>
      <w:fldSimple w:instr=" SEQ MTEqn \c \* Arabic \* MERGEFORMAT ">
        <w:ins w:id="2877" w:author="rawlins" w:date="2015-05-19T17:23:00Z">
          <w:r w:rsidR="00D3178E">
            <w:rPr>
              <w:noProof/>
            </w:rPr>
            <w:instrText>67</w:instrText>
          </w:r>
        </w:ins>
        <w:del w:id="2878" w:author="rawlins" w:date="2015-05-19T17:12:00Z">
          <w:r w:rsidR="001A2D84" w:rsidDel="00A671D9">
            <w:rPr>
              <w:noProof/>
            </w:rPr>
            <w:delInstrText>62</w:delInstrText>
          </w:r>
        </w:del>
      </w:fldSimple>
      <w:r>
        <w:instrText>)</w:instrText>
      </w:r>
      <w:bookmarkEnd w:id="2876"/>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702" type="#_x0000_t75" style="width:59.1pt;height:37.35pt" o:ole="">
            <v:imagedata r:id="rId3369" o:title=""/>
          </v:shape>
          <o:OLEObject Type="Embed" ProgID="Equation.DSMT4" ShapeID="_x0000_i2702" DrawAspect="Content" ObjectID="_1493587055" r:id="rId3370"/>
        </w:object>
      </w:r>
      <w:r>
        <w:t xml:space="preserve">are the tangent vectors to the master surface at </w:t>
      </w:r>
      <w:r w:rsidR="00905817" w:rsidRPr="00905817">
        <w:rPr>
          <w:position w:val="-14"/>
        </w:rPr>
        <w:object w:dxaOrig="639" w:dyaOrig="400" w14:anchorId="0B654562">
          <v:shape id="_x0000_i2703" type="#_x0000_t75" style="width:30.55pt;height:19.7pt" o:ole="">
            <v:imagedata r:id="rId3371" o:title=""/>
          </v:shape>
          <o:OLEObject Type="Embed" ProgID="Equation.DSMT4" ShapeID="_x0000_i2703" DrawAspect="Content" ObjectID="_1493587056" r:id="rId3372"/>
        </w:object>
      </w:r>
      <w:r>
        <w:t xml:space="preserve">. Note that since </w:t>
      </w:r>
      <w:r w:rsidR="00905817" w:rsidRPr="00905817">
        <w:rPr>
          <w:position w:val="-6"/>
        </w:rPr>
        <w:object w:dxaOrig="360" w:dyaOrig="340" w14:anchorId="375932EA">
          <v:shape id="_x0000_i2704" type="#_x0000_t75" style="width:19pt;height:17pt" o:ole="">
            <v:imagedata r:id="rId3373" o:title=""/>
          </v:shape>
          <o:OLEObject Type="Embed" ProgID="Equation.DSMT4" ShapeID="_x0000_i2704" DrawAspect="Content" ObjectID="_1493587057" r:id="rId3374"/>
        </w:object>
      </w:r>
      <w:r>
        <w:t xml:space="preserve">is normal to the slave surface, equation </w:t>
      </w:r>
      <w:r>
        <w:fldChar w:fldCharType="begin"/>
      </w:r>
      <w:r>
        <w:instrText xml:space="preserve"> GOTOBUTTON ZEqnNum619824  \* MERGEFORMAT </w:instrText>
      </w:r>
      <w:fldSimple w:instr=" REF ZEqnNum619824 \! \* MERGEFORMAT ">
        <w:ins w:id="2879" w:author="rawlins" w:date="2015-05-19T17:23:00Z">
          <w:r w:rsidR="00D3178E">
            <w:instrText>(6.67)</w:instrText>
          </w:r>
        </w:ins>
        <w:del w:id="2880" w:author="rawlins" w:date="2015-05-19T17:12:00Z">
          <w:r w:rsidR="001A2D84" w:rsidDel="00A671D9">
            <w:delInstrText>(6.62)</w:delInstrText>
          </w:r>
        </w:del>
      </w:fldSimple>
      <w:r>
        <w:fldChar w:fldCharType="end"/>
      </w:r>
      <w:r>
        <w:t xml:space="preserve"> does not reduce to equation </w:t>
      </w:r>
      <w:r>
        <w:fldChar w:fldCharType="begin"/>
      </w:r>
      <w:r>
        <w:instrText xml:space="preserve"> GOTOBUTTON ZEqnNum436914  \* MERGEFORMAT </w:instrText>
      </w:r>
      <w:fldSimple w:instr=" REF ZEqnNum436914 \! \* MERGEFORMAT ">
        <w:ins w:id="2881" w:author="rawlins" w:date="2015-05-19T17:23:00Z">
          <w:r w:rsidR="00D3178E">
            <w:instrText>(6.41)</w:instrText>
          </w:r>
        </w:ins>
        <w:del w:id="2882" w:author="rawlins" w:date="2015-05-19T17:12:00Z">
          <w:r w:rsidR="001A2D84" w:rsidDel="00A671D9">
            <w:delInstrText>(6.36)</w:delInstrText>
          </w:r>
        </w:del>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705" type="#_x0000_t75" style="width:118.2pt;height:42.1pt" o:ole="">
            <v:imagedata r:id="rId3375" o:title=""/>
          </v:shape>
          <o:OLEObject Type="Embed" ProgID="Equation.DSMT4" ShapeID="_x0000_i2705" DrawAspect="Content" ObjectID="_1493587058" r:id="rId3376"/>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83" w:name="ZEqnNum748121"/>
      <w:r>
        <w:instrText>(</w:instrText>
      </w:r>
      <w:fldSimple w:instr=" SEQ MTSec \c \* Arabic \* MERGEFORMAT ">
        <w:r w:rsidR="00D3178E">
          <w:rPr>
            <w:noProof/>
          </w:rPr>
          <w:instrText>6</w:instrText>
        </w:r>
      </w:fldSimple>
      <w:r>
        <w:instrText>.</w:instrText>
      </w:r>
      <w:fldSimple w:instr=" SEQ MTEqn \c \* Arabic \* MERGEFORMAT ">
        <w:ins w:id="2884" w:author="rawlins" w:date="2015-05-19T17:23:00Z">
          <w:r w:rsidR="00D3178E">
            <w:rPr>
              <w:noProof/>
            </w:rPr>
            <w:instrText>68</w:instrText>
          </w:r>
        </w:ins>
        <w:del w:id="2885" w:author="rawlins" w:date="2015-05-19T17:12:00Z">
          <w:r w:rsidR="001A2D84" w:rsidDel="00A671D9">
            <w:rPr>
              <w:noProof/>
            </w:rPr>
            <w:delInstrText>63</w:delInstrText>
          </w:r>
        </w:del>
      </w:fldSimple>
      <w:r>
        <w:instrText>)</w:instrText>
      </w:r>
      <w:bookmarkEnd w:id="2883"/>
      <w:r>
        <w:fldChar w:fldCharType="end"/>
      </w:r>
    </w:p>
    <w:p w14:paraId="76890F25" w14:textId="01A8E8FC" w:rsidR="008C7882" w:rsidRDefault="008C7882" w:rsidP="008C7882">
      <w:r>
        <w:t xml:space="preserve">where, </w:t>
      </w:r>
      <w:r w:rsidR="00905817" w:rsidRPr="00905817">
        <w:rPr>
          <w:position w:val="-12"/>
        </w:rPr>
        <w:object w:dxaOrig="360" w:dyaOrig="400" w14:anchorId="5C3A56AD">
          <v:shape id="_x0000_i2706" type="#_x0000_t75" style="width:19pt;height:19.7pt" o:ole="">
            <v:imagedata r:id="rId3377" o:title=""/>
          </v:shape>
          <o:OLEObject Type="Embed" ProgID="Equation.DSMT4" ShapeID="_x0000_i2706" DrawAspect="Content" ObjectID="_1493587059" r:id="rId3378"/>
        </w:object>
      </w:r>
      <w:r>
        <w:t xml:space="preserve">are the tangent vectors to </w:t>
      </w:r>
      <w:r w:rsidR="00905817" w:rsidRPr="00905817">
        <w:rPr>
          <w:position w:val="-10"/>
        </w:rPr>
        <w:object w:dxaOrig="360" w:dyaOrig="380" w14:anchorId="5FCDB0BE">
          <v:shape id="_x0000_i2707" type="#_x0000_t75" style="width:19pt;height:19pt" o:ole="">
            <v:imagedata r:id="rId3379" o:title=""/>
          </v:shape>
          <o:OLEObject Type="Embed" ProgID="Equation.DSMT4" ShapeID="_x0000_i2707" DrawAspect="Content" ObjectID="_1493587060" r:id="rId3380"/>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ins w:id="2886" w:author="rawlins" w:date="2015-05-19T17:23:00Z">
          <w:r w:rsidR="00D3178E">
            <w:instrText>(6.68)</w:instrText>
          </w:r>
        </w:ins>
        <w:del w:id="2887" w:author="rawlins" w:date="2015-05-19T17:12:00Z">
          <w:r w:rsidR="001A2D84" w:rsidDel="00A671D9">
            <w:delInstrText>(6.63)</w:delInstrText>
          </w:r>
        </w:del>
      </w:fldSimple>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708" type="#_x0000_t75" style="width:191.55pt;height:32.6pt" o:ole="">
            <v:imagedata r:id="rId3381" o:title=""/>
          </v:shape>
          <o:OLEObject Type="Embed" ProgID="Equation.DSMT4" ShapeID="_x0000_i2708" DrawAspect="Content" ObjectID="_1493587061" r:id="rId3382"/>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88" w:name="ZEqnNum569465"/>
      <w:r>
        <w:instrText>(</w:instrText>
      </w:r>
      <w:fldSimple w:instr=" SEQ MTSec \c \* Arabic \* MERGEFORMAT ">
        <w:r w:rsidR="00D3178E">
          <w:rPr>
            <w:noProof/>
          </w:rPr>
          <w:instrText>6</w:instrText>
        </w:r>
      </w:fldSimple>
      <w:r>
        <w:instrText>.</w:instrText>
      </w:r>
      <w:fldSimple w:instr=" SEQ MTEqn \c \* Arabic \* MERGEFORMAT ">
        <w:ins w:id="2889" w:author="rawlins" w:date="2015-05-19T17:23:00Z">
          <w:r w:rsidR="00D3178E">
            <w:rPr>
              <w:noProof/>
            </w:rPr>
            <w:instrText>69</w:instrText>
          </w:r>
        </w:ins>
        <w:del w:id="2890" w:author="rawlins" w:date="2015-05-19T17:12:00Z">
          <w:r w:rsidR="001A2D84" w:rsidDel="00A671D9">
            <w:rPr>
              <w:noProof/>
            </w:rPr>
            <w:delInstrText>64</w:delInstrText>
          </w:r>
        </w:del>
      </w:fldSimple>
      <w:r>
        <w:instrText>)</w:instrText>
      </w:r>
      <w:bookmarkEnd w:id="2888"/>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9" type="#_x0000_t75" style="width:50.25pt;height:19.7pt" o:ole="">
            <v:imagedata r:id="rId3383" o:title=""/>
          </v:shape>
          <o:OLEObject Type="Embed" ProgID="Equation.DSMT4" ShapeID="_x0000_i2709" DrawAspect="Content" ObjectID="_1493587062" r:id="rId3384"/>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fldSimple w:instr=" REF ZEqnNum569465 \! \* MERGEFORMAT ">
        <w:ins w:id="2891" w:author="rawlins" w:date="2015-05-19T17:23:00Z">
          <w:r w:rsidR="00D3178E">
            <w:instrText>(6.69)</w:instrText>
          </w:r>
        </w:ins>
        <w:del w:id="2892" w:author="rawlins" w:date="2015-05-19T17:12:00Z">
          <w:r w:rsidR="001A2D84" w:rsidDel="00A671D9">
            <w:delInstrText>(6.64)</w:delInstrText>
          </w:r>
        </w:del>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710" type="#_x0000_t75" style="width:294.1pt;height:118.2pt" o:ole="">
            <v:imagedata r:id="rId3385" o:title=""/>
          </v:shape>
          <o:OLEObject Type="Embed" ProgID="Equation.DSMT4" ShapeID="_x0000_i2710" DrawAspect="Content" ObjectID="_1493587063" r:id="rId33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3" w:author="rawlins" w:date="2015-05-19T17:23:00Z">
          <w:r w:rsidR="00D3178E">
            <w:rPr>
              <w:noProof/>
            </w:rPr>
            <w:instrText>70</w:instrText>
          </w:r>
        </w:ins>
        <w:del w:id="2894" w:author="rawlins" w:date="2015-05-19T17:12:00Z">
          <w:r w:rsidR="001A2D84" w:rsidDel="00A671D9">
            <w:rPr>
              <w:noProof/>
            </w:rPr>
            <w:delInstrText>65</w:delInstrText>
          </w:r>
        </w:del>
      </w:fldSimple>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11" type="#_x0000_t75" style="width:1in;height:20.4pt" o:ole="">
            <v:imagedata r:id="rId3387" o:title=""/>
          </v:shape>
          <o:OLEObject Type="Embed" ProgID="Equation.DSMT4" ShapeID="_x0000_i2711" DrawAspect="Content" ObjectID="_1493587064" r:id="rId3388"/>
        </w:object>
      </w:r>
      <w:r>
        <w:t xml:space="preserve">and </w:t>
      </w:r>
      <w:r w:rsidR="00905817" w:rsidRPr="00905817">
        <w:rPr>
          <w:position w:val="-20"/>
        </w:rPr>
        <w:object w:dxaOrig="1300" w:dyaOrig="480" w14:anchorId="6079B6DD">
          <v:shape id="_x0000_i2712" type="#_x0000_t75" style="width:65.2pt;height:24.45pt" o:ole="">
            <v:imagedata r:id="rId3389" o:title=""/>
          </v:shape>
          <o:OLEObject Type="Embed" ProgID="Equation.DSMT4" ShapeID="_x0000_i2712" DrawAspect="Content" ObjectID="_1493587065" r:id="rId3390"/>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2895" w:name="_Toc289032636"/>
      <w:r>
        <w:lastRenderedPageBreak/>
        <w:t>Biphasic Contact</w:t>
      </w:r>
      <w:bookmarkEnd w:id="2895"/>
    </w:p>
    <w:p w14:paraId="55E6EC17" w14:textId="77777777" w:rsidR="00277B83" w:rsidRPr="006F687B" w:rsidRDefault="00277B83" w:rsidP="00277B83">
      <w:pPr>
        <w:pStyle w:val="Heading3"/>
      </w:pPr>
      <w:bookmarkStart w:id="2896" w:name="_Toc289032637"/>
      <w:r>
        <w:t>Contact Integral</w:t>
      </w:r>
      <w:bookmarkEnd w:id="2896"/>
    </w:p>
    <w:p w14:paraId="16FC2498" w14:textId="6A434D97" w:rsidR="00277B83" w:rsidRDefault="00277B83" w:rsidP="00277B83">
      <w:r>
        <w:t xml:space="preserve">See Section </w:t>
      </w:r>
      <w:r>
        <w:fldChar w:fldCharType="begin"/>
      </w:r>
      <w:r>
        <w:instrText xml:space="preserve"> REF _Ref167097234 \r \h </w:instrText>
      </w:r>
      <w:r>
        <w:fldChar w:fldCharType="separate"/>
      </w:r>
      <w:ins w:id="2897" w:author="rawlins" w:date="2015-05-19T17:23:00Z">
        <w:r w:rsidR="00D3178E">
          <w:t>5.6</w:t>
        </w:r>
      </w:ins>
      <w:ins w:id="2898" w:author="Gerard" w:date="2015-05-06T12:49:00Z">
        <w:del w:id="2899" w:author="rawlins" w:date="2015-05-19T16:10:00Z">
          <w:r w:rsidR="00E3755C" w:rsidDel="00752FD5">
            <w:delText>5.6</w:delText>
          </w:r>
        </w:del>
      </w:ins>
      <w:del w:id="2900" w:author="rawlins" w:date="2015-05-19T16:10:00Z">
        <w:r w:rsidR="008D52AD" w:rsidDel="00752FD5">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r w:rsidR="00FE64EB">
        <w:fldChar w:fldCharType="begin"/>
      </w:r>
      <w:r w:rsidR="00FE64EB">
        <w:instrText xml:space="preserve"> HYPERLINK \l "_ENREF_50" \o "Ateshian, 2010 #39" </w:instrText>
      </w:r>
      <w:ins w:id="2901" w:author="rawlins" w:date="2015-05-19T17:22:00Z"/>
      <w:r w:rsidR="00FE64EB">
        <w:fldChar w:fldCharType="separate"/>
      </w:r>
      <w:r w:rsidR="00214E15">
        <w:rPr>
          <w:noProof/>
        </w:rPr>
        <w:t>50</w:t>
      </w:r>
      <w:r w:rsidR="00FE64EB">
        <w:rPr>
          <w:noProof/>
        </w:rPr>
        <w:fldChar w:fldCharType="end"/>
      </w:r>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13" type="#_x0000_t75" style="width:19pt;height:19pt" o:ole="">
            <v:imagedata r:id="rId3391" o:title=""/>
          </v:shape>
          <o:OLEObject Type="Embed" ProgID="Equation.DSMT4" ShapeID="_x0000_i2713" DrawAspect="Content" ObjectID="_1493587066" r:id="rId3392"/>
        </w:object>
      </w:r>
      <w:r>
        <w:t xml:space="preserve"> and </w:t>
      </w:r>
      <w:r w:rsidR="00905817" w:rsidRPr="00905817">
        <w:rPr>
          <w:position w:val="-10"/>
        </w:rPr>
        <w:object w:dxaOrig="380" w:dyaOrig="380" w14:anchorId="24E55E2B">
          <v:shape id="_x0000_i2714" type="#_x0000_t75" style="width:19pt;height:19pt" o:ole="">
            <v:imagedata r:id="rId3393" o:title=""/>
          </v:shape>
          <o:OLEObject Type="Embed" ProgID="Equation.DSMT4" ShapeID="_x0000_i2714" DrawAspect="Content" ObjectID="_1493587067" r:id="rId3394"/>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15" type="#_x0000_t75" style="width:15.6pt;height:17pt" o:ole="">
            <v:imagedata r:id="rId3395" o:title=""/>
          </v:shape>
          <o:OLEObject Type="Embed" ProgID="Equation.DSMT4" ShapeID="_x0000_i2715" DrawAspect="Content" ObjectID="_1493587068" r:id="rId3396"/>
        </w:object>
      </w:r>
      <w:r>
        <w:t xml:space="preserve"> and solvent fluxes </w:t>
      </w:r>
      <w:r w:rsidR="00905817" w:rsidRPr="00905817">
        <w:rPr>
          <w:position w:val="-12"/>
        </w:rPr>
        <w:object w:dxaOrig="380" w:dyaOrig="400" w14:anchorId="12C6AA42">
          <v:shape id="_x0000_i2716" type="#_x0000_t75" style="width:19pt;height:19.7pt" o:ole="">
            <v:imagedata r:id="rId3397" o:title=""/>
          </v:shape>
          <o:OLEObject Type="Embed" ProgID="Equation.DSMT4" ShapeID="_x0000_i2716" DrawAspect="Content" ObjectID="_1493587069" r:id="rId3398"/>
        </w:object>
      </w:r>
      <w:r>
        <w:t xml:space="preserve"> (</w:t>
      </w:r>
      <w:r w:rsidR="00905817" w:rsidRPr="00905817">
        <w:rPr>
          <w:position w:val="-10"/>
        </w:rPr>
        <w:object w:dxaOrig="660" w:dyaOrig="320" w14:anchorId="083C5CC3">
          <v:shape id="_x0000_i2717" type="#_x0000_t75" style="width:32.6pt;height:15.6pt" o:ole="">
            <v:imagedata r:id="rId3399" o:title=""/>
          </v:shape>
          <o:OLEObject Type="Embed" ProgID="Equation.DSMT4" ShapeID="_x0000_i2717" DrawAspect="Content" ObjectID="_1493587070" r:id="rId3400"/>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718" type="#_x0000_t75" style="width:164.4pt;height:52.3pt" o:ole="">
            <v:imagedata r:id="rId3401" o:title=""/>
          </v:shape>
          <o:OLEObject Type="Embed" ProgID="Equation.DSMT4" ShapeID="_x0000_i2718" DrawAspect="Content" ObjectID="_1493587071" r:id="rId34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2" w:author="rawlins" w:date="2015-05-19T17:23:00Z">
          <w:r w:rsidR="00D3178E">
            <w:rPr>
              <w:noProof/>
            </w:rPr>
            <w:instrText>71</w:instrText>
          </w:r>
        </w:ins>
        <w:del w:id="2903" w:author="rawlins" w:date="2015-05-19T17:12:00Z">
          <w:r w:rsidR="001A2D84" w:rsidDel="00A671D9">
            <w:rPr>
              <w:noProof/>
            </w:rPr>
            <w:delInstrText>66</w:delInstrText>
          </w:r>
        </w:del>
      </w:fldSimple>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9" type="#_x0000_t75" style="width:50.25pt;height:19.7pt" o:ole="">
            <v:imagedata r:id="rId3403" o:title=""/>
          </v:shape>
          <o:OLEObject Type="Embed" ProgID="Equation.DSMT4" ShapeID="_x0000_i2719" DrawAspect="Content" ObjectID="_1493587072" r:id="rId3404"/>
        </w:object>
      </w:r>
      <w:r>
        <w:t xml:space="preserve">.  To evaluate and linearize </w:t>
      </w:r>
      <w:r w:rsidR="00905817" w:rsidRPr="00905817">
        <w:rPr>
          <w:position w:val="-12"/>
        </w:rPr>
        <w:object w:dxaOrig="440" w:dyaOrig="360" w14:anchorId="781F8C9E">
          <v:shape id="_x0000_i2720" type="#_x0000_t75" style="width:21.75pt;height:19pt" o:ole="">
            <v:imagedata r:id="rId3405" o:title=""/>
          </v:shape>
          <o:OLEObject Type="Embed" ProgID="Equation.DSMT4" ShapeID="_x0000_i2720" DrawAspect="Content" ObjectID="_1493587073" r:id="rId3406"/>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721" type="#_x0000_t75" style="width:103.9pt;height:40.1pt" o:ole="">
            <v:imagedata r:id="rId3407" o:title=""/>
          </v:shape>
          <o:OLEObject Type="Embed" ProgID="Equation.DSMT4" ShapeID="_x0000_i2721" DrawAspect="Content" ObjectID="_1493587074" r:id="rId3408"/>
        </w:object>
      </w:r>
      <w:r w:rsidR="00590E4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4" w:author="rawlins" w:date="2015-05-19T17:23:00Z">
          <w:r w:rsidR="00D3178E">
            <w:rPr>
              <w:noProof/>
            </w:rPr>
            <w:instrText>72</w:instrText>
          </w:r>
        </w:ins>
        <w:del w:id="2905" w:author="rawlins" w:date="2015-05-19T17:12:00Z">
          <w:r w:rsidR="001A2D84" w:rsidDel="00A671D9">
            <w:rPr>
              <w:noProof/>
            </w:rPr>
            <w:delInstrText>67</w:delInstrText>
          </w:r>
        </w:del>
      </w:fldSimple>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22" type="#_x0000_t75" style="width:19pt;height:15.6pt" o:ole="">
            <v:imagedata r:id="rId3409" o:title=""/>
          </v:shape>
          <o:OLEObject Type="Embed" ProgID="Equation.DSMT4" ShapeID="_x0000_i2722" DrawAspect="Content" ObjectID="_1493587075" r:id="rId3410"/>
        </w:object>
      </w:r>
      <w:r>
        <w:t xml:space="preserve"> represents the spatial position of points on </w:t>
      </w:r>
      <w:r w:rsidR="00905817" w:rsidRPr="00905817">
        <w:rPr>
          <w:position w:val="-10"/>
        </w:rPr>
        <w:object w:dxaOrig="360" w:dyaOrig="380" w14:anchorId="04A89814">
          <v:shape id="_x0000_i2723" type="#_x0000_t75" style="width:19pt;height:19pt" o:ole="">
            <v:imagedata r:id="rId3411" o:title=""/>
          </v:shape>
          <o:OLEObject Type="Embed" ProgID="Equation.DSMT4" ShapeID="_x0000_i2723" DrawAspect="Content" ObjectID="_1493587076" r:id="rId3412"/>
        </w:object>
      </w:r>
      <w:r>
        <w:t xml:space="preserve">, and </w:t>
      </w:r>
      <w:r w:rsidR="00905817" w:rsidRPr="00905817">
        <w:rPr>
          <w:position w:val="-16"/>
        </w:rPr>
        <w:object w:dxaOrig="340" w:dyaOrig="420" w14:anchorId="31794EF3">
          <v:shape id="_x0000_i2724" type="#_x0000_t75" style="width:17pt;height:20.4pt" o:ole="">
            <v:imagedata r:id="rId3413" o:title=""/>
          </v:shape>
          <o:OLEObject Type="Embed" ProgID="Equation.DSMT4" ShapeID="_x0000_i2724" DrawAspect="Content" ObjectID="_1493587077" r:id="rId3414"/>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725" type="#_x0000_t75" style="width:76.75pt;height:42.8pt" o:ole="">
            <v:imagedata r:id="rId3415" o:title=""/>
          </v:shape>
          <o:OLEObject Type="Embed" ProgID="Equation.DSMT4" ShapeID="_x0000_i2725" DrawAspect="Content" ObjectID="_1493587078" r:id="rId34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6" w:author="rawlins" w:date="2015-05-19T17:23:00Z">
          <w:r w:rsidR="00D3178E">
            <w:rPr>
              <w:noProof/>
            </w:rPr>
            <w:instrText>73</w:instrText>
          </w:r>
        </w:ins>
        <w:del w:id="2907" w:author="rawlins" w:date="2015-05-19T17:12:00Z">
          <w:r w:rsidR="001A2D84" w:rsidDel="00A671D9">
            <w:rPr>
              <w:noProof/>
            </w:rPr>
            <w:delInstrText>68</w:delInstrText>
          </w:r>
        </w:del>
      </w:fldSimple>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726" type="#_x0000_t75" style="width:235pt;height:52.3pt" o:ole="">
            <v:imagedata r:id="rId3417" o:title=""/>
          </v:shape>
          <o:OLEObject Type="Embed" ProgID="Equation.DSMT4" ShapeID="_x0000_i2726" DrawAspect="Content" ObjectID="_1493587079" r:id="rId341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8" w:author="rawlins" w:date="2015-05-19T17:23:00Z">
          <w:r w:rsidR="00D3178E">
            <w:rPr>
              <w:noProof/>
            </w:rPr>
            <w:instrText>74</w:instrText>
          </w:r>
        </w:ins>
        <w:del w:id="2909" w:author="rawlins" w:date="2015-05-19T17:12:00Z">
          <w:r w:rsidR="001A2D84" w:rsidDel="00A671D9">
            <w:rPr>
              <w:noProof/>
            </w:rPr>
            <w:delInstrText>69</w:delInstrText>
          </w:r>
        </w:del>
      </w:fldSimple>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27" type="#_x0000_t75" style="width:30.55pt;height:19pt" o:ole="">
            <v:imagedata r:id="rId3419" o:title=""/>
          </v:shape>
          <o:OLEObject Type="Embed" ProgID="Equation.DSMT4" ShapeID="_x0000_i2727" DrawAspect="Content" ObjectID="_1493587080" r:id="rId3420"/>
        </w:object>
      </w:r>
      <w:r w:rsidRPr="007E76EC">
        <w:t xml:space="preserve"> of </w:t>
      </w:r>
      <w:r w:rsidR="00905817" w:rsidRPr="00905817">
        <w:rPr>
          <w:position w:val="-12"/>
        </w:rPr>
        <w:object w:dxaOrig="440" w:dyaOrig="360" w14:anchorId="74920779">
          <v:shape id="_x0000_i2728" type="#_x0000_t75" style="width:21.75pt;height:19pt" o:ole="">
            <v:imagedata r:id="rId3421" o:title=""/>
          </v:shape>
          <o:OLEObject Type="Embed" ProgID="Equation.DSMT4" ShapeID="_x0000_i2728" DrawAspect="Content" ObjectID="_1493587081" r:id="rId3422"/>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729" type="#_x0000_t75" style="width:196.3pt;height:34.65pt" o:ole="">
            <v:imagedata r:id="rId3423" o:title=""/>
          </v:shape>
          <o:OLEObject Type="Embed" ProgID="Equation.DSMT4" ShapeID="_x0000_i2729" DrawAspect="Content" ObjectID="_1493587082" r:id="rId3424"/>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0" w:author="rawlins" w:date="2015-05-19T17:23:00Z">
          <w:r w:rsidR="00D3178E">
            <w:rPr>
              <w:noProof/>
            </w:rPr>
            <w:instrText>75</w:instrText>
          </w:r>
        </w:ins>
        <w:del w:id="2911" w:author="rawlins" w:date="2015-05-19T17:12:00Z">
          <w:r w:rsidR="001A2D84" w:rsidDel="00A671D9">
            <w:rPr>
              <w:noProof/>
            </w:rPr>
            <w:delInstrText>70</w:delInstrText>
          </w:r>
        </w:del>
      </w:fldSimple>
      <w:r>
        <w:instrText>)</w:instrText>
      </w:r>
      <w:r>
        <w:fldChar w:fldCharType="end"/>
      </w:r>
    </w:p>
    <w:p w14:paraId="2DF15AF9" w14:textId="77777777" w:rsidR="00277B83" w:rsidRDefault="00277B83" w:rsidP="00277B83">
      <w:pPr>
        <w:pStyle w:val="Heading3"/>
      </w:pPr>
      <w:bookmarkStart w:id="2912" w:name="_Toc289032638"/>
      <w:r>
        <w:t>Gap Function</w:t>
      </w:r>
      <w:bookmarkEnd w:id="2912"/>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30" type="#_x0000_t75" style="width:10.85pt;height:12.9pt" o:ole="">
            <v:imagedata r:id="rId3425" o:title=""/>
          </v:shape>
          <o:OLEObject Type="Embed" ProgID="Equation.DSMT4" ShapeID="_x0000_i2730" DrawAspect="Content" ObjectID="_1493587083" r:id="rId3426"/>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731" type="#_x0000_t75" style="width:186.1pt;height:24.45pt" o:ole="">
            <v:imagedata r:id="rId3427" o:title=""/>
          </v:shape>
          <o:OLEObject Type="Embed" ProgID="Equation.DSMT4" ShapeID="_x0000_i2731" DrawAspect="Content" ObjectID="_1493587084" r:id="rId3428"/>
        </w:object>
      </w:r>
      <w:r w:rsidR="00D6556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3" w:author="rawlins" w:date="2015-05-19T17:23:00Z">
          <w:r w:rsidR="00D3178E">
            <w:rPr>
              <w:noProof/>
            </w:rPr>
            <w:instrText>76</w:instrText>
          </w:r>
        </w:ins>
        <w:del w:id="2914" w:author="rawlins" w:date="2015-05-19T17:12:00Z">
          <w:r w:rsidR="001A2D84" w:rsidDel="00A671D9">
            <w:rPr>
              <w:noProof/>
            </w:rPr>
            <w:delInstrText>71</w:delInstrText>
          </w:r>
        </w:del>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lastRenderedPageBreak/>
        <w:tab/>
      </w:r>
      <w:r w:rsidR="00905817" w:rsidRPr="00905817">
        <w:rPr>
          <w:position w:val="-138"/>
        </w:rPr>
        <w:object w:dxaOrig="4020" w:dyaOrig="2880" w14:anchorId="58A38561">
          <v:shape id="_x0000_i2732" type="#_x0000_t75" style="width:201.05pt;height:2in" o:ole="">
            <v:imagedata r:id="rId3429" o:title=""/>
          </v:shape>
          <o:OLEObject Type="Embed" ProgID="Equation.DSMT4" ShapeID="_x0000_i2732" DrawAspect="Content" ObjectID="_1493587085" r:id="rId343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5" w:author="rawlins" w:date="2015-05-19T17:23:00Z">
          <w:r w:rsidR="00D3178E">
            <w:rPr>
              <w:noProof/>
            </w:rPr>
            <w:instrText>77</w:instrText>
          </w:r>
        </w:ins>
        <w:del w:id="2916" w:author="rawlins" w:date="2015-05-19T17:12:00Z">
          <w:r w:rsidR="001A2D84" w:rsidDel="00A671D9">
            <w:rPr>
              <w:noProof/>
            </w:rPr>
            <w:delInstrText>72</w:delInstrText>
          </w:r>
        </w:del>
      </w:fldSimple>
      <w:r>
        <w:instrText>)</w:instrText>
      </w:r>
      <w:r>
        <w:fldChar w:fldCharType="end"/>
      </w:r>
    </w:p>
    <w:p w14:paraId="04035AB1" w14:textId="77777777" w:rsidR="00277B83" w:rsidRDefault="00277B83" w:rsidP="00277B83">
      <w:r>
        <w:t>where</w:t>
      </w:r>
    </w:p>
    <w:p w14:paraId="0FBAFD63" w14:textId="1AC393C0" w:rsidR="00277B83" w:rsidRDefault="00277B83" w:rsidP="00277B83">
      <w:pPr>
        <w:pStyle w:val="MTDisplayEquation"/>
      </w:pPr>
      <w:r>
        <w:tab/>
      </w:r>
      <w:r w:rsidR="00905817" w:rsidRPr="00905817">
        <w:rPr>
          <w:position w:val="-36"/>
        </w:rPr>
        <w:object w:dxaOrig="4620" w:dyaOrig="800" w14:anchorId="71830534">
          <v:shape id="_x0000_i2733" type="#_x0000_t75" style="width:230.95pt;height:40.1pt" o:ole="">
            <v:imagedata r:id="rId3431" o:title=""/>
          </v:shape>
          <o:OLEObject Type="Embed" ProgID="Equation.DSMT4" ShapeID="_x0000_i2733" DrawAspect="Content" ObjectID="_1493587086" r:id="rId343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7" w:author="rawlins" w:date="2015-05-19T17:23:00Z">
          <w:r w:rsidR="00D3178E">
            <w:rPr>
              <w:noProof/>
            </w:rPr>
            <w:instrText>78</w:instrText>
          </w:r>
        </w:ins>
        <w:del w:id="2918" w:author="rawlins" w:date="2015-05-19T17:12:00Z">
          <w:r w:rsidR="001A2D84" w:rsidDel="00A671D9">
            <w:rPr>
              <w:noProof/>
            </w:rPr>
            <w:delInstrText>73</w:delInstrText>
          </w:r>
        </w:del>
      </w:fldSimple>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34" type="#_x0000_t75" style="width:65.9pt;height:24.45pt" o:ole="">
            <v:imagedata r:id="rId3433" o:title=""/>
          </v:shape>
          <o:OLEObject Type="Embed" ProgID="Equation.DSMT4" ShapeID="_x0000_i2734" DrawAspect="Content" ObjectID="_1493587087" r:id="rId3434"/>
        </w:object>
      </w:r>
      <w:r>
        <w:t xml:space="preserve"> and </w:t>
      </w:r>
      <w:r w:rsidR="00905817" w:rsidRPr="00905817">
        <w:rPr>
          <w:position w:val="-14"/>
        </w:rPr>
        <w:object w:dxaOrig="1380" w:dyaOrig="420" w14:anchorId="22498750">
          <v:shape id="_x0000_i2735" type="#_x0000_t75" style="width:69.3pt;height:20.4pt" o:ole="">
            <v:imagedata r:id="rId3435" o:title=""/>
          </v:shape>
          <o:OLEObject Type="Embed" ProgID="Equation.DSMT4" ShapeID="_x0000_i2735" DrawAspect="Content" ObjectID="_1493587088" r:id="rId3436"/>
        </w:object>
      </w:r>
      <w:r>
        <w:t>.</w:t>
      </w:r>
    </w:p>
    <w:p w14:paraId="36C5CB6D" w14:textId="77777777" w:rsidR="00277B83" w:rsidRDefault="00277B83" w:rsidP="00277B83">
      <w:pPr>
        <w:pStyle w:val="Heading3"/>
      </w:pPr>
      <w:bookmarkStart w:id="2919" w:name="_Toc289032639"/>
      <w:r>
        <w:t>Penalty Method</w:t>
      </w:r>
      <w:bookmarkEnd w:id="2919"/>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736" type="#_x0000_t75" style="width:83.55pt;height:46.2pt" o:ole="">
            <v:imagedata r:id="rId3437" o:title=""/>
          </v:shape>
          <o:OLEObject Type="Embed" ProgID="Equation.DSMT4" ShapeID="_x0000_i2736" DrawAspect="Content" ObjectID="_1493587089" r:id="rId34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0" w:author="rawlins" w:date="2015-05-19T17:23:00Z">
          <w:r w:rsidR="00D3178E">
            <w:rPr>
              <w:noProof/>
            </w:rPr>
            <w:instrText>79</w:instrText>
          </w:r>
        </w:ins>
        <w:del w:id="2921" w:author="rawlins" w:date="2015-05-19T17:12:00Z">
          <w:r w:rsidR="001A2D84" w:rsidDel="00A671D9">
            <w:rPr>
              <w:noProof/>
            </w:rPr>
            <w:delInstrText>74</w:delInstrText>
          </w:r>
        </w:del>
      </w:fldSimple>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37" type="#_x0000_t75" style="width:12.9pt;height:19pt" o:ole="">
            <v:imagedata r:id="rId3439" o:title=""/>
          </v:shape>
          <o:OLEObject Type="Embed" ProgID="Equation.DSMT4" ShapeID="_x0000_i2737" DrawAspect="Content" ObjectID="_1493587090" r:id="rId3440"/>
        </w:object>
      </w:r>
      <w:r>
        <w:t xml:space="preserve"> is a penalty factor associated with </w:t>
      </w:r>
      <w:r w:rsidR="00905817" w:rsidRPr="00905817">
        <w:rPr>
          <w:position w:val="-12"/>
        </w:rPr>
        <w:object w:dxaOrig="220" w:dyaOrig="360" w14:anchorId="10992849">
          <v:shape id="_x0000_i2738" type="#_x0000_t75" style="width:10.85pt;height:19pt" o:ole="">
            <v:imagedata r:id="rId3441" o:title=""/>
          </v:shape>
          <o:OLEObject Type="Embed" ProgID="Equation.DSMT4" ShapeID="_x0000_i2738" DrawAspect="Content" ObjectID="_1493587091" r:id="rId3442"/>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39" type="#_x0000_t75" style="width:174.55pt;height:46.2pt" o:ole="">
            <v:imagedata r:id="rId3443" o:title=""/>
          </v:shape>
          <o:OLEObject Type="Embed" ProgID="Equation.DSMT4" ShapeID="_x0000_i2739" DrawAspect="Content" ObjectID="_1493587092" r:id="rId344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2" w:author="rawlins" w:date="2015-05-19T17:23:00Z">
          <w:r w:rsidR="00D3178E">
            <w:rPr>
              <w:noProof/>
            </w:rPr>
            <w:instrText>80</w:instrText>
          </w:r>
        </w:ins>
        <w:del w:id="2923" w:author="rawlins" w:date="2015-05-19T17:12:00Z">
          <w:r w:rsidR="001A2D84" w:rsidDel="00A671D9">
            <w:rPr>
              <w:noProof/>
            </w:rPr>
            <w:delInstrText>75</w:delInstrText>
          </w:r>
        </w:del>
      </w:fldSimple>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40" type="#_x0000_t75" style="width:14.25pt;height:19pt" o:ole="">
            <v:imagedata r:id="rId3445" o:title=""/>
          </v:shape>
          <o:OLEObject Type="Embed" ProgID="Equation.DSMT4" ShapeID="_x0000_i2740" DrawAspect="Content" ObjectID="_1493587093" r:id="rId3446"/>
        </w:object>
      </w:r>
      <w:r>
        <w:t xml:space="preserve"> is a penalty factor associated with </w:t>
      </w:r>
      <w:r w:rsidR="00905817" w:rsidRPr="00905817">
        <w:rPr>
          <w:position w:val="-12"/>
        </w:rPr>
        <w:object w:dxaOrig="300" w:dyaOrig="360" w14:anchorId="51C32E73">
          <v:shape id="_x0000_i2741" type="#_x0000_t75" style="width:14.95pt;height:19pt" o:ole="">
            <v:imagedata r:id="rId3447" o:title=""/>
          </v:shape>
          <o:OLEObject Type="Embed" ProgID="Equation.DSMT4" ShapeID="_x0000_i2741" DrawAspect="Content" ObjectID="_1493587094" r:id="rId3448"/>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42" type="#_x0000_t75" style="width:195.6pt;height:69.95pt" o:ole="">
            <v:imagedata r:id="rId3449" o:title=""/>
          </v:shape>
          <o:OLEObject Type="Embed" ProgID="Equation.DSMT4" ShapeID="_x0000_i2742" DrawAspect="Content" ObjectID="_1493587095" r:id="rId34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4" w:author="rawlins" w:date="2015-05-19T17:23:00Z">
          <w:r w:rsidR="00D3178E">
            <w:rPr>
              <w:noProof/>
            </w:rPr>
            <w:instrText>81</w:instrText>
          </w:r>
        </w:ins>
        <w:del w:id="2925" w:author="rawlins" w:date="2015-05-19T17:12:00Z">
          <w:r w:rsidR="001A2D84" w:rsidDel="00A671D9">
            <w:rPr>
              <w:noProof/>
            </w:rPr>
            <w:delInstrText>76</w:delInstrText>
          </w:r>
        </w:del>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43" type="#_x0000_t75" style="width:21.75pt;height:19pt" o:ole="">
            <v:imagedata r:id="rId3451" o:title=""/>
          </v:shape>
          <o:OLEObject Type="Embed" ProgID="Equation.DSMT4" ShapeID="_x0000_i2743" DrawAspect="Content" ObjectID="_1493587096" r:id="rId3452"/>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44" type="#_x0000_t75" style="width:390.55pt;height:111.4pt" o:ole="">
            <v:imagedata r:id="rId3453" o:title=""/>
          </v:shape>
          <o:OLEObject Type="Embed" ProgID="Equation.DSMT4" ShapeID="_x0000_i2744" DrawAspect="Content" ObjectID="_1493587097" r:id="rId34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6" w:author="rawlins" w:date="2015-05-19T17:23:00Z">
          <w:r w:rsidR="00D3178E">
            <w:rPr>
              <w:noProof/>
            </w:rPr>
            <w:instrText>82</w:instrText>
          </w:r>
        </w:ins>
        <w:del w:id="2927" w:author="rawlins" w:date="2015-05-19T17:12:00Z">
          <w:r w:rsidR="001A2D84" w:rsidDel="00A671D9">
            <w:rPr>
              <w:noProof/>
            </w:rPr>
            <w:delInstrText>77</w:delInstrText>
          </w:r>
        </w:del>
      </w:fldSimple>
      <w:r>
        <w:instrText>)</w:instrText>
      </w:r>
      <w:r>
        <w:fldChar w:fldCharType="end"/>
      </w:r>
    </w:p>
    <w:p w14:paraId="4C945552" w14:textId="391D67A2" w:rsidR="00277B83" w:rsidRDefault="00277B83" w:rsidP="00277B83">
      <w:pPr>
        <w:pStyle w:val="MTDisplayEquation"/>
      </w:pPr>
      <w:r>
        <w:lastRenderedPageBreak/>
        <w:tab/>
      </w:r>
      <w:r w:rsidR="00905817" w:rsidRPr="00905817">
        <w:rPr>
          <w:position w:val="-126"/>
        </w:rPr>
        <w:object w:dxaOrig="7000" w:dyaOrig="2299" w14:anchorId="583261B5">
          <v:shape id="_x0000_i2745" type="#_x0000_t75" style="width:348.45pt;height:114.8pt" o:ole="">
            <v:imagedata r:id="rId3455" o:title=""/>
          </v:shape>
          <o:OLEObject Type="Embed" ProgID="Equation.DSMT4" ShapeID="_x0000_i2745" DrawAspect="Content" ObjectID="_1493587098" r:id="rId34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8" w:author="rawlins" w:date="2015-05-19T17:23:00Z">
          <w:r w:rsidR="00D3178E">
            <w:rPr>
              <w:noProof/>
            </w:rPr>
            <w:instrText>83</w:instrText>
          </w:r>
        </w:ins>
        <w:del w:id="2929" w:author="rawlins" w:date="2015-05-19T17:12:00Z">
          <w:r w:rsidR="001A2D84" w:rsidDel="00A671D9">
            <w:rPr>
              <w:noProof/>
            </w:rPr>
            <w:delInstrText>78</w:delInstrText>
          </w:r>
        </w:del>
      </w:fldSimple>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46" type="#_x0000_t75" style="width:76.1pt;height:24.45pt" o:ole="">
            <v:imagedata r:id="rId3457" o:title=""/>
          </v:shape>
          <o:OLEObject Type="Embed" ProgID="Equation.DSMT4" ShapeID="_x0000_i2746" DrawAspect="Content" ObjectID="_1493587099" r:id="rId3458"/>
        </w:object>
      </w:r>
      <w:r>
        <w:t>.</w:t>
      </w:r>
    </w:p>
    <w:p w14:paraId="3FE0C16F" w14:textId="77777777" w:rsidR="00277B83" w:rsidRDefault="00277B83" w:rsidP="00277B83">
      <w:pPr>
        <w:pStyle w:val="Heading3"/>
      </w:pPr>
      <w:bookmarkStart w:id="2930" w:name="_Toc289032640"/>
      <w:r>
        <w:t>Discretization</w:t>
      </w:r>
      <w:bookmarkEnd w:id="2930"/>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47" type="#_x0000_t75" style="width:295.45pt;height:37.35pt" o:ole="">
            <v:imagedata r:id="rId3459" o:title=""/>
          </v:shape>
          <o:OLEObject Type="Embed" ProgID="Equation.DSMT4" ShapeID="_x0000_i2747" DrawAspect="Content" ObjectID="_1493587100" r:id="rId3460"/>
        </w:object>
      </w:r>
      <w:r w:rsidR="000B36E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1" w:author="rawlins" w:date="2015-05-19T17:23:00Z">
          <w:r w:rsidR="00D3178E">
            <w:rPr>
              <w:noProof/>
            </w:rPr>
            <w:instrText>84</w:instrText>
          </w:r>
        </w:ins>
        <w:del w:id="2932" w:author="rawlins" w:date="2015-05-19T17:12:00Z">
          <w:r w:rsidR="001A2D84" w:rsidDel="00A671D9">
            <w:rPr>
              <w:noProof/>
            </w:rPr>
            <w:delInstrText>79</w:delInstrText>
          </w:r>
        </w:del>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48" type="#_x0000_t75" style="width:211.25pt;height:148.1pt" o:ole="">
            <v:imagedata r:id="rId3461" o:title=""/>
          </v:shape>
          <o:OLEObject Type="Embed" ProgID="Equation.DSMT4" ShapeID="_x0000_i2748" DrawAspect="Content" ObjectID="_1493587101" r:id="rId34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3" w:author="rawlins" w:date="2015-05-19T17:23:00Z">
          <w:r w:rsidR="00D3178E">
            <w:rPr>
              <w:noProof/>
            </w:rPr>
            <w:instrText>85</w:instrText>
          </w:r>
        </w:ins>
        <w:del w:id="2934" w:author="rawlins" w:date="2015-05-19T17:12:00Z">
          <w:r w:rsidR="001A2D84" w:rsidDel="00A671D9">
            <w:rPr>
              <w:noProof/>
            </w:rPr>
            <w:delInstrText>80</w:delInstrText>
          </w:r>
        </w:del>
      </w:fldSimple>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49" type="#_x0000_t75" style="width:216.7pt;height:176.6pt" o:ole="">
            <v:imagedata r:id="rId3463" o:title=""/>
          </v:shape>
          <o:OLEObject Type="Embed" ProgID="Equation.DSMT4" ShapeID="_x0000_i2749" DrawAspect="Content" ObjectID="_1493587102" r:id="rId34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5" w:author="rawlins" w:date="2015-05-19T17:23:00Z">
          <w:r w:rsidR="00D3178E">
            <w:rPr>
              <w:noProof/>
            </w:rPr>
            <w:instrText>86</w:instrText>
          </w:r>
        </w:ins>
        <w:del w:id="2936" w:author="rawlins" w:date="2015-05-19T17:12:00Z">
          <w:r w:rsidR="001A2D84" w:rsidDel="00A671D9">
            <w:rPr>
              <w:noProof/>
            </w:rPr>
            <w:delInstrText>81</w:delInstrText>
          </w:r>
        </w:del>
      </w:fldSimple>
      <w:r>
        <w:instrText>)</w:instrText>
      </w:r>
      <w:r>
        <w:fldChar w:fldCharType="end"/>
      </w:r>
    </w:p>
    <w:p w14:paraId="6C010B92" w14:textId="77777777" w:rsidR="00277B83" w:rsidRDefault="00277B83" w:rsidP="00277B83">
      <w:r>
        <w:t>where</w:t>
      </w:r>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50" type="#_x0000_t75" style="width:188.85pt;height:44.15pt" o:ole="">
            <v:imagedata r:id="rId3465" o:title=""/>
          </v:shape>
          <o:OLEObject Type="Embed" ProgID="Equation.DSMT4" ShapeID="_x0000_i2750" DrawAspect="Content" ObjectID="_1493587103" r:id="rId34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7" w:author="rawlins" w:date="2015-05-19T17:23:00Z">
          <w:r w:rsidR="00D3178E">
            <w:rPr>
              <w:noProof/>
            </w:rPr>
            <w:instrText>87</w:instrText>
          </w:r>
        </w:ins>
        <w:del w:id="2938" w:author="rawlins" w:date="2015-05-19T17:12:00Z">
          <w:r w:rsidR="001A2D84" w:rsidDel="00A671D9">
            <w:rPr>
              <w:noProof/>
            </w:rPr>
            <w:delInstrText>82</w:delInstrText>
          </w:r>
        </w:del>
      </w:fldSimple>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lastRenderedPageBreak/>
        <w:tab/>
      </w:r>
      <w:r w:rsidR="00905817" w:rsidRPr="00905817">
        <w:rPr>
          <w:position w:val="-186"/>
        </w:rPr>
        <w:object w:dxaOrig="5480" w:dyaOrig="7920" w14:anchorId="4546128C">
          <v:shape id="_x0000_i2751" type="#_x0000_t75" style="width:273.75pt;height:396.7pt" o:ole="">
            <v:imagedata r:id="rId3467" o:title=""/>
          </v:shape>
          <o:OLEObject Type="Embed" ProgID="Equation.DSMT4" ShapeID="_x0000_i2751" DrawAspect="Content" ObjectID="_1493587104" r:id="rId34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9" w:author="rawlins" w:date="2015-05-19T17:23:00Z">
          <w:r w:rsidR="00D3178E">
            <w:rPr>
              <w:noProof/>
            </w:rPr>
            <w:instrText>88</w:instrText>
          </w:r>
        </w:ins>
        <w:del w:id="2940" w:author="rawlins" w:date="2015-05-19T17:12:00Z">
          <w:r w:rsidR="001A2D84" w:rsidDel="00A671D9">
            <w:rPr>
              <w:noProof/>
            </w:rPr>
            <w:delInstrText>83</w:delInstrText>
          </w:r>
        </w:del>
      </w:fldSimple>
      <w:r>
        <w:instrText>)</w:instrText>
      </w:r>
      <w:r>
        <w:fldChar w:fldCharType="end"/>
      </w:r>
    </w:p>
    <w:p w14:paraId="3B7DC17C" w14:textId="77777777" w:rsidR="00277B83" w:rsidRDefault="00277B83" w:rsidP="00277B83">
      <w:r>
        <w:t>where</w:t>
      </w:r>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52" type="#_x0000_t75" style="width:220.75pt;height:97.8pt" o:ole="">
            <v:imagedata r:id="rId3469" o:title=""/>
          </v:shape>
          <o:OLEObject Type="Embed" ProgID="Equation.DSMT4" ShapeID="_x0000_i2752" DrawAspect="Content" ObjectID="_1493587105" r:id="rId34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1" w:author="rawlins" w:date="2015-05-19T17:23:00Z">
          <w:r w:rsidR="00D3178E">
            <w:rPr>
              <w:noProof/>
            </w:rPr>
            <w:instrText>89</w:instrText>
          </w:r>
        </w:ins>
        <w:del w:id="2942" w:author="rawlins" w:date="2015-05-19T17:12:00Z">
          <w:r w:rsidR="001A2D84" w:rsidDel="00A671D9">
            <w:rPr>
              <w:noProof/>
            </w:rPr>
            <w:delInstrText>84</w:delInstrText>
          </w:r>
        </w:del>
      </w:fldSimple>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53" type="#_x0000_t75" style="width:243.85pt;height:97.8pt" o:ole="">
            <v:imagedata r:id="rId3471" o:title=""/>
          </v:shape>
          <o:OLEObject Type="Embed" ProgID="Equation.DSMT4" ShapeID="_x0000_i2753" DrawAspect="Content" ObjectID="_1493587106" r:id="rId34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3" w:author="rawlins" w:date="2015-05-19T17:23:00Z">
          <w:r w:rsidR="00D3178E">
            <w:rPr>
              <w:noProof/>
            </w:rPr>
            <w:instrText>90</w:instrText>
          </w:r>
        </w:ins>
        <w:del w:id="2944" w:author="rawlins" w:date="2015-05-19T17:12:00Z">
          <w:r w:rsidR="001A2D84" w:rsidDel="00A671D9">
            <w:rPr>
              <w:noProof/>
            </w:rPr>
            <w:delInstrText>85</w:delInstrText>
          </w:r>
        </w:del>
      </w:fldSimple>
      <w:r>
        <w:instrText>)</w:instrText>
      </w:r>
      <w:r>
        <w:fldChar w:fldCharType="end"/>
      </w:r>
    </w:p>
    <w:p w14:paraId="13875884" w14:textId="73AFFD52" w:rsidR="00277B83" w:rsidRDefault="00277B83" w:rsidP="00277B83">
      <w:pPr>
        <w:pStyle w:val="MTDisplayEquation"/>
      </w:pPr>
      <w:r>
        <w:lastRenderedPageBreak/>
        <w:tab/>
      </w:r>
      <w:r w:rsidR="00905817" w:rsidRPr="00905817">
        <w:rPr>
          <w:position w:val="-82"/>
        </w:rPr>
        <w:object w:dxaOrig="2040" w:dyaOrig="1760" w14:anchorId="25E5D417">
          <v:shape id="_x0000_i2754" type="#_x0000_t75" style="width:101.9pt;height:87.6pt" o:ole="">
            <v:imagedata r:id="rId3473" o:title=""/>
          </v:shape>
          <o:OLEObject Type="Embed" ProgID="Equation.DSMT4" ShapeID="_x0000_i2754" DrawAspect="Content" ObjectID="_1493587107" r:id="rId34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5" w:author="rawlins" w:date="2015-05-19T17:23:00Z">
          <w:r w:rsidR="00D3178E">
            <w:rPr>
              <w:noProof/>
            </w:rPr>
            <w:instrText>91</w:instrText>
          </w:r>
        </w:ins>
        <w:del w:id="2946" w:author="rawlins" w:date="2015-05-19T17:12:00Z">
          <w:r w:rsidR="001A2D84" w:rsidDel="00A671D9">
            <w:rPr>
              <w:noProof/>
            </w:rPr>
            <w:delInstrText>86</w:delInstrText>
          </w:r>
        </w:del>
      </w:fldSimple>
      <w:r>
        <w:instrText>)</w:instrText>
      </w:r>
      <w:r>
        <w:fldChar w:fldCharType="end"/>
      </w:r>
    </w:p>
    <w:p w14:paraId="4A5B778D" w14:textId="77777777" w:rsidR="00277B83" w:rsidRDefault="00277B83" w:rsidP="00277B83">
      <w:r>
        <w:t>and</w:t>
      </w:r>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55" type="#_x0000_t75" style="width:176.6pt;height:165.75pt" o:ole="">
            <v:imagedata r:id="rId3475" o:title=""/>
          </v:shape>
          <o:OLEObject Type="Embed" ProgID="Equation.DSMT4" ShapeID="_x0000_i2755" DrawAspect="Content" ObjectID="_1493587108" r:id="rId34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7" w:author="rawlins" w:date="2015-05-19T17:23:00Z">
          <w:r w:rsidR="00D3178E">
            <w:rPr>
              <w:noProof/>
            </w:rPr>
            <w:instrText>92</w:instrText>
          </w:r>
        </w:ins>
        <w:del w:id="2948" w:author="rawlins" w:date="2015-05-19T17:12:00Z">
          <w:r w:rsidR="001A2D84" w:rsidDel="00A671D9">
            <w:rPr>
              <w:noProof/>
            </w:rPr>
            <w:delInstrText>87</w:delInstrText>
          </w:r>
        </w:del>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2949" w:name="_Toc289032641"/>
      <w:r>
        <w:t>Biphasic-Solute Contact</w:t>
      </w:r>
      <w:bookmarkEnd w:id="2949"/>
    </w:p>
    <w:p w14:paraId="01BD12CD" w14:textId="77777777" w:rsidR="006F687B" w:rsidRPr="006F687B" w:rsidRDefault="006F687B" w:rsidP="00CD6991">
      <w:pPr>
        <w:pStyle w:val="Heading3"/>
      </w:pPr>
      <w:bookmarkStart w:id="2950" w:name="_Toc289032642"/>
      <w:r>
        <w:t>Contact Integral</w:t>
      </w:r>
      <w:bookmarkEnd w:id="2950"/>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D3178E">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56" type="#_x0000_t75" style="width:19pt;height:19pt" o:ole="">
            <v:imagedata r:id="rId3477" o:title=""/>
          </v:shape>
          <o:OLEObject Type="Embed" ProgID="Equation.DSMT4" ShapeID="_x0000_i2756" DrawAspect="Content" ObjectID="_1493587109" r:id="rId3478"/>
        </w:object>
      </w:r>
      <w:r>
        <w:t xml:space="preserve"> and </w:t>
      </w:r>
      <w:r w:rsidR="00905817" w:rsidRPr="00905817">
        <w:rPr>
          <w:position w:val="-10"/>
        </w:rPr>
        <w:object w:dxaOrig="380" w:dyaOrig="380" w14:anchorId="3914F7D8">
          <v:shape id="_x0000_i2757" type="#_x0000_t75" style="width:19pt;height:19pt" o:ole="">
            <v:imagedata r:id="rId3479" o:title=""/>
          </v:shape>
          <o:OLEObject Type="Embed" ProgID="Equation.DSMT4" ShapeID="_x0000_i2757" DrawAspect="Content" ObjectID="_1493587110" r:id="rId3480"/>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58" type="#_x0000_t75" style="width:15.6pt;height:17pt" o:ole="">
            <v:imagedata r:id="rId3481" o:title=""/>
          </v:shape>
          <o:OLEObject Type="Embed" ProgID="Equation.DSMT4" ShapeID="_x0000_i2758" DrawAspect="Content" ObjectID="_1493587111" r:id="rId3482"/>
        </w:object>
      </w:r>
      <w:r>
        <w:t xml:space="preserve">, solvent fluxes </w:t>
      </w:r>
      <w:r w:rsidR="00905817" w:rsidRPr="00905817">
        <w:rPr>
          <w:position w:val="-12"/>
        </w:rPr>
        <w:object w:dxaOrig="380" w:dyaOrig="400" w14:anchorId="2300FAE4">
          <v:shape id="_x0000_i2759" type="#_x0000_t75" style="width:19pt;height:19.7pt" o:ole="">
            <v:imagedata r:id="rId3483" o:title=""/>
          </v:shape>
          <o:OLEObject Type="Embed" ProgID="Equation.DSMT4" ShapeID="_x0000_i2759" DrawAspect="Content" ObjectID="_1493587112" r:id="rId3484"/>
        </w:object>
      </w:r>
      <w:r>
        <w:t xml:space="preserve"> and solute fluxes </w:t>
      </w:r>
      <w:r w:rsidR="00905817" w:rsidRPr="00905817">
        <w:rPr>
          <w:position w:val="-12"/>
        </w:rPr>
        <w:object w:dxaOrig="360" w:dyaOrig="400" w14:anchorId="50CCB3ED">
          <v:shape id="_x0000_i2760" type="#_x0000_t75" style="width:19pt;height:19.7pt" o:ole="">
            <v:imagedata r:id="rId3485" o:title=""/>
          </v:shape>
          <o:OLEObject Type="Embed" ProgID="Equation.DSMT4" ShapeID="_x0000_i2760" DrawAspect="Content" ObjectID="_1493587113" r:id="rId3486"/>
        </w:object>
      </w:r>
      <w:r>
        <w:t xml:space="preserve"> (</w:t>
      </w:r>
      <w:r w:rsidR="00905817" w:rsidRPr="00905817">
        <w:rPr>
          <w:position w:val="-10"/>
        </w:rPr>
        <w:object w:dxaOrig="660" w:dyaOrig="320" w14:anchorId="56AA9DEA">
          <v:shape id="_x0000_i2761" type="#_x0000_t75" style="width:32.6pt;height:15.6pt" o:ole="">
            <v:imagedata r:id="rId3487" o:title=""/>
          </v:shape>
          <o:OLEObject Type="Embed" ProgID="Equation.DSMT4" ShapeID="_x0000_i2761" DrawAspect="Content" ObjectID="_1493587114" r:id="rId3488"/>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62" type="#_x0000_t75" style="width:159.6pt;height:78.8pt" o:ole="">
            <v:imagedata r:id="rId3489" o:title=""/>
          </v:shape>
          <o:OLEObject Type="Embed" ProgID="Equation.DSMT4" ShapeID="_x0000_i2762" DrawAspect="Content" ObjectID="_1493587115" r:id="rId349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1" w:author="rawlins" w:date="2015-05-19T17:23:00Z">
          <w:r w:rsidR="00D3178E">
            <w:rPr>
              <w:noProof/>
            </w:rPr>
            <w:instrText>93</w:instrText>
          </w:r>
        </w:ins>
        <w:del w:id="2952" w:author="rawlins" w:date="2015-05-19T17:12:00Z">
          <w:r w:rsidR="001A2D84" w:rsidDel="00A671D9">
            <w:rPr>
              <w:noProof/>
            </w:rPr>
            <w:delInstrText>88</w:delInstrText>
          </w:r>
        </w:del>
      </w:fldSimple>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63" type="#_x0000_t75" style="width:50.25pt;height:19.7pt" o:ole="">
            <v:imagedata r:id="rId3491" o:title=""/>
          </v:shape>
          <o:OLEObject Type="Embed" ProgID="Equation.DSMT4" ShapeID="_x0000_i2763" DrawAspect="Content" ObjectID="_1493587116" r:id="rId3492"/>
        </w:object>
      </w:r>
      <w:r>
        <w:t xml:space="preserve">.  To evaluate and linearize </w:t>
      </w:r>
      <w:r w:rsidR="00905817" w:rsidRPr="00905817">
        <w:rPr>
          <w:position w:val="-12"/>
        </w:rPr>
        <w:object w:dxaOrig="440" w:dyaOrig="360" w14:anchorId="13969293">
          <v:shape id="_x0000_i2764" type="#_x0000_t75" style="width:21.75pt;height:19pt" o:ole="">
            <v:imagedata r:id="rId3493" o:title=""/>
          </v:shape>
          <o:OLEObject Type="Embed" ProgID="Equation.DSMT4" ShapeID="_x0000_i2764" DrawAspect="Content" ObjectID="_1493587117" r:id="rId3494"/>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65" type="#_x0000_t75" style="width:103.9pt;height:40.1pt" o:ole="">
            <v:imagedata r:id="rId3495" o:title=""/>
          </v:shape>
          <o:OLEObject Type="Embed" ProgID="Equation.DSMT4" ShapeID="_x0000_i2765" DrawAspect="Content" ObjectID="_1493587118" r:id="rId3496"/>
        </w:object>
      </w:r>
      <w:r w:rsidR="003B43E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3" w:author="rawlins" w:date="2015-05-19T17:23:00Z">
          <w:r w:rsidR="00D3178E">
            <w:rPr>
              <w:noProof/>
            </w:rPr>
            <w:instrText>94</w:instrText>
          </w:r>
        </w:ins>
        <w:del w:id="2954" w:author="rawlins" w:date="2015-05-19T17:12:00Z">
          <w:r w:rsidR="001A2D84" w:rsidDel="00A671D9">
            <w:rPr>
              <w:noProof/>
            </w:rPr>
            <w:delInstrText>89</w:delInstrText>
          </w:r>
        </w:del>
      </w:fldSimple>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66" type="#_x0000_t75" style="width:19pt;height:15.6pt" o:ole="">
            <v:imagedata r:id="rId3497" o:title=""/>
          </v:shape>
          <o:OLEObject Type="Embed" ProgID="Equation.DSMT4" ShapeID="_x0000_i2766" DrawAspect="Content" ObjectID="_1493587119" r:id="rId3498"/>
        </w:object>
      </w:r>
      <w:r>
        <w:t xml:space="preserve"> represents the spatial position of points on </w:t>
      </w:r>
      <w:r w:rsidR="00905817" w:rsidRPr="00905817">
        <w:rPr>
          <w:position w:val="-10"/>
        </w:rPr>
        <w:object w:dxaOrig="360" w:dyaOrig="380" w14:anchorId="3624CA98">
          <v:shape id="_x0000_i2767" type="#_x0000_t75" style="width:19pt;height:19pt" o:ole="">
            <v:imagedata r:id="rId3499" o:title=""/>
          </v:shape>
          <o:OLEObject Type="Embed" ProgID="Equation.DSMT4" ShapeID="_x0000_i2767" DrawAspect="Content" ObjectID="_1493587120" r:id="rId3500"/>
        </w:object>
      </w:r>
      <w:r>
        <w:t xml:space="preserve">, and </w:t>
      </w:r>
      <w:r w:rsidR="00905817" w:rsidRPr="00905817">
        <w:rPr>
          <w:position w:val="-16"/>
        </w:rPr>
        <w:object w:dxaOrig="340" w:dyaOrig="420" w14:anchorId="78C2D071">
          <v:shape id="_x0000_i2768" type="#_x0000_t75" style="width:17pt;height:20.4pt" o:ole="">
            <v:imagedata r:id="rId3501" o:title=""/>
          </v:shape>
          <o:OLEObject Type="Embed" ProgID="Equation.DSMT4" ShapeID="_x0000_i2768" DrawAspect="Content" ObjectID="_1493587121" r:id="rId3502"/>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lastRenderedPageBreak/>
        <w:tab/>
      </w:r>
      <w:r w:rsidR="00905817" w:rsidRPr="00905817">
        <w:rPr>
          <w:position w:val="-42"/>
        </w:rPr>
        <w:object w:dxaOrig="1540" w:dyaOrig="859" w14:anchorId="05D40DE6">
          <v:shape id="_x0000_i2769" type="#_x0000_t75" style="width:76.75pt;height:42.8pt" o:ole="">
            <v:imagedata r:id="rId3503" o:title=""/>
          </v:shape>
          <o:OLEObject Type="Embed" ProgID="Equation.DSMT4" ShapeID="_x0000_i2769" DrawAspect="Content" ObjectID="_1493587122" r:id="rId35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5" w:author="rawlins" w:date="2015-05-19T17:23:00Z">
          <w:r w:rsidR="00D3178E">
            <w:rPr>
              <w:noProof/>
            </w:rPr>
            <w:instrText>95</w:instrText>
          </w:r>
        </w:ins>
        <w:del w:id="2956" w:author="rawlins" w:date="2015-05-19T17:12:00Z">
          <w:r w:rsidR="001A2D84" w:rsidDel="00A671D9">
            <w:rPr>
              <w:noProof/>
            </w:rPr>
            <w:delInstrText>90</w:delInstrText>
          </w:r>
        </w:del>
      </w:fldSimple>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70" type="#_x0000_t75" style="width:228.9pt;height:78.8pt" o:ole="">
            <v:imagedata r:id="rId3505" o:title=""/>
          </v:shape>
          <o:OLEObject Type="Embed" ProgID="Equation.DSMT4" ShapeID="_x0000_i2770" DrawAspect="Content" ObjectID="_1493587123" r:id="rId350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7" w:author="rawlins" w:date="2015-05-19T17:23:00Z">
          <w:r w:rsidR="00D3178E">
            <w:rPr>
              <w:noProof/>
            </w:rPr>
            <w:instrText>96</w:instrText>
          </w:r>
        </w:ins>
        <w:del w:id="2958" w:author="rawlins" w:date="2015-05-19T17:12:00Z">
          <w:r w:rsidR="001A2D84" w:rsidDel="00A671D9">
            <w:rPr>
              <w:noProof/>
            </w:rPr>
            <w:delInstrText>91</w:delInstrText>
          </w:r>
        </w:del>
      </w:fldSimple>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71" type="#_x0000_t75" style="width:30.55pt;height:19pt" o:ole="">
            <v:imagedata r:id="rId3507" o:title=""/>
          </v:shape>
          <o:OLEObject Type="Embed" ProgID="Equation.DSMT4" ShapeID="_x0000_i2771" DrawAspect="Content" ObjectID="_1493587124" r:id="rId3508"/>
        </w:object>
      </w:r>
      <w:r w:rsidRPr="007E76EC">
        <w:t xml:space="preserve"> of </w:t>
      </w:r>
      <w:r w:rsidR="00905817" w:rsidRPr="00905817">
        <w:rPr>
          <w:position w:val="-12"/>
        </w:rPr>
        <w:object w:dxaOrig="440" w:dyaOrig="360" w14:anchorId="56E8BB84">
          <v:shape id="_x0000_i2772" type="#_x0000_t75" style="width:21.75pt;height:19pt" o:ole="">
            <v:imagedata r:id="rId3509" o:title=""/>
          </v:shape>
          <o:OLEObject Type="Embed" ProgID="Equation.DSMT4" ShapeID="_x0000_i2772" DrawAspect="Content" ObjectID="_1493587125" r:id="rId3510"/>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73" type="#_x0000_t75" style="width:271pt;height:34.65pt" o:ole="">
            <v:imagedata r:id="rId3511" o:title=""/>
          </v:shape>
          <o:OLEObject Type="Embed" ProgID="Equation.DSMT4" ShapeID="_x0000_i2773" DrawAspect="Content" ObjectID="_1493587126" r:id="rId3512"/>
        </w:object>
      </w:r>
      <w:r w:rsidR="00744FC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9" w:author="rawlins" w:date="2015-05-19T17:23:00Z">
          <w:r w:rsidR="00D3178E">
            <w:rPr>
              <w:noProof/>
            </w:rPr>
            <w:instrText>97</w:instrText>
          </w:r>
        </w:ins>
        <w:del w:id="2960" w:author="rawlins" w:date="2015-05-19T17:12:00Z">
          <w:r w:rsidR="001A2D84" w:rsidDel="00A671D9">
            <w:rPr>
              <w:noProof/>
            </w:rPr>
            <w:delInstrText>92</w:delInstrText>
          </w:r>
        </w:del>
      </w:fldSimple>
      <w:r>
        <w:instrText>)</w:instrText>
      </w:r>
      <w:r>
        <w:fldChar w:fldCharType="end"/>
      </w:r>
    </w:p>
    <w:p w14:paraId="612ACABE" w14:textId="77777777" w:rsidR="003B43EE" w:rsidRDefault="00CD6991" w:rsidP="00CD6991">
      <w:pPr>
        <w:pStyle w:val="Heading3"/>
      </w:pPr>
      <w:bookmarkStart w:id="2961" w:name="_Toc289032643"/>
      <w:r>
        <w:t>Gap Function</w:t>
      </w:r>
      <w:bookmarkEnd w:id="2961"/>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74" type="#_x0000_t75" style="width:10.85pt;height:12.9pt" o:ole="">
            <v:imagedata r:id="rId3513" o:title=""/>
          </v:shape>
          <o:OLEObject Type="Embed" ProgID="Equation.DSMT4" ShapeID="_x0000_i2774" DrawAspect="Content" ObjectID="_1493587127" r:id="rId3514"/>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75" type="#_x0000_t75" style="width:186.1pt;height:24.45pt" o:ole="">
            <v:imagedata r:id="rId3515" o:title=""/>
          </v:shape>
          <o:OLEObject Type="Embed" ProgID="Equation.DSMT4" ShapeID="_x0000_i2775" DrawAspect="Content" ObjectID="_1493587128" r:id="rId3516"/>
        </w:object>
      </w:r>
      <w:r w:rsidR="006273F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2" w:author="rawlins" w:date="2015-05-19T17:23:00Z">
          <w:r w:rsidR="00D3178E">
            <w:rPr>
              <w:noProof/>
            </w:rPr>
            <w:instrText>98</w:instrText>
          </w:r>
        </w:ins>
        <w:del w:id="2963" w:author="rawlins" w:date="2015-05-19T17:12:00Z">
          <w:r w:rsidR="001A2D84" w:rsidDel="00A671D9">
            <w:rPr>
              <w:noProof/>
            </w:rPr>
            <w:delInstrText>93</w:delInstrText>
          </w:r>
        </w:del>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76" type="#_x0000_t75" style="width:201.05pt;height:226.2pt" o:ole="">
            <v:imagedata r:id="rId3517" o:title=""/>
          </v:shape>
          <o:OLEObject Type="Embed" ProgID="Equation.DSMT4" ShapeID="_x0000_i2776" DrawAspect="Content" ObjectID="_1493587129" r:id="rId351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4" w:author="rawlins" w:date="2015-05-19T17:23:00Z">
          <w:r w:rsidR="00D3178E">
            <w:rPr>
              <w:noProof/>
            </w:rPr>
            <w:instrText>99</w:instrText>
          </w:r>
        </w:ins>
        <w:del w:id="2965" w:author="rawlins" w:date="2015-05-19T17:12:00Z">
          <w:r w:rsidR="001A2D84" w:rsidDel="00A671D9">
            <w:rPr>
              <w:noProof/>
            </w:rPr>
            <w:delInstrText>94</w:delInstrText>
          </w:r>
        </w:del>
      </w:fldSimple>
      <w:r>
        <w:instrText>)</w:instrText>
      </w:r>
      <w:r>
        <w:fldChar w:fldCharType="end"/>
      </w:r>
    </w:p>
    <w:p w14:paraId="1670CB2E" w14:textId="77777777" w:rsidR="00120603" w:rsidRDefault="00120603" w:rsidP="00120603">
      <w:r>
        <w:t>where</w:t>
      </w:r>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77" type="#_x0000_t75" style="width:230.95pt;height:40.1pt" o:ole="">
            <v:imagedata r:id="rId3519" o:title=""/>
          </v:shape>
          <o:OLEObject Type="Embed" ProgID="Equation.DSMT4" ShapeID="_x0000_i2777" DrawAspect="Content" ObjectID="_1493587130" r:id="rId352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6" w:author="rawlins" w:date="2015-05-19T17:23:00Z">
          <w:r w:rsidR="00D3178E">
            <w:rPr>
              <w:noProof/>
            </w:rPr>
            <w:instrText>100</w:instrText>
          </w:r>
        </w:ins>
        <w:del w:id="2967" w:author="rawlins" w:date="2015-05-19T17:12:00Z">
          <w:r w:rsidR="001A2D84" w:rsidDel="00A671D9">
            <w:rPr>
              <w:noProof/>
            </w:rPr>
            <w:delInstrText>95</w:delInstrText>
          </w:r>
        </w:del>
      </w:fldSimple>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78" type="#_x0000_t75" style="width:65.9pt;height:24.45pt" o:ole="">
            <v:imagedata r:id="rId3521" o:title=""/>
          </v:shape>
          <o:OLEObject Type="Embed" ProgID="Equation.DSMT4" ShapeID="_x0000_i2778" DrawAspect="Content" ObjectID="_1493587131" r:id="rId3522"/>
        </w:object>
      </w:r>
      <w:r>
        <w:t xml:space="preserve"> and </w:t>
      </w:r>
      <w:r w:rsidR="00905817" w:rsidRPr="00905817">
        <w:rPr>
          <w:position w:val="-14"/>
        </w:rPr>
        <w:object w:dxaOrig="1380" w:dyaOrig="420" w14:anchorId="794CED18">
          <v:shape id="_x0000_i2779" type="#_x0000_t75" style="width:69.3pt;height:20.4pt" o:ole="">
            <v:imagedata r:id="rId3523" o:title=""/>
          </v:shape>
          <o:OLEObject Type="Embed" ProgID="Equation.DSMT4" ShapeID="_x0000_i2779" DrawAspect="Content" ObjectID="_1493587132" r:id="rId3524"/>
        </w:object>
      </w:r>
      <w:r>
        <w:t>.</w:t>
      </w:r>
    </w:p>
    <w:p w14:paraId="69287064" w14:textId="77777777" w:rsidR="00120603" w:rsidRDefault="00CD6991" w:rsidP="00CD6991">
      <w:pPr>
        <w:pStyle w:val="Heading3"/>
      </w:pPr>
      <w:bookmarkStart w:id="2968" w:name="_Toc289032644"/>
      <w:r>
        <w:t>Penalty Method</w:t>
      </w:r>
      <w:bookmarkEnd w:id="2968"/>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lastRenderedPageBreak/>
        <w:tab/>
      </w:r>
      <w:r w:rsidR="00905817" w:rsidRPr="00905817">
        <w:rPr>
          <w:position w:val="-66"/>
        </w:rPr>
        <w:object w:dxaOrig="1680" w:dyaOrig="920" w14:anchorId="6C5FCCE5">
          <v:shape id="_x0000_i2780" type="#_x0000_t75" style="width:83.55pt;height:46.2pt" o:ole="">
            <v:imagedata r:id="rId3525" o:title=""/>
          </v:shape>
          <o:OLEObject Type="Embed" ProgID="Equation.DSMT4" ShapeID="_x0000_i2780" DrawAspect="Content" ObjectID="_1493587133" r:id="rId35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9" w:author="rawlins" w:date="2015-05-19T17:23:00Z">
          <w:r w:rsidR="00D3178E">
            <w:rPr>
              <w:noProof/>
            </w:rPr>
            <w:instrText>101</w:instrText>
          </w:r>
        </w:ins>
        <w:del w:id="2970" w:author="rawlins" w:date="2015-05-19T17:12:00Z">
          <w:r w:rsidR="001A2D84" w:rsidDel="00A671D9">
            <w:rPr>
              <w:noProof/>
            </w:rPr>
            <w:delInstrText>96</w:delInstrText>
          </w:r>
        </w:del>
      </w:fldSimple>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81" type="#_x0000_t75" style="width:12.9pt;height:19pt" o:ole="">
            <v:imagedata r:id="rId3527" o:title=""/>
          </v:shape>
          <o:OLEObject Type="Embed" ProgID="Equation.DSMT4" ShapeID="_x0000_i2781" DrawAspect="Content" ObjectID="_1493587134" r:id="rId3528"/>
        </w:object>
      </w:r>
      <w:r>
        <w:t xml:space="preserve"> is a penalty factor associated with </w:t>
      </w:r>
      <w:r w:rsidR="00905817" w:rsidRPr="00905817">
        <w:rPr>
          <w:position w:val="-12"/>
        </w:rPr>
        <w:object w:dxaOrig="220" w:dyaOrig="360" w14:anchorId="56AE5EB7">
          <v:shape id="_x0000_i2782" type="#_x0000_t75" style="width:10.85pt;height:19pt" o:ole="">
            <v:imagedata r:id="rId3529" o:title=""/>
          </v:shape>
          <o:OLEObject Type="Embed" ProgID="Equation.DSMT4" ShapeID="_x0000_i2782" DrawAspect="Content" ObjectID="_1493587135" r:id="rId3530"/>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83" type="#_x0000_t75" style="width:174.55pt;height:46.2pt" o:ole="">
            <v:imagedata r:id="rId3531" o:title=""/>
          </v:shape>
          <o:OLEObject Type="Embed" ProgID="Equation.DSMT4" ShapeID="_x0000_i2783" DrawAspect="Content" ObjectID="_1493587136" r:id="rId353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1" w:author="rawlins" w:date="2015-05-19T17:23:00Z">
          <w:r w:rsidR="00D3178E">
            <w:rPr>
              <w:noProof/>
            </w:rPr>
            <w:instrText>102</w:instrText>
          </w:r>
        </w:ins>
        <w:del w:id="2972" w:author="rawlins" w:date="2015-05-19T17:12:00Z">
          <w:r w:rsidR="001A2D84" w:rsidDel="00A671D9">
            <w:rPr>
              <w:noProof/>
            </w:rPr>
            <w:delInstrText>97</w:delInstrText>
          </w:r>
        </w:del>
      </w:fldSimple>
      <w:r>
        <w:instrText>)</w:instrText>
      </w:r>
      <w:r>
        <w:fldChar w:fldCharType="end"/>
      </w:r>
    </w:p>
    <w:p w14:paraId="3B2241F6" w14:textId="77777777" w:rsidR="00CD6991" w:rsidRDefault="00CD6991" w:rsidP="00CD6991">
      <w:r>
        <w:t>and</w:t>
      </w:r>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84" type="#_x0000_t75" style="width:180.7pt;height:46.2pt" o:ole="">
            <v:imagedata r:id="rId3533" o:title=""/>
          </v:shape>
          <o:OLEObject Type="Embed" ProgID="Equation.DSMT4" ShapeID="_x0000_i2784" DrawAspect="Content" ObjectID="_1493587137" r:id="rId353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3" w:author="rawlins" w:date="2015-05-19T17:23:00Z">
          <w:r w:rsidR="00D3178E">
            <w:rPr>
              <w:noProof/>
            </w:rPr>
            <w:instrText>103</w:instrText>
          </w:r>
        </w:ins>
        <w:del w:id="2974" w:author="rawlins" w:date="2015-05-19T17:12:00Z">
          <w:r w:rsidR="001A2D84" w:rsidDel="00A671D9">
            <w:rPr>
              <w:noProof/>
            </w:rPr>
            <w:delInstrText>98</w:delInstrText>
          </w:r>
        </w:del>
      </w:fldSimple>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85" type="#_x0000_t75" style="width:14.25pt;height:19pt" o:ole="">
            <v:imagedata r:id="rId3535" o:title=""/>
          </v:shape>
          <o:OLEObject Type="Embed" ProgID="Equation.DSMT4" ShapeID="_x0000_i2785" DrawAspect="Content" ObjectID="_1493587138" r:id="rId3536"/>
        </w:object>
      </w:r>
      <w:r>
        <w:t xml:space="preserve"> an</w:t>
      </w:r>
      <w:r w:rsidR="006273F3">
        <w:t>d</w:t>
      </w:r>
      <w:r>
        <w:t xml:space="preserve"> </w:t>
      </w:r>
      <w:r w:rsidR="00905817" w:rsidRPr="00905817">
        <w:rPr>
          <w:position w:val="-12"/>
        </w:rPr>
        <w:object w:dxaOrig="260" w:dyaOrig="360" w14:anchorId="24A58397">
          <v:shape id="_x0000_i2786" type="#_x0000_t75" style="width:12.9pt;height:19pt" o:ole="">
            <v:imagedata r:id="rId3537" o:title=""/>
          </v:shape>
          <o:OLEObject Type="Embed" ProgID="Equation.DSMT4" ShapeID="_x0000_i2786" DrawAspect="Content" ObjectID="_1493587139" r:id="rId3538"/>
        </w:object>
      </w:r>
      <w:r>
        <w:t xml:space="preserve"> are penalty factors associated with </w:t>
      </w:r>
      <w:r w:rsidR="00905817" w:rsidRPr="00905817">
        <w:rPr>
          <w:position w:val="-12"/>
        </w:rPr>
        <w:object w:dxaOrig="300" w:dyaOrig="360" w14:anchorId="3E5B2A35">
          <v:shape id="_x0000_i2787" type="#_x0000_t75" style="width:14.95pt;height:19pt" o:ole="">
            <v:imagedata r:id="rId3539" o:title=""/>
          </v:shape>
          <o:OLEObject Type="Embed" ProgID="Equation.DSMT4" ShapeID="_x0000_i2787" DrawAspect="Content" ObjectID="_1493587140" r:id="rId3540"/>
        </w:object>
      </w:r>
      <w:r>
        <w:t xml:space="preserve"> and </w:t>
      </w:r>
      <w:r w:rsidR="00905817" w:rsidRPr="00905817">
        <w:rPr>
          <w:position w:val="-12"/>
        </w:rPr>
        <w:object w:dxaOrig="260" w:dyaOrig="360" w14:anchorId="283391C1">
          <v:shape id="_x0000_i2788" type="#_x0000_t75" style="width:12.9pt;height:19pt" o:ole="">
            <v:imagedata r:id="rId3541" o:title=""/>
          </v:shape>
          <o:OLEObject Type="Embed" ProgID="Equation.DSMT4" ShapeID="_x0000_i2788" DrawAspect="Content" ObjectID="_1493587141" r:id="rId3542"/>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89" type="#_x0000_t75" style="width:188.15pt;height:114.1pt" o:ole="">
            <v:imagedata r:id="rId3543" o:title=""/>
          </v:shape>
          <o:OLEObject Type="Embed" ProgID="Equation.DSMT4" ShapeID="_x0000_i2789" DrawAspect="Content" ObjectID="_1493587142" r:id="rId354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5" w:author="rawlins" w:date="2015-05-19T17:23:00Z">
          <w:r w:rsidR="00D3178E">
            <w:rPr>
              <w:noProof/>
            </w:rPr>
            <w:instrText>104</w:instrText>
          </w:r>
        </w:ins>
        <w:del w:id="2976" w:author="rawlins" w:date="2015-05-19T17:12:00Z">
          <w:r w:rsidR="001A2D84" w:rsidDel="00A671D9">
            <w:rPr>
              <w:noProof/>
            </w:rPr>
            <w:delInstrText>99</w:delInstrText>
          </w:r>
        </w:del>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90" type="#_x0000_t75" style="width:21.75pt;height:19pt" o:ole="">
            <v:imagedata r:id="rId3545" o:title=""/>
          </v:shape>
          <o:OLEObject Type="Embed" ProgID="Equation.DSMT4" ShapeID="_x0000_i2790" DrawAspect="Content" ObjectID="_1493587143" r:id="rId3546"/>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91" type="#_x0000_t75" style="width:390.55pt;height:111.4pt" o:ole="">
            <v:imagedata r:id="rId3547" o:title=""/>
          </v:shape>
          <o:OLEObject Type="Embed" ProgID="Equation.DSMT4" ShapeID="_x0000_i2791" DrawAspect="Content" ObjectID="_1493587144" r:id="rId354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7" w:author="rawlins" w:date="2015-05-19T17:23:00Z">
          <w:r w:rsidR="00D3178E">
            <w:rPr>
              <w:noProof/>
            </w:rPr>
            <w:instrText>105</w:instrText>
          </w:r>
        </w:ins>
        <w:del w:id="2978" w:author="rawlins" w:date="2015-05-19T17:12:00Z">
          <w:r w:rsidR="001A2D84" w:rsidDel="00A671D9">
            <w:rPr>
              <w:noProof/>
            </w:rPr>
            <w:delInstrText>100</w:delInstrText>
          </w:r>
        </w:del>
      </w:fldSimple>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92" type="#_x0000_t75" style="width:348.45pt;height:114.8pt" o:ole="">
            <v:imagedata r:id="rId3549" o:title=""/>
          </v:shape>
          <o:OLEObject Type="Embed" ProgID="Equation.DSMT4" ShapeID="_x0000_i2792" DrawAspect="Content" ObjectID="_1493587145" r:id="rId35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9" w:author="rawlins" w:date="2015-05-19T17:23:00Z">
          <w:r w:rsidR="00D3178E">
            <w:rPr>
              <w:noProof/>
            </w:rPr>
            <w:instrText>106</w:instrText>
          </w:r>
        </w:ins>
        <w:del w:id="2980" w:author="rawlins" w:date="2015-05-19T17:12:00Z">
          <w:r w:rsidR="001A2D84" w:rsidDel="00A671D9">
            <w:rPr>
              <w:noProof/>
            </w:rPr>
            <w:delInstrText>101</w:delInstrText>
          </w:r>
        </w:del>
      </w:fldSimple>
      <w:r>
        <w:instrText>)</w:instrText>
      </w:r>
      <w:r>
        <w:fldChar w:fldCharType="end"/>
      </w:r>
    </w:p>
    <w:p w14:paraId="3128084F" w14:textId="3058DF95"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93" type="#_x0000_t75" style="width:340.3pt;height:114.8pt" o:ole="">
            <v:imagedata r:id="rId3551" o:title=""/>
          </v:shape>
          <o:OLEObject Type="Embed" ProgID="Equation.DSMT4" ShapeID="_x0000_i2793" DrawAspect="Content" ObjectID="_1493587146" r:id="rId355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81" w:author="rawlins" w:date="2015-05-19T17:23:00Z">
          <w:r w:rsidR="00D3178E">
            <w:rPr>
              <w:noProof/>
            </w:rPr>
            <w:instrText>107</w:instrText>
          </w:r>
        </w:ins>
        <w:del w:id="2982" w:author="rawlins" w:date="2015-05-19T17:12:00Z">
          <w:r w:rsidR="001A2D84" w:rsidDel="00A671D9">
            <w:rPr>
              <w:noProof/>
            </w:rPr>
            <w:delInstrText>102</w:delInstrText>
          </w:r>
        </w:del>
      </w:fldSimple>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94" type="#_x0000_t75" style="width:76.1pt;height:24.45pt" o:ole="">
            <v:imagedata r:id="rId3553" o:title=""/>
          </v:shape>
          <o:OLEObject Type="Embed" ProgID="Equation.DSMT4" ShapeID="_x0000_i2794" DrawAspect="Content" ObjectID="_1493587147" r:id="rId3554"/>
        </w:object>
      </w:r>
      <w:r>
        <w:t>.</w:t>
      </w:r>
    </w:p>
    <w:p w14:paraId="3B397BAF" w14:textId="77777777" w:rsidR="0054008E" w:rsidRDefault="0054008E" w:rsidP="0054008E">
      <w:pPr>
        <w:pStyle w:val="Heading3"/>
      </w:pPr>
      <w:bookmarkStart w:id="2983" w:name="_Toc289032645"/>
      <w:r>
        <w:t>Discretization</w:t>
      </w:r>
      <w:bookmarkEnd w:id="2983"/>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95" type="#_x0000_t75" style="width:382.4pt;height:37.35pt" o:ole="">
            <v:imagedata r:id="rId3555" o:title=""/>
          </v:shape>
          <o:OLEObject Type="Embed" ProgID="Equation.DSMT4" ShapeID="_x0000_i2795" DrawAspect="Content" ObjectID="_1493587148" r:id="rId3556"/>
        </w:object>
      </w:r>
      <w:r w:rsidR="00F24778">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84" w:author="rawlins" w:date="2015-05-19T17:23:00Z">
          <w:r w:rsidR="00D3178E">
            <w:rPr>
              <w:noProof/>
            </w:rPr>
            <w:instrText>108</w:instrText>
          </w:r>
        </w:ins>
        <w:del w:id="2985" w:author="rawlins" w:date="2015-05-19T17:12:00Z">
          <w:r w:rsidR="001A2D84" w:rsidDel="00A671D9">
            <w:rPr>
              <w:noProof/>
            </w:rPr>
            <w:delInstrText>103</w:delInstrText>
          </w:r>
        </w:del>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96" type="#_x0000_t75" style="width:209.9pt;height:223.45pt" o:ole="">
            <v:imagedata r:id="rId3557" o:title=""/>
          </v:shape>
          <o:OLEObject Type="Embed" ProgID="Equation.DSMT4" ShapeID="_x0000_i2796" DrawAspect="Content" ObjectID="_1493587149" r:id="rId35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86" w:author="rawlins" w:date="2015-05-19T17:23:00Z">
          <w:r w:rsidR="00D3178E">
            <w:rPr>
              <w:noProof/>
            </w:rPr>
            <w:instrText>109</w:instrText>
          </w:r>
        </w:ins>
        <w:del w:id="2987" w:author="rawlins" w:date="2015-05-19T17:12:00Z">
          <w:r w:rsidR="001A2D84" w:rsidDel="00A671D9">
            <w:rPr>
              <w:noProof/>
            </w:rPr>
            <w:delInstrText>104</w:delInstrText>
          </w:r>
        </w:del>
      </w:fldSimple>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lastRenderedPageBreak/>
        <w:tab/>
      </w:r>
      <w:r w:rsidR="00905817" w:rsidRPr="00905817">
        <w:rPr>
          <w:position w:val="-252"/>
        </w:rPr>
        <w:object w:dxaOrig="5000" w:dyaOrig="5160" w14:anchorId="6636C852">
          <v:shape id="_x0000_i2797" type="#_x0000_t75" style="width:250.65pt;height:258.1pt" o:ole="">
            <v:imagedata r:id="rId3559" o:title=""/>
          </v:shape>
          <o:OLEObject Type="Embed" ProgID="Equation.DSMT4" ShapeID="_x0000_i2797" DrawAspect="Content" ObjectID="_1493587150" r:id="rId35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88" w:author="rawlins" w:date="2015-05-19T17:23:00Z">
          <w:r w:rsidR="00D3178E">
            <w:rPr>
              <w:noProof/>
            </w:rPr>
            <w:instrText>110</w:instrText>
          </w:r>
        </w:ins>
        <w:del w:id="2989" w:author="rawlins" w:date="2015-05-19T17:12:00Z">
          <w:r w:rsidR="001A2D84" w:rsidDel="00A671D9">
            <w:rPr>
              <w:noProof/>
            </w:rPr>
            <w:delInstrText>105</w:delInstrText>
          </w:r>
        </w:del>
      </w:fldSimple>
      <w:r>
        <w:instrText>)</w:instrText>
      </w:r>
      <w:r>
        <w:fldChar w:fldCharType="end"/>
      </w:r>
    </w:p>
    <w:p w14:paraId="2935857C" w14:textId="77777777" w:rsidR="0054008E" w:rsidRDefault="0054008E" w:rsidP="0054008E">
      <w:r>
        <w:t>where</w:t>
      </w:r>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98" type="#_x0000_t75" style="width:188.85pt;height:65.2pt" o:ole="">
            <v:imagedata r:id="rId3561" o:title=""/>
          </v:shape>
          <o:OLEObject Type="Embed" ProgID="Equation.DSMT4" ShapeID="_x0000_i2798" DrawAspect="Content" ObjectID="_1493587151" r:id="rId35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90" w:author="rawlins" w:date="2015-05-19T17:23:00Z">
          <w:r w:rsidR="00D3178E">
            <w:rPr>
              <w:noProof/>
            </w:rPr>
            <w:instrText>111</w:instrText>
          </w:r>
        </w:ins>
        <w:del w:id="2991" w:author="rawlins" w:date="2015-05-19T17:12:00Z">
          <w:r w:rsidR="001A2D84" w:rsidDel="00A671D9">
            <w:rPr>
              <w:noProof/>
            </w:rPr>
            <w:delInstrText>106</w:delInstrText>
          </w:r>
        </w:del>
      </w:fldSimple>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9" type="#_x0000_t75" style="width:340.3pt;height:561.05pt" o:ole="">
            <v:imagedata r:id="rId3563" o:title=""/>
          </v:shape>
          <o:OLEObject Type="Embed" ProgID="Equation.DSMT4" ShapeID="_x0000_i2799" DrawAspect="Content" ObjectID="_1493587152" r:id="rId35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92" w:author="rawlins" w:date="2015-05-19T17:23:00Z">
          <w:r w:rsidR="00D3178E">
            <w:rPr>
              <w:noProof/>
            </w:rPr>
            <w:instrText>112</w:instrText>
          </w:r>
        </w:ins>
        <w:del w:id="2993" w:author="rawlins" w:date="2015-05-19T17:12:00Z">
          <w:r w:rsidR="001A2D84" w:rsidDel="00A671D9">
            <w:rPr>
              <w:noProof/>
            </w:rPr>
            <w:delInstrText>107</w:delInstrText>
          </w:r>
        </w:del>
      </w:fldSimple>
      <w:r>
        <w:instrText>)</w:instrText>
      </w:r>
      <w:r>
        <w:fldChar w:fldCharType="end"/>
      </w:r>
    </w:p>
    <w:p w14:paraId="7A80DFE5" w14:textId="77777777" w:rsidR="0054008E" w:rsidRDefault="00B64CEC" w:rsidP="0054008E">
      <w:r>
        <w:t>where</w:t>
      </w:r>
    </w:p>
    <w:p w14:paraId="3D1A5EBC" w14:textId="2167CD3F" w:rsidR="002F00FB" w:rsidRDefault="002F00FB" w:rsidP="002F00FB">
      <w:pPr>
        <w:pStyle w:val="MTDisplayEquation"/>
      </w:pPr>
      <w:r>
        <w:lastRenderedPageBreak/>
        <w:tab/>
      </w:r>
      <w:r w:rsidR="00905817" w:rsidRPr="00905817">
        <w:rPr>
          <w:position w:val="-92"/>
        </w:rPr>
        <w:object w:dxaOrig="4420" w:dyaOrig="1960" w14:anchorId="1C8931B5">
          <v:shape id="_x0000_i2800" type="#_x0000_t75" style="width:220.75pt;height:97.8pt" o:ole="">
            <v:imagedata r:id="rId3565" o:title=""/>
          </v:shape>
          <o:OLEObject Type="Embed" ProgID="Equation.DSMT4" ShapeID="_x0000_i2800" DrawAspect="Content" ObjectID="_1493587153" r:id="rId35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94" w:author="rawlins" w:date="2015-05-19T17:23:00Z">
          <w:r w:rsidR="00D3178E">
            <w:rPr>
              <w:noProof/>
            </w:rPr>
            <w:instrText>113</w:instrText>
          </w:r>
        </w:ins>
        <w:del w:id="2995" w:author="rawlins" w:date="2015-05-19T17:12:00Z">
          <w:r w:rsidR="001A2D84" w:rsidDel="00A671D9">
            <w:rPr>
              <w:noProof/>
            </w:rPr>
            <w:delInstrText>108</w:delInstrText>
          </w:r>
        </w:del>
      </w:fldSimple>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801" type="#_x0000_t75" style="width:243.85pt;height:97.8pt" o:ole="">
            <v:imagedata r:id="rId3567" o:title=""/>
          </v:shape>
          <o:OLEObject Type="Embed" ProgID="Equation.DSMT4" ShapeID="_x0000_i2801" DrawAspect="Content" ObjectID="_1493587154" r:id="rId35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96" w:author="rawlins" w:date="2015-05-19T17:23:00Z">
          <w:r w:rsidR="00D3178E">
            <w:rPr>
              <w:noProof/>
            </w:rPr>
            <w:instrText>114</w:instrText>
          </w:r>
        </w:ins>
        <w:del w:id="2997" w:author="rawlins" w:date="2015-05-19T17:12:00Z">
          <w:r w:rsidR="001A2D84" w:rsidDel="00A671D9">
            <w:rPr>
              <w:noProof/>
            </w:rPr>
            <w:delInstrText>109</w:delInstrText>
          </w:r>
        </w:del>
      </w:fldSimple>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802" type="#_x0000_t75" style="width:101.9pt;height:87.6pt" o:ole="">
            <v:imagedata r:id="rId3569" o:title=""/>
          </v:shape>
          <o:OLEObject Type="Embed" ProgID="Equation.DSMT4" ShapeID="_x0000_i2802" DrawAspect="Content" ObjectID="_1493587155" r:id="rId35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98" w:author="rawlins" w:date="2015-05-19T17:23:00Z">
          <w:r w:rsidR="00D3178E">
            <w:rPr>
              <w:noProof/>
            </w:rPr>
            <w:instrText>115</w:instrText>
          </w:r>
        </w:ins>
        <w:del w:id="2999" w:author="rawlins" w:date="2015-05-19T17:12:00Z">
          <w:r w:rsidR="001A2D84" w:rsidDel="00A671D9">
            <w:rPr>
              <w:noProof/>
            </w:rPr>
            <w:delInstrText>110</w:delInstrText>
          </w:r>
        </w:del>
      </w:fldSimple>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803" type="#_x0000_t75" style="width:237.75pt;height:97.8pt" o:ole="">
            <v:imagedata r:id="rId3571" o:title=""/>
          </v:shape>
          <o:OLEObject Type="Embed" ProgID="Equation.DSMT4" ShapeID="_x0000_i2803" DrawAspect="Content" ObjectID="_1493587156" r:id="rId35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00" w:author="rawlins" w:date="2015-05-19T17:23:00Z">
          <w:r w:rsidR="00D3178E">
            <w:rPr>
              <w:noProof/>
            </w:rPr>
            <w:instrText>116</w:instrText>
          </w:r>
        </w:ins>
        <w:del w:id="3001" w:author="rawlins" w:date="2015-05-19T17:12:00Z">
          <w:r w:rsidR="001A2D84" w:rsidDel="00A671D9">
            <w:rPr>
              <w:noProof/>
            </w:rPr>
            <w:delInstrText>111</w:delInstrText>
          </w:r>
        </w:del>
      </w:fldSimple>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804" type="#_x0000_t75" style="width:98.5pt;height:86.25pt" o:ole="">
            <v:imagedata r:id="rId3573" o:title=""/>
          </v:shape>
          <o:OLEObject Type="Embed" ProgID="Equation.DSMT4" ShapeID="_x0000_i2804" DrawAspect="Content" ObjectID="_1493587157" r:id="rId35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02" w:author="rawlins" w:date="2015-05-19T17:23:00Z">
          <w:r w:rsidR="00D3178E">
            <w:rPr>
              <w:noProof/>
            </w:rPr>
            <w:instrText>117</w:instrText>
          </w:r>
        </w:ins>
        <w:del w:id="3003" w:author="rawlins" w:date="2015-05-19T17:12:00Z">
          <w:r w:rsidR="001A2D84" w:rsidDel="00A671D9">
            <w:rPr>
              <w:noProof/>
            </w:rPr>
            <w:delInstrText>112</w:delInstrText>
          </w:r>
        </w:del>
      </w:fldSimple>
      <w:r>
        <w:instrText>)</w:instrText>
      </w:r>
      <w:r>
        <w:fldChar w:fldCharType="end"/>
      </w:r>
    </w:p>
    <w:p w14:paraId="541D2AF7" w14:textId="77777777" w:rsidR="002F00FB" w:rsidRDefault="002F00FB" w:rsidP="002F00FB">
      <w:r>
        <w:t>and</w:t>
      </w:r>
    </w:p>
    <w:p w14:paraId="7E062E54" w14:textId="3903D7E7" w:rsidR="002F00FB" w:rsidRPr="002F00FB" w:rsidRDefault="002F00FB" w:rsidP="002F00FB">
      <w:pPr>
        <w:pStyle w:val="MTDisplayEquation"/>
      </w:pPr>
      <w:r>
        <w:lastRenderedPageBreak/>
        <w:tab/>
      </w:r>
      <w:r w:rsidR="00905817" w:rsidRPr="00905817">
        <w:rPr>
          <w:position w:val="-202"/>
        </w:rPr>
        <w:object w:dxaOrig="3540" w:dyaOrig="4160" w14:anchorId="499D8F19">
          <v:shape id="_x0000_i2805" type="#_x0000_t75" style="width:176.6pt;height:207.85pt" o:ole="">
            <v:imagedata r:id="rId3575" o:title=""/>
          </v:shape>
          <o:OLEObject Type="Embed" ProgID="Equation.DSMT4" ShapeID="_x0000_i2805" DrawAspect="Content" ObjectID="_1493587158" r:id="rId35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04" w:author="rawlins" w:date="2015-05-19T17:23:00Z">
          <w:r w:rsidR="00D3178E">
            <w:rPr>
              <w:noProof/>
            </w:rPr>
            <w:instrText>118</w:instrText>
          </w:r>
        </w:ins>
        <w:del w:id="3005" w:author="rawlins" w:date="2015-05-19T17:12:00Z">
          <w:r w:rsidR="001A2D84" w:rsidDel="00A671D9">
            <w:rPr>
              <w:noProof/>
            </w:rPr>
            <w:delInstrText>113</w:delInstrText>
          </w:r>
        </w:del>
      </w:fldSimple>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3006" w:name="_Toc289032646"/>
      <w:r>
        <w:t>Tied Contact</w:t>
      </w:r>
      <w:bookmarkEnd w:id="3006"/>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3007" w:name="_Toc289032647"/>
      <w:r>
        <w:t>Gap Function</w:t>
      </w:r>
      <w:bookmarkEnd w:id="3007"/>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806" type="#_x0000_t75" style="width:119.55pt;height:24.45pt" o:ole="">
            <v:imagedata r:id="rId3577" o:title=""/>
          </v:shape>
          <o:OLEObject Type="Embed" ProgID="Equation.DSMT4" ShapeID="_x0000_i2806" DrawAspect="Content" ObjectID="_1493587159" r:id="rId357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08" w:author="rawlins" w:date="2015-05-19T17:23:00Z">
          <w:r w:rsidR="00D3178E">
            <w:rPr>
              <w:noProof/>
            </w:rPr>
            <w:instrText>119</w:instrText>
          </w:r>
        </w:ins>
        <w:del w:id="3009" w:author="rawlins" w:date="2015-05-19T17:12:00Z">
          <w:r w:rsidR="001A2D84" w:rsidDel="00A671D9">
            <w:rPr>
              <w:noProof/>
            </w:rPr>
            <w:delInstrText>114</w:delInstrText>
          </w:r>
        </w:del>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807" type="#_x0000_t75" style="width:144.7pt;height:21.75pt" o:ole="">
            <v:imagedata r:id="rId3579" o:title=""/>
          </v:shape>
          <o:OLEObject Type="Embed" ProgID="Equation.DSMT4" ShapeID="_x0000_i2807" DrawAspect="Content" ObjectID="_1493587160" r:id="rId358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10" w:name="ZEqnNum428872"/>
      <w:r>
        <w:instrText>(</w:instrText>
      </w:r>
      <w:fldSimple w:instr=" SEQ MTSec \c \* Arabic \* MERGEFORMAT ">
        <w:r w:rsidR="00D3178E">
          <w:rPr>
            <w:noProof/>
          </w:rPr>
          <w:instrText>6</w:instrText>
        </w:r>
      </w:fldSimple>
      <w:r>
        <w:instrText>.</w:instrText>
      </w:r>
      <w:fldSimple w:instr=" SEQ MTEqn \c \* Arabic \* MERGEFORMAT ">
        <w:ins w:id="3011" w:author="rawlins" w:date="2015-05-19T17:23:00Z">
          <w:r w:rsidR="00D3178E">
            <w:rPr>
              <w:noProof/>
            </w:rPr>
            <w:instrText>120</w:instrText>
          </w:r>
        </w:ins>
        <w:del w:id="3012" w:author="rawlins" w:date="2015-05-19T17:12:00Z">
          <w:r w:rsidR="001A2D84" w:rsidDel="00A671D9">
            <w:rPr>
              <w:noProof/>
            </w:rPr>
            <w:delInstrText>115</w:delInstrText>
          </w:r>
        </w:del>
      </w:fldSimple>
      <w:r>
        <w:instrText>)</w:instrText>
      </w:r>
      <w:bookmarkEnd w:id="3010"/>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3013" w:name="_Toc289032648"/>
      <w:r>
        <w:t>Tied Contact Integral</w:t>
      </w:r>
      <w:bookmarkEnd w:id="3013"/>
    </w:p>
    <w:p w14:paraId="1C216324" w14:textId="77777777"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ins w:id="3014" w:author="rawlins" w:date="2015-05-19T17:23:00Z">
          <w:r w:rsidR="00D3178E">
            <w:instrText>(6.120)</w:instrText>
          </w:r>
        </w:ins>
        <w:del w:id="3015" w:author="rawlins" w:date="2015-05-19T17:12:00Z">
          <w:r w:rsidR="001A2D84" w:rsidDel="00A671D9">
            <w:delInstrText>(6.115)</w:delInstrText>
          </w:r>
        </w:del>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lastRenderedPageBreak/>
        <w:tab/>
      </w:r>
      <w:r w:rsidR="00905817" w:rsidRPr="00905817">
        <w:rPr>
          <w:position w:val="-34"/>
        </w:rPr>
        <w:object w:dxaOrig="1560" w:dyaOrig="620" w14:anchorId="1B375DF6">
          <v:shape id="_x0000_i2808" type="#_x0000_t75" style="width:78.1pt;height:30.55pt" o:ole="">
            <v:imagedata r:id="rId3581" o:title=""/>
          </v:shape>
          <o:OLEObject Type="Embed" ProgID="Equation.DSMT4" ShapeID="_x0000_i2808" DrawAspect="Content" ObjectID="_1493587161" r:id="rId358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16" w:name="ZEqnNum634962"/>
      <w:r>
        <w:instrText>(</w:instrText>
      </w:r>
      <w:fldSimple w:instr=" SEQ MTSec \c \* Arabic \* MERGEFORMAT ">
        <w:r w:rsidR="00D3178E">
          <w:rPr>
            <w:noProof/>
          </w:rPr>
          <w:instrText>6</w:instrText>
        </w:r>
      </w:fldSimple>
      <w:r>
        <w:instrText>.</w:instrText>
      </w:r>
      <w:fldSimple w:instr=" SEQ MTEqn \c \* Arabic \* MERGEFORMAT ">
        <w:ins w:id="3017" w:author="rawlins" w:date="2015-05-19T17:23:00Z">
          <w:r w:rsidR="00D3178E">
            <w:rPr>
              <w:noProof/>
            </w:rPr>
            <w:instrText>121</w:instrText>
          </w:r>
        </w:ins>
        <w:del w:id="3018" w:author="rawlins" w:date="2015-05-19T17:12:00Z">
          <w:r w:rsidR="001A2D84" w:rsidDel="00A671D9">
            <w:rPr>
              <w:noProof/>
            </w:rPr>
            <w:delInstrText>116</w:delInstrText>
          </w:r>
        </w:del>
      </w:fldSimple>
      <w:r>
        <w:instrText>)</w:instrText>
      </w:r>
      <w:bookmarkEnd w:id="3016"/>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9" type="#_x0000_t75" style="width:47.55pt;height:19.7pt" o:ole="">
            <v:imagedata r:id="rId3583" o:title=""/>
          </v:shape>
          <o:OLEObject Type="Embed" ProgID="Equation.DSMT4" ShapeID="_x0000_i2809" DrawAspect="Content" ObjectID="_1493587162" r:id="rId3584"/>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810" type="#_x0000_t75" style="width:52.3pt;height:15.6pt" o:ole="">
            <v:imagedata r:id="rId3585" o:title=""/>
          </v:shape>
          <o:OLEObject Type="Embed" ProgID="Equation.DSMT4" ShapeID="_x0000_i2810" DrawAspect="Content" ObjectID="_1493587163" r:id="rId358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19" w:author="rawlins" w:date="2015-05-19T17:23:00Z">
          <w:r w:rsidR="00D3178E">
            <w:rPr>
              <w:noProof/>
            </w:rPr>
            <w:instrText>122</w:instrText>
          </w:r>
        </w:ins>
        <w:del w:id="3020" w:author="rawlins" w:date="2015-05-19T17:12:00Z">
          <w:r w:rsidR="001A2D84" w:rsidDel="00A671D9">
            <w:rPr>
              <w:noProof/>
            </w:rPr>
            <w:delInstrText>117</w:delInstrText>
          </w:r>
        </w:del>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11" type="#_x0000_t75" style="width:10.2pt;height:12.9pt" o:ole="">
            <v:imagedata r:id="rId3587" o:title=""/>
          </v:shape>
          <o:OLEObject Type="Embed" ProgID="Equation.DSMT4" ShapeID="_x0000_i2811" DrawAspect="Content" ObjectID="_1493587164" r:id="rId3588"/>
        </w:object>
      </w:r>
      <w:r>
        <w:t xml:space="preserve">is the Lagrangian multiplier and </w:t>
      </w:r>
      <w:r w:rsidR="00905817" w:rsidRPr="00905817">
        <w:rPr>
          <w:position w:val="-6"/>
        </w:rPr>
        <w:object w:dxaOrig="200" w:dyaOrig="220" w14:anchorId="2F29B95B">
          <v:shape id="_x0000_i2812" type="#_x0000_t75" style="width:10.2pt;height:10.85pt" o:ole="">
            <v:imagedata r:id="rId3589" o:title=""/>
          </v:shape>
          <o:OLEObject Type="Embed" ProgID="Equation.DSMT4" ShapeID="_x0000_i2812" DrawAspect="Content" ObjectID="_1493587165" r:id="rId3590"/>
        </w:object>
      </w:r>
      <w:r>
        <w:t>is a penalty factor.</w:t>
      </w:r>
    </w:p>
    <w:p w14:paraId="10EFE885" w14:textId="77777777" w:rsidR="008C7882" w:rsidRDefault="008C7882" w:rsidP="008C7882"/>
    <w:p w14:paraId="5EB7FE2C" w14:textId="77777777" w:rsidR="008C7882" w:rsidRDefault="008C7882" w:rsidP="008C7882">
      <w:pPr>
        <w:pStyle w:val="Heading3"/>
      </w:pPr>
      <w:bookmarkStart w:id="3021" w:name="_Toc289032649"/>
      <w:r>
        <w:t>Linearization of the Contact Integral</w:t>
      </w:r>
      <w:bookmarkEnd w:id="3021"/>
    </w:p>
    <w:p w14:paraId="539EBF3E" w14:textId="77777777" w:rsidR="008C7882" w:rsidRDefault="008C7882" w:rsidP="008C7882">
      <w:r>
        <w:t xml:space="preserve">Since equation </w:t>
      </w:r>
      <w:r>
        <w:fldChar w:fldCharType="begin"/>
      </w:r>
      <w:r>
        <w:instrText xml:space="preserve"> GOTOBUTTON ZEqnNum634962  \* MERGEFORMAT </w:instrText>
      </w:r>
      <w:fldSimple w:instr=" REF ZEqnNum634962 \! \* MERGEFORMAT ">
        <w:ins w:id="3022" w:author="rawlins" w:date="2015-05-19T17:23:00Z">
          <w:r w:rsidR="00D3178E">
            <w:instrText>(6.121)</w:instrText>
          </w:r>
        </w:ins>
        <w:del w:id="3023" w:author="rawlins" w:date="2015-05-19T17:12:00Z">
          <w:r w:rsidR="001A2D84" w:rsidDel="00A671D9">
            <w:delInstrText>(6.116)</w:delInstrText>
          </w:r>
        </w:del>
      </w:fldSimple>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813" type="#_x0000_t75" style="width:96.45pt;height:30.55pt" o:ole="">
            <v:imagedata r:id="rId3591" o:title=""/>
          </v:shape>
          <o:OLEObject Type="Embed" ProgID="Equation.DSMT4" ShapeID="_x0000_i2813" DrawAspect="Content" ObjectID="_1493587166" r:id="rId359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24" w:name="ZEqnNum721558"/>
      <w:r>
        <w:instrText>(</w:instrText>
      </w:r>
      <w:fldSimple w:instr=" SEQ MTSec \c \* Arabic \* MERGEFORMAT ">
        <w:r w:rsidR="00D3178E">
          <w:rPr>
            <w:noProof/>
          </w:rPr>
          <w:instrText>6</w:instrText>
        </w:r>
      </w:fldSimple>
      <w:r>
        <w:instrText>.</w:instrText>
      </w:r>
      <w:fldSimple w:instr=" SEQ MTEqn \c \* Arabic \* MERGEFORMAT ">
        <w:ins w:id="3025" w:author="rawlins" w:date="2015-05-19T17:23:00Z">
          <w:r w:rsidR="00D3178E">
            <w:rPr>
              <w:noProof/>
            </w:rPr>
            <w:instrText>123</w:instrText>
          </w:r>
        </w:ins>
        <w:del w:id="3026" w:author="rawlins" w:date="2015-05-19T17:12:00Z">
          <w:r w:rsidR="001A2D84" w:rsidDel="00A671D9">
            <w:rPr>
              <w:noProof/>
            </w:rPr>
            <w:delInstrText>118</w:delInstrText>
          </w:r>
        </w:del>
      </w:fldSimple>
      <w:r>
        <w:instrText>)</w:instrText>
      </w:r>
      <w:bookmarkEnd w:id="3024"/>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814" type="#_x0000_t75" style="width:76.1pt;height:19pt" o:ole="">
            <v:imagedata r:id="rId3593" o:title=""/>
          </v:shape>
          <o:OLEObject Type="Embed" ProgID="Equation.DSMT4" ShapeID="_x0000_i2814" DrawAspect="Content" ObjectID="_1493587167" r:id="rId359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27" w:author="rawlins" w:date="2015-05-19T17:23:00Z">
          <w:r w:rsidR="00D3178E">
            <w:rPr>
              <w:noProof/>
            </w:rPr>
            <w:instrText>124</w:instrText>
          </w:r>
        </w:ins>
        <w:del w:id="3028" w:author="rawlins" w:date="2015-05-19T17:12:00Z">
          <w:r w:rsidR="001A2D84" w:rsidDel="00A671D9">
            <w:rPr>
              <w:noProof/>
            </w:rPr>
            <w:delInstrText>119</w:delInstrText>
          </w:r>
        </w:del>
      </w:fldSimple>
      <w:r>
        <w:instrText>)</w:instrText>
      </w:r>
      <w:r>
        <w:fldChar w:fldCharType="end"/>
      </w:r>
    </w:p>
    <w:p w14:paraId="7CF1907D" w14:textId="77777777" w:rsidR="008C7882" w:rsidRDefault="008C7882" w:rsidP="008C7882">
      <w:r>
        <w:t>and</w:t>
      </w:r>
    </w:p>
    <w:p w14:paraId="5A40F715" w14:textId="058830D9" w:rsidR="008C7882" w:rsidRDefault="008C7882" w:rsidP="008C7882">
      <w:pPr>
        <w:pStyle w:val="MTDisplayEquation"/>
      </w:pPr>
      <w:r>
        <w:tab/>
      </w:r>
      <w:r w:rsidR="00905817" w:rsidRPr="00905817">
        <w:rPr>
          <w:position w:val="-16"/>
        </w:rPr>
        <w:object w:dxaOrig="2980" w:dyaOrig="440" w14:anchorId="542454B7">
          <v:shape id="_x0000_i2815" type="#_x0000_t75" style="width:148.75pt;height:21.75pt" o:ole="">
            <v:imagedata r:id="rId3595" o:title=""/>
          </v:shape>
          <o:OLEObject Type="Embed" ProgID="Equation.DSMT4" ShapeID="_x0000_i2815" DrawAspect="Content" ObjectID="_1493587168" r:id="rId359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29" w:author="rawlins" w:date="2015-05-19T17:23:00Z">
          <w:r w:rsidR="00D3178E">
            <w:rPr>
              <w:noProof/>
            </w:rPr>
            <w:instrText>125</w:instrText>
          </w:r>
        </w:ins>
        <w:del w:id="3030" w:author="rawlins" w:date="2015-05-19T17:12:00Z">
          <w:r w:rsidR="001A2D84" w:rsidDel="00A671D9">
            <w:rPr>
              <w:noProof/>
            </w:rPr>
            <w:delInstrText>120</w:delInstrText>
          </w:r>
        </w:del>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16" type="#_x0000_t75" style="width:55pt;height:19pt" o:ole="">
            <v:imagedata r:id="rId3597" o:title=""/>
          </v:shape>
          <o:OLEObject Type="Embed" ProgID="Equation.DSMT4" ShapeID="_x0000_i2816" DrawAspect="Content" ObjectID="_1493587169" r:id="rId3598"/>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fldSimple w:instr=" REF ZEqnNum721558 \! \* MERGEFORMAT ">
        <w:ins w:id="3031" w:author="rawlins" w:date="2015-05-19T17:23:00Z">
          <w:r w:rsidR="00D3178E">
            <w:instrText>(6.123)</w:instrText>
          </w:r>
        </w:ins>
        <w:del w:id="3032" w:author="rawlins" w:date="2015-05-19T17:12:00Z">
          <w:r w:rsidR="001A2D84" w:rsidDel="00A671D9">
            <w:delInstrText>(6.118)</w:delInstrText>
          </w:r>
        </w:del>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17" type="#_x0000_t75" style="width:17pt;height:15.6pt" o:ole="">
            <v:imagedata r:id="rId3599" o:title=""/>
          </v:shape>
          <o:OLEObject Type="Embed" ProgID="Equation.DSMT4" ShapeID="_x0000_i2817" DrawAspect="Content" ObjectID="_1493587170" r:id="rId3600"/>
        </w:object>
      </w:r>
      <w:r>
        <w:t>and</w:t>
      </w:r>
      <w:r w:rsidR="00905817" w:rsidRPr="00905817">
        <w:rPr>
          <w:position w:val="-10"/>
        </w:rPr>
        <w:object w:dxaOrig="340" w:dyaOrig="320" w14:anchorId="67441558">
          <v:shape id="_x0000_i2818" type="#_x0000_t75" style="width:17pt;height:15.6pt" o:ole="">
            <v:imagedata r:id="rId3601" o:title=""/>
          </v:shape>
          <o:OLEObject Type="Embed" ProgID="Equation.DSMT4" ShapeID="_x0000_i2818" DrawAspect="Content" ObjectID="_1493587171" r:id="rId3602"/>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3033" w:name="_Toc289032650"/>
      <w:r>
        <w:t>Discretization</w:t>
      </w:r>
      <w:bookmarkEnd w:id="3033"/>
    </w:p>
    <w:p w14:paraId="74A4BD0D" w14:textId="77777777" w:rsidR="008C7882" w:rsidRDefault="008C7882" w:rsidP="008C7882">
      <w:r>
        <w:t xml:space="preserve">The contact integral </w:t>
      </w:r>
      <w:r>
        <w:fldChar w:fldCharType="begin"/>
      </w:r>
      <w:r>
        <w:instrText xml:space="preserve"> GOTOBUTTON ZEqnNum634962  \* MERGEFORMAT </w:instrText>
      </w:r>
      <w:fldSimple w:instr=" REF ZEqnNum634962 \! \* MERGEFORMAT ">
        <w:ins w:id="3034" w:author="rawlins" w:date="2015-05-19T17:23:00Z">
          <w:r w:rsidR="00D3178E">
            <w:instrText>(6.121)</w:instrText>
          </w:r>
        </w:ins>
        <w:del w:id="3035" w:author="rawlins" w:date="2015-05-19T17:12:00Z">
          <w:r w:rsidR="001A2D84" w:rsidDel="00A671D9">
            <w:delInstrText>(6.116)</w:delInstrText>
          </w:r>
        </w:del>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819" type="#_x0000_t75" style="width:106.65pt;height:39.4pt" o:ole="">
            <v:imagedata r:id="rId3603" o:title=""/>
          </v:shape>
          <o:OLEObject Type="Embed" ProgID="Equation.DSMT4" ShapeID="_x0000_i2819" DrawAspect="Content" ObjectID="_1493587172" r:id="rId360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36" w:name="ZEqnNum635054"/>
      <w:r>
        <w:instrText>(</w:instrText>
      </w:r>
      <w:fldSimple w:instr=" SEQ MTSec \c \* Arabic \* MERGEFORMAT ">
        <w:r w:rsidR="00D3178E">
          <w:rPr>
            <w:noProof/>
          </w:rPr>
          <w:instrText>6</w:instrText>
        </w:r>
      </w:fldSimple>
      <w:r>
        <w:instrText>.</w:instrText>
      </w:r>
      <w:fldSimple w:instr=" SEQ MTEqn \c \* Arabic \* MERGEFORMAT ">
        <w:ins w:id="3037" w:author="rawlins" w:date="2015-05-19T17:23:00Z">
          <w:r w:rsidR="00D3178E">
            <w:rPr>
              <w:noProof/>
            </w:rPr>
            <w:instrText>126</w:instrText>
          </w:r>
        </w:ins>
        <w:del w:id="3038" w:author="rawlins" w:date="2015-05-19T17:12:00Z">
          <w:r w:rsidR="001A2D84" w:rsidDel="00A671D9">
            <w:rPr>
              <w:noProof/>
            </w:rPr>
            <w:delInstrText>121</w:delInstrText>
          </w:r>
        </w:del>
      </w:fldSimple>
      <w:r>
        <w:instrText>)</w:instrText>
      </w:r>
      <w:bookmarkEnd w:id="3036"/>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820" type="#_x0000_t75" style="width:161pt;height:37.35pt" o:ole="">
            <v:imagedata r:id="rId3605" o:title=""/>
          </v:shape>
          <o:OLEObject Type="Embed" ProgID="Equation.DSMT4" ShapeID="_x0000_i2820" DrawAspect="Content" ObjectID="_1493587173" r:id="rId360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39" w:author="rawlins" w:date="2015-05-19T17:23:00Z">
          <w:r w:rsidR="00D3178E">
            <w:rPr>
              <w:noProof/>
            </w:rPr>
            <w:instrText>127</w:instrText>
          </w:r>
        </w:ins>
        <w:del w:id="3040" w:author="rawlins" w:date="2015-05-19T17:12:00Z">
          <w:r w:rsidR="001A2D84" w:rsidDel="00A671D9">
            <w:rPr>
              <w:noProof/>
            </w:rPr>
            <w:delInstrText>122</w:delInstrText>
          </w:r>
        </w:del>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821" type="#_x0000_t75" style="width:124.3pt;height:52.3pt" o:ole="">
            <v:imagedata r:id="rId3607" o:title=""/>
          </v:shape>
          <o:OLEObject Type="Embed" ProgID="Equation.DSMT4" ShapeID="_x0000_i2821" DrawAspect="Content" ObjectID="_1493587174" r:id="rId36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41" w:author="rawlins" w:date="2015-05-19T17:23:00Z">
          <w:r w:rsidR="00D3178E">
            <w:rPr>
              <w:noProof/>
            </w:rPr>
            <w:instrText>128</w:instrText>
          </w:r>
        </w:ins>
        <w:del w:id="3042" w:author="rawlins" w:date="2015-05-19T17:12:00Z">
          <w:r w:rsidR="001A2D84" w:rsidDel="00A671D9">
            <w:rPr>
              <w:noProof/>
            </w:rPr>
            <w:delInstrText>123</w:delInstrText>
          </w:r>
        </w:del>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822" type="#_x0000_t75" style="width:137.9pt;height:29.2pt" o:ole="">
            <v:imagedata r:id="rId3609" o:title=""/>
          </v:shape>
          <o:OLEObject Type="Embed" ProgID="Equation.DSMT4" ShapeID="_x0000_i2822" DrawAspect="Content" ObjectID="_1493587175" r:id="rId361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43" w:author="rawlins" w:date="2015-05-19T17:23:00Z">
          <w:r w:rsidR="00D3178E">
            <w:rPr>
              <w:noProof/>
            </w:rPr>
            <w:instrText>129</w:instrText>
          </w:r>
        </w:ins>
        <w:del w:id="3044" w:author="rawlins" w:date="2015-05-19T17:12:00Z">
          <w:r w:rsidR="001A2D84" w:rsidDel="00A671D9">
            <w:rPr>
              <w:noProof/>
            </w:rPr>
            <w:delInstrText>124</w:delInstrText>
          </w:r>
        </w:del>
      </w:fldSimple>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ins w:id="3045" w:author="rawlins" w:date="2015-05-19T17:23:00Z">
          <w:r w:rsidR="00D3178E">
            <w:instrText>(6.126)</w:instrText>
          </w:r>
        </w:ins>
        <w:del w:id="3046" w:author="rawlins" w:date="2015-05-19T17:12:00Z">
          <w:r w:rsidR="001A2D84" w:rsidDel="00A671D9">
            <w:delInstrText>(6.121)</w:delInstrText>
          </w:r>
        </w:del>
      </w:fldSimple>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823" type="#_x0000_t75" style="width:184.1pt;height:37.35pt" o:ole="">
            <v:imagedata r:id="rId3611" o:title=""/>
          </v:shape>
          <o:OLEObject Type="Embed" ProgID="Equation.DSMT4" ShapeID="_x0000_i2823" DrawAspect="Content" ObjectID="_1493587176" r:id="rId361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47" w:author="rawlins" w:date="2015-05-19T17:23:00Z">
          <w:r w:rsidR="00D3178E">
            <w:rPr>
              <w:noProof/>
            </w:rPr>
            <w:instrText>130</w:instrText>
          </w:r>
        </w:ins>
        <w:del w:id="3048" w:author="rawlins" w:date="2015-05-19T17:12:00Z">
          <w:r w:rsidR="001A2D84" w:rsidDel="00A671D9">
            <w:rPr>
              <w:noProof/>
            </w:rPr>
            <w:delInstrText>125</w:delInstrText>
          </w:r>
        </w:del>
      </w:fldSimple>
      <w:r>
        <w:instrText>)</w:instrText>
      </w:r>
      <w:r>
        <w:fldChar w:fldCharType="end"/>
      </w:r>
    </w:p>
    <w:p w14:paraId="5E05CBE4" w14:textId="77777777" w:rsidR="008C7882" w:rsidRDefault="008C7882" w:rsidP="008C7882">
      <w:r>
        <w:t>where</w:t>
      </w:r>
    </w:p>
    <w:p w14:paraId="1F6BDF9E" w14:textId="0826F5C5" w:rsidR="008C7882" w:rsidRDefault="008C7882" w:rsidP="008C7882">
      <w:pPr>
        <w:pStyle w:val="MTDisplayEquation"/>
      </w:pPr>
      <w:r>
        <w:tab/>
      </w:r>
      <w:r w:rsidR="00905817" w:rsidRPr="00905817">
        <w:rPr>
          <w:position w:val="-18"/>
        </w:rPr>
        <w:object w:dxaOrig="3940" w:dyaOrig="480" w14:anchorId="778699D6">
          <v:shape id="_x0000_i2824" type="#_x0000_t75" style="width:196.3pt;height:24.45pt" o:ole="">
            <v:imagedata r:id="rId3613" o:title=""/>
          </v:shape>
          <o:OLEObject Type="Embed" ProgID="Equation.DSMT4" ShapeID="_x0000_i2824" DrawAspect="Content" ObjectID="_1493587177" r:id="rId361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49" w:author="rawlins" w:date="2015-05-19T17:23:00Z">
          <w:r w:rsidR="00D3178E">
            <w:rPr>
              <w:noProof/>
            </w:rPr>
            <w:instrText>131</w:instrText>
          </w:r>
        </w:ins>
        <w:del w:id="3050" w:author="rawlins" w:date="2015-05-19T17:12:00Z">
          <w:r w:rsidR="001A2D84" w:rsidDel="00A671D9">
            <w:rPr>
              <w:noProof/>
            </w:rPr>
            <w:delInstrText>126</w:delInstrText>
          </w:r>
        </w:del>
      </w:fldSimple>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825" type="#_x0000_t75" style="width:150.8pt;height:19.7pt" o:ole="">
            <v:imagedata r:id="rId3615" o:title=""/>
          </v:shape>
          <o:OLEObject Type="Embed" ProgID="Equation.DSMT4" ShapeID="_x0000_i2825" DrawAspect="Content" ObjectID="_1493587178" r:id="rId361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51" w:author="rawlins" w:date="2015-05-19T17:23:00Z">
          <w:r w:rsidR="00D3178E">
            <w:rPr>
              <w:noProof/>
            </w:rPr>
            <w:instrText>132</w:instrText>
          </w:r>
        </w:ins>
        <w:del w:id="3052" w:author="rawlins" w:date="2015-05-19T17:12:00Z">
          <w:r w:rsidR="001A2D84" w:rsidDel="00A671D9">
            <w:rPr>
              <w:noProof/>
            </w:rPr>
            <w:delInstrText>127</w:delInstrText>
          </w:r>
        </w:del>
      </w:fldSimple>
      <w:r>
        <w:instrText>)</w:instrText>
      </w:r>
      <w:r>
        <w:fldChar w:fldCharType="end"/>
      </w:r>
    </w:p>
    <w:p w14:paraId="1113B65B" w14:textId="77777777" w:rsidR="008C7882" w:rsidRDefault="008C7882" w:rsidP="008C7882">
      <w:r>
        <w:t>and</w:t>
      </w:r>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826" type="#_x0000_t75" style="width:98.5pt;height:56.4pt" o:ole="">
            <v:imagedata r:id="rId3617" o:title=""/>
          </v:shape>
          <o:OLEObject Type="Embed" ProgID="Equation.DSMT4" ShapeID="_x0000_i2826" DrawAspect="Content" ObjectID="_1493587179" r:id="rId361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53" w:author="rawlins" w:date="2015-05-19T17:23:00Z">
          <w:r w:rsidR="00D3178E">
            <w:rPr>
              <w:noProof/>
            </w:rPr>
            <w:instrText>133</w:instrText>
          </w:r>
        </w:ins>
        <w:del w:id="3054" w:author="rawlins" w:date="2015-05-19T17:12:00Z">
          <w:r w:rsidR="001A2D84" w:rsidDel="00A671D9">
            <w:rPr>
              <w:noProof/>
            </w:rPr>
            <w:delInstrText>128</w:delInstrText>
          </w:r>
        </w:del>
      </w:fldSimple>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ins w:id="3055" w:author="rawlins" w:date="2015-05-19T17:23:00Z">
          <w:r w:rsidR="00D3178E">
            <w:instrText>(6.123)</w:instrText>
          </w:r>
        </w:ins>
        <w:del w:id="3056" w:author="rawlins" w:date="2015-05-19T17:12:00Z">
          <w:r w:rsidR="001A2D84" w:rsidDel="00A671D9">
            <w:delInstrText>(6.118)</w:delInstrText>
          </w:r>
        </w:del>
      </w:fldSimple>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827" type="#_x0000_t75" style="width:156.9pt;height:37.35pt" o:ole="">
            <v:imagedata r:id="rId3619" o:title=""/>
          </v:shape>
          <o:OLEObject Type="Embed" ProgID="Equation.DSMT4" ShapeID="_x0000_i2827" DrawAspect="Content" ObjectID="_1493587180" r:id="rId362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57" w:author="rawlins" w:date="2015-05-19T17:23:00Z">
          <w:r w:rsidR="00D3178E">
            <w:rPr>
              <w:noProof/>
            </w:rPr>
            <w:instrText>134</w:instrText>
          </w:r>
        </w:ins>
        <w:del w:id="3058" w:author="rawlins" w:date="2015-05-19T17:12:00Z">
          <w:r w:rsidR="001A2D84" w:rsidDel="00A671D9">
            <w:rPr>
              <w:noProof/>
            </w:rPr>
            <w:delInstrText>129</w:delInstrText>
          </w:r>
        </w:del>
      </w:fldSimple>
      <w:r>
        <w:instrText>)</w:instrText>
      </w:r>
      <w:r>
        <w:fldChar w:fldCharType="end"/>
      </w:r>
    </w:p>
    <w:p w14:paraId="58BCAD4C" w14:textId="77777777" w:rsidR="008C7882" w:rsidRDefault="008C7882" w:rsidP="008C7882">
      <w:r>
        <w:t xml:space="preserve"> where</w:t>
      </w:r>
    </w:p>
    <w:p w14:paraId="59512848" w14:textId="65637B64" w:rsidR="008C7882" w:rsidRDefault="008C7882" w:rsidP="008C7882">
      <w:pPr>
        <w:pStyle w:val="MTDisplayEquation"/>
      </w:pPr>
      <w:r>
        <w:tab/>
      </w:r>
      <w:r w:rsidR="00905817" w:rsidRPr="00905817">
        <w:rPr>
          <w:position w:val="-12"/>
        </w:rPr>
        <w:object w:dxaOrig="1200" w:dyaOrig="380" w14:anchorId="6C90B999">
          <v:shape id="_x0000_i2828" type="#_x0000_t75" style="width:59.75pt;height:19pt" o:ole="">
            <v:imagedata r:id="rId3621" o:title=""/>
          </v:shape>
          <o:OLEObject Type="Embed" ProgID="Equation.DSMT4" ShapeID="_x0000_i2828" DrawAspect="Content" ObjectID="_1493587181" r:id="rId362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59" w:author="rawlins" w:date="2015-05-19T17:23:00Z">
          <w:r w:rsidR="00D3178E">
            <w:rPr>
              <w:noProof/>
            </w:rPr>
            <w:instrText>135</w:instrText>
          </w:r>
        </w:ins>
        <w:del w:id="3060" w:author="rawlins" w:date="2015-05-19T17:12:00Z">
          <w:r w:rsidR="001A2D84" w:rsidDel="00A671D9">
            <w:rPr>
              <w:noProof/>
            </w:rPr>
            <w:delInstrText>130</w:delInstrText>
          </w:r>
        </w:del>
      </w:fldSimple>
      <w:r>
        <w:instrText>)</w:instrText>
      </w:r>
      <w:r>
        <w:fldChar w:fldCharType="end"/>
      </w:r>
    </w:p>
    <w:p w14:paraId="19832CAC" w14:textId="77777777" w:rsidR="008C7882" w:rsidRPr="001A3520" w:rsidRDefault="008C7882" w:rsidP="008C7882"/>
    <w:p w14:paraId="58558625" w14:textId="77777777" w:rsidR="002B7157" w:rsidRDefault="002B7157" w:rsidP="008C7882">
      <w:pPr>
        <w:pStyle w:val="Heading1"/>
        <w:numPr>
          <w:ilvl w:val="0"/>
          <w:numId w:val="0"/>
        </w:num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3061" w:name="_Toc289032651"/>
      <w:r>
        <w:lastRenderedPageBreak/>
        <w:t>Dynamics</w:t>
      </w:r>
      <w:bookmarkEnd w:id="3061"/>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2FCBEC6D" w:rsidR="002B7157" w:rsidRDefault="002B7157" w:rsidP="00F75A04">
      <w:pPr>
        <w:pStyle w:val="MTDisplayEquation"/>
      </w:pPr>
      <w:r>
        <w:tab/>
      </w:r>
      <w:r w:rsidR="00905817" w:rsidRPr="00905817">
        <w:rPr>
          <w:position w:val="-32"/>
        </w:rPr>
        <w:object w:dxaOrig="2620" w:dyaOrig="760" w14:anchorId="1409B655">
          <v:shape id="_x0000_i2829" type="#_x0000_t75" style="width:131.1pt;height:37.35pt" o:ole="">
            <v:imagedata r:id="rId3623" o:title=""/>
          </v:shape>
          <o:OLEObject Type="Embed" ProgID="Equation.DSMT4" ShapeID="_x0000_i2829" DrawAspect="Content" ObjectID="_1493587182" r:id="rId3624"/>
        </w:object>
      </w:r>
      <w:r>
        <w:t xml:space="preserve"> </w:t>
      </w:r>
      <w:r>
        <w:tab/>
      </w:r>
      <w:ins w:id="3062" w:author="Kingsley" w:date="2014-05-24T14:25:00Z">
        <w:r w:rsidR="00567B45">
          <w:fldChar w:fldCharType="begin"/>
        </w:r>
        <w:r w:rsidR="00567B45">
          <w:instrText xml:space="preserve"> MACROBUTTON MTEditEquationSection2 </w:instrText>
        </w:r>
        <w:r w:rsidR="00567B45" w:rsidRPr="00567B45">
          <w:rPr>
            <w:rStyle w:val="MTEquationSection"/>
            <w:rPrChange w:id="3063" w:author="Kingsley" w:date="2014-05-24T14:25:00Z">
              <w:rPr/>
            </w:rPrChange>
          </w:rPr>
          <w:instrText>Equation Section 7</w:instrText>
        </w:r>
        <w:r w:rsidR="00567B45">
          <w:fldChar w:fldCharType="begin"/>
        </w:r>
        <w:r w:rsidR="00567B45">
          <w:instrText xml:space="preserve"> SEQ MTEqn \r \h \* MERGEFORMAT </w:instrText>
        </w:r>
      </w:ins>
      <w:del w:id="3064" w:author="Gerard" w:date="2015-05-06T12:49:00Z">
        <w:r w:rsidR="00567B45">
          <w:fldChar w:fldCharType="end"/>
        </w:r>
      </w:del>
      <w:ins w:id="3065" w:author="Kingsley" w:date="2014-05-24T14:25:00Z">
        <w:r w:rsidR="00567B45">
          <w:fldChar w:fldCharType="begin"/>
        </w:r>
        <w:r w:rsidR="00567B45">
          <w:instrText xml:space="preserve"> SEQ MTSec \r 7 \h \* MERGEFORMAT </w:instrText>
        </w:r>
      </w:ins>
      <w:del w:id="3066" w:author="Gerard" w:date="2015-05-06T12:49:00Z">
        <w:r w:rsidR="00567B45">
          <w:fldChar w:fldCharType="end"/>
        </w:r>
      </w:del>
      <w:ins w:id="3067" w:author="Kingsley" w:date="2014-05-24T14:25:00Z">
        <w:r w:rsidR="00567B45">
          <w:fldChar w:fldCharType="end"/>
        </w:r>
        <w:del w:id="3068"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69" w:author="rawlins" w:date="2015-05-19T17:20:00Z">
        <w:r w:rsidR="00567B45" w:rsidDel="00B70E0F">
          <w:fldChar w:fldCharType="end"/>
        </w:r>
      </w:del>
      <w:bookmarkStart w:id="3070" w:name="ZEqnNum192348"/>
      <w:ins w:id="3071" w:author="Kingsley" w:date="2014-05-24T14:25:00Z">
        <w:del w:id="3072"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73" w:author="rawlins" w:date="2015-05-19T17:20:00Z">
        <w:r w:rsidR="00567B45" w:rsidDel="00B70E0F">
          <w:fldChar w:fldCharType="separate"/>
        </w:r>
      </w:del>
      <w:ins w:id="3074" w:author="Kingsley" w:date="2014-05-24T14:25:00Z">
        <w:del w:id="3075" w:author="rawlins" w:date="2015-05-19T17:20:00Z">
          <w:r w:rsidR="00567B45" w:rsidDel="00B70E0F">
            <w:fldChar w:fldCharType="end"/>
          </w:r>
          <w:r w:rsidR="00567B45" w:rsidDel="00B70E0F">
            <w:delInstrText>.</w:delInstrText>
          </w:r>
          <w:r w:rsidR="00567B45" w:rsidDel="00B70E0F">
            <w:fldChar w:fldCharType="begin"/>
          </w:r>
          <w:r w:rsidR="00567B45" w:rsidDel="00B70E0F">
            <w:delInstrText xml:space="preserve"> SEQ MTEqn \c \* Arabic \* MERGEFORMAT </w:delInstrText>
          </w:r>
        </w:del>
      </w:ins>
      <w:del w:id="3076" w:author="rawlins" w:date="2015-05-19T17:20:00Z">
        <w:r w:rsidR="00567B45" w:rsidDel="00B70E0F">
          <w:fldChar w:fldCharType="separate"/>
        </w:r>
      </w:del>
      <w:ins w:id="3077" w:author="Kingsley" w:date="2014-05-24T14:25:00Z">
        <w:del w:id="3078" w:author="rawlins" w:date="2015-05-19T17:20:00Z">
          <w:r w:rsidR="00567B45" w:rsidDel="00B70E0F">
            <w:fldChar w:fldCharType="end"/>
          </w:r>
          <w:r w:rsidR="00567B45" w:rsidDel="00B70E0F">
            <w:delInstrText>)</w:delInstrText>
          </w:r>
          <w:bookmarkEnd w:id="3070"/>
          <w:r w:rsidR="00567B45" w:rsidDel="00B70E0F">
            <w:fldChar w:fldCharType="end"/>
          </w:r>
        </w:del>
      </w:ins>
      <w:ins w:id="3079"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80" w:name="ZEqnNum633324"/>
        <w:r w:rsidR="00B70E0F">
          <w:instrText>(</w:instrText>
        </w:r>
        <w:r w:rsidR="00B70E0F">
          <w:fldChar w:fldCharType="begin"/>
        </w:r>
        <w:r w:rsidR="00B70E0F">
          <w:instrText xml:space="preserve"> SEQ MTSec \c \* Arabic \* MERGEFORMAT </w:instrText>
        </w:r>
      </w:ins>
      <w:r w:rsidR="00B70E0F">
        <w:fldChar w:fldCharType="separate"/>
      </w:r>
      <w:ins w:id="3081" w:author="rawlins" w:date="2015-05-19T17:23:00Z">
        <w:r w:rsidR="00D3178E">
          <w:rPr>
            <w:noProof/>
          </w:rPr>
          <w:instrText>7</w:instrText>
        </w:r>
      </w:ins>
      <w:ins w:id="3082"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83" w:author="rawlins" w:date="2015-05-19T17:23:00Z">
        <w:r w:rsidR="00D3178E">
          <w:rPr>
            <w:noProof/>
          </w:rPr>
          <w:instrText>1</w:instrText>
        </w:r>
      </w:ins>
      <w:ins w:id="3084" w:author="rawlins" w:date="2015-05-19T17:20:00Z">
        <w:r w:rsidR="00B70E0F">
          <w:fldChar w:fldCharType="end"/>
        </w:r>
        <w:r w:rsidR="00B70E0F">
          <w:instrText>)</w:instrText>
        </w:r>
        <w:bookmarkEnd w:id="3080"/>
        <w:r w:rsidR="00B70E0F">
          <w:fldChar w:fldCharType="end"/>
        </w:r>
      </w:ins>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381D6B15" w:rsidR="00734D81" w:rsidRDefault="00734D81" w:rsidP="00F75A04">
      <w:pPr>
        <w:pStyle w:val="MTDisplayEquation"/>
      </w:pPr>
      <w:r>
        <w:tab/>
      </w:r>
      <w:r w:rsidR="00905817" w:rsidRPr="00905817">
        <w:rPr>
          <w:position w:val="-58"/>
        </w:rPr>
        <w:object w:dxaOrig="2340" w:dyaOrig="1280" w14:anchorId="5AAFD9E4">
          <v:shape id="_x0000_i2830" type="#_x0000_t75" style="width:116.85pt;height:63.85pt" o:ole="">
            <v:imagedata r:id="rId3625" o:title=""/>
          </v:shape>
          <o:OLEObject Type="Embed" ProgID="Equation.DSMT4" ShapeID="_x0000_i2830" DrawAspect="Content" ObjectID="_1493587183" r:id="rId3626"/>
        </w:object>
      </w:r>
      <w:r>
        <w:t xml:space="preserve"> </w:t>
      </w:r>
      <w:r>
        <w:tab/>
      </w:r>
      <w:ins w:id="3085" w:author="Kingsley" w:date="2014-05-24T14:25:00Z">
        <w:del w:id="3086"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87" w:author="rawlins" w:date="2015-05-19T17:20:00Z">
        <w:r w:rsidR="00567B45" w:rsidDel="00B70E0F">
          <w:fldChar w:fldCharType="end"/>
        </w:r>
      </w:del>
      <w:bookmarkStart w:id="3088" w:name="ZEqnNum177335"/>
      <w:ins w:id="3089" w:author="Kingsley" w:date="2014-05-24T14:25:00Z">
        <w:del w:id="3090"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91" w:author="rawlins" w:date="2015-05-19T17:20:00Z">
        <w:r w:rsidR="00567B45" w:rsidDel="00B70E0F">
          <w:fldChar w:fldCharType="separate"/>
        </w:r>
      </w:del>
      <w:ins w:id="3092" w:author="Kingsley" w:date="2014-05-24T14:25:00Z">
        <w:del w:id="3093" w:author="rawlins" w:date="2015-05-19T17:20:00Z">
          <w:r w:rsidR="00567B45" w:rsidDel="00B70E0F">
            <w:fldChar w:fldCharType="end"/>
          </w:r>
          <w:r w:rsidR="00567B45" w:rsidDel="00B70E0F">
            <w:delInstrText>.</w:delInstrText>
          </w:r>
          <w:r w:rsidR="00567B45" w:rsidDel="00B70E0F">
            <w:fldChar w:fldCharType="begin"/>
          </w:r>
          <w:r w:rsidR="00567B45" w:rsidDel="00B70E0F">
            <w:delInstrText xml:space="preserve"> SEQ MTEqn \c \* Arabic \* MERGEFORMAT </w:delInstrText>
          </w:r>
        </w:del>
      </w:ins>
      <w:del w:id="3094" w:author="rawlins" w:date="2015-05-19T17:20:00Z">
        <w:r w:rsidR="00567B45" w:rsidDel="00B70E0F">
          <w:fldChar w:fldCharType="separate"/>
        </w:r>
      </w:del>
      <w:ins w:id="3095" w:author="Kingsley" w:date="2014-05-24T14:25:00Z">
        <w:del w:id="3096" w:author="rawlins" w:date="2015-05-19T17:20:00Z">
          <w:r w:rsidR="00567B45" w:rsidDel="00B70E0F">
            <w:fldChar w:fldCharType="end"/>
          </w:r>
          <w:r w:rsidR="00567B45" w:rsidDel="00B70E0F">
            <w:delInstrText>)</w:delInstrText>
          </w:r>
          <w:bookmarkEnd w:id="3088"/>
          <w:r w:rsidR="00567B45" w:rsidDel="00B70E0F">
            <w:fldChar w:fldCharType="end"/>
          </w:r>
        </w:del>
      </w:ins>
      <w:ins w:id="3097"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98" w:name="ZEqnNum748144"/>
        <w:r w:rsidR="00B70E0F">
          <w:instrText>(</w:instrText>
        </w:r>
        <w:r w:rsidR="00B70E0F">
          <w:fldChar w:fldCharType="begin"/>
        </w:r>
        <w:r w:rsidR="00B70E0F">
          <w:instrText xml:space="preserve"> SEQ MTSec \c \* Arabic \* MERGEFORMAT </w:instrText>
        </w:r>
      </w:ins>
      <w:r w:rsidR="00B70E0F">
        <w:fldChar w:fldCharType="separate"/>
      </w:r>
      <w:ins w:id="3099" w:author="rawlins" w:date="2015-05-19T17:23:00Z">
        <w:r w:rsidR="00D3178E">
          <w:rPr>
            <w:noProof/>
          </w:rPr>
          <w:instrText>7</w:instrText>
        </w:r>
      </w:ins>
      <w:ins w:id="3100"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101" w:author="rawlins" w:date="2015-05-19T17:23:00Z">
        <w:r w:rsidR="00D3178E">
          <w:rPr>
            <w:noProof/>
          </w:rPr>
          <w:instrText>2</w:instrText>
        </w:r>
      </w:ins>
      <w:ins w:id="3102" w:author="rawlins" w:date="2015-05-19T17:20:00Z">
        <w:r w:rsidR="00B70E0F">
          <w:fldChar w:fldCharType="end"/>
        </w:r>
        <w:r w:rsidR="00B70E0F">
          <w:instrText>)</w:instrText>
        </w:r>
        <w:bookmarkEnd w:id="3098"/>
        <w:r w:rsidR="00B70E0F">
          <w:fldChar w:fldCharType="end"/>
        </w:r>
      </w:ins>
      <w:bookmarkStart w:id="3103" w:name="_GoBack"/>
      <w:bookmarkEnd w:id="3103"/>
    </w:p>
    <w:p w14:paraId="22907663" w14:textId="75B168E5" w:rsidR="00734D81" w:rsidRDefault="00734D81" w:rsidP="00F75A04">
      <w:r>
        <w:t xml:space="preserve">Using </w:t>
      </w:r>
      <w:ins w:id="3104" w:author="rawlins" w:date="2015-05-19T17:22:00Z">
        <w:r w:rsidR="00D3178E">
          <w:fldChar w:fldCharType="begin"/>
        </w:r>
        <w:r w:rsidR="00D3178E">
          <w:instrText xml:space="preserve"> GOTOBUTTON ZEqnNum748144  \* MERGEFORMAT </w:instrText>
        </w:r>
        <w:r w:rsidR="00D3178E">
          <w:fldChar w:fldCharType="begin"/>
        </w:r>
        <w:r w:rsidR="00D3178E">
          <w:instrText xml:space="preserve"> REF ZEqnNum748144 \* Charformat \! \* MERGEFORMAT </w:instrText>
        </w:r>
      </w:ins>
      <w:r w:rsidR="00D3178E">
        <w:fldChar w:fldCharType="separate"/>
      </w:r>
      <w:ins w:id="3105" w:author="rawlins" w:date="2015-05-19T17:23:00Z">
        <w:r w:rsidR="00D3178E">
          <w:instrText>(7.2)</w:instrText>
        </w:r>
      </w:ins>
      <w:ins w:id="3106" w:author="rawlins" w:date="2015-05-19T17:22:00Z">
        <w:r w:rsidR="00D3178E">
          <w:fldChar w:fldCharType="end"/>
        </w:r>
        <w:r w:rsidR="00D3178E">
          <w:fldChar w:fldCharType="end"/>
        </w:r>
      </w:ins>
      <w:r>
        <w:t xml:space="preserve"> we can solve for </w:t>
      </w:r>
      <w:r w:rsidR="00905817" w:rsidRPr="00905817">
        <w:rPr>
          <w:position w:val="-12"/>
        </w:rPr>
        <w:object w:dxaOrig="420" w:dyaOrig="380" w14:anchorId="3E0F07D0">
          <v:shape id="_x0000_i2831" type="#_x0000_t75" style="width:20.4pt;height:19pt" o:ole="">
            <v:imagedata r:id="rId3627" o:title=""/>
          </v:shape>
          <o:OLEObject Type="Embed" ProgID="Equation.DSMT4" ShapeID="_x0000_i2831" DrawAspect="Content" ObjectID="_1493587184" r:id="rId3628"/>
        </w:object>
      </w:r>
      <w:r>
        <w:t xml:space="preserve"> .</w:t>
      </w:r>
    </w:p>
    <w:p w14:paraId="1B1A8497" w14:textId="0988C569" w:rsidR="00734D81" w:rsidRDefault="00734D81" w:rsidP="00F75A04">
      <w:pPr>
        <w:pStyle w:val="MTDisplayEquation"/>
      </w:pPr>
      <w:r>
        <w:tab/>
      </w:r>
      <w:r w:rsidR="00905817" w:rsidRPr="00905817">
        <w:rPr>
          <w:position w:val="-24"/>
        </w:rPr>
        <w:object w:dxaOrig="3640" w:dyaOrig="620" w14:anchorId="2D92F39F">
          <v:shape id="_x0000_i2832" type="#_x0000_t75" style="width:183.4pt;height:30.55pt" o:ole="">
            <v:imagedata r:id="rId3629" o:title=""/>
          </v:shape>
          <o:OLEObject Type="Embed" ProgID="Equation.DSMT4" ShapeID="_x0000_i2832" DrawAspect="Content" ObjectID="_1493587185" r:id="rId3630"/>
        </w:object>
      </w:r>
      <w:r>
        <w:t xml:space="preserve"> </w:t>
      </w:r>
      <w:r>
        <w:tab/>
      </w:r>
      <w:ins w:id="3107" w:author="Kingsley" w:date="2014-05-24T14:25:00Z">
        <w:del w:id="3108"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109" w:author="rawlins" w:date="2015-05-19T17:20:00Z">
        <w:r w:rsidR="00567B45" w:rsidDel="00B70E0F">
          <w:fldChar w:fldCharType="end"/>
        </w:r>
      </w:del>
      <w:bookmarkStart w:id="3110" w:name="ZEqnNum768201"/>
      <w:ins w:id="3111" w:author="Kingsley" w:date="2014-05-24T14:25:00Z">
        <w:del w:id="3112"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113" w:author="rawlins" w:date="2015-05-19T17:20:00Z">
        <w:r w:rsidR="00567B45" w:rsidDel="00B70E0F">
          <w:fldChar w:fldCharType="separate"/>
        </w:r>
      </w:del>
      <w:ins w:id="3114" w:author="Kingsley" w:date="2014-05-24T14:25:00Z">
        <w:del w:id="3115" w:author="rawlins" w:date="2015-05-19T17:20:00Z">
          <w:r w:rsidR="00567B45" w:rsidDel="00B70E0F">
            <w:fldChar w:fldCharType="end"/>
          </w:r>
          <w:r w:rsidR="00567B45" w:rsidDel="00B70E0F">
            <w:delInstrText>.</w:delInstrText>
          </w:r>
          <w:r w:rsidR="00567B45" w:rsidDel="00B70E0F">
            <w:fldChar w:fldCharType="begin"/>
          </w:r>
          <w:r w:rsidR="00567B45" w:rsidDel="00B70E0F">
            <w:delInstrText xml:space="preserve"> SEQ MTEqn \c \* Arabic \* MERGEFORMAT </w:delInstrText>
          </w:r>
        </w:del>
      </w:ins>
      <w:del w:id="3116" w:author="rawlins" w:date="2015-05-19T17:20:00Z">
        <w:r w:rsidR="00567B45" w:rsidDel="00B70E0F">
          <w:fldChar w:fldCharType="separate"/>
        </w:r>
      </w:del>
      <w:ins w:id="3117" w:author="Kingsley" w:date="2014-05-24T14:25:00Z">
        <w:del w:id="3118" w:author="rawlins" w:date="2015-05-19T17:20:00Z">
          <w:r w:rsidR="00567B45" w:rsidDel="00B70E0F">
            <w:fldChar w:fldCharType="end"/>
          </w:r>
          <w:r w:rsidR="00567B45" w:rsidDel="00B70E0F">
            <w:delInstrText>)</w:delInstrText>
          </w:r>
          <w:bookmarkEnd w:id="3110"/>
          <w:r w:rsidR="00567B45" w:rsidDel="00B70E0F">
            <w:fldChar w:fldCharType="end"/>
          </w:r>
        </w:del>
      </w:ins>
      <w:ins w:id="3119"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120" w:name="ZEqnNum747290"/>
        <w:r w:rsidR="00B70E0F">
          <w:instrText>(</w:instrText>
        </w:r>
        <w:r w:rsidR="00B70E0F">
          <w:fldChar w:fldCharType="begin"/>
        </w:r>
        <w:r w:rsidR="00B70E0F">
          <w:instrText xml:space="preserve"> SEQ MTSec \c \* Arabic \* MERGEFORMAT </w:instrText>
        </w:r>
      </w:ins>
      <w:r w:rsidR="00B70E0F">
        <w:fldChar w:fldCharType="separate"/>
      </w:r>
      <w:ins w:id="3121" w:author="rawlins" w:date="2015-05-19T17:23:00Z">
        <w:r w:rsidR="00D3178E">
          <w:rPr>
            <w:noProof/>
          </w:rPr>
          <w:instrText>7</w:instrText>
        </w:r>
      </w:ins>
      <w:ins w:id="3122"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123" w:author="rawlins" w:date="2015-05-19T17:23:00Z">
        <w:r w:rsidR="00D3178E">
          <w:rPr>
            <w:noProof/>
          </w:rPr>
          <w:instrText>3</w:instrText>
        </w:r>
      </w:ins>
      <w:ins w:id="3124" w:author="rawlins" w:date="2015-05-19T17:20:00Z">
        <w:r w:rsidR="00B70E0F">
          <w:fldChar w:fldCharType="end"/>
        </w:r>
        <w:r w:rsidR="00B70E0F">
          <w:instrText>)</w:instrText>
        </w:r>
        <w:bookmarkEnd w:id="3120"/>
        <w:r w:rsidR="00B70E0F">
          <w:fldChar w:fldCharType="end"/>
        </w:r>
      </w:ins>
    </w:p>
    <w:p w14:paraId="635D596A" w14:textId="014A0573" w:rsidR="00CC7944" w:rsidRDefault="00CC7944" w:rsidP="00F75A04">
      <w:r>
        <w:t>Substituting this into equation</w:t>
      </w:r>
      <w:ins w:id="3125" w:author="rawlins" w:date="2015-05-19T17:22: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126" w:author="rawlins" w:date="2015-05-19T17:23:00Z">
        <w:r w:rsidR="00D3178E">
          <w:instrText>(7.1)</w:instrText>
        </w:r>
      </w:ins>
      <w:ins w:id="3127" w:author="rawlins" w:date="2015-05-19T17:22:00Z">
        <w:r w:rsidR="00D3178E">
          <w:fldChar w:fldCharType="end"/>
        </w:r>
        <w:r w:rsidR="00D3178E">
          <w:fldChar w:fldCharType="end"/>
        </w:r>
        <w:r w:rsidR="00D3178E">
          <w:t xml:space="preserve"> </w:t>
        </w:r>
      </w:ins>
      <w:r>
        <w:t>results in the following linear system of equations.</w:t>
      </w:r>
    </w:p>
    <w:p w14:paraId="0F3C1911" w14:textId="77777777" w:rsidR="00CC7944" w:rsidRDefault="00CC7944" w:rsidP="00F75A04"/>
    <w:p w14:paraId="0F9A67B0" w14:textId="20BB9F45" w:rsidR="00CC7944" w:rsidRDefault="00CC7944" w:rsidP="00F75A04">
      <w:pPr>
        <w:pStyle w:val="MTDisplayEquation"/>
      </w:pPr>
      <w:r>
        <w:tab/>
      </w:r>
      <w:r w:rsidR="00905817" w:rsidRPr="00905817">
        <w:rPr>
          <w:position w:val="-28"/>
        </w:rPr>
        <w:object w:dxaOrig="5940" w:dyaOrig="680" w14:anchorId="69670505">
          <v:shape id="_x0000_i2833" type="#_x0000_t75" style="width:297.5pt;height:34.65pt" o:ole="">
            <v:imagedata r:id="rId3631" o:title=""/>
          </v:shape>
          <o:OLEObject Type="Embed" ProgID="Equation.DSMT4" ShapeID="_x0000_i2833" DrawAspect="Content" ObjectID="_1493587186" r:id="rId3632"/>
        </w:object>
      </w:r>
      <w:r>
        <w:t xml:space="preserve"> </w:t>
      </w:r>
      <w:r>
        <w:tab/>
      </w:r>
      <w:ins w:id="3128" w:author="Kingsley" w:date="2014-05-24T14:25:00Z">
        <w:del w:id="3129"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130" w:author="rawlins" w:date="2015-05-19T17:20:00Z">
        <w:r w:rsidR="00567B45" w:rsidDel="00B70E0F">
          <w:fldChar w:fldCharType="end"/>
        </w:r>
      </w:del>
      <w:ins w:id="3131" w:author="Kingsley" w:date="2014-05-24T14:25:00Z">
        <w:del w:id="3132"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133" w:author="rawlins" w:date="2015-05-19T17:20:00Z">
        <w:r w:rsidR="00567B45" w:rsidDel="00B70E0F">
          <w:fldChar w:fldCharType="separate"/>
        </w:r>
      </w:del>
      <w:ins w:id="3134" w:author="Kingsley" w:date="2014-05-24T14:25:00Z">
        <w:del w:id="3135" w:author="rawlins" w:date="2015-05-19T17:20:00Z">
          <w:r w:rsidR="00567B45" w:rsidDel="00B70E0F">
            <w:fldChar w:fldCharType="end"/>
          </w:r>
          <w:r w:rsidR="00567B45" w:rsidDel="00B70E0F">
            <w:delInstrText>.</w:delInstrText>
          </w:r>
          <w:r w:rsidR="00567B45" w:rsidDel="00B70E0F">
            <w:fldChar w:fldCharType="begin"/>
          </w:r>
          <w:r w:rsidR="00567B45" w:rsidDel="00B70E0F">
            <w:delInstrText xml:space="preserve"> SEQ MTEqn \c \* Arabic \* MERGEFORMAT </w:delInstrText>
          </w:r>
        </w:del>
      </w:ins>
      <w:del w:id="3136" w:author="rawlins" w:date="2015-05-19T17:20:00Z">
        <w:r w:rsidR="00567B45" w:rsidDel="00B70E0F">
          <w:fldChar w:fldCharType="separate"/>
        </w:r>
      </w:del>
      <w:ins w:id="3137" w:author="Kingsley" w:date="2014-05-24T14:25:00Z">
        <w:del w:id="3138" w:author="rawlins" w:date="2015-05-19T17:20:00Z">
          <w:r w:rsidR="00567B45" w:rsidDel="00B70E0F">
            <w:fldChar w:fldCharType="end"/>
          </w:r>
          <w:r w:rsidR="00567B45" w:rsidDel="00B70E0F">
            <w:delInstrText>)</w:delInstrText>
          </w:r>
          <w:r w:rsidR="00567B45" w:rsidDel="00B70E0F">
            <w:fldChar w:fldCharType="end"/>
          </w:r>
        </w:del>
      </w:ins>
      <w:ins w:id="3139"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r w:rsidR="00B70E0F">
          <w:instrText>(</w:instrText>
        </w:r>
        <w:r w:rsidR="00B70E0F">
          <w:fldChar w:fldCharType="begin"/>
        </w:r>
        <w:r w:rsidR="00B70E0F">
          <w:instrText xml:space="preserve"> SEQ MTSec \c \* Arabic \* MERGEFORMAT </w:instrText>
        </w:r>
      </w:ins>
      <w:r w:rsidR="00B70E0F">
        <w:fldChar w:fldCharType="separate"/>
      </w:r>
      <w:ins w:id="3140" w:author="rawlins" w:date="2015-05-19T17:23:00Z">
        <w:r w:rsidR="00D3178E">
          <w:rPr>
            <w:noProof/>
          </w:rPr>
          <w:instrText>7</w:instrText>
        </w:r>
      </w:ins>
      <w:ins w:id="3141"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142" w:author="rawlins" w:date="2015-05-19T17:23:00Z">
        <w:r w:rsidR="00D3178E">
          <w:rPr>
            <w:noProof/>
          </w:rPr>
          <w:instrText>4</w:instrText>
        </w:r>
      </w:ins>
      <w:ins w:id="3143" w:author="rawlins" w:date="2015-05-19T17:20:00Z">
        <w:r w:rsidR="00B70E0F">
          <w:fldChar w:fldCharType="end"/>
        </w:r>
        <w:r w:rsidR="00B70E0F">
          <w:instrText>)</w:instrText>
        </w:r>
        <w:r w:rsidR="00B70E0F">
          <w:fldChar w:fldCharType="end"/>
        </w:r>
      </w:ins>
    </w:p>
    <w:p w14:paraId="31887B7E" w14:textId="77777777" w:rsidR="00CC7944" w:rsidRDefault="00CC7944" w:rsidP="00F75A04"/>
    <w:p w14:paraId="5BF65F39" w14:textId="1038DE04" w:rsidR="00BF50BB" w:rsidRPr="00BF50BB" w:rsidRDefault="00BF50BB" w:rsidP="00F75A04">
      <w:r>
        <w:t xml:space="preserve">Solving this equation for </w:t>
      </w:r>
      <w:r w:rsidR="00905817" w:rsidRPr="00905817">
        <w:rPr>
          <w:position w:val="-6"/>
        </w:rPr>
        <w:object w:dxaOrig="440" w:dyaOrig="320" w14:anchorId="6E96725B">
          <v:shape id="_x0000_i2834" type="#_x0000_t75" style="width:21.75pt;height:15.6pt" o:ole="">
            <v:imagedata r:id="rId3633" o:title=""/>
          </v:shape>
          <o:OLEObject Type="Embed" ProgID="Equation.DSMT4" ShapeID="_x0000_i2834" DrawAspect="Content" ObjectID="_1493587187" r:id="rId3634"/>
        </w:object>
      </w:r>
      <w:r>
        <w:t xml:space="preserve"> and using</w:t>
      </w:r>
      <w:ins w:id="3144" w:author="rawlins" w:date="2015-05-19T17:23: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145" w:author="rawlins" w:date="2015-05-19T17:23:00Z">
        <w:r w:rsidR="00D3178E">
          <w:instrText>(7.1)</w:instrText>
        </w:r>
        <w:r w:rsidR="00D3178E">
          <w:fldChar w:fldCharType="end"/>
        </w:r>
        <w:r w:rsidR="00D3178E">
          <w:fldChar w:fldCharType="end"/>
        </w:r>
        <w:r w:rsidR="00D3178E">
          <w:t xml:space="preserve"> </w:t>
        </w:r>
      </w:ins>
      <w:r>
        <w:t xml:space="preserve">gives the new displacement vector </w:t>
      </w:r>
      <w:r w:rsidR="00905817" w:rsidRPr="00905817">
        <w:rPr>
          <w:position w:val="-12"/>
        </w:rPr>
        <w:object w:dxaOrig="420" w:dyaOrig="380" w14:anchorId="7BEAA7A6">
          <v:shape id="_x0000_i2835" type="#_x0000_t75" style="width:20.4pt;height:19pt" o:ole="">
            <v:imagedata r:id="rId3635" o:title=""/>
          </v:shape>
          <o:OLEObject Type="Embed" ProgID="Equation.DSMT4" ShapeID="_x0000_i2835" DrawAspect="Content" ObjectID="_1493587188" r:id="rId3636"/>
        </w:object>
      </w:r>
      <w:r>
        <w:t xml:space="preserve"> . The acceleration vector </w:t>
      </w:r>
      <w:r w:rsidR="00905817" w:rsidRPr="00905817">
        <w:rPr>
          <w:position w:val="-12"/>
        </w:rPr>
        <w:object w:dxaOrig="420" w:dyaOrig="380" w14:anchorId="3EE78515">
          <v:shape id="_x0000_i2836" type="#_x0000_t75" style="width:20.4pt;height:19pt" o:ole="">
            <v:imagedata r:id="rId3637" o:title=""/>
          </v:shape>
          <o:OLEObject Type="Embed" ProgID="Equation.DSMT4" ShapeID="_x0000_i2836" DrawAspect="Content" ObjectID="_1493587189" r:id="rId3638"/>
        </w:object>
      </w:r>
      <w:r>
        <w:t xml:space="preserve"> can then be found from</w:t>
      </w:r>
      <w:ins w:id="3146" w:author="rawlins" w:date="2015-05-19T17:23:00Z">
        <w:r w:rsidR="00D3178E">
          <w:t xml:space="preserve"> </w:t>
        </w:r>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147" w:author="rawlins" w:date="2015-05-19T17:23:00Z">
        <w:r w:rsidR="00D3178E">
          <w:instrText>(7.3)</w:instrText>
        </w:r>
        <w:r w:rsidR="00D3178E">
          <w:fldChar w:fldCharType="end"/>
        </w:r>
        <w:r w:rsidR="00D3178E">
          <w:fldChar w:fldCharType="end"/>
        </w:r>
        <w:r w:rsidR="00D3178E">
          <w:t xml:space="preserve"> </w:t>
        </w:r>
      </w:ins>
      <w:r>
        <w:t xml:space="preserve">and the velocity vector </w:t>
      </w:r>
      <w:r w:rsidR="00905817" w:rsidRPr="00905817">
        <w:rPr>
          <w:position w:val="-12"/>
        </w:rPr>
        <w:object w:dxaOrig="420" w:dyaOrig="380" w14:anchorId="16A2E2FB">
          <v:shape id="_x0000_i2837" type="#_x0000_t75" style="width:20.4pt;height:19pt" o:ole="">
            <v:imagedata r:id="rId3639" o:title=""/>
          </v:shape>
          <o:OLEObject Type="Embed" ProgID="Equation.DSMT4" ShapeID="_x0000_i2837" DrawAspect="Content" ObjectID="_1493587190" r:id="rId3640"/>
        </w:object>
      </w:r>
      <w:r>
        <w:t xml:space="preserve"> from</w:t>
      </w:r>
      <w:del w:id="3148" w:author="Kingsley" w:date="2014-05-24T14:28:00Z">
        <w:r w:rsidDel="00567B45">
          <w:delText xml:space="preserve"> </w:delText>
        </w:r>
      </w:del>
      <w:ins w:id="3149" w:author="rawlins" w:date="2015-05-19T17:23:00Z">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150" w:author="rawlins" w:date="2015-05-19T17:23:00Z">
        <w:r w:rsidR="00D3178E">
          <w:instrText>(7.3)</w:instrText>
        </w:r>
        <w:r w:rsidR="00D3178E">
          <w:fldChar w:fldCharType="end"/>
        </w:r>
        <w:r w:rsidR="00D3178E">
          <w:fldChar w:fldCharType="end"/>
        </w:r>
      </w:ins>
      <w:r>
        <w:t>.</w:t>
      </w:r>
      <w:ins w:id="3151" w:author="Kingsley" w:date="2014-05-24T14:28:00Z">
        <w:r w:rsidR="00567B45">
          <w:t xml:space="preserve"> </w:t>
        </w:r>
      </w:ins>
      <w:del w:id="3152"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3153" w:name="_Toc289032652"/>
      <w:r>
        <w:lastRenderedPageBreak/>
        <w:t>References</w:t>
      </w:r>
      <w:bookmarkEnd w:id="3153"/>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3154" w:name="_ENREF_1"/>
      <w:r w:rsidR="00214E15" w:rsidRPr="00214E15">
        <w:rPr>
          <w:noProof/>
        </w:rPr>
        <w:t>[1]</w:t>
      </w:r>
      <w:r w:rsidR="00214E15" w:rsidRPr="00214E15">
        <w:rPr>
          <w:noProof/>
        </w:rPr>
        <w:tab/>
        <w:t>Bonet, J., and Wood, R. D., 1997, Nonlinear continuum mechanics for finite element analysis, Cambridge University Press.</w:t>
      </w:r>
      <w:bookmarkEnd w:id="3154"/>
    </w:p>
    <w:p w14:paraId="074A42DF" w14:textId="77777777" w:rsidR="00214E15" w:rsidRPr="00214E15" w:rsidRDefault="00214E15" w:rsidP="00214E15">
      <w:pPr>
        <w:pStyle w:val="EndNoteBibliography"/>
        <w:rPr>
          <w:noProof/>
        </w:rPr>
      </w:pPr>
      <w:bookmarkStart w:id="3155" w:name="_ENREF_2"/>
      <w:r w:rsidRPr="00214E15">
        <w:rPr>
          <w:noProof/>
        </w:rPr>
        <w:t>[2]</w:t>
      </w:r>
      <w:r w:rsidRPr="00214E15">
        <w:rPr>
          <w:noProof/>
        </w:rPr>
        <w:tab/>
        <w:t>Lai, W. M., Rubin, D., and Krempl, E., 2010, Introduction to continuum mechanics, Butterworth-Heinemann/Elsevier, Amsterdam ; Boston.</w:t>
      </w:r>
      <w:bookmarkEnd w:id="3155"/>
    </w:p>
    <w:p w14:paraId="2044C397" w14:textId="77777777" w:rsidR="00214E15" w:rsidRPr="00214E15" w:rsidRDefault="00214E15" w:rsidP="00214E15">
      <w:pPr>
        <w:pStyle w:val="EndNoteBibliography"/>
        <w:rPr>
          <w:noProof/>
        </w:rPr>
      </w:pPr>
      <w:bookmarkStart w:id="3156" w:name="_ENREF_3"/>
      <w:r w:rsidRPr="00214E15">
        <w:rPr>
          <w:noProof/>
        </w:rPr>
        <w:t>[3]</w:t>
      </w:r>
      <w:r w:rsidRPr="00214E15">
        <w:rPr>
          <w:noProof/>
        </w:rPr>
        <w:tab/>
        <w:t>Spencer, A. J. M., 1984, Continuum Theory of the Mechanics of Fibre-Reinforced Composites, Springer-Verlag, New York.</w:t>
      </w:r>
      <w:bookmarkEnd w:id="3156"/>
    </w:p>
    <w:p w14:paraId="4D4F828F" w14:textId="77777777" w:rsidR="00214E15" w:rsidRPr="00214E15" w:rsidRDefault="00214E15" w:rsidP="00214E15">
      <w:pPr>
        <w:pStyle w:val="EndNoteBibliography"/>
        <w:rPr>
          <w:noProof/>
        </w:rPr>
      </w:pPr>
      <w:bookmarkStart w:id="3157" w:name="_ENREF_4"/>
      <w:r w:rsidRPr="00214E15">
        <w:rPr>
          <w:noProof/>
        </w:rPr>
        <w:t>[4]</w:t>
      </w:r>
      <w:r w:rsidRPr="00214E15">
        <w:rPr>
          <w:noProof/>
        </w:rPr>
        <w:tab/>
        <w:t>Holzapfel, G. A., 2000, Nonlinear solid mechanics : a continuum approach for engineering, Wiley, Chichester ; New York.</w:t>
      </w:r>
      <w:bookmarkEnd w:id="3157"/>
    </w:p>
    <w:p w14:paraId="487E6488" w14:textId="77777777" w:rsidR="00214E15" w:rsidRPr="00214E15" w:rsidRDefault="00214E15" w:rsidP="00214E15">
      <w:pPr>
        <w:pStyle w:val="EndNoteBibliography"/>
        <w:rPr>
          <w:noProof/>
        </w:rPr>
      </w:pPr>
      <w:bookmarkStart w:id="3158"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3158"/>
    </w:p>
    <w:p w14:paraId="42183145" w14:textId="77777777" w:rsidR="00214E15" w:rsidRPr="00214E15" w:rsidRDefault="00214E15" w:rsidP="00214E15">
      <w:pPr>
        <w:pStyle w:val="EndNoteBibliography"/>
        <w:rPr>
          <w:noProof/>
        </w:rPr>
      </w:pPr>
      <w:bookmarkStart w:id="3159"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3159"/>
    </w:p>
    <w:p w14:paraId="1A22C2AF" w14:textId="77777777" w:rsidR="00214E15" w:rsidRPr="00214E15" w:rsidRDefault="00214E15" w:rsidP="00214E15">
      <w:pPr>
        <w:pStyle w:val="EndNoteBibliography"/>
        <w:rPr>
          <w:noProof/>
        </w:rPr>
      </w:pPr>
      <w:bookmarkStart w:id="3160"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3160"/>
    </w:p>
    <w:p w14:paraId="2E2135A9" w14:textId="77777777" w:rsidR="00214E15" w:rsidRPr="00214E15" w:rsidRDefault="00214E15" w:rsidP="00214E15">
      <w:pPr>
        <w:pStyle w:val="EndNoteBibliography"/>
        <w:rPr>
          <w:noProof/>
        </w:rPr>
      </w:pPr>
      <w:bookmarkStart w:id="3161"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3161"/>
    </w:p>
    <w:p w14:paraId="6799BF34" w14:textId="77777777" w:rsidR="00214E15" w:rsidRPr="00214E15" w:rsidRDefault="00214E15" w:rsidP="00214E15">
      <w:pPr>
        <w:pStyle w:val="EndNoteBibliography"/>
        <w:rPr>
          <w:noProof/>
        </w:rPr>
      </w:pPr>
      <w:bookmarkStart w:id="3162" w:name="_ENREF_9"/>
      <w:r w:rsidRPr="00214E15">
        <w:rPr>
          <w:noProof/>
        </w:rPr>
        <w:t>[9]</w:t>
      </w:r>
      <w:r w:rsidRPr="00214E15">
        <w:rPr>
          <w:noProof/>
        </w:rPr>
        <w:tab/>
        <w:t>Bowen, R. M., 1980, "Incompressible porous media models by use of the theory of mixtures," Int J Eng Sci, 18(9), pp. 1129-1148.</w:t>
      </w:r>
      <w:bookmarkEnd w:id="3162"/>
    </w:p>
    <w:p w14:paraId="02D50742" w14:textId="77777777" w:rsidR="00214E15" w:rsidRPr="00214E15" w:rsidRDefault="00214E15" w:rsidP="00214E15">
      <w:pPr>
        <w:pStyle w:val="EndNoteBibliography"/>
        <w:rPr>
          <w:noProof/>
        </w:rPr>
      </w:pPr>
      <w:bookmarkStart w:id="3163"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3163"/>
    </w:p>
    <w:p w14:paraId="026D2D60" w14:textId="77777777" w:rsidR="00214E15" w:rsidRPr="00214E15" w:rsidRDefault="00214E15" w:rsidP="00214E15">
      <w:pPr>
        <w:pStyle w:val="EndNoteBibliography"/>
        <w:rPr>
          <w:noProof/>
        </w:rPr>
      </w:pPr>
      <w:bookmarkStart w:id="3164" w:name="_ENREF_11"/>
      <w:r w:rsidRPr="00214E15">
        <w:rPr>
          <w:noProof/>
        </w:rPr>
        <w:t>[11]</w:t>
      </w:r>
      <w:r w:rsidRPr="00214E15">
        <w:rPr>
          <w:noProof/>
        </w:rPr>
        <w:tab/>
        <w:t>Truesdell, C., and Toupin, R., 1960, The classical field theories, Springer, Heidelberg.</w:t>
      </w:r>
      <w:bookmarkEnd w:id="3164"/>
    </w:p>
    <w:p w14:paraId="0CFE8EB2" w14:textId="77777777" w:rsidR="00214E15" w:rsidRPr="00214E15" w:rsidRDefault="00214E15" w:rsidP="00214E15">
      <w:pPr>
        <w:pStyle w:val="EndNoteBibliography"/>
        <w:rPr>
          <w:noProof/>
        </w:rPr>
      </w:pPr>
      <w:bookmarkStart w:id="3165" w:name="_ENREF_12"/>
      <w:r w:rsidRPr="00214E15">
        <w:rPr>
          <w:noProof/>
        </w:rPr>
        <w:t>[12]</w:t>
      </w:r>
      <w:r w:rsidRPr="00214E15">
        <w:rPr>
          <w:noProof/>
        </w:rPr>
        <w:tab/>
        <w:t>Bowen, R. M., 1976, Theory of mixtures, Academic Press, New York.</w:t>
      </w:r>
      <w:bookmarkEnd w:id="3165"/>
    </w:p>
    <w:p w14:paraId="2588C29A" w14:textId="77777777" w:rsidR="00214E15" w:rsidRPr="00214E15" w:rsidRDefault="00214E15" w:rsidP="00214E15">
      <w:pPr>
        <w:pStyle w:val="EndNoteBibliography"/>
        <w:rPr>
          <w:noProof/>
        </w:rPr>
      </w:pPr>
      <w:bookmarkStart w:id="3166"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3166"/>
    </w:p>
    <w:p w14:paraId="6F03BEFC" w14:textId="77777777" w:rsidR="00214E15" w:rsidRPr="00214E15" w:rsidRDefault="00214E15" w:rsidP="00214E15">
      <w:pPr>
        <w:pStyle w:val="EndNoteBibliography"/>
        <w:rPr>
          <w:noProof/>
        </w:rPr>
      </w:pPr>
      <w:bookmarkStart w:id="3167"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3167"/>
    </w:p>
    <w:p w14:paraId="29770900" w14:textId="77777777" w:rsidR="00214E15" w:rsidRPr="00214E15" w:rsidRDefault="00214E15" w:rsidP="00214E15">
      <w:pPr>
        <w:pStyle w:val="EndNoteBibliography"/>
        <w:rPr>
          <w:noProof/>
        </w:rPr>
      </w:pPr>
      <w:bookmarkStart w:id="3168"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3168"/>
    </w:p>
    <w:p w14:paraId="396AEFA7" w14:textId="77777777" w:rsidR="00214E15" w:rsidRPr="00214E15" w:rsidRDefault="00214E15" w:rsidP="00214E15">
      <w:pPr>
        <w:pStyle w:val="EndNoteBibliography"/>
        <w:rPr>
          <w:noProof/>
        </w:rPr>
      </w:pPr>
      <w:bookmarkStart w:id="3169"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3169"/>
    </w:p>
    <w:p w14:paraId="6EBC5D35" w14:textId="77777777" w:rsidR="00214E15" w:rsidRPr="00214E15" w:rsidRDefault="00214E15" w:rsidP="00214E15">
      <w:pPr>
        <w:pStyle w:val="EndNoteBibliography"/>
        <w:rPr>
          <w:noProof/>
        </w:rPr>
      </w:pPr>
      <w:bookmarkStart w:id="3170" w:name="_ENREF_17"/>
      <w:r w:rsidRPr="00214E15">
        <w:rPr>
          <w:noProof/>
        </w:rPr>
        <w:t>[17]</w:t>
      </w:r>
      <w:r w:rsidRPr="00214E15">
        <w:rPr>
          <w:noProof/>
        </w:rPr>
        <w:tab/>
        <w:t>Tinoco Jr., I., Sauer, K., and Wang, J. C., 1995, Physical chemistry : principles and applications in biological sciences, Prentice Hall.</w:t>
      </w:r>
      <w:bookmarkEnd w:id="3170"/>
    </w:p>
    <w:p w14:paraId="4D1E7722" w14:textId="77777777" w:rsidR="00214E15" w:rsidRPr="00214E15" w:rsidRDefault="00214E15" w:rsidP="00214E15">
      <w:pPr>
        <w:pStyle w:val="EndNoteBibliography"/>
        <w:rPr>
          <w:noProof/>
        </w:rPr>
      </w:pPr>
      <w:bookmarkStart w:id="3171" w:name="_ENREF_18"/>
      <w:r w:rsidRPr="00214E15">
        <w:rPr>
          <w:noProof/>
        </w:rPr>
        <w:t>[18]</w:t>
      </w:r>
      <w:r w:rsidRPr="00214E15">
        <w:rPr>
          <w:noProof/>
        </w:rPr>
        <w:tab/>
        <w:t>Laurent, T. C., and Killander, J., 1963, "A Theory of Gel Filtration and its Experimental Verification," J Chromatogr, 14, pp. 317-330.</w:t>
      </w:r>
      <w:bookmarkEnd w:id="3171"/>
    </w:p>
    <w:p w14:paraId="2E7439FA" w14:textId="77777777" w:rsidR="00214E15" w:rsidRPr="00214E15" w:rsidRDefault="00214E15" w:rsidP="00214E15">
      <w:pPr>
        <w:pStyle w:val="EndNoteBibliography"/>
        <w:rPr>
          <w:noProof/>
        </w:rPr>
      </w:pPr>
      <w:bookmarkStart w:id="3172"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3172"/>
    </w:p>
    <w:p w14:paraId="40FF48F3" w14:textId="77777777" w:rsidR="00214E15" w:rsidRPr="00214E15" w:rsidRDefault="00214E15" w:rsidP="00214E15">
      <w:pPr>
        <w:pStyle w:val="EndNoteBibliography"/>
        <w:rPr>
          <w:noProof/>
        </w:rPr>
      </w:pPr>
      <w:bookmarkStart w:id="3173" w:name="_ENREF_20"/>
      <w:r w:rsidRPr="00214E15">
        <w:rPr>
          <w:noProof/>
        </w:rPr>
        <w:t>[20]</w:t>
      </w:r>
      <w:r w:rsidRPr="00214E15">
        <w:rPr>
          <w:noProof/>
        </w:rPr>
        <w:tab/>
        <w:t>Ateshian, G. A., 2007, "On the theory of reactive mixtures for modeling biological growth," Biomech Model Mechanobiol, 6(6), pp. 423-445.</w:t>
      </w:r>
      <w:bookmarkEnd w:id="3173"/>
    </w:p>
    <w:p w14:paraId="263618CD" w14:textId="77777777" w:rsidR="00214E15" w:rsidRPr="00214E15" w:rsidRDefault="00214E15" w:rsidP="00214E15">
      <w:pPr>
        <w:pStyle w:val="EndNoteBibliography"/>
        <w:rPr>
          <w:noProof/>
        </w:rPr>
      </w:pPr>
      <w:bookmarkStart w:id="3174" w:name="_ENREF_21"/>
      <w:r w:rsidRPr="00214E15">
        <w:rPr>
          <w:noProof/>
        </w:rPr>
        <w:t>[21]</w:t>
      </w:r>
      <w:r w:rsidRPr="00214E15">
        <w:rPr>
          <w:noProof/>
        </w:rPr>
        <w:tab/>
        <w:t>Ateshian, G. A., and Weiss, J. A., 2010, "Anisotropic hydraulic permeability under finite deformation," J Biomech Eng, 132(11), p. 111004.</w:t>
      </w:r>
      <w:bookmarkEnd w:id="3174"/>
    </w:p>
    <w:p w14:paraId="445D6634" w14:textId="77777777" w:rsidR="00214E15" w:rsidRPr="00214E15" w:rsidRDefault="00214E15" w:rsidP="00214E15">
      <w:pPr>
        <w:pStyle w:val="EndNoteBibliography"/>
        <w:rPr>
          <w:noProof/>
        </w:rPr>
      </w:pPr>
      <w:bookmarkStart w:id="3175" w:name="_ENREF_22"/>
      <w:r w:rsidRPr="00214E15">
        <w:rPr>
          <w:noProof/>
        </w:rPr>
        <w:t>[22]</w:t>
      </w:r>
      <w:r w:rsidRPr="00214E15">
        <w:rPr>
          <w:noProof/>
        </w:rPr>
        <w:tab/>
        <w:t>Eringen, A. C., and Ingram, J. D., 1965, "Continuum theory of chemically reacting media -- 1," Int J Eng Sci, 3, pp. 197 - 212.</w:t>
      </w:r>
      <w:bookmarkEnd w:id="3175"/>
    </w:p>
    <w:p w14:paraId="25870109" w14:textId="77777777" w:rsidR="00214E15" w:rsidRPr="00214E15" w:rsidRDefault="00214E15" w:rsidP="00214E15">
      <w:pPr>
        <w:pStyle w:val="EndNoteBibliography"/>
        <w:rPr>
          <w:noProof/>
        </w:rPr>
      </w:pPr>
      <w:bookmarkStart w:id="3176" w:name="_ENREF_23"/>
      <w:r w:rsidRPr="00214E15">
        <w:rPr>
          <w:noProof/>
        </w:rPr>
        <w:t>[23]</w:t>
      </w:r>
      <w:r w:rsidRPr="00214E15">
        <w:rPr>
          <w:noProof/>
        </w:rPr>
        <w:tab/>
        <w:t>Katzir-Katchalsky, A., and Curran, P. F., 1965, Nonequilibrium thermodynamics in biophysics, Harvard University Press, Cambridge,.</w:t>
      </w:r>
      <w:bookmarkEnd w:id="3176"/>
    </w:p>
    <w:p w14:paraId="7E3E2386" w14:textId="77777777" w:rsidR="00214E15" w:rsidRPr="00214E15" w:rsidRDefault="00214E15" w:rsidP="00214E15">
      <w:pPr>
        <w:pStyle w:val="EndNoteBibliography"/>
        <w:rPr>
          <w:noProof/>
        </w:rPr>
      </w:pPr>
      <w:bookmarkStart w:id="3177"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3177"/>
    </w:p>
    <w:p w14:paraId="7B60E81F" w14:textId="77777777" w:rsidR="00214E15" w:rsidRPr="00214E15" w:rsidRDefault="00214E15" w:rsidP="00214E15">
      <w:pPr>
        <w:pStyle w:val="EndNoteBibliography"/>
        <w:rPr>
          <w:noProof/>
        </w:rPr>
      </w:pPr>
      <w:bookmarkStart w:id="3178"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3178"/>
    </w:p>
    <w:p w14:paraId="7A357F56" w14:textId="77777777" w:rsidR="00214E15" w:rsidRPr="00214E15" w:rsidRDefault="00214E15" w:rsidP="00214E15">
      <w:pPr>
        <w:pStyle w:val="EndNoteBibliography"/>
        <w:rPr>
          <w:noProof/>
        </w:rPr>
      </w:pPr>
      <w:bookmarkStart w:id="3179"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3179"/>
    </w:p>
    <w:p w14:paraId="313D13C9" w14:textId="77777777" w:rsidR="00214E15" w:rsidRPr="00214E15" w:rsidRDefault="00214E15" w:rsidP="00214E15">
      <w:pPr>
        <w:pStyle w:val="EndNoteBibliography"/>
        <w:rPr>
          <w:noProof/>
        </w:rPr>
      </w:pPr>
      <w:bookmarkStart w:id="3180" w:name="_ENREF_27"/>
      <w:r w:rsidRPr="00214E15">
        <w:rPr>
          <w:noProof/>
        </w:rPr>
        <w:t>[27]</w:t>
      </w:r>
      <w:r w:rsidRPr="00214E15">
        <w:rPr>
          <w:noProof/>
        </w:rPr>
        <w:tab/>
        <w:t>Curnier, A., Qi-Chang, H., and Zysset, P., 1995, "Conewise linear elastic materials," J Elasticity, 37(1), pp. 1-38.</w:t>
      </w:r>
      <w:bookmarkEnd w:id="3180"/>
    </w:p>
    <w:p w14:paraId="46589AD2" w14:textId="77777777" w:rsidR="00214E15" w:rsidRPr="00214E15" w:rsidRDefault="00214E15" w:rsidP="00214E15">
      <w:pPr>
        <w:pStyle w:val="EndNoteBibliography"/>
        <w:rPr>
          <w:noProof/>
        </w:rPr>
      </w:pPr>
      <w:bookmarkStart w:id="3181"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3181"/>
    </w:p>
    <w:p w14:paraId="426C0AB8" w14:textId="77777777" w:rsidR="00214E15" w:rsidRPr="00214E15" w:rsidRDefault="00214E15" w:rsidP="00214E15">
      <w:pPr>
        <w:pStyle w:val="EndNoteBibliography"/>
        <w:rPr>
          <w:noProof/>
        </w:rPr>
      </w:pPr>
      <w:bookmarkStart w:id="3182" w:name="_ENREF_29"/>
      <w:r w:rsidRPr="00214E15">
        <w:rPr>
          <w:noProof/>
        </w:rPr>
        <w:t>[29]</w:t>
      </w:r>
      <w:r w:rsidRPr="00214E15">
        <w:rPr>
          <w:noProof/>
        </w:rPr>
        <w:tab/>
        <w:t>Marsden, J. E., and Hughes, T. J., 1994, Mathematical Foundations of Elasticity, Dover Publications.</w:t>
      </w:r>
      <w:bookmarkEnd w:id="3182"/>
    </w:p>
    <w:p w14:paraId="577913BD" w14:textId="77777777" w:rsidR="00214E15" w:rsidRPr="00214E15" w:rsidRDefault="00214E15" w:rsidP="00214E15">
      <w:pPr>
        <w:pStyle w:val="EndNoteBibliography"/>
        <w:rPr>
          <w:noProof/>
        </w:rPr>
      </w:pPr>
      <w:bookmarkStart w:id="3183" w:name="_ENREF_30"/>
      <w:r w:rsidRPr="00214E15">
        <w:rPr>
          <w:noProof/>
        </w:rPr>
        <w:t>[30]</w:t>
      </w:r>
      <w:r w:rsidRPr="00214E15">
        <w:rPr>
          <w:noProof/>
        </w:rPr>
        <w:tab/>
        <w:t>Matthies, H., and Strang, G., 1979, "The solution of nonlinear finite element equations," Intl J Num Meth Eng, 14, pp. 1613-1626.</w:t>
      </w:r>
      <w:bookmarkEnd w:id="3183"/>
    </w:p>
    <w:p w14:paraId="52F466CD" w14:textId="77777777" w:rsidR="00214E15" w:rsidRPr="00214E15" w:rsidRDefault="00214E15" w:rsidP="00214E15">
      <w:pPr>
        <w:pStyle w:val="EndNoteBibliography"/>
        <w:rPr>
          <w:noProof/>
        </w:rPr>
      </w:pPr>
      <w:bookmarkStart w:id="3184"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3184"/>
    </w:p>
    <w:p w14:paraId="66EBCAC1" w14:textId="77777777" w:rsidR="00214E15" w:rsidRPr="00214E15" w:rsidRDefault="00214E15" w:rsidP="00214E15">
      <w:pPr>
        <w:pStyle w:val="EndNoteBibliography"/>
        <w:rPr>
          <w:noProof/>
        </w:rPr>
      </w:pPr>
      <w:bookmarkStart w:id="3185"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3185"/>
    </w:p>
    <w:p w14:paraId="6C56B5CF" w14:textId="77777777" w:rsidR="00214E15" w:rsidRPr="00214E15" w:rsidRDefault="00214E15" w:rsidP="00214E15">
      <w:pPr>
        <w:pStyle w:val="EndNoteBibliography"/>
        <w:rPr>
          <w:noProof/>
        </w:rPr>
      </w:pPr>
      <w:bookmarkStart w:id="3186"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3186"/>
    </w:p>
    <w:p w14:paraId="0BA9D097" w14:textId="77777777" w:rsidR="00214E15" w:rsidRPr="00214E15" w:rsidRDefault="00214E15" w:rsidP="00214E15">
      <w:pPr>
        <w:pStyle w:val="EndNoteBibliography"/>
        <w:rPr>
          <w:noProof/>
        </w:rPr>
      </w:pPr>
      <w:bookmarkStart w:id="3187"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3187"/>
    </w:p>
    <w:p w14:paraId="1B36CA25" w14:textId="77777777" w:rsidR="00214E15" w:rsidRPr="00214E15" w:rsidRDefault="00214E15" w:rsidP="00214E15">
      <w:pPr>
        <w:pStyle w:val="EndNoteBibliography"/>
        <w:rPr>
          <w:noProof/>
        </w:rPr>
      </w:pPr>
      <w:bookmarkStart w:id="3188"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3188"/>
    </w:p>
    <w:p w14:paraId="7B0984E5" w14:textId="77777777" w:rsidR="00214E15" w:rsidRPr="00214E15" w:rsidRDefault="00214E15" w:rsidP="00214E15">
      <w:pPr>
        <w:pStyle w:val="EndNoteBibliography"/>
        <w:rPr>
          <w:noProof/>
        </w:rPr>
      </w:pPr>
      <w:bookmarkStart w:id="3189"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3189"/>
    </w:p>
    <w:p w14:paraId="1B6D85D4" w14:textId="77777777" w:rsidR="00214E15" w:rsidRPr="00214E15" w:rsidRDefault="00214E15" w:rsidP="00214E15">
      <w:pPr>
        <w:pStyle w:val="EndNoteBibliography"/>
        <w:rPr>
          <w:noProof/>
        </w:rPr>
      </w:pPr>
      <w:bookmarkStart w:id="3190" w:name="_ENREF_37"/>
      <w:r w:rsidRPr="00214E15">
        <w:rPr>
          <w:noProof/>
        </w:rPr>
        <w:t>[37]</w:t>
      </w:r>
      <w:r w:rsidRPr="00214E15">
        <w:rPr>
          <w:noProof/>
        </w:rPr>
        <w:tab/>
        <w:t>Veronda, D. R., and Westmann, R. A., 1970, "Mechanical Characterization of Skin - Finite Deformations," J. Biomechanics, Vol. 3, pp. 111-124.</w:t>
      </w:r>
      <w:bookmarkEnd w:id="3190"/>
    </w:p>
    <w:p w14:paraId="4FE16F89" w14:textId="77777777" w:rsidR="00214E15" w:rsidRPr="00214E15" w:rsidRDefault="00214E15" w:rsidP="00214E15">
      <w:pPr>
        <w:pStyle w:val="EndNoteBibliography"/>
        <w:rPr>
          <w:noProof/>
        </w:rPr>
      </w:pPr>
      <w:bookmarkStart w:id="3191"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3191"/>
    </w:p>
    <w:p w14:paraId="426D7DFE" w14:textId="77777777" w:rsidR="00214E15" w:rsidRPr="00214E15" w:rsidRDefault="00214E15" w:rsidP="00214E15">
      <w:pPr>
        <w:pStyle w:val="EndNoteBibliography"/>
        <w:rPr>
          <w:noProof/>
        </w:rPr>
      </w:pPr>
      <w:bookmarkStart w:id="3192"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3192"/>
    </w:p>
    <w:p w14:paraId="4B55B3AA" w14:textId="77777777" w:rsidR="00214E15" w:rsidRPr="00214E15" w:rsidRDefault="00214E15" w:rsidP="00214E15">
      <w:pPr>
        <w:pStyle w:val="EndNoteBibliography"/>
        <w:rPr>
          <w:noProof/>
        </w:rPr>
      </w:pPr>
      <w:bookmarkStart w:id="3193" w:name="_ENREF_40"/>
      <w:r w:rsidRPr="00214E15">
        <w:rPr>
          <w:noProof/>
        </w:rPr>
        <w:t>[40]</w:t>
      </w:r>
      <w:r w:rsidRPr="00214E15">
        <w:rPr>
          <w:noProof/>
        </w:rPr>
        <w:tab/>
        <w:t>Quapp, K. M., and Weiss, J. A., 1998, "Material characterization of human medial collateral ligament," J Biomech Eng, 120(6), pp. 757-763.</w:t>
      </w:r>
      <w:bookmarkEnd w:id="3193"/>
    </w:p>
    <w:p w14:paraId="28B64241" w14:textId="77777777" w:rsidR="00214E15" w:rsidRPr="00214E15" w:rsidRDefault="00214E15" w:rsidP="00214E15">
      <w:pPr>
        <w:pStyle w:val="EndNoteBibliography"/>
        <w:rPr>
          <w:noProof/>
        </w:rPr>
      </w:pPr>
      <w:bookmarkStart w:id="3194" w:name="_ENREF_41"/>
      <w:r w:rsidRPr="00214E15">
        <w:rPr>
          <w:noProof/>
        </w:rPr>
        <w:t>[41]</w:t>
      </w:r>
      <w:r w:rsidRPr="00214E15">
        <w:rPr>
          <w:noProof/>
        </w:rPr>
        <w:tab/>
        <w:t>Ateshian, G. A., 2007, "Anisotropy of fibrous tissues in relation to the distribution of tensed and buckled fibers," J Biomech Eng, 129(2), pp. 240-249.</w:t>
      </w:r>
      <w:bookmarkEnd w:id="3194"/>
    </w:p>
    <w:p w14:paraId="0FB94A84" w14:textId="77777777" w:rsidR="00214E15" w:rsidRPr="00214E15" w:rsidRDefault="00214E15" w:rsidP="00214E15">
      <w:pPr>
        <w:pStyle w:val="EndNoteBibliography"/>
        <w:rPr>
          <w:noProof/>
        </w:rPr>
      </w:pPr>
      <w:bookmarkStart w:id="3195" w:name="_ENREF_42"/>
      <w:r w:rsidRPr="00214E15">
        <w:rPr>
          <w:noProof/>
        </w:rPr>
        <w:t>[42]</w:t>
      </w:r>
      <w:r w:rsidRPr="00214E15">
        <w:rPr>
          <w:noProof/>
        </w:rPr>
        <w:tab/>
        <w:t>Lanir, Y., 1983, "Constitutive equations for fibrous connective tissues," J Biomech, 16(1), pp. 1-12.</w:t>
      </w:r>
      <w:bookmarkEnd w:id="3195"/>
    </w:p>
    <w:p w14:paraId="3F900B9E" w14:textId="77777777" w:rsidR="00214E15" w:rsidRPr="00214E15" w:rsidRDefault="00214E15" w:rsidP="00214E15">
      <w:pPr>
        <w:pStyle w:val="EndNoteBibliography"/>
        <w:rPr>
          <w:noProof/>
        </w:rPr>
      </w:pPr>
      <w:bookmarkStart w:id="3196" w:name="_ENREF_43"/>
      <w:r w:rsidRPr="00214E15">
        <w:rPr>
          <w:noProof/>
        </w:rPr>
        <w:t>[43]</w:t>
      </w:r>
      <w:r w:rsidRPr="00214E15">
        <w:rPr>
          <w:noProof/>
        </w:rPr>
        <w:tab/>
        <w:t>Fung, Y. C., 1993, Biomechanics : mechanical properties of living tissues, Springer-Verlag, New York.</w:t>
      </w:r>
      <w:bookmarkEnd w:id="3196"/>
    </w:p>
    <w:p w14:paraId="5838085B" w14:textId="77777777" w:rsidR="00214E15" w:rsidRPr="00214E15" w:rsidRDefault="00214E15" w:rsidP="00214E15">
      <w:pPr>
        <w:pStyle w:val="EndNoteBibliography"/>
        <w:rPr>
          <w:noProof/>
        </w:rPr>
      </w:pPr>
      <w:bookmarkStart w:id="3197" w:name="_ENREF_44"/>
      <w:r w:rsidRPr="00214E15">
        <w:rPr>
          <w:noProof/>
        </w:rPr>
        <w:t>[44]</w:t>
      </w:r>
      <w:r w:rsidRPr="00214E15">
        <w:rPr>
          <w:noProof/>
        </w:rPr>
        <w:tab/>
        <w:t>Fung, Y. C., Fronek, K., and Patitucci, P., 1979, "Pseudoelasticity of arteries and the choice of its mathematical expression," Am J Physiol, 237(5), pp. H620-631.</w:t>
      </w:r>
      <w:bookmarkEnd w:id="3197"/>
    </w:p>
    <w:p w14:paraId="6C20FFA8" w14:textId="77777777" w:rsidR="00214E15" w:rsidRPr="00214E15" w:rsidRDefault="00214E15" w:rsidP="00214E15">
      <w:pPr>
        <w:pStyle w:val="EndNoteBibliography"/>
        <w:rPr>
          <w:noProof/>
        </w:rPr>
      </w:pPr>
      <w:bookmarkStart w:id="3198"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3198"/>
    </w:p>
    <w:p w14:paraId="55599679" w14:textId="77777777" w:rsidR="00214E15" w:rsidRPr="00214E15" w:rsidRDefault="00214E15" w:rsidP="00214E15">
      <w:pPr>
        <w:pStyle w:val="EndNoteBibliography"/>
        <w:rPr>
          <w:noProof/>
        </w:rPr>
      </w:pPr>
      <w:bookmarkStart w:id="3199" w:name="_ENREF_46"/>
      <w:r w:rsidRPr="00214E15">
        <w:rPr>
          <w:noProof/>
        </w:rPr>
        <w:t>[46]</w:t>
      </w:r>
      <w:r w:rsidRPr="00214E15">
        <w:rPr>
          <w:noProof/>
        </w:rPr>
        <w:tab/>
        <w:t>Ateshian, G. A., 2015, "Viscoelasticity using reactive constrained solid mixtures," J Biomech.</w:t>
      </w:r>
      <w:bookmarkEnd w:id="3199"/>
    </w:p>
    <w:p w14:paraId="20BA8DA9" w14:textId="77777777" w:rsidR="00214E15" w:rsidRPr="00214E15" w:rsidRDefault="00214E15" w:rsidP="00214E15">
      <w:pPr>
        <w:pStyle w:val="EndNoteBibliography"/>
        <w:rPr>
          <w:noProof/>
        </w:rPr>
      </w:pPr>
      <w:bookmarkStart w:id="3200"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3200"/>
    </w:p>
    <w:p w14:paraId="378F2BFB" w14:textId="77777777" w:rsidR="00214E15" w:rsidRPr="00214E15" w:rsidRDefault="00214E15" w:rsidP="00214E15">
      <w:pPr>
        <w:pStyle w:val="EndNoteBibliography"/>
        <w:rPr>
          <w:noProof/>
        </w:rPr>
      </w:pPr>
      <w:bookmarkStart w:id="3201" w:name="_ENREF_48"/>
      <w:r w:rsidRPr="00214E15">
        <w:rPr>
          <w:noProof/>
        </w:rPr>
        <w:t>[48]</w:t>
      </w:r>
      <w:r w:rsidRPr="00214E15">
        <w:rPr>
          <w:noProof/>
        </w:rPr>
        <w:tab/>
        <w:t>Maker, B. N., 1995, "Rigid bodies for metal forming analysis with NIKE3D," University of California, Lawrence Livermore Lab Rept, UCRL-JC-119862, pp. 1-8.</w:t>
      </w:r>
      <w:bookmarkEnd w:id="3201"/>
    </w:p>
    <w:p w14:paraId="5E073A73" w14:textId="77777777" w:rsidR="00214E15" w:rsidRPr="00214E15" w:rsidRDefault="00214E15" w:rsidP="00214E15">
      <w:pPr>
        <w:pStyle w:val="EndNoteBibliography"/>
        <w:rPr>
          <w:noProof/>
        </w:rPr>
      </w:pPr>
      <w:bookmarkStart w:id="3202" w:name="_ENREF_49"/>
      <w:r w:rsidRPr="00214E15">
        <w:rPr>
          <w:noProof/>
        </w:rPr>
        <w:t>[49]</w:t>
      </w:r>
      <w:r w:rsidRPr="00214E15">
        <w:rPr>
          <w:noProof/>
        </w:rPr>
        <w:tab/>
        <w:t>Laursen, T. A., 2002, Computational Contact and Impact Mechanics, Springer.</w:t>
      </w:r>
      <w:bookmarkEnd w:id="3202"/>
    </w:p>
    <w:p w14:paraId="0F7B9E2C" w14:textId="77777777" w:rsidR="00214E15" w:rsidRPr="00214E15" w:rsidRDefault="00214E15" w:rsidP="00214E15">
      <w:pPr>
        <w:pStyle w:val="EndNoteBibliography"/>
        <w:rPr>
          <w:noProof/>
        </w:rPr>
      </w:pPr>
      <w:bookmarkStart w:id="3203"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3203"/>
    </w:p>
    <w:p w14:paraId="1DEF72B4" w14:textId="4621A1B3" w:rsidR="008C7882" w:rsidRPr="002D1348" w:rsidRDefault="008C7882" w:rsidP="007412C6">
      <w:pPr>
        <w:ind w:left="720" w:hanging="720"/>
      </w:pPr>
      <w:r>
        <w:fldChar w:fldCharType="end"/>
      </w:r>
    </w:p>
    <w:sectPr w:rsidR="008C7882" w:rsidRPr="002D1348" w:rsidSect="00A97B84">
      <w:headerReference w:type="even" r:id="rId3641"/>
      <w:headerReference w:type="default" r:id="rId364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6" w:author="Jeff Weiss" w:date="2011-09-14T09:15:00Z" w:initials="JW">
    <w:p w14:paraId="124F542B" w14:textId="77777777" w:rsidR="005335CA" w:rsidRDefault="005335CA">
      <w:pPr>
        <w:pStyle w:val="CommentText"/>
      </w:pPr>
      <w:r>
        <w:rPr>
          <w:rStyle w:val="CommentReference"/>
        </w:rPr>
        <w:annotationRef/>
      </w:r>
      <w:r>
        <w:t>what is this?</w:t>
      </w:r>
    </w:p>
  </w:comment>
  <w:comment w:id="1678" w:author="Jeff Weiss" w:date="2011-09-14T17:20:00Z" w:initials="JW">
    <w:p w14:paraId="085CB577" w14:textId="77777777" w:rsidR="005335CA" w:rsidRDefault="005335CA">
      <w:pPr>
        <w:pStyle w:val="CommentText"/>
      </w:pPr>
      <w:r>
        <w:rPr>
          <w:rStyle w:val="CommentReference"/>
        </w:rPr>
        <w:annotationRef/>
      </w:r>
      <w:r>
        <w:t>This material needs stress and elasticity tensor equations.</w:t>
      </w:r>
    </w:p>
  </w:comment>
  <w:comment w:id="1710" w:author="Jeff Weiss" w:date="2011-09-14T17:23:00Z" w:initials="JW">
    <w:p w14:paraId="67AA406A" w14:textId="77777777" w:rsidR="005335CA" w:rsidRDefault="005335CA">
      <w:pPr>
        <w:pStyle w:val="CommentText"/>
      </w:pPr>
      <w:r>
        <w:rPr>
          <w:rStyle w:val="CommentReference"/>
        </w:rPr>
        <w:annotationRef/>
      </w:r>
      <w:r>
        <w:t>This material description still needs the elasticity tensor.</w:t>
      </w:r>
    </w:p>
  </w:comment>
  <w:comment w:id="1729" w:author="Jeff Weiss" w:date="2011-09-14T17:24:00Z" w:initials="JW">
    <w:p w14:paraId="09760677" w14:textId="77777777" w:rsidR="005335CA" w:rsidRDefault="005335CA">
      <w:pPr>
        <w:pStyle w:val="CommentText"/>
      </w:pPr>
      <w:r>
        <w:rPr>
          <w:rStyle w:val="CommentReference"/>
        </w:rPr>
        <w:annotationRef/>
      </w:r>
      <w:r>
        <w:t>This material needs the stress and elasticity tensor.</w:t>
      </w:r>
    </w:p>
  </w:comment>
  <w:comment w:id="1833" w:author="Jeff Weiss" w:date="2011-09-14T17:34:00Z" w:initials="JW">
    <w:p w14:paraId="0FE2C28C" w14:textId="77777777" w:rsidR="005335CA" w:rsidRDefault="005335CA">
      <w:pPr>
        <w:pStyle w:val="CommentText"/>
      </w:pPr>
      <w:r>
        <w:rPr>
          <w:rStyle w:val="CommentReference"/>
        </w:rPr>
        <w:annotationRef/>
      </w:r>
      <w:r>
        <w:t>This material is missing the elasticity tensor.</w:t>
      </w:r>
    </w:p>
  </w:comment>
  <w:comment w:id="2420" w:author="Jeff Weiss" w:date="2011-09-14T17:40:00Z" w:initials="JW">
    <w:p w14:paraId="094E3AFF" w14:textId="77777777" w:rsidR="005335CA" w:rsidRDefault="005335CA">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E05448" w14:textId="77777777" w:rsidR="006951AD" w:rsidRDefault="006951AD">
      <w:r>
        <w:separator/>
      </w:r>
    </w:p>
  </w:endnote>
  <w:endnote w:type="continuationSeparator" w:id="0">
    <w:p w14:paraId="6088AEA7" w14:textId="77777777" w:rsidR="006951AD" w:rsidRDefault="00695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402511" w14:textId="77777777" w:rsidR="006951AD" w:rsidRDefault="006951AD">
      <w:r>
        <w:separator/>
      </w:r>
    </w:p>
  </w:footnote>
  <w:footnote w:type="continuationSeparator" w:id="0">
    <w:p w14:paraId="203BAB60" w14:textId="77777777" w:rsidR="006951AD" w:rsidRDefault="006951AD">
      <w:r>
        <w:continuationSeparator/>
      </w:r>
    </w:p>
  </w:footnote>
  <w:footnote w:id="1">
    <w:p w14:paraId="0863F7CE" w14:textId="4F84BA06" w:rsidR="005335CA" w:rsidRDefault="005335CA">
      <w:pPr>
        <w:pStyle w:val="FootnoteText"/>
      </w:pPr>
      <w:ins w:id="860" w:author="Steve Maas" w:date="2015-05-13T13:56:00Z">
        <w:r>
          <w:rPr>
            <w:rStyle w:val="FootnoteReference"/>
          </w:rPr>
          <w:footnoteRef/>
        </w:r>
        <w:r>
          <w:t xml:space="preserve"> Note that weights sum up to one</w:t>
        </w:r>
      </w:ins>
      <w:ins w:id="861" w:author="Steve Maas" w:date="2015-05-13T14:03:00Z">
        <w:r>
          <w:t xml:space="preserve"> and not to the volume of the tet in the natural coordinate system (i.e. 1/6)</w:t>
        </w:r>
      </w:ins>
      <w:ins w:id="862" w:author="Steve Maas" w:date="2015-05-13T13:56:00Z">
        <w: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128</w:t>
    </w:r>
    <w:r>
      <w:rPr>
        <w:rStyle w:val="PageNumber"/>
      </w:rPr>
      <w:fldChar w:fldCharType="end"/>
    </w:r>
  </w:p>
  <w:p w14:paraId="658E01C7" w14:textId="77777777" w:rsidR="005335CA" w:rsidRDefault="005335CA"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D07E4">
      <w:rPr>
        <w:rStyle w:val="PageNumber"/>
        <w:noProof/>
      </w:rPr>
      <w:t>128</w:t>
    </w:r>
    <w:r>
      <w:rPr>
        <w:rStyle w:val="PageNumber"/>
      </w:rPr>
      <w:fldChar w:fldCharType="end"/>
    </w:r>
  </w:p>
  <w:p w14:paraId="1D3585AE" w14:textId="77777777" w:rsidR="005335CA" w:rsidRDefault="005335CA"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688085B2"/>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20BF"/>
    <w:rsid w:val="00275186"/>
    <w:rsid w:val="00275D24"/>
    <w:rsid w:val="00277B83"/>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51D6C"/>
    <w:rsid w:val="00353E1C"/>
    <w:rsid w:val="00357411"/>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16D2"/>
    <w:rsid w:val="004E3859"/>
    <w:rsid w:val="004F1C97"/>
    <w:rsid w:val="004F2125"/>
    <w:rsid w:val="004F2517"/>
    <w:rsid w:val="004F265A"/>
    <w:rsid w:val="004F2D16"/>
    <w:rsid w:val="004F6FB0"/>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951AD"/>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3AE5"/>
    <w:rsid w:val="0081541F"/>
    <w:rsid w:val="00822AD6"/>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07E4"/>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E5B"/>
    <w:rsid w:val="00CA0005"/>
    <w:rsid w:val="00CA4A7F"/>
    <w:rsid w:val="00CB13D9"/>
    <w:rsid w:val="00CB173E"/>
    <w:rsid w:val="00CB489A"/>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3178E"/>
    <w:rsid w:val="00D417F9"/>
    <w:rsid w:val="00D41B2F"/>
    <w:rsid w:val="00D5035D"/>
    <w:rsid w:val="00D57045"/>
    <w:rsid w:val="00D574F2"/>
    <w:rsid w:val="00D60CC6"/>
    <w:rsid w:val="00D6556C"/>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2E14"/>
    <w:rsid w:val="00E63BE2"/>
    <w:rsid w:val="00E67C66"/>
    <w:rsid w:val="00E738DB"/>
    <w:rsid w:val="00E77A80"/>
    <w:rsid w:val="00E903D4"/>
    <w:rsid w:val="00E93F61"/>
    <w:rsid w:val="00E976CC"/>
    <w:rsid w:val="00EA3E30"/>
    <w:rsid w:val="00EB2008"/>
    <w:rsid w:val="00ED4800"/>
    <w:rsid w:val="00EE0E0E"/>
    <w:rsid w:val="00EE136A"/>
    <w:rsid w:val="00EE77AB"/>
    <w:rsid w:val="00EF07DC"/>
    <w:rsid w:val="00EF4B20"/>
    <w:rsid w:val="00EF5846"/>
    <w:rsid w:val="00F00F47"/>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9B8C3914-6893-4065-B8D5-D79C1EEA9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7.bin"/><Relationship Id="rId3182" Type="http://schemas.openxmlformats.org/officeDocument/2006/relationships/image" Target="media/image1589.wmf"/><Relationship Id="rId3042" Type="http://schemas.openxmlformats.org/officeDocument/2006/relationships/image" Target="media/image1519.wmf"/><Relationship Id="rId170" Type="http://schemas.openxmlformats.org/officeDocument/2006/relationships/oleObject" Target="embeddings/oleObject80.bin"/><Relationship Id="rId987" Type="http://schemas.openxmlformats.org/officeDocument/2006/relationships/oleObject" Target="embeddings/oleObject488.bin"/><Relationship Id="rId2668" Type="http://schemas.openxmlformats.org/officeDocument/2006/relationships/image" Target="media/image1332.wmf"/><Relationship Id="rId2875" Type="http://schemas.openxmlformats.org/officeDocument/2006/relationships/oleObject" Target="embeddings/oleObject1431.bin"/><Relationship Id="rId847" Type="http://schemas.openxmlformats.org/officeDocument/2006/relationships/oleObject" Target="embeddings/oleObject418.bin"/><Relationship Id="rId1477" Type="http://schemas.openxmlformats.org/officeDocument/2006/relationships/oleObject" Target="embeddings/oleObject732.bin"/><Relationship Id="rId1684" Type="http://schemas.openxmlformats.org/officeDocument/2006/relationships/image" Target="media/image840.wmf"/><Relationship Id="rId1891" Type="http://schemas.openxmlformats.org/officeDocument/2006/relationships/oleObject" Target="embeddings/oleObject939.bin"/><Relationship Id="rId2528" Type="http://schemas.openxmlformats.org/officeDocument/2006/relationships/image" Target="media/image1262.wmf"/><Relationship Id="rId2735" Type="http://schemas.openxmlformats.org/officeDocument/2006/relationships/oleObject" Target="embeddings/oleObject1361.bin"/><Relationship Id="rId2942" Type="http://schemas.openxmlformats.org/officeDocument/2006/relationships/image" Target="media/image1469.wmf"/><Relationship Id="rId707" Type="http://schemas.openxmlformats.org/officeDocument/2006/relationships/oleObject" Target="embeddings/oleObject348.bin"/><Relationship Id="rId914" Type="http://schemas.openxmlformats.org/officeDocument/2006/relationships/image" Target="media/image454.wmf"/><Relationship Id="rId1337" Type="http://schemas.openxmlformats.org/officeDocument/2006/relationships/oleObject" Target="embeddings/oleObject662.bin"/><Relationship Id="rId1544" Type="http://schemas.openxmlformats.org/officeDocument/2006/relationships/image" Target="media/image770.wmf"/><Relationship Id="rId1751" Type="http://schemas.openxmlformats.org/officeDocument/2006/relationships/oleObject" Target="embeddings/oleObject869.bin"/><Relationship Id="rId2802" Type="http://schemas.openxmlformats.org/officeDocument/2006/relationships/image" Target="media/image1399.emf"/><Relationship Id="rId43" Type="http://schemas.openxmlformats.org/officeDocument/2006/relationships/oleObject" Target="embeddings/oleObject17.bin"/><Relationship Id="rId1404" Type="http://schemas.openxmlformats.org/officeDocument/2006/relationships/image" Target="media/image700.wmf"/><Relationship Id="rId1611" Type="http://schemas.openxmlformats.org/officeDocument/2006/relationships/oleObject" Target="embeddings/oleObject799.bin"/><Relationship Id="rId3369" Type="http://schemas.openxmlformats.org/officeDocument/2006/relationships/image" Target="media/image1683.wmf"/><Relationship Id="rId3576" Type="http://schemas.openxmlformats.org/officeDocument/2006/relationships/oleObject" Target="embeddings/oleObject1781.bin"/><Relationship Id="rId497" Type="http://schemas.openxmlformats.org/officeDocument/2006/relationships/image" Target="media/image246.wmf"/><Relationship Id="rId2178" Type="http://schemas.openxmlformats.org/officeDocument/2006/relationships/image" Target="media/image1087.wmf"/><Relationship Id="rId2385" Type="http://schemas.openxmlformats.org/officeDocument/2006/relationships/oleObject" Target="embeddings/oleObject1183.bin"/><Relationship Id="rId3229" Type="http://schemas.openxmlformats.org/officeDocument/2006/relationships/image" Target="media/image1613.wmf"/><Relationship Id="rId357" Type="http://schemas.openxmlformats.org/officeDocument/2006/relationships/image" Target="media/image176.wmf"/><Relationship Id="rId1194" Type="http://schemas.openxmlformats.org/officeDocument/2006/relationships/image" Target="media/image594.wmf"/><Relationship Id="rId2038" Type="http://schemas.openxmlformats.org/officeDocument/2006/relationships/image" Target="media/image1017.wmf"/><Relationship Id="rId2592" Type="http://schemas.openxmlformats.org/officeDocument/2006/relationships/image" Target="media/image1294.wmf"/><Relationship Id="rId3436" Type="http://schemas.openxmlformats.org/officeDocument/2006/relationships/oleObject" Target="embeddings/oleObject1711.bin"/><Relationship Id="rId3643" Type="http://schemas.openxmlformats.org/officeDocument/2006/relationships/fontTable" Target="fontTable.xml"/><Relationship Id="rId217" Type="http://schemas.openxmlformats.org/officeDocument/2006/relationships/image" Target="media/image107.wmf"/><Relationship Id="rId564" Type="http://schemas.openxmlformats.org/officeDocument/2006/relationships/oleObject" Target="embeddings/oleObject276.bin"/><Relationship Id="rId771" Type="http://schemas.openxmlformats.org/officeDocument/2006/relationships/oleObject" Target="embeddings/oleObject380.bin"/><Relationship Id="rId2245" Type="http://schemas.openxmlformats.org/officeDocument/2006/relationships/image" Target="media/image1123.png"/><Relationship Id="rId2452" Type="http://schemas.openxmlformats.org/officeDocument/2006/relationships/image" Target="media/image1224.wmf"/><Relationship Id="rId3503" Type="http://schemas.openxmlformats.org/officeDocument/2006/relationships/image" Target="media/image1750.wmf"/><Relationship Id="rId424" Type="http://schemas.openxmlformats.org/officeDocument/2006/relationships/oleObject" Target="embeddings/oleObject206.bin"/><Relationship Id="rId631" Type="http://schemas.openxmlformats.org/officeDocument/2006/relationships/image" Target="media/image313.wmf"/><Relationship Id="rId1054" Type="http://schemas.openxmlformats.org/officeDocument/2006/relationships/image" Target="media/image524.wmf"/><Relationship Id="rId1261" Type="http://schemas.openxmlformats.org/officeDocument/2006/relationships/oleObject" Target="embeddings/oleObject625.bin"/><Relationship Id="rId2105" Type="http://schemas.openxmlformats.org/officeDocument/2006/relationships/oleObject" Target="embeddings/oleObject1046.bin"/><Relationship Id="rId2312" Type="http://schemas.openxmlformats.org/officeDocument/2006/relationships/image" Target="media/image1157.wmf"/><Relationship Id="rId1121" Type="http://schemas.openxmlformats.org/officeDocument/2006/relationships/oleObject" Target="embeddings/oleObject555.bin"/><Relationship Id="rId3086" Type="http://schemas.openxmlformats.org/officeDocument/2006/relationships/image" Target="media/image1541.wmf"/><Relationship Id="rId3293" Type="http://schemas.openxmlformats.org/officeDocument/2006/relationships/image" Target="media/image1645.wmf"/><Relationship Id="rId1938" Type="http://schemas.openxmlformats.org/officeDocument/2006/relationships/image" Target="media/image967.wmf"/><Relationship Id="rId3153" Type="http://schemas.openxmlformats.org/officeDocument/2006/relationships/oleObject" Target="embeddings/oleObject1570.bin"/><Relationship Id="rId3360" Type="http://schemas.openxmlformats.org/officeDocument/2006/relationships/oleObject" Target="embeddings/oleObject1673.bin"/><Relationship Id="rId281" Type="http://schemas.openxmlformats.org/officeDocument/2006/relationships/image" Target="media/image139.wmf"/><Relationship Id="rId3013" Type="http://schemas.openxmlformats.org/officeDocument/2006/relationships/oleObject" Target="embeddings/oleObject1500.bin"/><Relationship Id="rId141" Type="http://schemas.openxmlformats.org/officeDocument/2006/relationships/image" Target="media/image69.wmf"/><Relationship Id="rId3220" Type="http://schemas.openxmlformats.org/officeDocument/2006/relationships/oleObject" Target="embeddings/oleObject1603.bin"/><Relationship Id="rId7" Type="http://schemas.openxmlformats.org/officeDocument/2006/relationships/endnotes" Target="endnotes.xml"/><Relationship Id="rId2779" Type="http://schemas.openxmlformats.org/officeDocument/2006/relationships/oleObject" Target="embeddings/oleObject1383.bin"/><Relationship Id="rId2986" Type="http://schemas.openxmlformats.org/officeDocument/2006/relationships/image" Target="media/image1491.wmf"/><Relationship Id="rId958" Type="http://schemas.openxmlformats.org/officeDocument/2006/relationships/image" Target="media/image476.wmf"/><Relationship Id="rId1588" Type="http://schemas.openxmlformats.org/officeDocument/2006/relationships/image" Target="media/image792.wmf"/><Relationship Id="rId1795" Type="http://schemas.openxmlformats.org/officeDocument/2006/relationships/oleObject" Target="embeddings/oleObject891.bin"/><Relationship Id="rId2639" Type="http://schemas.openxmlformats.org/officeDocument/2006/relationships/oleObject" Target="embeddings/oleObject1313.bin"/><Relationship Id="rId2846" Type="http://schemas.openxmlformats.org/officeDocument/2006/relationships/image" Target="media/image1421.wmf"/><Relationship Id="rId87" Type="http://schemas.openxmlformats.org/officeDocument/2006/relationships/oleObject" Target="embeddings/oleObject39.bin"/><Relationship Id="rId818" Type="http://schemas.openxmlformats.org/officeDocument/2006/relationships/image" Target="media/image406.wmf"/><Relationship Id="rId1448" Type="http://schemas.openxmlformats.org/officeDocument/2006/relationships/image" Target="media/image722.wmf"/><Relationship Id="rId1655" Type="http://schemas.openxmlformats.org/officeDocument/2006/relationships/oleObject" Target="embeddings/oleObject821.bin"/><Relationship Id="rId2706" Type="http://schemas.openxmlformats.org/officeDocument/2006/relationships/image" Target="media/image1351.wmf"/><Relationship Id="rId1308" Type="http://schemas.openxmlformats.org/officeDocument/2006/relationships/image" Target="media/image652.wmf"/><Relationship Id="rId1862" Type="http://schemas.openxmlformats.org/officeDocument/2006/relationships/image" Target="media/image929.wmf"/><Relationship Id="rId2913" Type="http://schemas.openxmlformats.org/officeDocument/2006/relationships/oleObject" Target="embeddings/oleObject1450.bin"/><Relationship Id="rId1515" Type="http://schemas.openxmlformats.org/officeDocument/2006/relationships/oleObject" Target="embeddings/oleObject751.bin"/><Relationship Id="rId1722" Type="http://schemas.openxmlformats.org/officeDocument/2006/relationships/image" Target="media/image859.wmf"/><Relationship Id="rId14" Type="http://schemas.openxmlformats.org/officeDocument/2006/relationships/image" Target="media/image5.wmf"/><Relationship Id="rId2289" Type="http://schemas.openxmlformats.org/officeDocument/2006/relationships/oleObject" Target="embeddings/oleObject1135.bin"/><Relationship Id="rId2496" Type="http://schemas.openxmlformats.org/officeDocument/2006/relationships/image" Target="media/image1246.wmf"/><Relationship Id="rId3547" Type="http://schemas.openxmlformats.org/officeDocument/2006/relationships/image" Target="media/image1772.wmf"/><Relationship Id="rId468" Type="http://schemas.openxmlformats.org/officeDocument/2006/relationships/oleObject" Target="embeddings/oleObject228.bin"/><Relationship Id="rId675" Type="http://schemas.openxmlformats.org/officeDocument/2006/relationships/image" Target="media/image335.wmf"/><Relationship Id="rId882" Type="http://schemas.openxmlformats.org/officeDocument/2006/relationships/image" Target="media/image438.wmf"/><Relationship Id="rId1098" Type="http://schemas.openxmlformats.org/officeDocument/2006/relationships/image" Target="media/image546.wmf"/><Relationship Id="rId2149" Type="http://schemas.openxmlformats.org/officeDocument/2006/relationships/oleObject" Target="embeddings/oleObject1068.bin"/><Relationship Id="rId2356" Type="http://schemas.openxmlformats.org/officeDocument/2006/relationships/image" Target="media/image1179.wmf"/><Relationship Id="rId2563" Type="http://schemas.openxmlformats.org/officeDocument/2006/relationships/oleObject" Target="embeddings/oleObject1275.bin"/><Relationship Id="rId2770" Type="http://schemas.openxmlformats.org/officeDocument/2006/relationships/image" Target="media/image1383.emf"/><Relationship Id="rId3407" Type="http://schemas.openxmlformats.org/officeDocument/2006/relationships/image" Target="media/image1702.wmf"/><Relationship Id="rId3614" Type="http://schemas.openxmlformats.org/officeDocument/2006/relationships/oleObject" Target="embeddings/oleObject1800.bin"/><Relationship Id="rId328" Type="http://schemas.openxmlformats.org/officeDocument/2006/relationships/oleObject" Target="embeddings/oleObject159.bin"/><Relationship Id="rId535" Type="http://schemas.openxmlformats.org/officeDocument/2006/relationships/image" Target="media/image265.wmf"/><Relationship Id="rId742" Type="http://schemas.openxmlformats.org/officeDocument/2006/relationships/image" Target="media/image368.wmf"/><Relationship Id="rId1165" Type="http://schemas.openxmlformats.org/officeDocument/2006/relationships/oleObject" Target="embeddings/oleObject577.bin"/><Relationship Id="rId1372" Type="http://schemas.openxmlformats.org/officeDocument/2006/relationships/image" Target="media/image684.wmf"/><Relationship Id="rId2009" Type="http://schemas.openxmlformats.org/officeDocument/2006/relationships/oleObject" Target="embeddings/oleObject998.bin"/><Relationship Id="rId2216" Type="http://schemas.openxmlformats.org/officeDocument/2006/relationships/oleObject" Target="embeddings/oleObject1099.bin"/><Relationship Id="rId2423" Type="http://schemas.openxmlformats.org/officeDocument/2006/relationships/image" Target="media/image1210.wmf"/><Relationship Id="rId2630" Type="http://schemas.openxmlformats.org/officeDocument/2006/relationships/image" Target="media/image1313.wmf"/><Relationship Id="rId602" Type="http://schemas.openxmlformats.org/officeDocument/2006/relationships/oleObject" Target="embeddings/oleObject295.bin"/><Relationship Id="rId1025" Type="http://schemas.openxmlformats.org/officeDocument/2006/relationships/oleObject" Target="embeddings/oleObject507.bin"/><Relationship Id="rId1232" Type="http://schemas.openxmlformats.org/officeDocument/2006/relationships/image" Target="media/image613.wmf"/><Relationship Id="rId3197" Type="http://schemas.openxmlformats.org/officeDocument/2006/relationships/oleObject" Target="embeddings/oleObject1592.bin"/><Relationship Id="rId3057" Type="http://schemas.openxmlformats.org/officeDocument/2006/relationships/oleObject" Target="embeddings/oleObject1522.bin"/><Relationship Id="rId185" Type="http://schemas.openxmlformats.org/officeDocument/2006/relationships/image" Target="media/image91.wmf"/><Relationship Id="rId1909" Type="http://schemas.openxmlformats.org/officeDocument/2006/relationships/oleObject" Target="embeddings/oleObject948.bin"/><Relationship Id="rId3264" Type="http://schemas.openxmlformats.org/officeDocument/2006/relationships/oleObject" Target="embeddings/oleObject1625.bin"/><Relationship Id="rId3471" Type="http://schemas.openxmlformats.org/officeDocument/2006/relationships/image" Target="media/image1734.wmf"/><Relationship Id="rId392" Type="http://schemas.openxmlformats.org/officeDocument/2006/relationships/oleObject" Target="embeddings/oleObject190.bin"/><Relationship Id="rId2073" Type="http://schemas.openxmlformats.org/officeDocument/2006/relationships/oleObject" Target="embeddings/oleObject1030.bin"/><Relationship Id="rId2280" Type="http://schemas.openxmlformats.org/officeDocument/2006/relationships/image" Target="media/image1141.wmf"/><Relationship Id="rId3124" Type="http://schemas.openxmlformats.org/officeDocument/2006/relationships/image" Target="media/image1560.wmf"/><Relationship Id="rId3331" Type="http://schemas.openxmlformats.org/officeDocument/2006/relationships/image" Target="media/image1664.wmf"/><Relationship Id="rId252" Type="http://schemas.openxmlformats.org/officeDocument/2006/relationships/oleObject" Target="embeddings/oleObject121.bin"/><Relationship Id="rId2140" Type="http://schemas.openxmlformats.org/officeDocument/2006/relationships/image" Target="media/image1068.wmf"/><Relationship Id="rId112" Type="http://schemas.openxmlformats.org/officeDocument/2006/relationships/image" Target="media/image54.wmf"/><Relationship Id="rId1699" Type="http://schemas.openxmlformats.org/officeDocument/2006/relationships/oleObject" Target="embeddings/oleObject843.bin"/><Relationship Id="rId2000" Type="http://schemas.openxmlformats.org/officeDocument/2006/relationships/image" Target="media/image998.wmf"/><Relationship Id="rId2957" Type="http://schemas.openxmlformats.org/officeDocument/2006/relationships/oleObject" Target="embeddings/oleObject1472.bin"/><Relationship Id="rId929" Type="http://schemas.openxmlformats.org/officeDocument/2006/relationships/oleObject" Target="embeddings/oleObject459.bin"/><Relationship Id="rId1559" Type="http://schemas.openxmlformats.org/officeDocument/2006/relationships/oleObject" Target="embeddings/oleObject773.bin"/><Relationship Id="rId1766" Type="http://schemas.openxmlformats.org/officeDocument/2006/relationships/image" Target="media/image881.wmf"/><Relationship Id="rId1973" Type="http://schemas.openxmlformats.org/officeDocument/2006/relationships/oleObject" Target="embeddings/oleObject980.bin"/><Relationship Id="rId2817" Type="http://schemas.openxmlformats.org/officeDocument/2006/relationships/oleObject" Target="embeddings/oleObject1402.bin"/><Relationship Id="rId58" Type="http://schemas.openxmlformats.org/officeDocument/2006/relationships/image" Target="media/image27.wmf"/><Relationship Id="rId1419" Type="http://schemas.openxmlformats.org/officeDocument/2006/relationships/oleObject" Target="embeddings/oleObject703.bin"/><Relationship Id="rId1626" Type="http://schemas.openxmlformats.org/officeDocument/2006/relationships/image" Target="media/image811.wmf"/><Relationship Id="rId1833" Type="http://schemas.openxmlformats.org/officeDocument/2006/relationships/oleObject" Target="embeddings/oleObject910.bin"/><Relationship Id="rId1900" Type="http://schemas.openxmlformats.org/officeDocument/2006/relationships/image" Target="media/image948.wmf"/><Relationship Id="rId579" Type="http://schemas.openxmlformats.org/officeDocument/2006/relationships/image" Target="media/image287.wmf"/><Relationship Id="rId786" Type="http://schemas.openxmlformats.org/officeDocument/2006/relationships/image" Target="media/image390.wmf"/><Relationship Id="rId993" Type="http://schemas.openxmlformats.org/officeDocument/2006/relationships/oleObject" Target="embeddings/oleObject491.bin"/><Relationship Id="rId2467" Type="http://schemas.openxmlformats.org/officeDocument/2006/relationships/oleObject" Target="embeddings/oleObject1227.bin"/><Relationship Id="rId2674" Type="http://schemas.openxmlformats.org/officeDocument/2006/relationships/image" Target="media/image1335.wmf"/><Relationship Id="rId3518" Type="http://schemas.openxmlformats.org/officeDocument/2006/relationships/oleObject" Target="embeddings/oleObject1752.bin"/><Relationship Id="rId439" Type="http://schemas.openxmlformats.org/officeDocument/2006/relationships/image" Target="media/image217.wmf"/><Relationship Id="rId646" Type="http://schemas.openxmlformats.org/officeDocument/2006/relationships/oleObject" Target="embeddings/oleObject317.bin"/><Relationship Id="rId1069" Type="http://schemas.openxmlformats.org/officeDocument/2006/relationships/oleObject" Target="embeddings/oleObject529.bin"/><Relationship Id="rId1276" Type="http://schemas.openxmlformats.org/officeDocument/2006/relationships/image" Target="media/image635.wmf"/><Relationship Id="rId1483" Type="http://schemas.openxmlformats.org/officeDocument/2006/relationships/oleObject" Target="embeddings/oleObject735.bin"/><Relationship Id="rId2327" Type="http://schemas.openxmlformats.org/officeDocument/2006/relationships/oleObject" Target="embeddings/oleObject1154.bin"/><Relationship Id="rId2881" Type="http://schemas.openxmlformats.org/officeDocument/2006/relationships/oleObject" Target="embeddings/oleObject1434.bin"/><Relationship Id="rId506" Type="http://schemas.openxmlformats.org/officeDocument/2006/relationships/oleObject" Target="embeddings/oleObject247.bin"/><Relationship Id="rId853" Type="http://schemas.openxmlformats.org/officeDocument/2006/relationships/oleObject" Target="embeddings/oleObject421.bin"/><Relationship Id="rId1136" Type="http://schemas.openxmlformats.org/officeDocument/2006/relationships/image" Target="media/image565.wmf"/><Relationship Id="rId1690" Type="http://schemas.openxmlformats.org/officeDocument/2006/relationships/image" Target="media/image843.wmf"/><Relationship Id="rId2534" Type="http://schemas.openxmlformats.org/officeDocument/2006/relationships/image" Target="media/image1265.wmf"/><Relationship Id="rId2741" Type="http://schemas.openxmlformats.org/officeDocument/2006/relationships/oleObject" Target="embeddings/oleObject1364.bin"/><Relationship Id="rId713" Type="http://schemas.openxmlformats.org/officeDocument/2006/relationships/oleObject" Target="embeddings/oleObject351.bin"/><Relationship Id="rId920" Type="http://schemas.openxmlformats.org/officeDocument/2006/relationships/image" Target="media/image457.wmf"/><Relationship Id="rId1343" Type="http://schemas.openxmlformats.org/officeDocument/2006/relationships/oleObject" Target="embeddings/oleObject665.bin"/><Relationship Id="rId1550" Type="http://schemas.openxmlformats.org/officeDocument/2006/relationships/image" Target="media/image773.wmf"/><Relationship Id="rId2601" Type="http://schemas.openxmlformats.org/officeDocument/2006/relationships/oleObject" Target="embeddings/oleObject1294.bin"/><Relationship Id="rId1203" Type="http://schemas.openxmlformats.org/officeDocument/2006/relationships/oleObject" Target="embeddings/oleObject596.bin"/><Relationship Id="rId1410" Type="http://schemas.openxmlformats.org/officeDocument/2006/relationships/image" Target="media/image703.wmf"/><Relationship Id="rId3168" Type="http://schemas.openxmlformats.org/officeDocument/2006/relationships/image" Target="media/image1582.wmf"/><Relationship Id="rId3375" Type="http://schemas.openxmlformats.org/officeDocument/2006/relationships/image" Target="media/image1686.wmf"/><Relationship Id="rId3582" Type="http://schemas.openxmlformats.org/officeDocument/2006/relationships/oleObject" Target="embeddings/oleObject1784.bin"/><Relationship Id="rId296" Type="http://schemas.openxmlformats.org/officeDocument/2006/relationships/oleObject" Target="embeddings/oleObject143.bin"/><Relationship Id="rId2184" Type="http://schemas.openxmlformats.org/officeDocument/2006/relationships/image" Target="media/image1090.wmf"/><Relationship Id="rId2391" Type="http://schemas.openxmlformats.org/officeDocument/2006/relationships/oleObject" Target="embeddings/oleObject1186.bin"/><Relationship Id="rId3028" Type="http://schemas.openxmlformats.org/officeDocument/2006/relationships/image" Target="media/image1512.wmf"/><Relationship Id="rId3235" Type="http://schemas.openxmlformats.org/officeDocument/2006/relationships/image" Target="media/image1616.wmf"/><Relationship Id="rId3442" Type="http://schemas.openxmlformats.org/officeDocument/2006/relationships/oleObject" Target="embeddings/oleObject1714.bin"/><Relationship Id="rId156" Type="http://schemas.openxmlformats.org/officeDocument/2006/relationships/oleObject" Target="embeddings/oleObject73.bin"/><Relationship Id="rId363" Type="http://schemas.openxmlformats.org/officeDocument/2006/relationships/image" Target="media/image179.wmf"/><Relationship Id="rId570" Type="http://schemas.openxmlformats.org/officeDocument/2006/relationships/oleObject" Target="embeddings/oleObject279.bin"/><Relationship Id="rId2044" Type="http://schemas.openxmlformats.org/officeDocument/2006/relationships/image" Target="media/image1020.wmf"/><Relationship Id="rId2251" Type="http://schemas.openxmlformats.org/officeDocument/2006/relationships/oleObject" Target="embeddings/oleObject1116.bin"/><Relationship Id="rId3302" Type="http://schemas.openxmlformats.org/officeDocument/2006/relationships/oleObject" Target="embeddings/oleObject1644.bin"/><Relationship Id="rId223" Type="http://schemas.openxmlformats.org/officeDocument/2006/relationships/image" Target="media/image110.wmf"/><Relationship Id="rId430" Type="http://schemas.openxmlformats.org/officeDocument/2006/relationships/oleObject" Target="embeddings/oleObject209.bin"/><Relationship Id="rId1060" Type="http://schemas.openxmlformats.org/officeDocument/2006/relationships/image" Target="media/image527.wmf"/><Relationship Id="rId2111" Type="http://schemas.openxmlformats.org/officeDocument/2006/relationships/oleObject" Target="embeddings/oleObject1049.bin"/><Relationship Id="rId1877" Type="http://schemas.openxmlformats.org/officeDocument/2006/relationships/oleObject" Target="embeddings/oleObject932.bin"/><Relationship Id="rId2928" Type="http://schemas.openxmlformats.org/officeDocument/2006/relationships/image" Target="media/image1462.wmf"/><Relationship Id="rId1737" Type="http://schemas.openxmlformats.org/officeDocument/2006/relationships/oleObject" Target="embeddings/oleObject862.bin"/><Relationship Id="rId1944" Type="http://schemas.openxmlformats.org/officeDocument/2006/relationships/image" Target="media/image970.wmf"/><Relationship Id="rId3092" Type="http://schemas.openxmlformats.org/officeDocument/2006/relationships/image" Target="media/image1544.wmf"/><Relationship Id="rId29" Type="http://schemas.openxmlformats.org/officeDocument/2006/relationships/oleObject" Target="embeddings/oleObject10.bin"/><Relationship Id="rId1804" Type="http://schemas.openxmlformats.org/officeDocument/2006/relationships/image" Target="media/image900.wmf"/><Relationship Id="rId897" Type="http://schemas.openxmlformats.org/officeDocument/2006/relationships/oleObject" Target="embeddings/oleObject443.bin"/><Relationship Id="rId2578" Type="http://schemas.openxmlformats.org/officeDocument/2006/relationships/image" Target="media/image1287.wmf"/><Relationship Id="rId2785" Type="http://schemas.openxmlformats.org/officeDocument/2006/relationships/oleObject" Target="embeddings/oleObject1386.bin"/><Relationship Id="rId2992" Type="http://schemas.openxmlformats.org/officeDocument/2006/relationships/image" Target="media/image1494.wmf"/><Relationship Id="rId3629" Type="http://schemas.openxmlformats.org/officeDocument/2006/relationships/image" Target="media/image1813.wmf"/><Relationship Id="rId757" Type="http://schemas.openxmlformats.org/officeDocument/2006/relationships/oleObject" Target="embeddings/oleObject373.bin"/><Relationship Id="rId964" Type="http://schemas.openxmlformats.org/officeDocument/2006/relationships/image" Target="media/image479.wmf"/><Relationship Id="rId1387" Type="http://schemas.openxmlformats.org/officeDocument/2006/relationships/oleObject" Target="embeddings/oleObject687.bin"/><Relationship Id="rId1594" Type="http://schemas.openxmlformats.org/officeDocument/2006/relationships/image" Target="media/image795.wmf"/><Relationship Id="rId2438" Type="http://schemas.openxmlformats.org/officeDocument/2006/relationships/image" Target="media/image1217.wmf"/><Relationship Id="rId2645" Type="http://schemas.openxmlformats.org/officeDocument/2006/relationships/oleObject" Target="embeddings/oleObject1316.bin"/><Relationship Id="rId2852" Type="http://schemas.openxmlformats.org/officeDocument/2006/relationships/image" Target="media/image1424.wmf"/><Relationship Id="rId93" Type="http://schemas.openxmlformats.org/officeDocument/2006/relationships/oleObject" Target="embeddings/oleObject42.bin"/><Relationship Id="rId617" Type="http://schemas.openxmlformats.org/officeDocument/2006/relationships/image" Target="media/image306.wmf"/><Relationship Id="rId824" Type="http://schemas.openxmlformats.org/officeDocument/2006/relationships/image" Target="media/image409.wmf"/><Relationship Id="rId1247" Type="http://schemas.openxmlformats.org/officeDocument/2006/relationships/oleObject" Target="embeddings/oleObject618.bin"/><Relationship Id="rId1454" Type="http://schemas.openxmlformats.org/officeDocument/2006/relationships/image" Target="media/image725.wmf"/><Relationship Id="rId1661" Type="http://schemas.openxmlformats.org/officeDocument/2006/relationships/oleObject" Target="embeddings/oleObject824.bin"/><Relationship Id="rId2505" Type="http://schemas.openxmlformats.org/officeDocument/2006/relationships/oleObject" Target="embeddings/oleObject1246.bin"/><Relationship Id="rId2712" Type="http://schemas.openxmlformats.org/officeDocument/2006/relationships/image" Target="media/image1354.emf"/><Relationship Id="rId1107" Type="http://schemas.openxmlformats.org/officeDocument/2006/relationships/oleObject" Target="embeddings/oleObject548.bin"/><Relationship Id="rId1314" Type="http://schemas.openxmlformats.org/officeDocument/2006/relationships/image" Target="media/image655.wmf"/><Relationship Id="rId1521" Type="http://schemas.openxmlformats.org/officeDocument/2006/relationships/oleObject" Target="embeddings/oleObject754.bin"/><Relationship Id="rId3279" Type="http://schemas.openxmlformats.org/officeDocument/2006/relationships/image" Target="media/image1638.wmf"/><Relationship Id="rId3486" Type="http://schemas.openxmlformats.org/officeDocument/2006/relationships/oleObject" Target="embeddings/oleObject1736.bin"/><Relationship Id="rId20" Type="http://schemas.openxmlformats.org/officeDocument/2006/relationships/image" Target="media/image8.wmf"/><Relationship Id="rId2088" Type="http://schemas.openxmlformats.org/officeDocument/2006/relationships/image" Target="media/image1042.wmf"/><Relationship Id="rId2295" Type="http://schemas.openxmlformats.org/officeDocument/2006/relationships/oleObject" Target="embeddings/oleObject1138.bin"/><Relationship Id="rId3139" Type="http://schemas.openxmlformats.org/officeDocument/2006/relationships/oleObject" Target="embeddings/oleObject1563.bin"/><Relationship Id="rId3346" Type="http://schemas.openxmlformats.org/officeDocument/2006/relationships/oleObject" Target="embeddings/oleObject1666.bin"/><Relationship Id="rId267" Type="http://schemas.openxmlformats.org/officeDocument/2006/relationships/image" Target="media/image132.wmf"/><Relationship Id="rId474" Type="http://schemas.openxmlformats.org/officeDocument/2006/relationships/oleObject" Target="embeddings/oleObject231.bin"/><Relationship Id="rId2155" Type="http://schemas.openxmlformats.org/officeDocument/2006/relationships/oleObject" Target="embeddings/oleObject1071.bin"/><Relationship Id="rId3553" Type="http://schemas.openxmlformats.org/officeDocument/2006/relationships/image" Target="media/image1775.wmf"/><Relationship Id="rId127" Type="http://schemas.openxmlformats.org/officeDocument/2006/relationships/oleObject" Target="embeddings/oleObject59.bin"/><Relationship Id="rId681" Type="http://schemas.openxmlformats.org/officeDocument/2006/relationships/image" Target="media/image338.wmf"/><Relationship Id="rId2362" Type="http://schemas.openxmlformats.org/officeDocument/2006/relationships/image" Target="media/image1182.wmf"/><Relationship Id="rId3206" Type="http://schemas.openxmlformats.org/officeDocument/2006/relationships/oleObject" Target="embeddings/oleObject1596.bin"/><Relationship Id="rId3413" Type="http://schemas.openxmlformats.org/officeDocument/2006/relationships/image" Target="media/image1705.wmf"/><Relationship Id="rId3620" Type="http://schemas.openxmlformats.org/officeDocument/2006/relationships/oleObject" Target="embeddings/oleObject1803.bin"/><Relationship Id="rId334" Type="http://schemas.openxmlformats.org/officeDocument/2006/relationships/oleObject" Target="embeddings/oleObject162.bin"/><Relationship Id="rId541" Type="http://schemas.openxmlformats.org/officeDocument/2006/relationships/image" Target="media/image268.wmf"/><Relationship Id="rId1171" Type="http://schemas.openxmlformats.org/officeDocument/2006/relationships/oleObject" Target="embeddings/oleObject580.bin"/><Relationship Id="rId2015" Type="http://schemas.openxmlformats.org/officeDocument/2006/relationships/oleObject" Target="embeddings/oleObject1001.bin"/><Relationship Id="rId2222" Type="http://schemas.openxmlformats.org/officeDocument/2006/relationships/oleObject" Target="embeddings/oleObject1102.bin"/><Relationship Id="rId401" Type="http://schemas.openxmlformats.org/officeDocument/2006/relationships/image" Target="media/image198.wmf"/><Relationship Id="rId1031" Type="http://schemas.openxmlformats.org/officeDocument/2006/relationships/oleObject" Target="embeddings/oleObject510.bin"/><Relationship Id="rId1988" Type="http://schemas.openxmlformats.org/officeDocument/2006/relationships/image" Target="media/image992.wmf"/><Relationship Id="rId1848" Type="http://schemas.openxmlformats.org/officeDocument/2006/relationships/image" Target="media/image922.wmf"/><Relationship Id="rId3063" Type="http://schemas.openxmlformats.org/officeDocument/2006/relationships/oleObject" Target="embeddings/oleObject1525.bin"/><Relationship Id="rId3270" Type="http://schemas.openxmlformats.org/officeDocument/2006/relationships/oleObject" Target="embeddings/oleObject1628.bin"/><Relationship Id="rId191" Type="http://schemas.openxmlformats.org/officeDocument/2006/relationships/image" Target="media/image94.wmf"/><Relationship Id="rId1708" Type="http://schemas.openxmlformats.org/officeDocument/2006/relationships/image" Target="media/image852.wmf"/><Relationship Id="rId1915" Type="http://schemas.openxmlformats.org/officeDocument/2006/relationships/oleObject" Target="embeddings/oleObject951.bin"/><Relationship Id="rId3130" Type="http://schemas.openxmlformats.org/officeDocument/2006/relationships/image" Target="media/image1563.wmf"/><Relationship Id="rId2689" Type="http://schemas.openxmlformats.org/officeDocument/2006/relationships/oleObject" Target="embeddings/oleObject1338.bin"/><Relationship Id="rId2896" Type="http://schemas.openxmlformats.org/officeDocument/2006/relationships/image" Target="media/image1446.wmf"/><Relationship Id="rId868" Type="http://schemas.openxmlformats.org/officeDocument/2006/relationships/image" Target="media/image431.wmf"/><Relationship Id="rId1498" Type="http://schemas.openxmlformats.org/officeDocument/2006/relationships/image" Target="media/image747.wmf"/><Relationship Id="rId2549" Type="http://schemas.openxmlformats.org/officeDocument/2006/relationships/oleObject" Target="embeddings/oleObject1268.bin"/><Relationship Id="rId2756" Type="http://schemas.openxmlformats.org/officeDocument/2006/relationships/image" Target="media/image1376.emf"/><Relationship Id="rId2963" Type="http://schemas.openxmlformats.org/officeDocument/2006/relationships/oleObject" Target="embeddings/oleObject1475.bin"/><Relationship Id="rId728" Type="http://schemas.openxmlformats.org/officeDocument/2006/relationships/image" Target="media/image361.wmf"/><Relationship Id="rId935" Type="http://schemas.openxmlformats.org/officeDocument/2006/relationships/oleObject" Target="embeddings/oleObject462.bin"/><Relationship Id="rId1358" Type="http://schemas.openxmlformats.org/officeDocument/2006/relationships/image" Target="media/image677.wmf"/><Relationship Id="rId1565" Type="http://schemas.openxmlformats.org/officeDocument/2006/relationships/oleObject" Target="embeddings/oleObject776.bin"/><Relationship Id="rId1772" Type="http://schemas.openxmlformats.org/officeDocument/2006/relationships/image" Target="media/image884.wmf"/><Relationship Id="rId2409" Type="http://schemas.openxmlformats.org/officeDocument/2006/relationships/image" Target="media/image1204.emf"/><Relationship Id="rId2616" Type="http://schemas.openxmlformats.org/officeDocument/2006/relationships/image" Target="media/image1306.wmf"/><Relationship Id="rId64" Type="http://schemas.openxmlformats.org/officeDocument/2006/relationships/image" Target="media/image30.wmf"/><Relationship Id="rId1218" Type="http://schemas.openxmlformats.org/officeDocument/2006/relationships/image" Target="media/image606.wmf"/><Relationship Id="rId1425" Type="http://schemas.openxmlformats.org/officeDocument/2006/relationships/oleObject" Target="embeddings/oleObject706.bin"/><Relationship Id="rId2823" Type="http://schemas.openxmlformats.org/officeDocument/2006/relationships/oleObject" Target="embeddings/oleObject1405.bin"/><Relationship Id="rId1632" Type="http://schemas.openxmlformats.org/officeDocument/2006/relationships/image" Target="media/image814.wmf"/><Relationship Id="rId2199" Type="http://schemas.openxmlformats.org/officeDocument/2006/relationships/oleObject" Target="embeddings/oleObject1093.bin"/><Relationship Id="rId3597" Type="http://schemas.openxmlformats.org/officeDocument/2006/relationships/image" Target="media/image1797.wmf"/><Relationship Id="rId3457" Type="http://schemas.openxmlformats.org/officeDocument/2006/relationships/image" Target="media/image1727.wmf"/><Relationship Id="rId378" Type="http://schemas.openxmlformats.org/officeDocument/2006/relationships/oleObject" Target="embeddings/oleObject183.bin"/><Relationship Id="rId585" Type="http://schemas.openxmlformats.org/officeDocument/2006/relationships/image" Target="media/image290.wmf"/><Relationship Id="rId792" Type="http://schemas.openxmlformats.org/officeDocument/2006/relationships/image" Target="media/image393.wmf"/><Relationship Id="rId2059" Type="http://schemas.openxmlformats.org/officeDocument/2006/relationships/oleObject" Target="embeddings/oleObject1023.bin"/><Relationship Id="rId2266" Type="http://schemas.openxmlformats.org/officeDocument/2006/relationships/image" Target="media/image1134.wmf"/><Relationship Id="rId2473" Type="http://schemas.openxmlformats.org/officeDocument/2006/relationships/oleObject" Target="embeddings/oleObject1230.bin"/><Relationship Id="rId2680" Type="http://schemas.openxmlformats.org/officeDocument/2006/relationships/image" Target="media/image1338.wmf"/><Relationship Id="rId3317" Type="http://schemas.openxmlformats.org/officeDocument/2006/relationships/image" Target="media/image1657.wmf"/><Relationship Id="rId3524" Type="http://schemas.openxmlformats.org/officeDocument/2006/relationships/oleObject" Target="embeddings/oleObject1755.bin"/><Relationship Id="rId238" Type="http://schemas.openxmlformats.org/officeDocument/2006/relationships/oleObject" Target="embeddings/oleObject114.bin"/><Relationship Id="rId445" Type="http://schemas.openxmlformats.org/officeDocument/2006/relationships/image" Target="media/image220.wmf"/><Relationship Id="rId652" Type="http://schemas.openxmlformats.org/officeDocument/2006/relationships/oleObject" Target="embeddings/oleObject320.bin"/><Relationship Id="rId1075" Type="http://schemas.openxmlformats.org/officeDocument/2006/relationships/oleObject" Target="embeddings/oleObject532.bin"/><Relationship Id="rId1282" Type="http://schemas.openxmlformats.org/officeDocument/2006/relationships/image" Target="media/image638.wmf"/><Relationship Id="rId2126" Type="http://schemas.openxmlformats.org/officeDocument/2006/relationships/image" Target="media/image1061.wmf"/><Relationship Id="rId2333" Type="http://schemas.openxmlformats.org/officeDocument/2006/relationships/oleObject" Target="embeddings/oleObject1157.bin"/><Relationship Id="rId2540" Type="http://schemas.openxmlformats.org/officeDocument/2006/relationships/image" Target="media/image1268.wmf"/><Relationship Id="rId305" Type="http://schemas.openxmlformats.org/officeDocument/2006/relationships/image" Target="media/image151.wmf"/><Relationship Id="rId512" Type="http://schemas.openxmlformats.org/officeDocument/2006/relationships/oleObject" Target="embeddings/oleObject250.bin"/><Relationship Id="rId1142" Type="http://schemas.openxmlformats.org/officeDocument/2006/relationships/image" Target="media/image568.wmf"/><Relationship Id="rId2400" Type="http://schemas.openxmlformats.org/officeDocument/2006/relationships/image" Target="media/image1201.wmf"/><Relationship Id="rId1002" Type="http://schemas.openxmlformats.org/officeDocument/2006/relationships/image" Target="media/image498.wmf"/><Relationship Id="rId1959" Type="http://schemas.openxmlformats.org/officeDocument/2006/relationships/oleObject" Target="embeddings/oleObject973.bin"/><Relationship Id="rId3174" Type="http://schemas.openxmlformats.org/officeDocument/2006/relationships/image" Target="media/image1585.wmf"/><Relationship Id="rId1819" Type="http://schemas.openxmlformats.org/officeDocument/2006/relationships/oleObject" Target="embeddings/oleObject903.bin"/><Relationship Id="rId3381" Type="http://schemas.openxmlformats.org/officeDocument/2006/relationships/image" Target="media/image1689.wmf"/><Relationship Id="rId2190" Type="http://schemas.openxmlformats.org/officeDocument/2006/relationships/image" Target="media/image1093.wmf"/><Relationship Id="rId3034" Type="http://schemas.openxmlformats.org/officeDocument/2006/relationships/image" Target="media/image1515.wmf"/><Relationship Id="rId3241" Type="http://schemas.openxmlformats.org/officeDocument/2006/relationships/image" Target="media/image1619.wmf"/><Relationship Id="rId162" Type="http://schemas.openxmlformats.org/officeDocument/2006/relationships/oleObject" Target="embeddings/oleObject76.bin"/><Relationship Id="rId2050" Type="http://schemas.openxmlformats.org/officeDocument/2006/relationships/image" Target="media/image1023.wmf"/><Relationship Id="rId3101" Type="http://schemas.openxmlformats.org/officeDocument/2006/relationships/oleObject" Target="embeddings/oleObject1544.bin"/><Relationship Id="rId979" Type="http://schemas.openxmlformats.org/officeDocument/2006/relationships/oleObject" Target="embeddings/oleObject484.bin"/><Relationship Id="rId839" Type="http://schemas.openxmlformats.org/officeDocument/2006/relationships/oleObject" Target="embeddings/oleObject414.bin"/><Relationship Id="rId1469" Type="http://schemas.openxmlformats.org/officeDocument/2006/relationships/oleObject" Target="embeddings/oleObject728.bin"/><Relationship Id="rId2867" Type="http://schemas.openxmlformats.org/officeDocument/2006/relationships/oleObject" Target="embeddings/oleObject1427.bin"/><Relationship Id="rId1676" Type="http://schemas.openxmlformats.org/officeDocument/2006/relationships/image" Target="media/image836.wmf"/><Relationship Id="rId1883" Type="http://schemas.openxmlformats.org/officeDocument/2006/relationships/oleObject" Target="embeddings/oleObject935.bin"/><Relationship Id="rId2727" Type="http://schemas.openxmlformats.org/officeDocument/2006/relationships/oleObject" Target="embeddings/oleObject1357.bin"/><Relationship Id="rId2934" Type="http://schemas.openxmlformats.org/officeDocument/2006/relationships/image" Target="media/image1465.wmf"/><Relationship Id="rId906" Type="http://schemas.openxmlformats.org/officeDocument/2006/relationships/image" Target="media/image450.wmf"/><Relationship Id="rId1329" Type="http://schemas.openxmlformats.org/officeDocument/2006/relationships/oleObject" Target="embeddings/oleObject658.bin"/><Relationship Id="rId1536" Type="http://schemas.openxmlformats.org/officeDocument/2006/relationships/image" Target="media/image766.wmf"/><Relationship Id="rId1743" Type="http://schemas.openxmlformats.org/officeDocument/2006/relationships/oleObject" Target="embeddings/oleObject865.bin"/><Relationship Id="rId1950" Type="http://schemas.openxmlformats.org/officeDocument/2006/relationships/image" Target="media/image973.wmf"/><Relationship Id="rId35" Type="http://schemas.openxmlformats.org/officeDocument/2006/relationships/oleObject" Target="embeddings/oleObject13.bin"/><Relationship Id="rId1603" Type="http://schemas.openxmlformats.org/officeDocument/2006/relationships/oleObject" Target="embeddings/oleObject795.bin"/><Relationship Id="rId1810" Type="http://schemas.openxmlformats.org/officeDocument/2006/relationships/image" Target="media/image903.wmf"/><Relationship Id="rId3568" Type="http://schemas.openxmlformats.org/officeDocument/2006/relationships/oleObject" Target="embeddings/oleObject1777.bin"/><Relationship Id="rId489" Type="http://schemas.openxmlformats.org/officeDocument/2006/relationships/image" Target="media/image242.wmf"/><Relationship Id="rId696" Type="http://schemas.openxmlformats.org/officeDocument/2006/relationships/image" Target="media/image345.wmf"/><Relationship Id="rId2377" Type="http://schemas.openxmlformats.org/officeDocument/2006/relationships/oleObject" Target="embeddings/oleObject1179.bin"/><Relationship Id="rId2584" Type="http://schemas.openxmlformats.org/officeDocument/2006/relationships/image" Target="media/image1290.wmf"/><Relationship Id="rId2791" Type="http://schemas.openxmlformats.org/officeDocument/2006/relationships/oleObject" Target="embeddings/oleObject1389.bin"/><Relationship Id="rId3428" Type="http://schemas.openxmlformats.org/officeDocument/2006/relationships/oleObject" Target="embeddings/oleObject1707.bin"/><Relationship Id="rId3635" Type="http://schemas.openxmlformats.org/officeDocument/2006/relationships/image" Target="media/image1816.wmf"/><Relationship Id="rId349" Type="http://schemas.openxmlformats.org/officeDocument/2006/relationships/image" Target="media/image172.wmf"/><Relationship Id="rId556" Type="http://schemas.openxmlformats.org/officeDocument/2006/relationships/oleObject" Target="embeddings/oleObject272.bin"/><Relationship Id="rId763" Type="http://schemas.openxmlformats.org/officeDocument/2006/relationships/oleObject" Target="embeddings/oleObject376.bin"/><Relationship Id="rId1186" Type="http://schemas.openxmlformats.org/officeDocument/2006/relationships/image" Target="media/image590.wmf"/><Relationship Id="rId1393" Type="http://schemas.openxmlformats.org/officeDocument/2006/relationships/oleObject" Target="embeddings/oleObject690.bin"/><Relationship Id="rId2237" Type="http://schemas.openxmlformats.org/officeDocument/2006/relationships/image" Target="media/image1119.wmf"/><Relationship Id="rId2444" Type="http://schemas.openxmlformats.org/officeDocument/2006/relationships/image" Target="media/image1220.wmf"/><Relationship Id="rId209" Type="http://schemas.openxmlformats.org/officeDocument/2006/relationships/image" Target="media/image103.wmf"/><Relationship Id="rId416" Type="http://schemas.openxmlformats.org/officeDocument/2006/relationships/oleObject" Target="embeddings/oleObject202.bin"/><Relationship Id="rId970" Type="http://schemas.openxmlformats.org/officeDocument/2006/relationships/image" Target="media/image482.wmf"/><Relationship Id="rId1046" Type="http://schemas.openxmlformats.org/officeDocument/2006/relationships/image" Target="media/image520.wmf"/><Relationship Id="rId1253" Type="http://schemas.openxmlformats.org/officeDocument/2006/relationships/oleObject" Target="embeddings/oleObject621.bin"/><Relationship Id="rId2651" Type="http://schemas.openxmlformats.org/officeDocument/2006/relationships/oleObject" Target="embeddings/oleObject1319.bin"/><Relationship Id="rId623" Type="http://schemas.openxmlformats.org/officeDocument/2006/relationships/image" Target="media/image309.wmf"/><Relationship Id="rId830" Type="http://schemas.openxmlformats.org/officeDocument/2006/relationships/image" Target="media/image412.wmf"/><Relationship Id="rId1460" Type="http://schemas.openxmlformats.org/officeDocument/2006/relationships/image" Target="media/image728.wmf"/><Relationship Id="rId2304" Type="http://schemas.openxmlformats.org/officeDocument/2006/relationships/image" Target="media/image1153.wmf"/><Relationship Id="rId2511" Type="http://schemas.openxmlformats.org/officeDocument/2006/relationships/oleObject" Target="embeddings/oleObject1249.bin"/><Relationship Id="rId1113" Type="http://schemas.openxmlformats.org/officeDocument/2006/relationships/oleObject" Target="embeddings/oleObject551.bin"/><Relationship Id="rId1320" Type="http://schemas.openxmlformats.org/officeDocument/2006/relationships/image" Target="media/image658.wmf"/><Relationship Id="rId3078" Type="http://schemas.openxmlformats.org/officeDocument/2006/relationships/image" Target="media/image1537.wmf"/><Relationship Id="rId3285" Type="http://schemas.openxmlformats.org/officeDocument/2006/relationships/image" Target="media/image1641.wmf"/><Relationship Id="rId3492" Type="http://schemas.openxmlformats.org/officeDocument/2006/relationships/oleObject" Target="embeddings/oleObject1739.bin"/><Relationship Id="rId2094" Type="http://schemas.openxmlformats.org/officeDocument/2006/relationships/image" Target="media/image1045.wmf"/><Relationship Id="rId3145" Type="http://schemas.openxmlformats.org/officeDocument/2006/relationships/oleObject" Target="embeddings/oleObject1566.bin"/><Relationship Id="rId3352" Type="http://schemas.openxmlformats.org/officeDocument/2006/relationships/oleObject" Target="embeddings/oleObject1669.bin"/><Relationship Id="rId273" Type="http://schemas.openxmlformats.org/officeDocument/2006/relationships/image" Target="media/image135.wmf"/><Relationship Id="rId480" Type="http://schemas.openxmlformats.org/officeDocument/2006/relationships/oleObject" Target="embeddings/oleObject234.bin"/><Relationship Id="rId2161" Type="http://schemas.openxmlformats.org/officeDocument/2006/relationships/oleObject" Target="embeddings/oleObject1074.bin"/><Relationship Id="rId3005" Type="http://schemas.openxmlformats.org/officeDocument/2006/relationships/oleObject" Target="embeddings/oleObject1496.bin"/><Relationship Id="rId3212" Type="http://schemas.openxmlformats.org/officeDocument/2006/relationships/oleObject" Target="embeddings/oleObject1599.bin"/><Relationship Id="rId133" Type="http://schemas.openxmlformats.org/officeDocument/2006/relationships/oleObject" Target="embeddings/oleObject62.bin"/><Relationship Id="rId340" Type="http://schemas.openxmlformats.org/officeDocument/2006/relationships/oleObject" Target="embeddings/oleObject165.bin"/><Relationship Id="rId2021" Type="http://schemas.openxmlformats.org/officeDocument/2006/relationships/oleObject" Target="embeddings/oleObject1004.bin"/><Relationship Id="rId200" Type="http://schemas.openxmlformats.org/officeDocument/2006/relationships/oleObject" Target="embeddings/oleObject95.bin"/><Relationship Id="rId2978" Type="http://schemas.openxmlformats.org/officeDocument/2006/relationships/image" Target="media/image1487.wmf"/><Relationship Id="rId1787" Type="http://schemas.openxmlformats.org/officeDocument/2006/relationships/oleObject" Target="embeddings/oleObject887.bin"/><Relationship Id="rId1994" Type="http://schemas.openxmlformats.org/officeDocument/2006/relationships/image" Target="media/image995.wmf"/><Relationship Id="rId2838" Type="http://schemas.openxmlformats.org/officeDocument/2006/relationships/image" Target="media/image1417.wmf"/><Relationship Id="rId79" Type="http://schemas.openxmlformats.org/officeDocument/2006/relationships/oleObject" Target="embeddings/oleObject35.bin"/><Relationship Id="rId1647" Type="http://schemas.openxmlformats.org/officeDocument/2006/relationships/oleObject" Target="embeddings/oleObject817.bin"/><Relationship Id="rId1854" Type="http://schemas.openxmlformats.org/officeDocument/2006/relationships/image" Target="media/image925.wmf"/><Relationship Id="rId2905" Type="http://schemas.openxmlformats.org/officeDocument/2006/relationships/oleObject" Target="embeddings/oleObject1446.bin"/><Relationship Id="rId1507" Type="http://schemas.openxmlformats.org/officeDocument/2006/relationships/oleObject" Target="embeddings/oleObject747.bin"/><Relationship Id="rId1714" Type="http://schemas.openxmlformats.org/officeDocument/2006/relationships/image" Target="media/image855.wmf"/><Relationship Id="rId1921" Type="http://schemas.openxmlformats.org/officeDocument/2006/relationships/oleObject" Target="embeddings/oleObject954.bin"/><Relationship Id="rId2488" Type="http://schemas.openxmlformats.org/officeDocument/2006/relationships/image" Target="media/image1242.wmf"/><Relationship Id="rId1297" Type="http://schemas.openxmlformats.org/officeDocument/2006/relationships/oleObject" Target="embeddings/oleObject642.bin"/><Relationship Id="rId2695" Type="http://schemas.openxmlformats.org/officeDocument/2006/relationships/oleObject" Target="embeddings/oleObject1341.bin"/><Relationship Id="rId3539" Type="http://schemas.openxmlformats.org/officeDocument/2006/relationships/image" Target="media/image1768.wmf"/><Relationship Id="rId667" Type="http://schemas.openxmlformats.org/officeDocument/2006/relationships/image" Target="media/image331.wmf"/><Relationship Id="rId874" Type="http://schemas.openxmlformats.org/officeDocument/2006/relationships/image" Target="media/image434.wmf"/><Relationship Id="rId2348" Type="http://schemas.openxmlformats.org/officeDocument/2006/relationships/image" Target="media/image1175.wmf"/><Relationship Id="rId2555" Type="http://schemas.openxmlformats.org/officeDocument/2006/relationships/oleObject" Target="embeddings/oleObject1271.bin"/><Relationship Id="rId2762" Type="http://schemas.openxmlformats.org/officeDocument/2006/relationships/image" Target="media/image1379.emf"/><Relationship Id="rId3606" Type="http://schemas.openxmlformats.org/officeDocument/2006/relationships/oleObject" Target="embeddings/oleObject1796.bin"/><Relationship Id="rId527" Type="http://schemas.openxmlformats.org/officeDocument/2006/relationships/image" Target="media/image261.wmf"/><Relationship Id="rId734" Type="http://schemas.openxmlformats.org/officeDocument/2006/relationships/image" Target="media/image364.wmf"/><Relationship Id="rId941" Type="http://schemas.openxmlformats.org/officeDocument/2006/relationships/oleObject" Target="embeddings/oleObject465.bin"/><Relationship Id="rId1157" Type="http://schemas.openxmlformats.org/officeDocument/2006/relationships/oleObject" Target="embeddings/oleObject573.bin"/><Relationship Id="rId1364" Type="http://schemas.openxmlformats.org/officeDocument/2006/relationships/image" Target="media/image680.wmf"/><Relationship Id="rId1571" Type="http://schemas.openxmlformats.org/officeDocument/2006/relationships/oleObject" Target="embeddings/oleObject779.bin"/><Relationship Id="rId2208" Type="http://schemas.openxmlformats.org/officeDocument/2006/relationships/image" Target="media/image1103.png"/><Relationship Id="rId2415" Type="http://schemas.openxmlformats.org/officeDocument/2006/relationships/oleObject" Target="embeddings/oleObject1200.bin"/><Relationship Id="rId2622" Type="http://schemas.openxmlformats.org/officeDocument/2006/relationships/image" Target="media/image1309.wmf"/><Relationship Id="rId70" Type="http://schemas.openxmlformats.org/officeDocument/2006/relationships/image" Target="media/image33.wmf"/><Relationship Id="rId801" Type="http://schemas.openxmlformats.org/officeDocument/2006/relationships/oleObject" Target="embeddings/oleObject395.bin"/><Relationship Id="rId1017" Type="http://schemas.openxmlformats.org/officeDocument/2006/relationships/oleObject" Target="embeddings/oleObject503.bin"/><Relationship Id="rId1224" Type="http://schemas.openxmlformats.org/officeDocument/2006/relationships/image" Target="media/image609.wmf"/><Relationship Id="rId1431" Type="http://schemas.openxmlformats.org/officeDocument/2006/relationships/oleObject" Target="embeddings/oleObject709.bin"/><Relationship Id="rId3189" Type="http://schemas.openxmlformats.org/officeDocument/2006/relationships/oleObject" Target="embeddings/oleObject1588.bin"/><Relationship Id="rId3396" Type="http://schemas.openxmlformats.org/officeDocument/2006/relationships/oleObject" Target="embeddings/oleObject1691.bin"/><Relationship Id="rId3049" Type="http://schemas.openxmlformats.org/officeDocument/2006/relationships/oleObject" Target="embeddings/oleObject1518.bin"/><Relationship Id="rId3256" Type="http://schemas.openxmlformats.org/officeDocument/2006/relationships/oleObject" Target="embeddings/oleObject1621.bin"/><Relationship Id="rId3463" Type="http://schemas.openxmlformats.org/officeDocument/2006/relationships/image" Target="media/image1730.wmf"/><Relationship Id="rId177" Type="http://schemas.openxmlformats.org/officeDocument/2006/relationships/image" Target="media/image87.wmf"/><Relationship Id="rId384" Type="http://schemas.openxmlformats.org/officeDocument/2006/relationships/oleObject" Target="embeddings/oleObject186.bin"/><Relationship Id="rId591" Type="http://schemas.openxmlformats.org/officeDocument/2006/relationships/image" Target="media/image293.wmf"/><Relationship Id="rId2065" Type="http://schemas.openxmlformats.org/officeDocument/2006/relationships/oleObject" Target="embeddings/oleObject1026.bin"/><Relationship Id="rId2272" Type="http://schemas.openxmlformats.org/officeDocument/2006/relationships/image" Target="media/image1137.wmf"/><Relationship Id="rId3116" Type="http://schemas.openxmlformats.org/officeDocument/2006/relationships/image" Target="media/image1556.wmf"/><Relationship Id="rId244" Type="http://schemas.openxmlformats.org/officeDocument/2006/relationships/oleObject" Target="embeddings/oleObject117.bin"/><Relationship Id="rId1081" Type="http://schemas.openxmlformats.org/officeDocument/2006/relationships/oleObject" Target="embeddings/oleObject535.bin"/><Relationship Id="rId3323" Type="http://schemas.openxmlformats.org/officeDocument/2006/relationships/image" Target="media/image1660.wmf"/><Relationship Id="rId3530" Type="http://schemas.openxmlformats.org/officeDocument/2006/relationships/oleObject" Target="embeddings/oleObject1758.bin"/><Relationship Id="rId451" Type="http://schemas.openxmlformats.org/officeDocument/2006/relationships/image" Target="media/image223.wmf"/><Relationship Id="rId2132" Type="http://schemas.openxmlformats.org/officeDocument/2006/relationships/image" Target="media/image1064.wmf"/><Relationship Id="rId104" Type="http://schemas.openxmlformats.org/officeDocument/2006/relationships/image" Target="media/image50.wmf"/><Relationship Id="rId311" Type="http://schemas.openxmlformats.org/officeDocument/2006/relationships/image" Target="media/image154.wmf"/><Relationship Id="rId1898" Type="http://schemas.openxmlformats.org/officeDocument/2006/relationships/image" Target="media/image947.wmf"/><Relationship Id="rId2949" Type="http://schemas.openxmlformats.org/officeDocument/2006/relationships/oleObject" Target="embeddings/oleObject1468.bin"/><Relationship Id="rId1758" Type="http://schemas.openxmlformats.org/officeDocument/2006/relationships/image" Target="media/image877.wmf"/><Relationship Id="rId2809" Type="http://schemas.openxmlformats.org/officeDocument/2006/relationships/oleObject" Target="embeddings/oleObject1398.bin"/><Relationship Id="rId1965" Type="http://schemas.openxmlformats.org/officeDocument/2006/relationships/oleObject" Target="embeddings/oleObject976.bin"/><Relationship Id="rId3180" Type="http://schemas.openxmlformats.org/officeDocument/2006/relationships/image" Target="media/image1588.wmf"/><Relationship Id="rId1618" Type="http://schemas.openxmlformats.org/officeDocument/2006/relationships/image" Target="media/image807.wmf"/><Relationship Id="rId1825" Type="http://schemas.openxmlformats.org/officeDocument/2006/relationships/oleObject" Target="embeddings/oleObject906.bin"/><Relationship Id="rId3040" Type="http://schemas.openxmlformats.org/officeDocument/2006/relationships/image" Target="media/image1518.wmf"/><Relationship Id="rId2599" Type="http://schemas.openxmlformats.org/officeDocument/2006/relationships/oleObject" Target="embeddings/oleObject1293.bin"/><Relationship Id="rId778" Type="http://schemas.openxmlformats.org/officeDocument/2006/relationships/image" Target="media/image386.wmf"/><Relationship Id="rId985" Type="http://schemas.openxmlformats.org/officeDocument/2006/relationships/oleObject" Target="embeddings/oleObject487.bin"/><Relationship Id="rId2459" Type="http://schemas.openxmlformats.org/officeDocument/2006/relationships/oleObject" Target="embeddings/oleObject1223.bin"/><Relationship Id="rId2666" Type="http://schemas.openxmlformats.org/officeDocument/2006/relationships/image" Target="media/image1331.wmf"/><Relationship Id="rId2873" Type="http://schemas.openxmlformats.org/officeDocument/2006/relationships/oleObject" Target="embeddings/oleObject1430.bin"/><Relationship Id="rId638" Type="http://schemas.openxmlformats.org/officeDocument/2006/relationships/oleObject" Target="embeddings/oleObject313.bin"/><Relationship Id="rId845" Type="http://schemas.openxmlformats.org/officeDocument/2006/relationships/oleObject" Target="embeddings/oleObject417.bin"/><Relationship Id="rId1268" Type="http://schemas.openxmlformats.org/officeDocument/2006/relationships/image" Target="media/image631.wmf"/><Relationship Id="rId1475" Type="http://schemas.openxmlformats.org/officeDocument/2006/relationships/oleObject" Target="embeddings/oleObject731.bin"/><Relationship Id="rId1682" Type="http://schemas.openxmlformats.org/officeDocument/2006/relationships/image" Target="media/image839.wmf"/><Relationship Id="rId2319" Type="http://schemas.openxmlformats.org/officeDocument/2006/relationships/oleObject" Target="embeddings/oleObject1150.bin"/><Relationship Id="rId2526" Type="http://schemas.openxmlformats.org/officeDocument/2006/relationships/image" Target="media/image1261.wmf"/><Relationship Id="rId2733" Type="http://schemas.openxmlformats.org/officeDocument/2006/relationships/oleObject" Target="embeddings/oleObject1360.bin"/><Relationship Id="rId705" Type="http://schemas.openxmlformats.org/officeDocument/2006/relationships/oleObject" Target="embeddings/oleObject347.bin"/><Relationship Id="rId1128" Type="http://schemas.openxmlformats.org/officeDocument/2006/relationships/image" Target="media/image561.wmf"/><Relationship Id="rId1335" Type="http://schemas.openxmlformats.org/officeDocument/2006/relationships/oleObject" Target="embeddings/oleObject661.bin"/><Relationship Id="rId1542" Type="http://schemas.openxmlformats.org/officeDocument/2006/relationships/image" Target="media/image769.wmf"/><Relationship Id="rId2940" Type="http://schemas.openxmlformats.org/officeDocument/2006/relationships/image" Target="media/image1468.wmf"/><Relationship Id="rId912" Type="http://schemas.openxmlformats.org/officeDocument/2006/relationships/image" Target="media/image453.wmf"/><Relationship Id="rId2800" Type="http://schemas.openxmlformats.org/officeDocument/2006/relationships/image" Target="media/image1398.emf"/><Relationship Id="rId41" Type="http://schemas.openxmlformats.org/officeDocument/2006/relationships/oleObject" Target="embeddings/oleObject16.bin"/><Relationship Id="rId1402" Type="http://schemas.openxmlformats.org/officeDocument/2006/relationships/image" Target="media/image699.wmf"/><Relationship Id="rId288" Type="http://schemas.openxmlformats.org/officeDocument/2006/relationships/oleObject" Target="embeddings/oleObject139.bin"/><Relationship Id="rId3367" Type="http://schemas.openxmlformats.org/officeDocument/2006/relationships/image" Target="media/image1682.wmf"/><Relationship Id="rId3574" Type="http://schemas.openxmlformats.org/officeDocument/2006/relationships/oleObject" Target="embeddings/oleObject1780.bin"/><Relationship Id="rId495" Type="http://schemas.openxmlformats.org/officeDocument/2006/relationships/image" Target="media/image245.wmf"/><Relationship Id="rId2176" Type="http://schemas.openxmlformats.org/officeDocument/2006/relationships/image" Target="media/image1086.wmf"/><Relationship Id="rId2383" Type="http://schemas.openxmlformats.org/officeDocument/2006/relationships/oleObject" Target="embeddings/oleObject1182.bin"/><Relationship Id="rId2590" Type="http://schemas.openxmlformats.org/officeDocument/2006/relationships/image" Target="media/image1293.wmf"/><Relationship Id="rId3227" Type="http://schemas.openxmlformats.org/officeDocument/2006/relationships/image" Target="media/image1612.wmf"/><Relationship Id="rId3434" Type="http://schemas.openxmlformats.org/officeDocument/2006/relationships/oleObject" Target="embeddings/oleObject1710.bin"/><Relationship Id="rId3641" Type="http://schemas.openxmlformats.org/officeDocument/2006/relationships/header" Target="header1.xml"/><Relationship Id="rId148" Type="http://schemas.openxmlformats.org/officeDocument/2006/relationships/oleObject" Target="embeddings/oleObject69.bin"/><Relationship Id="rId355" Type="http://schemas.openxmlformats.org/officeDocument/2006/relationships/image" Target="media/image175.wmf"/><Relationship Id="rId562" Type="http://schemas.openxmlformats.org/officeDocument/2006/relationships/oleObject" Target="embeddings/oleObject275.bin"/><Relationship Id="rId1192" Type="http://schemas.openxmlformats.org/officeDocument/2006/relationships/image" Target="media/image593.wmf"/><Relationship Id="rId2036" Type="http://schemas.openxmlformats.org/officeDocument/2006/relationships/image" Target="media/image1016.wmf"/><Relationship Id="rId2243" Type="http://schemas.openxmlformats.org/officeDocument/2006/relationships/image" Target="media/image1122.wmf"/><Relationship Id="rId2450" Type="http://schemas.openxmlformats.org/officeDocument/2006/relationships/image" Target="media/image1223.wmf"/><Relationship Id="rId3501" Type="http://schemas.openxmlformats.org/officeDocument/2006/relationships/image" Target="media/image1749.wmf"/><Relationship Id="rId215" Type="http://schemas.openxmlformats.org/officeDocument/2006/relationships/image" Target="media/image106.wmf"/><Relationship Id="rId422" Type="http://schemas.openxmlformats.org/officeDocument/2006/relationships/oleObject" Target="embeddings/oleObject205.bin"/><Relationship Id="rId1052" Type="http://schemas.openxmlformats.org/officeDocument/2006/relationships/image" Target="media/image523.wmf"/><Relationship Id="rId2103" Type="http://schemas.openxmlformats.org/officeDocument/2006/relationships/oleObject" Target="embeddings/oleObject1045.bin"/><Relationship Id="rId2310" Type="http://schemas.openxmlformats.org/officeDocument/2006/relationships/image" Target="media/image1156.wmf"/><Relationship Id="rId1869" Type="http://schemas.openxmlformats.org/officeDocument/2006/relationships/oleObject" Target="embeddings/oleObject928.bin"/><Relationship Id="rId3084" Type="http://schemas.openxmlformats.org/officeDocument/2006/relationships/image" Target="media/image1540.wmf"/><Relationship Id="rId3291" Type="http://schemas.openxmlformats.org/officeDocument/2006/relationships/image" Target="media/image1644.wmf"/><Relationship Id="rId1729" Type="http://schemas.openxmlformats.org/officeDocument/2006/relationships/oleObject" Target="embeddings/oleObject858.bin"/><Relationship Id="rId1936" Type="http://schemas.openxmlformats.org/officeDocument/2006/relationships/image" Target="media/image966.wmf"/><Relationship Id="rId3151" Type="http://schemas.openxmlformats.org/officeDocument/2006/relationships/oleObject" Target="embeddings/oleObject1569.bin"/><Relationship Id="rId3011" Type="http://schemas.openxmlformats.org/officeDocument/2006/relationships/oleObject" Target="embeddings/oleObject1499.bin"/><Relationship Id="rId5" Type="http://schemas.openxmlformats.org/officeDocument/2006/relationships/webSettings" Target="webSettings.xml"/><Relationship Id="rId889" Type="http://schemas.openxmlformats.org/officeDocument/2006/relationships/oleObject" Target="embeddings/oleObject439.bin"/><Relationship Id="rId2777" Type="http://schemas.openxmlformats.org/officeDocument/2006/relationships/oleObject" Target="embeddings/oleObject1382.bin"/><Relationship Id="rId749" Type="http://schemas.openxmlformats.org/officeDocument/2006/relationships/oleObject" Target="embeddings/oleObject369.bin"/><Relationship Id="rId1379" Type="http://schemas.openxmlformats.org/officeDocument/2006/relationships/oleObject" Target="embeddings/oleObject683.bin"/><Relationship Id="rId1586" Type="http://schemas.openxmlformats.org/officeDocument/2006/relationships/image" Target="media/image791.wmf"/><Relationship Id="rId2984" Type="http://schemas.openxmlformats.org/officeDocument/2006/relationships/image" Target="media/image1490.wmf"/><Relationship Id="rId609" Type="http://schemas.openxmlformats.org/officeDocument/2006/relationships/image" Target="media/image302.wmf"/><Relationship Id="rId956" Type="http://schemas.openxmlformats.org/officeDocument/2006/relationships/image" Target="media/image475.wmf"/><Relationship Id="rId1239" Type="http://schemas.openxmlformats.org/officeDocument/2006/relationships/oleObject" Target="embeddings/oleObject614.bin"/><Relationship Id="rId1793" Type="http://schemas.openxmlformats.org/officeDocument/2006/relationships/oleObject" Target="embeddings/oleObject890.bin"/><Relationship Id="rId2637" Type="http://schemas.openxmlformats.org/officeDocument/2006/relationships/oleObject" Target="embeddings/oleObject1312.bin"/><Relationship Id="rId2844" Type="http://schemas.openxmlformats.org/officeDocument/2006/relationships/image" Target="media/image1420.wmf"/><Relationship Id="rId85" Type="http://schemas.openxmlformats.org/officeDocument/2006/relationships/oleObject" Target="embeddings/oleObject38.bin"/><Relationship Id="rId816" Type="http://schemas.openxmlformats.org/officeDocument/2006/relationships/image" Target="media/image405.wmf"/><Relationship Id="rId1446" Type="http://schemas.openxmlformats.org/officeDocument/2006/relationships/image" Target="media/image721.wmf"/><Relationship Id="rId1653" Type="http://schemas.openxmlformats.org/officeDocument/2006/relationships/oleObject" Target="embeddings/oleObject820.bin"/><Relationship Id="rId1860" Type="http://schemas.openxmlformats.org/officeDocument/2006/relationships/image" Target="media/image928.wmf"/><Relationship Id="rId2704" Type="http://schemas.openxmlformats.org/officeDocument/2006/relationships/image" Target="media/image1350.wmf"/><Relationship Id="rId2911" Type="http://schemas.openxmlformats.org/officeDocument/2006/relationships/oleObject" Target="embeddings/oleObject1449.bin"/><Relationship Id="rId1306" Type="http://schemas.openxmlformats.org/officeDocument/2006/relationships/image" Target="media/image651.wmf"/><Relationship Id="rId1513" Type="http://schemas.openxmlformats.org/officeDocument/2006/relationships/oleObject" Target="embeddings/oleObject750.bin"/><Relationship Id="rId1720" Type="http://schemas.openxmlformats.org/officeDocument/2006/relationships/image" Target="media/image858.wmf"/><Relationship Id="rId12" Type="http://schemas.openxmlformats.org/officeDocument/2006/relationships/image" Target="media/image4.wmf"/><Relationship Id="rId3478" Type="http://schemas.openxmlformats.org/officeDocument/2006/relationships/oleObject" Target="embeddings/oleObject1732.bin"/><Relationship Id="rId399" Type="http://schemas.openxmlformats.org/officeDocument/2006/relationships/image" Target="media/image197.wmf"/><Relationship Id="rId2287" Type="http://schemas.openxmlformats.org/officeDocument/2006/relationships/oleObject" Target="embeddings/oleObject1134.bin"/><Relationship Id="rId2494" Type="http://schemas.openxmlformats.org/officeDocument/2006/relationships/image" Target="media/image1245.wmf"/><Relationship Id="rId3338" Type="http://schemas.openxmlformats.org/officeDocument/2006/relationships/oleObject" Target="embeddings/oleObject1662.bin"/><Relationship Id="rId3545" Type="http://schemas.openxmlformats.org/officeDocument/2006/relationships/image" Target="media/image1771.wmf"/><Relationship Id="rId259" Type="http://schemas.openxmlformats.org/officeDocument/2006/relationships/image" Target="media/image128.wmf"/><Relationship Id="rId466" Type="http://schemas.openxmlformats.org/officeDocument/2006/relationships/oleObject" Target="embeddings/oleObject227.bin"/><Relationship Id="rId673" Type="http://schemas.openxmlformats.org/officeDocument/2006/relationships/image" Target="media/image334.wmf"/><Relationship Id="rId880" Type="http://schemas.openxmlformats.org/officeDocument/2006/relationships/image" Target="media/image437.wmf"/><Relationship Id="rId1096" Type="http://schemas.openxmlformats.org/officeDocument/2006/relationships/image" Target="media/image545.wmf"/><Relationship Id="rId2147" Type="http://schemas.openxmlformats.org/officeDocument/2006/relationships/oleObject" Target="embeddings/oleObject1067.bin"/><Relationship Id="rId2354" Type="http://schemas.openxmlformats.org/officeDocument/2006/relationships/image" Target="media/image1178.wmf"/><Relationship Id="rId2561" Type="http://schemas.openxmlformats.org/officeDocument/2006/relationships/oleObject" Target="embeddings/oleObject1274.bin"/><Relationship Id="rId3405" Type="http://schemas.openxmlformats.org/officeDocument/2006/relationships/image" Target="media/image1701.wmf"/><Relationship Id="rId119" Type="http://schemas.openxmlformats.org/officeDocument/2006/relationships/oleObject" Target="embeddings/oleObject55.bin"/><Relationship Id="rId326" Type="http://schemas.openxmlformats.org/officeDocument/2006/relationships/oleObject" Target="embeddings/oleObject158.bin"/><Relationship Id="rId533" Type="http://schemas.openxmlformats.org/officeDocument/2006/relationships/image" Target="media/image264.wmf"/><Relationship Id="rId1163" Type="http://schemas.openxmlformats.org/officeDocument/2006/relationships/oleObject" Target="embeddings/oleObject576.bin"/><Relationship Id="rId1370" Type="http://schemas.openxmlformats.org/officeDocument/2006/relationships/image" Target="media/image683.wmf"/><Relationship Id="rId2007" Type="http://schemas.openxmlformats.org/officeDocument/2006/relationships/oleObject" Target="embeddings/oleObject997.bin"/><Relationship Id="rId2214" Type="http://schemas.openxmlformats.org/officeDocument/2006/relationships/oleObject" Target="embeddings/oleObject1098.bin"/><Relationship Id="rId3612" Type="http://schemas.openxmlformats.org/officeDocument/2006/relationships/oleObject" Target="embeddings/oleObject1799.bin"/><Relationship Id="rId740" Type="http://schemas.openxmlformats.org/officeDocument/2006/relationships/image" Target="media/image367.wmf"/><Relationship Id="rId1023" Type="http://schemas.openxmlformats.org/officeDocument/2006/relationships/oleObject" Target="embeddings/oleObject506.bin"/><Relationship Id="rId2421" Type="http://schemas.openxmlformats.org/officeDocument/2006/relationships/image" Target="media/image1209.emf"/><Relationship Id="rId600" Type="http://schemas.openxmlformats.org/officeDocument/2006/relationships/oleObject" Target="embeddings/oleObject294.bin"/><Relationship Id="rId1230" Type="http://schemas.openxmlformats.org/officeDocument/2006/relationships/image" Target="media/image612.wmf"/><Relationship Id="rId3195" Type="http://schemas.openxmlformats.org/officeDocument/2006/relationships/oleObject" Target="embeddings/oleObject1591.bin"/><Relationship Id="rId3055" Type="http://schemas.openxmlformats.org/officeDocument/2006/relationships/oleObject" Target="embeddings/oleObject1521.bin"/><Relationship Id="rId3262" Type="http://schemas.openxmlformats.org/officeDocument/2006/relationships/oleObject" Target="embeddings/oleObject1624.bin"/><Relationship Id="rId183" Type="http://schemas.openxmlformats.org/officeDocument/2006/relationships/image" Target="media/image90.wmf"/><Relationship Id="rId390" Type="http://schemas.openxmlformats.org/officeDocument/2006/relationships/oleObject" Target="embeddings/oleObject189.bin"/><Relationship Id="rId1907" Type="http://schemas.openxmlformats.org/officeDocument/2006/relationships/oleObject" Target="embeddings/oleObject947.bin"/><Relationship Id="rId2071" Type="http://schemas.openxmlformats.org/officeDocument/2006/relationships/oleObject" Target="embeddings/oleObject1029.bin"/><Relationship Id="rId3122" Type="http://schemas.openxmlformats.org/officeDocument/2006/relationships/image" Target="media/image1559.wmf"/><Relationship Id="rId250" Type="http://schemas.openxmlformats.org/officeDocument/2006/relationships/oleObject" Target="embeddings/oleObject120.bin"/><Relationship Id="rId110" Type="http://schemas.openxmlformats.org/officeDocument/2006/relationships/image" Target="media/image53.wmf"/><Relationship Id="rId2888" Type="http://schemas.openxmlformats.org/officeDocument/2006/relationships/image" Target="media/image1442.wmf"/><Relationship Id="rId1697" Type="http://schemas.openxmlformats.org/officeDocument/2006/relationships/oleObject" Target="embeddings/oleObject842.bin"/><Relationship Id="rId2748" Type="http://schemas.openxmlformats.org/officeDocument/2006/relationships/image" Target="media/image1372.emf"/><Relationship Id="rId2955" Type="http://schemas.openxmlformats.org/officeDocument/2006/relationships/oleObject" Target="embeddings/oleObject1471.bin"/><Relationship Id="rId927" Type="http://schemas.openxmlformats.org/officeDocument/2006/relationships/oleObject" Target="embeddings/oleObject458.bin"/><Relationship Id="rId1557" Type="http://schemas.openxmlformats.org/officeDocument/2006/relationships/oleObject" Target="embeddings/oleObject772.bin"/><Relationship Id="rId1764" Type="http://schemas.openxmlformats.org/officeDocument/2006/relationships/image" Target="media/image880.wmf"/><Relationship Id="rId1971" Type="http://schemas.openxmlformats.org/officeDocument/2006/relationships/oleObject" Target="embeddings/oleObject979.bin"/><Relationship Id="rId2608" Type="http://schemas.openxmlformats.org/officeDocument/2006/relationships/image" Target="media/image1302.wmf"/><Relationship Id="rId2815" Type="http://schemas.openxmlformats.org/officeDocument/2006/relationships/oleObject" Target="embeddings/oleObject1401.bin"/><Relationship Id="rId56" Type="http://schemas.openxmlformats.org/officeDocument/2006/relationships/image" Target="media/image26.wmf"/><Relationship Id="rId1417" Type="http://schemas.openxmlformats.org/officeDocument/2006/relationships/oleObject" Target="embeddings/oleObject702.bin"/><Relationship Id="rId1624" Type="http://schemas.openxmlformats.org/officeDocument/2006/relationships/image" Target="media/image810.wmf"/><Relationship Id="rId1831" Type="http://schemas.openxmlformats.org/officeDocument/2006/relationships/oleObject" Target="embeddings/oleObject909.bin"/><Relationship Id="rId3589" Type="http://schemas.openxmlformats.org/officeDocument/2006/relationships/image" Target="media/image1793.wmf"/><Relationship Id="rId2398" Type="http://schemas.openxmlformats.org/officeDocument/2006/relationships/image" Target="media/image1200.wmf"/><Relationship Id="rId3449" Type="http://schemas.openxmlformats.org/officeDocument/2006/relationships/image" Target="media/image1723.wmf"/><Relationship Id="rId577" Type="http://schemas.openxmlformats.org/officeDocument/2006/relationships/image" Target="media/image286.wmf"/><Relationship Id="rId2258" Type="http://schemas.openxmlformats.org/officeDocument/2006/relationships/image" Target="media/image1130.wmf"/><Relationship Id="rId784" Type="http://schemas.openxmlformats.org/officeDocument/2006/relationships/image" Target="media/image389.wmf"/><Relationship Id="rId991" Type="http://schemas.openxmlformats.org/officeDocument/2006/relationships/oleObject" Target="embeddings/oleObject490.bin"/><Relationship Id="rId1067" Type="http://schemas.openxmlformats.org/officeDocument/2006/relationships/oleObject" Target="embeddings/oleObject528.bin"/><Relationship Id="rId2465" Type="http://schemas.openxmlformats.org/officeDocument/2006/relationships/oleObject" Target="embeddings/oleObject1226.bin"/><Relationship Id="rId2672" Type="http://schemas.openxmlformats.org/officeDocument/2006/relationships/image" Target="media/image1334.wmf"/><Relationship Id="rId3309" Type="http://schemas.openxmlformats.org/officeDocument/2006/relationships/image" Target="media/image1653.wmf"/><Relationship Id="rId3516" Type="http://schemas.openxmlformats.org/officeDocument/2006/relationships/oleObject" Target="embeddings/oleObject1751.bin"/><Relationship Id="rId437" Type="http://schemas.openxmlformats.org/officeDocument/2006/relationships/image" Target="media/image216.wmf"/><Relationship Id="rId644" Type="http://schemas.openxmlformats.org/officeDocument/2006/relationships/oleObject" Target="embeddings/oleObject316.bin"/><Relationship Id="rId851" Type="http://schemas.openxmlformats.org/officeDocument/2006/relationships/oleObject" Target="embeddings/oleObject420.bin"/><Relationship Id="rId1274" Type="http://schemas.openxmlformats.org/officeDocument/2006/relationships/image" Target="media/image634.wmf"/><Relationship Id="rId1481" Type="http://schemas.openxmlformats.org/officeDocument/2006/relationships/oleObject" Target="embeddings/oleObject734.bin"/><Relationship Id="rId2118" Type="http://schemas.openxmlformats.org/officeDocument/2006/relationships/image" Target="media/image1057.wmf"/><Relationship Id="rId2325" Type="http://schemas.openxmlformats.org/officeDocument/2006/relationships/oleObject" Target="embeddings/oleObject1153.bin"/><Relationship Id="rId2532" Type="http://schemas.openxmlformats.org/officeDocument/2006/relationships/image" Target="media/image1264.wmf"/><Relationship Id="rId504" Type="http://schemas.openxmlformats.org/officeDocument/2006/relationships/oleObject" Target="embeddings/oleObject246.bin"/><Relationship Id="rId711" Type="http://schemas.openxmlformats.org/officeDocument/2006/relationships/oleObject" Target="embeddings/oleObject350.bin"/><Relationship Id="rId1134" Type="http://schemas.openxmlformats.org/officeDocument/2006/relationships/image" Target="media/image564.wmf"/><Relationship Id="rId1341" Type="http://schemas.openxmlformats.org/officeDocument/2006/relationships/oleObject" Target="embeddings/oleObject664.bin"/><Relationship Id="rId1201" Type="http://schemas.openxmlformats.org/officeDocument/2006/relationships/oleObject" Target="embeddings/oleObject595.bin"/><Relationship Id="rId3099" Type="http://schemas.openxmlformats.org/officeDocument/2006/relationships/oleObject" Target="embeddings/oleObject1543.bin"/><Relationship Id="rId3166" Type="http://schemas.openxmlformats.org/officeDocument/2006/relationships/image" Target="media/image1581.wmf"/><Relationship Id="rId3373" Type="http://schemas.openxmlformats.org/officeDocument/2006/relationships/image" Target="media/image1685.wmf"/><Relationship Id="rId3580" Type="http://schemas.openxmlformats.org/officeDocument/2006/relationships/oleObject" Target="embeddings/oleObject1783.bin"/><Relationship Id="rId294" Type="http://schemas.openxmlformats.org/officeDocument/2006/relationships/oleObject" Target="embeddings/oleObject142.bin"/><Relationship Id="rId2182" Type="http://schemas.openxmlformats.org/officeDocument/2006/relationships/image" Target="media/image1089.wmf"/><Relationship Id="rId3026" Type="http://schemas.openxmlformats.org/officeDocument/2006/relationships/image" Target="media/image1511.wmf"/><Relationship Id="rId3233" Type="http://schemas.openxmlformats.org/officeDocument/2006/relationships/image" Target="media/image1615.wmf"/><Relationship Id="rId154" Type="http://schemas.openxmlformats.org/officeDocument/2006/relationships/oleObject" Target="embeddings/oleObject72.bin"/><Relationship Id="rId361" Type="http://schemas.openxmlformats.org/officeDocument/2006/relationships/image" Target="media/image178.wmf"/><Relationship Id="rId2042" Type="http://schemas.openxmlformats.org/officeDocument/2006/relationships/image" Target="media/image1019.wmf"/><Relationship Id="rId3440" Type="http://schemas.openxmlformats.org/officeDocument/2006/relationships/oleObject" Target="embeddings/oleObject1713.bin"/><Relationship Id="rId2999" Type="http://schemas.openxmlformats.org/officeDocument/2006/relationships/oleObject" Target="embeddings/oleObject1493.bin"/><Relationship Id="rId3300" Type="http://schemas.openxmlformats.org/officeDocument/2006/relationships/oleObject" Target="embeddings/oleObject1643.bin"/><Relationship Id="rId221" Type="http://schemas.openxmlformats.org/officeDocument/2006/relationships/image" Target="media/image109.wmf"/><Relationship Id="rId2859" Type="http://schemas.openxmlformats.org/officeDocument/2006/relationships/oleObject" Target="embeddings/oleObject1423.bin"/><Relationship Id="rId1668" Type="http://schemas.openxmlformats.org/officeDocument/2006/relationships/image" Target="media/image832.wmf"/><Relationship Id="rId1875" Type="http://schemas.openxmlformats.org/officeDocument/2006/relationships/oleObject" Target="embeddings/oleObject931.bin"/><Relationship Id="rId2719" Type="http://schemas.openxmlformats.org/officeDocument/2006/relationships/oleObject" Target="embeddings/oleObject1353.bin"/><Relationship Id="rId1528" Type="http://schemas.openxmlformats.org/officeDocument/2006/relationships/image" Target="media/image762.wmf"/><Relationship Id="rId2926" Type="http://schemas.openxmlformats.org/officeDocument/2006/relationships/image" Target="media/image1461.wmf"/><Relationship Id="rId3090" Type="http://schemas.openxmlformats.org/officeDocument/2006/relationships/image" Target="media/image1543.wmf"/><Relationship Id="rId1735" Type="http://schemas.openxmlformats.org/officeDocument/2006/relationships/oleObject" Target="embeddings/oleObject861.bin"/><Relationship Id="rId1942" Type="http://schemas.openxmlformats.org/officeDocument/2006/relationships/image" Target="media/image969.wmf"/><Relationship Id="rId27" Type="http://schemas.openxmlformats.org/officeDocument/2006/relationships/oleObject" Target="embeddings/oleObject9.bin"/><Relationship Id="rId1802" Type="http://schemas.openxmlformats.org/officeDocument/2006/relationships/image" Target="media/image899.wmf"/><Relationship Id="rId688" Type="http://schemas.openxmlformats.org/officeDocument/2006/relationships/image" Target="media/image341.wmf"/><Relationship Id="rId895" Type="http://schemas.openxmlformats.org/officeDocument/2006/relationships/oleObject" Target="embeddings/oleObject442.bin"/><Relationship Id="rId2369" Type="http://schemas.openxmlformats.org/officeDocument/2006/relationships/oleObject" Target="embeddings/oleObject1175.bin"/><Relationship Id="rId2576" Type="http://schemas.openxmlformats.org/officeDocument/2006/relationships/image" Target="media/image1286.wmf"/><Relationship Id="rId2783" Type="http://schemas.openxmlformats.org/officeDocument/2006/relationships/oleObject" Target="embeddings/oleObject1385.bin"/><Relationship Id="rId2990" Type="http://schemas.openxmlformats.org/officeDocument/2006/relationships/image" Target="media/image1493.wmf"/><Relationship Id="rId3627" Type="http://schemas.openxmlformats.org/officeDocument/2006/relationships/image" Target="media/image1812.wmf"/><Relationship Id="rId548" Type="http://schemas.openxmlformats.org/officeDocument/2006/relationships/oleObject" Target="embeddings/oleObject268.bin"/><Relationship Id="rId755" Type="http://schemas.openxmlformats.org/officeDocument/2006/relationships/oleObject" Target="embeddings/oleObject372.bin"/><Relationship Id="rId962" Type="http://schemas.openxmlformats.org/officeDocument/2006/relationships/image" Target="media/image478.wmf"/><Relationship Id="rId1178" Type="http://schemas.openxmlformats.org/officeDocument/2006/relationships/image" Target="media/image586.wmf"/><Relationship Id="rId1385" Type="http://schemas.openxmlformats.org/officeDocument/2006/relationships/oleObject" Target="embeddings/oleObject686.bin"/><Relationship Id="rId1592" Type="http://schemas.openxmlformats.org/officeDocument/2006/relationships/image" Target="media/image794.wmf"/><Relationship Id="rId2229" Type="http://schemas.openxmlformats.org/officeDocument/2006/relationships/image" Target="media/image1115.wmf"/><Relationship Id="rId2436" Type="http://schemas.openxmlformats.org/officeDocument/2006/relationships/image" Target="media/image1216.wmf"/><Relationship Id="rId2643" Type="http://schemas.openxmlformats.org/officeDocument/2006/relationships/oleObject" Target="embeddings/oleObject1315.bin"/><Relationship Id="rId2850" Type="http://schemas.openxmlformats.org/officeDocument/2006/relationships/image" Target="media/image1423.wmf"/><Relationship Id="rId91" Type="http://schemas.openxmlformats.org/officeDocument/2006/relationships/oleObject" Target="embeddings/oleObject41.bin"/><Relationship Id="rId408" Type="http://schemas.openxmlformats.org/officeDocument/2006/relationships/oleObject" Target="embeddings/oleObject198.bin"/><Relationship Id="rId615" Type="http://schemas.openxmlformats.org/officeDocument/2006/relationships/image" Target="media/image305.wmf"/><Relationship Id="rId822" Type="http://schemas.openxmlformats.org/officeDocument/2006/relationships/image" Target="media/image408.wmf"/><Relationship Id="rId1038" Type="http://schemas.openxmlformats.org/officeDocument/2006/relationships/image" Target="media/image516.wmf"/><Relationship Id="rId1245" Type="http://schemas.openxmlformats.org/officeDocument/2006/relationships/oleObject" Target="embeddings/oleObject617.bin"/><Relationship Id="rId1452" Type="http://schemas.openxmlformats.org/officeDocument/2006/relationships/image" Target="media/image724.wmf"/><Relationship Id="rId2503" Type="http://schemas.openxmlformats.org/officeDocument/2006/relationships/oleObject" Target="embeddings/oleObject1245.bin"/><Relationship Id="rId1105" Type="http://schemas.openxmlformats.org/officeDocument/2006/relationships/oleObject" Target="embeddings/oleObject547.bin"/><Relationship Id="rId1312" Type="http://schemas.openxmlformats.org/officeDocument/2006/relationships/image" Target="media/image654.wmf"/><Relationship Id="rId2710" Type="http://schemas.openxmlformats.org/officeDocument/2006/relationships/image" Target="media/image1353.emf"/><Relationship Id="rId3277" Type="http://schemas.openxmlformats.org/officeDocument/2006/relationships/image" Target="media/image1637.wmf"/><Relationship Id="rId198" Type="http://schemas.openxmlformats.org/officeDocument/2006/relationships/oleObject" Target="embeddings/oleObject94.bin"/><Relationship Id="rId2086" Type="http://schemas.openxmlformats.org/officeDocument/2006/relationships/image" Target="media/image1041.wmf"/><Relationship Id="rId3484" Type="http://schemas.openxmlformats.org/officeDocument/2006/relationships/oleObject" Target="embeddings/oleObject1735.bin"/><Relationship Id="rId2293" Type="http://schemas.openxmlformats.org/officeDocument/2006/relationships/oleObject" Target="embeddings/oleObject1137.bin"/><Relationship Id="rId3137" Type="http://schemas.openxmlformats.org/officeDocument/2006/relationships/oleObject" Target="embeddings/oleObject1562.bin"/><Relationship Id="rId3344" Type="http://schemas.openxmlformats.org/officeDocument/2006/relationships/oleObject" Target="embeddings/oleObject1665.bin"/><Relationship Id="rId3551" Type="http://schemas.openxmlformats.org/officeDocument/2006/relationships/image" Target="media/image1774.wmf"/><Relationship Id="rId265" Type="http://schemas.openxmlformats.org/officeDocument/2006/relationships/image" Target="media/image131.wmf"/><Relationship Id="rId472" Type="http://schemas.openxmlformats.org/officeDocument/2006/relationships/oleObject" Target="embeddings/oleObject230.bin"/><Relationship Id="rId2153" Type="http://schemas.openxmlformats.org/officeDocument/2006/relationships/oleObject" Target="embeddings/oleObject1070.bin"/><Relationship Id="rId2360" Type="http://schemas.openxmlformats.org/officeDocument/2006/relationships/image" Target="media/image1181.wmf"/><Relationship Id="rId3204" Type="http://schemas.openxmlformats.org/officeDocument/2006/relationships/oleObject" Target="embeddings/oleObject1595.bin"/><Relationship Id="rId3411" Type="http://schemas.openxmlformats.org/officeDocument/2006/relationships/image" Target="media/image1704.wmf"/><Relationship Id="rId125" Type="http://schemas.openxmlformats.org/officeDocument/2006/relationships/oleObject" Target="embeddings/oleObject58.bin"/><Relationship Id="rId332" Type="http://schemas.openxmlformats.org/officeDocument/2006/relationships/oleObject" Target="embeddings/oleObject161.bin"/><Relationship Id="rId2013" Type="http://schemas.openxmlformats.org/officeDocument/2006/relationships/oleObject" Target="embeddings/oleObject1000.bin"/><Relationship Id="rId2220" Type="http://schemas.openxmlformats.org/officeDocument/2006/relationships/oleObject" Target="embeddings/oleObject1101.bin"/><Relationship Id="rId1779" Type="http://schemas.openxmlformats.org/officeDocument/2006/relationships/oleObject" Target="embeddings/oleObject883.bin"/><Relationship Id="rId1986" Type="http://schemas.openxmlformats.org/officeDocument/2006/relationships/image" Target="media/image991.wmf"/><Relationship Id="rId1639" Type="http://schemas.openxmlformats.org/officeDocument/2006/relationships/oleObject" Target="embeddings/oleObject813.bin"/><Relationship Id="rId1846" Type="http://schemas.openxmlformats.org/officeDocument/2006/relationships/image" Target="media/image921.wmf"/><Relationship Id="rId3061" Type="http://schemas.openxmlformats.org/officeDocument/2006/relationships/oleObject" Target="embeddings/oleObject1524.bin"/><Relationship Id="rId1706" Type="http://schemas.openxmlformats.org/officeDocument/2006/relationships/image" Target="media/image851.wmf"/><Relationship Id="rId1913" Type="http://schemas.openxmlformats.org/officeDocument/2006/relationships/oleObject" Target="embeddings/oleObject950.bin"/><Relationship Id="rId799" Type="http://schemas.openxmlformats.org/officeDocument/2006/relationships/oleObject" Target="embeddings/oleObject394.bin"/><Relationship Id="rId2687" Type="http://schemas.openxmlformats.org/officeDocument/2006/relationships/oleObject" Target="embeddings/oleObject1337.bin"/><Relationship Id="rId2894" Type="http://schemas.openxmlformats.org/officeDocument/2006/relationships/image" Target="media/image1445.wmf"/><Relationship Id="rId659" Type="http://schemas.openxmlformats.org/officeDocument/2006/relationships/image" Target="media/image327.wmf"/><Relationship Id="rId866" Type="http://schemas.openxmlformats.org/officeDocument/2006/relationships/image" Target="media/image430.wmf"/><Relationship Id="rId1289" Type="http://schemas.openxmlformats.org/officeDocument/2006/relationships/oleObject" Target="embeddings/oleObject639.bin"/><Relationship Id="rId1496" Type="http://schemas.openxmlformats.org/officeDocument/2006/relationships/image" Target="media/image746.wmf"/><Relationship Id="rId2547" Type="http://schemas.openxmlformats.org/officeDocument/2006/relationships/oleObject" Target="embeddings/oleObject1267.bin"/><Relationship Id="rId519" Type="http://schemas.openxmlformats.org/officeDocument/2006/relationships/image" Target="media/image257.wmf"/><Relationship Id="rId1149" Type="http://schemas.openxmlformats.org/officeDocument/2006/relationships/oleObject" Target="embeddings/oleObject569.bin"/><Relationship Id="rId1356" Type="http://schemas.openxmlformats.org/officeDocument/2006/relationships/image" Target="media/image676.wmf"/><Relationship Id="rId2754" Type="http://schemas.openxmlformats.org/officeDocument/2006/relationships/image" Target="media/image1375.emf"/><Relationship Id="rId2961" Type="http://schemas.openxmlformats.org/officeDocument/2006/relationships/oleObject" Target="embeddings/oleObject1474.bin"/><Relationship Id="rId726" Type="http://schemas.openxmlformats.org/officeDocument/2006/relationships/image" Target="media/image360.wmf"/><Relationship Id="rId933" Type="http://schemas.openxmlformats.org/officeDocument/2006/relationships/oleObject" Target="embeddings/oleObject461.bin"/><Relationship Id="rId1009" Type="http://schemas.openxmlformats.org/officeDocument/2006/relationships/oleObject" Target="embeddings/oleObject499.bin"/><Relationship Id="rId1563" Type="http://schemas.openxmlformats.org/officeDocument/2006/relationships/oleObject" Target="embeddings/oleObject775.bin"/><Relationship Id="rId1770" Type="http://schemas.openxmlformats.org/officeDocument/2006/relationships/image" Target="media/image883.wmf"/><Relationship Id="rId2407" Type="http://schemas.openxmlformats.org/officeDocument/2006/relationships/oleObject" Target="embeddings/oleObject1195.bin"/><Relationship Id="rId2614" Type="http://schemas.openxmlformats.org/officeDocument/2006/relationships/image" Target="media/image1305.wmf"/><Relationship Id="rId2821" Type="http://schemas.openxmlformats.org/officeDocument/2006/relationships/oleObject" Target="embeddings/oleObject1404.bin"/><Relationship Id="rId62" Type="http://schemas.openxmlformats.org/officeDocument/2006/relationships/image" Target="media/image29.wmf"/><Relationship Id="rId1216" Type="http://schemas.openxmlformats.org/officeDocument/2006/relationships/image" Target="media/image605.wmf"/><Relationship Id="rId1423" Type="http://schemas.openxmlformats.org/officeDocument/2006/relationships/oleObject" Target="embeddings/oleObject705.bin"/><Relationship Id="rId1630" Type="http://schemas.openxmlformats.org/officeDocument/2006/relationships/image" Target="media/image813.wmf"/><Relationship Id="rId3388" Type="http://schemas.openxmlformats.org/officeDocument/2006/relationships/oleObject" Target="embeddings/oleObject1687.bin"/><Relationship Id="rId3595" Type="http://schemas.openxmlformats.org/officeDocument/2006/relationships/image" Target="media/image1796.wmf"/><Relationship Id="rId2197" Type="http://schemas.openxmlformats.org/officeDocument/2006/relationships/oleObject" Target="embeddings/oleObject1092.bin"/><Relationship Id="rId3248" Type="http://schemas.openxmlformats.org/officeDocument/2006/relationships/oleObject" Target="embeddings/oleObject1617.bin"/><Relationship Id="rId3455" Type="http://schemas.openxmlformats.org/officeDocument/2006/relationships/image" Target="media/image1726.wmf"/><Relationship Id="rId169" Type="http://schemas.openxmlformats.org/officeDocument/2006/relationships/image" Target="media/image83.wmf"/><Relationship Id="rId376" Type="http://schemas.openxmlformats.org/officeDocument/2006/relationships/oleObject" Target="embeddings/oleObject182.bin"/><Relationship Id="rId583" Type="http://schemas.openxmlformats.org/officeDocument/2006/relationships/image" Target="media/image289.wmf"/><Relationship Id="rId790" Type="http://schemas.openxmlformats.org/officeDocument/2006/relationships/image" Target="media/image392.wmf"/><Relationship Id="rId2057" Type="http://schemas.openxmlformats.org/officeDocument/2006/relationships/oleObject" Target="embeddings/oleObject1022.bin"/><Relationship Id="rId2264" Type="http://schemas.openxmlformats.org/officeDocument/2006/relationships/image" Target="media/image1133.wmf"/><Relationship Id="rId2471" Type="http://schemas.openxmlformats.org/officeDocument/2006/relationships/oleObject" Target="embeddings/oleObject1229.bin"/><Relationship Id="rId3108" Type="http://schemas.openxmlformats.org/officeDocument/2006/relationships/image" Target="media/image1552.wmf"/><Relationship Id="rId3315" Type="http://schemas.openxmlformats.org/officeDocument/2006/relationships/image" Target="media/image1656.wmf"/><Relationship Id="rId3522" Type="http://schemas.openxmlformats.org/officeDocument/2006/relationships/oleObject" Target="embeddings/oleObject1754.bin"/><Relationship Id="rId236" Type="http://schemas.openxmlformats.org/officeDocument/2006/relationships/oleObject" Target="embeddings/oleObject113.bin"/><Relationship Id="rId443" Type="http://schemas.openxmlformats.org/officeDocument/2006/relationships/image" Target="media/image219.wmf"/><Relationship Id="rId650" Type="http://schemas.openxmlformats.org/officeDocument/2006/relationships/oleObject" Target="embeddings/oleObject319.bin"/><Relationship Id="rId1073" Type="http://schemas.openxmlformats.org/officeDocument/2006/relationships/oleObject" Target="embeddings/oleObject531.bin"/><Relationship Id="rId1280" Type="http://schemas.openxmlformats.org/officeDocument/2006/relationships/image" Target="media/image637.wmf"/><Relationship Id="rId2124" Type="http://schemas.openxmlformats.org/officeDocument/2006/relationships/image" Target="media/image1060.wmf"/><Relationship Id="rId2331" Type="http://schemas.openxmlformats.org/officeDocument/2006/relationships/oleObject" Target="embeddings/oleObject1156.bin"/><Relationship Id="rId303" Type="http://schemas.openxmlformats.org/officeDocument/2006/relationships/image" Target="media/image150.wmf"/><Relationship Id="rId1140" Type="http://schemas.openxmlformats.org/officeDocument/2006/relationships/image" Target="media/image567.wmf"/><Relationship Id="rId510" Type="http://schemas.openxmlformats.org/officeDocument/2006/relationships/oleObject" Target="embeddings/oleObject249.bin"/><Relationship Id="rId1000" Type="http://schemas.openxmlformats.org/officeDocument/2006/relationships/image" Target="media/image497.wmf"/><Relationship Id="rId1957" Type="http://schemas.openxmlformats.org/officeDocument/2006/relationships/oleObject" Target="embeddings/oleObject972.bin"/><Relationship Id="rId1817" Type="http://schemas.openxmlformats.org/officeDocument/2006/relationships/oleObject" Target="embeddings/oleObject902.bin"/><Relationship Id="rId3172" Type="http://schemas.openxmlformats.org/officeDocument/2006/relationships/image" Target="media/image1584.wmf"/><Relationship Id="rId3032" Type="http://schemas.openxmlformats.org/officeDocument/2006/relationships/image" Target="media/image1514.wmf"/><Relationship Id="rId160" Type="http://schemas.openxmlformats.org/officeDocument/2006/relationships/oleObject" Target="embeddings/oleObject75.bin"/><Relationship Id="rId2798" Type="http://schemas.openxmlformats.org/officeDocument/2006/relationships/image" Target="media/image1397.emf"/><Relationship Id="rId977" Type="http://schemas.openxmlformats.org/officeDocument/2006/relationships/oleObject" Target="embeddings/oleObject483.bin"/><Relationship Id="rId2658" Type="http://schemas.openxmlformats.org/officeDocument/2006/relationships/image" Target="media/image1327.wmf"/><Relationship Id="rId2865" Type="http://schemas.openxmlformats.org/officeDocument/2006/relationships/oleObject" Target="embeddings/oleObject1426.bin"/><Relationship Id="rId837" Type="http://schemas.openxmlformats.org/officeDocument/2006/relationships/oleObject" Target="embeddings/oleObject413.bin"/><Relationship Id="rId1467" Type="http://schemas.openxmlformats.org/officeDocument/2006/relationships/oleObject" Target="embeddings/oleObject727.bin"/><Relationship Id="rId1674" Type="http://schemas.openxmlformats.org/officeDocument/2006/relationships/image" Target="media/image835.wmf"/><Relationship Id="rId1881" Type="http://schemas.openxmlformats.org/officeDocument/2006/relationships/oleObject" Target="embeddings/oleObject934.bin"/><Relationship Id="rId2518" Type="http://schemas.openxmlformats.org/officeDocument/2006/relationships/image" Target="media/image1257.wmf"/><Relationship Id="rId2725" Type="http://schemas.openxmlformats.org/officeDocument/2006/relationships/oleObject" Target="embeddings/oleObject1356.bin"/><Relationship Id="rId2932" Type="http://schemas.openxmlformats.org/officeDocument/2006/relationships/image" Target="media/image1464.wmf"/><Relationship Id="rId904" Type="http://schemas.openxmlformats.org/officeDocument/2006/relationships/image" Target="media/image449.wmf"/><Relationship Id="rId1327" Type="http://schemas.openxmlformats.org/officeDocument/2006/relationships/oleObject" Target="embeddings/oleObject657.bin"/><Relationship Id="rId1534" Type="http://schemas.openxmlformats.org/officeDocument/2006/relationships/image" Target="media/image765.wmf"/><Relationship Id="rId1741" Type="http://schemas.openxmlformats.org/officeDocument/2006/relationships/oleObject" Target="embeddings/oleObject864.bin"/><Relationship Id="rId33" Type="http://schemas.openxmlformats.org/officeDocument/2006/relationships/oleObject" Target="embeddings/oleObject12.bin"/><Relationship Id="rId1601" Type="http://schemas.openxmlformats.org/officeDocument/2006/relationships/oleObject" Target="embeddings/oleObject794.bin"/><Relationship Id="rId3499" Type="http://schemas.openxmlformats.org/officeDocument/2006/relationships/image" Target="media/image1748.wmf"/><Relationship Id="rId3359" Type="http://schemas.openxmlformats.org/officeDocument/2006/relationships/image" Target="media/image1678.wmf"/><Relationship Id="rId3566" Type="http://schemas.openxmlformats.org/officeDocument/2006/relationships/oleObject" Target="embeddings/oleObject1776.bin"/><Relationship Id="rId487" Type="http://schemas.openxmlformats.org/officeDocument/2006/relationships/image" Target="media/image241.wmf"/><Relationship Id="rId694" Type="http://schemas.openxmlformats.org/officeDocument/2006/relationships/image" Target="media/image344.wmf"/><Relationship Id="rId2168" Type="http://schemas.openxmlformats.org/officeDocument/2006/relationships/image" Target="media/image1082.wmf"/><Relationship Id="rId2375" Type="http://schemas.openxmlformats.org/officeDocument/2006/relationships/oleObject" Target="embeddings/oleObject1178.bin"/><Relationship Id="rId3219" Type="http://schemas.openxmlformats.org/officeDocument/2006/relationships/image" Target="media/image1608.wmf"/><Relationship Id="rId347" Type="http://schemas.openxmlformats.org/officeDocument/2006/relationships/comments" Target="comments.xml"/><Relationship Id="rId1184" Type="http://schemas.openxmlformats.org/officeDocument/2006/relationships/image" Target="media/image589.wmf"/><Relationship Id="rId2028" Type="http://schemas.openxmlformats.org/officeDocument/2006/relationships/image" Target="media/image1012.wmf"/><Relationship Id="rId2582" Type="http://schemas.openxmlformats.org/officeDocument/2006/relationships/image" Target="media/image1289.wmf"/><Relationship Id="rId3426" Type="http://schemas.openxmlformats.org/officeDocument/2006/relationships/oleObject" Target="embeddings/oleObject1706.bin"/><Relationship Id="rId3633" Type="http://schemas.openxmlformats.org/officeDocument/2006/relationships/image" Target="media/image1815.wmf"/><Relationship Id="rId554" Type="http://schemas.openxmlformats.org/officeDocument/2006/relationships/oleObject" Target="embeddings/oleObject271.bin"/><Relationship Id="rId761" Type="http://schemas.openxmlformats.org/officeDocument/2006/relationships/oleObject" Target="embeddings/oleObject375.bin"/><Relationship Id="rId1391" Type="http://schemas.openxmlformats.org/officeDocument/2006/relationships/oleObject" Target="embeddings/oleObject689.bin"/><Relationship Id="rId2235" Type="http://schemas.openxmlformats.org/officeDocument/2006/relationships/image" Target="media/image1118.wmf"/><Relationship Id="rId2442" Type="http://schemas.openxmlformats.org/officeDocument/2006/relationships/image" Target="media/image1219.wmf"/><Relationship Id="rId207" Type="http://schemas.openxmlformats.org/officeDocument/2006/relationships/image" Target="media/image102.wmf"/><Relationship Id="rId414" Type="http://schemas.openxmlformats.org/officeDocument/2006/relationships/oleObject" Target="embeddings/oleObject201.bin"/><Relationship Id="rId621" Type="http://schemas.openxmlformats.org/officeDocument/2006/relationships/image" Target="media/image308.wmf"/><Relationship Id="rId1044" Type="http://schemas.openxmlformats.org/officeDocument/2006/relationships/image" Target="media/image519.wmf"/><Relationship Id="rId1251" Type="http://schemas.openxmlformats.org/officeDocument/2006/relationships/oleObject" Target="embeddings/oleObject620.bin"/><Relationship Id="rId2302" Type="http://schemas.openxmlformats.org/officeDocument/2006/relationships/image" Target="media/image1152.wmf"/><Relationship Id="rId1111" Type="http://schemas.openxmlformats.org/officeDocument/2006/relationships/oleObject" Target="embeddings/oleObject550.bin"/><Relationship Id="rId3076" Type="http://schemas.openxmlformats.org/officeDocument/2006/relationships/image" Target="media/image1536.wmf"/><Relationship Id="rId3283" Type="http://schemas.openxmlformats.org/officeDocument/2006/relationships/image" Target="media/image1640.wmf"/><Relationship Id="rId3490" Type="http://schemas.openxmlformats.org/officeDocument/2006/relationships/oleObject" Target="embeddings/oleObject1738.bin"/><Relationship Id="rId1928" Type="http://schemas.openxmlformats.org/officeDocument/2006/relationships/image" Target="media/image962.wmf"/><Relationship Id="rId2092" Type="http://schemas.openxmlformats.org/officeDocument/2006/relationships/image" Target="media/image1044.wmf"/><Relationship Id="rId3143" Type="http://schemas.openxmlformats.org/officeDocument/2006/relationships/oleObject" Target="embeddings/oleObject1565.bin"/><Relationship Id="rId3350" Type="http://schemas.openxmlformats.org/officeDocument/2006/relationships/oleObject" Target="embeddings/oleObject1668.bin"/><Relationship Id="rId271" Type="http://schemas.openxmlformats.org/officeDocument/2006/relationships/image" Target="media/image134.wmf"/><Relationship Id="rId3003" Type="http://schemas.openxmlformats.org/officeDocument/2006/relationships/oleObject" Target="embeddings/oleObject1495.bin"/><Relationship Id="rId131" Type="http://schemas.openxmlformats.org/officeDocument/2006/relationships/oleObject" Target="embeddings/oleObject61.bin"/><Relationship Id="rId3210" Type="http://schemas.openxmlformats.org/officeDocument/2006/relationships/oleObject" Target="embeddings/oleObject1598.bin"/><Relationship Id="rId2769" Type="http://schemas.openxmlformats.org/officeDocument/2006/relationships/oleObject" Target="embeddings/oleObject1378.bin"/><Relationship Id="rId2976" Type="http://schemas.openxmlformats.org/officeDocument/2006/relationships/image" Target="media/image1486.emf"/><Relationship Id="rId948" Type="http://schemas.openxmlformats.org/officeDocument/2006/relationships/image" Target="media/image471.wmf"/><Relationship Id="rId1578" Type="http://schemas.openxmlformats.org/officeDocument/2006/relationships/image" Target="media/image787.wmf"/><Relationship Id="rId1785" Type="http://schemas.openxmlformats.org/officeDocument/2006/relationships/oleObject" Target="embeddings/oleObject886.bin"/><Relationship Id="rId1992" Type="http://schemas.openxmlformats.org/officeDocument/2006/relationships/image" Target="media/image994.wmf"/><Relationship Id="rId2629" Type="http://schemas.openxmlformats.org/officeDocument/2006/relationships/oleObject" Target="embeddings/oleObject1308.bin"/><Relationship Id="rId2836" Type="http://schemas.openxmlformats.org/officeDocument/2006/relationships/image" Target="media/image1416.wmf"/><Relationship Id="rId77" Type="http://schemas.openxmlformats.org/officeDocument/2006/relationships/oleObject" Target="embeddings/oleObject34.bin"/><Relationship Id="rId808" Type="http://schemas.openxmlformats.org/officeDocument/2006/relationships/image" Target="media/image401.wmf"/><Relationship Id="rId1438" Type="http://schemas.openxmlformats.org/officeDocument/2006/relationships/image" Target="media/image717.wmf"/><Relationship Id="rId1645" Type="http://schemas.openxmlformats.org/officeDocument/2006/relationships/oleObject" Target="embeddings/oleObject816.bin"/><Relationship Id="rId1852" Type="http://schemas.openxmlformats.org/officeDocument/2006/relationships/image" Target="media/image924.wmf"/><Relationship Id="rId2903" Type="http://schemas.openxmlformats.org/officeDocument/2006/relationships/oleObject" Target="embeddings/oleObject1445.bin"/><Relationship Id="rId1505" Type="http://schemas.openxmlformats.org/officeDocument/2006/relationships/oleObject" Target="embeddings/oleObject746.bin"/><Relationship Id="rId1712" Type="http://schemas.openxmlformats.org/officeDocument/2006/relationships/image" Target="media/image854.wmf"/><Relationship Id="rId598" Type="http://schemas.openxmlformats.org/officeDocument/2006/relationships/oleObject" Target="embeddings/oleObject293.bin"/><Relationship Id="rId2279" Type="http://schemas.openxmlformats.org/officeDocument/2006/relationships/oleObject" Target="embeddings/oleObject1130.bin"/><Relationship Id="rId2486" Type="http://schemas.openxmlformats.org/officeDocument/2006/relationships/image" Target="media/image1241.wmf"/><Relationship Id="rId2693" Type="http://schemas.openxmlformats.org/officeDocument/2006/relationships/oleObject" Target="embeddings/oleObject1340.bin"/><Relationship Id="rId3537" Type="http://schemas.openxmlformats.org/officeDocument/2006/relationships/image" Target="media/image1767.wmf"/><Relationship Id="rId458" Type="http://schemas.openxmlformats.org/officeDocument/2006/relationships/oleObject" Target="embeddings/oleObject223.bin"/><Relationship Id="rId665" Type="http://schemas.openxmlformats.org/officeDocument/2006/relationships/image" Target="media/image330.wmf"/><Relationship Id="rId872" Type="http://schemas.openxmlformats.org/officeDocument/2006/relationships/image" Target="media/image433.wmf"/><Relationship Id="rId1088" Type="http://schemas.openxmlformats.org/officeDocument/2006/relationships/image" Target="media/image541.wmf"/><Relationship Id="rId1295" Type="http://schemas.openxmlformats.org/officeDocument/2006/relationships/image" Target="media/image645.emf"/><Relationship Id="rId2139" Type="http://schemas.openxmlformats.org/officeDocument/2006/relationships/oleObject" Target="embeddings/oleObject1063.bin"/><Relationship Id="rId2346" Type="http://schemas.openxmlformats.org/officeDocument/2006/relationships/image" Target="media/image1174.wmf"/><Relationship Id="rId2553" Type="http://schemas.openxmlformats.org/officeDocument/2006/relationships/oleObject" Target="embeddings/oleObject1270.bin"/><Relationship Id="rId2760" Type="http://schemas.openxmlformats.org/officeDocument/2006/relationships/image" Target="media/image1378.emf"/><Relationship Id="rId3604" Type="http://schemas.openxmlformats.org/officeDocument/2006/relationships/oleObject" Target="embeddings/oleObject1795.bin"/><Relationship Id="rId318" Type="http://schemas.openxmlformats.org/officeDocument/2006/relationships/oleObject" Target="embeddings/oleObject154.bin"/><Relationship Id="rId525" Type="http://schemas.openxmlformats.org/officeDocument/2006/relationships/image" Target="media/image260.wmf"/><Relationship Id="rId732" Type="http://schemas.openxmlformats.org/officeDocument/2006/relationships/image" Target="media/image363.wmf"/><Relationship Id="rId1155" Type="http://schemas.openxmlformats.org/officeDocument/2006/relationships/oleObject" Target="embeddings/oleObject572.bin"/><Relationship Id="rId1362" Type="http://schemas.openxmlformats.org/officeDocument/2006/relationships/image" Target="media/image679.wmf"/><Relationship Id="rId2206" Type="http://schemas.openxmlformats.org/officeDocument/2006/relationships/oleObject" Target="embeddings/oleObject1096.bin"/><Relationship Id="rId2413" Type="http://schemas.openxmlformats.org/officeDocument/2006/relationships/oleObject" Target="embeddings/oleObject1199.bin"/><Relationship Id="rId2620" Type="http://schemas.openxmlformats.org/officeDocument/2006/relationships/image" Target="media/image1308.wmf"/><Relationship Id="rId1015" Type="http://schemas.openxmlformats.org/officeDocument/2006/relationships/oleObject" Target="embeddings/oleObject502.bin"/><Relationship Id="rId1222" Type="http://schemas.openxmlformats.org/officeDocument/2006/relationships/image" Target="media/image608.wmf"/><Relationship Id="rId3187" Type="http://schemas.openxmlformats.org/officeDocument/2006/relationships/oleObject" Target="embeddings/oleObject1587.bin"/><Relationship Id="rId3394" Type="http://schemas.openxmlformats.org/officeDocument/2006/relationships/oleObject" Target="embeddings/oleObject1690.bin"/><Relationship Id="rId3047" Type="http://schemas.openxmlformats.org/officeDocument/2006/relationships/oleObject" Target="embeddings/oleObject1517.bin"/><Relationship Id="rId175" Type="http://schemas.openxmlformats.org/officeDocument/2006/relationships/image" Target="media/image86.wmf"/><Relationship Id="rId3254" Type="http://schemas.openxmlformats.org/officeDocument/2006/relationships/oleObject" Target="embeddings/oleObject1620.bin"/><Relationship Id="rId3461" Type="http://schemas.openxmlformats.org/officeDocument/2006/relationships/image" Target="media/image1729.wmf"/><Relationship Id="rId382" Type="http://schemas.openxmlformats.org/officeDocument/2006/relationships/oleObject" Target="embeddings/oleObject185.bin"/><Relationship Id="rId2063" Type="http://schemas.openxmlformats.org/officeDocument/2006/relationships/oleObject" Target="embeddings/oleObject1025.bin"/><Relationship Id="rId2270" Type="http://schemas.openxmlformats.org/officeDocument/2006/relationships/image" Target="media/image1136.wmf"/><Relationship Id="rId3114" Type="http://schemas.openxmlformats.org/officeDocument/2006/relationships/image" Target="media/image1555.wmf"/><Relationship Id="rId3321" Type="http://schemas.openxmlformats.org/officeDocument/2006/relationships/image" Target="media/image1659.wmf"/><Relationship Id="rId242" Type="http://schemas.openxmlformats.org/officeDocument/2006/relationships/oleObject" Target="embeddings/oleObject116.bin"/><Relationship Id="rId2130" Type="http://schemas.openxmlformats.org/officeDocument/2006/relationships/image" Target="media/image1063.wmf"/><Relationship Id="rId102" Type="http://schemas.openxmlformats.org/officeDocument/2006/relationships/image" Target="media/image49.wmf"/><Relationship Id="rId1689" Type="http://schemas.openxmlformats.org/officeDocument/2006/relationships/oleObject" Target="embeddings/oleObject838.bin"/><Relationship Id="rId1896" Type="http://schemas.openxmlformats.org/officeDocument/2006/relationships/image" Target="media/image946.wmf"/><Relationship Id="rId2947" Type="http://schemas.openxmlformats.org/officeDocument/2006/relationships/oleObject" Target="embeddings/oleObject1467.bin"/><Relationship Id="rId919" Type="http://schemas.openxmlformats.org/officeDocument/2006/relationships/oleObject" Target="embeddings/oleObject454.bin"/><Relationship Id="rId1549" Type="http://schemas.openxmlformats.org/officeDocument/2006/relationships/oleObject" Target="embeddings/oleObject768.bin"/><Relationship Id="rId1756" Type="http://schemas.openxmlformats.org/officeDocument/2006/relationships/image" Target="media/image876.wmf"/><Relationship Id="rId1963" Type="http://schemas.openxmlformats.org/officeDocument/2006/relationships/oleObject" Target="embeddings/oleObject975.bin"/><Relationship Id="rId2807" Type="http://schemas.openxmlformats.org/officeDocument/2006/relationships/oleObject" Target="embeddings/oleObject1397.bin"/><Relationship Id="rId48" Type="http://schemas.openxmlformats.org/officeDocument/2006/relationships/image" Target="media/image22.wmf"/><Relationship Id="rId1409" Type="http://schemas.openxmlformats.org/officeDocument/2006/relationships/oleObject" Target="embeddings/oleObject698.bin"/><Relationship Id="rId1616" Type="http://schemas.openxmlformats.org/officeDocument/2006/relationships/image" Target="media/image806.wmf"/><Relationship Id="rId1823" Type="http://schemas.openxmlformats.org/officeDocument/2006/relationships/oleObject" Target="embeddings/oleObject905.bin"/><Relationship Id="rId2597" Type="http://schemas.openxmlformats.org/officeDocument/2006/relationships/oleObject" Target="embeddings/oleObject1292.bin"/><Relationship Id="rId569" Type="http://schemas.openxmlformats.org/officeDocument/2006/relationships/image" Target="media/image282.wmf"/><Relationship Id="rId776" Type="http://schemas.openxmlformats.org/officeDocument/2006/relationships/image" Target="media/image385.wmf"/><Relationship Id="rId983" Type="http://schemas.openxmlformats.org/officeDocument/2006/relationships/oleObject" Target="embeddings/oleObject486.bin"/><Relationship Id="rId1199" Type="http://schemas.openxmlformats.org/officeDocument/2006/relationships/oleObject" Target="embeddings/oleObject594.bin"/><Relationship Id="rId2457" Type="http://schemas.openxmlformats.org/officeDocument/2006/relationships/oleObject" Target="embeddings/oleObject1222.bin"/><Relationship Id="rId2664" Type="http://schemas.openxmlformats.org/officeDocument/2006/relationships/image" Target="media/image1330.wmf"/><Relationship Id="rId3508" Type="http://schemas.openxmlformats.org/officeDocument/2006/relationships/oleObject" Target="embeddings/oleObject1747.bin"/><Relationship Id="rId429" Type="http://schemas.openxmlformats.org/officeDocument/2006/relationships/image" Target="media/image212.wmf"/><Relationship Id="rId636" Type="http://schemas.openxmlformats.org/officeDocument/2006/relationships/oleObject" Target="embeddings/oleObject312.bin"/><Relationship Id="rId1059" Type="http://schemas.openxmlformats.org/officeDocument/2006/relationships/oleObject" Target="embeddings/oleObject524.bin"/><Relationship Id="rId1266" Type="http://schemas.openxmlformats.org/officeDocument/2006/relationships/image" Target="media/image630.wmf"/><Relationship Id="rId1473" Type="http://schemas.openxmlformats.org/officeDocument/2006/relationships/oleObject" Target="embeddings/oleObject730.bin"/><Relationship Id="rId2317" Type="http://schemas.openxmlformats.org/officeDocument/2006/relationships/oleObject" Target="embeddings/oleObject1149.bin"/><Relationship Id="rId2871" Type="http://schemas.openxmlformats.org/officeDocument/2006/relationships/oleObject" Target="embeddings/oleObject1429.bin"/><Relationship Id="rId843" Type="http://schemas.openxmlformats.org/officeDocument/2006/relationships/oleObject" Target="embeddings/oleObject416.bin"/><Relationship Id="rId1126" Type="http://schemas.openxmlformats.org/officeDocument/2006/relationships/image" Target="media/image560.wmf"/><Relationship Id="rId1680" Type="http://schemas.openxmlformats.org/officeDocument/2006/relationships/image" Target="media/image838.wmf"/><Relationship Id="rId2524" Type="http://schemas.openxmlformats.org/officeDocument/2006/relationships/image" Target="media/image1260.wmf"/><Relationship Id="rId2731" Type="http://schemas.openxmlformats.org/officeDocument/2006/relationships/oleObject" Target="embeddings/oleObject1359.bin"/><Relationship Id="rId703" Type="http://schemas.openxmlformats.org/officeDocument/2006/relationships/oleObject" Target="embeddings/oleObject346.bin"/><Relationship Id="rId910" Type="http://schemas.openxmlformats.org/officeDocument/2006/relationships/image" Target="media/image452.wmf"/><Relationship Id="rId1333" Type="http://schemas.openxmlformats.org/officeDocument/2006/relationships/oleObject" Target="embeddings/oleObject660.bin"/><Relationship Id="rId1540" Type="http://schemas.openxmlformats.org/officeDocument/2006/relationships/image" Target="media/image768.wmf"/><Relationship Id="rId1400" Type="http://schemas.openxmlformats.org/officeDocument/2006/relationships/image" Target="media/image698.wmf"/><Relationship Id="rId3298" Type="http://schemas.openxmlformats.org/officeDocument/2006/relationships/oleObject" Target="embeddings/oleObject1642.bin"/><Relationship Id="rId3158" Type="http://schemas.openxmlformats.org/officeDocument/2006/relationships/image" Target="media/image1577.wmf"/><Relationship Id="rId3365" Type="http://schemas.openxmlformats.org/officeDocument/2006/relationships/image" Target="media/image1681.wmf"/><Relationship Id="rId3572" Type="http://schemas.openxmlformats.org/officeDocument/2006/relationships/oleObject" Target="embeddings/oleObject1779.bin"/><Relationship Id="rId286" Type="http://schemas.openxmlformats.org/officeDocument/2006/relationships/oleObject" Target="embeddings/oleObject138.bin"/><Relationship Id="rId493" Type="http://schemas.openxmlformats.org/officeDocument/2006/relationships/image" Target="media/image244.wmf"/><Relationship Id="rId2174" Type="http://schemas.openxmlformats.org/officeDocument/2006/relationships/image" Target="media/image1085.wmf"/><Relationship Id="rId2381" Type="http://schemas.openxmlformats.org/officeDocument/2006/relationships/oleObject" Target="embeddings/oleObject1181.bin"/><Relationship Id="rId3018" Type="http://schemas.openxmlformats.org/officeDocument/2006/relationships/image" Target="media/image1507.wmf"/><Relationship Id="rId3225" Type="http://schemas.openxmlformats.org/officeDocument/2006/relationships/image" Target="media/image1611.wmf"/><Relationship Id="rId3432" Type="http://schemas.openxmlformats.org/officeDocument/2006/relationships/oleObject" Target="embeddings/oleObject1709.bin"/><Relationship Id="rId146" Type="http://schemas.openxmlformats.org/officeDocument/2006/relationships/oleObject" Target="embeddings/oleObject68.bin"/><Relationship Id="rId353" Type="http://schemas.openxmlformats.org/officeDocument/2006/relationships/image" Target="media/image174.wmf"/><Relationship Id="rId560" Type="http://schemas.openxmlformats.org/officeDocument/2006/relationships/oleObject" Target="embeddings/oleObject274.bin"/><Relationship Id="rId1190" Type="http://schemas.openxmlformats.org/officeDocument/2006/relationships/image" Target="media/image592.wmf"/><Relationship Id="rId2034" Type="http://schemas.openxmlformats.org/officeDocument/2006/relationships/image" Target="media/image1015.wmf"/><Relationship Id="rId2241" Type="http://schemas.openxmlformats.org/officeDocument/2006/relationships/image" Target="media/image1121.wmf"/><Relationship Id="rId213" Type="http://schemas.openxmlformats.org/officeDocument/2006/relationships/image" Target="media/image105.wmf"/><Relationship Id="rId420" Type="http://schemas.openxmlformats.org/officeDocument/2006/relationships/oleObject" Target="embeddings/oleObject204.bin"/><Relationship Id="rId1050" Type="http://schemas.openxmlformats.org/officeDocument/2006/relationships/image" Target="media/image522.wmf"/><Relationship Id="rId2101" Type="http://schemas.openxmlformats.org/officeDocument/2006/relationships/oleObject" Target="embeddings/oleObject1044.bin"/><Relationship Id="rId1867" Type="http://schemas.openxmlformats.org/officeDocument/2006/relationships/oleObject" Target="embeddings/oleObject927.bin"/><Relationship Id="rId2918" Type="http://schemas.openxmlformats.org/officeDocument/2006/relationships/image" Target="media/image1457.wmf"/><Relationship Id="rId1727" Type="http://schemas.openxmlformats.org/officeDocument/2006/relationships/oleObject" Target="embeddings/oleObject857.bin"/><Relationship Id="rId1934" Type="http://schemas.openxmlformats.org/officeDocument/2006/relationships/image" Target="media/image965.wmf"/><Relationship Id="rId3082" Type="http://schemas.openxmlformats.org/officeDocument/2006/relationships/image" Target="media/image1539.wmf"/><Relationship Id="rId19" Type="http://schemas.openxmlformats.org/officeDocument/2006/relationships/oleObject" Target="embeddings/oleObject5.bin"/><Relationship Id="rId3" Type="http://schemas.openxmlformats.org/officeDocument/2006/relationships/styles" Target="styles.xml"/><Relationship Id="rId887" Type="http://schemas.openxmlformats.org/officeDocument/2006/relationships/oleObject" Target="embeddings/oleObject438.bin"/><Relationship Id="rId2568" Type="http://schemas.openxmlformats.org/officeDocument/2006/relationships/image" Target="media/image1282.wmf"/><Relationship Id="rId2775" Type="http://schemas.openxmlformats.org/officeDocument/2006/relationships/oleObject" Target="embeddings/oleObject1381.bin"/><Relationship Id="rId2982" Type="http://schemas.openxmlformats.org/officeDocument/2006/relationships/image" Target="media/image1489.wmf"/><Relationship Id="rId3619" Type="http://schemas.openxmlformats.org/officeDocument/2006/relationships/image" Target="media/image1808.wmf"/><Relationship Id="rId747" Type="http://schemas.openxmlformats.org/officeDocument/2006/relationships/oleObject" Target="embeddings/oleObject368.bin"/><Relationship Id="rId954" Type="http://schemas.openxmlformats.org/officeDocument/2006/relationships/image" Target="media/image474.wmf"/><Relationship Id="rId1377" Type="http://schemas.openxmlformats.org/officeDocument/2006/relationships/oleObject" Target="embeddings/oleObject682.bin"/><Relationship Id="rId1584" Type="http://schemas.openxmlformats.org/officeDocument/2006/relationships/image" Target="media/image790.wmf"/><Relationship Id="rId1791" Type="http://schemas.openxmlformats.org/officeDocument/2006/relationships/oleObject" Target="embeddings/oleObject889.bin"/><Relationship Id="rId2428" Type="http://schemas.openxmlformats.org/officeDocument/2006/relationships/image" Target="media/image1212.emf"/><Relationship Id="rId2635" Type="http://schemas.openxmlformats.org/officeDocument/2006/relationships/oleObject" Target="embeddings/oleObject1311.bin"/><Relationship Id="rId2842" Type="http://schemas.openxmlformats.org/officeDocument/2006/relationships/image" Target="media/image1419.wmf"/><Relationship Id="rId83" Type="http://schemas.openxmlformats.org/officeDocument/2006/relationships/oleObject" Target="embeddings/oleObject37.bin"/><Relationship Id="rId607" Type="http://schemas.openxmlformats.org/officeDocument/2006/relationships/image" Target="media/image301.wmf"/><Relationship Id="rId814" Type="http://schemas.openxmlformats.org/officeDocument/2006/relationships/image" Target="media/image404.wmf"/><Relationship Id="rId1237" Type="http://schemas.openxmlformats.org/officeDocument/2006/relationships/oleObject" Target="embeddings/oleObject613.bin"/><Relationship Id="rId1444" Type="http://schemas.openxmlformats.org/officeDocument/2006/relationships/image" Target="media/image720.wmf"/><Relationship Id="rId1651" Type="http://schemas.openxmlformats.org/officeDocument/2006/relationships/oleObject" Target="embeddings/oleObject819.bin"/><Relationship Id="rId2702" Type="http://schemas.openxmlformats.org/officeDocument/2006/relationships/image" Target="media/image1349.wmf"/><Relationship Id="rId1304" Type="http://schemas.openxmlformats.org/officeDocument/2006/relationships/image" Target="media/image650.wmf"/><Relationship Id="rId1511" Type="http://schemas.openxmlformats.org/officeDocument/2006/relationships/oleObject" Target="embeddings/oleObject749.bin"/><Relationship Id="rId3269" Type="http://schemas.openxmlformats.org/officeDocument/2006/relationships/image" Target="media/image1633.wmf"/><Relationship Id="rId3476" Type="http://schemas.openxmlformats.org/officeDocument/2006/relationships/oleObject" Target="embeddings/oleObject1731.bin"/><Relationship Id="rId10" Type="http://schemas.openxmlformats.org/officeDocument/2006/relationships/image" Target="media/image3.wmf"/><Relationship Id="rId397" Type="http://schemas.openxmlformats.org/officeDocument/2006/relationships/image" Target="media/image196.wmf"/><Relationship Id="rId2078" Type="http://schemas.openxmlformats.org/officeDocument/2006/relationships/image" Target="media/image1037.wmf"/><Relationship Id="rId2285" Type="http://schemas.openxmlformats.org/officeDocument/2006/relationships/oleObject" Target="embeddings/oleObject1133.bin"/><Relationship Id="rId2492" Type="http://schemas.openxmlformats.org/officeDocument/2006/relationships/image" Target="media/image1244.wmf"/><Relationship Id="rId3129" Type="http://schemas.openxmlformats.org/officeDocument/2006/relationships/oleObject" Target="embeddings/oleObject1558.bin"/><Relationship Id="rId3336" Type="http://schemas.openxmlformats.org/officeDocument/2006/relationships/oleObject" Target="embeddings/oleObject1661.bin"/><Relationship Id="rId257" Type="http://schemas.openxmlformats.org/officeDocument/2006/relationships/image" Target="media/image127.wmf"/><Relationship Id="rId464" Type="http://schemas.openxmlformats.org/officeDocument/2006/relationships/oleObject" Target="embeddings/oleObject226.bin"/><Relationship Id="rId1094" Type="http://schemas.openxmlformats.org/officeDocument/2006/relationships/image" Target="media/image544.wmf"/><Relationship Id="rId2145" Type="http://schemas.openxmlformats.org/officeDocument/2006/relationships/oleObject" Target="embeddings/oleObject1066.bin"/><Relationship Id="rId3543" Type="http://schemas.openxmlformats.org/officeDocument/2006/relationships/image" Target="media/image1770.wmf"/><Relationship Id="rId117" Type="http://schemas.openxmlformats.org/officeDocument/2006/relationships/oleObject" Target="embeddings/oleObject54.bin"/><Relationship Id="rId671" Type="http://schemas.openxmlformats.org/officeDocument/2006/relationships/image" Target="media/image333.wmf"/><Relationship Id="rId2352" Type="http://schemas.openxmlformats.org/officeDocument/2006/relationships/image" Target="media/image1177.wmf"/><Relationship Id="rId3403" Type="http://schemas.openxmlformats.org/officeDocument/2006/relationships/image" Target="media/image1700.wmf"/><Relationship Id="rId3610" Type="http://schemas.openxmlformats.org/officeDocument/2006/relationships/oleObject" Target="embeddings/oleObject1798.bin"/><Relationship Id="rId324" Type="http://schemas.openxmlformats.org/officeDocument/2006/relationships/oleObject" Target="embeddings/oleObject157.bin"/><Relationship Id="rId531" Type="http://schemas.openxmlformats.org/officeDocument/2006/relationships/image" Target="media/image263.wmf"/><Relationship Id="rId1161" Type="http://schemas.openxmlformats.org/officeDocument/2006/relationships/oleObject" Target="embeddings/oleObject575.bin"/><Relationship Id="rId2005" Type="http://schemas.openxmlformats.org/officeDocument/2006/relationships/oleObject" Target="embeddings/oleObject996.bin"/><Relationship Id="rId2212" Type="http://schemas.openxmlformats.org/officeDocument/2006/relationships/oleObject" Target="embeddings/oleObject1097.bin"/><Relationship Id="rId1021" Type="http://schemas.openxmlformats.org/officeDocument/2006/relationships/oleObject" Target="embeddings/oleObject505.bin"/><Relationship Id="rId1978" Type="http://schemas.openxmlformats.org/officeDocument/2006/relationships/image" Target="media/image987.wmf"/><Relationship Id="rId3193" Type="http://schemas.openxmlformats.org/officeDocument/2006/relationships/oleObject" Target="embeddings/oleObject1590.bin"/><Relationship Id="rId1838" Type="http://schemas.openxmlformats.org/officeDocument/2006/relationships/image" Target="media/image917.wmf"/><Relationship Id="rId3053" Type="http://schemas.openxmlformats.org/officeDocument/2006/relationships/oleObject" Target="embeddings/oleObject1520.bin"/><Relationship Id="rId3260" Type="http://schemas.openxmlformats.org/officeDocument/2006/relationships/oleObject" Target="embeddings/oleObject1623.bin"/><Relationship Id="rId181" Type="http://schemas.openxmlformats.org/officeDocument/2006/relationships/image" Target="media/image89.wmf"/><Relationship Id="rId1905" Type="http://schemas.openxmlformats.org/officeDocument/2006/relationships/oleObject" Target="embeddings/oleObject946.bin"/><Relationship Id="rId3120" Type="http://schemas.openxmlformats.org/officeDocument/2006/relationships/image" Target="media/image1558.wmf"/><Relationship Id="rId998" Type="http://schemas.openxmlformats.org/officeDocument/2006/relationships/image" Target="media/image496.wmf"/><Relationship Id="rId2679" Type="http://schemas.openxmlformats.org/officeDocument/2006/relationships/oleObject" Target="embeddings/oleObject1333.bin"/><Relationship Id="rId2886" Type="http://schemas.openxmlformats.org/officeDocument/2006/relationships/image" Target="media/image1441.wmf"/><Relationship Id="rId858" Type="http://schemas.openxmlformats.org/officeDocument/2006/relationships/image" Target="media/image426.wmf"/><Relationship Id="rId1488" Type="http://schemas.openxmlformats.org/officeDocument/2006/relationships/image" Target="media/image742.wmf"/><Relationship Id="rId1695" Type="http://schemas.openxmlformats.org/officeDocument/2006/relationships/oleObject" Target="embeddings/oleObject841.bin"/><Relationship Id="rId2539" Type="http://schemas.openxmlformats.org/officeDocument/2006/relationships/oleObject" Target="embeddings/oleObject1263.bin"/><Relationship Id="rId2746" Type="http://schemas.openxmlformats.org/officeDocument/2006/relationships/image" Target="media/image1371.emf"/><Relationship Id="rId2953" Type="http://schemas.openxmlformats.org/officeDocument/2006/relationships/oleObject" Target="embeddings/oleObject1470.bin"/><Relationship Id="rId718" Type="http://schemas.openxmlformats.org/officeDocument/2006/relationships/image" Target="media/image356.wmf"/><Relationship Id="rId925" Type="http://schemas.openxmlformats.org/officeDocument/2006/relationships/oleObject" Target="embeddings/oleObject457.bin"/><Relationship Id="rId1348" Type="http://schemas.openxmlformats.org/officeDocument/2006/relationships/image" Target="media/image672.wmf"/><Relationship Id="rId1555" Type="http://schemas.openxmlformats.org/officeDocument/2006/relationships/oleObject" Target="embeddings/oleObject771.bin"/><Relationship Id="rId1762" Type="http://schemas.openxmlformats.org/officeDocument/2006/relationships/image" Target="media/image879.wmf"/><Relationship Id="rId2606" Type="http://schemas.openxmlformats.org/officeDocument/2006/relationships/image" Target="media/image1301.wmf"/><Relationship Id="rId1208" Type="http://schemas.openxmlformats.org/officeDocument/2006/relationships/image" Target="media/image601.wmf"/><Relationship Id="rId1415" Type="http://schemas.openxmlformats.org/officeDocument/2006/relationships/oleObject" Target="embeddings/oleObject701.bin"/><Relationship Id="rId2813" Type="http://schemas.openxmlformats.org/officeDocument/2006/relationships/oleObject" Target="embeddings/oleObject1400.bin"/><Relationship Id="rId54" Type="http://schemas.openxmlformats.org/officeDocument/2006/relationships/image" Target="media/image25.wmf"/><Relationship Id="rId1622" Type="http://schemas.openxmlformats.org/officeDocument/2006/relationships/image" Target="media/image809.wmf"/><Relationship Id="rId2189" Type="http://schemas.openxmlformats.org/officeDocument/2006/relationships/oleObject" Target="embeddings/oleObject1088.bin"/><Relationship Id="rId3587" Type="http://schemas.openxmlformats.org/officeDocument/2006/relationships/image" Target="media/image1792.wmf"/><Relationship Id="rId2396" Type="http://schemas.openxmlformats.org/officeDocument/2006/relationships/image" Target="media/image1199.wmf"/><Relationship Id="rId3447" Type="http://schemas.openxmlformats.org/officeDocument/2006/relationships/image" Target="media/image1722.wmf"/><Relationship Id="rId368" Type="http://schemas.openxmlformats.org/officeDocument/2006/relationships/oleObject" Target="embeddings/oleObject178.bin"/><Relationship Id="rId575" Type="http://schemas.openxmlformats.org/officeDocument/2006/relationships/image" Target="media/image285.wmf"/><Relationship Id="rId782" Type="http://schemas.openxmlformats.org/officeDocument/2006/relationships/image" Target="media/image388.wmf"/><Relationship Id="rId2049" Type="http://schemas.openxmlformats.org/officeDocument/2006/relationships/oleObject" Target="embeddings/oleObject1018.bin"/><Relationship Id="rId2256" Type="http://schemas.openxmlformats.org/officeDocument/2006/relationships/image" Target="media/image1129.wmf"/><Relationship Id="rId2463" Type="http://schemas.openxmlformats.org/officeDocument/2006/relationships/oleObject" Target="embeddings/oleObject1225.bin"/><Relationship Id="rId2670" Type="http://schemas.openxmlformats.org/officeDocument/2006/relationships/image" Target="media/image1333.wmf"/><Relationship Id="rId3307" Type="http://schemas.openxmlformats.org/officeDocument/2006/relationships/image" Target="media/image1652.wmf"/><Relationship Id="rId3514" Type="http://schemas.openxmlformats.org/officeDocument/2006/relationships/oleObject" Target="embeddings/oleObject1750.bin"/><Relationship Id="rId228" Type="http://schemas.openxmlformats.org/officeDocument/2006/relationships/oleObject" Target="embeddings/oleObject109.bin"/><Relationship Id="rId435" Type="http://schemas.openxmlformats.org/officeDocument/2006/relationships/image" Target="media/image215.wmf"/><Relationship Id="rId642" Type="http://schemas.openxmlformats.org/officeDocument/2006/relationships/oleObject" Target="embeddings/oleObject315.bin"/><Relationship Id="rId1065" Type="http://schemas.openxmlformats.org/officeDocument/2006/relationships/oleObject" Target="embeddings/oleObject527.bin"/><Relationship Id="rId1272" Type="http://schemas.openxmlformats.org/officeDocument/2006/relationships/image" Target="media/image633.wmf"/><Relationship Id="rId2116" Type="http://schemas.openxmlformats.org/officeDocument/2006/relationships/image" Target="media/image1056.wmf"/><Relationship Id="rId2323" Type="http://schemas.openxmlformats.org/officeDocument/2006/relationships/oleObject" Target="embeddings/oleObject1152.bin"/><Relationship Id="rId2530" Type="http://schemas.openxmlformats.org/officeDocument/2006/relationships/image" Target="media/image1263.wmf"/><Relationship Id="rId502" Type="http://schemas.openxmlformats.org/officeDocument/2006/relationships/oleObject" Target="embeddings/oleObject245.bin"/><Relationship Id="rId1132" Type="http://schemas.openxmlformats.org/officeDocument/2006/relationships/image" Target="media/image563.wmf"/><Relationship Id="rId3097" Type="http://schemas.openxmlformats.org/officeDocument/2006/relationships/oleObject" Target="embeddings/oleObject1542.bin"/><Relationship Id="rId1949" Type="http://schemas.openxmlformats.org/officeDocument/2006/relationships/oleObject" Target="embeddings/oleObject968.bin"/><Relationship Id="rId3164" Type="http://schemas.openxmlformats.org/officeDocument/2006/relationships/image" Target="media/image1580.wmf"/><Relationship Id="rId292" Type="http://schemas.openxmlformats.org/officeDocument/2006/relationships/oleObject" Target="embeddings/oleObject141.bin"/><Relationship Id="rId1809" Type="http://schemas.openxmlformats.org/officeDocument/2006/relationships/oleObject" Target="embeddings/oleObject898.bin"/><Relationship Id="rId3371" Type="http://schemas.openxmlformats.org/officeDocument/2006/relationships/image" Target="media/image1684.wmf"/><Relationship Id="rId2180" Type="http://schemas.openxmlformats.org/officeDocument/2006/relationships/image" Target="media/image1088.wmf"/><Relationship Id="rId3024" Type="http://schemas.openxmlformats.org/officeDocument/2006/relationships/image" Target="media/image1510.wmf"/><Relationship Id="rId3231" Type="http://schemas.openxmlformats.org/officeDocument/2006/relationships/image" Target="media/image1614.wmf"/><Relationship Id="rId152" Type="http://schemas.openxmlformats.org/officeDocument/2006/relationships/oleObject" Target="embeddings/oleObject71.bin"/><Relationship Id="rId2040" Type="http://schemas.openxmlformats.org/officeDocument/2006/relationships/image" Target="media/image1018.wmf"/><Relationship Id="rId2997" Type="http://schemas.openxmlformats.org/officeDocument/2006/relationships/oleObject" Target="embeddings/oleObject1492.bin"/><Relationship Id="rId969" Type="http://schemas.openxmlformats.org/officeDocument/2006/relationships/oleObject" Target="embeddings/oleObject479.bin"/><Relationship Id="rId1599" Type="http://schemas.openxmlformats.org/officeDocument/2006/relationships/oleObject" Target="embeddings/oleObject793.bin"/><Relationship Id="rId1459" Type="http://schemas.openxmlformats.org/officeDocument/2006/relationships/oleObject" Target="embeddings/oleObject723.bin"/><Relationship Id="rId2857" Type="http://schemas.openxmlformats.org/officeDocument/2006/relationships/oleObject" Target="embeddings/oleObject1422.bin"/><Relationship Id="rId98" Type="http://schemas.openxmlformats.org/officeDocument/2006/relationships/image" Target="media/image47.wmf"/><Relationship Id="rId829" Type="http://schemas.openxmlformats.org/officeDocument/2006/relationships/oleObject" Target="embeddings/oleObject409.bin"/><Relationship Id="rId1666" Type="http://schemas.openxmlformats.org/officeDocument/2006/relationships/image" Target="media/image831.wmf"/><Relationship Id="rId1873" Type="http://schemas.openxmlformats.org/officeDocument/2006/relationships/oleObject" Target="embeddings/oleObject930.bin"/><Relationship Id="rId2717" Type="http://schemas.openxmlformats.org/officeDocument/2006/relationships/oleObject" Target="embeddings/oleObject1352.bin"/><Relationship Id="rId2924" Type="http://schemas.openxmlformats.org/officeDocument/2006/relationships/image" Target="media/image1460.wmf"/><Relationship Id="rId1319" Type="http://schemas.openxmlformats.org/officeDocument/2006/relationships/oleObject" Target="embeddings/oleObject653.bin"/><Relationship Id="rId1526" Type="http://schemas.openxmlformats.org/officeDocument/2006/relationships/image" Target="media/image761.wmf"/><Relationship Id="rId1733" Type="http://schemas.openxmlformats.org/officeDocument/2006/relationships/oleObject" Target="embeddings/oleObject860.bin"/><Relationship Id="rId1940" Type="http://schemas.openxmlformats.org/officeDocument/2006/relationships/image" Target="media/image968.wmf"/><Relationship Id="rId25" Type="http://schemas.openxmlformats.org/officeDocument/2006/relationships/oleObject" Target="embeddings/oleObject8.bin"/><Relationship Id="rId1800" Type="http://schemas.openxmlformats.org/officeDocument/2006/relationships/image" Target="media/image898.wmf"/><Relationship Id="rId3558" Type="http://schemas.openxmlformats.org/officeDocument/2006/relationships/oleObject" Target="embeddings/oleObject1772.bin"/><Relationship Id="rId479" Type="http://schemas.openxmlformats.org/officeDocument/2006/relationships/image" Target="media/image237.wmf"/><Relationship Id="rId686" Type="http://schemas.openxmlformats.org/officeDocument/2006/relationships/oleObject" Target="embeddings/oleObject337.bin"/><Relationship Id="rId893" Type="http://schemas.openxmlformats.org/officeDocument/2006/relationships/oleObject" Target="embeddings/oleObject441.bin"/><Relationship Id="rId2367" Type="http://schemas.openxmlformats.org/officeDocument/2006/relationships/oleObject" Target="embeddings/oleObject1174.bin"/><Relationship Id="rId2574" Type="http://schemas.openxmlformats.org/officeDocument/2006/relationships/image" Target="media/image1285.wmf"/><Relationship Id="rId2781" Type="http://schemas.openxmlformats.org/officeDocument/2006/relationships/oleObject" Target="embeddings/oleObject1384.bin"/><Relationship Id="rId3418" Type="http://schemas.openxmlformats.org/officeDocument/2006/relationships/oleObject" Target="embeddings/oleObject1702.bin"/><Relationship Id="rId3625" Type="http://schemas.openxmlformats.org/officeDocument/2006/relationships/image" Target="media/image1811.wmf"/><Relationship Id="rId339" Type="http://schemas.openxmlformats.org/officeDocument/2006/relationships/image" Target="media/image168.wmf"/><Relationship Id="rId546" Type="http://schemas.openxmlformats.org/officeDocument/2006/relationships/oleObject" Target="embeddings/oleObject267.bin"/><Relationship Id="rId753" Type="http://schemas.openxmlformats.org/officeDocument/2006/relationships/oleObject" Target="embeddings/oleObject371.bin"/><Relationship Id="rId1176" Type="http://schemas.openxmlformats.org/officeDocument/2006/relationships/image" Target="media/image585.wmf"/><Relationship Id="rId1383" Type="http://schemas.openxmlformats.org/officeDocument/2006/relationships/oleObject" Target="embeddings/oleObject685.bin"/><Relationship Id="rId2227" Type="http://schemas.openxmlformats.org/officeDocument/2006/relationships/image" Target="media/image1114.wmf"/><Relationship Id="rId2434" Type="http://schemas.openxmlformats.org/officeDocument/2006/relationships/image" Target="media/image1215.wmf"/><Relationship Id="rId406" Type="http://schemas.openxmlformats.org/officeDocument/2006/relationships/oleObject" Target="embeddings/oleObject197.bin"/><Relationship Id="rId960" Type="http://schemas.openxmlformats.org/officeDocument/2006/relationships/image" Target="media/image477.wmf"/><Relationship Id="rId1036" Type="http://schemas.openxmlformats.org/officeDocument/2006/relationships/image" Target="media/image515.wmf"/><Relationship Id="rId1243" Type="http://schemas.openxmlformats.org/officeDocument/2006/relationships/oleObject" Target="embeddings/oleObject616.bin"/><Relationship Id="rId1590" Type="http://schemas.openxmlformats.org/officeDocument/2006/relationships/image" Target="media/image793.wmf"/><Relationship Id="rId2641" Type="http://schemas.openxmlformats.org/officeDocument/2006/relationships/oleObject" Target="embeddings/oleObject1314.bin"/><Relationship Id="rId613" Type="http://schemas.openxmlformats.org/officeDocument/2006/relationships/image" Target="media/image304.wmf"/><Relationship Id="rId820" Type="http://schemas.openxmlformats.org/officeDocument/2006/relationships/image" Target="media/image407.wmf"/><Relationship Id="rId1450" Type="http://schemas.openxmlformats.org/officeDocument/2006/relationships/image" Target="media/image723.wmf"/><Relationship Id="rId2501" Type="http://schemas.openxmlformats.org/officeDocument/2006/relationships/oleObject" Target="embeddings/oleObject1244.bin"/><Relationship Id="rId1103" Type="http://schemas.openxmlformats.org/officeDocument/2006/relationships/oleObject" Target="embeddings/oleObject546.bin"/><Relationship Id="rId1310" Type="http://schemas.openxmlformats.org/officeDocument/2006/relationships/image" Target="media/image653.wmf"/><Relationship Id="rId3068" Type="http://schemas.openxmlformats.org/officeDocument/2006/relationships/image" Target="media/image1532.wmf"/><Relationship Id="rId3275" Type="http://schemas.openxmlformats.org/officeDocument/2006/relationships/image" Target="media/image1636.wmf"/><Relationship Id="rId3482" Type="http://schemas.openxmlformats.org/officeDocument/2006/relationships/oleObject" Target="embeddings/oleObject1734.bin"/><Relationship Id="rId196" Type="http://schemas.openxmlformats.org/officeDocument/2006/relationships/oleObject" Target="embeddings/oleObject93.bin"/><Relationship Id="rId2084" Type="http://schemas.openxmlformats.org/officeDocument/2006/relationships/image" Target="media/image1040.wmf"/><Relationship Id="rId2291" Type="http://schemas.openxmlformats.org/officeDocument/2006/relationships/oleObject" Target="embeddings/oleObject1136.bin"/><Relationship Id="rId3135" Type="http://schemas.openxmlformats.org/officeDocument/2006/relationships/oleObject" Target="embeddings/oleObject1561.bin"/><Relationship Id="rId3342" Type="http://schemas.openxmlformats.org/officeDocument/2006/relationships/oleObject" Target="embeddings/oleObject1664.bin"/><Relationship Id="rId263" Type="http://schemas.openxmlformats.org/officeDocument/2006/relationships/image" Target="media/image130.wmf"/><Relationship Id="rId470" Type="http://schemas.openxmlformats.org/officeDocument/2006/relationships/oleObject" Target="embeddings/oleObject229.bin"/><Relationship Id="rId2151" Type="http://schemas.openxmlformats.org/officeDocument/2006/relationships/oleObject" Target="embeddings/oleObject1069.bin"/><Relationship Id="rId3202" Type="http://schemas.openxmlformats.org/officeDocument/2006/relationships/oleObject" Target="embeddings/oleObject1594.bin"/><Relationship Id="rId123" Type="http://schemas.openxmlformats.org/officeDocument/2006/relationships/oleObject" Target="embeddings/oleObject57.bin"/><Relationship Id="rId330" Type="http://schemas.openxmlformats.org/officeDocument/2006/relationships/oleObject" Target="embeddings/oleObject160.bin"/><Relationship Id="rId2011" Type="http://schemas.openxmlformats.org/officeDocument/2006/relationships/oleObject" Target="embeddings/oleObject999.bin"/><Relationship Id="rId2968" Type="http://schemas.openxmlformats.org/officeDocument/2006/relationships/image" Target="media/image1482.emf"/><Relationship Id="rId1777" Type="http://schemas.openxmlformats.org/officeDocument/2006/relationships/oleObject" Target="embeddings/oleObject882.bin"/><Relationship Id="rId1984" Type="http://schemas.openxmlformats.org/officeDocument/2006/relationships/image" Target="media/image990.wmf"/><Relationship Id="rId2828" Type="http://schemas.openxmlformats.org/officeDocument/2006/relationships/image" Target="media/image1412.emf"/><Relationship Id="rId69" Type="http://schemas.openxmlformats.org/officeDocument/2006/relationships/oleObject" Target="embeddings/oleObject30.bin"/><Relationship Id="rId1637" Type="http://schemas.openxmlformats.org/officeDocument/2006/relationships/oleObject" Target="embeddings/oleObject812.bin"/><Relationship Id="rId1844" Type="http://schemas.openxmlformats.org/officeDocument/2006/relationships/image" Target="media/image920.wmf"/><Relationship Id="rId1704" Type="http://schemas.openxmlformats.org/officeDocument/2006/relationships/image" Target="media/image850.wmf"/><Relationship Id="rId1911" Type="http://schemas.openxmlformats.org/officeDocument/2006/relationships/oleObject" Target="embeddings/oleObject949.bin"/><Relationship Id="rId797" Type="http://schemas.openxmlformats.org/officeDocument/2006/relationships/oleObject" Target="embeddings/oleObject393.bin"/><Relationship Id="rId2478" Type="http://schemas.openxmlformats.org/officeDocument/2006/relationships/image" Target="media/image1237.wmf"/><Relationship Id="rId1287" Type="http://schemas.openxmlformats.org/officeDocument/2006/relationships/oleObject" Target="embeddings/oleObject638.bin"/><Relationship Id="rId2685" Type="http://schemas.openxmlformats.org/officeDocument/2006/relationships/oleObject" Target="embeddings/oleObject1336.bin"/><Relationship Id="rId2892" Type="http://schemas.openxmlformats.org/officeDocument/2006/relationships/image" Target="media/image1444.wmf"/><Relationship Id="rId3529" Type="http://schemas.openxmlformats.org/officeDocument/2006/relationships/image" Target="media/image1763.wmf"/><Relationship Id="rId657" Type="http://schemas.openxmlformats.org/officeDocument/2006/relationships/image" Target="media/image326.wmf"/><Relationship Id="rId864" Type="http://schemas.openxmlformats.org/officeDocument/2006/relationships/image" Target="media/image429.wmf"/><Relationship Id="rId1494" Type="http://schemas.openxmlformats.org/officeDocument/2006/relationships/image" Target="media/image745.wmf"/><Relationship Id="rId2338" Type="http://schemas.openxmlformats.org/officeDocument/2006/relationships/image" Target="media/image1170.wmf"/><Relationship Id="rId2545" Type="http://schemas.openxmlformats.org/officeDocument/2006/relationships/oleObject" Target="embeddings/oleObject1266.bin"/><Relationship Id="rId2752" Type="http://schemas.openxmlformats.org/officeDocument/2006/relationships/image" Target="media/image1374.emf"/><Relationship Id="rId517" Type="http://schemas.openxmlformats.org/officeDocument/2006/relationships/image" Target="media/image256.wmf"/><Relationship Id="rId724" Type="http://schemas.openxmlformats.org/officeDocument/2006/relationships/image" Target="media/image359.wmf"/><Relationship Id="rId931" Type="http://schemas.openxmlformats.org/officeDocument/2006/relationships/oleObject" Target="embeddings/oleObject460.bin"/><Relationship Id="rId1147" Type="http://schemas.openxmlformats.org/officeDocument/2006/relationships/oleObject" Target="embeddings/oleObject568.bin"/><Relationship Id="rId1354" Type="http://schemas.openxmlformats.org/officeDocument/2006/relationships/image" Target="media/image675.wmf"/><Relationship Id="rId1561" Type="http://schemas.openxmlformats.org/officeDocument/2006/relationships/oleObject" Target="embeddings/oleObject774.bin"/><Relationship Id="rId2405" Type="http://schemas.openxmlformats.org/officeDocument/2006/relationships/oleObject" Target="embeddings/oleObject1193.bin"/><Relationship Id="rId2612" Type="http://schemas.openxmlformats.org/officeDocument/2006/relationships/image" Target="media/image1304.wmf"/><Relationship Id="rId60" Type="http://schemas.openxmlformats.org/officeDocument/2006/relationships/image" Target="media/image28.wmf"/><Relationship Id="rId1007" Type="http://schemas.openxmlformats.org/officeDocument/2006/relationships/oleObject" Target="embeddings/oleObject498.bin"/><Relationship Id="rId1214" Type="http://schemas.openxmlformats.org/officeDocument/2006/relationships/image" Target="media/image604.wmf"/><Relationship Id="rId1421" Type="http://schemas.openxmlformats.org/officeDocument/2006/relationships/oleObject" Target="embeddings/oleObject704.bin"/><Relationship Id="rId3179" Type="http://schemas.openxmlformats.org/officeDocument/2006/relationships/oleObject" Target="embeddings/oleObject1583.bin"/><Relationship Id="rId3386" Type="http://schemas.openxmlformats.org/officeDocument/2006/relationships/oleObject" Target="embeddings/oleObject1686.bin"/><Relationship Id="rId3593" Type="http://schemas.openxmlformats.org/officeDocument/2006/relationships/image" Target="media/image1795.wmf"/><Relationship Id="rId2195" Type="http://schemas.openxmlformats.org/officeDocument/2006/relationships/oleObject" Target="embeddings/oleObject1091.bin"/><Relationship Id="rId3039" Type="http://schemas.openxmlformats.org/officeDocument/2006/relationships/oleObject" Target="embeddings/oleObject1513.bin"/><Relationship Id="rId3246" Type="http://schemas.openxmlformats.org/officeDocument/2006/relationships/oleObject" Target="embeddings/oleObject1616.bin"/><Relationship Id="rId3453" Type="http://schemas.openxmlformats.org/officeDocument/2006/relationships/image" Target="media/image1725.wmf"/><Relationship Id="rId167" Type="http://schemas.openxmlformats.org/officeDocument/2006/relationships/image" Target="media/image82.wmf"/><Relationship Id="rId374" Type="http://schemas.openxmlformats.org/officeDocument/2006/relationships/oleObject" Target="embeddings/oleObject181.bin"/><Relationship Id="rId581" Type="http://schemas.openxmlformats.org/officeDocument/2006/relationships/image" Target="media/image288.wmf"/><Relationship Id="rId2055" Type="http://schemas.openxmlformats.org/officeDocument/2006/relationships/oleObject" Target="embeddings/oleObject1021.bin"/><Relationship Id="rId2262" Type="http://schemas.openxmlformats.org/officeDocument/2006/relationships/image" Target="media/image1132.wmf"/><Relationship Id="rId3106" Type="http://schemas.openxmlformats.org/officeDocument/2006/relationships/image" Target="media/image1551.wmf"/><Relationship Id="rId234" Type="http://schemas.openxmlformats.org/officeDocument/2006/relationships/oleObject" Target="embeddings/oleObject112.bin"/><Relationship Id="rId3313" Type="http://schemas.openxmlformats.org/officeDocument/2006/relationships/image" Target="media/image1655.wmf"/><Relationship Id="rId3520" Type="http://schemas.openxmlformats.org/officeDocument/2006/relationships/oleObject" Target="embeddings/oleObject1753.bin"/><Relationship Id="rId441" Type="http://schemas.openxmlformats.org/officeDocument/2006/relationships/image" Target="media/image218.wmf"/><Relationship Id="rId1071" Type="http://schemas.openxmlformats.org/officeDocument/2006/relationships/oleObject" Target="embeddings/oleObject530.bin"/><Relationship Id="rId2122" Type="http://schemas.openxmlformats.org/officeDocument/2006/relationships/image" Target="media/image1059.wmf"/><Relationship Id="rId301" Type="http://schemas.openxmlformats.org/officeDocument/2006/relationships/image" Target="media/image149.wmf"/><Relationship Id="rId1888" Type="http://schemas.openxmlformats.org/officeDocument/2006/relationships/image" Target="media/image942.wmf"/><Relationship Id="rId2939" Type="http://schemas.openxmlformats.org/officeDocument/2006/relationships/oleObject" Target="embeddings/oleObject1463.bin"/><Relationship Id="rId1748" Type="http://schemas.openxmlformats.org/officeDocument/2006/relationships/image" Target="media/image872.wmf"/><Relationship Id="rId1955" Type="http://schemas.openxmlformats.org/officeDocument/2006/relationships/oleObject" Target="embeddings/oleObject971.bin"/><Relationship Id="rId3170" Type="http://schemas.openxmlformats.org/officeDocument/2006/relationships/image" Target="media/image1583.wmf"/><Relationship Id="rId1608" Type="http://schemas.openxmlformats.org/officeDocument/2006/relationships/image" Target="media/image802.wmf"/><Relationship Id="rId1815" Type="http://schemas.openxmlformats.org/officeDocument/2006/relationships/oleObject" Target="embeddings/oleObject901.bin"/><Relationship Id="rId3030" Type="http://schemas.openxmlformats.org/officeDocument/2006/relationships/image" Target="media/image1513.wmf"/><Relationship Id="rId2589" Type="http://schemas.openxmlformats.org/officeDocument/2006/relationships/oleObject" Target="embeddings/oleObject1288.bin"/><Relationship Id="rId2796" Type="http://schemas.openxmlformats.org/officeDocument/2006/relationships/image" Target="media/image1396.emf"/><Relationship Id="rId768" Type="http://schemas.openxmlformats.org/officeDocument/2006/relationships/image" Target="media/image381.wmf"/><Relationship Id="rId975" Type="http://schemas.openxmlformats.org/officeDocument/2006/relationships/oleObject" Target="embeddings/oleObject482.bin"/><Relationship Id="rId1398" Type="http://schemas.openxmlformats.org/officeDocument/2006/relationships/image" Target="media/image697.wmf"/><Relationship Id="rId2449" Type="http://schemas.openxmlformats.org/officeDocument/2006/relationships/oleObject" Target="embeddings/oleObject1218.bin"/><Relationship Id="rId2656" Type="http://schemas.openxmlformats.org/officeDocument/2006/relationships/image" Target="media/image1326.wmf"/><Relationship Id="rId2863" Type="http://schemas.openxmlformats.org/officeDocument/2006/relationships/oleObject" Target="embeddings/oleObject1425.bin"/><Relationship Id="rId628" Type="http://schemas.openxmlformats.org/officeDocument/2006/relationships/oleObject" Target="embeddings/oleObject308.bin"/><Relationship Id="rId835" Type="http://schemas.openxmlformats.org/officeDocument/2006/relationships/oleObject" Target="embeddings/oleObject412.bin"/><Relationship Id="rId1258" Type="http://schemas.openxmlformats.org/officeDocument/2006/relationships/image" Target="media/image626.wmf"/><Relationship Id="rId1465" Type="http://schemas.openxmlformats.org/officeDocument/2006/relationships/oleObject" Target="embeddings/oleObject726.bin"/><Relationship Id="rId1672" Type="http://schemas.openxmlformats.org/officeDocument/2006/relationships/image" Target="media/image834.wmf"/><Relationship Id="rId2309" Type="http://schemas.openxmlformats.org/officeDocument/2006/relationships/oleObject" Target="embeddings/oleObject1145.bin"/><Relationship Id="rId2516" Type="http://schemas.openxmlformats.org/officeDocument/2006/relationships/image" Target="media/image1256.wmf"/><Relationship Id="rId2723" Type="http://schemas.openxmlformats.org/officeDocument/2006/relationships/oleObject" Target="embeddings/oleObject1355.bin"/><Relationship Id="rId1118" Type="http://schemas.openxmlformats.org/officeDocument/2006/relationships/image" Target="media/image556.wmf"/><Relationship Id="rId1325" Type="http://schemas.openxmlformats.org/officeDocument/2006/relationships/oleObject" Target="embeddings/oleObject656.bin"/><Relationship Id="rId1532" Type="http://schemas.openxmlformats.org/officeDocument/2006/relationships/image" Target="media/image764.wmf"/><Relationship Id="rId2930" Type="http://schemas.openxmlformats.org/officeDocument/2006/relationships/image" Target="media/image1463.wmf"/><Relationship Id="rId902" Type="http://schemas.openxmlformats.org/officeDocument/2006/relationships/image" Target="media/image448.wmf"/><Relationship Id="rId3497" Type="http://schemas.openxmlformats.org/officeDocument/2006/relationships/image" Target="media/image1747.wmf"/><Relationship Id="rId31" Type="http://schemas.openxmlformats.org/officeDocument/2006/relationships/oleObject" Target="embeddings/oleObject11.bin"/><Relationship Id="rId2099" Type="http://schemas.openxmlformats.org/officeDocument/2006/relationships/oleObject" Target="embeddings/oleObject1043.bin"/><Relationship Id="rId278" Type="http://schemas.openxmlformats.org/officeDocument/2006/relationships/oleObject" Target="embeddings/oleObject134.bin"/><Relationship Id="rId3357" Type="http://schemas.openxmlformats.org/officeDocument/2006/relationships/image" Target="media/image1677.wmf"/><Relationship Id="rId3564" Type="http://schemas.openxmlformats.org/officeDocument/2006/relationships/oleObject" Target="embeddings/oleObject1775.bin"/><Relationship Id="rId485" Type="http://schemas.openxmlformats.org/officeDocument/2006/relationships/image" Target="media/image240.wmf"/><Relationship Id="rId692" Type="http://schemas.openxmlformats.org/officeDocument/2006/relationships/image" Target="media/image343.wmf"/><Relationship Id="rId2166" Type="http://schemas.openxmlformats.org/officeDocument/2006/relationships/image" Target="media/image1081.wmf"/><Relationship Id="rId2373" Type="http://schemas.openxmlformats.org/officeDocument/2006/relationships/oleObject" Target="embeddings/oleObject1177.bin"/><Relationship Id="rId2580" Type="http://schemas.openxmlformats.org/officeDocument/2006/relationships/image" Target="media/image1288.wmf"/><Relationship Id="rId3217" Type="http://schemas.openxmlformats.org/officeDocument/2006/relationships/image" Target="media/image1607.wmf"/><Relationship Id="rId3424" Type="http://schemas.openxmlformats.org/officeDocument/2006/relationships/oleObject" Target="embeddings/oleObject1705.bin"/><Relationship Id="rId3631" Type="http://schemas.openxmlformats.org/officeDocument/2006/relationships/image" Target="media/image1814.wmf"/><Relationship Id="rId138" Type="http://schemas.openxmlformats.org/officeDocument/2006/relationships/image" Target="media/image67.png"/><Relationship Id="rId345" Type="http://schemas.openxmlformats.org/officeDocument/2006/relationships/image" Target="media/image171.wmf"/><Relationship Id="rId552" Type="http://schemas.openxmlformats.org/officeDocument/2006/relationships/oleObject" Target="embeddings/oleObject270.bin"/><Relationship Id="rId1182" Type="http://schemas.openxmlformats.org/officeDocument/2006/relationships/image" Target="media/image588.wmf"/><Relationship Id="rId2026" Type="http://schemas.openxmlformats.org/officeDocument/2006/relationships/image" Target="media/image1011.wmf"/><Relationship Id="rId2233" Type="http://schemas.openxmlformats.org/officeDocument/2006/relationships/image" Target="media/image1117.wmf"/><Relationship Id="rId2440" Type="http://schemas.openxmlformats.org/officeDocument/2006/relationships/image" Target="media/image1218.wmf"/><Relationship Id="rId205" Type="http://schemas.openxmlformats.org/officeDocument/2006/relationships/image" Target="media/image101.wmf"/><Relationship Id="rId412" Type="http://schemas.openxmlformats.org/officeDocument/2006/relationships/oleObject" Target="embeddings/oleObject200.bin"/><Relationship Id="rId1042" Type="http://schemas.openxmlformats.org/officeDocument/2006/relationships/image" Target="media/image518.wmf"/><Relationship Id="rId2300" Type="http://schemas.openxmlformats.org/officeDocument/2006/relationships/image" Target="media/image1151.wmf"/><Relationship Id="rId1999" Type="http://schemas.openxmlformats.org/officeDocument/2006/relationships/oleObject" Target="embeddings/oleObject993.bin"/><Relationship Id="rId1859" Type="http://schemas.openxmlformats.org/officeDocument/2006/relationships/oleObject" Target="embeddings/oleObject923.bin"/><Relationship Id="rId3074" Type="http://schemas.openxmlformats.org/officeDocument/2006/relationships/image" Target="media/image1535.wmf"/><Relationship Id="rId1719" Type="http://schemas.openxmlformats.org/officeDocument/2006/relationships/oleObject" Target="embeddings/oleObject853.bin"/><Relationship Id="rId1926" Type="http://schemas.openxmlformats.org/officeDocument/2006/relationships/image" Target="media/image961.wmf"/><Relationship Id="rId3281" Type="http://schemas.openxmlformats.org/officeDocument/2006/relationships/image" Target="media/image1639.wmf"/><Relationship Id="rId2090" Type="http://schemas.openxmlformats.org/officeDocument/2006/relationships/image" Target="media/image1043.wmf"/><Relationship Id="rId3141" Type="http://schemas.openxmlformats.org/officeDocument/2006/relationships/oleObject" Target="embeddings/oleObject1564.bin"/><Relationship Id="rId3001" Type="http://schemas.openxmlformats.org/officeDocument/2006/relationships/oleObject" Target="embeddings/oleObject1494.bin"/><Relationship Id="rId879" Type="http://schemas.openxmlformats.org/officeDocument/2006/relationships/oleObject" Target="embeddings/oleObject434.bin"/><Relationship Id="rId2767" Type="http://schemas.openxmlformats.org/officeDocument/2006/relationships/oleObject" Target="embeddings/oleObject1377.bin"/><Relationship Id="rId739" Type="http://schemas.openxmlformats.org/officeDocument/2006/relationships/oleObject" Target="embeddings/oleObject364.bin"/><Relationship Id="rId1369" Type="http://schemas.openxmlformats.org/officeDocument/2006/relationships/oleObject" Target="embeddings/oleObject678.bin"/><Relationship Id="rId1576" Type="http://schemas.openxmlformats.org/officeDocument/2006/relationships/image" Target="media/image786.wmf"/><Relationship Id="rId2974" Type="http://schemas.openxmlformats.org/officeDocument/2006/relationships/image" Target="media/image1485.emf"/><Relationship Id="rId946" Type="http://schemas.openxmlformats.org/officeDocument/2006/relationships/image" Target="media/image470.wmf"/><Relationship Id="rId1229" Type="http://schemas.openxmlformats.org/officeDocument/2006/relationships/oleObject" Target="embeddings/oleObject609.bin"/><Relationship Id="rId1783" Type="http://schemas.openxmlformats.org/officeDocument/2006/relationships/oleObject" Target="embeddings/oleObject885.bin"/><Relationship Id="rId1990" Type="http://schemas.openxmlformats.org/officeDocument/2006/relationships/image" Target="media/image993.wmf"/><Relationship Id="rId2627" Type="http://schemas.openxmlformats.org/officeDocument/2006/relationships/oleObject" Target="embeddings/oleObject1307.bin"/><Relationship Id="rId2834" Type="http://schemas.openxmlformats.org/officeDocument/2006/relationships/image" Target="media/image1415.wmf"/><Relationship Id="rId75" Type="http://schemas.openxmlformats.org/officeDocument/2006/relationships/oleObject" Target="embeddings/oleObject33.bin"/><Relationship Id="rId806" Type="http://schemas.openxmlformats.org/officeDocument/2006/relationships/image" Target="media/image400.wmf"/><Relationship Id="rId1436" Type="http://schemas.openxmlformats.org/officeDocument/2006/relationships/image" Target="media/image716.wmf"/><Relationship Id="rId1643" Type="http://schemas.openxmlformats.org/officeDocument/2006/relationships/oleObject" Target="embeddings/oleObject815.bin"/><Relationship Id="rId1850" Type="http://schemas.openxmlformats.org/officeDocument/2006/relationships/image" Target="media/image923.wmf"/><Relationship Id="rId2901" Type="http://schemas.openxmlformats.org/officeDocument/2006/relationships/oleObject" Target="embeddings/oleObject1444.bin"/><Relationship Id="rId1503" Type="http://schemas.openxmlformats.org/officeDocument/2006/relationships/oleObject" Target="embeddings/oleObject745.bin"/><Relationship Id="rId1710" Type="http://schemas.openxmlformats.org/officeDocument/2006/relationships/image" Target="media/image853.wmf"/><Relationship Id="rId3468" Type="http://schemas.openxmlformats.org/officeDocument/2006/relationships/oleObject" Target="embeddings/oleObject1727.bin"/><Relationship Id="rId389" Type="http://schemas.openxmlformats.org/officeDocument/2006/relationships/image" Target="media/image192.wmf"/><Relationship Id="rId596" Type="http://schemas.openxmlformats.org/officeDocument/2006/relationships/oleObject" Target="embeddings/oleObject292.bin"/><Relationship Id="rId2277" Type="http://schemas.openxmlformats.org/officeDocument/2006/relationships/oleObject" Target="embeddings/oleObject1129.bin"/><Relationship Id="rId2484" Type="http://schemas.openxmlformats.org/officeDocument/2006/relationships/image" Target="media/image1240.wmf"/><Relationship Id="rId2691" Type="http://schemas.openxmlformats.org/officeDocument/2006/relationships/oleObject" Target="embeddings/oleObject1339.bin"/><Relationship Id="rId3328" Type="http://schemas.openxmlformats.org/officeDocument/2006/relationships/oleObject" Target="embeddings/oleObject1657.bin"/><Relationship Id="rId3535" Type="http://schemas.openxmlformats.org/officeDocument/2006/relationships/image" Target="media/image1766.wmf"/><Relationship Id="rId249" Type="http://schemas.openxmlformats.org/officeDocument/2006/relationships/image" Target="media/image123.wmf"/><Relationship Id="rId456" Type="http://schemas.openxmlformats.org/officeDocument/2006/relationships/oleObject" Target="embeddings/oleObject222.bin"/><Relationship Id="rId663" Type="http://schemas.openxmlformats.org/officeDocument/2006/relationships/image" Target="media/image329.wmf"/><Relationship Id="rId870" Type="http://schemas.openxmlformats.org/officeDocument/2006/relationships/image" Target="media/image432.wmf"/><Relationship Id="rId1086" Type="http://schemas.openxmlformats.org/officeDocument/2006/relationships/image" Target="media/image540.wmf"/><Relationship Id="rId1293" Type="http://schemas.openxmlformats.org/officeDocument/2006/relationships/oleObject" Target="embeddings/oleObject641.bin"/><Relationship Id="rId2137" Type="http://schemas.openxmlformats.org/officeDocument/2006/relationships/oleObject" Target="embeddings/oleObject1062.bin"/><Relationship Id="rId2344" Type="http://schemas.openxmlformats.org/officeDocument/2006/relationships/image" Target="media/image1173.wmf"/><Relationship Id="rId2551" Type="http://schemas.openxmlformats.org/officeDocument/2006/relationships/oleObject" Target="embeddings/oleObject1269.bin"/><Relationship Id="rId109" Type="http://schemas.openxmlformats.org/officeDocument/2006/relationships/oleObject" Target="embeddings/oleObject50.bin"/><Relationship Id="rId316" Type="http://schemas.openxmlformats.org/officeDocument/2006/relationships/oleObject" Target="embeddings/oleObject153.bin"/><Relationship Id="rId523" Type="http://schemas.openxmlformats.org/officeDocument/2006/relationships/image" Target="media/image259.wmf"/><Relationship Id="rId1153" Type="http://schemas.openxmlformats.org/officeDocument/2006/relationships/oleObject" Target="embeddings/oleObject571.bin"/><Relationship Id="rId2204" Type="http://schemas.openxmlformats.org/officeDocument/2006/relationships/oleObject" Target="embeddings/oleObject1095.bin"/><Relationship Id="rId3602" Type="http://schemas.openxmlformats.org/officeDocument/2006/relationships/oleObject" Target="embeddings/oleObject1794.bin"/><Relationship Id="rId730" Type="http://schemas.openxmlformats.org/officeDocument/2006/relationships/image" Target="media/image362.wmf"/><Relationship Id="rId1013" Type="http://schemas.openxmlformats.org/officeDocument/2006/relationships/oleObject" Target="embeddings/oleObject501.bin"/><Relationship Id="rId1360" Type="http://schemas.openxmlformats.org/officeDocument/2006/relationships/image" Target="media/image678.wmf"/><Relationship Id="rId2411" Type="http://schemas.openxmlformats.org/officeDocument/2006/relationships/oleObject" Target="embeddings/oleObject1198.bin"/><Relationship Id="rId1220" Type="http://schemas.openxmlformats.org/officeDocument/2006/relationships/image" Target="media/image607.wmf"/><Relationship Id="rId3185" Type="http://schemas.openxmlformats.org/officeDocument/2006/relationships/oleObject" Target="embeddings/oleObject1586.bin"/><Relationship Id="rId3392" Type="http://schemas.openxmlformats.org/officeDocument/2006/relationships/oleObject" Target="embeddings/oleObject1689.bin"/><Relationship Id="rId3045" Type="http://schemas.openxmlformats.org/officeDocument/2006/relationships/oleObject" Target="embeddings/oleObject1516.bin"/><Relationship Id="rId3252" Type="http://schemas.openxmlformats.org/officeDocument/2006/relationships/oleObject" Target="embeddings/oleObject1619.bin"/><Relationship Id="rId173" Type="http://schemas.openxmlformats.org/officeDocument/2006/relationships/image" Target="media/image85.wmf"/><Relationship Id="rId380" Type="http://schemas.openxmlformats.org/officeDocument/2006/relationships/oleObject" Target="embeddings/oleObject184.bin"/><Relationship Id="rId2061" Type="http://schemas.openxmlformats.org/officeDocument/2006/relationships/oleObject" Target="embeddings/oleObject1024.bin"/><Relationship Id="rId3112" Type="http://schemas.openxmlformats.org/officeDocument/2006/relationships/image" Target="media/image1554.wmf"/><Relationship Id="rId240" Type="http://schemas.openxmlformats.org/officeDocument/2006/relationships/oleObject" Target="embeddings/oleObject115.bin"/><Relationship Id="rId100" Type="http://schemas.openxmlformats.org/officeDocument/2006/relationships/image" Target="media/image48.wmf"/><Relationship Id="rId2878" Type="http://schemas.openxmlformats.org/officeDocument/2006/relationships/image" Target="media/image1437.wmf"/><Relationship Id="rId1687" Type="http://schemas.openxmlformats.org/officeDocument/2006/relationships/oleObject" Target="embeddings/oleObject837.bin"/><Relationship Id="rId1894" Type="http://schemas.openxmlformats.org/officeDocument/2006/relationships/image" Target="media/image945.wmf"/><Relationship Id="rId2738" Type="http://schemas.openxmlformats.org/officeDocument/2006/relationships/image" Target="media/image1367.emf"/><Relationship Id="rId2945" Type="http://schemas.openxmlformats.org/officeDocument/2006/relationships/oleObject" Target="embeddings/oleObject1466.bin"/><Relationship Id="rId917" Type="http://schemas.openxmlformats.org/officeDocument/2006/relationships/oleObject" Target="embeddings/oleObject453.bin"/><Relationship Id="rId1547" Type="http://schemas.openxmlformats.org/officeDocument/2006/relationships/oleObject" Target="embeddings/oleObject767.bin"/><Relationship Id="rId1754" Type="http://schemas.openxmlformats.org/officeDocument/2006/relationships/image" Target="media/image875.wmf"/><Relationship Id="rId1961" Type="http://schemas.openxmlformats.org/officeDocument/2006/relationships/oleObject" Target="embeddings/oleObject974.bin"/><Relationship Id="rId2805" Type="http://schemas.openxmlformats.org/officeDocument/2006/relationships/oleObject" Target="embeddings/oleObject1396.bin"/><Relationship Id="rId46" Type="http://schemas.openxmlformats.org/officeDocument/2006/relationships/image" Target="media/image21.wmf"/><Relationship Id="rId1407" Type="http://schemas.openxmlformats.org/officeDocument/2006/relationships/oleObject" Target="embeddings/oleObject697.bin"/><Relationship Id="rId1614" Type="http://schemas.openxmlformats.org/officeDocument/2006/relationships/image" Target="media/image805.wmf"/><Relationship Id="rId1821" Type="http://schemas.openxmlformats.org/officeDocument/2006/relationships/oleObject" Target="embeddings/oleObject904.bin"/><Relationship Id="rId3579" Type="http://schemas.openxmlformats.org/officeDocument/2006/relationships/image" Target="media/image1788.wmf"/><Relationship Id="rId2388" Type="http://schemas.openxmlformats.org/officeDocument/2006/relationships/image" Target="media/image1195.wmf"/><Relationship Id="rId2595" Type="http://schemas.openxmlformats.org/officeDocument/2006/relationships/oleObject" Target="embeddings/oleObject1291.bin"/><Relationship Id="rId3439" Type="http://schemas.openxmlformats.org/officeDocument/2006/relationships/image" Target="media/image1718.wmf"/><Relationship Id="rId567" Type="http://schemas.openxmlformats.org/officeDocument/2006/relationships/image" Target="media/image281.wmf"/><Relationship Id="rId1197" Type="http://schemas.openxmlformats.org/officeDocument/2006/relationships/oleObject" Target="embeddings/oleObject593.bin"/><Relationship Id="rId2248" Type="http://schemas.openxmlformats.org/officeDocument/2006/relationships/image" Target="media/image1125.wmf"/><Relationship Id="rId774" Type="http://schemas.openxmlformats.org/officeDocument/2006/relationships/image" Target="media/image384.wmf"/><Relationship Id="rId981" Type="http://schemas.openxmlformats.org/officeDocument/2006/relationships/oleObject" Target="embeddings/oleObject485.bin"/><Relationship Id="rId1057" Type="http://schemas.openxmlformats.org/officeDocument/2006/relationships/oleObject" Target="embeddings/oleObject523.bin"/><Relationship Id="rId2455" Type="http://schemas.openxmlformats.org/officeDocument/2006/relationships/oleObject" Target="embeddings/oleObject1221.bin"/><Relationship Id="rId2662" Type="http://schemas.openxmlformats.org/officeDocument/2006/relationships/image" Target="media/image1329.wmf"/><Relationship Id="rId3506" Type="http://schemas.openxmlformats.org/officeDocument/2006/relationships/oleObject" Target="embeddings/oleObject1746.bin"/><Relationship Id="rId427" Type="http://schemas.openxmlformats.org/officeDocument/2006/relationships/image" Target="media/image211.wmf"/><Relationship Id="rId634" Type="http://schemas.openxmlformats.org/officeDocument/2006/relationships/oleObject" Target="embeddings/oleObject311.bin"/><Relationship Id="rId841" Type="http://schemas.openxmlformats.org/officeDocument/2006/relationships/oleObject" Target="embeddings/oleObject415.bin"/><Relationship Id="rId1264" Type="http://schemas.openxmlformats.org/officeDocument/2006/relationships/image" Target="media/image629.wmf"/><Relationship Id="rId1471" Type="http://schemas.openxmlformats.org/officeDocument/2006/relationships/oleObject" Target="embeddings/oleObject729.bin"/><Relationship Id="rId2108" Type="http://schemas.openxmlformats.org/officeDocument/2006/relationships/image" Target="media/image1052.wmf"/><Relationship Id="rId2315" Type="http://schemas.openxmlformats.org/officeDocument/2006/relationships/oleObject" Target="embeddings/oleObject1148.bin"/><Relationship Id="rId2522" Type="http://schemas.openxmlformats.org/officeDocument/2006/relationships/image" Target="media/image1259.wmf"/><Relationship Id="rId701" Type="http://schemas.openxmlformats.org/officeDocument/2006/relationships/oleObject" Target="embeddings/oleObject345.bin"/><Relationship Id="rId1124" Type="http://schemas.openxmlformats.org/officeDocument/2006/relationships/image" Target="media/image559.wmf"/><Relationship Id="rId1331" Type="http://schemas.openxmlformats.org/officeDocument/2006/relationships/oleObject" Target="embeddings/oleObject659.bin"/><Relationship Id="rId3089" Type="http://schemas.openxmlformats.org/officeDocument/2006/relationships/oleObject" Target="embeddings/oleObject1538.bin"/><Relationship Id="rId3296" Type="http://schemas.openxmlformats.org/officeDocument/2006/relationships/oleObject" Target="embeddings/oleObject1641.bin"/><Relationship Id="rId3156" Type="http://schemas.openxmlformats.org/officeDocument/2006/relationships/image" Target="media/image1576.wmf"/><Relationship Id="rId3363" Type="http://schemas.openxmlformats.org/officeDocument/2006/relationships/image" Target="media/image1680.wmf"/><Relationship Id="rId284" Type="http://schemas.openxmlformats.org/officeDocument/2006/relationships/oleObject" Target="embeddings/oleObject137.bin"/><Relationship Id="rId491" Type="http://schemas.openxmlformats.org/officeDocument/2006/relationships/image" Target="media/image243.wmf"/><Relationship Id="rId2172" Type="http://schemas.openxmlformats.org/officeDocument/2006/relationships/image" Target="media/image1084.wmf"/><Relationship Id="rId3016" Type="http://schemas.openxmlformats.org/officeDocument/2006/relationships/image" Target="media/image1506.wmf"/><Relationship Id="rId3223" Type="http://schemas.openxmlformats.org/officeDocument/2006/relationships/image" Target="media/image1610.wmf"/><Relationship Id="rId3570" Type="http://schemas.openxmlformats.org/officeDocument/2006/relationships/oleObject" Target="embeddings/oleObject1778.bin"/><Relationship Id="rId144" Type="http://schemas.openxmlformats.org/officeDocument/2006/relationships/oleObject" Target="embeddings/oleObject67.bin"/><Relationship Id="rId3430" Type="http://schemas.openxmlformats.org/officeDocument/2006/relationships/oleObject" Target="embeddings/oleObject1708.bin"/><Relationship Id="rId351" Type="http://schemas.openxmlformats.org/officeDocument/2006/relationships/image" Target="media/image173.wmf"/><Relationship Id="rId2032" Type="http://schemas.openxmlformats.org/officeDocument/2006/relationships/image" Target="media/image1014.wmf"/><Relationship Id="rId2989" Type="http://schemas.openxmlformats.org/officeDocument/2006/relationships/oleObject" Target="embeddings/oleObject1488.bin"/><Relationship Id="rId211" Type="http://schemas.openxmlformats.org/officeDocument/2006/relationships/image" Target="media/image104.wmf"/><Relationship Id="rId1798" Type="http://schemas.openxmlformats.org/officeDocument/2006/relationships/image" Target="media/image897.wmf"/><Relationship Id="rId2849" Type="http://schemas.openxmlformats.org/officeDocument/2006/relationships/oleObject" Target="embeddings/oleObject1418.bin"/><Relationship Id="rId1658" Type="http://schemas.openxmlformats.org/officeDocument/2006/relationships/image" Target="media/image827.wmf"/><Relationship Id="rId1865" Type="http://schemas.openxmlformats.org/officeDocument/2006/relationships/oleObject" Target="embeddings/oleObject926.bin"/><Relationship Id="rId2709" Type="http://schemas.openxmlformats.org/officeDocument/2006/relationships/oleObject" Target="embeddings/oleObject1348.bin"/><Relationship Id="rId1518" Type="http://schemas.openxmlformats.org/officeDocument/2006/relationships/image" Target="media/image757.wmf"/><Relationship Id="rId2916" Type="http://schemas.openxmlformats.org/officeDocument/2006/relationships/image" Target="media/image1456.wmf"/><Relationship Id="rId3080" Type="http://schemas.openxmlformats.org/officeDocument/2006/relationships/image" Target="media/image1538.wmf"/><Relationship Id="rId1725" Type="http://schemas.openxmlformats.org/officeDocument/2006/relationships/oleObject" Target="embeddings/oleObject856.bin"/><Relationship Id="rId1932" Type="http://schemas.openxmlformats.org/officeDocument/2006/relationships/image" Target="media/image964.wmf"/><Relationship Id="rId17" Type="http://schemas.openxmlformats.org/officeDocument/2006/relationships/oleObject" Target="embeddings/oleObject4.bin"/><Relationship Id="rId2499" Type="http://schemas.openxmlformats.org/officeDocument/2006/relationships/oleObject" Target="embeddings/oleObject1243.bin"/><Relationship Id="rId1" Type="http://schemas.openxmlformats.org/officeDocument/2006/relationships/customXml" Target="../customXml/item1.xml"/><Relationship Id="rId678" Type="http://schemas.openxmlformats.org/officeDocument/2006/relationships/oleObject" Target="embeddings/oleObject333.bin"/><Relationship Id="rId885" Type="http://schemas.openxmlformats.org/officeDocument/2006/relationships/oleObject" Target="embeddings/oleObject437.bin"/><Relationship Id="rId2359" Type="http://schemas.openxmlformats.org/officeDocument/2006/relationships/oleObject" Target="embeddings/oleObject1170.bin"/><Relationship Id="rId2566" Type="http://schemas.openxmlformats.org/officeDocument/2006/relationships/image" Target="media/image1281.wmf"/><Relationship Id="rId2773" Type="http://schemas.openxmlformats.org/officeDocument/2006/relationships/oleObject" Target="embeddings/oleObject1380.bin"/><Relationship Id="rId2980" Type="http://schemas.openxmlformats.org/officeDocument/2006/relationships/image" Target="media/image1488.wmf"/><Relationship Id="rId3617" Type="http://schemas.openxmlformats.org/officeDocument/2006/relationships/image" Target="media/image1807.wmf"/><Relationship Id="rId538" Type="http://schemas.openxmlformats.org/officeDocument/2006/relationships/oleObject" Target="embeddings/oleObject263.bin"/><Relationship Id="rId745" Type="http://schemas.openxmlformats.org/officeDocument/2006/relationships/oleObject" Target="embeddings/oleObject367.bin"/><Relationship Id="rId952" Type="http://schemas.openxmlformats.org/officeDocument/2006/relationships/image" Target="media/image473.wmf"/><Relationship Id="rId1168" Type="http://schemas.openxmlformats.org/officeDocument/2006/relationships/image" Target="media/image581.wmf"/><Relationship Id="rId1375" Type="http://schemas.openxmlformats.org/officeDocument/2006/relationships/oleObject" Target="embeddings/oleObject681.bin"/><Relationship Id="rId1582" Type="http://schemas.openxmlformats.org/officeDocument/2006/relationships/image" Target="media/image789.wmf"/><Relationship Id="rId2219" Type="http://schemas.openxmlformats.org/officeDocument/2006/relationships/image" Target="media/image1110.wmf"/><Relationship Id="rId2426" Type="http://schemas.openxmlformats.org/officeDocument/2006/relationships/oleObject" Target="embeddings/oleObject1206.bin"/><Relationship Id="rId2633" Type="http://schemas.openxmlformats.org/officeDocument/2006/relationships/oleObject" Target="embeddings/oleObject1310.bin"/><Relationship Id="rId81" Type="http://schemas.openxmlformats.org/officeDocument/2006/relationships/oleObject" Target="embeddings/oleObject36.bin"/><Relationship Id="rId605" Type="http://schemas.openxmlformats.org/officeDocument/2006/relationships/image" Target="media/image300.wmf"/><Relationship Id="rId812" Type="http://schemas.openxmlformats.org/officeDocument/2006/relationships/image" Target="media/image403.wmf"/><Relationship Id="rId1028" Type="http://schemas.openxmlformats.org/officeDocument/2006/relationships/image" Target="media/image511.wmf"/><Relationship Id="rId1235" Type="http://schemas.openxmlformats.org/officeDocument/2006/relationships/oleObject" Target="embeddings/oleObject612.bin"/><Relationship Id="rId1442" Type="http://schemas.openxmlformats.org/officeDocument/2006/relationships/image" Target="media/image719.wmf"/><Relationship Id="rId2840" Type="http://schemas.openxmlformats.org/officeDocument/2006/relationships/image" Target="media/image1418.wmf"/><Relationship Id="rId1302" Type="http://schemas.openxmlformats.org/officeDocument/2006/relationships/image" Target="media/image649.wmf"/><Relationship Id="rId2700" Type="http://schemas.openxmlformats.org/officeDocument/2006/relationships/image" Target="media/image1348.wmf"/><Relationship Id="rId3267" Type="http://schemas.openxmlformats.org/officeDocument/2006/relationships/image" Target="media/image1632.wmf"/><Relationship Id="rId188" Type="http://schemas.openxmlformats.org/officeDocument/2006/relationships/oleObject" Target="embeddings/oleObject89.bin"/><Relationship Id="rId395" Type="http://schemas.openxmlformats.org/officeDocument/2006/relationships/image" Target="media/image195.wmf"/><Relationship Id="rId2076" Type="http://schemas.openxmlformats.org/officeDocument/2006/relationships/image" Target="media/image1036.wmf"/><Relationship Id="rId3474" Type="http://schemas.openxmlformats.org/officeDocument/2006/relationships/oleObject" Target="embeddings/oleObject1730.bin"/><Relationship Id="rId2283" Type="http://schemas.openxmlformats.org/officeDocument/2006/relationships/oleObject" Target="embeddings/oleObject1132.bin"/><Relationship Id="rId2490" Type="http://schemas.openxmlformats.org/officeDocument/2006/relationships/image" Target="media/image1243.wmf"/><Relationship Id="rId3127" Type="http://schemas.openxmlformats.org/officeDocument/2006/relationships/oleObject" Target="embeddings/oleObject1557.bin"/><Relationship Id="rId3334" Type="http://schemas.openxmlformats.org/officeDocument/2006/relationships/oleObject" Target="embeddings/oleObject1660.bin"/><Relationship Id="rId3541" Type="http://schemas.openxmlformats.org/officeDocument/2006/relationships/image" Target="media/image1769.wmf"/><Relationship Id="rId255" Type="http://schemas.openxmlformats.org/officeDocument/2006/relationships/image" Target="media/image126.wmf"/><Relationship Id="rId462" Type="http://schemas.openxmlformats.org/officeDocument/2006/relationships/oleObject" Target="embeddings/oleObject225.bin"/><Relationship Id="rId1092" Type="http://schemas.openxmlformats.org/officeDocument/2006/relationships/image" Target="media/image543.wmf"/><Relationship Id="rId2143" Type="http://schemas.openxmlformats.org/officeDocument/2006/relationships/oleObject" Target="embeddings/oleObject1065.bin"/><Relationship Id="rId2350" Type="http://schemas.openxmlformats.org/officeDocument/2006/relationships/image" Target="media/image1176.wmf"/><Relationship Id="rId3401" Type="http://schemas.openxmlformats.org/officeDocument/2006/relationships/image" Target="media/image1699.wmf"/><Relationship Id="rId115" Type="http://schemas.openxmlformats.org/officeDocument/2006/relationships/oleObject" Target="embeddings/oleObject53.bin"/><Relationship Id="rId322" Type="http://schemas.openxmlformats.org/officeDocument/2006/relationships/oleObject" Target="embeddings/oleObject156.bin"/><Relationship Id="rId2003" Type="http://schemas.openxmlformats.org/officeDocument/2006/relationships/oleObject" Target="embeddings/oleObject995.bin"/><Relationship Id="rId2210" Type="http://schemas.openxmlformats.org/officeDocument/2006/relationships/image" Target="media/image1105.png"/><Relationship Id="rId1769" Type="http://schemas.openxmlformats.org/officeDocument/2006/relationships/oleObject" Target="embeddings/oleObject878.bin"/><Relationship Id="rId1976" Type="http://schemas.openxmlformats.org/officeDocument/2006/relationships/image" Target="media/image986.wmf"/><Relationship Id="rId3191" Type="http://schemas.openxmlformats.org/officeDocument/2006/relationships/oleObject" Target="embeddings/oleObject1589.bin"/><Relationship Id="rId1629" Type="http://schemas.openxmlformats.org/officeDocument/2006/relationships/oleObject" Target="embeddings/oleObject808.bin"/><Relationship Id="rId1836" Type="http://schemas.openxmlformats.org/officeDocument/2006/relationships/image" Target="media/image916.wmf"/><Relationship Id="rId1903" Type="http://schemas.openxmlformats.org/officeDocument/2006/relationships/oleObject" Target="embeddings/oleObject945.bin"/><Relationship Id="rId3051" Type="http://schemas.openxmlformats.org/officeDocument/2006/relationships/oleObject" Target="embeddings/oleObject1519.bin"/><Relationship Id="rId789" Type="http://schemas.openxmlformats.org/officeDocument/2006/relationships/oleObject" Target="embeddings/oleObject389.bin"/><Relationship Id="rId996" Type="http://schemas.openxmlformats.org/officeDocument/2006/relationships/image" Target="media/image495.wmf"/><Relationship Id="rId2677" Type="http://schemas.openxmlformats.org/officeDocument/2006/relationships/oleObject" Target="embeddings/oleObject1332.bin"/><Relationship Id="rId2884" Type="http://schemas.openxmlformats.org/officeDocument/2006/relationships/image" Target="media/image1440.wmf"/><Relationship Id="rId649" Type="http://schemas.openxmlformats.org/officeDocument/2006/relationships/image" Target="media/image322.wmf"/><Relationship Id="rId856" Type="http://schemas.openxmlformats.org/officeDocument/2006/relationships/image" Target="media/image425.wmf"/><Relationship Id="rId1279" Type="http://schemas.openxmlformats.org/officeDocument/2006/relationships/oleObject" Target="embeddings/oleObject634.bin"/><Relationship Id="rId1486" Type="http://schemas.openxmlformats.org/officeDocument/2006/relationships/image" Target="media/image741.wmf"/><Relationship Id="rId2537" Type="http://schemas.openxmlformats.org/officeDocument/2006/relationships/oleObject" Target="embeddings/oleObject1262.bin"/><Relationship Id="rId509" Type="http://schemas.openxmlformats.org/officeDocument/2006/relationships/image" Target="media/image252.wmf"/><Relationship Id="rId1139" Type="http://schemas.openxmlformats.org/officeDocument/2006/relationships/oleObject" Target="embeddings/oleObject564.bin"/><Relationship Id="rId1346" Type="http://schemas.openxmlformats.org/officeDocument/2006/relationships/image" Target="media/image671.wmf"/><Relationship Id="rId1693" Type="http://schemas.openxmlformats.org/officeDocument/2006/relationships/oleObject" Target="embeddings/oleObject840.bin"/><Relationship Id="rId2744" Type="http://schemas.openxmlformats.org/officeDocument/2006/relationships/image" Target="media/image1370.emf"/><Relationship Id="rId2951" Type="http://schemas.openxmlformats.org/officeDocument/2006/relationships/oleObject" Target="embeddings/oleObject1469.bin"/><Relationship Id="rId716" Type="http://schemas.openxmlformats.org/officeDocument/2006/relationships/image" Target="media/image355.wmf"/><Relationship Id="rId923" Type="http://schemas.openxmlformats.org/officeDocument/2006/relationships/oleObject" Target="embeddings/oleObject456.bin"/><Relationship Id="rId1553" Type="http://schemas.openxmlformats.org/officeDocument/2006/relationships/oleObject" Target="embeddings/oleObject770.bin"/><Relationship Id="rId1760" Type="http://schemas.openxmlformats.org/officeDocument/2006/relationships/image" Target="media/image878.wmf"/><Relationship Id="rId2604" Type="http://schemas.openxmlformats.org/officeDocument/2006/relationships/image" Target="media/image1300.wmf"/><Relationship Id="rId2811" Type="http://schemas.openxmlformats.org/officeDocument/2006/relationships/oleObject" Target="embeddings/oleObject1399.bin"/><Relationship Id="rId52" Type="http://schemas.openxmlformats.org/officeDocument/2006/relationships/image" Target="media/image24.wmf"/><Relationship Id="rId1206" Type="http://schemas.openxmlformats.org/officeDocument/2006/relationships/image" Target="media/image600.wmf"/><Relationship Id="rId1413" Type="http://schemas.openxmlformats.org/officeDocument/2006/relationships/oleObject" Target="embeddings/oleObject700.bin"/><Relationship Id="rId1620" Type="http://schemas.openxmlformats.org/officeDocument/2006/relationships/image" Target="media/image808.wmf"/><Relationship Id="rId3378" Type="http://schemas.openxmlformats.org/officeDocument/2006/relationships/oleObject" Target="embeddings/oleObject1682.bin"/><Relationship Id="rId3585" Type="http://schemas.openxmlformats.org/officeDocument/2006/relationships/image" Target="media/image1791.wmf"/><Relationship Id="rId299" Type="http://schemas.openxmlformats.org/officeDocument/2006/relationships/image" Target="media/image148.wmf"/><Relationship Id="rId2187" Type="http://schemas.openxmlformats.org/officeDocument/2006/relationships/oleObject" Target="embeddings/oleObject1087.bin"/><Relationship Id="rId2394" Type="http://schemas.openxmlformats.org/officeDocument/2006/relationships/image" Target="media/image1198.wmf"/><Relationship Id="rId3238" Type="http://schemas.openxmlformats.org/officeDocument/2006/relationships/oleObject" Target="embeddings/oleObject1612.bin"/><Relationship Id="rId3445" Type="http://schemas.openxmlformats.org/officeDocument/2006/relationships/image" Target="media/image1721.wmf"/><Relationship Id="rId159" Type="http://schemas.openxmlformats.org/officeDocument/2006/relationships/image" Target="media/image78.wmf"/><Relationship Id="rId366" Type="http://schemas.openxmlformats.org/officeDocument/2006/relationships/oleObject" Target="embeddings/oleObject177.bin"/><Relationship Id="rId573" Type="http://schemas.openxmlformats.org/officeDocument/2006/relationships/image" Target="media/image284.wmf"/><Relationship Id="rId780" Type="http://schemas.openxmlformats.org/officeDocument/2006/relationships/image" Target="media/image387.wmf"/><Relationship Id="rId2047" Type="http://schemas.openxmlformats.org/officeDocument/2006/relationships/oleObject" Target="embeddings/oleObject1017.bin"/><Relationship Id="rId2254" Type="http://schemas.openxmlformats.org/officeDocument/2006/relationships/image" Target="media/image1128.wmf"/><Relationship Id="rId2461" Type="http://schemas.openxmlformats.org/officeDocument/2006/relationships/oleObject" Target="embeddings/oleObject1224.bin"/><Relationship Id="rId3305" Type="http://schemas.openxmlformats.org/officeDocument/2006/relationships/image" Target="media/image1651.wmf"/><Relationship Id="rId3512" Type="http://schemas.openxmlformats.org/officeDocument/2006/relationships/oleObject" Target="embeddings/oleObject1749.bin"/><Relationship Id="rId226" Type="http://schemas.openxmlformats.org/officeDocument/2006/relationships/oleObject" Target="embeddings/oleObject108.bin"/><Relationship Id="rId433" Type="http://schemas.openxmlformats.org/officeDocument/2006/relationships/image" Target="media/image214.wmf"/><Relationship Id="rId1063" Type="http://schemas.openxmlformats.org/officeDocument/2006/relationships/oleObject" Target="embeddings/oleObject526.bin"/><Relationship Id="rId1270" Type="http://schemas.openxmlformats.org/officeDocument/2006/relationships/image" Target="media/image632.wmf"/><Relationship Id="rId2114" Type="http://schemas.openxmlformats.org/officeDocument/2006/relationships/image" Target="media/image1055.wmf"/><Relationship Id="rId640" Type="http://schemas.openxmlformats.org/officeDocument/2006/relationships/oleObject" Target="embeddings/oleObject314.bin"/><Relationship Id="rId2321" Type="http://schemas.openxmlformats.org/officeDocument/2006/relationships/oleObject" Target="embeddings/oleObject1151.bin"/><Relationship Id="rId500" Type="http://schemas.openxmlformats.org/officeDocument/2006/relationships/oleObject" Target="embeddings/oleObject244.bin"/><Relationship Id="rId1130" Type="http://schemas.openxmlformats.org/officeDocument/2006/relationships/image" Target="media/image562.wmf"/><Relationship Id="rId1947" Type="http://schemas.openxmlformats.org/officeDocument/2006/relationships/oleObject" Target="embeddings/oleObject967.bin"/><Relationship Id="rId3095" Type="http://schemas.openxmlformats.org/officeDocument/2006/relationships/oleObject" Target="embeddings/oleObject1541.bin"/><Relationship Id="rId1807" Type="http://schemas.openxmlformats.org/officeDocument/2006/relationships/oleObject" Target="embeddings/oleObject897.bin"/><Relationship Id="rId3162" Type="http://schemas.openxmlformats.org/officeDocument/2006/relationships/image" Target="media/image1579.wmf"/><Relationship Id="rId290" Type="http://schemas.openxmlformats.org/officeDocument/2006/relationships/oleObject" Target="embeddings/oleObject140.bin"/><Relationship Id="rId3022" Type="http://schemas.openxmlformats.org/officeDocument/2006/relationships/image" Target="media/image1509.wmf"/><Relationship Id="rId150" Type="http://schemas.openxmlformats.org/officeDocument/2006/relationships/oleObject" Target="embeddings/oleObject70.bin"/><Relationship Id="rId2788" Type="http://schemas.openxmlformats.org/officeDocument/2006/relationships/image" Target="media/image1392.emf"/><Relationship Id="rId2995" Type="http://schemas.openxmlformats.org/officeDocument/2006/relationships/oleObject" Target="embeddings/oleObject1491.bin"/><Relationship Id="rId967" Type="http://schemas.openxmlformats.org/officeDocument/2006/relationships/oleObject" Target="embeddings/oleObject478.bin"/><Relationship Id="rId1597" Type="http://schemas.openxmlformats.org/officeDocument/2006/relationships/oleObject" Target="embeddings/oleObject792.bin"/><Relationship Id="rId2648" Type="http://schemas.openxmlformats.org/officeDocument/2006/relationships/image" Target="media/image1322.wmf"/><Relationship Id="rId2855" Type="http://schemas.openxmlformats.org/officeDocument/2006/relationships/oleObject" Target="embeddings/oleObject1421.bin"/><Relationship Id="rId96" Type="http://schemas.openxmlformats.org/officeDocument/2006/relationships/image" Target="media/image46.wmf"/><Relationship Id="rId827" Type="http://schemas.openxmlformats.org/officeDocument/2006/relationships/oleObject" Target="embeddings/oleObject408.bin"/><Relationship Id="rId1457" Type="http://schemas.openxmlformats.org/officeDocument/2006/relationships/oleObject" Target="embeddings/oleObject722.bin"/><Relationship Id="rId1664" Type="http://schemas.openxmlformats.org/officeDocument/2006/relationships/image" Target="media/image830.wmf"/><Relationship Id="rId1871" Type="http://schemas.openxmlformats.org/officeDocument/2006/relationships/oleObject" Target="embeddings/oleObject929.bin"/><Relationship Id="rId2508" Type="http://schemas.openxmlformats.org/officeDocument/2006/relationships/image" Target="media/image1252.wmf"/><Relationship Id="rId2715" Type="http://schemas.openxmlformats.org/officeDocument/2006/relationships/oleObject" Target="embeddings/oleObject1351.bin"/><Relationship Id="rId2922" Type="http://schemas.openxmlformats.org/officeDocument/2006/relationships/image" Target="media/image1459.wmf"/><Relationship Id="rId1317" Type="http://schemas.openxmlformats.org/officeDocument/2006/relationships/oleObject" Target="embeddings/oleObject652.bin"/><Relationship Id="rId1524" Type="http://schemas.openxmlformats.org/officeDocument/2006/relationships/image" Target="media/image760.wmf"/><Relationship Id="rId1731" Type="http://schemas.openxmlformats.org/officeDocument/2006/relationships/oleObject" Target="embeddings/oleObject859.bin"/><Relationship Id="rId23" Type="http://schemas.openxmlformats.org/officeDocument/2006/relationships/oleObject" Target="embeddings/oleObject7.bin"/><Relationship Id="rId3489" Type="http://schemas.openxmlformats.org/officeDocument/2006/relationships/image" Target="media/image1743.wmf"/><Relationship Id="rId2298" Type="http://schemas.openxmlformats.org/officeDocument/2006/relationships/image" Target="media/image1150.wmf"/><Relationship Id="rId3349" Type="http://schemas.openxmlformats.org/officeDocument/2006/relationships/image" Target="media/image1673.wmf"/><Relationship Id="rId3556" Type="http://schemas.openxmlformats.org/officeDocument/2006/relationships/oleObject" Target="embeddings/oleObject1771.bin"/><Relationship Id="rId477" Type="http://schemas.openxmlformats.org/officeDocument/2006/relationships/image" Target="media/image236.wmf"/><Relationship Id="rId684" Type="http://schemas.openxmlformats.org/officeDocument/2006/relationships/oleObject" Target="embeddings/oleObject336.bin"/><Relationship Id="rId2158" Type="http://schemas.openxmlformats.org/officeDocument/2006/relationships/image" Target="media/image1077.wmf"/><Relationship Id="rId2365" Type="http://schemas.openxmlformats.org/officeDocument/2006/relationships/oleObject" Target="embeddings/oleObject1173.bin"/><Relationship Id="rId3209" Type="http://schemas.openxmlformats.org/officeDocument/2006/relationships/image" Target="media/image1603.wmf"/><Relationship Id="rId337" Type="http://schemas.openxmlformats.org/officeDocument/2006/relationships/image" Target="media/image167.wmf"/><Relationship Id="rId891" Type="http://schemas.openxmlformats.org/officeDocument/2006/relationships/oleObject" Target="embeddings/oleObject440.bin"/><Relationship Id="rId989" Type="http://schemas.openxmlformats.org/officeDocument/2006/relationships/oleObject" Target="embeddings/oleObject489.bin"/><Relationship Id="rId2018" Type="http://schemas.openxmlformats.org/officeDocument/2006/relationships/image" Target="media/image1007.wmf"/><Relationship Id="rId2572" Type="http://schemas.openxmlformats.org/officeDocument/2006/relationships/image" Target="media/image1284.wmf"/><Relationship Id="rId2877" Type="http://schemas.openxmlformats.org/officeDocument/2006/relationships/oleObject" Target="embeddings/oleObject1432.bin"/><Relationship Id="rId3416" Type="http://schemas.openxmlformats.org/officeDocument/2006/relationships/oleObject" Target="embeddings/oleObject1701.bin"/><Relationship Id="rId3623" Type="http://schemas.openxmlformats.org/officeDocument/2006/relationships/image" Target="media/image1810.wmf"/><Relationship Id="rId544" Type="http://schemas.openxmlformats.org/officeDocument/2006/relationships/oleObject" Target="embeddings/oleObject266.bin"/><Relationship Id="rId751" Type="http://schemas.openxmlformats.org/officeDocument/2006/relationships/oleObject" Target="embeddings/oleObject370.bin"/><Relationship Id="rId849" Type="http://schemas.openxmlformats.org/officeDocument/2006/relationships/oleObject" Target="embeddings/oleObject419.bin"/><Relationship Id="rId1174" Type="http://schemas.openxmlformats.org/officeDocument/2006/relationships/image" Target="media/image584.wmf"/><Relationship Id="rId1381" Type="http://schemas.openxmlformats.org/officeDocument/2006/relationships/oleObject" Target="embeddings/oleObject684.bin"/><Relationship Id="rId1479" Type="http://schemas.openxmlformats.org/officeDocument/2006/relationships/oleObject" Target="embeddings/oleObject733.bin"/><Relationship Id="rId1686" Type="http://schemas.openxmlformats.org/officeDocument/2006/relationships/image" Target="media/image841.wmf"/><Relationship Id="rId2225" Type="http://schemas.openxmlformats.org/officeDocument/2006/relationships/image" Target="media/image1113.wmf"/><Relationship Id="rId2432" Type="http://schemas.openxmlformats.org/officeDocument/2006/relationships/image" Target="media/image1214.emf"/><Relationship Id="rId404" Type="http://schemas.openxmlformats.org/officeDocument/2006/relationships/oleObject" Target="embeddings/oleObject196.bin"/><Relationship Id="rId611" Type="http://schemas.openxmlformats.org/officeDocument/2006/relationships/image" Target="media/image303.wmf"/><Relationship Id="rId1034" Type="http://schemas.openxmlformats.org/officeDocument/2006/relationships/image" Target="media/image514.wmf"/><Relationship Id="rId1241" Type="http://schemas.openxmlformats.org/officeDocument/2006/relationships/oleObject" Target="embeddings/oleObject615.bin"/><Relationship Id="rId1339" Type="http://schemas.openxmlformats.org/officeDocument/2006/relationships/oleObject" Target="embeddings/oleObject663.bin"/><Relationship Id="rId1893" Type="http://schemas.openxmlformats.org/officeDocument/2006/relationships/oleObject" Target="embeddings/oleObject940.bin"/><Relationship Id="rId2737" Type="http://schemas.openxmlformats.org/officeDocument/2006/relationships/oleObject" Target="embeddings/oleObject1362.bin"/><Relationship Id="rId2944" Type="http://schemas.openxmlformats.org/officeDocument/2006/relationships/image" Target="media/image1470.wmf"/><Relationship Id="rId709" Type="http://schemas.openxmlformats.org/officeDocument/2006/relationships/oleObject" Target="embeddings/oleObject349.bin"/><Relationship Id="rId916" Type="http://schemas.openxmlformats.org/officeDocument/2006/relationships/image" Target="media/image455.wmf"/><Relationship Id="rId1101" Type="http://schemas.openxmlformats.org/officeDocument/2006/relationships/oleObject" Target="embeddings/oleObject545.bin"/><Relationship Id="rId1546" Type="http://schemas.openxmlformats.org/officeDocument/2006/relationships/image" Target="media/image771.wmf"/><Relationship Id="rId1753" Type="http://schemas.openxmlformats.org/officeDocument/2006/relationships/oleObject" Target="embeddings/oleObject870.bin"/><Relationship Id="rId1960" Type="http://schemas.openxmlformats.org/officeDocument/2006/relationships/image" Target="media/image978.wmf"/><Relationship Id="rId2804" Type="http://schemas.openxmlformats.org/officeDocument/2006/relationships/image" Target="media/image1400.emf"/><Relationship Id="rId45" Type="http://schemas.openxmlformats.org/officeDocument/2006/relationships/oleObject" Target="embeddings/oleObject18.bin"/><Relationship Id="rId1406" Type="http://schemas.openxmlformats.org/officeDocument/2006/relationships/image" Target="media/image701.wmf"/><Relationship Id="rId1613" Type="http://schemas.openxmlformats.org/officeDocument/2006/relationships/oleObject" Target="embeddings/oleObject800.bin"/><Relationship Id="rId1820" Type="http://schemas.openxmlformats.org/officeDocument/2006/relationships/image" Target="media/image908.wmf"/><Relationship Id="rId3066" Type="http://schemas.openxmlformats.org/officeDocument/2006/relationships/image" Target="media/image1531.wmf"/><Relationship Id="rId3273" Type="http://schemas.openxmlformats.org/officeDocument/2006/relationships/image" Target="media/image1635.wmf"/><Relationship Id="rId3480" Type="http://schemas.openxmlformats.org/officeDocument/2006/relationships/oleObject" Target="embeddings/oleObject1733.bin"/><Relationship Id="rId194" Type="http://schemas.openxmlformats.org/officeDocument/2006/relationships/oleObject" Target="embeddings/oleObject92.bin"/><Relationship Id="rId1918" Type="http://schemas.openxmlformats.org/officeDocument/2006/relationships/image" Target="media/image957.wmf"/><Relationship Id="rId2082" Type="http://schemas.openxmlformats.org/officeDocument/2006/relationships/image" Target="media/image1039.wmf"/><Relationship Id="rId3133" Type="http://schemas.openxmlformats.org/officeDocument/2006/relationships/oleObject" Target="embeddings/oleObject1560.bin"/><Relationship Id="rId3578" Type="http://schemas.openxmlformats.org/officeDocument/2006/relationships/oleObject" Target="embeddings/oleObject1782.bin"/><Relationship Id="rId261" Type="http://schemas.openxmlformats.org/officeDocument/2006/relationships/image" Target="media/image129.wmf"/><Relationship Id="rId499" Type="http://schemas.openxmlformats.org/officeDocument/2006/relationships/image" Target="media/image247.wmf"/><Relationship Id="rId2387" Type="http://schemas.openxmlformats.org/officeDocument/2006/relationships/oleObject" Target="embeddings/oleObject1184.bin"/><Relationship Id="rId2594" Type="http://schemas.openxmlformats.org/officeDocument/2006/relationships/image" Target="media/image1295.wmf"/><Relationship Id="rId3340" Type="http://schemas.openxmlformats.org/officeDocument/2006/relationships/oleObject" Target="embeddings/oleObject1663.bin"/><Relationship Id="rId3438" Type="http://schemas.openxmlformats.org/officeDocument/2006/relationships/oleObject" Target="embeddings/oleObject1712.bin"/><Relationship Id="rId3645" Type="http://schemas.openxmlformats.org/officeDocument/2006/relationships/theme" Target="theme/theme1.xml"/><Relationship Id="rId359" Type="http://schemas.openxmlformats.org/officeDocument/2006/relationships/image" Target="media/image177.wmf"/><Relationship Id="rId566" Type="http://schemas.openxmlformats.org/officeDocument/2006/relationships/oleObject" Target="embeddings/oleObject277.bin"/><Relationship Id="rId773" Type="http://schemas.openxmlformats.org/officeDocument/2006/relationships/oleObject" Target="embeddings/oleObject381.bin"/><Relationship Id="rId1196" Type="http://schemas.openxmlformats.org/officeDocument/2006/relationships/image" Target="media/image595.wmf"/><Relationship Id="rId2247" Type="http://schemas.openxmlformats.org/officeDocument/2006/relationships/oleObject" Target="embeddings/oleObject1114.bin"/><Relationship Id="rId2454" Type="http://schemas.openxmlformats.org/officeDocument/2006/relationships/image" Target="media/image1225.wmf"/><Relationship Id="rId2899" Type="http://schemas.openxmlformats.org/officeDocument/2006/relationships/oleObject" Target="embeddings/oleObject1443.bin"/><Relationship Id="rId3200" Type="http://schemas.openxmlformats.org/officeDocument/2006/relationships/image" Target="media/image1598.png"/><Relationship Id="rId3505" Type="http://schemas.openxmlformats.org/officeDocument/2006/relationships/image" Target="media/image1751.wmf"/><Relationship Id="rId121" Type="http://schemas.openxmlformats.org/officeDocument/2006/relationships/oleObject" Target="embeddings/oleObject56.bin"/><Relationship Id="rId219" Type="http://schemas.openxmlformats.org/officeDocument/2006/relationships/image" Target="media/image108.wmf"/><Relationship Id="rId426" Type="http://schemas.openxmlformats.org/officeDocument/2006/relationships/oleObject" Target="embeddings/oleObject207.bin"/><Relationship Id="rId633" Type="http://schemas.openxmlformats.org/officeDocument/2006/relationships/image" Target="media/image314.wmf"/><Relationship Id="rId980" Type="http://schemas.openxmlformats.org/officeDocument/2006/relationships/image" Target="media/image487.wmf"/><Relationship Id="rId1056" Type="http://schemas.openxmlformats.org/officeDocument/2006/relationships/image" Target="media/image525.wmf"/><Relationship Id="rId1263" Type="http://schemas.openxmlformats.org/officeDocument/2006/relationships/oleObject" Target="embeddings/oleObject626.bin"/><Relationship Id="rId2107" Type="http://schemas.openxmlformats.org/officeDocument/2006/relationships/oleObject" Target="embeddings/oleObject1047.bin"/><Relationship Id="rId2314" Type="http://schemas.openxmlformats.org/officeDocument/2006/relationships/image" Target="media/image1158.wmf"/><Relationship Id="rId2661" Type="http://schemas.openxmlformats.org/officeDocument/2006/relationships/oleObject" Target="embeddings/oleObject1324.bin"/><Relationship Id="rId2759" Type="http://schemas.openxmlformats.org/officeDocument/2006/relationships/oleObject" Target="embeddings/oleObject1373.bin"/><Relationship Id="rId2966" Type="http://schemas.openxmlformats.org/officeDocument/2006/relationships/image" Target="media/image1481.emf"/><Relationship Id="rId840" Type="http://schemas.openxmlformats.org/officeDocument/2006/relationships/image" Target="media/image417.wmf"/><Relationship Id="rId938" Type="http://schemas.openxmlformats.org/officeDocument/2006/relationships/image" Target="media/image466.wmf"/><Relationship Id="rId1470" Type="http://schemas.openxmlformats.org/officeDocument/2006/relationships/image" Target="media/image733.wmf"/><Relationship Id="rId1568" Type="http://schemas.openxmlformats.org/officeDocument/2006/relationships/image" Target="media/image782.wmf"/><Relationship Id="rId1775" Type="http://schemas.openxmlformats.org/officeDocument/2006/relationships/oleObject" Target="embeddings/oleObject881.bin"/><Relationship Id="rId2521" Type="http://schemas.openxmlformats.org/officeDocument/2006/relationships/oleObject" Target="embeddings/oleObject1254.bin"/><Relationship Id="rId2619" Type="http://schemas.openxmlformats.org/officeDocument/2006/relationships/oleObject" Target="embeddings/oleObject1303.bin"/><Relationship Id="rId2826" Type="http://schemas.openxmlformats.org/officeDocument/2006/relationships/image" Target="media/image1411.emf"/><Relationship Id="rId67" Type="http://schemas.openxmlformats.org/officeDocument/2006/relationships/oleObject" Target="embeddings/oleObject29.bin"/><Relationship Id="rId700" Type="http://schemas.openxmlformats.org/officeDocument/2006/relationships/image" Target="media/image347.wmf"/><Relationship Id="rId1123" Type="http://schemas.openxmlformats.org/officeDocument/2006/relationships/oleObject" Target="embeddings/oleObject556.bin"/><Relationship Id="rId1330" Type="http://schemas.openxmlformats.org/officeDocument/2006/relationships/image" Target="media/image663.wmf"/><Relationship Id="rId1428" Type="http://schemas.openxmlformats.org/officeDocument/2006/relationships/image" Target="media/image712.wmf"/><Relationship Id="rId1635" Type="http://schemas.openxmlformats.org/officeDocument/2006/relationships/oleObject" Target="embeddings/oleObject811.bin"/><Relationship Id="rId1982" Type="http://schemas.openxmlformats.org/officeDocument/2006/relationships/image" Target="media/image989.wmf"/><Relationship Id="rId3088" Type="http://schemas.openxmlformats.org/officeDocument/2006/relationships/image" Target="media/image1542.wmf"/><Relationship Id="rId1842" Type="http://schemas.openxmlformats.org/officeDocument/2006/relationships/image" Target="media/image919.wmf"/><Relationship Id="rId3295" Type="http://schemas.openxmlformats.org/officeDocument/2006/relationships/image" Target="media/image1646.wmf"/><Relationship Id="rId1702" Type="http://schemas.openxmlformats.org/officeDocument/2006/relationships/image" Target="media/image849.wmf"/><Relationship Id="rId3155" Type="http://schemas.openxmlformats.org/officeDocument/2006/relationships/oleObject" Target="embeddings/oleObject1571.bin"/><Relationship Id="rId3362" Type="http://schemas.openxmlformats.org/officeDocument/2006/relationships/oleObject" Target="embeddings/oleObject1674.bin"/><Relationship Id="rId283" Type="http://schemas.openxmlformats.org/officeDocument/2006/relationships/image" Target="media/image140.wmf"/><Relationship Id="rId490" Type="http://schemas.openxmlformats.org/officeDocument/2006/relationships/oleObject" Target="embeddings/oleObject239.bin"/><Relationship Id="rId2171" Type="http://schemas.openxmlformats.org/officeDocument/2006/relationships/oleObject" Target="embeddings/oleObject1079.bin"/><Relationship Id="rId3015" Type="http://schemas.openxmlformats.org/officeDocument/2006/relationships/oleObject" Target="embeddings/oleObject1501.bin"/><Relationship Id="rId3222" Type="http://schemas.openxmlformats.org/officeDocument/2006/relationships/oleObject" Target="embeddings/oleObject1604.bin"/><Relationship Id="rId143" Type="http://schemas.openxmlformats.org/officeDocument/2006/relationships/image" Target="media/image70.wmf"/><Relationship Id="rId350" Type="http://schemas.openxmlformats.org/officeDocument/2006/relationships/oleObject" Target="embeddings/oleObject169.bin"/><Relationship Id="rId588" Type="http://schemas.openxmlformats.org/officeDocument/2006/relationships/oleObject" Target="embeddings/oleObject288.bin"/><Relationship Id="rId795" Type="http://schemas.openxmlformats.org/officeDocument/2006/relationships/oleObject" Target="embeddings/oleObject392.bin"/><Relationship Id="rId2031" Type="http://schemas.openxmlformats.org/officeDocument/2006/relationships/oleObject" Target="embeddings/oleObject1009.bin"/><Relationship Id="rId2269" Type="http://schemas.openxmlformats.org/officeDocument/2006/relationships/oleObject" Target="embeddings/oleObject1125.bin"/><Relationship Id="rId2476" Type="http://schemas.openxmlformats.org/officeDocument/2006/relationships/image" Target="media/image1236.wmf"/><Relationship Id="rId2683" Type="http://schemas.openxmlformats.org/officeDocument/2006/relationships/oleObject" Target="embeddings/oleObject1335.bin"/><Relationship Id="rId2890" Type="http://schemas.openxmlformats.org/officeDocument/2006/relationships/image" Target="media/image1443.wmf"/><Relationship Id="rId3527" Type="http://schemas.openxmlformats.org/officeDocument/2006/relationships/image" Target="media/image1762.wmf"/><Relationship Id="rId9" Type="http://schemas.openxmlformats.org/officeDocument/2006/relationships/image" Target="media/image2.jpeg"/><Relationship Id="rId210" Type="http://schemas.openxmlformats.org/officeDocument/2006/relationships/oleObject" Target="embeddings/oleObject100.bin"/><Relationship Id="rId448" Type="http://schemas.openxmlformats.org/officeDocument/2006/relationships/oleObject" Target="embeddings/oleObject218.bin"/><Relationship Id="rId655" Type="http://schemas.openxmlformats.org/officeDocument/2006/relationships/image" Target="media/image325.wmf"/><Relationship Id="rId862" Type="http://schemas.openxmlformats.org/officeDocument/2006/relationships/image" Target="media/image428.wmf"/><Relationship Id="rId1078" Type="http://schemas.openxmlformats.org/officeDocument/2006/relationships/image" Target="media/image536.wmf"/><Relationship Id="rId1285" Type="http://schemas.openxmlformats.org/officeDocument/2006/relationships/oleObject" Target="embeddings/oleObject637.bin"/><Relationship Id="rId1492" Type="http://schemas.openxmlformats.org/officeDocument/2006/relationships/image" Target="media/image744.wmf"/><Relationship Id="rId2129" Type="http://schemas.openxmlformats.org/officeDocument/2006/relationships/oleObject" Target="embeddings/oleObject1058.bin"/><Relationship Id="rId2336" Type="http://schemas.openxmlformats.org/officeDocument/2006/relationships/image" Target="media/image1169.wmf"/><Relationship Id="rId2543" Type="http://schemas.openxmlformats.org/officeDocument/2006/relationships/oleObject" Target="embeddings/oleObject1265.bin"/><Relationship Id="rId2750" Type="http://schemas.openxmlformats.org/officeDocument/2006/relationships/image" Target="media/image1373.emf"/><Relationship Id="rId2988" Type="http://schemas.openxmlformats.org/officeDocument/2006/relationships/image" Target="media/image1492.wmf"/><Relationship Id="rId308" Type="http://schemas.openxmlformats.org/officeDocument/2006/relationships/oleObject" Target="embeddings/oleObject149.bin"/><Relationship Id="rId515" Type="http://schemas.openxmlformats.org/officeDocument/2006/relationships/image" Target="media/image255.wmf"/><Relationship Id="rId722" Type="http://schemas.openxmlformats.org/officeDocument/2006/relationships/image" Target="media/image358.wmf"/><Relationship Id="rId1145" Type="http://schemas.openxmlformats.org/officeDocument/2006/relationships/oleObject" Target="embeddings/oleObject567.bin"/><Relationship Id="rId1352" Type="http://schemas.openxmlformats.org/officeDocument/2006/relationships/image" Target="media/image674.wmf"/><Relationship Id="rId1797" Type="http://schemas.openxmlformats.org/officeDocument/2006/relationships/oleObject" Target="embeddings/oleObject892.bin"/><Relationship Id="rId2403" Type="http://schemas.openxmlformats.org/officeDocument/2006/relationships/oleObject" Target="embeddings/oleObject1192.bin"/><Relationship Id="rId2848" Type="http://schemas.openxmlformats.org/officeDocument/2006/relationships/image" Target="media/image1422.wmf"/><Relationship Id="rId89" Type="http://schemas.openxmlformats.org/officeDocument/2006/relationships/oleObject" Target="embeddings/oleObject40.bin"/><Relationship Id="rId1005" Type="http://schemas.openxmlformats.org/officeDocument/2006/relationships/oleObject" Target="embeddings/oleObject497.bin"/><Relationship Id="rId1212" Type="http://schemas.openxmlformats.org/officeDocument/2006/relationships/image" Target="media/image603.wmf"/><Relationship Id="rId1657" Type="http://schemas.openxmlformats.org/officeDocument/2006/relationships/oleObject" Target="embeddings/oleObject822.bin"/><Relationship Id="rId1864" Type="http://schemas.openxmlformats.org/officeDocument/2006/relationships/image" Target="media/image930.wmf"/><Relationship Id="rId2610" Type="http://schemas.openxmlformats.org/officeDocument/2006/relationships/image" Target="media/image1303.wmf"/><Relationship Id="rId2708" Type="http://schemas.openxmlformats.org/officeDocument/2006/relationships/image" Target="media/image1352.emf"/><Relationship Id="rId2915" Type="http://schemas.openxmlformats.org/officeDocument/2006/relationships/oleObject" Target="embeddings/oleObject1451.bin"/><Relationship Id="rId1517" Type="http://schemas.openxmlformats.org/officeDocument/2006/relationships/oleObject" Target="embeddings/oleObject752.bin"/><Relationship Id="rId1724" Type="http://schemas.openxmlformats.org/officeDocument/2006/relationships/image" Target="media/image860.wmf"/><Relationship Id="rId3177" Type="http://schemas.openxmlformats.org/officeDocument/2006/relationships/oleObject" Target="embeddings/oleObject1582.bin"/><Relationship Id="rId16" Type="http://schemas.openxmlformats.org/officeDocument/2006/relationships/image" Target="media/image6.wmf"/><Relationship Id="rId1931" Type="http://schemas.openxmlformats.org/officeDocument/2006/relationships/oleObject" Target="embeddings/oleObject959.bin"/><Relationship Id="rId3037" Type="http://schemas.openxmlformats.org/officeDocument/2006/relationships/oleObject" Target="embeddings/oleObject1512.bin"/><Relationship Id="rId3384" Type="http://schemas.openxmlformats.org/officeDocument/2006/relationships/oleObject" Target="embeddings/oleObject1685.bin"/><Relationship Id="rId3591" Type="http://schemas.openxmlformats.org/officeDocument/2006/relationships/image" Target="media/image1794.wmf"/><Relationship Id="rId2193" Type="http://schemas.openxmlformats.org/officeDocument/2006/relationships/oleObject" Target="embeddings/oleObject1090.bin"/><Relationship Id="rId2498" Type="http://schemas.openxmlformats.org/officeDocument/2006/relationships/image" Target="media/image1247.wmf"/><Relationship Id="rId3244" Type="http://schemas.openxmlformats.org/officeDocument/2006/relationships/oleObject" Target="embeddings/oleObject1615.bin"/><Relationship Id="rId3451" Type="http://schemas.openxmlformats.org/officeDocument/2006/relationships/image" Target="media/image1724.wmf"/><Relationship Id="rId3549" Type="http://schemas.openxmlformats.org/officeDocument/2006/relationships/image" Target="media/image1773.wmf"/><Relationship Id="rId165" Type="http://schemas.openxmlformats.org/officeDocument/2006/relationships/image" Target="media/image81.wmf"/><Relationship Id="rId372" Type="http://schemas.openxmlformats.org/officeDocument/2006/relationships/oleObject" Target="embeddings/oleObject180.bin"/><Relationship Id="rId677" Type="http://schemas.openxmlformats.org/officeDocument/2006/relationships/image" Target="media/image336.wmf"/><Relationship Id="rId2053" Type="http://schemas.openxmlformats.org/officeDocument/2006/relationships/oleObject" Target="embeddings/oleObject1020.bin"/><Relationship Id="rId2260" Type="http://schemas.openxmlformats.org/officeDocument/2006/relationships/image" Target="media/image1131.wmf"/><Relationship Id="rId2358" Type="http://schemas.openxmlformats.org/officeDocument/2006/relationships/image" Target="media/image1180.wmf"/><Relationship Id="rId3104" Type="http://schemas.openxmlformats.org/officeDocument/2006/relationships/image" Target="media/image1550.wmf"/><Relationship Id="rId3311" Type="http://schemas.openxmlformats.org/officeDocument/2006/relationships/image" Target="media/image1654.wmf"/><Relationship Id="rId232" Type="http://schemas.openxmlformats.org/officeDocument/2006/relationships/oleObject" Target="embeddings/oleObject111.bin"/><Relationship Id="rId884" Type="http://schemas.openxmlformats.org/officeDocument/2006/relationships/image" Target="media/image439.wmf"/><Relationship Id="rId2120" Type="http://schemas.openxmlformats.org/officeDocument/2006/relationships/image" Target="media/image1058.wmf"/><Relationship Id="rId2565" Type="http://schemas.openxmlformats.org/officeDocument/2006/relationships/oleObject" Target="embeddings/oleObject1276.bin"/><Relationship Id="rId2772" Type="http://schemas.openxmlformats.org/officeDocument/2006/relationships/image" Target="media/image1384.emf"/><Relationship Id="rId3409" Type="http://schemas.openxmlformats.org/officeDocument/2006/relationships/image" Target="media/image1703.wmf"/><Relationship Id="rId3616" Type="http://schemas.openxmlformats.org/officeDocument/2006/relationships/oleObject" Target="embeddings/oleObject1801.bin"/><Relationship Id="rId537" Type="http://schemas.openxmlformats.org/officeDocument/2006/relationships/image" Target="media/image266.wmf"/><Relationship Id="rId744" Type="http://schemas.openxmlformats.org/officeDocument/2006/relationships/image" Target="media/image369.wmf"/><Relationship Id="rId951" Type="http://schemas.openxmlformats.org/officeDocument/2006/relationships/oleObject" Target="embeddings/oleObject470.bin"/><Relationship Id="rId1167" Type="http://schemas.openxmlformats.org/officeDocument/2006/relationships/oleObject" Target="embeddings/oleObject578.bin"/><Relationship Id="rId1374" Type="http://schemas.openxmlformats.org/officeDocument/2006/relationships/image" Target="media/image685.wmf"/><Relationship Id="rId1581" Type="http://schemas.openxmlformats.org/officeDocument/2006/relationships/oleObject" Target="embeddings/oleObject784.bin"/><Relationship Id="rId1679" Type="http://schemas.openxmlformats.org/officeDocument/2006/relationships/oleObject" Target="embeddings/oleObject833.bin"/><Relationship Id="rId2218" Type="http://schemas.openxmlformats.org/officeDocument/2006/relationships/oleObject" Target="embeddings/oleObject1100.bin"/><Relationship Id="rId2425" Type="http://schemas.openxmlformats.org/officeDocument/2006/relationships/image" Target="media/image1211.emf"/><Relationship Id="rId2632" Type="http://schemas.openxmlformats.org/officeDocument/2006/relationships/image" Target="media/image1314.wmf"/><Relationship Id="rId80" Type="http://schemas.openxmlformats.org/officeDocument/2006/relationships/image" Target="media/image38.wmf"/><Relationship Id="rId604" Type="http://schemas.openxmlformats.org/officeDocument/2006/relationships/oleObject" Target="embeddings/oleObject296.bin"/><Relationship Id="rId811" Type="http://schemas.openxmlformats.org/officeDocument/2006/relationships/oleObject" Target="embeddings/oleObject400.bin"/><Relationship Id="rId1027" Type="http://schemas.openxmlformats.org/officeDocument/2006/relationships/oleObject" Target="embeddings/oleObject508.bin"/><Relationship Id="rId1234" Type="http://schemas.openxmlformats.org/officeDocument/2006/relationships/image" Target="media/image614.wmf"/><Relationship Id="rId1441" Type="http://schemas.openxmlformats.org/officeDocument/2006/relationships/oleObject" Target="embeddings/oleObject714.bin"/><Relationship Id="rId1886" Type="http://schemas.openxmlformats.org/officeDocument/2006/relationships/image" Target="media/image941.wmf"/><Relationship Id="rId2937" Type="http://schemas.openxmlformats.org/officeDocument/2006/relationships/oleObject" Target="embeddings/oleObject1462.bin"/><Relationship Id="rId909" Type="http://schemas.openxmlformats.org/officeDocument/2006/relationships/oleObject" Target="embeddings/oleObject449.bin"/><Relationship Id="rId1301" Type="http://schemas.openxmlformats.org/officeDocument/2006/relationships/oleObject" Target="embeddings/oleObject644.bin"/><Relationship Id="rId1539" Type="http://schemas.openxmlformats.org/officeDocument/2006/relationships/oleObject" Target="embeddings/oleObject763.bin"/><Relationship Id="rId1746" Type="http://schemas.openxmlformats.org/officeDocument/2006/relationships/image" Target="media/image871.wmf"/><Relationship Id="rId1953" Type="http://schemas.openxmlformats.org/officeDocument/2006/relationships/oleObject" Target="embeddings/oleObject970.bin"/><Relationship Id="rId3199" Type="http://schemas.openxmlformats.org/officeDocument/2006/relationships/oleObject" Target="embeddings/oleObject1593.bin"/><Relationship Id="rId38" Type="http://schemas.openxmlformats.org/officeDocument/2006/relationships/image" Target="media/image17.wmf"/><Relationship Id="rId1606" Type="http://schemas.openxmlformats.org/officeDocument/2006/relationships/image" Target="media/image801.wmf"/><Relationship Id="rId1813" Type="http://schemas.openxmlformats.org/officeDocument/2006/relationships/oleObject" Target="embeddings/oleObject900.bin"/><Relationship Id="rId3059" Type="http://schemas.openxmlformats.org/officeDocument/2006/relationships/oleObject" Target="embeddings/oleObject1523.bin"/><Relationship Id="rId3266" Type="http://schemas.openxmlformats.org/officeDocument/2006/relationships/oleObject" Target="embeddings/oleObject1626.bin"/><Relationship Id="rId3473" Type="http://schemas.openxmlformats.org/officeDocument/2006/relationships/image" Target="media/image1735.wmf"/><Relationship Id="rId187" Type="http://schemas.openxmlformats.org/officeDocument/2006/relationships/image" Target="media/image92.wmf"/><Relationship Id="rId394" Type="http://schemas.openxmlformats.org/officeDocument/2006/relationships/oleObject" Target="embeddings/oleObject191.bin"/><Relationship Id="rId2075" Type="http://schemas.openxmlformats.org/officeDocument/2006/relationships/oleObject" Target="embeddings/oleObject1031.bin"/><Relationship Id="rId2282" Type="http://schemas.openxmlformats.org/officeDocument/2006/relationships/image" Target="media/image1142.wmf"/><Relationship Id="rId3126" Type="http://schemas.openxmlformats.org/officeDocument/2006/relationships/image" Target="media/image1561.wmf"/><Relationship Id="rId254" Type="http://schemas.openxmlformats.org/officeDocument/2006/relationships/oleObject" Target="embeddings/oleObject122.bin"/><Relationship Id="rId699" Type="http://schemas.openxmlformats.org/officeDocument/2006/relationships/oleObject" Target="embeddings/oleObject344.bin"/><Relationship Id="rId1091" Type="http://schemas.openxmlformats.org/officeDocument/2006/relationships/oleObject" Target="embeddings/oleObject540.bin"/><Relationship Id="rId2587" Type="http://schemas.openxmlformats.org/officeDocument/2006/relationships/oleObject" Target="embeddings/oleObject1287.bin"/><Relationship Id="rId2794" Type="http://schemas.openxmlformats.org/officeDocument/2006/relationships/image" Target="media/image1395.emf"/><Relationship Id="rId3333" Type="http://schemas.openxmlformats.org/officeDocument/2006/relationships/image" Target="media/image1665.wmf"/><Relationship Id="rId3540" Type="http://schemas.openxmlformats.org/officeDocument/2006/relationships/oleObject" Target="embeddings/oleObject1763.bin"/><Relationship Id="rId3638" Type="http://schemas.openxmlformats.org/officeDocument/2006/relationships/oleObject" Target="embeddings/oleObject1812.bin"/><Relationship Id="rId114" Type="http://schemas.openxmlformats.org/officeDocument/2006/relationships/image" Target="media/image55.wmf"/><Relationship Id="rId461" Type="http://schemas.openxmlformats.org/officeDocument/2006/relationships/image" Target="media/image228.wmf"/><Relationship Id="rId559" Type="http://schemas.openxmlformats.org/officeDocument/2006/relationships/image" Target="media/image277.wmf"/><Relationship Id="rId766" Type="http://schemas.openxmlformats.org/officeDocument/2006/relationships/image" Target="media/image380.wmf"/><Relationship Id="rId1189" Type="http://schemas.openxmlformats.org/officeDocument/2006/relationships/oleObject" Target="embeddings/oleObject589.bin"/><Relationship Id="rId1396" Type="http://schemas.openxmlformats.org/officeDocument/2006/relationships/image" Target="media/image696.wmf"/><Relationship Id="rId2142" Type="http://schemas.openxmlformats.org/officeDocument/2006/relationships/image" Target="media/image1069.wmf"/><Relationship Id="rId2447" Type="http://schemas.openxmlformats.org/officeDocument/2006/relationships/oleObject" Target="embeddings/oleObject1217.bin"/><Relationship Id="rId3400" Type="http://schemas.openxmlformats.org/officeDocument/2006/relationships/oleObject" Target="embeddings/oleObject1693.bin"/><Relationship Id="rId321" Type="http://schemas.openxmlformats.org/officeDocument/2006/relationships/image" Target="media/image159.wmf"/><Relationship Id="rId419" Type="http://schemas.openxmlformats.org/officeDocument/2006/relationships/image" Target="media/image207.wmf"/><Relationship Id="rId626" Type="http://schemas.openxmlformats.org/officeDocument/2006/relationships/oleObject" Target="embeddings/oleObject307.bin"/><Relationship Id="rId973" Type="http://schemas.openxmlformats.org/officeDocument/2006/relationships/oleObject" Target="embeddings/oleObject481.bin"/><Relationship Id="rId1049" Type="http://schemas.openxmlformats.org/officeDocument/2006/relationships/oleObject" Target="embeddings/oleObject519.bin"/><Relationship Id="rId1256" Type="http://schemas.openxmlformats.org/officeDocument/2006/relationships/image" Target="media/image625.wmf"/><Relationship Id="rId2002" Type="http://schemas.openxmlformats.org/officeDocument/2006/relationships/image" Target="media/image999.wmf"/><Relationship Id="rId2307" Type="http://schemas.openxmlformats.org/officeDocument/2006/relationships/oleObject" Target="embeddings/oleObject1144.bin"/><Relationship Id="rId2654" Type="http://schemas.openxmlformats.org/officeDocument/2006/relationships/image" Target="media/image1325.wmf"/><Relationship Id="rId2861" Type="http://schemas.openxmlformats.org/officeDocument/2006/relationships/oleObject" Target="embeddings/oleObject1424.bin"/><Relationship Id="rId2959" Type="http://schemas.openxmlformats.org/officeDocument/2006/relationships/oleObject" Target="embeddings/oleObject1473.bin"/><Relationship Id="rId833" Type="http://schemas.openxmlformats.org/officeDocument/2006/relationships/oleObject" Target="embeddings/oleObject411.bin"/><Relationship Id="rId1116" Type="http://schemas.openxmlformats.org/officeDocument/2006/relationships/image" Target="media/image555.wmf"/><Relationship Id="rId1463" Type="http://schemas.openxmlformats.org/officeDocument/2006/relationships/oleObject" Target="embeddings/oleObject725.bin"/><Relationship Id="rId1670" Type="http://schemas.openxmlformats.org/officeDocument/2006/relationships/image" Target="media/image833.wmf"/><Relationship Id="rId1768" Type="http://schemas.openxmlformats.org/officeDocument/2006/relationships/image" Target="media/image882.wmf"/><Relationship Id="rId2514" Type="http://schemas.openxmlformats.org/officeDocument/2006/relationships/image" Target="media/image1255.wmf"/><Relationship Id="rId2721" Type="http://schemas.openxmlformats.org/officeDocument/2006/relationships/oleObject" Target="embeddings/oleObject1354.bin"/><Relationship Id="rId2819" Type="http://schemas.openxmlformats.org/officeDocument/2006/relationships/oleObject" Target="embeddings/oleObject1403.bin"/><Relationship Id="rId900" Type="http://schemas.openxmlformats.org/officeDocument/2006/relationships/image" Target="media/image447.wmf"/><Relationship Id="rId1323" Type="http://schemas.openxmlformats.org/officeDocument/2006/relationships/oleObject" Target="embeddings/oleObject655.bin"/><Relationship Id="rId1530" Type="http://schemas.openxmlformats.org/officeDocument/2006/relationships/image" Target="media/image763.wmf"/><Relationship Id="rId1628" Type="http://schemas.openxmlformats.org/officeDocument/2006/relationships/image" Target="media/image812.wmf"/><Relationship Id="rId1975" Type="http://schemas.openxmlformats.org/officeDocument/2006/relationships/oleObject" Target="embeddings/oleObject981.bin"/><Relationship Id="rId3190" Type="http://schemas.openxmlformats.org/officeDocument/2006/relationships/image" Target="media/image1593.wmf"/><Relationship Id="rId1835" Type="http://schemas.openxmlformats.org/officeDocument/2006/relationships/oleObject" Target="embeddings/oleObject911.bin"/><Relationship Id="rId3050" Type="http://schemas.openxmlformats.org/officeDocument/2006/relationships/image" Target="media/image1523.wmf"/><Relationship Id="rId3288" Type="http://schemas.openxmlformats.org/officeDocument/2006/relationships/oleObject" Target="embeddings/oleObject1637.bin"/><Relationship Id="rId3495" Type="http://schemas.openxmlformats.org/officeDocument/2006/relationships/image" Target="media/image1746.wmf"/><Relationship Id="rId1902" Type="http://schemas.openxmlformats.org/officeDocument/2006/relationships/image" Target="media/image949.wmf"/><Relationship Id="rId2097" Type="http://schemas.openxmlformats.org/officeDocument/2006/relationships/oleObject" Target="embeddings/oleObject1042.bin"/><Relationship Id="rId3148" Type="http://schemas.openxmlformats.org/officeDocument/2006/relationships/image" Target="media/image1572.wmf"/><Relationship Id="rId3355" Type="http://schemas.openxmlformats.org/officeDocument/2006/relationships/image" Target="media/image1676.wmf"/><Relationship Id="rId3562" Type="http://schemas.openxmlformats.org/officeDocument/2006/relationships/oleObject" Target="embeddings/oleObject1774.bin"/><Relationship Id="rId276" Type="http://schemas.openxmlformats.org/officeDocument/2006/relationships/oleObject" Target="embeddings/oleObject133.bin"/><Relationship Id="rId483" Type="http://schemas.openxmlformats.org/officeDocument/2006/relationships/image" Target="media/image239.wmf"/><Relationship Id="rId690" Type="http://schemas.openxmlformats.org/officeDocument/2006/relationships/image" Target="media/image342.wmf"/><Relationship Id="rId2164" Type="http://schemas.openxmlformats.org/officeDocument/2006/relationships/image" Target="media/image1080.wmf"/><Relationship Id="rId2371" Type="http://schemas.openxmlformats.org/officeDocument/2006/relationships/oleObject" Target="embeddings/oleObject1176.bin"/><Relationship Id="rId3008" Type="http://schemas.openxmlformats.org/officeDocument/2006/relationships/image" Target="media/image1502.wmf"/><Relationship Id="rId3215" Type="http://schemas.openxmlformats.org/officeDocument/2006/relationships/image" Target="media/image1606.wmf"/><Relationship Id="rId3422" Type="http://schemas.openxmlformats.org/officeDocument/2006/relationships/oleObject" Target="embeddings/oleObject1704.bin"/><Relationship Id="rId136" Type="http://schemas.openxmlformats.org/officeDocument/2006/relationships/image" Target="media/image66.wmf"/><Relationship Id="rId343" Type="http://schemas.openxmlformats.org/officeDocument/2006/relationships/image" Target="media/image170.wmf"/><Relationship Id="rId550" Type="http://schemas.openxmlformats.org/officeDocument/2006/relationships/oleObject" Target="embeddings/oleObject269.bin"/><Relationship Id="rId788" Type="http://schemas.openxmlformats.org/officeDocument/2006/relationships/image" Target="media/image391.wmf"/><Relationship Id="rId995" Type="http://schemas.openxmlformats.org/officeDocument/2006/relationships/oleObject" Target="embeddings/oleObject492.bin"/><Relationship Id="rId1180" Type="http://schemas.openxmlformats.org/officeDocument/2006/relationships/image" Target="media/image587.wmf"/><Relationship Id="rId2024" Type="http://schemas.openxmlformats.org/officeDocument/2006/relationships/image" Target="media/image1010.wmf"/><Relationship Id="rId2231" Type="http://schemas.openxmlformats.org/officeDocument/2006/relationships/image" Target="media/image1116.wmf"/><Relationship Id="rId2469" Type="http://schemas.openxmlformats.org/officeDocument/2006/relationships/oleObject" Target="embeddings/oleObject1228.bin"/><Relationship Id="rId2676" Type="http://schemas.openxmlformats.org/officeDocument/2006/relationships/image" Target="media/image1336.wmf"/><Relationship Id="rId2883" Type="http://schemas.openxmlformats.org/officeDocument/2006/relationships/oleObject" Target="embeddings/oleObject1435.bin"/><Relationship Id="rId203" Type="http://schemas.openxmlformats.org/officeDocument/2006/relationships/image" Target="media/image100.wmf"/><Relationship Id="rId648" Type="http://schemas.openxmlformats.org/officeDocument/2006/relationships/oleObject" Target="embeddings/oleObject318.bin"/><Relationship Id="rId855" Type="http://schemas.openxmlformats.org/officeDocument/2006/relationships/oleObject" Target="embeddings/oleObject422.bin"/><Relationship Id="rId1040" Type="http://schemas.openxmlformats.org/officeDocument/2006/relationships/image" Target="media/image517.wmf"/><Relationship Id="rId1278" Type="http://schemas.openxmlformats.org/officeDocument/2006/relationships/image" Target="media/image636.wmf"/><Relationship Id="rId1485" Type="http://schemas.openxmlformats.org/officeDocument/2006/relationships/oleObject" Target="embeddings/oleObject736.bin"/><Relationship Id="rId1692" Type="http://schemas.openxmlformats.org/officeDocument/2006/relationships/image" Target="media/image844.wmf"/><Relationship Id="rId2329" Type="http://schemas.openxmlformats.org/officeDocument/2006/relationships/oleObject" Target="embeddings/oleObject1155.bin"/><Relationship Id="rId2536" Type="http://schemas.openxmlformats.org/officeDocument/2006/relationships/image" Target="media/image1266.wmf"/><Relationship Id="rId2743" Type="http://schemas.openxmlformats.org/officeDocument/2006/relationships/oleObject" Target="embeddings/oleObject1365.bin"/><Relationship Id="rId410" Type="http://schemas.openxmlformats.org/officeDocument/2006/relationships/oleObject" Target="embeddings/oleObject199.bin"/><Relationship Id="rId508" Type="http://schemas.openxmlformats.org/officeDocument/2006/relationships/oleObject" Target="embeddings/oleObject248.bin"/><Relationship Id="rId715" Type="http://schemas.openxmlformats.org/officeDocument/2006/relationships/oleObject" Target="embeddings/oleObject352.bin"/><Relationship Id="rId922" Type="http://schemas.openxmlformats.org/officeDocument/2006/relationships/image" Target="media/image458.wmf"/><Relationship Id="rId1138" Type="http://schemas.openxmlformats.org/officeDocument/2006/relationships/image" Target="media/image566.wmf"/><Relationship Id="rId1345" Type="http://schemas.openxmlformats.org/officeDocument/2006/relationships/oleObject" Target="embeddings/oleObject666.bin"/><Relationship Id="rId1552" Type="http://schemas.openxmlformats.org/officeDocument/2006/relationships/image" Target="media/image774.wmf"/><Relationship Id="rId1997" Type="http://schemas.openxmlformats.org/officeDocument/2006/relationships/oleObject" Target="embeddings/oleObject992.bin"/><Relationship Id="rId2603" Type="http://schemas.openxmlformats.org/officeDocument/2006/relationships/oleObject" Target="embeddings/oleObject1295.bin"/><Relationship Id="rId2950" Type="http://schemas.openxmlformats.org/officeDocument/2006/relationships/image" Target="media/image1473.wmf"/><Relationship Id="rId1205" Type="http://schemas.openxmlformats.org/officeDocument/2006/relationships/oleObject" Target="embeddings/oleObject597.bin"/><Relationship Id="rId1857" Type="http://schemas.openxmlformats.org/officeDocument/2006/relationships/oleObject" Target="embeddings/oleObject922.bin"/><Relationship Id="rId2810" Type="http://schemas.openxmlformats.org/officeDocument/2006/relationships/image" Target="media/image1403.emf"/><Relationship Id="rId2908" Type="http://schemas.openxmlformats.org/officeDocument/2006/relationships/image" Target="media/image1452.wmf"/><Relationship Id="rId51" Type="http://schemas.openxmlformats.org/officeDocument/2006/relationships/oleObject" Target="embeddings/oleObject21.bin"/><Relationship Id="rId1412" Type="http://schemas.openxmlformats.org/officeDocument/2006/relationships/image" Target="media/image704.wmf"/><Relationship Id="rId1717" Type="http://schemas.openxmlformats.org/officeDocument/2006/relationships/oleObject" Target="embeddings/oleObject852.bin"/><Relationship Id="rId1924" Type="http://schemas.openxmlformats.org/officeDocument/2006/relationships/image" Target="media/image960.wmf"/><Relationship Id="rId3072" Type="http://schemas.openxmlformats.org/officeDocument/2006/relationships/image" Target="media/image1534.wmf"/><Relationship Id="rId3377" Type="http://schemas.openxmlformats.org/officeDocument/2006/relationships/image" Target="media/image1687.wmf"/><Relationship Id="rId298" Type="http://schemas.openxmlformats.org/officeDocument/2006/relationships/oleObject" Target="embeddings/oleObject144.bin"/><Relationship Id="rId3584" Type="http://schemas.openxmlformats.org/officeDocument/2006/relationships/oleObject" Target="embeddings/oleObject1785.bin"/><Relationship Id="rId158" Type="http://schemas.openxmlformats.org/officeDocument/2006/relationships/oleObject" Target="embeddings/oleObject74.bin"/><Relationship Id="rId2186" Type="http://schemas.openxmlformats.org/officeDocument/2006/relationships/image" Target="media/image1091.wmf"/><Relationship Id="rId2393" Type="http://schemas.openxmlformats.org/officeDocument/2006/relationships/oleObject" Target="embeddings/oleObject1187.bin"/><Relationship Id="rId2698" Type="http://schemas.openxmlformats.org/officeDocument/2006/relationships/image" Target="media/image1347.wmf"/><Relationship Id="rId3237" Type="http://schemas.openxmlformats.org/officeDocument/2006/relationships/image" Target="media/image1617.wmf"/><Relationship Id="rId3444" Type="http://schemas.openxmlformats.org/officeDocument/2006/relationships/oleObject" Target="embeddings/oleObject1715.bin"/><Relationship Id="rId365" Type="http://schemas.openxmlformats.org/officeDocument/2006/relationships/image" Target="media/image180.wmf"/><Relationship Id="rId572" Type="http://schemas.openxmlformats.org/officeDocument/2006/relationships/oleObject" Target="embeddings/oleObject280.bin"/><Relationship Id="rId2046" Type="http://schemas.openxmlformats.org/officeDocument/2006/relationships/image" Target="media/image1021.wmf"/><Relationship Id="rId2253" Type="http://schemas.openxmlformats.org/officeDocument/2006/relationships/oleObject" Target="embeddings/oleObject1117.bin"/><Relationship Id="rId2460" Type="http://schemas.openxmlformats.org/officeDocument/2006/relationships/image" Target="media/image1228.wmf"/><Relationship Id="rId3304" Type="http://schemas.openxmlformats.org/officeDocument/2006/relationships/oleObject" Target="embeddings/oleObject1645.bin"/><Relationship Id="rId3511" Type="http://schemas.openxmlformats.org/officeDocument/2006/relationships/image" Target="media/image1754.wmf"/><Relationship Id="rId225" Type="http://schemas.openxmlformats.org/officeDocument/2006/relationships/image" Target="media/image111.wmf"/><Relationship Id="rId432" Type="http://schemas.openxmlformats.org/officeDocument/2006/relationships/oleObject" Target="embeddings/oleObject210.bin"/><Relationship Id="rId877" Type="http://schemas.openxmlformats.org/officeDocument/2006/relationships/oleObject" Target="embeddings/oleObject433.bin"/><Relationship Id="rId1062" Type="http://schemas.openxmlformats.org/officeDocument/2006/relationships/image" Target="media/image528.wmf"/><Relationship Id="rId2113" Type="http://schemas.openxmlformats.org/officeDocument/2006/relationships/oleObject" Target="embeddings/oleObject1050.bin"/><Relationship Id="rId2320" Type="http://schemas.openxmlformats.org/officeDocument/2006/relationships/image" Target="media/image1161.wmf"/><Relationship Id="rId2558" Type="http://schemas.openxmlformats.org/officeDocument/2006/relationships/image" Target="media/image1277.wmf"/><Relationship Id="rId2765" Type="http://schemas.openxmlformats.org/officeDocument/2006/relationships/oleObject" Target="embeddings/oleObject1376.bin"/><Relationship Id="rId2972" Type="http://schemas.openxmlformats.org/officeDocument/2006/relationships/image" Target="media/image1484.emf"/><Relationship Id="rId3609" Type="http://schemas.openxmlformats.org/officeDocument/2006/relationships/image" Target="media/image1803.wmf"/><Relationship Id="rId737" Type="http://schemas.openxmlformats.org/officeDocument/2006/relationships/oleObject" Target="embeddings/oleObject363.bin"/><Relationship Id="rId944" Type="http://schemas.openxmlformats.org/officeDocument/2006/relationships/image" Target="media/image469.wmf"/><Relationship Id="rId1367" Type="http://schemas.openxmlformats.org/officeDocument/2006/relationships/oleObject" Target="embeddings/oleObject677.bin"/><Relationship Id="rId1574" Type="http://schemas.openxmlformats.org/officeDocument/2006/relationships/image" Target="media/image785.wmf"/><Relationship Id="rId1781" Type="http://schemas.openxmlformats.org/officeDocument/2006/relationships/oleObject" Target="embeddings/oleObject884.bin"/><Relationship Id="rId2418" Type="http://schemas.openxmlformats.org/officeDocument/2006/relationships/image" Target="media/image1208.emf"/><Relationship Id="rId2625" Type="http://schemas.openxmlformats.org/officeDocument/2006/relationships/oleObject" Target="embeddings/oleObject1306.bin"/><Relationship Id="rId2832" Type="http://schemas.openxmlformats.org/officeDocument/2006/relationships/image" Target="media/image1414.emf"/><Relationship Id="rId73" Type="http://schemas.openxmlformats.org/officeDocument/2006/relationships/oleObject" Target="embeddings/oleObject32.bin"/><Relationship Id="rId804" Type="http://schemas.openxmlformats.org/officeDocument/2006/relationships/image" Target="media/image399.wmf"/><Relationship Id="rId1227" Type="http://schemas.openxmlformats.org/officeDocument/2006/relationships/oleObject" Target="embeddings/oleObject608.bin"/><Relationship Id="rId1434" Type="http://schemas.openxmlformats.org/officeDocument/2006/relationships/image" Target="media/image715.wmf"/><Relationship Id="rId1641" Type="http://schemas.openxmlformats.org/officeDocument/2006/relationships/oleObject" Target="embeddings/oleObject814.bin"/><Relationship Id="rId1879" Type="http://schemas.openxmlformats.org/officeDocument/2006/relationships/oleObject" Target="embeddings/oleObject933.bin"/><Relationship Id="rId3094" Type="http://schemas.openxmlformats.org/officeDocument/2006/relationships/image" Target="media/image1545.wmf"/><Relationship Id="rId1501" Type="http://schemas.openxmlformats.org/officeDocument/2006/relationships/oleObject" Target="embeddings/oleObject744.bin"/><Relationship Id="rId1739" Type="http://schemas.openxmlformats.org/officeDocument/2006/relationships/oleObject" Target="embeddings/oleObject863.bin"/><Relationship Id="rId1946" Type="http://schemas.openxmlformats.org/officeDocument/2006/relationships/image" Target="media/image971.wmf"/><Relationship Id="rId3399" Type="http://schemas.openxmlformats.org/officeDocument/2006/relationships/image" Target="media/image1698.wmf"/><Relationship Id="rId1806" Type="http://schemas.openxmlformats.org/officeDocument/2006/relationships/image" Target="media/image901.wmf"/><Relationship Id="rId3161" Type="http://schemas.openxmlformats.org/officeDocument/2006/relationships/oleObject" Target="embeddings/oleObject1574.bin"/><Relationship Id="rId3259" Type="http://schemas.openxmlformats.org/officeDocument/2006/relationships/image" Target="media/image1628.wmf"/><Relationship Id="rId3466" Type="http://schemas.openxmlformats.org/officeDocument/2006/relationships/oleObject" Target="embeddings/oleObject1726.bin"/><Relationship Id="rId387" Type="http://schemas.openxmlformats.org/officeDocument/2006/relationships/image" Target="media/image191.wmf"/><Relationship Id="rId594" Type="http://schemas.openxmlformats.org/officeDocument/2006/relationships/oleObject" Target="embeddings/oleObject291.bin"/><Relationship Id="rId2068" Type="http://schemas.openxmlformats.org/officeDocument/2006/relationships/image" Target="media/image1032.wmf"/><Relationship Id="rId2275" Type="http://schemas.openxmlformats.org/officeDocument/2006/relationships/oleObject" Target="embeddings/oleObject1128.bin"/><Relationship Id="rId3021" Type="http://schemas.openxmlformats.org/officeDocument/2006/relationships/oleObject" Target="embeddings/oleObject1504.bin"/><Relationship Id="rId3119" Type="http://schemas.openxmlformats.org/officeDocument/2006/relationships/oleObject" Target="embeddings/oleObject1553.bin"/><Relationship Id="rId3326" Type="http://schemas.openxmlformats.org/officeDocument/2006/relationships/oleObject" Target="embeddings/oleObject1656.bin"/><Relationship Id="rId247" Type="http://schemas.openxmlformats.org/officeDocument/2006/relationships/image" Target="media/image122.wmf"/><Relationship Id="rId899" Type="http://schemas.openxmlformats.org/officeDocument/2006/relationships/oleObject" Target="embeddings/oleObject444.bin"/><Relationship Id="rId1084" Type="http://schemas.openxmlformats.org/officeDocument/2006/relationships/image" Target="media/image539.wmf"/><Relationship Id="rId2482" Type="http://schemas.openxmlformats.org/officeDocument/2006/relationships/image" Target="media/image1239.wmf"/><Relationship Id="rId2787" Type="http://schemas.openxmlformats.org/officeDocument/2006/relationships/oleObject" Target="embeddings/oleObject1387.bin"/><Relationship Id="rId3533" Type="http://schemas.openxmlformats.org/officeDocument/2006/relationships/image" Target="media/image1765.wmf"/><Relationship Id="rId107" Type="http://schemas.openxmlformats.org/officeDocument/2006/relationships/oleObject" Target="embeddings/oleObject49.bin"/><Relationship Id="rId454" Type="http://schemas.openxmlformats.org/officeDocument/2006/relationships/oleObject" Target="embeddings/oleObject221.bin"/><Relationship Id="rId661" Type="http://schemas.openxmlformats.org/officeDocument/2006/relationships/image" Target="media/image328.wmf"/><Relationship Id="rId759" Type="http://schemas.openxmlformats.org/officeDocument/2006/relationships/oleObject" Target="embeddings/oleObject374.bin"/><Relationship Id="rId966" Type="http://schemas.openxmlformats.org/officeDocument/2006/relationships/image" Target="media/image480.wmf"/><Relationship Id="rId1291" Type="http://schemas.openxmlformats.org/officeDocument/2006/relationships/oleObject" Target="embeddings/oleObject640.bin"/><Relationship Id="rId1389" Type="http://schemas.openxmlformats.org/officeDocument/2006/relationships/oleObject" Target="embeddings/oleObject688.bin"/><Relationship Id="rId1596" Type="http://schemas.openxmlformats.org/officeDocument/2006/relationships/image" Target="media/image796.wmf"/><Relationship Id="rId2135" Type="http://schemas.openxmlformats.org/officeDocument/2006/relationships/oleObject" Target="embeddings/oleObject1061.bin"/><Relationship Id="rId2342" Type="http://schemas.openxmlformats.org/officeDocument/2006/relationships/image" Target="media/image1172.wmf"/><Relationship Id="rId2647" Type="http://schemas.openxmlformats.org/officeDocument/2006/relationships/oleObject" Target="embeddings/oleObject1317.bin"/><Relationship Id="rId2994" Type="http://schemas.openxmlformats.org/officeDocument/2006/relationships/image" Target="media/image1495.wmf"/><Relationship Id="rId3600" Type="http://schemas.openxmlformats.org/officeDocument/2006/relationships/oleObject" Target="embeddings/oleObject1793.bin"/><Relationship Id="rId314" Type="http://schemas.openxmlformats.org/officeDocument/2006/relationships/oleObject" Target="embeddings/oleObject152.bin"/><Relationship Id="rId521" Type="http://schemas.openxmlformats.org/officeDocument/2006/relationships/image" Target="media/image258.wmf"/><Relationship Id="rId619" Type="http://schemas.openxmlformats.org/officeDocument/2006/relationships/image" Target="media/image307.wmf"/><Relationship Id="rId1151" Type="http://schemas.openxmlformats.org/officeDocument/2006/relationships/oleObject" Target="embeddings/oleObject570.bin"/><Relationship Id="rId1249" Type="http://schemas.openxmlformats.org/officeDocument/2006/relationships/oleObject" Target="embeddings/oleObject619.bin"/><Relationship Id="rId2202" Type="http://schemas.openxmlformats.org/officeDocument/2006/relationships/image" Target="media/image1099.png"/><Relationship Id="rId2854" Type="http://schemas.openxmlformats.org/officeDocument/2006/relationships/image" Target="media/image1425.wmf"/><Relationship Id="rId95" Type="http://schemas.openxmlformats.org/officeDocument/2006/relationships/oleObject" Target="embeddings/oleObject43.bin"/><Relationship Id="rId826" Type="http://schemas.openxmlformats.org/officeDocument/2006/relationships/image" Target="media/image410.wmf"/><Relationship Id="rId1011" Type="http://schemas.openxmlformats.org/officeDocument/2006/relationships/oleObject" Target="embeddings/oleObject500.bin"/><Relationship Id="rId1109" Type="http://schemas.openxmlformats.org/officeDocument/2006/relationships/oleObject" Target="embeddings/oleObject549.bin"/><Relationship Id="rId1456" Type="http://schemas.openxmlformats.org/officeDocument/2006/relationships/image" Target="media/image726.wmf"/><Relationship Id="rId1663" Type="http://schemas.openxmlformats.org/officeDocument/2006/relationships/oleObject" Target="embeddings/oleObject825.bin"/><Relationship Id="rId1870" Type="http://schemas.openxmlformats.org/officeDocument/2006/relationships/image" Target="media/image933.wmf"/><Relationship Id="rId1968" Type="http://schemas.openxmlformats.org/officeDocument/2006/relationships/image" Target="media/image982.wmf"/><Relationship Id="rId2507" Type="http://schemas.openxmlformats.org/officeDocument/2006/relationships/oleObject" Target="embeddings/oleObject1247.bin"/><Relationship Id="rId2714" Type="http://schemas.openxmlformats.org/officeDocument/2006/relationships/image" Target="media/image1355.emf"/><Relationship Id="rId2921" Type="http://schemas.openxmlformats.org/officeDocument/2006/relationships/oleObject" Target="embeddings/oleObject1454.bin"/><Relationship Id="rId1316" Type="http://schemas.openxmlformats.org/officeDocument/2006/relationships/image" Target="media/image656.wmf"/><Relationship Id="rId1523" Type="http://schemas.openxmlformats.org/officeDocument/2006/relationships/oleObject" Target="embeddings/oleObject755.bin"/><Relationship Id="rId1730" Type="http://schemas.openxmlformats.org/officeDocument/2006/relationships/image" Target="media/image863.wmf"/><Relationship Id="rId3183" Type="http://schemas.openxmlformats.org/officeDocument/2006/relationships/oleObject" Target="embeddings/oleObject1585.bin"/><Relationship Id="rId3390" Type="http://schemas.openxmlformats.org/officeDocument/2006/relationships/oleObject" Target="embeddings/oleObject1688.bin"/><Relationship Id="rId22" Type="http://schemas.openxmlformats.org/officeDocument/2006/relationships/image" Target="media/image9.wmf"/><Relationship Id="rId1828" Type="http://schemas.openxmlformats.org/officeDocument/2006/relationships/image" Target="media/image912.wmf"/><Relationship Id="rId3043" Type="http://schemas.openxmlformats.org/officeDocument/2006/relationships/oleObject" Target="embeddings/oleObject1515.bin"/><Relationship Id="rId3250" Type="http://schemas.openxmlformats.org/officeDocument/2006/relationships/oleObject" Target="embeddings/oleObject1618.bin"/><Relationship Id="rId3488" Type="http://schemas.openxmlformats.org/officeDocument/2006/relationships/oleObject" Target="embeddings/oleObject1737.bin"/><Relationship Id="rId171" Type="http://schemas.openxmlformats.org/officeDocument/2006/relationships/image" Target="media/image84.wmf"/><Relationship Id="rId2297" Type="http://schemas.openxmlformats.org/officeDocument/2006/relationships/oleObject" Target="embeddings/oleObject1139.bin"/><Relationship Id="rId3348" Type="http://schemas.openxmlformats.org/officeDocument/2006/relationships/oleObject" Target="embeddings/oleObject1667.bin"/><Relationship Id="rId3555" Type="http://schemas.openxmlformats.org/officeDocument/2006/relationships/image" Target="media/image1776.wmf"/><Relationship Id="rId269" Type="http://schemas.openxmlformats.org/officeDocument/2006/relationships/image" Target="media/image133.wmf"/><Relationship Id="rId476" Type="http://schemas.openxmlformats.org/officeDocument/2006/relationships/oleObject" Target="embeddings/oleObject232.bin"/><Relationship Id="rId683" Type="http://schemas.openxmlformats.org/officeDocument/2006/relationships/image" Target="media/image339.wmf"/><Relationship Id="rId890" Type="http://schemas.openxmlformats.org/officeDocument/2006/relationships/image" Target="media/image442.wmf"/><Relationship Id="rId2157" Type="http://schemas.openxmlformats.org/officeDocument/2006/relationships/oleObject" Target="embeddings/oleObject1072.bin"/><Relationship Id="rId2364" Type="http://schemas.openxmlformats.org/officeDocument/2006/relationships/image" Target="media/image1183.wmf"/><Relationship Id="rId2571" Type="http://schemas.openxmlformats.org/officeDocument/2006/relationships/oleObject" Target="embeddings/oleObject1279.bin"/><Relationship Id="rId3110" Type="http://schemas.openxmlformats.org/officeDocument/2006/relationships/image" Target="media/image1553.wmf"/><Relationship Id="rId3208" Type="http://schemas.openxmlformats.org/officeDocument/2006/relationships/oleObject" Target="embeddings/oleObject1597.bin"/><Relationship Id="rId3415" Type="http://schemas.openxmlformats.org/officeDocument/2006/relationships/image" Target="media/image1706.wmf"/><Relationship Id="rId129" Type="http://schemas.openxmlformats.org/officeDocument/2006/relationships/oleObject" Target="embeddings/oleObject60.bin"/><Relationship Id="rId336" Type="http://schemas.openxmlformats.org/officeDocument/2006/relationships/oleObject" Target="embeddings/oleObject163.bin"/><Relationship Id="rId543" Type="http://schemas.openxmlformats.org/officeDocument/2006/relationships/image" Target="media/image269.wmf"/><Relationship Id="rId988" Type="http://schemas.openxmlformats.org/officeDocument/2006/relationships/image" Target="media/image491.wmf"/><Relationship Id="rId1173" Type="http://schemas.openxmlformats.org/officeDocument/2006/relationships/oleObject" Target="embeddings/oleObject581.bin"/><Relationship Id="rId1380" Type="http://schemas.openxmlformats.org/officeDocument/2006/relationships/image" Target="media/image688.wmf"/><Relationship Id="rId2017" Type="http://schemas.openxmlformats.org/officeDocument/2006/relationships/oleObject" Target="embeddings/oleObject1002.bin"/><Relationship Id="rId2224" Type="http://schemas.openxmlformats.org/officeDocument/2006/relationships/oleObject" Target="embeddings/oleObject1103.bin"/><Relationship Id="rId2669" Type="http://schemas.openxmlformats.org/officeDocument/2006/relationships/oleObject" Target="embeddings/oleObject1328.bin"/><Relationship Id="rId2876" Type="http://schemas.openxmlformats.org/officeDocument/2006/relationships/image" Target="media/image1436.wmf"/><Relationship Id="rId3622" Type="http://schemas.openxmlformats.org/officeDocument/2006/relationships/oleObject" Target="embeddings/oleObject1804.bin"/><Relationship Id="rId403" Type="http://schemas.openxmlformats.org/officeDocument/2006/relationships/image" Target="media/image199.wmf"/><Relationship Id="rId750" Type="http://schemas.openxmlformats.org/officeDocument/2006/relationships/image" Target="media/image372.wmf"/><Relationship Id="rId848" Type="http://schemas.openxmlformats.org/officeDocument/2006/relationships/image" Target="media/image421.wmf"/><Relationship Id="rId1033" Type="http://schemas.openxmlformats.org/officeDocument/2006/relationships/oleObject" Target="embeddings/oleObject511.bin"/><Relationship Id="rId1478" Type="http://schemas.openxmlformats.org/officeDocument/2006/relationships/image" Target="media/image737.wmf"/><Relationship Id="rId1685" Type="http://schemas.openxmlformats.org/officeDocument/2006/relationships/oleObject" Target="embeddings/oleObject836.bin"/><Relationship Id="rId1892" Type="http://schemas.openxmlformats.org/officeDocument/2006/relationships/image" Target="media/image944.wmf"/><Relationship Id="rId2431" Type="http://schemas.openxmlformats.org/officeDocument/2006/relationships/oleObject" Target="embeddings/oleObject1209.bin"/><Relationship Id="rId2529" Type="http://schemas.openxmlformats.org/officeDocument/2006/relationships/oleObject" Target="embeddings/oleObject1258.bin"/><Relationship Id="rId2736" Type="http://schemas.openxmlformats.org/officeDocument/2006/relationships/image" Target="media/image1366.emf"/><Relationship Id="rId610" Type="http://schemas.openxmlformats.org/officeDocument/2006/relationships/oleObject" Target="embeddings/oleObject299.bin"/><Relationship Id="rId708" Type="http://schemas.openxmlformats.org/officeDocument/2006/relationships/image" Target="media/image351.wmf"/><Relationship Id="rId915" Type="http://schemas.openxmlformats.org/officeDocument/2006/relationships/oleObject" Target="embeddings/oleObject452.bin"/><Relationship Id="rId1240" Type="http://schemas.openxmlformats.org/officeDocument/2006/relationships/image" Target="media/image617.wmf"/><Relationship Id="rId1338" Type="http://schemas.openxmlformats.org/officeDocument/2006/relationships/image" Target="media/image667.wmf"/><Relationship Id="rId1545" Type="http://schemas.openxmlformats.org/officeDocument/2006/relationships/oleObject" Target="embeddings/oleObject766.bin"/><Relationship Id="rId2943" Type="http://schemas.openxmlformats.org/officeDocument/2006/relationships/oleObject" Target="embeddings/oleObject1465.bin"/><Relationship Id="rId1100" Type="http://schemas.openxmlformats.org/officeDocument/2006/relationships/image" Target="media/image547.wmf"/><Relationship Id="rId1405" Type="http://schemas.openxmlformats.org/officeDocument/2006/relationships/oleObject" Target="embeddings/oleObject696.bin"/><Relationship Id="rId1752" Type="http://schemas.openxmlformats.org/officeDocument/2006/relationships/image" Target="media/image874.wmf"/><Relationship Id="rId2803" Type="http://schemas.openxmlformats.org/officeDocument/2006/relationships/oleObject" Target="embeddings/oleObject1395.bin"/><Relationship Id="rId44" Type="http://schemas.openxmlformats.org/officeDocument/2006/relationships/image" Target="media/image20.wmf"/><Relationship Id="rId1612" Type="http://schemas.openxmlformats.org/officeDocument/2006/relationships/image" Target="media/image804.wmf"/><Relationship Id="rId1917" Type="http://schemas.openxmlformats.org/officeDocument/2006/relationships/oleObject" Target="embeddings/oleObject952.bin"/><Relationship Id="rId3065" Type="http://schemas.openxmlformats.org/officeDocument/2006/relationships/oleObject" Target="embeddings/oleObject1526.bin"/><Relationship Id="rId3272" Type="http://schemas.openxmlformats.org/officeDocument/2006/relationships/oleObject" Target="embeddings/oleObject1629.bin"/><Relationship Id="rId193" Type="http://schemas.openxmlformats.org/officeDocument/2006/relationships/image" Target="media/image95.wmf"/><Relationship Id="rId498" Type="http://schemas.openxmlformats.org/officeDocument/2006/relationships/oleObject" Target="embeddings/oleObject243.bin"/><Relationship Id="rId2081" Type="http://schemas.openxmlformats.org/officeDocument/2006/relationships/oleObject" Target="embeddings/oleObject1034.bin"/><Relationship Id="rId2179" Type="http://schemas.openxmlformats.org/officeDocument/2006/relationships/oleObject" Target="embeddings/oleObject1083.bin"/><Relationship Id="rId3132" Type="http://schemas.openxmlformats.org/officeDocument/2006/relationships/image" Target="media/image1564.wmf"/><Relationship Id="rId3577" Type="http://schemas.openxmlformats.org/officeDocument/2006/relationships/image" Target="media/image1787.wmf"/><Relationship Id="rId260" Type="http://schemas.openxmlformats.org/officeDocument/2006/relationships/oleObject" Target="embeddings/oleObject125.bin"/><Relationship Id="rId2386" Type="http://schemas.openxmlformats.org/officeDocument/2006/relationships/image" Target="media/image1194.wmf"/><Relationship Id="rId2593" Type="http://schemas.openxmlformats.org/officeDocument/2006/relationships/oleObject" Target="embeddings/oleObject1290.bin"/><Relationship Id="rId3437" Type="http://schemas.openxmlformats.org/officeDocument/2006/relationships/image" Target="media/image1717.wmf"/><Relationship Id="rId3644" Type="http://schemas.microsoft.com/office/2011/relationships/people" Target="people.xml"/><Relationship Id="rId120" Type="http://schemas.openxmlformats.org/officeDocument/2006/relationships/image" Target="media/image58.wmf"/><Relationship Id="rId358" Type="http://schemas.openxmlformats.org/officeDocument/2006/relationships/oleObject" Target="embeddings/oleObject173.bin"/><Relationship Id="rId565" Type="http://schemas.openxmlformats.org/officeDocument/2006/relationships/image" Target="media/image280.wmf"/><Relationship Id="rId772" Type="http://schemas.openxmlformats.org/officeDocument/2006/relationships/image" Target="media/image383.wmf"/><Relationship Id="rId1195" Type="http://schemas.openxmlformats.org/officeDocument/2006/relationships/oleObject" Target="embeddings/oleObject592.bin"/><Relationship Id="rId2039" Type="http://schemas.openxmlformats.org/officeDocument/2006/relationships/oleObject" Target="embeddings/oleObject1013.bin"/><Relationship Id="rId2246" Type="http://schemas.openxmlformats.org/officeDocument/2006/relationships/image" Target="media/image1124.wmf"/><Relationship Id="rId2453" Type="http://schemas.openxmlformats.org/officeDocument/2006/relationships/oleObject" Target="embeddings/oleObject1220.bin"/><Relationship Id="rId2660" Type="http://schemas.openxmlformats.org/officeDocument/2006/relationships/image" Target="media/image1328.wmf"/><Relationship Id="rId2898" Type="http://schemas.openxmlformats.org/officeDocument/2006/relationships/image" Target="media/image1447.wmf"/><Relationship Id="rId3504" Type="http://schemas.openxmlformats.org/officeDocument/2006/relationships/oleObject" Target="embeddings/oleObject1745.bin"/><Relationship Id="rId218" Type="http://schemas.openxmlformats.org/officeDocument/2006/relationships/oleObject" Target="embeddings/oleObject104.bin"/><Relationship Id="rId425" Type="http://schemas.openxmlformats.org/officeDocument/2006/relationships/image" Target="media/image210.wmf"/><Relationship Id="rId632" Type="http://schemas.openxmlformats.org/officeDocument/2006/relationships/oleObject" Target="embeddings/oleObject310.bin"/><Relationship Id="rId1055" Type="http://schemas.openxmlformats.org/officeDocument/2006/relationships/oleObject" Target="embeddings/oleObject522.bin"/><Relationship Id="rId1262" Type="http://schemas.openxmlformats.org/officeDocument/2006/relationships/image" Target="media/image628.wmf"/><Relationship Id="rId2106" Type="http://schemas.openxmlformats.org/officeDocument/2006/relationships/image" Target="media/image1051.wmf"/><Relationship Id="rId2313" Type="http://schemas.openxmlformats.org/officeDocument/2006/relationships/oleObject" Target="embeddings/oleObject1147.bin"/><Relationship Id="rId2520" Type="http://schemas.openxmlformats.org/officeDocument/2006/relationships/image" Target="media/image1258.wmf"/><Relationship Id="rId2758" Type="http://schemas.openxmlformats.org/officeDocument/2006/relationships/image" Target="media/image1377.emf"/><Relationship Id="rId2965" Type="http://schemas.openxmlformats.org/officeDocument/2006/relationships/oleObject" Target="embeddings/oleObject1476.bin"/><Relationship Id="rId937" Type="http://schemas.openxmlformats.org/officeDocument/2006/relationships/oleObject" Target="embeddings/oleObject463.bin"/><Relationship Id="rId1122" Type="http://schemas.openxmlformats.org/officeDocument/2006/relationships/image" Target="media/image558.wmf"/><Relationship Id="rId1567" Type="http://schemas.openxmlformats.org/officeDocument/2006/relationships/oleObject" Target="embeddings/oleObject777.bin"/><Relationship Id="rId1774" Type="http://schemas.openxmlformats.org/officeDocument/2006/relationships/image" Target="media/image885.wmf"/><Relationship Id="rId1981" Type="http://schemas.openxmlformats.org/officeDocument/2006/relationships/oleObject" Target="embeddings/oleObject984.bin"/><Relationship Id="rId2618" Type="http://schemas.openxmlformats.org/officeDocument/2006/relationships/image" Target="media/image1307.wmf"/><Relationship Id="rId2825" Type="http://schemas.openxmlformats.org/officeDocument/2006/relationships/oleObject" Target="embeddings/oleObject1406.bin"/><Relationship Id="rId66" Type="http://schemas.openxmlformats.org/officeDocument/2006/relationships/image" Target="media/image31.wmf"/><Relationship Id="rId1427" Type="http://schemas.openxmlformats.org/officeDocument/2006/relationships/oleObject" Target="embeddings/oleObject707.bin"/><Relationship Id="rId1634" Type="http://schemas.openxmlformats.org/officeDocument/2006/relationships/image" Target="media/image815.wmf"/><Relationship Id="rId1841" Type="http://schemas.openxmlformats.org/officeDocument/2006/relationships/oleObject" Target="embeddings/oleObject914.bin"/><Relationship Id="rId3087" Type="http://schemas.openxmlformats.org/officeDocument/2006/relationships/oleObject" Target="embeddings/oleObject1537.bin"/><Relationship Id="rId3294" Type="http://schemas.openxmlformats.org/officeDocument/2006/relationships/oleObject" Target="embeddings/oleObject1640.bin"/><Relationship Id="rId1939" Type="http://schemas.openxmlformats.org/officeDocument/2006/relationships/oleObject" Target="embeddings/oleObject963.bin"/><Relationship Id="rId3599" Type="http://schemas.openxmlformats.org/officeDocument/2006/relationships/image" Target="media/image1798.wmf"/><Relationship Id="rId1701" Type="http://schemas.openxmlformats.org/officeDocument/2006/relationships/oleObject" Target="embeddings/oleObject844.bin"/><Relationship Id="rId3154" Type="http://schemas.openxmlformats.org/officeDocument/2006/relationships/image" Target="media/image1575.wmf"/><Relationship Id="rId3361" Type="http://schemas.openxmlformats.org/officeDocument/2006/relationships/image" Target="media/image1679.wmf"/><Relationship Id="rId3459" Type="http://schemas.openxmlformats.org/officeDocument/2006/relationships/image" Target="media/image1728.wmf"/><Relationship Id="rId282" Type="http://schemas.openxmlformats.org/officeDocument/2006/relationships/oleObject" Target="embeddings/oleObject136.bin"/><Relationship Id="rId587" Type="http://schemas.openxmlformats.org/officeDocument/2006/relationships/image" Target="media/image291.wmf"/><Relationship Id="rId2170" Type="http://schemas.openxmlformats.org/officeDocument/2006/relationships/image" Target="media/image1083.wmf"/><Relationship Id="rId2268" Type="http://schemas.openxmlformats.org/officeDocument/2006/relationships/image" Target="media/image1135.wmf"/><Relationship Id="rId3014" Type="http://schemas.openxmlformats.org/officeDocument/2006/relationships/image" Target="media/image1505.wmf"/><Relationship Id="rId3221" Type="http://schemas.openxmlformats.org/officeDocument/2006/relationships/image" Target="media/image1609.wmf"/><Relationship Id="rId3319" Type="http://schemas.openxmlformats.org/officeDocument/2006/relationships/image" Target="media/image1658.wmf"/><Relationship Id="rId8" Type="http://schemas.openxmlformats.org/officeDocument/2006/relationships/image" Target="media/image1.jpeg"/><Relationship Id="rId142" Type="http://schemas.openxmlformats.org/officeDocument/2006/relationships/oleObject" Target="embeddings/oleObject66.bin"/><Relationship Id="rId447" Type="http://schemas.openxmlformats.org/officeDocument/2006/relationships/image" Target="media/image221.wmf"/><Relationship Id="rId794" Type="http://schemas.openxmlformats.org/officeDocument/2006/relationships/image" Target="media/image394.wmf"/><Relationship Id="rId1077" Type="http://schemas.openxmlformats.org/officeDocument/2006/relationships/oleObject" Target="embeddings/oleObject533.bin"/><Relationship Id="rId2030" Type="http://schemas.openxmlformats.org/officeDocument/2006/relationships/image" Target="media/image1013.wmf"/><Relationship Id="rId2128" Type="http://schemas.openxmlformats.org/officeDocument/2006/relationships/image" Target="media/image1062.wmf"/><Relationship Id="rId2475" Type="http://schemas.openxmlformats.org/officeDocument/2006/relationships/oleObject" Target="embeddings/oleObject1231.bin"/><Relationship Id="rId2682" Type="http://schemas.openxmlformats.org/officeDocument/2006/relationships/image" Target="media/image1339.wmf"/><Relationship Id="rId2987" Type="http://schemas.openxmlformats.org/officeDocument/2006/relationships/oleObject" Target="embeddings/oleObject1487.bin"/><Relationship Id="rId3526" Type="http://schemas.openxmlformats.org/officeDocument/2006/relationships/oleObject" Target="embeddings/oleObject1756.bin"/><Relationship Id="rId654" Type="http://schemas.openxmlformats.org/officeDocument/2006/relationships/oleObject" Target="embeddings/oleObject321.bin"/><Relationship Id="rId861" Type="http://schemas.openxmlformats.org/officeDocument/2006/relationships/oleObject" Target="embeddings/oleObject425.bin"/><Relationship Id="rId959" Type="http://schemas.openxmlformats.org/officeDocument/2006/relationships/oleObject" Target="embeddings/oleObject474.bin"/><Relationship Id="rId1284" Type="http://schemas.openxmlformats.org/officeDocument/2006/relationships/image" Target="media/image639.wmf"/><Relationship Id="rId1491" Type="http://schemas.openxmlformats.org/officeDocument/2006/relationships/oleObject" Target="embeddings/oleObject739.bin"/><Relationship Id="rId1589" Type="http://schemas.openxmlformats.org/officeDocument/2006/relationships/oleObject" Target="embeddings/oleObject788.bin"/><Relationship Id="rId2335" Type="http://schemas.openxmlformats.org/officeDocument/2006/relationships/oleObject" Target="embeddings/oleObject1158.bin"/><Relationship Id="rId2542" Type="http://schemas.openxmlformats.org/officeDocument/2006/relationships/image" Target="media/image1269.wmf"/><Relationship Id="rId307" Type="http://schemas.openxmlformats.org/officeDocument/2006/relationships/image" Target="media/image152.wmf"/><Relationship Id="rId514" Type="http://schemas.openxmlformats.org/officeDocument/2006/relationships/oleObject" Target="embeddings/oleObject251.bin"/><Relationship Id="rId721" Type="http://schemas.openxmlformats.org/officeDocument/2006/relationships/oleObject" Target="embeddings/oleObject355.bin"/><Relationship Id="rId1144" Type="http://schemas.openxmlformats.org/officeDocument/2006/relationships/image" Target="media/image569.wmf"/><Relationship Id="rId1351" Type="http://schemas.openxmlformats.org/officeDocument/2006/relationships/oleObject" Target="embeddings/oleObject669.bin"/><Relationship Id="rId1449" Type="http://schemas.openxmlformats.org/officeDocument/2006/relationships/oleObject" Target="embeddings/oleObject718.bin"/><Relationship Id="rId1796" Type="http://schemas.openxmlformats.org/officeDocument/2006/relationships/image" Target="media/image896.wmf"/><Relationship Id="rId2402" Type="http://schemas.openxmlformats.org/officeDocument/2006/relationships/image" Target="media/image1202.wmf"/><Relationship Id="rId2847" Type="http://schemas.openxmlformats.org/officeDocument/2006/relationships/oleObject" Target="embeddings/oleObject1417.bin"/><Relationship Id="rId88" Type="http://schemas.openxmlformats.org/officeDocument/2006/relationships/image" Target="media/image42.wmf"/><Relationship Id="rId819" Type="http://schemas.openxmlformats.org/officeDocument/2006/relationships/oleObject" Target="embeddings/oleObject404.bin"/><Relationship Id="rId1004" Type="http://schemas.openxmlformats.org/officeDocument/2006/relationships/image" Target="media/image499.wmf"/><Relationship Id="rId1211" Type="http://schemas.openxmlformats.org/officeDocument/2006/relationships/oleObject" Target="embeddings/oleObject600.bin"/><Relationship Id="rId1656" Type="http://schemas.openxmlformats.org/officeDocument/2006/relationships/image" Target="media/image826.wmf"/><Relationship Id="rId1863" Type="http://schemas.openxmlformats.org/officeDocument/2006/relationships/oleObject" Target="embeddings/oleObject925.bin"/><Relationship Id="rId2707" Type="http://schemas.openxmlformats.org/officeDocument/2006/relationships/oleObject" Target="embeddings/oleObject1347.bin"/><Relationship Id="rId2914" Type="http://schemas.openxmlformats.org/officeDocument/2006/relationships/image" Target="media/image1455.wmf"/><Relationship Id="rId1309" Type="http://schemas.openxmlformats.org/officeDocument/2006/relationships/oleObject" Target="embeddings/oleObject648.bin"/><Relationship Id="rId1516" Type="http://schemas.openxmlformats.org/officeDocument/2006/relationships/image" Target="media/image756.wmf"/><Relationship Id="rId1723" Type="http://schemas.openxmlformats.org/officeDocument/2006/relationships/oleObject" Target="embeddings/oleObject855.bin"/><Relationship Id="rId1930" Type="http://schemas.openxmlformats.org/officeDocument/2006/relationships/image" Target="media/image963.wmf"/><Relationship Id="rId3176" Type="http://schemas.openxmlformats.org/officeDocument/2006/relationships/image" Target="media/image1586.wmf"/><Relationship Id="rId3383" Type="http://schemas.openxmlformats.org/officeDocument/2006/relationships/image" Target="media/image1690.wmf"/><Relationship Id="rId3590" Type="http://schemas.openxmlformats.org/officeDocument/2006/relationships/oleObject" Target="embeddings/oleObject1788.bin"/><Relationship Id="rId15" Type="http://schemas.openxmlformats.org/officeDocument/2006/relationships/oleObject" Target="embeddings/oleObject3.bin"/><Relationship Id="rId2192" Type="http://schemas.openxmlformats.org/officeDocument/2006/relationships/image" Target="media/image1094.wmf"/><Relationship Id="rId3036" Type="http://schemas.openxmlformats.org/officeDocument/2006/relationships/image" Target="media/image1516.wmf"/><Relationship Id="rId3243" Type="http://schemas.openxmlformats.org/officeDocument/2006/relationships/image" Target="media/image1620.wmf"/><Relationship Id="rId164" Type="http://schemas.openxmlformats.org/officeDocument/2006/relationships/oleObject" Target="embeddings/oleObject77.bin"/><Relationship Id="rId371" Type="http://schemas.openxmlformats.org/officeDocument/2006/relationships/image" Target="media/image183.wmf"/><Relationship Id="rId2052" Type="http://schemas.openxmlformats.org/officeDocument/2006/relationships/image" Target="media/image1024.wmf"/><Relationship Id="rId2497" Type="http://schemas.openxmlformats.org/officeDocument/2006/relationships/oleObject" Target="embeddings/oleObject1242.bin"/><Relationship Id="rId3450" Type="http://schemas.openxmlformats.org/officeDocument/2006/relationships/oleObject" Target="embeddings/oleObject1718.bin"/><Relationship Id="rId3548" Type="http://schemas.openxmlformats.org/officeDocument/2006/relationships/oleObject" Target="embeddings/oleObject1767.bin"/><Relationship Id="rId469" Type="http://schemas.openxmlformats.org/officeDocument/2006/relationships/image" Target="media/image232.wmf"/><Relationship Id="rId676" Type="http://schemas.openxmlformats.org/officeDocument/2006/relationships/oleObject" Target="embeddings/oleObject332.bin"/><Relationship Id="rId883" Type="http://schemas.openxmlformats.org/officeDocument/2006/relationships/oleObject" Target="embeddings/oleObject436.bin"/><Relationship Id="rId1099" Type="http://schemas.openxmlformats.org/officeDocument/2006/relationships/oleObject" Target="embeddings/oleObject544.bin"/><Relationship Id="rId2357" Type="http://schemas.openxmlformats.org/officeDocument/2006/relationships/oleObject" Target="embeddings/oleObject1169.bin"/><Relationship Id="rId2564" Type="http://schemas.openxmlformats.org/officeDocument/2006/relationships/image" Target="media/image1280.wmf"/><Relationship Id="rId3103" Type="http://schemas.openxmlformats.org/officeDocument/2006/relationships/oleObject" Target="embeddings/oleObject1545.bin"/><Relationship Id="rId3310" Type="http://schemas.openxmlformats.org/officeDocument/2006/relationships/oleObject" Target="embeddings/oleObject1648.bin"/><Relationship Id="rId3408" Type="http://schemas.openxmlformats.org/officeDocument/2006/relationships/oleObject" Target="embeddings/oleObject1697.bin"/><Relationship Id="rId3615" Type="http://schemas.openxmlformats.org/officeDocument/2006/relationships/image" Target="media/image1806.wmf"/><Relationship Id="rId231" Type="http://schemas.openxmlformats.org/officeDocument/2006/relationships/image" Target="media/image114.wmf"/><Relationship Id="rId329" Type="http://schemas.openxmlformats.org/officeDocument/2006/relationships/image" Target="media/image163.wmf"/><Relationship Id="rId536" Type="http://schemas.openxmlformats.org/officeDocument/2006/relationships/oleObject" Target="embeddings/oleObject262.bin"/><Relationship Id="rId1166" Type="http://schemas.openxmlformats.org/officeDocument/2006/relationships/image" Target="media/image580.wmf"/><Relationship Id="rId1373" Type="http://schemas.openxmlformats.org/officeDocument/2006/relationships/oleObject" Target="embeddings/oleObject680.bin"/><Relationship Id="rId2217" Type="http://schemas.openxmlformats.org/officeDocument/2006/relationships/image" Target="media/image1109.wmf"/><Relationship Id="rId2771" Type="http://schemas.openxmlformats.org/officeDocument/2006/relationships/oleObject" Target="embeddings/oleObject1379.bin"/><Relationship Id="rId2869" Type="http://schemas.openxmlformats.org/officeDocument/2006/relationships/oleObject" Target="embeddings/oleObject1428.bin"/><Relationship Id="rId743" Type="http://schemas.openxmlformats.org/officeDocument/2006/relationships/oleObject" Target="embeddings/oleObject366.bin"/><Relationship Id="rId950" Type="http://schemas.openxmlformats.org/officeDocument/2006/relationships/image" Target="media/image472.wmf"/><Relationship Id="rId1026" Type="http://schemas.openxmlformats.org/officeDocument/2006/relationships/image" Target="media/image510.wmf"/><Relationship Id="rId1580" Type="http://schemas.openxmlformats.org/officeDocument/2006/relationships/image" Target="media/image788.wmf"/><Relationship Id="rId1678" Type="http://schemas.openxmlformats.org/officeDocument/2006/relationships/image" Target="media/image837.wmf"/><Relationship Id="rId1885" Type="http://schemas.openxmlformats.org/officeDocument/2006/relationships/oleObject" Target="embeddings/oleObject936.bin"/><Relationship Id="rId2424" Type="http://schemas.openxmlformats.org/officeDocument/2006/relationships/oleObject" Target="embeddings/oleObject1205.bin"/><Relationship Id="rId2631" Type="http://schemas.openxmlformats.org/officeDocument/2006/relationships/oleObject" Target="embeddings/oleObject1309.bin"/><Relationship Id="rId2729" Type="http://schemas.openxmlformats.org/officeDocument/2006/relationships/oleObject" Target="embeddings/oleObject1358.bin"/><Relationship Id="rId2936" Type="http://schemas.openxmlformats.org/officeDocument/2006/relationships/image" Target="media/image1466.wmf"/><Relationship Id="rId603" Type="http://schemas.openxmlformats.org/officeDocument/2006/relationships/image" Target="media/image299.wmf"/><Relationship Id="rId810" Type="http://schemas.openxmlformats.org/officeDocument/2006/relationships/image" Target="media/image402.wmf"/><Relationship Id="rId908" Type="http://schemas.openxmlformats.org/officeDocument/2006/relationships/image" Target="media/image451.wmf"/><Relationship Id="rId1233" Type="http://schemas.openxmlformats.org/officeDocument/2006/relationships/oleObject" Target="embeddings/oleObject611.bin"/><Relationship Id="rId1440" Type="http://schemas.openxmlformats.org/officeDocument/2006/relationships/image" Target="media/image718.wmf"/><Relationship Id="rId1538" Type="http://schemas.openxmlformats.org/officeDocument/2006/relationships/image" Target="media/image767.wmf"/><Relationship Id="rId1300" Type="http://schemas.openxmlformats.org/officeDocument/2006/relationships/image" Target="media/image648.wmf"/><Relationship Id="rId1745" Type="http://schemas.openxmlformats.org/officeDocument/2006/relationships/oleObject" Target="embeddings/oleObject866.bin"/><Relationship Id="rId1952" Type="http://schemas.openxmlformats.org/officeDocument/2006/relationships/image" Target="media/image974.wmf"/><Relationship Id="rId3198" Type="http://schemas.openxmlformats.org/officeDocument/2006/relationships/image" Target="media/image1597.wmf"/><Relationship Id="rId37" Type="http://schemas.openxmlformats.org/officeDocument/2006/relationships/oleObject" Target="embeddings/oleObject14.bin"/><Relationship Id="rId1605" Type="http://schemas.openxmlformats.org/officeDocument/2006/relationships/oleObject" Target="embeddings/oleObject796.bin"/><Relationship Id="rId1812" Type="http://schemas.openxmlformats.org/officeDocument/2006/relationships/image" Target="media/image904.wmf"/><Relationship Id="rId3058" Type="http://schemas.openxmlformats.org/officeDocument/2006/relationships/image" Target="media/image1527.wmf"/><Relationship Id="rId3265" Type="http://schemas.openxmlformats.org/officeDocument/2006/relationships/image" Target="media/image1631.wmf"/><Relationship Id="rId3472" Type="http://schemas.openxmlformats.org/officeDocument/2006/relationships/oleObject" Target="embeddings/oleObject1729.bin"/><Relationship Id="rId186" Type="http://schemas.openxmlformats.org/officeDocument/2006/relationships/oleObject" Target="embeddings/oleObject88.bin"/><Relationship Id="rId393" Type="http://schemas.openxmlformats.org/officeDocument/2006/relationships/image" Target="media/image194.wmf"/><Relationship Id="rId2074" Type="http://schemas.openxmlformats.org/officeDocument/2006/relationships/image" Target="media/image1035.wmf"/><Relationship Id="rId2281" Type="http://schemas.openxmlformats.org/officeDocument/2006/relationships/oleObject" Target="embeddings/oleObject1131.bin"/><Relationship Id="rId3125" Type="http://schemas.openxmlformats.org/officeDocument/2006/relationships/oleObject" Target="embeddings/oleObject1556.bin"/><Relationship Id="rId3332" Type="http://schemas.openxmlformats.org/officeDocument/2006/relationships/oleObject" Target="embeddings/oleObject1659.bin"/><Relationship Id="rId253" Type="http://schemas.openxmlformats.org/officeDocument/2006/relationships/image" Target="media/image125.wmf"/><Relationship Id="rId460" Type="http://schemas.openxmlformats.org/officeDocument/2006/relationships/oleObject" Target="embeddings/oleObject224.bin"/><Relationship Id="rId698" Type="http://schemas.openxmlformats.org/officeDocument/2006/relationships/image" Target="media/image346.wmf"/><Relationship Id="rId1090" Type="http://schemas.openxmlformats.org/officeDocument/2006/relationships/image" Target="media/image542.wmf"/><Relationship Id="rId2141" Type="http://schemas.openxmlformats.org/officeDocument/2006/relationships/oleObject" Target="embeddings/oleObject1064.bin"/><Relationship Id="rId2379" Type="http://schemas.openxmlformats.org/officeDocument/2006/relationships/oleObject" Target="embeddings/oleObject1180.bin"/><Relationship Id="rId2586" Type="http://schemas.openxmlformats.org/officeDocument/2006/relationships/image" Target="media/image1291.wmf"/><Relationship Id="rId2793" Type="http://schemas.openxmlformats.org/officeDocument/2006/relationships/oleObject" Target="embeddings/oleObject1390.bin"/><Relationship Id="rId3637" Type="http://schemas.openxmlformats.org/officeDocument/2006/relationships/image" Target="media/image1817.wmf"/><Relationship Id="rId113" Type="http://schemas.openxmlformats.org/officeDocument/2006/relationships/oleObject" Target="embeddings/oleObject52.bin"/><Relationship Id="rId320" Type="http://schemas.openxmlformats.org/officeDocument/2006/relationships/oleObject" Target="embeddings/oleObject155.bin"/><Relationship Id="rId558" Type="http://schemas.openxmlformats.org/officeDocument/2006/relationships/oleObject" Target="embeddings/oleObject273.bin"/><Relationship Id="rId765" Type="http://schemas.openxmlformats.org/officeDocument/2006/relationships/oleObject" Target="embeddings/oleObject377.bin"/><Relationship Id="rId972" Type="http://schemas.openxmlformats.org/officeDocument/2006/relationships/image" Target="media/image483.wmf"/><Relationship Id="rId1188" Type="http://schemas.openxmlformats.org/officeDocument/2006/relationships/image" Target="media/image591.wmf"/><Relationship Id="rId1395" Type="http://schemas.openxmlformats.org/officeDocument/2006/relationships/oleObject" Target="embeddings/oleObject691.bin"/><Relationship Id="rId2001" Type="http://schemas.openxmlformats.org/officeDocument/2006/relationships/oleObject" Target="embeddings/oleObject994.bin"/><Relationship Id="rId2239" Type="http://schemas.openxmlformats.org/officeDocument/2006/relationships/image" Target="media/image1120.wmf"/><Relationship Id="rId2446" Type="http://schemas.openxmlformats.org/officeDocument/2006/relationships/image" Target="media/image1221.wmf"/><Relationship Id="rId2653" Type="http://schemas.openxmlformats.org/officeDocument/2006/relationships/oleObject" Target="embeddings/oleObject1320.bin"/><Relationship Id="rId2860" Type="http://schemas.openxmlformats.org/officeDocument/2006/relationships/image" Target="media/image1428.wmf"/><Relationship Id="rId418" Type="http://schemas.openxmlformats.org/officeDocument/2006/relationships/oleObject" Target="embeddings/oleObject203.bin"/><Relationship Id="rId625" Type="http://schemas.openxmlformats.org/officeDocument/2006/relationships/image" Target="media/image310.wmf"/><Relationship Id="rId832" Type="http://schemas.openxmlformats.org/officeDocument/2006/relationships/image" Target="media/image413.wmf"/><Relationship Id="rId1048" Type="http://schemas.openxmlformats.org/officeDocument/2006/relationships/image" Target="media/image521.wmf"/><Relationship Id="rId1255" Type="http://schemas.openxmlformats.org/officeDocument/2006/relationships/oleObject" Target="embeddings/oleObject622.bin"/><Relationship Id="rId1462" Type="http://schemas.openxmlformats.org/officeDocument/2006/relationships/image" Target="media/image729.wmf"/><Relationship Id="rId2306" Type="http://schemas.openxmlformats.org/officeDocument/2006/relationships/image" Target="media/image1154.wmf"/><Relationship Id="rId2513" Type="http://schemas.openxmlformats.org/officeDocument/2006/relationships/oleObject" Target="embeddings/oleObject1250.bin"/><Relationship Id="rId2958" Type="http://schemas.openxmlformats.org/officeDocument/2006/relationships/image" Target="media/image1477.emf"/><Relationship Id="rId1115" Type="http://schemas.openxmlformats.org/officeDocument/2006/relationships/oleObject" Target="embeddings/oleObject552.bin"/><Relationship Id="rId1322" Type="http://schemas.openxmlformats.org/officeDocument/2006/relationships/image" Target="media/image659.wmf"/><Relationship Id="rId1767" Type="http://schemas.openxmlformats.org/officeDocument/2006/relationships/oleObject" Target="embeddings/oleObject877.bin"/><Relationship Id="rId1974" Type="http://schemas.openxmlformats.org/officeDocument/2006/relationships/image" Target="media/image985.wmf"/><Relationship Id="rId2720" Type="http://schemas.openxmlformats.org/officeDocument/2006/relationships/image" Target="media/image1358.emf"/><Relationship Id="rId2818" Type="http://schemas.openxmlformats.org/officeDocument/2006/relationships/image" Target="media/image1407.emf"/><Relationship Id="rId59" Type="http://schemas.openxmlformats.org/officeDocument/2006/relationships/oleObject" Target="embeddings/oleObject25.bin"/><Relationship Id="rId1627" Type="http://schemas.openxmlformats.org/officeDocument/2006/relationships/oleObject" Target="embeddings/oleObject807.bin"/><Relationship Id="rId1834" Type="http://schemas.openxmlformats.org/officeDocument/2006/relationships/image" Target="media/image915.wmf"/><Relationship Id="rId3287" Type="http://schemas.openxmlformats.org/officeDocument/2006/relationships/image" Target="media/image1642.wmf"/><Relationship Id="rId2096" Type="http://schemas.openxmlformats.org/officeDocument/2006/relationships/image" Target="media/image1046.wmf"/><Relationship Id="rId3494" Type="http://schemas.openxmlformats.org/officeDocument/2006/relationships/oleObject" Target="embeddings/oleObject1740.bin"/><Relationship Id="rId1901" Type="http://schemas.openxmlformats.org/officeDocument/2006/relationships/oleObject" Target="embeddings/oleObject944.bin"/><Relationship Id="rId3147" Type="http://schemas.openxmlformats.org/officeDocument/2006/relationships/oleObject" Target="embeddings/oleObject1567.bin"/><Relationship Id="rId3354" Type="http://schemas.openxmlformats.org/officeDocument/2006/relationships/oleObject" Target="embeddings/oleObject1670.bin"/><Relationship Id="rId3561" Type="http://schemas.openxmlformats.org/officeDocument/2006/relationships/image" Target="media/image1779.wmf"/><Relationship Id="rId275" Type="http://schemas.openxmlformats.org/officeDocument/2006/relationships/image" Target="media/image136.wmf"/><Relationship Id="rId482" Type="http://schemas.openxmlformats.org/officeDocument/2006/relationships/oleObject" Target="embeddings/oleObject235.bin"/><Relationship Id="rId2163" Type="http://schemas.openxmlformats.org/officeDocument/2006/relationships/oleObject" Target="embeddings/oleObject1075.bin"/><Relationship Id="rId2370" Type="http://schemas.openxmlformats.org/officeDocument/2006/relationships/image" Target="media/image1186.wmf"/><Relationship Id="rId3007" Type="http://schemas.openxmlformats.org/officeDocument/2006/relationships/oleObject" Target="embeddings/oleObject1497.bin"/><Relationship Id="rId3214" Type="http://schemas.openxmlformats.org/officeDocument/2006/relationships/oleObject" Target="embeddings/oleObject1600.bin"/><Relationship Id="rId3421" Type="http://schemas.openxmlformats.org/officeDocument/2006/relationships/image" Target="media/image1709.wmf"/><Relationship Id="rId135" Type="http://schemas.openxmlformats.org/officeDocument/2006/relationships/oleObject" Target="embeddings/oleObject63.bin"/><Relationship Id="rId342" Type="http://schemas.openxmlformats.org/officeDocument/2006/relationships/oleObject" Target="embeddings/oleObject166.bin"/><Relationship Id="rId787" Type="http://schemas.openxmlformats.org/officeDocument/2006/relationships/oleObject" Target="embeddings/oleObject388.bin"/><Relationship Id="rId994" Type="http://schemas.openxmlformats.org/officeDocument/2006/relationships/image" Target="media/image494.wmf"/><Relationship Id="rId2023" Type="http://schemas.openxmlformats.org/officeDocument/2006/relationships/oleObject" Target="embeddings/oleObject1005.bin"/><Relationship Id="rId2230" Type="http://schemas.openxmlformats.org/officeDocument/2006/relationships/oleObject" Target="embeddings/oleObject1106.bin"/><Relationship Id="rId2468" Type="http://schemas.openxmlformats.org/officeDocument/2006/relationships/image" Target="media/image1232.wmf"/><Relationship Id="rId2675" Type="http://schemas.openxmlformats.org/officeDocument/2006/relationships/oleObject" Target="embeddings/oleObject1331.bin"/><Relationship Id="rId2882" Type="http://schemas.openxmlformats.org/officeDocument/2006/relationships/image" Target="media/image1439.wmf"/><Relationship Id="rId3519" Type="http://schemas.openxmlformats.org/officeDocument/2006/relationships/image" Target="media/image1758.wmf"/><Relationship Id="rId202" Type="http://schemas.openxmlformats.org/officeDocument/2006/relationships/oleObject" Target="embeddings/oleObject96.bin"/><Relationship Id="rId647" Type="http://schemas.openxmlformats.org/officeDocument/2006/relationships/image" Target="media/image321.wmf"/><Relationship Id="rId854" Type="http://schemas.openxmlformats.org/officeDocument/2006/relationships/image" Target="media/image424.wmf"/><Relationship Id="rId1277" Type="http://schemas.openxmlformats.org/officeDocument/2006/relationships/oleObject" Target="embeddings/oleObject633.bin"/><Relationship Id="rId1484" Type="http://schemas.openxmlformats.org/officeDocument/2006/relationships/image" Target="media/image740.wmf"/><Relationship Id="rId1691" Type="http://schemas.openxmlformats.org/officeDocument/2006/relationships/oleObject" Target="embeddings/oleObject839.bin"/><Relationship Id="rId2328" Type="http://schemas.openxmlformats.org/officeDocument/2006/relationships/image" Target="media/image1165.wmf"/><Relationship Id="rId2535" Type="http://schemas.openxmlformats.org/officeDocument/2006/relationships/oleObject" Target="embeddings/oleObject1261.bin"/><Relationship Id="rId2742" Type="http://schemas.openxmlformats.org/officeDocument/2006/relationships/image" Target="media/image1369.emf"/><Relationship Id="rId507" Type="http://schemas.openxmlformats.org/officeDocument/2006/relationships/image" Target="media/image251.wmf"/><Relationship Id="rId714" Type="http://schemas.openxmlformats.org/officeDocument/2006/relationships/image" Target="media/image354.wmf"/><Relationship Id="rId921" Type="http://schemas.openxmlformats.org/officeDocument/2006/relationships/oleObject" Target="embeddings/oleObject455.bin"/><Relationship Id="rId1137" Type="http://schemas.openxmlformats.org/officeDocument/2006/relationships/oleObject" Target="embeddings/oleObject563.bin"/><Relationship Id="rId1344" Type="http://schemas.openxmlformats.org/officeDocument/2006/relationships/image" Target="media/image670.wmf"/><Relationship Id="rId1551" Type="http://schemas.openxmlformats.org/officeDocument/2006/relationships/oleObject" Target="embeddings/oleObject769.bin"/><Relationship Id="rId1789" Type="http://schemas.openxmlformats.org/officeDocument/2006/relationships/oleObject" Target="embeddings/oleObject888.bin"/><Relationship Id="rId1996" Type="http://schemas.openxmlformats.org/officeDocument/2006/relationships/image" Target="media/image996.wmf"/><Relationship Id="rId2602" Type="http://schemas.openxmlformats.org/officeDocument/2006/relationships/image" Target="media/image1299.wmf"/><Relationship Id="rId50" Type="http://schemas.openxmlformats.org/officeDocument/2006/relationships/image" Target="media/image23.wmf"/><Relationship Id="rId1204" Type="http://schemas.openxmlformats.org/officeDocument/2006/relationships/image" Target="media/image599.wmf"/><Relationship Id="rId1411" Type="http://schemas.openxmlformats.org/officeDocument/2006/relationships/oleObject" Target="embeddings/oleObject699.bin"/><Relationship Id="rId1649" Type="http://schemas.openxmlformats.org/officeDocument/2006/relationships/oleObject" Target="embeddings/oleObject818.bin"/><Relationship Id="rId1856" Type="http://schemas.openxmlformats.org/officeDocument/2006/relationships/image" Target="media/image926.wmf"/><Relationship Id="rId2907" Type="http://schemas.openxmlformats.org/officeDocument/2006/relationships/oleObject" Target="embeddings/oleObject1447.bin"/><Relationship Id="rId3071" Type="http://schemas.openxmlformats.org/officeDocument/2006/relationships/oleObject" Target="embeddings/oleObject1529.bin"/><Relationship Id="rId1509" Type="http://schemas.openxmlformats.org/officeDocument/2006/relationships/oleObject" Target="embeddings/oleObject748.bin"/><Relationship Id="rId1716" Type="http://schemas.openxmlformats.org/officeDocument/2006/relationships/image" Target="media/image856.wmf"/><Relationship Id="rId1923" Type="http://schemas.openxmlformats.org/officeDocument/2006/relationships/oleObject" Target="embeddings/oleObject955.bin"/><Relationship Id="rId3169" Type="http://schemas.openxmlformats.org/officeDocument/2006/relationships/oleObject" Target="embeddings/oleObject1578.bin"/><Relationship Id="rId3376" Type="http://schemas.openxmlformats.org/officeDocument/2006/relationships/oleObject" Target="embeddings/oleObject1681.bin"/><Relationship Id="rId3583" Type="http://schemas.openxmlformats.org/officeDocument/2006/relationships/image" Target="media/image1790.wmf"/><Relationship Id="rId297" Type="http://schemas.openxmlformats.org/officeDocument/2006/relationships/image" Target="media/image147.wmf"/><Relationship Id="rId2185" Type="http://schemas.openxmlformats.org/officeDocument/2006/relationships/oleObject" Target="embeddings/oleObject1086.bin"/><Relationship Id="rId2392" Type="http://schemas.openxmlformats.org/officeDocument/2006/relationships/image" Target="media/image1197.wmf"/><Relationship Id="rId3029" Type="http://schemas.openxmlformats.org/officeDocument/2006/relationships/oleObject" Target="embeddings/oleObject1508.bin"/><Relationship Id="rId3236" Type="http://schemas.openxmlformats.org/officeDocument/2006/relationships/oleObject" Target="embeddings/oleObject1611.bin"/><Relationship Id="rId157" Type="http://schemas.openxmlformats.org/officeDocument/2006/relationships/image" Target="media/image77.wmf"/><Relationship Id="rId364" Type="http://schemas.openxmlformats.org/officeDocument/2006/relationships/oleObject" Target="embeddings/oleObject176.bin"/><Relationship Id="rId2045" Type="http://schemas.openxmlformats.org/officeDocument/2006/relationships/oleObject" Target="embeddings/oleObject1016.bin"/><Relationship Id="rId2697" Type="http://schemas.openxmlformats.org/officeDocument/2006/relationships/oleObject" Target="embeddings/oleObject1342.bin"/><Relationship Id="rId3443" Type="http://schemas.openxmlformats.org/officeDocument/2006/relationships/image" Target="media/image1720.wmf"/><Relationship Id="rId571" Type="http://schemas.openxmlformats.org/officeDocument/2006/relationships/image" Target="media/image283.wmf"/><Relationship Id="rId669" Type="http://schemas.openxmlformats.org/officeDocument/2006/relationships/image" Target="media/image332.wmf"/><Relationship Id="rId876" Type="http://schemas.openxmlformats.org/officeDocument/2006/relationships/image" Target="media/image435.wmf"/><Relationship Id="rId1299" Type="http://schemas.openxmlformats.org/officeDocument/2006/relationships/oleObject" Target="embeddings/oleObject643.bin"/><Relationship Id="rId2252" Type="http://schemas.openxmlformats.org/officeDocument/2006/relationships/image" Target="media/image1127.wmf"/><Relationship Id="rId2557" Type="http://schemas.openxmlformats.org/officeDocument/2006/relationships/oleObject" Target="embeddings/oleObject1272.bin"/><Relationship Id="rId3303" Type="http://schemas.openxmlformats.org/officeDocument/2006/relationships/image" Target="media/image1650.wmf"/><Relationship Id="rId3510" Type="http://schemas.openxmlformats.org/officeDocument/2006/relationships/oleObject" Target="embeddings/oleObject1748.bin"/><Relationship Id="rId3608" Type="http://schemas.openxmlformats.org/officeDocument/2006/relationships/oleObject" Target="embeddings/oleObject1797.bin"/><Relationship Id="rId224" Type="http://schemas.openxmlformats.org/officeDocument/2006/relationships/oleObject" Target="embeddings/oleObject107.bin"/><Relationship Id="rId431" Type="http://schemas.openxmlformats.org/officeDocument/2006/relationships/image" Target="media/image213.wmf"/><Relationship Id="rId529" Type="http://schemas.openxmlformats.org/officeDocument/2006/relationships/image" Target="media/image262.wmf"/><Relationship Id="rId736" Type="http://schemas.openxmlformats.org/officeDocument/2006/relationships/image" Target="media/image365.wmf"/><Relationship Id="rId1061" Type="http://schemas.openxmlformats.org/officeDocument/2006/relationships/oleObject" Target="embeddings/oleObject525.bin"/><Relationship Id="rId1159" Type="http://schemas.openxmlformats.org/officeDocument/2006/relationships/oleObject" Target="embeddings/oleObject574.bin"/><Relationship Id="rId1366" Type="http://schemas.openxmlformats.org/officeDocument/2006/relationships/image" Target="media/image681.wmf"/><Relationship Id="rId2112" Type="http://schemas.openxmlformats.org/officeDocument/2006/relationships/image" Target="media/image1054.wmf"/><Relationship Id="rId2417" Type="http://schemas.openxmlformats.org/officeDocument/2006/relationships/oleObject" Target="embeddings/oleObject1201.bin"/><Relationship Id="rId2764" Type="http://schemas.openxmlformats.org/officeDocument/2006/relationships/image" Target="media/image1380.emf"/><Relationship Id="rId2971" Type="http://schemas.openxmlformats.org/officeDocument/2006/relationships/oleObject" Target="embeddings/oleObject1479.bin"/><Relationship Id="rId943" Type="http://schemas.openxmlformats.org/officeDocument/2006/relationships/oleObject" Target="embeddings/oleObject466.bin"/><Relationship Id="rId1019" Type="http://schemas.openxmlformats.org/officeDocument/2006/relationships/oleObject" Target="embeddings/oleObject504.bin"/><Relationship Id="rId1573" Type="http://schemas.openxmlformats.org/officeDocument/2006/relationships/oleObject" Target="embeddings/oleObject780.bin"/><Relationship Id="rId1780" Type="http://schemas.openxmlformats.org/officeDocument/2006/relationships/image" Target="media/image888.wmf"/><Relationship Id="rId1878" Type="http://schemas.openxmlformats.org/officeDocument/2006/relationships/image" Target="media/image937.wmf"/><Relationship Id="rId2624" Type="http://schemas.openxmlformats.org/officeDocument/2006/relationships/image" Target="media/image1310.wmf"/><Relationship Id="rId2831" Type="http://schemas.openxmlformats.org/officeDocument/2006/relationships/oleObject" Target="embeddings/oleObject1409.bin"/><Relationship Id="rId2929" Type="http://schemas.openxmlformats.org/officeDocument/2006/relationships/oleObject" Target="embeddings/oleObject1458.bin"/><Relationship Id="rId72" Type="http://schemas.openxmlformats.org/officeDocument/2006/relationships/image" Target="media/image34.wmf"/><Relationship Id="rId803" Type="http://schemas.openxmlformats.org/officeDocument/2006/relationships/oleObject" Target="embeddings/oleObject396.bin"/><Relationship Id="rId1226" Type="http://schemas.openxmlformats.org/officeDocument/2006/relationships/image" Target="media/image610.wmf"/><Relationship Id="rId1433" Type="http://schemas.openxmlformats.org/officeDocument/2006/relationships/oleObject" Target="embeddings/oleObject710.bin"/><Relationship Id="rId1640" Type="http://schemas.openxmlformats.org/officeDocument/2006/relationships/image" Target="media/image818.wmf"/><Relationship Id="rId1738" Type="http://schemas.openxmlformats.org/officeDocument/2006/relationships/image" Target="media/image867.wmf"/><Relationship Id="rId3093" Type="http://schemas.openxmlformats.org/officeDocument/2006/relationships/oleObject" Target="embeddings/oleObject1540.bin"/><Relationship Id="rId1500" Type="http://schemas.openxmlformats.org/officeDocument/2006/relationships/image" Target="media/image748.wmf"/><Relationship Id="rId1945" Type="http://schemas.openxmlformats.org/officeDocument/2006/relationships/oleObject" Target="embeddings/oleObject966.bin"/><Relationship Id="rId3160" Type="http://schemas.openxmlformats.org/officeDocument/2006/relationships/image" Target="media/image1578.wmf"/><Relationship Id="rId3398" Type="http://schemas.openxmlformats.org/officeDocument/2006/relationships/oleObject" Target="embeddings/oleObject1692.bin"/><Relationship Id="rId1805" Type="http://schemas.openxmlformats.org/officeDocument/2006/relationships/oleObject" Target="embeddings/oleObject896.bin"/><Relationship Id="rId3020" Type="http://schemas.openxmlformats.org/officeDocument/2006/relationships/image" Target="media/image1508.wmf"/><Relationship Id="rId3258" Type="http://schemas.openxmlformats.org/officeDocument/2006/relationships/oleObject" Target="embeddings/oleObject1622.bin"/><Relationship Id="rId3465" Type="http://schemas.openxmlformats.org/officeDocument/2006/relationships/image" Target="media/image1731.wmf"/><Relationship Id="rId179" Type="http://schemas.openxmlformats.org/officeDocument/2006/relationships/image" Target="media/image88.wmf"/><Relationship Id="rId386" Type="http://schemas.openxmlformats.org/officeDocument/2006/relationships/oleObject" Target="embeddings/oleObject187.bin"/><Relationship Id="rId593" Type="http://schemas.openxmlformats.org/officeDocument/2006/relationships/image" Target="media/image294.wmf"/><Relationship Id="rId2067" Type="http://schemas.openxmlformats.org/officeDocument/2006/relationships/oleObject" Target="embeddings/oleObject1027.bin"/><Relationship Id="rId2274" Type="http://schemas.openxmlformats.org/officeDocument/2006/relationships/image" Target="media/image1138.wmf"/><Relationship Id="rId2481" Type="http://schemas.openxmlformats.org/officeDocument/2006/relationships/oleObject" Target="embeddings/oleObject1234.bin"/><Relationship Id="rId3118" Type="http://schemas.openxmlformats.org/officeDocument/2006/relationships/image" Target="media/image1557.wmf"/><Relationship Id="rId3325" Type="http://schemas.openxmlformats.org/officeDocument/2006/relationships/image" Target="media/image1661.wmf"/><Relationship Id="rId3532" Type="http://schemas.openxmlformats.org/officeDocument/2006/relationships/oleObject" Target="embeddings/oleObject1759.bin"/><Relationship Id="rId246" Type="http://schemas.openxmlformats.org/officeDocument/2006/relationships/oleObject" Target="embeddings/oleObject118.bin"/><Relationship Id="rId453" Type="http://schemas.openxmlformats.org/officeDocument/2006/relationships/image" Target="media/image224.wmf"/><Relationship Id="rId660" Type="http://schemas.openxmlformats.org/officeDocument/2006/relationships/oleObject" Target="embeddings/oleObject324.bin"/><Relationship Id="rId898" Type="http://schemas.openxmlformats.org/officeDocument/2006/relationships/image" Target="media/image446.wmf"/><Relationship Id="rId1083" Type="http://schemas.openxmlformats.org/officeDocument/2006/relationships/oleObject" Target="embeddings/oleObject536.bin"/><Relationship Id="rId1290" Type="http://schemas.openxmlformats.org/officeDocument/2006/relationships/image" Target="media/image642.wmf"/><Relationship Id="rId2134" Type="http://schemas.openxmlformats.org/officeDocument/2006/relationships/image" Target="media/image1065.wmf"/><Relationship Id="rId2341" Type="http://schemas.openxmlformats.org/officeDocument/2006/relationships/oleObject" Target="embeddings/oleObject1161.bin"/><Relationship Id="rId2579" Type="http://schemas.openxmlformats.org/officeDocument/2006/relationships/oleObject" Target="embeddings/oleObject1283.bin"/><Relationship Id="rId2786" Type="http://schemas.openxmlformats.org/officeDocument/2006/relationships/image" Target="media/image1391.emf"/><Relationship Id="rId2993" Type="http://schemas.openxmlformats.org/officeDocument/2006/relationships/oleObject" Target="embeddings/oleObject1490.bin"/><Relationship Id="rId106" Type="http://schemas.openxmlformats.org/officeDocument/2006/relationships/image" Target="media/image51.wmf"/><Relationship Id="rId313" Type="http://schemas.openxmlformats.org/officeDocument/2006/relationships/image" Target="media/image155.wmf"/><Relationship Id="rId758" Type="http://schemas.openxmlformats.org/officeDocument/2006/relationships/image" Target="media/image376.wmf"/><Relationship Id="rId965" Type="http://schemas.openxmlformats.org/officeDocument/2006/relationships/oleObject" Target="embeddings/oleObject477.bin"/><Relationship Id="rId1150" Type="http://schemas.openxmlformats.org/officeDocument/2006/relationships/image" Target="media/image572.wmf"/><Relationship Id="rId1388" Type="http://schemas.openxmlformats.org/officeDocument/2006/relationships/image" Target="media/image692.wmf"/><Relationship Id="rId1595" Type="http://schemas.openxmlformats.org/officeDocument/2006/relationships/oleObject" Target="embeddings/oleObject791.bin"/><Relationship Id="rId2439" Type="http://schemas.openxmlformats.org/officeDocument/2006/relationships/oleObject" Target="embeddings/oleObject1213.bin"/><Relationship Id="rId2646" Type="http://schemas.openxmlformats.org/officeDocument/2006/relationships/image" Target="media/image1321.wmf"/><Relationship Id="rId2853" Type="http://schemas.openxmlformats.org/officeDocument/2006/relationships/oleObject" Target="embeddings/oleObject1420.bin"/><Relationship Id="rId94" Type="http://schemas.openxmlformats.org/officeDocument/2006/relationships/image" Target="media/image45.wmf"/><Relationship Id="rId520" Type="http://schemas.openxmlformats.org/officeDocument/2006/relationships/oleObject" Target="embeddings/oleObject254.bin"/><Relationship Id="rId618" Type="http://schemas.openxmlformats.org/officeDocument/2006/relationships/oleObject" Target="embeddings/oleObject303.bin"/><Relationship Id="rId825" Type="http://schemas.openxmlformats.org/officeDocument/2006/relationships/oleObject" Target="embeddings/oleObject407.bin"/><Relationship Id="rId1248" Type="http://schemas.openxmlformats.org/officeDocument/2006/relationships/image" Target="media/image621.wmf"/><Relationship Id="rId1455" Type="http://schemas.openxmlformats.org/officeDocument/2006/relationships/oleObject" Target="embeddings/oleObject721.bin"/><Relationship Id="rId1662" Type="http://schemas.openxmlformats.org/officeDocument/2006/relationships/image" Target="media/image829.wmf"/><Relationship Id="rId2201" Type="http://schemas.openxmlformats.org/officeDocument/2006/relationships/oleObject" Target="embeddings/oleObject1094.bin"/><Relationship Id="rId2506" Type="http://schemas.openxmlformats.org/officeDocument/2006/relationships/image" Target="media/image1251.wmf"/><Relationship Id="rId1010" Type="http://schemas.openxmlformats.org/officeDocument/2006/relationships/image" Target="media/image502.wmf"/><Relationship Id="rId1108" Type="http://schemas.openxmlformats.org/officeDocument/2006/relationships/image" Target="media/image551.wmf"/><Relationship Id="rId1315" Type="http://schemas.openxmlformats.org/officeDocument/2006/relationships/oleObject" Target="embeddings/oleObject651.bin"/><Relationship Id="rId1967" Type="http://schemas.openxmlformats.org/officeDocument/2006/relationships/oleObject" Target="embeddings/oleObject977.bin"/><Relationship Id="rId2713" Type="http://schemas.openxmlformats.org/officeDocument/2006/relationships/oleObject" Target="embeddings/oleObject1350.bin"/><Relationship Id="rId2920" Type="http://schemas.openxmlformats.org/officeDocument/2006/relationships/image" Target="media/image1458.wmf"/><Relationship Id="rId1522" Type="http://schemas.openxmlformats.org/officeDocument/2006/relationships/image" Target="media/image759.wmf"/><Relationship Id="rId21" Type="http://schemas.openxmlformats.org/officeDocument/2006/relationships/oleObject" Target="embeddings/oleObject6.bin"/><Relationship Id="rId2089" Type="http://schemas.openxmlformats.org/officeDocument/2006/relationships/oleObject" Target="embeddings/oleObject1038.bin"/><Relationship Id="rId3487" Type="http://schemas.openxmlformats.org/officeDocument/2006/relationships/image" Target="media/image1742.wmf"/><Relationship Id="rId2296" Type="http://schemas.openxmlformats.org/officeDocument/2006/relationships/image" Target="media/image1149.wmf"/><Relationship Id="rId3347" Type="http://schemas.openxmlformats.org/officeDocument/2006/relationships/image" Target="media/image1672.wmf"/><Relationship Id="rId3554" Type="http://schemas.openxmlformats.org/officeDocument/2006/relationships/oleObject" Target="embeddings/oleObject1770.bin"/><Relationship Id="rId268" Type="http://schemas.openxmlformats.org/officeDocument/2006/relationships/oleObject" Target="embeddings/oleObject129.bin"/><Relationship Id="rId475" Type="http://schemas.openxmlformats.org/officeDocument/2006/relationships/image" Target="media/image235.wmf"/><Relationship Id="rId682" Type="http://schemas.openxmlformats.org/officeDocument/2006/relationships/oleObject" Target="embeddings/oleObject335.bin"/><Relationship Id="rId2156" Type="http://schemas.openxmlformats.org/officeDocument/2006/relationships/image" Target="media/image1076.wmf"/><Relationship Id="rId2363" Type="http://schemas.openxmlformats.org/officeDocument/2006/relationships/oleObject" Target="embeddings/oleObject1172.bin"/><Relationship Id="rId2570" Type="http://schemas.openxmlformats.org/officeDocument/2006/relationships/image" Target="media/image1283.wmf"/><Relationship Id="rId3207" Type="http://schemas.openxmlformats.org/officeDocument/2006/relationships/image" Target="media/image1602.wmf"/><Relationship Id="rId3414" Type="http://schemas.openxmlformats.org/officeDocument/2006/relationships/oleObject" Target="embeddings/oleObject1700.bin"/><Relationship Id="rId3621" Type="http://schemas.openxmlformats.org/officeDocument/2006/relationships/image" Target="media/image1809.wmf"/><Relationship Id="rId128" Type="http://schemas.openxmlformats.org/officeDocument/2006/relationships/image" Target="media/image62.wmf"/><Relationship Id="rId335" Type="http://schemas.openxmlformats.org/officeDocument/2006/relationships/image" Target="media/image166.wmf"/><Relationship Id="rId542" Type="http://schemas.openxmlformats.org/officeDocument/2006/relationships/oleObject" Target="embeddings/oleObject265.bin"/><Relationship Id="rId1172" Type="http://schemas.openxmlformats.org/officeDocument/2006/relationships/image" Target="media/image583.wmf"/><Relationship Id="rId2016" Type="http://schemas.openxmlformats.org/officeDocument/2006/relationships/image" Target="media/image1006.wmf"/><Relationship Id="rId2223" Type="http://schemas.openxmlformats.org/officeDocument/2006/relationships/image" Target="media/image1112.wmf"/><Relationship Id="rId2430" Type="http://schemas.openxmlformats.org/officeDocument/2006/relationships/image" Target="media/image1213.emf"/><Relationship Id="rId402" Type="http://schemas.openxmlformats.org/officeDocument/2006/relationships/oleObject" Target="embeddings/oleObject195.bin"/><Relationship Id="rId1032" Type="http://schemas.openxmlformats.org/officeDocument/2006/relationships/image" Target="media/image513.wmf"/><Relationship Id="rId1989" Type="http://schemas.openxmlformats.org/officeDocument/2006/relationships/oleObject" Target="embeddings/oleObject988.bin"/><Relationship Id="rId1849" Type="http://schemas.openxmlformats.org/officeDocument/2006/relationships/oleObject" Target="embeddings/oleObject918.bin"/><Relationship Id="rId3064" Type="http://schemas.openxmlformats.org/officeDocument/2006/relationships/image" Target="media/image1530.wmf"/><Relationship Id="rId192" Type="http://schemas.openxmlformats.org/officeDocument/2006/relationships/oleObject" Target="embeddings/oleObject91.bin"/><Relationship Id="rId1709" Type="http://schemas.openxmlformats.org/officeDocument/2006/relationships/oleObject" Target="embeddings/oleObject848.bin"/><Relationship Id="rId1916" Type="http://schemas.openxmlformats.org/officeDocument/2006/relationships/image" Target="media/image956.wmf"/><Relationship Id="rId3271" Type="http://schemas.openxmlformats.org/officeDocument/2006/relationships/image" Target="media/image1634.wmf"/><Relationship Id="rId2080" Type="http://schemas.openxmlformats.org/officeDocument/2006/relationships/image" Target="media/image1038.wmf"/><Relationship Id="rId3131" Type="http://schemas.openxmlformats.org/officeDocument/2006/relationships/oleObject" Target="embeddings/oleObject1559.bin"/><Relationship Id="rId2897" Type="http://schemas.openxmlformats.org/officeDocument/2006/relationships/oleObject" Target="embeddings/oleObject1442.bin"/><Relationship Id="rId869" Type="http://schemas.openxmlformats.org/officeDocument/2006/relationships/oleObject" Target="embeddings/oleObject429.bin"/><Relationship Id="rId1499" Type="http://schemas.openxmlformats.org/officeDocument/2006/relationships/oleObject" Target="embeddings/oleObject743.bin"/><Relationship Id="rId729" Type="http://schemas.openxmlformats.org/officeDocument/2006/relationships/oleObject" Target="embeddings/oleObject359.bin"/><Relationship Id="rId1359" Type="http://schemas.openxmlformats.org/officeDocument/2006/relationships/oleObject" Target="embeddings/oleObject673.bin"/><Relationship Id="rId2757" Type="http://schemas.openxmlformats.org/officeDocument/2006/relationships/oleObject" Target="embeddings/oleObject1372.bin"/><Relationship Id="rId2964" Type="http://schemas.openxmlformats.org/officeDocument/2006/relationships/image" Target="media/image1480.emf"/><Relationship Id="rId936" Type="http://schemas.openxmlformats.org/officeDocument/2006/relationships/image" Target="media/image465.wmf"/><Relationship Id="rId1219" Type="http://schemas.openxmlformats.org/officeDocument/2006/relationships/oleObject" Target="embeddings/oleObject604.bin"/><Relationship Id="rId1566" Type="http://schemas.openxmlformats.org/officeDocument/2006/relationships/image" Target="media/image781.wmf"/><Relationship Id="rId1773" Type="http://schemas.openxmlformats.org/officeDocument/2006/relationships/oleObject" Target="embeddings/oleObject880.bin"/><Relationship Id="rId1980" Type="http://schemas.openxmlformats.org/officeDocument/2006/relationships/image" Target="media/image988.wmf"/><Relationship Id="rId2617" Type="http://schemas.openxmlformats.org/officeDocument/2006/relationships/oleObject" Target="embeddings/oleObject1302.bin"/><Relationship Id="rId2824" Type="http://schemas.openxmlformats.org/officeDocument/2006/relationships/image" Target="media/image1410.emf"/><Relationship Id="rId65" Type="http://schemas.openxmlformats.org/officeDocument/2006/relationships/oleObject" Target="embeddings/oleObject28.bin"/><Relationship Id="rId1426" Type="http://schemas.openxmlformats.org/officeDocument/2006/relationships/image" Target="media/image711.wmf"/><Relationship Id="rId1633" Type="http://schemas.openxmlformats.org/officeDocument/2006/relationships/oleObject" Target="embeddings/oleObject810.bin"/><Relationship Id="rId1840" Type="http://schemas.openxmlformats.org/officeDocument/2006/relationships/image" Target="media/image918.wmf"/><Relationship Id="rId1700" Type="http://schemas.openxmlformats.org/officeDocument/2006/relationships/image" Target="media/image848.wmf"/><Relationship Id="rId3598" Type="http://schemas.openxmlformats.org/officeDocument/2006/relationships/oleObject" Target="embeddings/oleObject1792.bin"/><Relationship Id="rId3458" Type="http://schemas.openxmlformats.org/officeDocument/2006/relationships/oleObject" Target="embeddings/oleObject1722.bin"/><Relationship Id="rId379" Type="http://schemas.openxmlformats.org/officeDocument/2006/relationships/image" Target="media/image187.wmf"/><Relationship Id="rId586" Type="http://schemas.openxmlformats.org/officeDocument/2006/relationships/oleObject" Target="embeddings/oleObject287.bin"/><Relationship Id="rId793" Type="http://schemas.openxmlformats.org/officeDocument/2006/relationships/oleObject" Target="embeddings/oleObject391.bin"/><Relationship Id="rId2267" Type="http://schemas.openxmlformats.org/officeDocument/2006/relationships/oleObject" Target="embeddings/oleObject1124.bin"/><Relationship Id="rId2474" Type="http://schemas.openxmlformats.org/officeDocument/2006/relationships/image" Target="media/image1235.wmf"/><Relationship Id="rId2681" Type="http://schemas.openxmlformats.org/officeDocument/2006/relationships/oleObject" Target="embeddings/oleObject1334.bin"/><Relationship Id="rId3318" Type="http://schemas.openxmlformats.org/officeDocument/2006/relationships/oleObject" Target="embeddings/oleObject1652.bin"/><Relationship Id="rId3525" Type="http://schemas.openxmlformats.org/officeDocument/2006/relationships/image" Target="media/image1761.wmf"/><Relationship Id="rId239" Type="http://schemas.openxmlformats.org/officeDocument/2006/relationships/image" Target="media/image118.wmf"/><Relationship Id="rId446" Type="http://schemas.openxmlformats.org/officeDocument/2006/relationships/oleObject" Target="embeddings/oleObject217.bin"/><Relationship Id="rId653" Type="http://schemas.openxmlformats.org/officeDocument/2006/relationships/image" Target="media/image324.wmf"/><Relationship Id="rId1076" Type="http://schemas.openxmlformats.org/officeDocument/2006/relationships/image" Target="media/image535.wmf"/><Relationship Id="rId1283" Type="http://schemas.openxmlformats.org/officeDocument/2006/relationships/oleObject" Target="embeddings/oleObject636.bin"/><Relationship Id="rId1490" Type="http://schemas.openxmlformats.org/officeDocument/2006/relationships/image" Target="media/image743.wmf"/><Relationship Id="rId2127" Type="http://schemas.openxmlformats.org/officeDocument/2006/relationships/oleObject" Target="embeddings/oleObject1057.bin"/><Relationship Id="rId2334" Type="http://schemas.openxmlformats.org/officeDocument/2006/relationships/image" Target="media/image1168.wmf"/><Relationship Id="rId306" Type="http://schemas.openxmlformats.org/officeDocument/2006/relationships/oleObject" Target="embeddings/oleObject148.bin"/><Relationship Id="rId860" Type="http://schemas.openxmlformats.org/officeDocument/2006/relationships/image" Target="media/image427.wmf"/><Relationship Id="rId1143" Type="http://schemas.openxmlformats.org/officeDocument/2006/relationships/oleObject" Target="embeddings/oleObject566.bin"/><Relationship Id="rId2541" Type="http://schemas.openxmlformats.org/officeDocument/2006/relationships/oleObject" Target="embeddings/oleObject1264.bin"/><Relationship Id="rId513" Type="http://schemas.openxmlformats.org/officeDocument/2006/relationships/image" Target="media/image254.wmf"/><Relationship Id="rId720" Type="http://schemas.openxmlformats.org/officeDocument/2006/relationships/image" Target="media/image357.wmf"/><Relationship Id="rId1350" Type="http://schemas.openxmlformats.org/officeDocument/2006/relationships/image" Target="media/image673.wmf"/><Relationship Id="rId2401" Type="http://schemas.openxmlformats.org/officeDocument/2006/relationships/oleObject" Target="embeddings/oleObject1191.bin"/><Relationship Id="rId1003" Type="http://schemas.openxmlformats.org/officeDocument/2006/relationships/oleObject" Target="embeddings/oleObject496.bin"/><Relationship Id="rId1210" Type="http://schemas.openxmlformats.org/officeDocument/2006/relationships/image" Target="media/image602.wmf"/><Relationship Id="rId3175" Type="http://schemas.openxmlformats.org/officeDocument/2006/relationships/oleObject" Target="embeddings/oleObject1581.bin"/><Relationship Id="rId3382" Type="http://schemas.openxmlformats.org/officeDocument/2006/relationships/oleObject" Target="embeddings/oleObject1684.bin"/><Relationship Id="rId2191" Type="http://schemas.openxmlformats.org/officeDocument/2006/relationships/oleObject" Target="embeddings/oleObject1089.bin"/><Relationship Id="rId3035" Type="http://schemas.openxmlformats.org/officeDocument/2006/relationships/oleObject" Target="embeddings/oleObject1511.bin"/><Relationship Id="rId3242" Type="http://schemas.openxmlformats.org/officeDocument/2006/relationships/oleObject" Target="embeddings/oleObject1614.bin"/><Relationship Id="rId163" Type="http://schemas.openxmlformats.org/officeDocument/2006/relationships/image" Target="media/image80.wmf"/><Relationship Id="rId370" Type="http://schemas.openxmlformats.org/officeDocument/2006/relationships/oleObject" Target="embeddings/oleObject179.bin"/><Relationship Id="rId2051" Type="http://schemas.openxmlformats.org/officeDocument/2006/relationships/oleObject" Target="embeddings/oleObject1019.bin"/><Relationship Id="rId3102" Type="http://schemas.openxmlformats.org/officeDocument/2006/relationships/image" Target="media/image1549.wmf"/><Relationship Id="rId230" Type="http://schemas.openxmlformats.org/officeDocument/2006/relationships/oleObject" Target="embeddings/oleObject110.bin"/><Relationship Id="rId2868" Type="http://schemas.openxmlformats.org/officeDocument/2006/relationships/image" Target="media/image1432.wmf"/><Relationship Id="rId1677" Type="http://schemas.openxmlformats.org/officeDocument/2006/relationships/oleObject" Target="embeddings/oleObject832.bin"/><Relationship Id="rId1884" Type="http://schemas.openxmlformats.org/officeDocument/2006/relationships/image" Target="media/image940.wmf"/><Relationship Id="rId2728" Type="http://schemas.openxmlformats.org/officeDocument/2006/relationships/image" Target="media/image1362.emf"/><Relationship Id="rId2935" Type="http://schemas.openxmlformats.org/officeDocument/2006/relationships/oleObject" Target="embeddings/oleObject1461.bin"/><Relationship Id="rId907" Type="http://schemas.openxmlformats.org/officeDocument/2006/relationships/oleObject" Target="embeddings/oleObject448.bin"/><Relationship Id="rId1537" Type="http://schemas.openxmlformats.org/officeDocument/2006/relationships/oleObject" Target="embeddings/oleObject762.bin"/><Relationship Id="rId1744" Type="http://schemas.openxmlformats.org/officeDocument/2006/relationships/image" Target="media/image870.wmf"/><Relationship Id="rId1951" Type="http://schemas.openxmlformats.org/officeDocument/2006/relationships/oleObject" Target="embeddings/oleObject969.bin"/><Relationship Id="rId36" Type="http://schemas.openxmlformats.org/officeDocument/2006/relationships/image" Target="media/image16.wmf"/><Relationship Id="rId1604" Type="http://schemas.openxmlformats.org/officeDocument/2006/relationships/image" Target="media/image800.wmf"/><Relationship Id="rId1811" Type="http://schemas.openxmlformats.org/officeDocument/2006/relationships/oleObject" Target="embeddings/oleObject899.bin"/><Relationship Id="rId3569" Type="http://schemas.openxmlformats.org/officeDocument/2006/relationships/image" Target="media/image1783.wmf"/><Relationship Id="rId697" Type="http://schemas.openxmlformats.org/officeDocument/2006/relationships/oleObject" Target="embeddings/oleObject343.bin"/><Relationship Id="rId2378" Type="http://schemas.openxmlformats.org/officeDocument/2006/relationships/image" Target="media/image1190.wmf"/><Relationship Id="rId3429" Type="http://schemas.openxmlformats.org/officeDocument/2006/relationships/image" Target="media/image1713.wmf"/><Relationship Id="rId1187" Type="http://schemas.openxmlformats.org/officeDocument/2006/relationships/oleObject" Target="embeddings/oleObject588.bin"/><Relationship Id="rId2585" Type="http://schemas.openxmlformats.org/officeDocument/2006/relationships/oleObject" Target="embeddings/oleObject1286.bin"/><Relationship Id="rId2792" Type="http://schemas.openxmlformats.org/officeDocument/2006/relationships/image" Target="media/image1394.emf"/><Relationship Id="rId3636" Type="http://schemas.openxmlformats.org/officeDocument/2006/relationships/oleObject" Target="embeddings/oleObject1811.bin"/><Relationship Id="rId557" Type="http://schemas.openxmlformats.org/officeDocument/2006/relationships/image" Target="media/image276.wmf"/><Relationship Id="rId764" Type="http://schemas.openxmlformats.org/officeDocument/2006/relationships/image" Target="media/image379.wmf"/><Relationship Id="rId971" Type="http://schemas.openxmlformats.org/officeDocument/2006/relationships/oleObject" Target="embeddings/oleObject480.bin"/><Relationship Id="rId1394" Type="http://schemas.openxmlformats.org/officeDocument/2006/relationships/image" Target="media/image695.wmf"/><Relationship Id="rId2238" Type="http://schemas.openxmlformats.org/officeDocument/2006/relationships/oleObject" Target="embeddings/oleObject1110.bin"/><Relationship Id="rId2445" Type="http://schemas.openxmlformats.org/officeDocument/2006/relationships/oleObject" Target="embeddings/oleObject1216.bin"/><Relationship Id="rId2652" Type="http://schemas.openxmlformats.org/officeDocument/2006/relationships/image" Target="media/image1324.wmf"/><Relationship Id="rId417" Type="http://schemas.openxmlformats.org/officeDocument/2006/relationships/image" Target="media/image206.wmf"/><Relationship Id="rId624" Type="http://schemas.openxmlformats.org/officeDocument/2006/relationships/oleObject" Target="embeddings/oleObject306.bin"/><Relationship Id="rId831" Type="http://schemas.openxmlformats.org/officeDocument/2006/relationships/oleObject" Target="embeddings/oleObject410.bin"/><Relationship Id="rId1047" Type="http://schemas.openxmlformats.org/officeDocument/2006/relationships/oleObject" Target="embeddings/oleObject518.bin"/><Relationship Id="rId1254" Type="http://schemas.openxmlformats.org/officeDocument/2006/relationships/image" Target="media/image624.wmf"/><Relationship Id="rId1461" Type="http://schemas.openxmlformats.org/officeDocument/2006/relationships/oleObject" Target="embeddings/oleObject724.bin"/><Relationship Id="rId2305" Type="http://schemas.openxmlformats.org/officeDocument/2006/relationships/oleObject" Target="embeddings/oleObject1143.bin"/><Relationship Id="rId2512" Type="http://schemas.openxmlformats.org/officeDocument/2006/relationships/image" Target="media/image1254.wmf"/><Relationship Id="rId1114" Type="http://schemas.openxmlformats.org/officeDocument/2006/relationships/image" Target="media/image554.wmf"/><Relationship Id="rId1321" Type="http://schemas.openxmlformats.org/officeDocument/2006/relationships/oleObject" Target="embeddings/oleObject654.bin"/><Relationship Id="rId3079" Type="http://schemas.openxmlformats.org/officeDocument/2006/relationships/oleObject" Target="embeddings/oleObject1533.bin"/><Relationship Id="rId3286" Type="http://schemas.openxmlformats.org/officeDocument/2006/relationships/oleObject" Target="embeddings/oleObject1636.bin"/><Relationship Id="rId3493" Type="http://schemas.openxmlformats.org/officeDocument/2006/relationships/image" Target="media/image1745.wmf"/><Relationship Id="rId2095" Type="http://schemas.openxmlformats.org/officeDocument/2006/relationships/oleObject" Target="embeddings/oleObject1041.bin"/><Relationship Id="rId3146" Type="http://schemas.openxmlformats.org/officeDocument/2006/relationships/image" Target="media/image1571.wmf"/><Relationship Id="rId3353" Type="http://schemas.openxmlformats.org/officeDocument/2006/relationships/image" Target="media/image1675.wmf"/><Relationship Id="rId274" Type="http://schemas.openxmlformats.org/officeDocument/2006/relationships/oleObject" Target="embeddings/oleObject132.bin"/><Relationship Id="rId481" Type="http://schemas.openxmlformats.org/officeDocument/2006/relationships/image" Target="media/image238.wmf"/><Relationship Id="rId2162" Type="http://schemas.openxmlformats.org/officeDocument/2006/relationships/image" Target="media/image1079.wmf"/><Relationship Id="rId3006" Type="http://schemas.openxmlformats.org/officeDocument/2006/relationships/image" Target="media/image1501.wmf"/><Relationship Id="rId3560" Type="http://schemas.openxmlformats.org/officeDocument/2006/relationships/oleObject" Target="embeddings/oleObject1773.bin"/><Relationship Id="rId134" Type="http://schemas.openxmlformats.org/officeDocument/2006/relationships/image" Target="media/image65.wmf"/><Relationship Id="rId3213" Type="http://schemas.openxmlformats.org/officeDocument/2006/relationships/image" Target="media/image1605.wmf"/><Relationship Id="rId3420" Type="http://schemas.openxmlformats.org/officeDocument/2006/relationships/oleObject" Target="embeddings/oleObject1703.bin"/><Relationship Id="rId341" Type="http://schemas.openxmlformats.org/officeDocument/2006/relationships/image" Target="media/image169.wmf"/><Relationship Id="rId2022" Type="http://schemas.openxmlformats.org/officeDocument/2006/relationships/image" Target="media/image1009.wmf"/><Relationship Id="rId2979" Type="http://schemas.openxmlformats.org/officeDocument/2006/relationships/oleObject" Target="embeddings/oleObject1483.bin"/><Relationship Id="rId201" Type="http://schemas.openxmlformats.org/officeDocument/2006/relationships/image" Target="media/image99.wmf"/><Relationship Id="rId1788" Type="http://schemas.openxmlformats.org/officeDocument/2006/relationships/image" Target="media/image892.wmf"/><Relationship Id="rId1995" Type="http://schemas.openxmlformats.org/officeDocument/2006/relationships/oleObject" Target="embeddings/oleObject991.bin"/><Relationship Id="rId2839" Type="http://schemas.openxmlformats.org/officeDocument/2006/relationships/oleObject" Target="embeddings/oleObject1413.bin"/><Relationship Id="rId1648" Type="http://schemas.openxmlformats.org/officeDocument/2006/relationships/image" Target="media/image822.wmf"/><Relationship Id="rId1508" Type="http://schemas.openxmlformats.org/officeDocument/2006/relationships/image" Target="media/image752.wmf"/><Relationship Id="rId1855" Type="http://schemas.openxmlformats.org/officeDocument/2006/relationships/oleObject" Target="embeddings/oleObject921.bin"/><Relationship Id="rId2906" Type="http://schemas.openxmlformats.org/officeDocument/2006/relationships/image" Target="media/image1451.wmf"/><Relationship Id="rId3070" Type="http://schemas.openxmlformats.org/officeDocument/2006/relationships/image" Target="media/image1533.wmf"/><Relationship Id="rId1715" Type="http://schemas.openxmlformats.org/officeDocument/2006/relationships/oleObject" Target="embeddings/oleObject851.bin"/><Relationship Id="rId1922" Type="http://schemas.openxmlformats.org/officeDocument/2006/relationships/image" Target="media/image959.wmf"/><Relationship Id="rId2489" Type="http://schemas.openxmlformats.org/officeDocument/2006/relationships/oleObject" Target="embeddings/oleObject1238.bin"/><Relationship Id="rId2696" Type="http://schemas.openxmlformats.org/officeDocument/2006/relationships/image" Target="media/image1346.wmf"/><Relationship Id="rId668" Type="http://schemas.openxmlformats.org/officeDocument/2006/relationships/oleObject" Target="embeddings/oleObject328.bin"/><Relationship Id="rId875" Type="http://schemas.openxmlformats.org/officeDocument/2006/relationships/oleObject" Target="embeddings/oleObject432.bin"/><Relationship Id="rId1298" Type="http://schemas.openxmlformats.org/officeDocument/2006/relationships/image" Target="media/image647.wmf"/><Relationship Id="rId2349" Type="http://schemas.openxmlformats.org/officeDocument/2006/relationships/oleObject" Target="embeddings/oleObject1165.bin"/><Relationship Id="rId2556" Type="http://schemas.openxmlformats.org/officeDocument/2006/relationships/image" Target="media/image1276.wmf"/><Relationship Id="rId2763" Type="http://schemas.openxmlformats.org/officeDocument/2006/relationships/oleObject" Target="embeddings/oleObject1375.bin"/><Relationship Id="rId2970" Type="http://schemas.openxmlformats.org/officeDocument/2006/relationships/image" Target="media/image1483.emf"/><Relationship Id="rId3607" Type="http://schemas.openxmlformats.org/officeDocument/2006/relationships/image" Target="media/image1802.wmf"/><Relationship Id="rId528" Type="http://schemas.openxmlformats.org/officeDocument/2006/relationships/oleObject" Target="embeddings/oleObject258.bin"/><Relationship Id="rId735" Type="http://schemas.openxmlformats.org/officeDocument/2006/relationships/oleObject" Target="embeddings/oleObject362.bin"/><Relationship Id="rId942" Type="http://schemas.openxmlformats.org/officeDocument/2006/relationships/image" Target="media/image468.wmf"/><Relationship Id="rId1158" Type="http://schemas.openxmlformats.org/officeDocument/2006/relationships/image" Target="media/image576.wmf"/><Relationship Id="rId1365" Type="http://schemas.openxmlformats.org/officeDocument/2006/relationships/oleObject" Target="embeddings/oleObject676.bin"/><Relationship Id="rId1572" Type="http://schemas.openxmlformats.org/officeDocument/2006/relationships/image" Target="media/image784.wmf"/><Relationship Id="rId2209" Type="http://schemas.openxmlformats.org/officeDocument/2006/relationships/image" Target="media/image1104.png"/><Relationship Id="rId2416" Type="http://schemas.openxmlformats.org/officeDocument/2006/relationships/image" Target="media/image1207.emf"/><Relationship Id="rId2623" Type="http://schemas.openxmlformats.org/officeDocument/2006/relationships/oleObject" Target="embeddings/oleObject1305.bin"/><Relationship Id="rId1018" Type="http://schemas.openxmlformats.org/officeDocument/2006/relationships/image" Target="media/image506.wmf"/><Relationship Id="rId1225" Type="http://schemas.openxmlformats.org/officeDocument/2006/relationships/oleObject" Target="embeddings/oleObject607.bin"/><Relationship Id="rId1432" Type="http://schemas.openxmlformats.org/officeDocument/2006/relationships/image" Target="media/image714.wmf"/><Relationship Id="rId2830" Type="http://schemas.openxmlformats.org/officeDocument/2006/relationships/image" Target="media/image1413.emf"/><Relationship Id="rId71" Type="http://schemas.openxmlformats.org/officeDocument/2006/relationships/oleObject" Target="embeddings/oleObject31.bin"/><Relationship Id="rId802" Type="http://schemas.openxmlformats.org/officeDocument/2006/relationships/image" Target="media/image398.wmf"/><Relationship Id="rId3397" Type="http://schemas.openxmlformats.org/officeDocument/2006/relationships/image" Target="media/image1697.wmf"/><Relationship Id="rId178" Type="http://schemas.openxmlformats.org/officeDocument/2006/relationships/oleObject" Target="embeddings/oleObject84.bin"/><Relationship Id="rId3257" Type="http://schemas.openxmlformats.org/officeDocument/2006/relationships/image" Target="media/image1627.wmf"/><Relationship Id="rId3464" Type="http://schemas.openxmlformats.org/officeDocument/2006/relationships/oleObject" Target="embeddings/oleObject1725.bin"/><Relationship Id="rId385" Type="http://schemas.openxmlformats.org/officeDocument/2006/relationships/image" Target="media/image190.wmf"/><Relationship Id="rId592" Type="http://schemas.openxmlformats.org/officeDocument/2006/relationships/oleObject" Target="embeddings/oleObject290.bin"/><Relationship Id="rId2066" Type="http://schemas.openxmlformats.org/officeDocument/2006/relationships/image" Target="media/image1031.wmf"/><Relationship Id="rId2273" Type="http://schemas.openxmlformats.org/officeDocument/2006/relationships/oleObject" Target="embeddings/oleObject1127.bin"/><Relationship Id="rId2480" Type="http://schemas.openxmlformats.org/officeDocument/2006/relationships/image" Target="media/image1238.wmf"/><Relationship Id="rId3117" Type="http://schemas.openxmlformats.org/officeDocument/2006/relationships/oleObject" Target="embeddings/oleObject1552.bin"/><Relationship Id="rId3324" Type="http://schemas.openxmlformats.org/officeDocument/2006/relationships/oleObject" Target="embeddings/oleObject1655.bin"/><Relationship Id="rId3531" Type="http://schemas.openxmlformats.org/officeDocument/2006/relationships/image" Target="media/image1764.wmf"/><Relationship Id="rId245" Type="http://schemas.openxmlformats.org/officeDocument/2006/relationships/image" Target="media/image121.wmf"/><Relationship Id="rId452" Type="http://schemas.openxmlformats.org/officeDocument/2006/relationships/oleObject" Target="embeddings/oleObject220.bin"/><Relationship Id="rId1082" Type="http://schemas.openxmlformats.org/officeDocument/2006/relationships/image" Target="media/image538.wmf"/><Relationship Id="rId2133" Type="http://schemas.openxmlformats.org/officeDocument/2006/relationships/oleObject" Target="embeddings/oleObject1060.bin"/><Relationship Id="rId2340" Type="http://schemas.openxmlformats.org/officeDocument/2006/relationships/image" Target="media/image1171.wmf"/><Relationship Id="rId105" Type="http://schemas.openxmlformats.org/officeDocument/2006/relationships/oleObject" Target="embeddings/oleObject48.bin"/><Relationship Id="rId312" Type="http://schemas.openxmlformats.org/officeDocument/2006/relationships/oleObject" Target="embeddings/oleObject151.bin"/><Relationship Id="rId2200" Type="http://schemas.openxmlformats.org/officeDocument/2006/relationships/image" Target="media/image1098.wmf"/><Relationship Id="rId1899" Type="http://schemas.openxmlformats.org/officeDocument/2006/relationships/oleObject" Target="embeddings/oleObject943.bin"/><Relationship Id="rId1759" Type="http://schemas.openxmlformats.org/officeDocument/2006/relationships/oleObject" Target="embeddings/oleObject873.bin"/><Relationship Id="rId1966" Type="http://schemas.openxmlformats.org/officeDocument/2006/relationships/image" Target="media/image981.wmf"/><Relationship Id="rId3181" Type="http://schemas.openxmlformats.org/officeDocument/2006/relationships/oleObject" Target="embeddings/oleObject1584.bin"/><Relationship Id="rId1619" Type="http://schemas.openxmlformats.org/officeDocument/2006/relationships/oleObject" Target="embeddings/oleObject803.bin"/><Relationship Id="rId1826" Type="http://schemas.openxmlformats.org/officeDocument/2006/relationships/image" Target="media/image911.wmf"/><Relationship Id="rId3041" Type="http://schemas.openxmlformats.org/officeDocument/2006/relationships/oleObject" Target="embeddings/oleObject1514.bin"/><Relationship Id="rId779" Type="http://schemas.openxmlformats.org/officeDocument/2006/relationships/oleObject" Target="embeddings/oleObject384.bin"/><Relationship Id="rId986" Type="http://schemas.openxmlformats.org/officeDocument/2006/relationships/image" Target="media/image490.wmf"/><Relationship Id="rId2667" Type="http://schemas.openxmlformats.org/officeDocument/2006/relationships/oleObject" Target="embeddings/oleObject1327.bin"/><Relationship Id="rId639" Type="http://schemas.openxmlformats.org/officeDocument/2006/relationships/image" Target="media/image317.wmf"/><Relationship Id="rId1269" Type="http://schemas.openxmlformats.org/officeDocument/2006/relationships/oleObject" Target="embeddings/oleObject629.bin"/><Relationship Id="rId1476" Type="http://schemas.openxmlformats.org/officeDocument/2006/relationships/image" Target="media/image736.wmf"/><Relationship Id="rId2874" Type="http://schemas.openxmlformats.org/officeDocument/2006/relationships/image" Target="media/image1435.wmf"/><Relationship Id="rId846" Type="http://schemas.openxmlformats.org/officeDocument/2006/relationships/image" Target="media/image420.wmf"/><Relationship Id="rId1129" Type="http://schemas.openxmlformats.org/officeDocument/2006/relationships/oleObject" Target="embeddings/oleObject559.bin"/><Relationship Id="rId1683" Type="http://schemas.openxmlformats.org/officeDocument/2006/relationships/oleObject" Target="embeddings/oleObject835.bin"/><Relationship Id="rId1890" Type="http://schemas.openxmlformats.org/officeDocument/2006/relationships/image" Target="media/image943.wmf"/><Relationship Id="rId2527" Type="http://schemas.openxmlformats.org/officeDocument/2006/relationships/oleObject" Target="embeddings/oleObject1257.bin"/><Relationship Id="rId2734" Type="http://schemas.openxmlformats.org/officeDocument/2006/relationships/image" Target="media/image1365.emf"/><Relationship Id="rId2941" Type="http://schemas.openxmlformats.org/officeDocument/2006/relationships/oleObject" Target="embeddings/oleObject1464.bin"/><Relationship Id="rId706" Type="http://schemas.openxmlformats.org/officeDocument/2006/relationships/image" Target="media/image350.wmf"/><Relationship Id="rId913" Type="http://schemas.openxmlformats.org/officeDocument/2006/relationships/oleObject" Target="embeddings/oleObject451.bin"/><Relationship Id="rId1336" Type="http://schemas.openxmlformats.org/officeDocument/2006/relationships/image" Target="media/image666.wmf"/><Relationship Id="rId1543" Type="http://schemas.openxmlformats.org/officeDocument/2006/relationships/oleObject" Target="embeddings/oleObject765.bin"/><Relationship Id="rId1750" Type="http://schemas.openxmlformats.org/officeDocument/2006/relationships/image" Target="media/image873.wmf"/><Relationship Id="rId2801" Type="http://schemas.openxmlformats.org/officeDocument/2006/relationships/oleObject" Target="embeddings/oleObject1394.bin"/><Relationship Id="rId42" Type="http://schemas.openxmlformats.org/officeDocument/2006/relationships/image" Target="media/image19.wmf"/><Relationship Id="rId1403" Type="http://schemas.openxmlformats.org/officeDocument/2006/relationships/oleObject" Target="embeddings/oleObject695.bin"/><Relationship Id="rId1610" Type="http://schemas.openxmlformats.org/officeDocument/2006/relationships/image" Target="media/image803.wmf"/><Relationship Id="rId3368" Type="http://schemas.openxmlformats.org/officeDocument/2006/relationships/oleObject" Target="embeddings/oleObject1677.bin"/><Relationship Id="rId3575" Type="http://schemas.openxmlformats.org/officeDocument/2006/relationships/image" Target="media/image1786.wmf"/><Relationship Id="rId289" Type="http://schemas.openxmlformats.org/officeDocument/2006/relationships/image" Target="media/image143.wmf"/><Relationship Id="rId496" Type="http://schemas.openxmlformats.org/officeDocument/2006/relationships/oleObject" Target="embeddings/oleObject242.bin"/><Relationship Id="rId2177" Type="http://schemas.openxmlformats.org/officeDocument/2006/relationships/oleObject" Target="embeddings/oleObject1082.bin"/><Relationship Id="rId2384" Type="http://schemas.openxmlformats.org/officeDocument/2006/relationships/image" Target="media/image1193.wmf"/><Relationship Id="rId2591" Type="http://schemas.openxmlformats.org/officeDocument/2006/relationships/oleObject" Target="embeddings/oleObject1289.bin"/><Relationship Id="rId3228" Type="http://schemas.openxmlformats.org/officeDocument/2006/relationships/oleObject" Target="embeddings/oleObject1607.bin"/><Relationship Id="rId3435" Type="http://schemas.openxmlformats.org/officeDocument/2006/relationships/image" Target="media/image1716.wmf"/><Relationship Id="rId3642" Type="http://schemas.openxmlformats.org/officeDocument/2006/relationships/header" Target="header2.xml"/><Relationship Id="rId149" Type="http://schemas.openxmlformats.org/officeDocument/2006/relationships/image" Target="media/image73.wmf"/><Relationship Id="rId356" Type="http://schemas.openxmlformats.org/officeDocument/2006/relationships/oleObject" Target="embeddings/oleObject172.bin"/><Relationship Id="rId563" Type="http://schemas.openxmlformats.org/officeDocument/2006/relationships/image" Target="media/image279.wmf"/><Relationship Id="rId770" Type="http://schemas.openxmlformats.org/officeDocument/2006/relationships/image" Target="media/image382.wmf"/><Relationship Id="rId1193" Type="http://schemas.openxmlformats.org/officeDocument/2006/relationships/oleObject" Target="embeddings/oleObject591.bin"/><Relationship Id="rId2037" Type="http://schemas.openxmlformats.org/officeDocument/2006/relationships/oleObject" Target="embeddings/oleObject1012.bin"/><Relationship Id="rId2244" Type="http://schemas.openxmlformats.org/officeDocument/2006/relationships/oleObject" Target="embeddings/oleObject1113.bin"/><Relationship Id="rId2451" Type="http://schemas.openxmlformats.org/officeDocument/2006/relationships/oleObject" Target="embeddings/oleObject1219.bin"/><Relationship Id="rId216" Type="http://schemas.openxmlformats.org/officeDocument/2006/relationships/oleObject" Target="embeddings/oleObject103.bin"/><Relationship Id="rId423" Type="http://schemas.openxmlformats.org/officeDocument/2006/relationships/image" Target="media/image209.wmf"/><Relationship Id="rId1053" Type="http://schemas.openxmlformats.org/officeDocument/2006/relationships/oleObject" Target="embeddings/oleObject521.bin"/><Relationship Id="rId1260" Type="http://schemas.openxmlformats.org/officeDocument/2006/relationships/image" Target="media/image627.wmf"/><Relationship Id="rId2104" Type="http://schemas.openxmlformats.org/officeDocument/2006/relationships/image" Target="media/image1050.wmf"/><Relationship Id="rId3502" Type="http://schemas.openxmlformats.org/officeDocument/2006/relationships/oleObject" Target="embeddings/oleObject1744.bin"/><Relationship Id="rId630" Type="http://schemas.openxmlformats.org/officeDocument/2006/relationships/oleObject" Target="embeddings/oleObject309.bin"/><Relationship Id="rId2311" Type="http://schemas.openxmlformats.org/officeDocument/2006/relationships/oleObject" Target="embeddings/oleObject1146.bin"/><Relationship Id="rId1120" Type="http://schemas.openxmlformats.org/officeDocument/2006/relationships/image" Target="media/image557.wmf"/><Relationship Id="rId1937" Type="http://schemas.openxmlformats.org/officeDocument/2006/relationships/oleObject" Target="embeddings/oleObject962.bin"/><Relationship Id="rId3085" Type="http://schemas.openxmlformats.org/officeDocument/2006/relationships/oleObject" Target="embeddings/oleObject1536.bin"/><Relationship Id="rId3292" Type="http://schemas.openxmlformats.org/officeDocument/2006/relationships/oleObject" Target="embeddings/oleObject1639.bin"/><Relationship Id="rId3152" Type="http://schemas.openxmlformats.org/officeDocument/2006/relationships/image" Target="media/image1574.wmf"/><Relationship Id="rId280" Type="http://schemas.openxmlformats.org/officeDocument/2006/relationships/oleObject" Target="embeddings/oleObject135.bin"/><Relationship Id="rId3012" Type="http://schemas.openxmlformats.org/officeDocument/2006/relationships/image" Target="media/image1504.wmf"/><Relationship Id="rId140" Type="http://schemas.openxmlformats.org/officeDocument/2006/relationships/oleObject" Target="embeddings/oleObject65.bin"/><Relationship Id="rId6" Type="http://schemas.openxmlformats.org/officeDocument/2006/relationships/footnotes" Target="footnotes.xml"/><Relationship Id="rId2778" Type="http://schemas.openxmlformats.org/officeDocument/2006/relationships/image" Target="media/image1387.emf"/><Relationship Id="rId2985" Type="http://schemas.openxmlformats.org/officeDocument/2006/relationships/oleObject" Target="embeddings/oleObject1486.bin"/><Relationship Id="rId957" Type="http://schemas.openxmlformats.org/officeDocument/2006/relationships/oleObject" Target="embeddings/oleObject473.bin"/><Relationship Id="rId1587" Type="http://schemas.openxmlformats.org/officeDocument/2006/relationships/oleObject" Target="embeddings/oleObject787.bin"/><Relationship Id="rId1794" Type="http://schemas.openxmlformats.org/officeDocument/2006/relationships/image" Target="media/image895.wmf"/><Relationship Id="rId2638" Type="http://schemas.openxmlformats.org/officeDocument/2006/relationships/image" Target="media/image1317.wmf"/><Relationship Id="rId2845" Type="http://schemas.openxmlformats.org/officeDocument/2006/relationships/oleObject" Target="embeddings/oleObject1416.bin"/><Relationship Id="rId86" Type="http://schemas.openxmlformats.org/officeDocument/2006/relationships/image" Target="media/image41.wmf"/><Relationship Id="rId817" Type="http://schemas.openxmlformats.org/officeDocument/2006/relationships/oleObject" Target="embeddings/oleObject403.bin"/><Relationship Id="rId1447" Type="http://schemas.openxmlformats.org/officeDocument/2006/relationships/oleObject" Target="embeddings/oleObject717.bin"/><Relationship Id="rId1654" Type="http://schemas.openxmlformats.org/officeDocument/2006/relationships/image" Target="media/image825.wmf"/><Relationship Id="rId1861" Type="http://schemas.openxmlformats.org/officeDocument/2006/relationships/oleObject" Target="embeddings/oleObject924.bin"/><Relationship Id="rId2705" Type="http://schemas.openxmlformats.org/officeDocument/2006/relationships/oleObject" Target="embeddings/oleObject1346.bin"/><Relationship Id="rId2912" Type="http://schemas.openxmlformats.org/officeDocument/2006/relationships/image" Target="media/image1454.wmf"/><Relationship Id="rId1307" Type="http://schemas.openxmlformats.org/officeDocument/2006/relationships/oleObject" Target="embeddings/oleObject647.bin"/><Relationship Id="rId1514" Type="http://schemas.openxmlformats.org/officeDocument/2006/relationships/image" Target="media/image755.wmf"/><Relationship Id="rId1721" Type="http://schemas.openxmlformats.org/officeDocument/2006/relationships/oleObject" Target="embeddings/oleObject854.bin"/><Relationship Id="rId13" Type="http://schemas.openxmlformats.org/officeDocument/2006/relationships/oleObject" Target="embeddings/oleObject2.bin"/><Relationship Id="rId3479" Type="http://schemas.openxmlformats.org/officeDocument/2006/relationships/image" Target="media/image1738.wmf"/><Relationship Id="rId2288" Type="http://schemas.openxmlformats.org/officeDocument/2006/relationships/image" Target="media/image1145.wmf"/><Relationship Id="rId2495" Type="http://schemas.openxmlformats.org/officeDocument/2006/relationships/oleObject" Target="embeddings/oleObject1241.bin"/><Relationship Id="rId3339" Type="http://schemas.openxmlformats.org/officeDocument/2006/relationships/image" Target="media/image1668.wmf"/><Relationship Id="rId467" Type="http://schemas.openxmlformats.org/officeDocument/2006/relationships/image" Target="media/image231.wmf"/><Relationship Id="rId1097" Type="http://schemas.openxmlformats.org/officeDocument/2006/relationships/oleObject" Target="embeddings/oleObject543.bin"/><Relationship Id="rId2148" Type="http://schemas.openxmlformats.org/officeDocument/2006/relationships/image" Target="media/image1072.wmf"/><Relationship Id="rId3546" Type="http://schemas.openxmlformats.org/officeDocument/2006/relationships/oleObject" Target="embeddings/oleObject1766.bin"/><Relationship Id="rId674" Type="http://schemas.openxmlformats.org/officeDocument/2006/relationships/oleObject" Target="embeddings/oleObject331.bin"/><Relationship Id="rId881" Type="http://schemas.openxmlformats.org/officeDocument/2006/relationships/oleObject" Target="embeddings/oleObject435.bin"/><Relationship Id="rId2355" Type="http://schemas.openxmlformats.org/officeDocument/2006/relationships/oleObject" Target="embeddings/oleObject1168.bin"/><Relationship Id="rId2562" Type="http://schemas.openxmlformats.org/officeDocument/2006/relationships/image" Target="media/image1279.wmf"/><Relationship Id="rId3406" Type="http://schemas.openxmlformats.org/officeDocument/2006/relationships/oleObject" Target="embeddings/oleObject1696.bin"/><Relationship Id="rId3613" Type="http://schemas.openxmlformats.org/officeDocument/2006/relationships/image" Target="media/image1805.wmf"/><Relationship Id="rId327" Type="http://schemas.openxmlformats.org/officeDocument/2006/relationships/image" Target="media/image162.wmf"/><Relationship Id="rId534" Type="http://schemas.openxmlformats.org/officeDocument/2006/relationships/oleObject" Target="embeddings/oleObject261.bin"/><Relationship Id="rId741" Type="http://schemas.openxmlformats.org/officeDocument/2006/relationships/oleObject" Target="embeddings/oleObject365.bin"/><Relationship Id="rId1164" Type="http://schemas.openxmlformats.org/officeDocument/2006/relationships/image" Target="media/image579.wmf"/><Relationship Id="rId1371" Type="http://schemas.openxmlformats.org/officeDocument/2006/relationships/oleObject" Target="embeddings/oleObject679.bin"/><Relationship Id="rId2008" Type="http://schemas.openxmlformats.org/officeDocument/2006/relationships/image" Target="media/image1002.wmf"/><Relationship Id="rId2215" Type="http://schemas.openxmlformats.org/officeDocument/2006/relationships/image" Target="media/image1108.wmf"/><Relationship Id="rId2422" Type="http://schemas.openxmlformats.org/officeDocument/2006/relationships/oleObject" Target="embeddings/oleObject1204.bin"/><Relationship Id="rId601" Type="http://schemas.openxmlformats.org/officeDocument/2006/relationships/image" Target="media/image298.wmf"/><Relationship Id="rId1024" Type="http://schemas.openxmlformats.org/officeDocument/2006/relationships/image" Target="media/image509.wmf"/><Relationship Id="rId1231" Type="http://schemas.openxmlformats.org/officeDocument/2006/relationships/oleObject" Target="embeddings/oleObject610.bin"/><Relationship Id="rId3196" Type="http://schemas.openxmlformats.org/officeDocument/2006/relationships/image" Target="media/image1596.wmf"/><Relationship Id="rId3056" Type="http://schemas.openxmlformats.org/officeDocument/2006/relationships/image" Target="media/image1526.wmf"/><Relationship Id="rId3263" Type="http://schemas.openxmlformats.org/officeDocument/2006/relationships/image" Target="media/image1630.wmf"/><Relationship Id="rId3470" Type="http://schemas.openxmlformats.org/officeDocument/2006/relationships/oleObject" Target="embeddings/oleObject1728.bin"/><Relationship Id="rId184" Type="http://schemas.openxmlformats.org/officeDocument/2006/relationships/oleObject" Target="embeddings/oleObject87.bin"/><Relationship Id="rId391" Type="http://schemas.openxmlformats.org/officeDocument/2006/relationships/image" Target="media/image193.wmf"/><Relationship Id="rId1908" Type="http://schemas.openxmlformats.org/officeDocument/2006/relationships/image" Target="media/image952.wmf"/><Relationship Id="rId2072" Type="http://schemas.openxmlformats.org/officeDocument/2006/relationships/image" Target="media/image1034.wmf"/><Relationship Id="rId3123" Type="http://schemas.openxmlformats.org/officeDocument/2006/relationships/oleObject" Target="embeddings/oleObject1555.bin"/><Relationship Id="rId251" Type="http://schemas.openxmlformats.org/officeDocument/2006/relationships/image" Target="media/image124.wmf"/><Relationship Id="rId3330" Type="http://schemas.openxmlformats.org/officeDocument/2006/relationships/oleObject" Target="embeddings/oleObject1658.bin"/><Relationship Id="rId2889" Type="http://schemas.openxmlformats.org/officeDocument/2006/relationships/oleObject" Target="embeddings/oleObject1438.bin"/><Relationship Id="rId111" Type="http://schemas.openxmlformats.org/officeDocument/2006/relationships/oleObject" Target="embeddings/oleObject51.bin"/><Relationship Id="rId1698" Type="http://schemas.openxmlformats.org/officeDocument/2006/relationships/image" Target="media/image847.wmf"/><Relationship Id="rId2749" Type="http://schemas.openxmlformats.org/officeDocument/2006/relationships/oleObject" Target="embeddings/oleObject1368.bin"/><Relationship Id="rId2956" Type="http://schemas.openxmlformats.org/officeDocument/2006/relationships/image" Target="media/image1476.emf"/><Relationship Id="rId928" Type="http://schemas.openxmlformats.org/officeDocument/2006/relationships/image" Target="media/image461.wmf"/><Relationship Id="rId1558" Type="http://schemas.openxmlformats.org/officeDocument/2006/relationships/image" Target="media/image777.wmf"/><Relationship Id="rId1765" Type="http://schemas.openxmlformats.org/officeDocument/2006/relationships/oleObject" Target="embeddings/oleObject876.bin"/><Relationship Id="rId2609" Type="http://schemas.openxmlformats.org/officeDocument/2006/relationships/oleObject" Target="embeddings/oleObject1298.bin"/><Relationship Id="rId57" Type="http://schemas.openxmlformats.org/officeDocument/2006/relationships/oleObject" Target="embeddings/oleObject24.bin"/><Relationship Id="rId1418" Type="http://schemas.openxmlformats.org/officeDocument/2006/relationships/image" Target="media/image707.wmf"/><Relationship Id="rId1972" Type="http://schemas.openxmlformats.org/officeDocument/2006/relationships/image" Target="media/image984.wmf"/><Relationship Id="rId2816" Type="http://schemas.openxmlformats.org/officeDocument/2006/relationships/image" Target="media/image1406.emf"/><Relationship Id="rId1625" Type="http://schemas.openxmlformats.org/officeDocument/2006/relationships/oleObject" Target="embeddings/oleObject806.bin"/><Relationship Id="rId1832" Type="http://schemas.openxmlformats.org/officeDocument/2006/relationships/image" Target="media/image914.wmf"/><Relationship Id="rId2399" Type="http://schemas.openxmlformats.org/officeDocument/2006/relationships/oleObject" Target="embeddings/oleObject1190.bin"/><Relationship Id="rId578" Type="http://schemas.openxmlformats.org/officeDocument/2006/relationships/oleObject" Target="embeddings/oleObject283.bin"/><Relationship Id="rId785" Type="http://schemas.openxmlformats.org/officeDocument/2006/relationships/oleObject" Target="embeddings/oleObject387.bin"/><Relationship Id="rId992" Type="http://schemas.openxmlformats.org/officeDocument/2006/relationships/image" Target="media/image493.wmf"/><Relationship Id="rId2259" Type="http://schemas.openxmlformats.org/officeDocument/2006/relationships/oleObject" Target="embeddings/oleObject1120.bin"/><Relationship Id="rId2466" Type="http://schemas.openxmlformats.org/officeDocument/2006/relationships/image" Target="media/image1231.wmf"/><Relationship Id="rId2673" Type="http://schemas.openxmlformats.org/officeDocument/2006/relationships/oleObject" Target="embeddings/oleObject1330.bin"/><Relationship Id="rId2880" Type="http://schemas.openxmlformats.org/officeDocument/2006/relationships/image" Target="media/image1438.wmf"/><Relationship Id="rId3517" Type="http://schemas.openxmlformats.org/officeDocument/2006/relationships/image" Target="media/image1757.wmf"/><Relationship Id="rId438" Type="http://schemas.openxmlformats.org/officeDocument/2006/relationships/oleObject" Target="embeddings/oleObject213.bin"/><Relationship Id="rId645" Type="http://schemas.openxmlformats.org/officeDocument/2006/relationships/image" Target="media/image320.wmf"/><Relationship Id="rId852" Type="http://schemas.openxmlformats.org/officeDocument/2006/relationships/image" Target="media/image423.wmf"/><Relationship Id="rId1068" Type="http://schemas.openxmlformats.org/officeDocument/2006/relationships/image" Target="media/image531.wmf"/><Relationship Id="rId1275" Type="http://schemas.openxmlformats.org/officeDocument/2006/relationships/oleObject" Target="embeddings/oleObject632.bin"/><Relationship Id="rId1482" Type="http://schemas.openxmlformats.org/officeDocument/2006/relationships/image" Target="media/image739.wmf"/><Relationship Id="rId2119" Type="http://schemas.openxmlformats.org/officeDocument/2006/relationships/oleObject" Target="embeddings/oleObject1053.bin"/><Relationship Id="rId2326" Type="http://schemas.openxmlformats.org/officeDocument/2006/relationships/image" Target="media/image1164.wmf"/><Relationship Id="rId2533" Type="http://schemas.openxmlformats.org/officeDocument/2006/relationships/oleObject" Target="embeddings/oleObject1260.bin"/><Relationship Id="rId2740" Type="http://schemas.openxmlformats.org/officeDocument/2006/relationships/image" Target="media/image1368.emf"/><Relationship Id="rId505" Type="http://schemas.openxmlformats.org/officeDocument/2006/relationships/image" Target="media/image250.wmf"/><Relationship Id="rId712" Type="http://schemas.openxmlformats.org/officeDocument/2006/relationships/image" Target="media/image353.wmf"/><Relationship Id="rId1135" Type="http://schemas.openxmlformats.org/officeDocument/2006/relationships/oleObject" Target="embeddings/oleObject562.bin"/><Relationship Id="rId1342" Type="http://schemas.openxmlformats.org/officeDocument/2006/relationships/image" Target="media/image669.wmf"/><Relationship Id="rId1202" Type="http://schemas.openxmlformats.org/officeDocument/2006/relationships/image" Target="media/image598.wmf"/><Relationship Id="rId2600" Type="http://schemas.openxmlformats.org/officeDocument/2006/relationships/image" Target="media/image1298.wmf"/><Relationship Id="rId3167" Type="http://schemas.openxmlformats.org/officeDocument/2006/relationships/oleObject" Target="embeddings/oleObject1577.bin"/><Relationship Id="rId295" Type="http://schemas.openxmlformats.org/officeDocument/2006/relationships/image" Target="media/image146.wmf"/><Relationship Id="rId3374" Type="http://schemas.openxmlformats.org/officeDocument/2006/relationships/oleObject" Target="embeddings/oleObject1680.bin"/><Relationship Id="rId3581" Type="http://schemas.openxmlformats.org/officeDocument/2006/relationships/image" Target="media/image1789.wmf"/><Relationship Id="rId2183" Type="http://schemas.openxmlformats.org/officeDocument/2006/relationships/oleObject" Target="embeddings/oleObject1085.bin"/><Relationship Id="rId2390" Type="http://schemas.openxmlformats.org/officeDocument/2006/relationships/image" Target="media/image1196.wmf"/><Relationship Id="rId3027" Type="http://schemas.openxmlformats.org/officeDocument/2006/relationships/oleObject" Target="embeddings/oleObject1507.bin"/><Relationship Id="rId3234" Type="http://schemas.openxmlformats.org/officeDocument/2006/relationships/oleObject" Target="embeddings/oleObject1610.bin"/><Relationship Id="rId3441" Type="http://schemas.openxmlformats.org/officeDocument/2006/relationships/image" Target="media/image1719.wmf"/><Relationship Id="rId155" Type="http://schemas.openxmlformats.org/officeDocument/2006/relationships/image" Target="media/image76.wmf"/><Relationship Id="rId362" Type="http://schemas.openxmlformats.org/officeDocument/2006/relationships/oleObject" Target="embeddings/oleObject175.bin"/><Relationship Id="rId2043" Type="http://schemas.openxmlformats.org/officeDocument/2006/relationships/oleObject" Target="embeddings/oleObject1015.bin"/><Relationship Id="rId2250" Type="http://schemas.openxmlformats.org/officeDocument/2006/relationships/image" Target="media/image1126.wmf"/><Relationship Id="rId3301" Type="http://schemas.openxmlformats.org/officeDocument/2006/relationships/image" Target="media/image1649.wmf"/><Relationship Id="rId222" Type="http://schemas.openxmlformats.org/officeDocument/2006/relationships/oleObject" Target="embeddings/oleObject106.bin"/><Relationship Id="rId2110" Type="http://schemas.openxmlformats.org/officeDocument/2006/relationships/image" Target="media/image1053.wmf"/><Relationship Id="rId1669" Type="http://schemas.openxmlformats.org/officeDocument/2006/relationships/oleObject" Target="embeddings/oleObject828.bin"/><Relationship Id="rId1876" Type="http://schemas.openxmlformats.org/officeDocument/2006/relationships/image" Target="media/image936.wmf"/><Relationship Id="rId2927" Type="http://schemas.openxmlformats.org/officeDocument/2006/relationships/oleObject" Target="embeddings/oleObject1457.bin"/><Relationship Id="rId3091" Type="http://schemas.openxmlformats.org/officeDocument/2006/relationships/oleObject" Target="embeddings/oleObject1539.bin"/><Relationship Id="rId1529" Type="http://schemas.openxmlformats.org/officeDocument/2006/relationships/oleObject" Target="embeddings/oleObject758.bin"/><Relationship Id="rId1736" Type="http://schemas.openxmlformats.org/officeDocument/2006/relationships/image" Target="media/image866.wmf"/><Relationship Id="rId1943" Type="http://schemas.openxmlformats.org/officeDocument/2006/relationships/oleObject" Target="embeddings/oleObject965.bin"/><Relationship Id="rId28" Type="http://schemas.openxmlformats.org/officeDocument/2006/relationships/image" Target="media/image12.wmf"/><Relationship Id="rId1803" Type="http://schemas.openxmlformats.org/officeDocument/2006/relationships/oleObject" Target="embeddings/oleObject895.bin"/><Relationship Id="rId689" Type="http://schemas.openxmlformats.org/officeDocument/2006/relationships/oleObject" Target="embeddings/oleObject339.bin"/><Relationship Id="rId896" Type="http://schemas.openxmlformats.org/officeDocument/2006/relationships/image" Target="media/image445.wmf"/><Relationship Id="rId2577" Type="http://schemas.openxmlformats.org/officeDocument/2006/relationships/oleObject" Target="embeddings/oleObject1282.bin"/><Relationship Id="rId2784" Type="http://schemas.openxmlformats.org/officeDocument/2006/relationships/image" Target="media/image1390.emf"/><Relationship Id="rId3628" Type="http://schemas.openxmlformats.org/officeDocument/2006/relationships/oleObject" Target="embeddings/oleObject1807.bin"/><Relationship Id="rId549" Type="http://schemas.openxmlformats.org/officeDocument/2006/relationships/image" Target="media/image272.wmf"/><Relationship Id="rId756" Type="http://schemas.openxmlformats.org/officeDocument/2006/relationships/image" Target="media/image375.wmf"/><Relationship Id="rId1179" Type="http://schemas.openxmlformats.org/officeDocument/2006/relationships/oleObject" Target="embeddings/oleObject584.bin"/><Relationship Id="rId1386" Type="http://schemas.openxmlformats.org/officeDocument/2006/relationships/image" Target="media/image691.wmf"/><Relationship Id="rId1593" Type="http://schemas.openxmlformats.org/officeDocument/2006/relationships/oleObject" Target="embeddings/oleObject790.bin"/><Relationship Id="rId2437" Type="http://schemas.openxmlformats.org/officeDocument/2006/relationships/oleObject" Target="embeddings/oleObject1212.bin"/><Relationship Id="rId2991" Type="http://schemas.openxmlformats.org/officeDocument/2006/relationships/oleObject" Target="embeddings/oleObject1489.bin"/><Relationship Id="rId409" Type="http://schemas.openxmlformats.org/officeDocument/2006/relationships/image" Target="media/image202.wmf"/><Relationship Id="rId963" Type="http://schemas.openxmlformats.org/officeDocument/2006/relationships/oleObject" Target="embeddings/oleObject476.bin"/><Relationship Id="rId1039" Type="http://schemas.openxmlformats.org/officeDocument/2006/relationships/oleObject" Target="embeddings/oleObject514.bin"/><Relationship Id="rId1246" Type="http://schemas.openxmlformats.org/officeDocument/2006/relationships/image" Target="media/image620.wmf"/><Relationship Id="rId2644" Type="http://schemas.openxmlformats.org/officeDocument/2006/relationships/image" Target="media/image1320.wmf"/><Relationship Id="rId2851" Type="http://schemas.openxmlformats.org/officeDocument/2006/relationships/oleObject" Target="embeddings/oleObject1419.bin"/><Relationship Id="rId92" Type="http://schemas.openxmlformats.org/officeDocument/2006/relationships/image" Target="media/image44.wmf"/><Relationship Id="rId616" Type="http://schemas.openxmlformats.org/officeDocument/2006/relationships/oleObject" Target="embeddings/oleObject302.bin"/><Relationship Id="rId823" Type="http://schemas.openxmlformats.org/officeDocument/2006/relationships/oleObject" Target="embeddings/oleObject406.bin"/><Relationship Id="rId1453" Type="http://schemas.openxmlformats.org/officeDocument/2006/relationships/oleObject" Target="embeddings/oleObject720.bin"/><Relationship Id="rId1660" Type="http://schemas.openxmlformats.org/officeDocument/2006/relationships/image" Target="media/image828.wmf"/><Relationship Id="rId2504" Type="http://schemas.openxmlformats.org/officeDocument/2006/relationships/image" Target="media/image1250.wmf"/><Relationship Id="rId2711" Type="http://schemas.openxmlformats.org/officeDocument/2006/relationships/oleObject" Target="embeddings/oleObject1349.bin"/><Relationship Id="rId1106" Type="http://schemas.openxmlformats.org/officeDocument/2006/relationships/image" Target="media/image550.wmf"/><Relationship Id="rId1313" Type="http://schemas.openxmlformats.org/officeDocument/2006/relationships/oleObject" Target="embeddings/oleObject650.bin"/><Relationship Id="rId1520" Type="http://schemas.openxmlformats.org/officeDocument/2006/relationships/image" Target="media/image758.wmf"/><Relationship Id="rId3278" Type="http://schemas.openxmlformats.org/officeDocument/2006/relationships/oleObject" Target="embeddings/oleObject1632.bin"/><Relationship Id="rId3485" Type="http://schemas.openxmlformats.org/officeDocument/2006/relationships/image" Target="media/image1741.wmf"/><Relationship Id="rId199" Type="http://schemas.openxmlformats.org/officeDocument/2006/relationships/image" Target="media/image98.wmf"/><Relationship Id="rId2087" Type="http://schemas.openxmlformats.org/officeDocument/2006/relationships/oleObject" Target="embeddings/oleObject1037.bin"/><Relationship Id="rId2294" Type="http://schemas.openxmlformats.org/officeDocument/2006/relationships/image" Target="media/image1148.wmf"/><Relationship Id="rId3138" Type="http://schemas.openxmlformats.org/officeDocument/2006/relationships/image" Target="media/image1567.wmf"/><Relationship Id="rId3345" Type="http://schemas.openxmlformats.org/officeDocument/2006/relationships/image" Target="media/image1671.wmf"/><Relationship Id="rId3552" Type="http://schemas.openxmlformats.org/officeDocument/2006/relationships/oleObject" Target="embeddings/oleObject1769.bin"/><Relationship Id="rId266" Type="http://schemas.openxmlformats.org/officeDocument/2006/relationships/oleObject" Target="embeddings/oleObject128.bin"/><Relationship Id="rId473" Type="http://schemas.openxmlformats.org/officeDocument/2006/relationships/image" Target="media/image234.wmf"/><Relationship Id="rId680" Type="http://schemas.openxmlformats.org/officeDocument/2006/relationships/oleObject" Target="embeddings/oleObject334.bin"/><Relationship Id="rId2154" Type="http://schemas.openxmlformats.org/officeDocument/2006/relationships/image" Target="media/image1075.wmf"/><Relationship Id="rId2361" Type="http://schemas.openxmlformats.org/officeDocument/2006/relationships/oleObject" Target="embeddings/oleObject1171.bin"/><Relationship Id="rId3205" Type="http://schemas.openxmlformats.org/officeDocument/2006/relationships/image" Target="media/image1601.wmf"/><Relationship Id="rId3412" Type="http://schemas.openxmlformats.org/officeDocument/2006/relationships/oleObject" Target="embeddings/oleObject1699.bin"/><Relationship Id="rId126" Type="http://schemas.openxmlformats.org/officeDocument/2006/relationships/image" Target="media/image61.wmf"/><Relationship Id="rId333" Type="http://schemas.openxmlformats.org/officeDocument/2006/relationships/image" Target="media/image165.wmf"/><Relationship Id="rId540" Type="http://schemas.openxmlformats.org/officeDocument/2006/relationships/oleObject" Target="embeddings/oleObject264.bin"/><Relationship Id="rId1170" Type="http://schemas.openxmlformats.org/officeDocument/2006/relationships/image" Target="media/image582.wmf"/><Relationship Id="rId2014" Type="http://schemas.openxmlformats.org/officeDocument/2006/relationships/image" Target="media/image1005.wmf"/><Relationship Id="rId2221" Type="http://schemas.openxmlformats.org/officeDocument/2006/relationships/image" Target="media/image1111.wmf"/><Relationship Id="rId1030" Type="http://schemas.openxmlformats.org/officeDocument/2006/relationships/image" Target="media/image512.wmf"/><Relationship Id="rId400" Type="http://schemas.openxmlformats.org/officeDocument/2006/relationships/oleObject" Target="embeddings/oleObject194.bin"/><Relationship Id="rId1987" Type="http://schemas.openxmlformats.org/officeDocument/2006/relationships/oleObject" Target="embeddings/oleObject987.bin"/><Relationship Id="rId1847" Type="http://schemas.openxmlformats.org/officeDocument/2006/relationships/oleObject" Target="embeddings/oleObject917.bin"/><Relationship Id="rId1707" Type="http://schemas.openxmlformats.org/officeDocument/2006/relationships/oleObject" Target="embeddings/oleObject847.bin"/><Relationship Id="rId3062" Type="http://schemas.openxmlformats.org/officeDocument/2006/relationships/image" Target="media/image1529.wmf"/><Relationship Id="rId190" Type="http://schemas.openxmlformats.org/officeDocument/2006/relationships/oleObject" Target="embeddings/oleObject90.bin"/><Relationship Id="rId1914" Type="http://schemas.openxmlformats.org/officeDocument/2006/relationships/image" Target="media/image955.wmf"/><Relationship Id="rId2688" Type="http://schemas.openxmlformats.org/officeDocument/2006/relationships/image" Target="media/image1342.wmf"/><Relationship Id="rId2895" Type="http://schemas.openxmlformats.org/officeDocument/2006/relationships/oleObject" Target="embeddings/oleObject1441.bin"/><Relationship Id="rId867" Type="http://schemas.openxmlformats.org/officeDocument/2006/relationships/oleObject" Target="embeddings/oleObject428.bin"/><Relationship Id="rId1497" Type="http://schemas.openxmlformats.org/officeDocument/2006/relationships/oleObject" Target="embeddings/oleObject742.bin"/><Relationship Id="rId2548" Type="http://schemas.openxmlformats.org/officeDocument/2006/relationships/image" Target="media/image1272.wmf"/><Relationship Id="rId2755" Type="http://schemas.openxmlformats.org/officeDocument/2006/relationships/oleObject" Target="embeddings/oleObject1371.bin"/><Relationship Id="rId2962" Type="http://schemas.openxmlformats.org/officeDocument/2006/relationships/image" Target="media/image1479.emf"/><Relationship Id="rId727" Type="http://schemas.openxmlformats.org/officeDocument/2006/relationships/oleObject" Target="embeddings/oleObject358.bin"/><Relationship Id="rId934" Type="http://schemas.openxmlformats.org/officeDocument/2006/relationships/image" Target="media/image464.wmf"/><Relationship Id="rId1357" Type="http://schemas.openxmlformats.org/officeDocument/2006/relationships/oleObject" Target="embeddings/oleObject672.bin"/><Relationship Id="rId1564" Type="http://schemas.openxmlformats.org/officeDocument/2006/relationships/image" Target="media/image780.wmf"/><Relationship Id="rId1771" Type="http://schemas.openxmlformats.org/officeDocument/2006/relationships/oleObject" Target="embeddings/oleObject879.bin"/><Relationship Id="rId2408" Type="http://schemas.openxmlformats.org/officeDocument/2006/relationships/oleObject" Target="embeddings/oleObject1196.bin"/><Relationship Id="rId2615" Type="http://schemas.openxmlformats.org/officeDocument/2006/relationships/oleObject" Target="embeddings/oleObject1301.bin"/><Relationship Id="rId2822" Type="http://schemas.openxmlformats.org/officeDocument/2006/relationships/image" Target="media/image1409.emf"/><Relationship Id="rId63" Type="http://schemas.openxmlformats.org/officeDocument/2006/relationships/oleObject" Target="embeddings/oleObject27.bin"/><Relationship Id="rId1217" Type="http://schemas.openxmlformats.org/officeDocument/2006/relationships/oleObject" Target="embeddings/oleObject603.bin"/><Relationship Id="rId1424" Type="http://schemas.openxmlformats.org/officeDocument/2006/relationships/image" Target="media/image710.wmf"/><Relationship Id="rId1631" Type="http://schemas.openxmlformats.org/officeDocument/2006/relationships/oleObject" Target="embeddings/oleObject809.bin"/><Relationship Id="rId3389" Type="http://schemas.openxmlformats.org/officeDocument/2006/relationships/image" Target="media/image1693.wmf"/><Relationship Id="rId3596" Type="http://schemas.openxmlformats.org/officeDocument/2006/relationships/oleObject" Target="embeddings/oleObject1791.bin"/><Relationship Id="rId2198" Type="http://schemas.openxmlformats.org/officeDocument/2006/relationships/image" Target="media/image1097.wmf"/><Relationship Id="rId3249" Type="http://schemas.openxmlformats.org/officeDocument/2006/relationships/image" Target="media/image1623.wmf"/><Relationship Id="rId3456" Type="http://schemas.openxmlformats.org/officeDocument/2006/relationships/oleObject" Target="embeddings/oleObject1721.bin"/><Relationship Id="rId377" Type="http://schemas.openxmlformats.org/officeDocument/2006/relationships/image" Target="media/image186.wmf"/><Relationship Id="rId584" Type="http://schemas.openxmlformats.org/officeDocument/2006/relationships/oleObject" Target="embeddings/oleObject286.bin"/><Relationship Id="rId2058" Type="http://schemas.openxmlformats.org/officeDocument/2006/relationships/image" Target="media/image1027.wmf"/><Relationship Id="rId2265" Type="http://schemas.openxmlformats.org/officeDocument/2006/relationships/oleObject" Target="embeddings/oleObject1123.bin"/><Relationship Id="rId3109" Type="http://schemas.openxmlformats.org/officeDocument/2006/relationships/oleObject" Target="embeddings/oleObject1548.bin"/><Relationship Id="rId237" Type="http://schemas.openxmlformats.org/officeDocument/2006/relationships/image" Target="media/image117.wmf"/><Relationship Id="rId791" Type="http://schemas.openxmlformats.org/officeDocument/2006/relationships/oleObject" Target="embeddings/oleObject390.bin"/><Relationship Id="rId1074" Type="http://schemas.openxmlformats.org/officeDocument/2006/relationships/image" Target="media/image534.wmf"/><Relationship Id="rId2472" Type="http://schemas.openxmlformats.org/officeDocument/2006/relationships/image" Target="media/image1234.wmf"/><Relationship Id="rId3316" Type="http://schemas.openxmlformats.org/officeDocument/2006/relationships/oleObject" Target="embeddings/oleObject1651.bin"/><Relationship Id="rId3523" Type="http://schemas.openxmlformats.org/officeDocument/2006/relationships/image" Target="media/image1760.wmf"/><Relationship Id="rId444" Type="http://schemas.openxmlformats.org/officeDocument/2006/relationships/oleObject" Target="embeddings/oleObject216.bin"/><Relationship Id="rId651" Type="http://schemas.openxmlformats.org/officeDocument/2006/relationships/image" Target="media/image323.wmf"/><Relationship Id="rId1281" Type="http://schemas.openxmlformats.org/officeDocument/2006/relationships/oleObject" Target="embeddings/oleObject635.bin"/><Relationship Id="rId2125" Type="http://schemas.openxmlformats.org/officeDocument/2006/relationships/oleObject" Target="embeddings/oleObject1056.bin"/><Relationship Id="rId2332" Type="http://schemas.openxmlformats.org/officeDocument/2006/relationships/image" Target="media/image1167.wmf"/><Relationship Id="rId304" Type="http://schemas.openxmlformats.org/officeDocument/2006/relationships/oleObject" Target="embeddings/oleObject147.bin"/><Relationship Id="rId511" Type="http://schemas.openxmlformats.org/officeDocument/2006/relationships/image" Target="media/image253.wmf"/><Relationship Id="rId1141" Type="http://schemas.openxmlformats.org/officeDocument/2006/relationships/oleObject" Target="embeddings/oleObject565.bin"/><Relationship Id="rId1001" Type="http://schemas.openxmlformats.org/officeDocument/2006/relationships/oleObject" Target="embeddings/oleObject495.bin"/><Relationship Id="rId1958" Type="http://schemas.openxmlformats.org/officeDocument/2006/relationships/image" Target="media/image977.wmf"/><Relationship Id="rId3173" Type="http://schemas.openxmlformats.org/officeDocument/2006/relationships/oleObject" Target="embeddings/oleObject1580.bin"/><Relationship Id="rId3380" Type="http://schemas.openxmlformats.org/officeDocument/2006/relationships/oleObject" Target="embeddings/oleObject1683.bin"/><Relationship Id="rId1818" Type="http://schemas.openxmlformats.org/officeDocument/2006/relationships/image" Target="media/image907.wmf"/><Relationship Id="rId3033" Type="http://schemas.openxmlformats.org/officeDocument/2006/relationships/oleObject" Target="embeddings/oleObject1510.bin"/><Relationship Id="rId3240" Type="http://schemas.openxmlformats.org/officeDocument/2006/relationships/oleObject" Target="embeddings/oleObject1613.bin"/><Relationship Id="rId161" Type="http://schemas.openxmlformats.org/officeDocument/2006/relationships/image" Target="media/image79.wmf"/><Relationship Id="rId2799" Type="http://schemas.openxmlformats.org/officeDocument/2006/relationships/oleObject" Target="embeddings/oleObject1393.bin"/><Relationship Id="rId3100" Type="http://schemas.openxmlformats.org/officeDocument/2006/relationships/image" Target="media/image1548.wmf"/><Relationship Id="rId978" Type="http://schemas.openxmlformats.org/officeDocument/2006/relationships/image" Target="media/image486.wmf"/><Relationship Id="rId2659" Type="http://schemas.openxmlformats.org/officeDocument/2006/relationships/oleObject" Target="embeddings/oleObject1323.bin"/><Relationship Id="rId2866" Type="http://schemas.openxmlformats.org/officeDocument/2006/relationships/image" Target="media/image1431.wmf"/><Relationship Id="rId838" Type="http://schemas.openxmlformats.org/officeDocument/2006/relationships/image" Target="media/image416.wmf"/><Relationship Id="rId1468" Type="http://schemas.openxmlformats.org/officeDocument/2006/relationships/image" Target="media/image732.wmf"/><Relationship Id="rId1675" Type="http://schemas.openxmlformats.org/officeDocument/2006/relationships/oleObject" Target="embeddings/oleObject831.bin"/><Relationship Id="rId1882" Type="http://schemas.openxmlformats.org/officeDocument/2006/relationships/image" Target="media/image939.wmf"/><Relationship Id="rId2519" Type="http://schemas.openxmlformats.org/officeDocument/2006/relationships/oleObject" Target="embeddings/oleObject1253.bin"/><Relationship Id="rId2726" Type="http://schemas.openxmlformats.org/officeDocument/2006/relationships/image" Target="media/image1361.emf"/><Relationship Id="rId1328" Type="http://schemas.openxmlformats.org/officeDocument/2006/relationships/image" Target="media/image662.wmf"/><Relationship Id="rId1535" Type="http://schemas.openxmlformats.org/officeDocument/2006/relationships/oleObject" Target="embeddings/oleObject761.bin"/><Relationship Id="rId2933" Type="http://schemas.openxmlformats.org/officeDocument/2006/relationships/oleObject" Target="embeddings/oleObject1460.bin"/><Relationship Id="rId905" Type="http://schemas.openxmlformats.org/officeDocument/2006/relationships/oleObject" Target="embeddings/oleObject447.bin"/><Relationship Id="rId1742" Type="http://schemas.openxmlformats.org/officeDocument/2006/relationships/image" Target="media/image869.wmf"/><Relationship Id="rId34" Type="http://schemas.openxmlformats.org/officeDocument/2006/relationships/image" Target="media/image15.wmf"/><Relationship Id="rId1602" Type="http://schemas.openxmlformats.org/officeDocument/2006/relationships/image" Target="media/image799.wmf"/><Relationship Id="rId3567" Type="http://schemas.openxmlformats.org/officeDocument/2006/relationships/image" Target="media/image1782.wmf"/><Relationship Id="rId488" Type="http://schemas.openxmlformats.org/officeDocument/2006/relationships/oleObject" Target="embeddings/oleObject238.bin"/><Relationship Id="rId695" Type="http://schemas.openxmlformats.org/officeDocument/2006/relationships/oleObject" Target="embeddings/oleObject342.bin"/><Relationship Id="rId2169" Type="http://schemas.openxmlformats.org/officeDocument/2006/relationships/oleObject" Target="embeddings/oleObject1078.bin"/><Relationship Id="rId2376" Type="http://schemas.openxmlformats.org/officeDocument/2006/relationships/image" Target="media/image1189.wmf"/><Relationship Id="rId2583" Type="http://schemas.openxmlformats.org/officeDocument/2006/relationships/oleObject" Target="embeddings/oleObject1285.bin"/><Relationship Id="rId2790" Type="http://schemas.openxmlformats.org/officeDocument/2006/relationships/image" Target="media/image1393.emf"/><Relationship Id="rId3427" Type="http://schemas.openxmlformats.org/officeDocument/2006/relationships/image" Target="media/image1712.wmf"/><Relationship Id="rId3634" Type="http://schemas.openxmlformats.org/officeDocument/2006/relationships/oleObject" Target="embeddings/oleObject1810.bin"/><Relationship Id="rId348" Type="http://schemas.microsoft.com/office/2011/relationships/commentsExtended" Target="commentsExtended.xml"/><Relationship Id="rId555" Type="http://schemas.openxmlformats.org/officeDocument/2006/relationships/image" Target="media/image275.wmf"/><Relationship Id="rId762" Type="http://schemas.openxmlformats.org/officeDocument/2006/relationships/image" Target="media/image378.wmf"/><Relationship Id="rId1185" Type="http://schemas.openxmlformats.org/officeDocument/2006/relationships/oleObject" Target="embeddings/oleObject587.bin"/><Relationship Id="rId1392" Type="http://schemas.openxmlformats.org/officeDocument/2006/relationships/image" Target="media/image694.wmf"/><Relationship Id="rId2029" Type="http://schemas.openxmlformats.org/officeDocument/2006/relationships/oleObject" Target="embeddings/oleObject1008.bin"/><Relationship Id="rId2236" Type="http://schemas.openxmlformats.org/officeDocument/2006/relationships/oleObject" Target="embeddings/oleObject1109.bin"/><Relationship Id="rId2443" Type="http://schemas.openxmlformats.org/officeDocument/2006/relationships/oleObject" Target="embeddings/oleObject1215.bin"/><Relationship Id="rId2650" Type="http://schemas.openxmlformats.org/officeDocument/2006/relationships/image" Target="media/image1323.wmf"/><Relationship Id="rId208" Type="http://schemas.openxmlformats.org/officeDocument/2006/relationships/oleObject" Target="embeddings/oleObject99.bin"/><Relationship Id="rId415" Type="http://schemas.openxmlformats.org/officeDocument/2006/relationships/image" Target="media/image205.wmf"/><Relationship Id="rId622" Type="http://schemas.openxmlformats.org/officeDocument/2006/relationships/oleObject" Target="embeddings/oleObject305.bin"/><Relationship Id="rId1045" Type="http://schemas.openxmlformats.org/officeDocument/2006/relationships/oleObject" Target="embeddings/oleObject517.bin"/><Relationship Id="rId1252" Type="http://schemas.openxmlformats.org/officeDocument/2006/relationships/image" Target="media/image623.wmf"/><Relationship Id="rId2303" Type="http://schemas.openxmlformats.org/officeDocument/2006/relationships/oleObject" Target="embeddings/oleObject1142.bin"/><Relationship Id="rId2510" Type="http://schemas.openxmlformats.org/officeDocument/2006/relationships/image" Target="media/image1253.wmf"/><Relationship Id="rId1112" Type="http://schemas.openxmlformats.org/officeDocument/2006/relationships/image" Target="media/image553.wmf"/><Relationship Id="rId3077" Type="http://schemas.openxmlformats.org/officeDocument/2006/relationships/oleObject" Target="embeddings/oleObject1532.bin"/><Relationship Id="rId3284" Type="http://schemas.openxmlformats.org/officeDocument/2006/relationships/oleObject" Target="embeddings/oleObject1635.bin"/><Relationship Id="rId1929" Type="http://schemas.openxmlformats.org/officeDocument/2006/relationships/oleObject" Target="embeddings/oleObject958.bin"/><Relationship Id="rId2093" Type="http://schemas.openxmlformats.org/officeDocument/2006/relationships/oleObject" Target="embeddings/oleObject1040.bin"/><Relationship Id="rId3491" Type="http://schemas.openxmlformats.org/officeDocument/2006/relationships/image" Target="media/image1744.wmf"/><Relationship Id="rId3144" Type="http://schemas.openxmlformats.org/officeDocument/2006/relationships/image" Target="media/image1570.wmf"/><Relationship Id="rId3351" Type="http://schemas.openxmlformats.org/officeDocument/2006/relationships/image" Target="media/image1674.wmf"/><Relationship Id="rId272" Type="http://schemas.openxmlformats.org/officeDocument/2006/relationships/oleObject" Target="embeddings/oleObject131.bin"/><Relationship Id="rId2160" Type="http://schemas.openxmlformats.org/officeDocument/2006/relationships/image" Target="media/image1078.wmf"/><Relationship Id="rId3004" Type="http://schemas.openxmlformats.org/officeDocument/2006/relationships/image" Target="media/image1500.wmf"/><Relationship Id="rId3211" Type="http://schemas.openxmlformats.org/officeDocument/2006/relationships/image" Target="media/image1604.wmf"/><Relationship Id="rId132" Type="http://schemas.openxmlformats.org/officeDocument/2006/relationships/image" Target="media/image64.wmf"/><Relationship Id="rId2020" Type="http://schemas.openxmlformats.org/officeDocument/2006/relationships/image" Target="media/image1008.wmf"/><Relationship Id="rId1579" Type="http://schemas.openxmlformats.org/officeDocument/2006/relationships/oleObject" Target="embeddings/oleObject783.bin"/><Relationship Id="rId2977" Type="http://schemas.openxmlformats.org/officeDocument/2006/relationships/oleObject" Target="embeddings/oleObject1482.bin"/><Relationship Id="rId949" Type="http://schemas.openxmlformats.org/officeDocument/2006/relationships/oleObject" Target="embeddings/oleObject469.bin"/><Relationship Id="rId1786" Type="http://schemas.openxmlformats.org/officeDocument/2006/relationships/image" Target="media/image891.wmf"/><Relationship Id="rId1993" Type="http://schemas.openxmlformats.org/officeDocument/2006/relationships/oleObject" Target="embeddings/oleObject990.bin"/><Relationship Id="rId2837" Type="http://schemas.openxmlformats.org/officeDocument/2006/relationships/oleObject" Target="embeddings/oleObject1412.bin"/><Relationship Id="rId78" Type="http://schemas.openxmlformats.org/officeDocument/2006/relationships/image" Target="media/image37.wmf"/><Relationship Id="rId809" Type="http://schemas.openxmlformats.org/officeDocument/2006/relationships/oleObject" Target="embeddings/oleObject399.bin"/><Relationship Id="rId1439" Type="http://schemas.openxmlformats.org/officeDocument/2006/relationships/oleObject" Target="embeddings/oleObject713.bin"/><Relationship Id="rId1646" Type="http://schemas.openxmlformats.org/officeDocument/2006/relationships/image" Target="media/image821.wmf"/><Relationship Id="rId1853" Type="http://schemas.openxmlformats.org/officeDocument/2006/relationships/oleObject" Target="embeddings/oleObject920.bin"/><Relationship Id="rId2904" Type="http://schemas.openxmlformats.org/officeDocument/2006/relationships/image" Target="media/image1450.wmf"/><Relationship Id="rId1506" Type="http://schemas.openxmlformats.org/officeDocument/2006/relationships/image" Target="media/image751.wmf"/><Relationship Id="rId1713" Type="http://schemas.openxmlformats.org/officeDocument/2006/relationships/oleObject" Target="embeddings/oleObject850.bin"/><Relationship Id="rId1920" Type="http://schemas.openxmlformats.org/officeDocument/2006/relationships/image" Target="media/image958.wmf"/><Relationship Id="rId599" Type="http://schemas.openxmlformats.org/officeDocument/2006/relationships/image" Target="media/image297.wmf"/><Relationship Id="rId2487" Type="http://schemas.openxmlformats.org/officeDocument/2006/relationships/oleObject" Target="embeddings/oleObject1237.bin"/><Relationship Id="rId2694" Type="http://schemas.openxmlformats.org/officeDocument/2006/relationships/image" Target="media/image1345.wmf"/><Relationship Id="rId3538" Type="http://schemas.openxmlformats.org/officeDocument/2006/relationships/oleObject" Target="embeddings/oleObject1762.bin"/><Relationship Id="rId459" Type="http://schemas.openxmlformats.org/officeDocument/2006/relationships/image" Target="media/image227.wmf"/><Relationship Id="rId666" Type="http://schemas.openxmlformats.org/officeDocument/2006/relationships/oleObject" Target="embeddings/oleObject327.bin"/><Relationship Id="rId873" Type="http://schemas.openxmlformats.org/officeDocument/2006/relationships/oleObject" Target="embeddings/oleObject431.bin"/><Relationship Id="rId1089" Type="http://schemas.openxmlformats.org/officeDocument/2006/relationships/oleObject" Target="embeddings/oleObject539.bin"/><Relationship Id="rId1296" Type="http://schemas.openxmlformats.org/officeDocument/2006/relationships/image" Target="media/image646.wmf"/><Relationship Id="rId2347" Type="http://schemas.openxmlformats.org/officeDocument/2006/relationships/oleObject" Target="embeddings/oleObject1164.bin"/><Relationship Id="rId2554" Type="http://schemas.openxmlformats.org/officeDocument/2006/relationships/image" Target="media/image1275.wmf"/><Relationship Id="rId319" Type="http://schemas.openxmlformats.org/officeDocument/2006/relationships/image" Target="media/image158.wmf"/><Relationship Id="rId526" Type="http://schemas.openxmlformats.org/officeDocument/2006/relationships/oleObject" Target="embeddings/oleObject257.bin"/><Relationship Id="rId1156" Type="http://schemas.openxmlformats.org/officeDocument/2006/relationships/image" Target="media/image575.wmf"/><Relationship Id="rId1363" Type="http://schemas.openxmlformats.org/officeDocument/2006/relationships/oleObject" Target="embeddings/oleObject675.bin"/><Relationship Id="rId2207" Type="http://schemas.openxmlformats.org/officeDocument/2006/relationships/image" Target="media/image1102.png"/><Relationship Id="rId2761" Type="http://schemas.openxmlformats.org/officeDocument/2006/relationships/oleObject" Target="embeddings/oleObject1374.bin"/><Relationship Id="rId3605" Type="http://schemas.openxmlformats.org/officeDocument/2006/relationships/image" Target="media/image1801.wmf"/><Relationship Id="rId733" Type="http://schemas.openxmlformats.org/officeDocument/2006/relationships/oleObject" Target="embeddings/oleObject361.bin"/><Relationship Id="rId940" Type="http://schemas.openxmlformats.org/officeDocument/2006/relationships/image" Target="media/image467.wmf"/><Relationship Id="rId1016" Type="http://schemas.openxmlformats.org/officeDocument/2006/relationships/image" Target="media/image505.wmf"/><Relationship Id="rId1570" Type="http://schemas.openxmlformats.org/officeDocument/2006/relationships/image" Target="media/image783.wmf"/><Relationship Id="rId2414" Type="http://schemas.openxmlformats.org/officeDocument/2006/relationships/image" Target="media/image1206.emf"/><Relationship Id="rId2621" Type="http://schemas.openxmlformats.org/officeDocument/2006/relationships/oleObject" Target="embeddings/oleObject1304.bin"/><Relationship Id="rId800" Type="http://schemas.openxmlformats.org/officeDocument/2006/relationships/image" Target="media/image397.wmf"/><Relationship Id="rId1223" Type="http://schemas.openxmlformats.org/officeDocument/2006/relationships/oleObject" Target="embeddings/oleObject606.bin"/><Relationship Id="rId1430" Type="http://schemas.openxmlformats.org/officeDocument/2006/relationships/image" Target="media/image713.wmf"/><Relationship Id="rId3188" Type="http://schemas.openxmlformats.org/officeDocument/2006/relationships/image" Target="media/image1592.wmf"/><Relationship Id="rId3395" Type="http://schemas.openxmlformats.org/officeDocument/2006/relationships/image" Target="media/image1696.wmf"/><Relationship Id="rId3048" Type="http://schemas.openxmlformats.org/officeDocument/2006/relationships/image" Target="media/image1522.wmf"/><Relationship Id="rId3255" Type="http://schemas.openxmlformats.org/officeDocument/2006/relationships/image" Target="media/image1626.wmf"/><Relationship Id="rId3462" Type="http://schemas.openxmlformats.org/officeDocument/2006/relationships/oleObject" Target="embeddings/oleObject1724.bin"/><Relationship Id="rId176" Type="http://schemas.openxmlformats.org/officeDocument/2006/relationships/oleObject" Target="embeddings/oleObject83.bin"/><Relationship Id="rId383" Type="http://schemas.openxmlformats.org/officeDocument/2006/relationships/image" Target="media/image189.wmf"/><Relationship Id="rId590" Type="http://schemas.openxmlformats.org/officeDocument/2006/relationships/oleObject" Target="embeddings/oleObject289.bin"/><Relationship Id="rId2064" Type="http://schemas.openxmlformats.org/officeDocument/2006/relationships/image" Target="media/image1030.wmf"/><Relationship Id="rId2271" Type="http://schemas.openxmlformats.org/officeDocument/2006/relationships/oleObject" Target="embeddings/oleObject1126.bin"/><Relationship Id="rId3115" Type="http://schemas.openxmlformats.org/officeDocument/2006/relationships/oleObject" Target="embeddings/oleObject1551.bin"/><Relationship Id="rId3322" Type="http://schemas.openxmlformats.org/officeDocument/2006/relationships/oleObject" Target="embeddings/oleObject1654.bin"/><Relationship Id="rId243" Type="http://schemas.openxmlformats.org/officeDocument/2006/relationships/image" Target="media/image120.wmf"/><Relationship Id="rId450" Type="http://schemas.openxmlformats.org/officeDocument/2006/relationships/oleObject" Target="embeddings/oleObject219.bin"/><Relationship Id="rId1080" Type="http://schemas.openxmlformats.org/officeDocument/2006/relationships/image" Target="media/image537.wmf"/><Relationship Id="rId2131" Type="http://schemas.openxmlformats.org/officeDocument/2006/relationships/oleObject" Target="embeddings/oleObject1059.bin"/><Relationship Id="rId103" Type="http://schemas.openxmlformats.org/officeDocument/2006/relationships/oleObject" Target="embeddings/oleObject47.bin"/><Relationship Id="rId310" Type="http://schemas.openxmlformats.org/officeDocument/2006/relationships/oleObject" Target="embeddings/oleObject150.bin"/><Relationship Id="rId1897" Type="http://schemas.openxmlformats.org/officeDocument/2006/relationships/oleObject" Target="embeddings/oleObject942.bin"/><Relationship Id="rId2948" Type="http://schemas.openxmlformats.org/officeDocument/2006/relationships/image" Target="media/image1472.wmf"/><Relationship Id="rId1757" Type="http://schemas.openxmlformats.org/officeDocument/2006/relationships/oleObject" Target="embeddings/oleObject872.bin"/><Relationship Id="rId1964" Type="http://schemas.openxmlformats.org/officeDocument/2006/relationships/image" Target="media/image980.wmf"/><Relationship Id="rId2808" Type="http://schemas.openxmlformats.org/officeDocument/2006/relationships/image" Target="media/image1402.emf"/><Relationship Id="rId49" Type="http://schemas.openxmlformats.org/officeDocument/2006/relationships/oleObject" Target="embeddings/oleObject20.bin"/><Relationship Id="rId1617" Type="http://schemas.openxmlformats.org/officeDocument/2006/relationships/oleObject" Target="embeddings/oleObject802.bin"/><Relationship Id="rId1824" Type="http://schemas.openxmlformats.org/officeDocument/2006/relationships/image" Target="media/image910.wmf"/><Relationship Id="rId2598" Type="http://schemas.openxmlformats.org/officeDocument/2006/relationships/image" Target="media/image1297.wmf"/><Relationship Id="rId777" Type="http://schemas.openxmlformats.org/officeDocument/2006/relationships/oleObject" Target="embeddings/oleObject383.bin"/><Relationship Id="rId984" Type="http://schemas.openxmlformats.org/officeDocument/2006/relationships/image" Target="media/image489.wmf"/><Relationship Id="rId2458" Type="http://schemas.openxmlformats.org/officeDocument/2006/relationships/image" Target="media/image1227.wmf"/><Relationship Id="rId2665" Type="http://schemas.openxmlformats.org/officeDocument/2006/relationships/oleObject" Target="embeddings/oleObject1326.bin"/><Relationship Id="rId2872" Type="http://schemas.openxmlformats.org/officeDocument/2006/relationships/image" Target="media/image1434.wmf"/><Relationship Id="rId3509" Type="http://schemas.openxmlformats.org/officeDocument/2006/relationships/image" Target="media/image1753.wmf"/><Relationship Id="rId637" Type="http://schemas.openxmlformats.org/officeDocument/2006/relationships/image" Target="media/image316.wmf"/><Relationship Id="rId844" Type="http://schemas.openxmlformats.org/officeDocument/2006/relationships/image" Target="media/image419.wmf"/><Relationship Id="rId1267" Type="http://schemas.openxmlformats.org/officeDocument/2006/relationships/oleObject" Target="embeddings/oleObject628.bin"/><Relationship Id="rId1474" Type="http://schemas.openxmlformats.org/officeDocument/2006/relationships/image" Target="media/image735.wmf"/><Relationship Id="rId1681" Type="http://schemas.openxmlformats.org/officeDocument/2006/relationships/oleObject" Target="embeddings/oleObject834.bin"/><Relationship Id="rId2318" Type="http://schemas.openxmlformats.org/officeDocument/2006/relationships/image" Target="media/image1160.wmf"/><Relationship Id="rId2525" Type="http://schemas.openxmlformats.org/officeDocument/2006/relationships/oleObject" Target="embeddings/oleObject1256.bin"/><Relationship Id="rId2732" Type="http://schemas.openxmlformats.org/officeDocument/2006/relationships/image" Target="media/image1364.emf"/><Relationship Id="rId704" Type="http://schemas.openxmlformats.org/officeDocument/2006/relationships/image" Target="media/image349.wmf"/><Relationship Id="rId911" Type="http://schemas.openxmlformats.org/officeDocument/2006/relationships/oleObject" Target="embeddings/oleObject450.bin"/><Relationship Id="rId1127" Type="http://schemas.openxmlformats.org/officeDocument/2006/relationships/oleObject" Target="embeddings/oleObject558.bin"/><Relationship Id="rId1334" Type="http://schemas.openxmlformats.org/officeDocument/2006/relationships/image" Target="media/image665.wmf"/><Relationship Id="rId1541" Type="http://schemas.openxmlformats.org/officeDocument/2006/relationships/oleObject" Target="embeddings/oleObject764.bin"/><Relationship Id="rId40" Type="http://schemas.openxmlformats.org/officeDocument/2006/relationships/image" Target="media/image18.wmf"/><Relationship Id="rId1401" Type="http://schemas.openxmlformats.org/officeDocument/2006/relationships/oleObject" Target="embeddings/oleObject694.bin"/><Relationship Id="rId3299" Type="http://schemas.openxmlformats.org/officeDocument/2006/relationships/image" Target="media/image1648.wmf"/><Relationship Id="rId3159" Type="http://schemas.openxmlformats.org/officeDocument/2006/relationships/oleObject" Target="embeddings/oleObject1573.bin"/><Relationship Id="rId3366" Type="http://schemas.openxmlformats.org/officeDocument/2006/relationships/oleObject" Target="embeddings/oleObject1676.bin"/><Relationship Id="rId3573" Type="http://schemas.openxmlformats.org/officeDocument/2006/relationships/image" Target="media/image1785.wmf"/><Relationship Id="rId287" Type="http://schemas.openxmlformats.org/officeDocument/2006/relationships/image" Target="media/image142.wmf"/><Relationship Id="rId494" Type="http://schemas.openxmlformats.org/officeDocument/2006/relationships/oleObject" Target="embeddings/oleObject241.bin"/><Relationship Id="rId2175" Type="http://schemas.openxmlformats.org/officeDocument/2006/relationships/oleObject" Target="embeddings/oleObject1081.bin"/><Relationship Id="rId2382" Type="http://schemas.openxmlformats.org/officeDocument/2006/relationships/image" Target="media/image1192.wmf"/><Relationship Id="rId3019" Type="http://schemas.openxmlformats.org/officeDocument/2006/relationships/oleObject" Target="embeddings/oleObject1503.bin"/><Relationship Id="rId3226" Type="http://schemas.openxmlformats.org/officeDocument/2006/relationships/oleObject" Target="embeddings/oleObject1606.bin"/><Relationship Id="rId147" Type="http://schemas.openxmlformats.org/officeDocument/2006/relationships/image" Target="media/image72.wmf"/><Relationship Id="rId354" Type="http://schemas.openxmlformats.org/officeDocument/2006/relationships/oleObject" Target="embeddings/oleObject171.bin"/><Relationship Id="rId1191" Type="http://schemas.openxmlformats.org/officeDocument/2006/relationships/oleObject" Target="embeddings/oleObject590.bin"/><Relationship Id="rId2035" Type="http://schemas.openxmlformats.org/officeDocument/2006/relationships/oleObject" Target="embeddings/oleObject1011.bin"/><Relationship Id="rId3433" Type="http://schemas.openxmlformats.org/officeDocument/2006/relationships/image" Target="media/image1715.wmf"/><Relationship Id="rId3640" Type="http://schemas.openxmlformats.org/officeDocument/2006/relationships/oleObject" Target="embeddings/oleObject1813.bin"/><Relationship Id="rId561" Type="http://schemas.openxmlformats.org/officeDocument/2006/relationships/image" Target="media/image278.wmf"/><Relationship Id="rId2242" Type="http://schemas.openxmlformats.org/officeDocument/2006/relationships/oleObject" Target="embeddings/oleObject1112.bin"/><Relationship Id="rId3500" Type="http://schemas.openxmlformats.org/officeDocument/2006/relationships/oleObject" Target="embeddings/oleObject1743.bin"/><Relationship Id="rId214" Type="http://schemas.openxmlformats.org/officeDocument/2006/relationships/oleObject" Target="embeddings/oleObject102.bin"/><Relationship Id="rId421" Type="http://schemas.openxmlformats.org/officeDocument/2006/relationships/image" Target="media/image208.wmf"/><Relationship Id="rId1051" Type="http://schemas.openxmlformats.org/officeDocument/2006/relationships/oleObject" Target="embeddings/oleObject520.bin"/><Relationship Id="rId2102" Type="http://schemas.openxmlformats.org/officeDocument/2006/relationships/image" Target="media/image1049.wmf"/><Relationship Id="rId1868" Type="http://schemas.openxmlformats.org/officeDocument/2006/relationships/image" Target="media/image932.wmf"/><Relationship Id="rId2919" Type="http://schemas.openxmlformats.org/officeDocument/2006/relationships/oleObject" Target="embeddings/oleObject1453.bin"/><Relationship Id="rId3083" Type="http://schemas.openxmlformats.org/officeDocument/2006/relationships/oleObject" Target="embeddings/oleObject1535.bin"/><Relationship Id="rId3290" Type="http://schemas.openxmlformats.org/officeDocument/2006/relationships/oleObject" Target="embeddings/oleObject1638.bin"/><Relationship Id="rId1728" Type="http://schemas.openxmlformats.org/officeDocument/2006/relationships/image" Target="media/image862.wmf"/><Relationship Id="rId1935" Type="http://schemas.openxmlformats.org/officeDocument/2006/relationships/oleObject" Target="embeddings/oleObject961.bin"/><Relationship Id="rId3150" Type="http://schemas.openxmlformats.org/officeDocument/2006/relationships/image" Target="media/image1573.wmf"/><Relationship Id="rId3010" Type="http://schemas.openxmlformats.org/officeDocument/2006/relationships/image" Target="media/image1503.wmf"/><Relationship Id="rId4" Type="http://schemas.openxmlformats.org/officeDocument/2006/relationships/settings" Target="settings.xml"/><Relationship Id="rId888" Type="http://schemas.openxmlformats.org/officeDocument/2006/relationships/image" Target="media/image441.wmf"/><Relationship Id="rId2569" Type="http://schemas.openxmlformats.org/officeDocument/2006/relationships/oleObject" Target="embeddings/oleObject1278.bin"/><Relationship Id="rId2776" Type="http://schemas.openxmlformats.org/officeDocument/2006/relationships/image" Target="media/image1386.emf"/><Relationship Id="rId2983" Type="http://schemas.openxmlformats.org/officeDocument/2006/relationships/oleObject" Target="embeddings/oleObject1485.bin"/><Relationship Id="rId748" Type="http://schemas.openxmlformats.org/officeDocument/2006/relationships/image" Target="media/image371.wmf"/><Relationship Id="rId955" Type="http://schemas.openxmlformats.org/officeDocument/2006/relationships/oleObject" Target="embeddings/oleObject472.bin"/><Relationship Id="rId1378" Type="http://schemas.openxmlformats.org/officeDocument/2006/relationships/image" Target="media/image687.wmf"/><Relationship Id="rId1585" Type="http://schemas.openxmlformats.org/officeDocument/2006/relationships/oleObject" Target="embeddings/oleObject786.bin"/><Relationship Id="rId1792" Type="http://schemas.openxmlformats.org/officeDocument/2006/relationships/image" Target="media/image894.wmf"/><Relationship Id="rId2429" Type="http://schemas.openxmlformats.org/officeDocument/2006/relationships/oleObject" Target="embeddings/oleObject1208.bin"/><Relationship Id="rId2636" Type="http://schemas.openxmlformats.org/officeDocument/2006/relationships/image" Target="media/image1316.wmf"/><Relationship Id="rId2843" Type="http://schemas.openxmlformats.org/officeDocument/2006/relationships/oleObject" Target="embeddings/oleObject1415.bin"/><Relationship Id="rId84" Type="http://schemas.openxmlformats.org/officeDocument/2006/relationships/image" Target="media/image40.wmf"/><Relationship Id="rId608" Type="http://schemas.openxmlformats.org/officeDocument/2006/relationships/oleObject" Target="embeddings/oleObject298.bin"/><Relationship Id="rId815" Type="http://schemas.openxmlformats.org/officeDocument/2006/relationships/oleObject" Target="embeddings/oleObject402.bin"/><Relationship Id="rId1238" Type="http://schemas.openxmlformats.org/officeDocument/2006/relationships/image" Target="media/image616.wmf"/><Relationship Id="rId1445" Type="http://schemas.openxmlformats.org/officeDocument/2006/relationships/oleObject" Target="embeddings/oleObject716.bin"/><Relationship Id="rId1652" Type="http://schemas.openxmlformats.org/officeDocument/2006/relationships/image" Target="media/image824.wmf"/><Relationship Id="rId1305" Type="http://schemas.openxmlformats.org/officeDocument/2006/relationships/oleObject" Target="embeddings/oleObject646.bin"/><Relationship Id="rId2703" Type="http://schemas.openxmlformats.org/officeDocument/2006/relationships/oleObject" Target="embeddings/oleObject1345.bin"/><Relationship Id="rId2910" Type="http://schemas.openxmlformats.org/officeDocument/2006/relationships/image" Target="media/image1453.wmf"/><Relationship Id="rId1512" Type="http://schemas.openxmlformats.org/officeDocument/2006/relationships/image" Target="media/image754.wmf"/><Relationship Id="rId11" Type="http://schemas.openxmlformats.org/officeDocument/2006/relationships/oleObject" Target="embeddings/oleObject1.bin"/><Relationship Id="rId398" Type="http://schemas.openxmlformats.org/officeDocument/2006/relationships/oleObject" Target="embeddings/oleObject193.bin"/><Relationship Id="rId2079" Type="http://schemas.openxmlformats.org/officeDocument/2006/relationships/oleObject" Target="embeddings/oleObject1033.bin"/><Relationship Id="rId3477" Type="http://schemas.openxmlformats.org/officeDocument/2006/relationships/image" Target="media/image1737.wmf"/><Relationship Id="rId2286" Type="http://schemas.openxmlformats.org/officeDocument/2006/relationships/image" Target="media/image1144.wmf"/><Relationship Id="rId2493" Type="http://schemas.openxmlformats.org/officeDocument/2006/relationships/oleObject" Target="embeddings/oleObject1240.bin"/><Relationship Id="rId3337" Type="http://schemas.openxmlformats.org/officeDocument/2006/relationships/image" Target="media/image1667.wmf"/><Relationship Id="rId3544" Type="http://schemas.openxmlformats.org/officeDocument/2006/relationships/oleObject" Target="embeddings/oleObject1765.bin"/><Relationship Id="rId258" Type="http://schemas.openxmlformats.org/officeDocument/2006/relationships/oleObject" Target="embeddings/oleObject124.bin"/><Relationship Id="rId465" Type="http://schemas.openxmlformats.org/officeDocument/2006/relationships/image" Target="media/image230.wmf"/><Relationship Id="rId672" Type="http://schemas.openxmlformats.org/officeDocument/2006/relationships/oleObject" Target="embeddings/oleObject330.bin"/><Relationship Id="rId1095" Type="http://schemas.openxmlformats.org/officeDocument/2006/relationships/oleObject" Target="embeddings/oleObject542.bin"/><Relationship Id="rId2146" Type="http://schemas.openxmlformats.org/officeDocument/2006/relationships/image" Target="media/image1071.wmf"/><Relationship Id="rId2353" Type="http://schemas.openxmlformats.org/officeDocument/2006/relationships/oleObject" Target="embeddings/oleObject1167.bin"/><Relationship Id="rId2560" Type="http://schemas.openxmlformats.org/officeDocument/2006/relationships/image" Target="media/image1278.wmf"/><Relationship Id="rId3404" Type="http://schemas.openxmlformats.org/officeDocument/2006/relationships/oleObject" Target="embeddings/oleObject1695.bin"/><Relationship Id="rId3611" Type="http://schemas.openxmlformats.org/officeDocument/2006/relationships/image" Target="media/image1804.wmf"/><Relationship Id="rId118" Type="http://schemas.openxmlformats.org/officeDocument/2006/relationships/image" Target="media/image57.wmf"/><Relationship Id="rId325" Type="http://schemas.openxmlformats.org/officeDocument/2006/relationships/image" Target="media/image161.wmf"/><Relationship Id="rId532" Type="http://schemas.openxmlformats.org/officeDocument/2006/relationships/oleObject" Target="embeddings/oleObject260.bin"/><Relationship Id="rId1162" Type="http://schemas.openxmlformats.org/officeDocument/2006/relationships/image" Target="media/image578.wmf"/><Relationship Id="rId2006" Type="http://schemas.openxmlformats.org/officeDocument/2006/relationships/image" Target="media/image1001.wmf"/><Relationship Id="rId2213" Type="http://schemas.openxmlformats.org/officeDocument/2006/relationships/image" Target="media/image1107.wmf"/><Relationship Id="rId2420" Type="http://schemas.openxmlformats.org/officeDocument/2006/relationships/oleObject" Target="embeddings/oleObject1203.bin"/><Relationship Id="rId1022" Type="http://schemas.openxmlformats.org/officeDocument/2006/relationships/image" Target="media/image508.wmf"/><Relationship Id="rId1979" Type="http://schemas.openxmlformats.org/officeDocument/2006/relationships/oleObject" Target="embeddings/oleObject983.bin"/><Relationship Id="rId3194" Type="http://schemas.openxmlformats.org/officeDocument/2006/relationships/image" Target="media/image1595.wmf"/><Relationship Id="rId1839" Type="http://schemas.openxmlformats.org/officeDocument/2006/relationships/oleObject" Target="embeddings/oleObject913.bin"/><Relationship Id="rId3054" Type="http://schemas.openxmlformats.org/officeDocument/2006/relationships/image" Target="media/image1525.wmf"/><Relationship Id="rId182" Type="http://schemas.openxmlformats.org/officeDocument/2006/relationships/oleObject" Target="embeddings/oleObject86.bin"/><Relationship Id="rId1906" Type="http://schemas.openxmlformats.org/officeDocument/2006/relationships/image" Target="media/image951.wmf"/><Relationship Id="rId3261" Type="http://schemas.openxmlformats.org/officeDocument/2006/relationships/image" Target="media/image1629.wmf"/><Relationship Id="rId2070" Type="http://schemas.openxmlformats.org/officeDocument/2006/relationships/image" Target="media/image1033.wmf"/><Relationship Id="rId3121" Type="http://schemas.openxmlformats.org/officeDocument/2006/relationships/oleObject" Target="embeddings/oleObject1554.bin"/><Relationship Id="rId999" Type="http://schemas.openxmlformats.org/officeDocument/2006/relationships/oleObject" Target="embeddings/oleObject494.bin"/><Relationship Id="rId2887" Type="http://schemas.openxmlformats.org/officeDocument/2006/relationships/oleObject" Target="embeddings/oleObject1437.bin"/><Relationship Id="rId859" Type="http://schemas.openxmlformats.org/officeDocument/2006/relationships/oleObject" Target="embeddings/oleObject424.bin"/><Relationship Id="rId1489" Type="http://schemas.openxmlformats.org/officeDocument/2006/relationships/oleObject" Target="embeddings/oleObject738.bin"/><Relationship Id="rId1696" Type="http://schemas.openxmlformats.org/officeDocument/2006/relationships/image" Target="media/image846.wmf"/><Relationship Id="rId1349" Type="http://schemas.openxmlformats.org/officeDocument/2006/relationships/oleObject" Target="embeddings/oleObject668.bin"/><Relationship Id="rId2747" Type="http://schemas.openxmlformats.org/officeDocument/2006/relationships/oleObject" Target="embeddings/oleObject1367.bin"/><Relationship Id="rId2954" Type="http://schemas.openxmlformats.org/officeDocument/2006/relationships/image" Target="media/image1475.emf"/><Relationship Id="rId719" Type="http://schemas.openxmlformats.org/officeDocument/2006/relationships/oleObject" Target="embeddings/oleObject354.bin"/><Relationship Id="rId926" Type="http://schemas.openxmlformats.org/officeDocument/2006/relationships/image" Target="media/image460.wmf"/><Relationship Id="rId1556" Type="http://schemas.openxmlformats.org/officeDocument/2006/relationships/image" Target="media/image776.wmf"/><Relationship Id="rId1763" Type="http://schemas.openxmlformats.org/officeDocument/2006/relationships/oleObject" Target="embeddings/oleObject875.bin"/><Relationship Id="rId1970" Type="http://schemas.openxmlformats.org/officeDocument/2006/relationships/image" Target="media/image983.wmf"/><Relationship Id="rId2607" Type="http://schemas.openxmlformats.org/officeDocument/2006/relationships/oleObject" Target="embeddings/oleObject1297.bin"/><Relationship Id="rId2814" Type="http://schemas.openxmlformats.org/officeDocument/2006/relationships/image" Target="media/image1405.emf"/><Relationship Id="rId55" Type="http://schemas.openxmlformats.org/officeDocument/2006/relationships/oleObject" Target="embeddings/oleObject23.bin"/><Relationship Id="rId1209" Type="http://schemas.openxmlformats.org/officeDocument/2006/relationships/oleObject" Target="embeddings/oleObject599.bin"/><Relationship Id="rId1416" Type="http://schemas.openxmlformats.org/officeDocument/2006/relationships/image" Target="media/image706.wmf"/><Relationship Id="rId1623" Type="http://schemas.openxmlformats.org/officeDocument/2006/relationships/oleObject" Target="embeddings/oleObject805.bin"/><Relationship Id="rId1830" Type="http://schemas.openxmlformats.org/officeDocument/2006/relationships/image" Target="media/image913.wmf"/><Relationship Id="rId3588" Type="http://schemas.openxmlformats.org/officeDocument/2006/relationships/oleObject" Target="embeddings/oleObject1787.bin"/><Relationship Id="rId2397" Type="http://schemas.openxmlformats.org/officeDocument/2006/relationships/oleObject" Target="embeddings/oleObject1189.bin"/><Relationship Id="rId3448" Type="http://schemas.openxmlformats.org/officeDocument/2006/relationships/oleObject" Target="embeddings/oleObject1717.bin"/><Relationship Id="rId369" Type="http://schemas.openxmlformats.org/officeDocument/2006/relationships/image" Target="media/image182.wmf"/><Relationship Id="rId576" Type="http://schemas.openxmlformats.org/officeDocument/2006/relationships/oleObject" Target="embeddings/oleObject282.bin"/><Relationship Id="rId783" Type="http://schemas.openxmlformats.org/officeDocument/2006/relationships/oleObject" Target="embeddings/oleObject386.bin"/><Relationship Id="rId990" Type="http://schemas.openxmlformats.org/officeDocument/2006/relationships/image" Target="media/image492.wmf"/><Relationship Id="rId2257" Type="http://schemas.openxmlformats.org/officeDocument/2006/relationships/oleObject" Target="embeddings/oleObject1119.bin"/><Relationship Id="rId2464" Type="http://schemas.openxmlformats.org/officeDocument/2006/relationships/image" Target="media/image1230.wmf"/><Relationship Id="rId2671" Type="http://schemas.openxmlformats.org/officeDocument/2006/relationships/oleObject" Target="embeddings/oleObject1329.bin"/><Relationship Id="rId3308" Type="http://schemas.openxmlformats.org/officeDocument/2006/relationships/oleObject" Target="embeddings/oleObject1647.bin"/><Relationship Id="rId3515" Type="http://schemas.openxmlformats.org/officeDocument/2006/relationships/image" Target="media/image1756.wmf"/><Relationship Id="rId229" Type="http://schemas.openxmlformats.org/officeDocument/2006/relationships/image" Target="media/image113.wmf"/><Relationship Id="rId436" Type="http://schemas.openxmlformats.org/officeDocument/2006/relationships/oleObject" Target="embeddings/oleObject212.bin"/><Relationship Id="rId643" Type="http://schemas.openxmlformats.org/officeDocument/2006/relationships/image" Target="media/image319.wmf"/><Relationship Id="rId1066" Type="http://schemas.openxmlformats.org/officeDocument/2006/relationships/image" Target="media/image530.wmf"/><Relationship Id="rId1273" Type="http://schemas.openxmlformats.org/officeDocument/2006/relationships/oleObject" Target="embeddings/oleObject631.bin"/><Relationship Id="rId1480" Type="http://schemas.openxmlformats.org/officeDocument/2006/relationships/image" Target="media/image738.wmf"/><Relationship Id="rId2117" Type="http://schemas.openxmlformats.org/officeDocument/2006/relationships/oleObject" Target="embeddings/oleObject1052.bin"/><Relationship Id="rId2324" Type="http://schemas.openxmlformats.org/officeDocument/2006/relationships/image" Target="media/image1163.wmf"/><Relationship Id="rId850" Type="http://schemas.openxmlformats.org/officeDocument/2006/relationships/image" Target="media/image422.wmf"/><Relationship Id="rId1133" Type="http://schemas.openxmlformats.org/officeDocument/2006/relationships/oleObject" Target="embeddings/oleObject561.bin"/><Relationship Id="rId2531" Type="http://schemas.openxmlformats.org/officeDocument/2006/relationships/oleObject" Target="embeddings/oleObject1259.bin"/><Relationship Id="rId503" Type="http://schemas.openxmlformats.org/officeDocument/2006/relationships/image" Target="media/image249.wmf"/><Relationship Id="rId710" Type="http://schemas.openxmlformats.org/officeDocument/2006/relationships/image" Target="media/image352.wmf"/><Relationship Id="rId1340" Type="http://schemas.openxmlformats.org/officeDocument/2006/relationships/image" Target="media/image668.wmf"/><Relationship Id="rId3098" Type="http://schemas.openxmlformats.org/officeDocument/2006/relationships/image" Target="media/image1547.wmf"/><Relationship Id="rId1200" Type="http://schemas.openxmlformats.org/officeDocument/2006/relationships/image" Target="media/image597.wmf"/><Relationship Id="rId3165" Type="http://schemas.openxmlformats.org/officeDocument/2006/relationships/oleObject" Target="embeddings/oleObject1576.bin"/><Relationship Id="rId3372" Type="http://schemas.openxmlformats.org/officeDocument/2006/relationships/oleObject" Target="embeddings/oleObject1679.bin"/><Relationship Id="rId293" Type="http://schemas.openxmlformats.org/officeDocument/2006/relationships/image" Target="media/image145.wmf"/><Relationship Id="rId2181" Type="http://schemas.openxmlformats.org/officeDocument/2006/relationships/oleObject" Target="embeddings/oleObject1084.bin"/><Relationship Id="rId3025" Type="http://schemas.openxmlformats.org/officeDocument/2006/relationships/oleObject" Target="embeddings/oleObject1506.bin"/><Relationship Id="rId3232" Type="http://schemas.openxmlformats.org/officeDocument/2006/relationships/oleObject" Target="embeddings/oleObject1609.bin"/><Relationship Id="rId153" Type="http://schemas.openxmlformats.org/officeDocument/2006/relationships/image" Target="media/image75.wmf"/><Relationship Id="rId360" Type="http://schemas.openxmlformats.org/officeDocument/2006/relationships/oleObject" Target="embeddings/oleObject174.bin"/><Relationship Id="rId2041" Type="http://schemas.openxmlformats.org/officeDocument/2006/relationships/oleObject" Target="embeddings/oleObject1014.bin"/><Relationship Id="rId220" Type="http://schemas.openxmlformats.org/officeDocument/2006/relationships/oleObject" Target="embeddings/oleObject105.bin"/><Relationship Id="rId2998" Type="http://schemas.openxmlformats.org/officeDocument/2006/relationships/image" Target="media/image1497.wmf"/><Relationship Id="rId2858" Type="http://schemas.openxmlformats.org/officeDocument/2006/relationships/image" Target="media/image1427.wmf"/><Relationship Id="rId99" Type="http://schemas.openxmlformats.org/officeDocument/2006/relationships/oleObject" Target="embeddings/oleObject45.bin"/><Relationship Id="rId1667" Type="http://schemas.openxmlformats.org/officeDocument/2006/relationships/oleObject" Target="embeddings/oleObject827.bin"/><Relationship Id="rId1874" Type="http://schemas.openxmlformats.org/officeDocument/2006/relationships/image" Target="media/image935.wmf"/><Relationship Id="rId2718" Type="http://schemas.openxmlformats.org/officeDocument/2006/relationships/image" Target="media/image1357.emf"/><Relationship Id="rId2925" Type="http://schemas.openxmlformats.org/officeDocument/2006/relationships/oleObject" Target="embeddings/oleObject1456.bin"/><Relationship Id="rId1527" Type="http://schemas.openxmlformats.org/officeDocument/2006/relationships/oleObject" Target="embeddings/oleObject757.bin"/><Relationship Id="rId1734" Type="http://schemas.openxmlformats.org/officeDocument/2006/relationships/image" Target="media/image865.wmf"/><Relationship Id="rId1941" Type="http://schemas.openxmlformats.org/officeDocument/2006/relationships/oleObject" Target="embeddings/oleObject964.bin"/><Relationship Id="rId26" Type="http://schemas.openxmlformats.org/officeDocument/2006/relationships/image" Target="media/image11.wmf"/><Relationship Id="rId1801" Type="http://schemas.openxmlformats.org/officeDocument/2006/relationships/oleObject" Target="embeddings/oleObject894.bin"/><Relationship Id="rId3559" Type="http://schemas.openxmlformats.org/officeDocument/2006/relationships/image" Target="media/image1778.wmf"/><Relationship Id="rId687" Type="http://schemas.openxmlformats.org/officeDocument/2006/relationships/oleObject" Target="embeddings/oleObject338.bin"/><Relationship Id="rId2368" Type="http://schemas.openxmlformats.org/officeDocument/2006/relationships/image" Target="media/image1185.wmf"/><Relationship Id="rId894" Type="http://schemas.openxmlformats.org/officeDocument/2006/relationships/image" Target="media/image444.wmf"/><Relationship Id="rId1177" Type="http://schemas.openxmlformats.org/officeDocument/2006/relationships/oleObject" Target="embeddings/oleObject583.bin"/><Relationship Id="rId2575" Type="http://schemas.openxmlformats.org/officeDocument/2006/relationships/oleObject" Target="embeddings/oleObject1281.bin"/><Relationship Id="rId2782" Type="http://schemas.openxmlformats.org/officeDocument/2006/relationships/image" Target="media/image1389.emf"/><Relationship Id="rId3419" Type="http://schemas.openxmlformats.org/officeDocument/2006/relationships/image" Target="media/image1708.wmf"/><Relationship Id="rId3626" Type="http://schemas.openxmlformats.org/officeDocument/2006/relationships/oleObject" Target="embeddings/oleObject1806.bin"/><Relationship Id="rId547" Type="http://schemas.openxmlformats.org/officeDocument/2006/relationships/image" Target="media/image271.wmf"/><Relationship Id="rId754" Type="http://schemas.openxmlformats.org/officeDocument/2006/relationships/image" Target="media/image374.wmf"/><Relationship Id="rId961" Type="http://schemas.openxmlformats.org/officeDocument/2006/relationships/oleObject" Target="embeddings/oleObject475.bin"/><Relationship Id="rId1384" Type="http://schemas.openxmlformats.org/officeDocument/2006/relationships/image" Target="media/image690.wmf"/><Relationship Id="rId1591" Type="http://schemas.openxmlformats.org/officeDocument/2006/relationships/oleObject" Target="embeddings/oleObject789.bin"/><Relationship Id="rId2228" Type="http://schemas.openxmlformats.org/officeDocument/2006/relationships/oleObject" Target="embeddings/oleObject1105.bin"/><Relationship Id="rId2435" Type="http://schemas.openxmlformats.org/officeDocument/2006/relationships/oleObject" Target="embeddings/oleObject1211.bin"/><Relationship Id="rId2642" Type="http://schemas.openxmlformats.org/officeDocument/2006/relationships/image" Target="media/image1319.wmf"/><Relationship Id="rId90" Type="http://schemas.openxmlformats.org/officeDocument/2006/relationships/image" Target="media/image43.wmf"/><Relationship Id="rId407" Type="http://schemas.openxmlformats.org/officeDocument/2006/relationships/image" Target="media/image201.wmf"/><Relationship Id="rId614" Type="http://schemas.openxmlformats.org/officeDocument/2006/relationships/oleObject" Target="embeddings/oleObject301.bin"/><Relationship Id="rId821" Type="http://schemas.openxmlformats.org/officeDocument/2006/relationships/oleObject" Target="embeddings/oleObject405.bin"/><Relationship Id="rId1037" Type="http://schemas.openxmlformats.org/officeDocument/2006/relationships/oleObject" Target="embeddings/oleObject513.bin"/><Relationship Id="rId1244" Type="http://schemas.openxmlformats.org/officeDocument/2006/relationships/image" Target="media/image619.wmf"/><Relationship Id="rId1451" Type="http://schemas.openxmlformats.org/officeDocument/2006/relationships/oleObject" Target="embeddings/oleObject719.bin"/><Relationship Id="rId2502" Type="http://schemas.openxmlformats.org/officeDocument/2006/relationships/image" Target="media/image1249.wmf"/><Relationship Id="rId1104" Type="http://schemas.openxmlformats.org/officeDocument/2006/relationships/image" Target="media/image549.wmf"/><Relationship Id="rId1311" Type="http://schemas.openxmlformats.org/officeDocument/2006/relationships/oleObject" Target="embeddings/oleObject649.bin"/><Relationship Id="rId3069" Type="http://schemas.openxmlformats.org/officeDocument/2006/relationships/oleObject" Target="embeddings/oleObject1528.bin"/><Relationship Id="rId3276" Type="http://schemas.openxmlformats.org/officeDocument/2006/relationships/oleObject" Target="embeddings/oleObject1631.bin"/><Relationship Id="rId3483" Type="http://schemas.openxmlformats.org/officeDocument/2006/relationships/image" Target="media/image1740.wmf"/><Relationship Id="rId197" Type="http://schemas.openxmlformats.org/officeDocument/2006/relationships/image" Target="media/image97.wmf"/><Relationship Id="rId2085" Type="http://schemas.openxmlformats.org/officeDocument/2006/relationships/oleObject" Target="embeddings/oleObject1036.bin"/><Relationship Id="rId2292" Type="http://schemas.openxmlformats.org/officeDocument/2006/relationships/image" Target="media/image1147.wmf"/><Relationship Id="rId3136" Type="http://schemas.openxmlformats.org/officeDocument/2006/relationships/image" Target="media/image1566.wmf"/><Relationship Id="rId3343" Type="http://schemas.openxmlformats.org/officeDocument/2006/relationships/image" Target="media/image1670.wmf"/><Relationship Id="rId264" Type="http://schemas.openxmlformats.org/officeDocument/2006/relationships/oleObject" Target="embeddings/oleObject127.bin"/><Relationship Id="rId471" Type="http://schemas.openxmlformats.org/officeDocument/2006/relationships/image" Target="media/image233.wmf"/><Relationship Id="rId2152" Type="http://schemas.openxmlformats.org/officeDocument/2006/relationships/image" Target="media/image1074.wmf"/><Relationship Id="rId3550" Type="http://schemas.openxmlformats.org/officeDocument/2006/relationships/oleObject" Target="embeddings/oleObject1768.bin"/><Relationship Id="rId124" Type="http://schemas.openxmlformats.org/officeDocument/2006/relationships/image" Target="media/image60.wmf"/><Relationship Id="rId3203" Type="http://schemas.openxmlformats.org/officeDocument/2006/relationships/image" Target="media/image1600.wmf"/><Relationship Id="rId3410" Type="http://schemas.openxmlformats.org/officeDocument/2006/relationships/oleObject" Target="embeddings/oleObject1698.bin"/><Relationship Id="rId331" Type="http://schemas.openxmlformats.org/officeDocument/2006/relationships/image" Target="media/image164.wmf"/><Relationship Id="rId2012" Type="http://schemas.openxmlformats.org/officeDocument/2006/relationships/image" Target="media/image1004.wmf"/><Relationship Id="rId2969" Type="http://schemas.openxmlformats.org/officeDocument/2006/relationships/oleObject" Target="embeddings/oleObject1478.bin"/><Relationship Id="rId1778" Type="http://schemas.openxmlformats.org/officeDocument/2006/relationships/image" Target="media/image887.wmf"/><Relationship Id="rId1985" Type="http://schemas.openxmlformats.org/officeDocument/2006/relationships/oleObject" Target="embeddings/oleObject986.bin"/><Relationship Id="rId2829" Type="http://schemas.openxmlformats.org/officeDocument/2006/relationships/oleObject" Target="embeddings/oleObject1408.bin"/><Relationship Id="rId1638" Type="http://schemas.openxmlformats.org/officeDocument/2006/relationships/image" Target="media/image817.wmf"/><Relationship Id="rId1845" Type="http://schemas.openxmlformats.org/officeDocument/2006/relationships/oleObject" Target="embeddings/oleObject916.bin"/><Relationship Id="rId3060" Type="http://schemas.openxmlformats.org/officeDocument/2006/relationships/image" Target="media/image1528.wmf"/><Relationship Id="rId1705" Type="http://schemas.openxmlformats.org/officeDocument/2006/relationships/oleObject" Target="embeddings/oleObject846.bin"/><Relationship Id="rId1912" Type="http://schemas.openxmlformats.org/officeDocument/2006/relationships/image" Target="media/image954.wmf"/><Relationship Id="rId798" Type="http://schemas.openxmlformats.org/officeDocument/2006/relationships/image" Target="media/image396.wmf"/><Relationship Id="rId2479" Type="http://schemas.openxmlformats.org/officeDocument/2006/relationships/oleObject" Target="embeddings/oleObject1233.bin"/><Relationship Id="rId2686" Type="http://schemas.openxmlformats.org/officeDocument/2006/relationships/image" Target="media/image1341.wmf"/><Relationship Id="rId2893" Type="http://schemas.openxmlformats.org/officeDocument/2006/relationships/oleObject" Target="embeddings/oleObject1440.bin"/><Relationship Id="rId658" Type="http://schemas.openxmlformats.org/officeDocument/2006/relationships/oleObject" Target="embeddings/oleObject323.bin"/><Relationship Id="rId865" Type="http://schemas.openxmlformats.org/officeDocument/2006/relationships/oleObject" Target="embeddings/oleObject427.bin"/><Relationship Id="rId1288" Type="http://schemas.openxmlformats.org/officeDocument/2006/relationships/image" Target="media/image641.wmf"/><Relationship Id="rId1495" Type="http://schemas.openxmlformats.org/officeDocument/2006/relationships/oleObject" Target="embeddings/oleObject741.bin"/><Relationship Id="rId2339" Type="http://schemas.openxmlformats.org/officeDocument/2006/relationships/oleObject" Target="embeddings/oleObject1160.bin"/><Relationship Id="rId2546" Type="http://schemas.openxmlformats.org/officeDocument/2006/relationships/image" Target="media/image1271.wmf"/><Relationship Id="rId2753" Type="http://schemas.openxmlformats.org/officeDocument/2006/relationships/oleObject" Target="embeddings/oleObject1370.bin"/><Relationship Id="rId2960" Type="http://schemas.openxmlformats.org/officeDocument/2006/relationships/image" Target="media/image1478.emf"/><Relationship Id="rId518" Type="http://schemas.openxmlformats.org/officeDocument/2006/relationships/oleObject" Target="embeddings/oleObject253.bin"/><Relationship Id="rId725" Type="http://schemas.openxmlformats.org/officeDocument/2006/relationships/oleObject" Target="embeddings/oleObject357.bin"/><Relationship Id="rId932" Type="http://schemas.openxmlformats.org/officeDocument/2006/relationships/image" Target="media/image463.wmf"/><Relationship Id="rId1148" Type="http://schemas.openxmlformats.org/officeDocument/2006/relationships/image" Target="media/image571.wmf"/><Relationship Id="rId1355" Type="http://schemas.openxmlformats.org/officeDocument/2006/relationships/oleObject" Target="embeddings/oleObject671.bin"/><Relationship Id="rId1562" Type="http://schemas.openxmlformats.org/officeDocument/2006/relationships/image" Target="media/image779.wmf"/><Relationship Id="rId2406" Type="http://schemas.openxmlformats.org/officeDocument/2006/relationships/oleObject" Target="embeddings/oleObject1194.bin"/><Relationship Id="rId2613" Type="http://schemas.openxmlformats.org/officeDocument/2006/relationships/oleObject" Target="embeddings/oleObject1300.bin"/><Relationship Id="rId1008" Type="http://schemas.openxmlformats.org/officeDocument/2006/relationships/image" Target="media/image501.wmf"/><Relationship Id="rId1215" Type="http://schemas.openxmlformats.org/officeDocument/2006/relationships/oleObject" Target="embeddings/oleObject602.bin"/><Relationship Id="rId1422" Type="http://schemas.openxmlformats.org/officeDocument/2006/relationships/image" Target="media/image709.wmf"/><Relationship Id="rId2820" Type="http://schemas.openxmlformats.org/officeDocument/2006/relationships/image" Target="media/image1408.emf"/><Relationship Id="rId61" Type="http://schemas.openxmlformats.org/officeDocument/2006/relationships/oleObject" Target="embeddings/oleObject26.bin"/><Relationship Id="rId3387" Type="http://schemas.openxmlformats.org/officeDocument/2006/relationships/image" Target="media/image1692.wmf"/><Relationship Id="rId2196" Type="http://schemas.openxmlformats.org/officeDocument/2006/relationships/image" Target="media/image1096.wmf"/><Relationship Id="rId3594" Type="http://schemas.openxmlformats.org/officeDocument/2006/relationships/oleObject" Target="embeddings/oleObject1790.bin"/><Relationship Id="rId168" Type="http://schemas.openxmlformats.org/officeDocument/2006/relationships/oleObject" Target="embeddings/oleObject79.bin"/><Relationship Id="rId3247" Type="http://schemas.openxmlformats.org/officeDocument/2006/relationships/image" Target="media/image1622.wmf"/><Relationship Id="rId3454" Type="http://schemas.openxmlformats.org/officeDocument/2006/relationships/oleObject" Target="embeddings/oleObject1720.bin"/><Relationship Id="rId375" Type="http://schemas.openxmlformats.org/officeDocument/2006/relationships/image" Target="media/image185.wmf"/><Relationship Id="rId582" Type="http://schemas.openxmlformats.org/officeDocument/2006/relationships/oleObject" Target="embeddings/oleObject285.bin"/><Relationship Id="rId2056" Type="http://schemas.openxmlformats.org/officeDocument/2006/relationships/image" Target="media/image1026.wmf"/><Relationship Id="rId2263" Type="http://schemas.openxmlformats.org/officeDocument/2006/relationships/oleObject" Target="embeddings/oleObject1122.bin"/><Relationship Id="rId2470" Type="http://schemas.openxmlformats.org/officeDocument/2006/relationships/image" Target="media/image1233.wmf"/><Relationship Id="rId3107" Type="http://schemas.openxmlformats.org/officeDocument/2006/relationships/oleObject" Target="embeddings/oleObject1547.bin"/><Relationship Id="rId3314" Type="http://schemas.openxmlformats.org/officeDocument/2006/relationships/oleObject" Target="embeddings/oleObject1650.bin"/><Relationship Id="rId3521" Type="http://schemas.openxmlformats.org/officeDocument/2006/relationships/image" Target="media/image1759.wmf"/><Relationship Id="rId235" Type="http://schemas.openxmlformats.org/officeDocument/2006/relationships/image" Target="media/image116.wmf"/><Relationship Id="rId442" Type="http://schemas.openxmlformats.org/officeDocument/2006/relationships/oleObject" Target="embeddings/oleObject215.bin"/><Relationship Id="rId1072" Type="http://schemas.openxmlformats.org/officeDocument/2006/relationships/image" Target="media/image533.wmf"/><Relationship Id="rId2123" Type="http://schemas.openxmlformats.org/officeDocument/2006/relationships/oleObject" Target="embeddings/oleObject1055.bin"/><Relationship Id="rId2330" Type="http://schemas.openxmlformats.org/officeDocument/2006/relationships/image" Target="media/image1166.wmf"/><Relationship Id="rId302" Type="http://schemas.openxmlformats.org/officeDocument/2006/relationships/oleObject" Target="embeddings/oleObject146.bin"/><Relationship Id="rId1889" Type="http://schemas.openxmlformats.org/officeDocument/2006/relationships/oleObject" Target="embeddings/oleObject938.bin"/><Relationship Id="rId1749" Type="http://schemas.openxmlformats.org/officeDocument/2006/relationships/oleObject" Target="embeddings/oleObject868.bin"/><Relationship Id="rId1956" Type="http://schemas.openxmlformats.org/officeDocument/2006/relationships/image" Target="media/image976.wmf"/><Relationship Id="rId3171" Type="http://schemas.openxmlformats.org/officeDocument/2006/relationships/oleObject" Target="embeddings/oleObject1579.bin"/><Relationship Id="rId1609" Type="http://schemas.openxmlformats.org/officeDocument/2006/relationships/oleObject" Target="embeddings/oleObject798.bin"/><Relationship Id="rId1816" Type="http://schemas.openxmlformats.org/officeDocument/2006/relationships/image" Target="media/image906.wmf"/><Relationship Id="rId3031" Type="http://schemas.openxmlformats.org/officeDocument/2006/relationships/oleObject" Target="embeddings/oleObject1509.bin"/><Relationship Id="rId2797" Type="http://schemas.openxmlformats.org/officeDocument/2006/relationships/oleObject" Target="embeddings/oleObject1392.bin"/><Relationship Id="rId769" Type="http://schemas.openxmlformats.org/officeDocument/2006/relationships/oleObject" Target="embeddings/oleObject379.bin"/><Relationship Id="rId976" Type="http://schemas.openxmlformats.org/officeDocument/2006/relationships/image" Target="media/image485.wmf"/><Relationship Id="rId1399" Type="http://schemas.openxmlformats.org/officeDocument/2006/relationships/oleObject" Target="embeddings/oleObject693.bin"/><Relationship Id="rId2657" Type="http://schemas.openxmlformats.org/officeDocument/2006/relationships/oleObject" Target="embeddings/oleObject1322.bin"/><Relationship Id="rId629" Type="http://schemas.openxmlformats.org/officeDocument/2006/relationships/image" Target="media/image312.wmf"/><Relationship Id="rId1259" Type="http://schemas.openxmlformats.org/officeDocument/2006/relationships/oleObject" Target="embeddings/oleObject624.bin"/><Relationship Id="rId1466" Type="http://schemas.openxmlformats.org/officeDocument/2006/relationships/image" Target="media/image731.wmf"/><Relationship Id="rId2864" Type="http://schemas.openxmlformats.org/officeDocument/2006/relationships/image" Target="media/image1430.wmf"/><Relationship Id="rId836" Type="http://schemas.openxmlformats.org/officeDocument/2006/relationships/image" Target="media/image415.wmf"/><Relationship Id="rId1119" Type="http://schemas.openxmlformats.org/officeDocument/2006/relationships/oleObject" Target="embeddings/oleObject554.bin"/><Relationship Id="rId1673" Type="http://schemas.openxmlformats.org/officeDocument/2006/relationships/oleObject" Target="embeddings/oleObject830.bin"/><Relationship Id="rId1880" Type="http://schemas.openxmlformats.org/officeDocument/2006/relationships/image" Target="media/image938.wmf"/><Relationship Id="rId2517" Type="http://schemas.openxmlformats.org/officeDocument/2006/relationships/oleObject" Target="embeddings/oleObject1252.bin"/><Relationship Id="rId2724" Type="http://schemas.openxmlformats.org/officeDocument/2006/relationships/image" Target="media/image1360.emf"/><Relationship Id="rId2931" Type="http://schemas.openxmlformats.org/officeDocument/2006/relationships/oleObject" Target="embeddings/oleObject1459.bin"/><Relationship Id="rId903" Type="http://schemas.openxmlformats.org/officeDocument/2006/relationships/oleObject" Target="embeddings/oleObject446.bin"/><Relationship Id="rId1326" Type="http://schemas.openxmlformats.org/officeDocument/2006/relationships/image" Target="media/image661.wmf"/><Relationship Id="rId1533" Type="http://schemas.openxmlformats.org/officeDocument/2006/relationships/oleObject" Target="embeddings/oleObject760.bin"/><Relationship Id="rId1740" Type="http://schemas.openxmlformats.org/officeDocument/2006/relationships/image" Target="media/image868.wmf"/><Relationship Id="rId32" Type="http://schemas.openxmlformats.org/officeDocument/2006/relationships/image" Target="media/image14.wmf"/><Relationship Id="rId1600" Type="http://schemas.openxmlformats.org/officeDocument/2006/relationships/image" Target="media/image798.wmf"/><Relationship Id="rId3498" Type="http://schemas.openxmlformats.org/officeDocument/2006/relationships/oleObject" Target="embeddings/oleObject1742.bin"/><Relationship Id="rId3358" Type="http://schemas.openxmlformats.org/officeDocument/2006/relationships/oleObject" Target="embeddings/oleObject1672.bin"/><Relationship Id="rId3565" Type="http://schemas.openxmlformats.org/officeDocument/2006/relationships/image" Target="media/image1781.wmf"/><Relationship Id="rId279" Type="http://schemas.openxmlformats.org/officeDocument/2006/relationships/image" Target="media/image138.wmf"/><Relationship Id="rId486" Type="http://schemas.openxmlformats.org/officeDocument/2006/relationships/oleObject" Target="embeddings/oleObject237.bin"/><Relationship Id="rId693" Type="http://schemas.openxmlformats.org/officeDocument/2006/relationships/oleObject" Target="embeddings/oleObject341.bin"/><Relationship Id="rId2167" Type="http://schemas.openxmlformats.org/officeDocument/2006/relationships/oleObject" Target="embeddings/oleObject1077.bin"/><Relationship Id="rId2374" Type="http://schemas.openxmlformats.org/officeDocument/2006/relationships/image" Target="media/image1188.wmf"/><Relationship Id="rId2581" Type="http://schemas.openxmlformats.org/officeDocument/2006/relationships/oleObject" Target="embeddings/oleObject1284.bin"/><Relationship Id="rId3218" Type="http://schemas.openxmlformats.org/officeDocument/2006/relationships/oleObject" Target="embeddings/oleObject1602.bin"/><Relationship Id="rId3425" Type="http://schemas.openxmlformats.org/officeDocument/2006/relationships/image" Target="media/image1711.wmf"/><Relationship Id="rId3632" Type="http://schemas.openxmlformats.org/officeDocument/2006/relationships/oleObject" Target="embeddings/oleObject1809.bin"/><Relationship Id="rId139" Type="http://schemas.openxmlformats.org/officeDocument/2006/relationships/image" Target="media/image68.wmf"/><Relationship Id="rId346" Type="http://schemas.openxmlformats.org/officeDocument/2006/relationships/oleObject" Target="embeddings/oleObject168.bin"/><Relationship Id="rId553" Type="http://schemas.openxmlformats.org/officeDocument/2006/relationships/image" Target="media/image274.wmf"/><Relationship Id="rId760" Type="http://schemas.openxmlformats.org/officeDocument/2006/relationships/image" Target="media/image377.wmf"/><Relationship Id="rId1183" Type="http://schemas.openxmlformats.org/officeDocument/2006/relationships/oleObject" Target="embeddings/oleObject586.bin"/><Relationship Id="rId1390" Type="http://schemas.openxmlformats.org/officeDocument/2006/relationships/image" Target="media/image693.wmf"/><Relationship Id="rId2027" Type="http://schemas.openxmlformats.org/officeDocument/2006/relationships/oleObject" Target="embeddings/oleObject1007.bin"/><Relationship Id="rId2234" Type="http://schemas.openxmlformats.org/officeDocument/2006/relationships/oleObject" Target="embeddings/oleObject1108.bin"/><Relationship Id="rId2441" Type="http://schemas.openxmlformats.org/officeDocument/2006/relationships/oleObject" Target="embeddings/oleObject1214.bin"/><Relationship Id="rId206" Type="http://schemas.openxmlformats.org/officeDocument/2006/relationships/oleObject" Target="embeddings/oleObject98.bin"/><Relationship Id="rId413" Type="http://schemas.openxmlformats.org/officeDocument/2006/relationships/image" Target="media/image204.wmf"/><Relationship Id="rId1043" Type="http://schemas.openxmlformats.org/officeDocument/2006/relationships/oleObject" Target="embeddings/oleObject516.bin"/><Relationship Id="rId620" Type="http://schemas.openxmlformats.org/officeDocument/2006/relationships/oleObject" Target="embeddings/oleObject304.bin"/><Relationship Id="rId1250" Type="http://schemas.openxmlformats.org/officeDocument/2006/relationships/image" Target="media/image622.wmf"/><Relationship Id="rId2301" Type="http://schemas.openxmlformats.org/officeDocument/2006/relationships/oleObject" Target="embeddings/oleObject1141.bin"/><Relationship Id="rId1110" Type="http://schemas.openxmlformats.org/officeDocument/2006/relationships/image" Target="media/image552.wmf"/><Relationship Id="rId1927" Type="http://schemas.openxmlformats.org/officeDocument/2006/relationships/oleObject" Target="embeddings/oleObject957.bin"/><Relationship Id="rId3075" Type="http://schemas.openxmlformats.org/officeDocument/2006/relationships/oleObject" Target="embeddings/oleObject1531.bin"/><Relationship Id="rId3282" Type="http://schemas.openxmlformats.org/officeDocument/2006/relationships/oleObject" Target="embeddings/oleObject1634.bin"/><Relationship Id="rId2091" Type="http://schemas.openxmlformats.org/officeDocument/2006/relationships/oleObject" Target="embeddings/oleObject1039.bin"/><Relationship Id="rId3142" Type="http://schemas.openxmlformats.org/officeDocument/2006/relationships/image" Target="media/image1569.wmf"/><Relationship Id="rId270" Type="http://schemas.openxmlformats.org/officeDocument/2006/relationships/oleObject" Target="embeddings/oleObject130.bin"/><Relationship Id="rId3002" Type="http://schemas.openxmlformats.org/officeDocument/2006/relationships/image" Target="media/image1499.wmf"/><Relationship Id="rId130" Type="http://schemas.openxmlformats.org/officeDocument/2006/relationships/image" Target="media/image63.wmf"/><Relationship Id="rId2768" Type="http://schemas.openxmlformats.org/officeDocument/2006/relationships/image" Target="media/image1382.emf"/><Relationship Id="rId2975" Type="http://schemas.openxmlformats.org/officeDocument/2006/relationships/oleObject" Target="embeddings/oleObject1481.bin"/><Relationship Id="rId947" Type="http://schemas.openxmlformats.org/officeDocument/2006/relationships/oleObject" Target="embeddings/oleObject468.bin"/><Relationship Id="rId1577" Type="http://schemas.openxmlformats.org/officeDocument/2006/relationships/oleObject" Target="embeddings/oleObject782.bin"/><Relationship Id="rId1784" Type="http://schemas.openxmlformats.org/officeDocument/2006/relationships/image" Target="media/image890.wmf"/><Relationship Id="rId1991" Type="http://schemas.openxmlformats.org/officeDocument/2006/relationships/oleObject" Target="embeddings/oleObject989.bin"/><Relationship Id="rId2628" Type="http://schemas.openxmlformats.org/officeDocument/2006/relationships/image" Target="media/image1312.wmf"/><Relationship Id="rId2835" Type="http://schemas.openxmlformats.org/officeDocument/2006/relationships/oleObject" Target="embeddings/oleObject1411.bin"/><Relationship Id="rId76" Type="http://schemas.openxmlformats.org/officeDocument/2006/relationships/image" Target="media/image36.wmf"/><Relationship Id="rId807" Type="http://schemas.openxmlformats.org/officeDocument/2006/relationships/oleObject" Target="embeddings/oleObject398.bin"/><Relationship Id="rId1437" Type="http://schemas.openxmlformats.org/officeDocument/2006/relationships/oleObject" Target="embeddings/oleObject712.bin"/><Relationship Id="rId1644" Type="http://schemas.openxmlformats.org/officeDocument/2006/relationships/image" Target="media/image820.wmf"/><Relationship Id="rId1851" Type="http://schemas.openxmlformats.org/officeDocument/2006/relationships/oleObject" Target="embeddings/oleObject919.bin"/><Relationship Id="rId2902" Type="http://schemas.openxmlformats.org/officeDocument/2006/relationships/image" Target="media/image1449.wmf"/><Relationship Id="rId1504" Type="http://schemas.openxmlformats.org/officeDocument/2006/relationships/image" Target="media/image750.wmf"/><Relationship Id="rId1711" Type="http://schemas.openxmlformats.org/officeDocument/2006/relationships/oleObject" Target="embeddings/oleObject849.bin"/><Relationship Id="rId3469" Type="http://schemas.openxmlformats.org/officeDocument/2006/relationships/image" Target="media/image1733.wmf"/><Relationship Id="rId597" Type="http://schemas.openxmlformats.org/officeDocument/2006/relationships/image" Target="media/image296.wmf"/><Relationship Id="rId2278" Type="http://schemas.openxmlformats.org/officeDocument/2006/relationships/image" Target="media/image1140.wmf"/><Relationship Id="rId2485" Type="http://schemas.openxmlformats.org/officeDocument/2006/relationships/oleObject" Target="embeddings/oleObject1236.bin"/><Relationship Id="rId3329" Type="http://schemas.openxmlformats.org/officeDocument/2006/relationships/image" Target="media/image1663.wmf"/><Relationship Id="rId457" Type="http://schemas.openxmlformats.org/officeDocument/2006/relationships/image" Target="media/image226.wmf"/><Relationship Id="rId1087" Type="http://schemas.openxmlformats.org/officeDocument/2006/relationships/oleObject" Target="embeddings/oleObject538.bin"/><Relationship Id="rId1294" Type="http://schemas.openxmlformats.org/officeDocument/2006/relationships/image" Target="media/image644.png"/><Relationship Id="rId2138" Type="http://schemas.openxmlformats.org/officeDocument/2006/relationships/image" Target="media/image1067.wmf"/><Relationship Id="rId2692" Type="http://schemas.openxmlformats.org/officeDocument/2006/relationships/image" Target="media/image1344.wmf"/><Relationship Id="rId3536" Type="http://schemas.openxmlformats.org/officeDocument/2006/relationships/oleObject" Target="embeddings/oleObject1761.bin"/><Relationship Id="rId664" Type="http://schemas.openxmlformats.org/officeDocument/2006/relationships/oleObject" Target="embeddings/oleObject326.bin"/><Relationship Id="rId871" Type="http://schemas.openxmlformats.org/officeDocument/2006/relationships/oleObject" Target="embeddings/oleObject430.bin"/><Relationship Id="rId2345" Type="http://schemas.openxmlformats.org/officeDocument/2006/relationships/oleObject" Target="embeddings/oleObject1163.bin"/><Relationship Id="rId2552" Type="http://schemas.openxmlformats.org/officeDocument/2006/relationships/image" Target="media/image1274.wmf"/><Relationship Id="rId3603" Type="http://schemas.openxmlformats.org/officeDocument/2006/relationships/image" Target="media/image1800.wmf"/><Relationship Id="rId317" Type="http://schemas.openxmlformats.org/officeDocument/2006/relationships/image" Target="media/image157.wmf"/><Relationship Id="rId524" Type="http://schemas.openxmlformats.org/officeDocument/2006/relationships/oleObject" Target="embeddings/oleObject256.bin"/><Relationship Id="rId731" Type="http://schemas.openxmlformats.org/officeDocument/2006/relationships/oleObject" Target="embeddings/oleObject360.bin"/><Relationship Id="rId1154" Type="http://schemas.openxmlformats.org/officeDocument/2006/relationships/image" Target="media/image574.wmf"/><Relationship Id="rId1361" Type="http://schemas.openxmlformats.org/officeDocument/2006/relationships/oleObject" Target="embeddings/oleObject674.bin"/><Relationship Id="rId2205" Type="http://schemas.openxmlformats.org/officeDocument/2006/relationships/image" Target="media/image1101.wmf"/><Relationship Id="rId2412" Type="http://schemas.openxmlformats.org/officeDocument/2006/relationships/image" Target="media/image1205.emf"/><Relationship Id="rId1014" Type="http://schemas.openxmlformats.org/officeDocument/2006/relationships/image" Target="media/image504.wmf"/><Relationship Id="rId1221" Type="http://schemas.openxmlformats.org/officeDocument/2006/relationships/oleObject" Target="embeddings/oleObject605.bin"/><Relationship Id="rId3186" Type="http://schemas.openxmlformats.org/officeDocument/2006/relationships/image" Target="media/image1591.wmf"/><Relationship Id="rId3393" Type="http://schemas.openxmlformats.org/officeDocument/2006/relationships/image" Target="media/image1695.wmf"/><Relationship Id="rId3046" Type="http://schemas.openxmlformats.org/officeDocument/2006/relationships/image" Target="media/image1521.wmf"/><Relationship Id="rId3253" Type="http://schemas.openxmlformats.org/officeDocument/2006/relationships/image" Target="media/image1625.wmf"/><Relationship Id="rId3460" Type="http://schemas.openxmlformats.org/officeDocument/2006/relationships/oleObject" Target="embeddings/oleObject1723.bin"/><Relationship Id="rId174" Type="http://schemas.openxmlformats.org/officeDocument/2006/relationships/oleObject" Target="embeddings/oleObject82.bin"/><Relationship Id="rId381" Type="http://schemas.openxmlformats.org/officeDocument/2006/relationships/image" Target="media/image188.wmf"/><Relationship Id="rId2062" Type="http://schemas.openxmlformats.org/officeDocument/2006/relationships/image" Target="media/image1029.wmf"/><Relationship Id="rId3113" Type="http://schemas.openxmlformats.org/officeDocument/2006/relationships/oleObject" Target="embeddings/oleObject1550.bin"/><Relationship Id="rId241" Type="http://schemas.openxmlformats.org/officeDocument/2006/relationships/image" Target="media/image119.wmf"/><Relationship Id="rId3320" Type="http://schemas.openxmlformats.org/officeDocument/2006/relationships/oleObject" Target="embeddings/oleObject1653.bin"/><Relationship Id="rId2879" Type="http://schemas.openxmlformats.org/officeDocument/2006/relationships/oleObject" Target="embeddings/oleObject1433.bin"/><Relationship Id="rId101" Type="http://schemas.openxmlformats.org/officeDocument/2006/relationships/oleObject" Target="embeddings/oleObject46.bin"/><Relationship Id="rId1688" Type="http://schemas.openxmlformats.org/officeDocument/2006/relationships/image" Target="media/image842.wmf"/><Relationship Id="rId1895" Type="http://schemas.openxmlformats.org/officeDocument/2006/relationships/oleObject" Target="embeddings/oleObject941.bin"/><Relationship Id="rId2739" Type="http://schemas.openxmlformats.org/officeDocument/2006/relationships/oleObject" Target="embeddings/oleObject1363.bin"/><Relationship Id="rId2946" Type="http://schemas.openxmlformats.org/officeDocument/2006/relationships/image" Target="media/image1471.wmf"/><Relationship Id="rId918" Type="http://schemas.openxmlformats.org/officeDocument/2006/relationships/image" Target="media/image456.wmf"/><Relationship Id="rId1548" Type="http://schemas.openxmlformats.org/officeDocument/2006/relationships/image" Target="media/image772.wmf"/><Relationship Id="rId1755" Type="http://schemas.openxmlformats.org/officeDocument/2006/relationships/oleObject" Target="embeddings/oleObject871.bin"/><Relationship Id="rId1408" Type="http://schemas.openxmlformats.org/officeDocument/2006/relationships/image" Target="media/image702.wmf"/><Relationship Id="rId1962" Type="http://schemas.openxmlformats.org/officeDocument/2006/relationships/image" Target="media/image979.wmf"/><Relationship Id="rId2806" Type="http://schemas.openxmlformats.org/officeDocument/2006/relationships/image" Target="media/image1401.emf"/><Relationship Id="rId47" Type="http://schemas.openxmlformats.org/officeDocument/2006/relationships/oleObject" Target="embeddings/oleObject19.bin"/><Relationship Id="rId1615" Type="http://schemas.openxmlformats.org/officeDocument/2006/relationships/oleObject" Target="embeddings/oleObject801.bin"/><Relationship Id="rId1822" Type="http://schemas.openxmlformats.org/officeDocument/2006/relationships/image" Target="media/image909.wmf"/><Relationship Id="rId2389" Type="http://schemas.openxmlformats.org/officeDocument/2006/relationships/oleObject" Target="embeddings/oleObject1185.bin"/><Relationship Id="rId2596" Type="http://schemas.openxmlformats.org/officeDocument/2006/relationships/image" Target="media/image1296.wmf"/><Relationship Id="rId568" Type="http://schemas.openxmlformats.org/officeDocument/2006/relationships/oleObject" Target="embeddings/oleObject278.bin"/><Relationship Id="rId775" Type="http://schemas.openxmlformats.org/officeDocument/2006/relationships/oleObject" Target="embeddings/oleObject382.bin"/><Relationship Id="rId982" Type="http://schemas.openxmlformats.org/officeDocument/2006/relationships/image" Target="media/image488.wmf"/><Relationship Id="rId1198" Type="http://schemas.openxmlformats.org/officeDocument/2006/relationships/image" Target="media/image596.wmf"/><Relationship Id="rId2249" Type="http://schemas.openxmlformats.org/officeDocument/2006/relationships/oleObject" Target="embeddings/oleObject1115.bin"/><Relationship Id="rId2456" Type="http://schemas.openxmlformats.org/officeDocument/2006/relationships/image" Target="media/image1226.wmf"/><Relationship Id="rId2663" Type="http://schemas.openxmlformats.org/officeDocument/2006/relationships/oleObject" Target="embeddings/oleObject1325.bin"/><Relationship Id="rId2870" Type="http://schemas.openxmlformats.org/officeDocument/2006/relationships/image" Target="media/image1433.wmf"/><Relationship Id="rId3507" Type="http://schemas.openxmlformats.org/officeDocument/2006/relationships/image" Target="media/image1752.wmf"/><Relationship Id="rId428" Type="http://schemas.openxmlformats.org/officeDocument/2006/relationships/oleObject" Target="embeddings/oleObject208.bin"/><Relationship Id="rId635" Type="http://schemas.openxmlformats.org/officeDocument/2006/relationships/image" Target="media/image315.wmf"/><Relationship Id="rId842" Type="http://schemas.openxmlformats.org/officeDocument/2006/relationships/image" Target="media/image418.wmf"/><Relationship Id="rId1058" Type="http://schemas.openxmlformats.org/officeDocument/2006/relationships/image" Target="media/image526.wmf"/><Relationship Id="rId1265" Type="http://schemas.openxmlformats.org/officeDocument/2006/relationships/oleObject" Target="embeddings/oleObject627.bin"/><Relationship Id="rId1472" Type="http://schemas.openxmlformats.org/officeDocument/2006/relationships/image" Target="media/image734.wmf"/><Relationship Id="rId2109" Type="http://schemas.openxmlformats.org/officeDocument/2006/relationships/oleObject" Target="embeddings/oleObject1048.bin"/><Relationship Id="rId2316" Type="http://schemas.openxmlformats.org/officeDocument/2006/relationships/image" Target="media/image1159.wmf"/><Relationship Id="rId2523" Type="http://schemas.openxmlformats.org/officeDocument/2006/relationships/oleObject" Target="embeddings/oleObject1255.bin"/><Relationship Id="rId2730" Type="http://schemas.openxmlformats.org/officeDocument/2006/relationships/image" Target="media/image1363.emf"/><Relationship Id="rId702" Type="http://schemas.openxmlformats.org/officeDocument/2006/relationships/image" Target="media/image348.wmf"/><Relationship Id="rId1125" Type="http://schemas.openxmlformats.org/officeDocument/2006/relationships/oleObject" Target="embeddings/oleObject557.bin"/><Relationship Id="rId1332" Type="http://schemas.openxmlformats.org/officeDocument/2006/relationships/image" Target="media/image664.wmf"/><Relationship Id="rId3297" Type="http://schemas.openxmlformats.org/officeDocument/2006/relationships/image" Target="media/image1647.wmf"/><Relationship Id="rId3157" Type="http://schemas.openxmlformats.org/officeDocument/2006/relationships/oleObject" Target="embeddings/oleObject1572.bin"/><Relationship Id="rId285" Type="http://schemas.openxmlformats.org/officeDocument/2006/relationships/image" Target="media/image141.wmf"/><Relationship Id="rId3364" Type="http://schemas.openxmlformats.org/officeDocument/2006/relationships/oleObject" Target="embeddings/oleObject1675.bin"/><Relationship Id="rId3571" Type="http://schemas.openxmlformats.org/officeDocument/2006/relationships/image" Target="media/image1784.wmf"/><Relationship Id="rId492" Type="http://schemas.openxmlformats.org/officeDocument/2006/relationships/oleObject" Target="embeddings/oleObject240.bin"/><Relationship Id="rId2173" Type="http://schemas.openxmlformats.org/officeDocument/2006/relationships/oleObject" Target="embeddings/oleObject1080.bin"/><Relationship Id="rId2380" Type="http://schemas.openxmlformats.org/officeDocument/2006/relationships/image" Target="media/image1191.wmf"/><Relationship Id="rId3017" Type="http://schemas.openxmlformats.org/officeDocument/2006/relationships/oleObject" Target="embeddings/oleObject1502.bin"/><Relationship Id="rId3224" Type="http://schemas.openxmlformats.org/officeDocument/2006/relationships/oleObject" Target="embeddings/oleObject1605.bin"/><Relationship Id="rId3431" Type="http://schemas.openxmlformats.org/officeDocument/2006/relationships/image" Target="media/image1714.wmf"/><Relationship Id="rId145" Type="http://schemas.openxmlformats.org/officeDocument/2006/relationships/image" Target="media/image71.wmf"/><Relationship Id="rId352" Type="http://schemas.openxmlformats.org/officeDocument/2006/relationships/oleObject" Target="embeddings/oleObject170.bin"/><Relationship Id="rId2033" Type="http://schemas.openxmlformats.org/officeDocument/2006/relationships/oleObject" Target="embeddings/oleObject1010.bin"/><Relationship Id="rId2240" Type="http://schemas.openxmlformats.org/officeDocument/2006/relationships/oleObject" Target="embeddings/oleObject1111.bin"/><Relationship Id="rId212" Type="http://schemas.openxmlformats.org/officeDocument/2006/relationships/oleObject" Target="embeddings/oleObject101.bin"/><Relationship Id="rId1799" Type="http://schemas.openxmlformats.org/officeDocument/2006/relationships/oleObject" Target="embeddings/oleObject893.bin"/><Relationship Id="rId2100" Type="http://schemas.openxmlformats.org/officeDocument/2006/relationships/image" Target="media/image1048.wmf"/><Relationship Id="rId1659" Type="http://schemas.openxmlformats.org/officeDocument/2006/relationships/oleObject" Target="embeddings/oleObject823.bin"/><Relationship Id="rId1866" Type="http://schemas.openxmlformats.org/officeDocument/2006/relationships/image" Target="media/image931.wmf"/><Relationship Id="rId2917" Type="http://schemas.openxmlformats.org/officeDocument/2006/relationships/oleObject" Target="embeddings/oleObject1452.bin"/><Relationship Id="rId3081" Type="http://schemas.openxmlformats.org/officeDocument/2006/relationships/oleObject" Target="embeddings/oleObject1534.bin"/><Relationship Id="rId1519" Type="http://schemas.openxmlformats.org/officeDocument/2006/relationships/oleObject" Target="embeddings/oleObject753.bin"/><Relationship Id="rId1726" Type="http://schemas.openxmlformats.org/officeDocument/2006/relationships/image" Target="media/image861.wmf"/><Relationship Id="rId1933" Type="http://schemas.openxmlformats.org/officeDocument/2006/relationships/oleObject" Target="embeddings/oleObject960.bin"/><Relationship Id="rId18" Type="http://schemas.openxmlformats.org/officeDocument/2006/relationships/image" Target="media/image7.wmf"/><Relationship Id="rId679" Type="http://schemas.openxmlformats.org/officeDocument/2006/relationships/image" Target="media/image337.wmf"/><Relationship Id="rId886" Type="http://schemas.openxmlformats.org/officeDocument/2006/relationships/image" Target="media/image440.wmf"/><Relationship Id="rId2567" Type="http://schemas.openxmlformats.org/officeDocument/2006/relationships/oleObject" Target="embeddings/oleObject1277.bin"/><Relationship Id="rId2774" Type="http://schemas.openxmlformats.org/officeDocument/2006/relationships/image" Target="media/image1385.emf"/><Relationship Id="rId3618" Type="http://schemas.openxmlformats.org/officeDocument/2006/relationships/oleObject" Target="embeddings/oleObject1802.bin"/><Relationship Id="rId2" Type="http://schemas.openxmlformats.org/officeDocument/2006/relationships/numbering" Target="numbering.xml"/><Relationship Id="rId539" Type="http://schemas.openxmlformats.org/officeDocument/2006/relationships/image" Target="media/image267.wmf"/><Relationship Id="rId746" Type="http://schemas.openxmlformats.org/officeDocument/2006/relationships/image" Target="media/image370.wmf"/><Relationship Id="rId1169" Type="http://schemas.openxmlformats.org/officeDocument/2006/relationships/oleObject" Target="embeddings/oleObject579.bin"/><Relationship Id="rId1376" Type="http://schemas.openxmlformats.org/officeDocument/2006/relationships/image" Target="media/image686.wmf"/><Relationship Id="rId1583" Type="http://schemas.openxmlformats.org/officeDocument/2006/relationships/oleObject" Target="embeddings/oleObject785.bin"/><Relationship Id="rId2427" Type="http://schemas.openxmlformats.org/officeDocument/2006/relationships/oleObject" Target="embeddings/oleObject1207.bin"/><Relationship Id="rId2981" Type="http://schemas.openxmlformats.org/officeDocument/2006/relationships/oleObject" Target="embeddings/oleObject1484.bin"/><Relationship Id="rId953" Type="http://schemas.openxmlformats.org/officeDocument/2006/relationships/oleObject" Target="embeddings/oleObject471.bin"/><Relationship Id="rId1029" Type="http://schemas.openxmlformats.org/officeDocument/2006/relationships/oleObject" Target="embeddings/oleObject509.bin"/><Relationship Id="rId1236" Type="http://schemas.openxmlformats.org/officeDocument/2006/relationships/image" Target="media/image615.wmf"/><Relationship Id="rId1790" Type="http://schemas.openxmlformats.org/officeDocument/2006/relationships/image" Target="media/image893.wmf"/><Relationship Id="rId2634" Type="http://schemas.openxmlformats.org/officeDocument/2006/relationships/image" Target="media/image1315.wmf"/><Relationship Id="rId2841" Type="http://schemas.openxmlformats.org/officeDocument/2006/relationships/oleObject" Target="embeddings/oleObject1414.bin"/><Relationship Id="rId82" Type="http://schemas.openxmlformats.org/officeDocument/2006/relationships/image" Target="media/image39.wmf"/><Relationship Id="rId606" Type="http://schemas.openxmlformats.org/officeDocument/2006/relationships/oleObject" Target="embeddings/oleObject297.bin"/><Relationship Id="rId813" Type="http://schemas.openxmlformats.org/officeDocument/2006/relationships/oleObject" Target="embeddings/oleObject401.bin"/><Relationship Id="rId1443" Type="http://schemas.openxmlformats.org/officeDocument/2006/relationships/oleObject" Target="embeddings/oleObject715.bin"/><Relationship Id="rId1650" Type="http://schemas.openxmlformats.org/officeDocument/2006/relationships/image" Target="media/image823.wmf"/><Relationship Id="rId2701" Type="http://schemas.openxmlformats.org/officeDocument/2006/relationships/oleObject" Target="embeddings/oleObject1344.bin"/><Relationship Id="rId1303" Type="http://schemas.openxmlformats.org/officeDocument/2006/relationships/oleObject" Target="embeddings/oleObject645.bin"/><Relationship Id="rId1510" Type="http://schemas.openxmlformats.org/officeDocument/2006/relationships/image" Target="media/image753.wmf"/><Relationship Id="rId3268" Type="http://schemas.openxmlformats.org/officeDocument/2006/relationships/oleObject" Target="embeddings/oleObject1627.bin"/><Relationship Id="rId3475" Type="http://schemas.openxmlformats.org/officeDocument/2006/relationships/image" Target="media/image1736.wmf"/><Relationship Id="rId189" Type="http://schemas.openxmlformats.org/officeDocument/2006/relationships/image" Target="media/image93.wmf"/><Relationship Id="rId396" Type="http://schemas.openxmlformats.org/officeDocument/2006/relationships/oleObject" Target="embeddings/oleObject192.bin"/><Relationship Id="rId2077" Type="http://schemas.openxmlformats.org/officeDocument/2006/relationships/oleObject" Target="embeddings/oleObject1032.bin"/><Relationship Id="rId2284" Type="http://schemas.openxmlformats.org/officeDocument/2006/relationships/image" Target="media/image1143.wmf"/><Relationship Id="rId2491" Type="http://schemas.openxmlformats.org/officeDocument/2006/relationships/oleObject" Target="embeddings/oleObject1239.bin"/><Relationship Id="rId3128" Type="http://schemas.openxmlformats.org/officeDocument/2006/relationships/image" Target="media/image1562.wmf"/><Relationship Id="rId3335" Type="http://schemas.openxmlformats.org/officeDocument/2006/relationships/image" Target="media/image1666.wmf"/><Relationship Id="rId3542" Type="http://schemas.openxmlformats.org/officeDocument/2006/relationships/oleObject" Target="embeddings/oleObject1764.bin"/><Relationship Id="rId256" Type="http://schemas.openxmlformats.org/officeDocument/2006/relationships/oleObject" Target="embeddings/oleObject123.bin"/><Relationship Id="rId463" Type="http://schemas.openxmlformats.org/officeDocument/2006/relationships/image" Target="media/image229.wmf"/><Relationship Id="rId670" Type="http://schemas.openxmlformats.org/officeDocument/2006/relationships/oleObject" Target="embeddings/oleObject329.bin"/><Relationship Id="rId1093" Type="http://schemas.openxmlformats.org/officeDocument/2006/relationships/oleObject" Target="embeddings/oleObject541.bin"/><Relationship Id="rId2144" Type="http://schemas.openxmlformats.org/officeDocument/2006/relationships/image" Target="media/image1070.wmf"/><Relationship Id="rId2351" Type="http://schemas.openxmlformats.org/officeDocument/2006/relationships/oleObject" Target="embeddings/oleObject1166.bin"/><Relationship Id="rId3402" Type="http://schemas.openxmlformats.org/officeDocument/2006/relationships/oleObject" Target="embeddings/oleObject1694.bin"/><Relationship Id="rId116" Type="http://schemas.openxmlformats.org/officeDocument/2006/relationships/image" Target="media/image56.wmf"/><Relationship Id="rId323" Type="http://schemas.openxmlformats.org/officeDocument/2006/relationships/image" Target="media/image160.wmf"/><Relationship Id="rId530" Type="http://schemas.openxmlformats.org/officeDocument/2006/relationships/oleObject" Target="embeddings/oleObject259.bin"/><Relationship Id="rId1160" Type="http://schemas.openxmlformats.org/officeDocument/2006/relationships/image" Target="media/image577.wmf"/><Relationship Id="rId2004" Type="http://schemas.openxmlformats.org/officeDocument/2006/relationships/image" Target="media/image1000.wmf"/><Relationship Id="rId2211" Type="http://schemas.openxmlformats.org/officeDocument/2006/relationships/image" Target="media/image1106.wmf"/><Relationship Id="rId1020" Type="http://schemas.openxmlformats.org/officeDocument/2006/relationships/image" Target="media/image507.wmf"/><Relationship Id="rId1977" Type="http://schemas.openxmlformats.org/officeDocument/2006/relationships/oleObject" Target="embeddings/oleObject982.bin"/><Relationship Id="rId1837" Type="http://schemas.openxmlformats.org/officeDocument/2006/relationships/oleObject" Target="embeddings/oleObject912.bin"/><Relationship Id="rId3192" Type="http://schemas.openxmlformats.org/officeDocument/2006/relationships/image" Target="media/image1594.wmf"/><Relationship Id="rId3052" Type="http://schemas.openxmlformats.org/officeDocument/2006/relationships/image" Target="media/image1524.wmf"/><Relationship Id="rId180" Type="http://schemas.openxmlformats.org/officeDocument/2006/relationships/oleObject" Target="embeddings/oleObject85.bin"/><Relationship Id="rId1904" Type="http://schemas.openxmlformats.org/officeDocument/2006/relationships/image" Target="media/image950.wmf"/><Relationship Id="rId997" Type="http://schemas.openxmlformats.org/officeDocument/2006/relationships/oleObject" Target="embeddings/oleObject493.bin"/><Relationship Id="rId2678" Type="http://schemas.openxmlformats.org/officeDocument/2006/relationships/image" Target="media/image1337.wmf"/><Relationship Id="rId2885" Type="http://schemas.openxmlformats.org/officeDocument/2006/relationships/oleObject" Target="embeddings/oleObject1436.bin"/><Relationship Id="rId857" Type="http://schemas.openxmlformats.org/officeDocument/2006/relationships/oleObject" Target="embeddings/oleObject423.bin"/><Relationship Id="rId1487" Type="http://schemas.openxmlformats.org/officeDocument/2006/relationships/oleObject" Target="embeddings/oleObject737.bin"/><Relationship Id="rId1694" Type="http://schemas.openxmlformats.org/officeDocument/2006/relationships/image" Target="media/image845.wmf"/><Relationship Id="rId2538" Type="http://schemas.openxmlformats.org/officeDocument/2006/relationships/image" Target="media/image1267.wmf"/><Relationship Id="rId2745" Type="http://schemas.openxmlformats.org/officeDocument/2006/relationships/oleObject" Target="embeddings/oleObject1366.bin"/><Relationship Id="rId2952" Type="http://schemas.openxmlformats.org/officeDocument/2006/relationships/image" Target="media/image1474.wmf"/><Relationship Id="rId717" Type="http://schemas.openxmlformats.org/officeDocument/2006/relationships/oleObject" Target="embeddings/oleObject353.bin"/><Relationship Id="rId924" Type="http://schemas.openxmlformats.org/officeDocument/2006/relationships/image" Target="media/image459.wmf"/><Relationship Id="rId1347" Type="http://schemas.openxmlformats.org/officeDocument/2006/relationships/oleObject" Target="embeddings/oleObject667.bin"/><Relationship Id="rId1554" Type="http://schemas.openxmlformats.org/officeDocument/2006/relationships/image" Target="media/image775.wmf"/><Relationship Id="rId1761" Type="http://schemas.openxmlformats.org/officeDocument/2006/relationships/oleObject" Target="embeddings/oleObject874.bin"/><Relationship Id="rId2605" Type="http://schemas.openxmlformats.org/officeDocument/2006/relationships/oleObject" Target="embeddings/oleObject1296.bin"/><Relationship Id="rId2812" Type="http://schemas.openxmlformats.org/officeDocument/2006/relationships/image" Target="media/image1404.emf"/><Relationship Id="rId53" Type="http://schemas.openxmlformats.org/officeDocument/2006/relationships/oleObject" Target="embeddings/oleObject22.bin"/><Relationship Id="rId1207" Type="http://schemas.openxmlformats.org/officeDocument/2006/relationships/oleObject" Target="embeddings/oleObject598.bin"/><Relationship Id="rId1414" Type="http://schemas.openxmlformats.org/officeDocument/2006/relationships/image" Target="media/image705.wmf"/><Relationship Id="rId1621" Type="http://schemas.openxmlformats.org/officeDocument/2006/relationships/oleObject" Target="embeddings/oleObject804.bin"/><Relationship Id="rId3379" Type="http://schemas.openxmlformats.org/officeDocument/2006/relationships/image" Target="media/image1688.wmf"/><Relationship Id="rId3586" Type="http://schemas.openxmlformats.org/officeDocument/2006/relationships/oleObject" Target="embeddings/oleObject1786.bin"/><Relationship Id="rId2188" Type="http://schemas.openxmlformats.org/officeDocument/2006/relationships/image" Target="media/image1092.wmf"/><Relationship Id="rId2395" Type="http://schemas.openxmlformats.org/officeDocument/2006/relationships/oleObject" Target="embeddings/oleObject1188.bin"/><Relationship Id="rId3239" Type="http://schemas.openxmlformats.org/officeDocument/2006/relationships/image" Target="media/image1618.wmf"/><Relationship Id="rId3446" Type="http://schemas.openxmlformats.org/officeDocument/2006/relationships/oleObject" Target="embeddings/oleObject1716.bin"/><Relationship Id="rId367" Type="http://schemas.openxmlformats.org/officeDocument/2006/relationships/image" Target="media/image181.wmf"/><Relationship Id="rId574" Type="http://schemas.openxmlformats.org/officeDocument/2006/relationships/oleObject" Target="embeddings/oleObject281.bin"/><Relationship Id="rId2048" Type="http://schemas.openxmlformats.org/officeDocument/2006/relationships/image" Target="media/image1022.wmf"/><Relationship Id="rId2255" Type="http://schemas.openxmlformats.org/officeDocument/2006/relationships/oleObject" Target="embeddings/oleObject1118.bin"/><Relationship Id="rId227" Type="http://schemas.openxmlformats.org/officeDocument/2006/relationships/image" Target="media/image112.wmf"/><Relationship Id="rId781" Type="http://schemas.openxmlformats.org/officeDocument/2006/relationships/oleObject" Target="embeddings/oleObject385.bin"/><Relationship Id="rId2462" Type="http://schemas.openxmlformats.org/officeDocument/2006/relationships/image" Target="media/image1229.wmf"/><Relationship Id="rId3306" Type="http://schemas.openxmlformats.org/officeDocument/2006/relationships/oleObject" Target="embeddings/oleObject1646.bin"/><Relationship Id="rId3513" Type="http://schemas.openxmlformats.org/officeDocument/2006/relationships/image" Target="media/image1755.wmf"/><Relationship Id="rId434" Type="http://schemas.openxmlformats.org/officeDocument/2006/relationships/oleObject" Target="embeddings/oleObject211.bin"/><Relationship Id="rId641" Type="http://schemas.openxmlformats.org/officeDocument/2006/relationships/image" Target="media/image318.wmf"/><Relationship Id="rId1064" Type="http://schemas.openxmlformats.org/officeDocument/2006/relationships/image" Target="media/image529.wmf"/><Relationship Id="rId1271" Type="http://schemas.openxmlformats.org/officeDocument/2006/relationships/oleObject" Target="embeddings/oleObject630.bin"/><Relationship Id="rId2115" Type="http://schemas.openxmlformats.org/officeDocument/2006/relationships/oleObject" Target="embeddings/oleObject1051.bin"/><Relationship Id="rId2322" Type="http://schemas.openxmlformats.org/officeDocument/2006/relationships/image" Target="media/image1162.wmf"/><Relationship Id="rId501" Type="http://schemas.openxmlformats.org/officeDocument/2006/relationships/image" Target="media/image248.wmf"/><Relationship Id="rId1131" Type="http://schemas.openxmlformats.org/officeDocument/2006/relationships/oleObject" Target="embeddings/oleObject560.bin"/><Relationship Id="rId3096" Type="http://schemas.openxmlformats.org/officeDocument/2006/relationships/image" Target="media/image1546.wmf"/><Relationship Id="rId1948" Type="http://schemas.openxmlformats.org/officeDocument/2006/relationships/image" Target="media/image972.wmf"/><Relationship Id="rId3163" Type="http://schemas.openxmlformats.org/officeDocument/2006/relationships/oleObject" Target="embeddings/oleObject1575.bin"/><Relationship Id="rId3370" Type="http://schemas.openxmlformats.org/officeDocument/2006/relationships/oleObject" Target="embeddings/oleObject1678.bin"/><Relationship Id="rId291" Type="http://schemas.openxmlformats.org/officeDocument/2006/relationships/image" Target="media/image144.wmf"/><Relationship Id="rId1808" Type="http://schemas.openxmlformats.org/officeDocument/2006/relationships/image" Target="media/image902.wmf"/><Relationship Id="rId3023" Type="http://schemas.openxmlformats.org/officeDocument/2006/relationships/oleObject" Target="embeddings/oleObject1505.bin"/><Relationship Id="rId151" Type="http://schemas.openxmlformats.org/officeDocument/2006/relationships/image" Target="media/image74.wmf"/><Relationship Id="rId3230" Type="http://schemas.openxmlformats.org/officeDocument/2006/relationships/oleObject" Target="embeddings/oleObject1608.bin"/><Relationship Id="rId2789" Type="http://schemas.openxmlformats.org/officeDocument/2006/relationships/oleObject" Target="embeddings/oleObject1388.bin"/><Relationship Id="rId2996" Type="http://schemas.openxmlformats.org/officeDocument/2006/relationships/image" Target="media/image1496.wmf"/><Relationship Id="rId968" Type="http://schemas.openxmlformats.org/officeDocument/2006/relationships/image" Target="media/image481.wmf"/><Relationship Id="rId1598" Type="http://schemas.openxmlformats.org/officeDocument/2006/relationships/image" Target="media/image797.wmf"/><Relationship Id="rId2649" Type="http://schemas.openxmlformats.org/officeDocument/2006/relationships/oleObject" Target="embeddings/oleObject1318.bin"/><Relationship Id="rId2856" Type="http://schemas.openxmlformats.org/officeDocument/2006/relationships/image" Target="media/image1426.wmf"/><Relationship Id="rId97" Type="http://schemas.openxmlformats.org/officeDocument/2006/relationships/oleObject" Target="embeddings/oleObject44.bin"/><Relationship Id="rId828" Type="http://schemas.openxmlformats.org/officeDocument/2006/relationships/image" Target="media/image411.wmf"/><Relationship Id="rId1458" Type="http://schemas.openxmlformats.org/officeDocument/2006/relationships/image" Target="media/image727.wmf"/><Relationship Id="rId1665" Type="http://schemas.openxmlformats.org/officeDocument/2006/relationships/oleObject" Target="embeddings/oleObject826.bin"/><Relationship Id="rId1872" Type="http://schemas.openxmlformats.org/officeDocument/2006/relationships/image" Target="media/image934.wmf"/><Relationship Id="rId2509" Type="http://schemas.openxmlformats.org/officeDocument/2006/relationships/oleObject" Target="embeddings/oleObject1248.bin"/><Relationship Id="rId2716" Type="http://schemas.openxmlformats.org/officeDocument/2006/relationships/image" Target="media/image1356.emf"/><Relationship Id="rId1318" Type="http://schemas.openxmlformats.org/officeDocument/2006/relationships/image" Target="media/image657.wmf"/><Relationship Id="rId1525" Type="http://schemas.openxmlformats.org/officeDocument/2006/relationships/oleObject" Target="embeddings/oleObject756.bin"/><Relationship Id="rId2923" Type="http://schemas.openxmlformats.org/officeDocument/2006/relationships/oleObject" Target="embeddings/oleObject1455.bin"/><Relationship Id="rId1732" Type="http://schemas.openxmlformats.org/officeDocument/2006/relationships/image" Target="media/image864.wmf"/><Relationship Id="rId24" Type="http://schemas.openxmlformats.org/officeDocument/2006/relationships/image" Target="media/image10.wmf"/><Relationship Id="rId2299" Type="http://schemas.openxmlformats.org/officeDocument/2006/relationships/oleObject" Target="embeddings/oleObject1140.bin"/><Relationship Id="rId3557" Type="http://schemas.openxmlformats.org/officeDocument/2006/relationships/image" Target="media/image1777.wmf"/><Relationship Id="rId478" Type="http://schemas.openxmlformats.org/officeDocument/2006/relationships/oleObject" Target="embeddings/oleObject233.bin"/><Relationship Id="rId685" Type="http://schemas.openxmlformats.org/officeDocument/2006/relationships/image" Target="media/image340.wmf"/><Relationship Id="rId892" Type="http://schemas.openxmlformats.org/officeDocument/2006/relationships/image" Target="media/image443.wmf"/><Relationship Id="rId2159" Type="http://schemas.openxmlformats.org/officeDocument/2006/relationships/oleObject" Target="embeddings/oleObject1073.bin"/><Relationship Id="rId2366" Type="http://schemas.openxmlformats.org/officeDocument/2006/relationships/image" Target="media/image1184.wmf"/><Relationship Id="rId2573" Type="http://schemas.openxmlformats.org/officeDocument/2006/relationships/oleObject" Target="embeddings/oleObject1280.bin"/><Relationship Id="rId2780" Type="http://schemas.openxmlformats.org/officeDocument/2006/relationships/image" Target="media/image1388.emf"/><Relationship Id="rId3417" Type="http://schemas.openxmlformats.org/officeDocument/2006/relationships/image" Target="media/image1707.wmf"/><Relationship Id="rId3624" Type="http://schemas.openxmlformats.org/officeDocument/2006/relationships/oleObject" Target="embeddings/oleObject1805.bin"/><Relationship Id="rId338" Type="http://schemas.openxmlformats.org/officeDocument/2006/relationships/oleObject" Target="embeddings/oleObject164.bin"/><Relationship Id="rId545" Type="http://schemas.openxmlformats.org/officeDocument/2006/relationships/image" Target="media/image270.wmf"/><Relationship Id="rId752" Type="http://schemas.openxmlformats.org/officeDocument/2006/relationships/image" Target="media/image373.wmf"/><Relationship Id="rId1175" Type="http://schemas.openxmlformats.org/officeDocument/2006/relationships/oleObject" Target="embeddings/oleObject582.bin"/><Relationship Id="rId1382" Type="http://schemas.openxmlformats.org/officeDocument/2006/relationships/image" Target="media/image689.wmf"/><Relationship Id="rId2019" Type="http://schemas.openxmlformats.org/officeDocument/2006/relationships/oleObject" Target="embeddings/oleObject1003.bin"/><Relationship Id="rId2226" Type="http://schemas.openxmlformats.org/officeDocument/2006/relationships/oleObject" Target="embeddings/oleObject1104.bin"/><Relationship Id="rId2433" Type="http://schemas.openxmlformats.org/officeDocument/2006/relationships/oleObject" Target="embeddings/oleObject1210.bin"/><Relationship Id="rId2640" Type="http://schemas.openxmlformats.org/officeDocument/2006/relationships/image" Target="media/image1318.wmf"/><Relationship Id="rId405" Type="http://schemas.openxmlformats.org/officeDocument/2006/relationships/image" Target="media/image200.wmf"/><Relationship Id="rId612" Type="http://schemas.openxmlformats.org/officeDocument/2006/relationships/oleObject" Target="embeddings/oleObject300.bin"/><Relationship Id="rId1035" Type="http://schemas.openxmlformats.org/officeDocument/2006/relationships/oleObject" Target="embeddings/oleObject512.bin"/><Relationship Id="rId1242" Type="http://schemas.openxmlformats.org/officeDocument/2006/relationships/image" Target="media/image618.wmf"/><Relationship Id="rId2500" Type="http://schemas.openxmlformats.org/officeDocument/2006/relationships/image" Target="media/image1248.wmf"/><Relationship Id="rId1102" Type="http://schemas.openxmlformats.org/officeDocument/2006/relationships/image" Target="media/image548.wmf"/><Relationship Id="rId3067" Type="http://schemas.openxmlformats.org/officeDocument/2006/relationships/oleObject" Target="embeddings/oleObject1527.bin"/><Relationship Id="rId3274" Type="http://schemas.openxmlformats.org/officeDocument/2006/relationships/oleObject" Target="embeddings/oleObject1630.bin"/><Relationship Id="rId195" Type="http://schemas.openxmlformats.org/officeDocument/2006/relationships/image" Target="media/image96.wmf"/><Relationship Id="rId1919" Type="http://schemas.openxmlformats.org/officeDocument/2006/relationships/oleObject" Target="embeddings/oleObject953.bin"/><Relationship Id="rId3481" Type="http://schemas.openxmlformats.org/officeDocument/2006/relationships/image" Target="media/image1739.wmf"/><Relationship Id="rId2083" Type="http://schemas.openxmlformats.org/officeDocument/2006/relationships/oleObject" Target="embeddings/oleObject1035.bin"/><Relationship Id="rId2290" Type="http://schemas.openxmlformats.org/officeDocument/2006/relationships/image" Target="media/image1146.wmf"/><Relationship Id="rId3134" Type="http://schemas.openxmlformats.org/officeDocument/2006/relationships/image" Target="media/image1565.wmf"/><Relationship Id="rId3341" Type="http://schemas.openxmlformats.org/officeDocument/2006/relationships/image" Target="media/image1669.wmf"/><Relationship Id="rId262" Type="http://schemas.openxmlformats.org/officeDocument/2006/relationships/oleObject" Target="embeddings/oleObject126.bin"/><Relationship Id="rId2150" Type="http://schemas.openxmlformats.org/officeDocument/2006/relationships/image" Target="media/image1073.wmf"/><Relationship Id="rId3201" Type="http://schemas.openxmlformats.org/officeDocument/2006/relationships/image" Target="media/image1599.wmf"/><Relationship Id="rId122" Type="http://schemas.openxmlformats.org/officeDocument/2006/relationships/image" Target="media/image59.wmf"/><Relationship Id="rId2010" Type="http://schemas.openxmlformats.org/officeDocument/2006/relationships/image" Target="media/image1003.wmf"/><Relationship Id="rId1569" Type="http://schemas.openxmlformats.org/officeDocument/2006/relationships/oleObject" Target="embeddings/oleObject778.bin"/><Relationship Id="rId2967" Type="http://schemas.openxmlformats.org/officeDocument/2006/relationships/oleObject" Target="embeddings/oleObject1477.bin"/><Relationship Id="rId939" Type="http://schemas.openxmlformats.org/officeDocument/2006/relationships/oleObject" Target="embeddings/oleObject464.bin"/><Relationship Id="rId1776" Type="http://schemas.openxmlformats.org/officeDocument/2006/relationships/image" Target="media/image886.wmf"/><Relationship Id="rId1983" Type="http://schemas.openxmlformats.org/officeDocument/2006/relationships/oleObject" Target="embeddings/oleObject985.bin"/><Relationship Id="rId2827" Type="http://schemas.openxmlformats.org/officeDocument/2006/relationships/oleObject" Target="embeddings/oleObject1407.bin"/><Relationship Id="rId68" Type="http://schemas.openxmlformats.org/officeDocument/2006/relationships/image" Target="media/image32.wmf"/><Relationship Id="rId1429" Type="http://schemas.openxmlformats.org/officeDocument/2006/relationships/oleObject" Target="embeddings/oleObject708.bin"/><Relationship Id="rId1636" Type="http://schemas.openxmlformats.org/officeDocument/2006/relationships/image" Target="media/image816.wmf"/><Relationship Id="rId1843" Type="http://schemas.openxmlformats.org/officeDocument/2006/relationships/oleObject" Target="embeddings/oleObject915.bin"/><Relationship Id="rId1703" Type="http://schemas.openxmlformats.org/officeDocument/2006/relationships/oleObject" Target="embeddings/oleObject845.bin"/><Relationship Id="rId1910" Type="http://schemas.openxmlformats.org/officeDocument/2006/relationships/image" Target="media/image953.wmf"/><Relationship Id="rId589" Type="http://schemas.openxmlformats.org/officeDocument/2006/relationships/image" Target="media/image292.wmf"/><Relationship Id="rId796" Type="http://schemas.openxmlformats.org/officeDocument/2006/relationships/image" Target="media/image395.wmf"/><Relationship Id="rId2477" Type="http://schemas.openxmlformats.org/officeDocument/2006/relationships/oleObject" Target="embeddings/oleObject1232.bin"/><Relationship Id="rId2684" Type="http://schemas.openxmlformats.org/officeDocument/2006/relationships/image" Target="media/image1340.wmf"/><Relationship Id="rId3528" Type="http://schemas.openxmlformats.org/officeDocument/2006/relationships/oleObject" Target="embeddings/oleObject1757.bin"/><Relationship Id="rId449" Type="http://schemas.openxmlformats.org/officeDocument/2006/relationships/image" Target="media/image222.wmf"/><Relationship Id="rId656" Type="http://schemas.openxmlformats.org/officeDocument/2006/relationships/oleObject" Target="embeddings/oleObject322.bin"/><Relationship Id="rId863" Type="http://schemas.openxmlformats.org/officeDocument/2006/relationships/oleObject" Target="embeddings/oleObject426.bin"/><Relationship Id="rId1079" Type="http://schemas.openxmlformats.org/officeDocument/2006/relationships/oleObject" Target="embeddings/oleObject534.bin"/><Relationship Id="rId1286" Type="http://schemas.openxmlformats.org/officeDocument/2006/relationships/image" Target="media/image640.wmf"/><Relationship Id="rId1493" Type="http://schemas.openxmlformats.org/officeDocument/2006/relationships/oleObject" Target="embeddings/oleObject740.bin"/><Relationship Id="rId2337" Type="http://schemas.openxmlformats.org/officeDocument/2006/relationships/oleObject" Target="embeddings/oleObject1159.bin"/><Relationship Id="rId2544" Type="http://schemas.openxmlformats.org/officeDocument/2006/relationships/image" Target="media/image1270.wmf"/><Relationship Id="rId2891" Type="http://schemas.openxmlformats.org/officeDocument/2006/relationships/oleObject" Target="embeddings/oleObject1439.bin"/><Relationship Id="rId309" Type="http://schemas.openxmlformats.org/officeDocument/2006/relationships/image" Target="media/image153.wmf"/><Relationship Id="rId516" Type="http://schemas.openxmlformats.org/officeDocument/2006/relationships/oleObject" Target="embeddings/oleObject252.bin"/><Relationship Id="rId1146" Type="http://schemas.openxmlformats.org/officeDocument/2006/relationships/image" Target="media/image570.wmf"/><Relationship Id="rId2751" Type="http://schemas.openxmlformats.org/officeDocument/2006/relationships/oleObject" Target="embeddings/oleObject1369.bin"/><Relationship Id="rId723" Type="http://schemas.openxmlformats.org/officeDocument/2006/relationships/oleObject" Target="embeddings/oleObject356.bin"/><Relationship Id="rId930" Type="http://schemas.openxmlformats.org/officeDocument/2006/relationships/image" Target="media/image462.wmf"/><Relationship Id="rId1006" Type="http://schemas.openxmlformats.org/officeDocument/2006/relationships/image" Target="media/image500.wmf"/><Relationship Id="rId1353" Type="http://schemas.openxmlformats.org/officeDocument/2006/relationships/oleObject" Target="embeddings/oleObject670.bin"/><Relationship Id="rId1560" Type="http://schemas.openxmlformats.org/officeDocument/2006/relationships/image" Target="media/image778.wmf"/><Relationship Id="rId2404" Type="http://schemas.openxmlformats.org/officeDocument/2006/relationships/image" Target="media/image1203.emf"/><Relationship Id="rId2611" Type="http://schemas.openxmlformats.org/officeDocument/2006/relationships/oleObject" Target="embeddings/oleObject1299.bin"/><Relationship Id="rId1213" Type="http://schemas.openxmlformats.org/officeDocument/2006/relationships/oleObject" Target="embeddings/oleObject601.bin"/><Relationship Id="rId1420" Type="http://schemas.openxmlformats.org/officeDocument/2006/relationships/image" Target="media/image708.wmf"/><Relationship Id="rId3178" Type="http://schemas.openxmlformats.org/officeDocument/2006/relationships/image" Target="media/image1587.wmf"/><Relationship Id="rId3385" Type="http://schemas.openxmlformats.org/officeDocument/2006/relationships/image" Target="media/image1691.wmf"/><Relationship Id="rId3592" Type="http://schemas.openxmlformats.org/officeDocument/2006/relationships/oleObject" Target="embeddings/oleObject1789.bin"/><Relationship Id="rId2194" Type="http://schemas.openxmlformats.org/officeDocument/2006/relationships/image" Target="media/image1095.wmf"/><Relationship Id="rId3038" Type="http://schemas.openxmlformats.org/officeDocument/2006/relationships/image" Target="media/image1517.wmf"/><Relationship Id="rId3245" Type="http://schemas.openxmlformats.org/officeDocument/2006/relationships/image" Target="media/image1621.wmf"/><Relationship Id="rId3452" Type="http://schemas.openxmlformats.org/officeDocument/2006/relationships/oleObject" Target="embeddings/oleObject1719.bin"/><Relationship Id="rId166" Type="http://schemas.openxmlformats.org/officeDocument/2006/relationships/oleObject" Target="embeddings/oleObject78.bin"/><Relationship Id="rId373" Type="http://schemas.openxmlformats.org/officeDocument/2006/relationships/image" Target="media/image184.wmf"/><Relationship Id="rId580" Type="http://schemas.openxmlformats.org/officeDocument/2006/relationships/oleObject" Target="embeddings/oleObject284.bin"/><Relationship Id="rId2054" Type="http://schemas.openxmlformats.org/officeDocument/2006/relationships/image" Target="media/image1025.wmf"/><Relationship Id="rId2261" Type="http://schemas.openxmlformats.org/officeDocument/2006/relationships/oleObject" Target="embeddings/oleObject1121.bin"/><Relationship Id="rId3105" Type="http://schemas.openxmlformats.org/officeDocument/2006/relationships/oleObject" Target="embeddings/oleObject1546.bin"/><Relationship Id="rId3312" Type="http://schemas.openxmlformats.org/officeDocument/2006/relationships/oleObject" Target="embeddings/oleObject1649.bin"/><Relationship Id="rId233" Type="http://schemas.openxmlformats.org/officeDocument/2006/relationships/image" Target="media/image115.wmf"/><Relationship Id="rId440" Type="http://schemas.openxmlformats.org/officeDocument/2006/relationships/oleObject" Target="embeddings/oleObject214.bin"/><Relationship Id="rId1070" Type="http://schemas.openxmlformats.org/officeDocument/2006/relationships/image" Target="media/image532.wmf"/><Relationship Id="rId2121" Type="http://schemas.openxmlformats.org/officeDocument/2006/relationships/oleObject" Target="embeddings/oleObject1054.bin"/><Relationship Id="rId300" Type="http://schemas.openxmlformats.org/officeDocument/2006/relationships/oleObject" Target="embeddings/oleObject145.bin"/><Relationship Id="rId1887" Type="http://schemas.openxmlformats.org/officeDocument/2006/relationships/oleObject" Target="embeddings/oleObject937.bin"/><Relationship Id="rId2938" Type="http://schemas.openxmlformats.org/officeDocument/2006/relationships/image" Target="media/image1467.wmf"/><Relationship Id="rId1747" Type="http://schemas.openxmlformats.org/officeDocument/2006/relationships/oleObject" Target="embeddings/oleObject867.bin"/><Relationship Id="rId1954" Type="http://schemas.openxmlformats.org/officeDocument/2006/relationships/image" Target="media/image975.wmf"/><Relationship Id="rId39" Type="http://schemas.openxmlformats.org/officeDocument/2006/relationships/oleObject" Target="embeddings/oleObject15.bin"/><Relationship Id="rId1607" Type="http://schemas.openxmlformats.org/officeDocument/2006/relationships/oleObject" Target="embeddings/oleObject797.bin"/><Relationship Id="rId1814" Type="http://schemas.openxmlformats.org/officeDocument/2006/relationships/image" Target="media/image905.wmf"/><Relationship Id="rId2588" Type="http://schemas.openxmlformats.org/officeDocument/2006/relationships/image" Target="media/image1292.wmf"/><Relationship Id="rId1397" Type="http://schemas.openxmlformats.org/officeDocument/2006/relationships/oleObject" Target="embeddings/oleObject692.bin"/><Relationship Id="rId2795" Type="http://schemas.openxmlformats.org/officeDocument/2006/relationships/oleObject" Target="embeddings/oleObject1391.bin"/><Relationship Id="rId3639" Type="http://schemas.openxmlformats.org/officeDocument/2006/relationships/image" Target="media/image1818.wmf"/><Relationship Id="rId767" Type="http://schemas.openxmlformats.org/officeDocument/2006/relationships/oleObject" Target="embeddings/oleObject378.bin"/><Relationship Id="rId974" Type="http://schemas.openxmlformats.org/officeDocument/2006/relationships/image" Target="media/image484.wmf"/><Relationship Id="rId2448" Type="http://schemas.openxmlformats.org/officeDocument/2006/relationships/image" Target="media/image1222.wmf"/><Relationship Id="rId2655" Type="http://schemas.openxmlformats.org/officeDocument/2006/relationships/oleObject" Target="embeddings/oleObject1321.bin"/><Relationship Id="rId2862" Type="http://schemas.openxmlformats.org/officeDocument/2006/relationships/image" Target="media/image1429.wmf"/><Relationship Id="rId627" Type="http://schemas.openxmlformats.org/officeDocument/2006/relationships/image" Target="media/image311.wmf"/><Relationship Id="rId834" Type="http://schemas.openxmlformats.org/officeDocument/2006/relationships/image" Target="media/image414.wmf"/><Relationship Id="rId1257" Type="http://schemas.openxmlformats.org/officeDocument/2006/relationships/oleObject" Target="embeddings/oleObject623.bin"/><Relationship Id="rId1464" Type="http://schemas.openxmlformats.org/officeDocument/2006/relationships/image" Target="media/image730.wmf"/><Relationship Id="rId1671" Type="http://schemas.openxmlformats.org/officeDocument/2006/relationships/oleObject" Target="embeddings/oleObject829.bin"/><Relationship Id="rId2308" Type="http://schemas.openxmlformats.org/officeDocument/2006/relationships/image" Target="media/image1155.wmf"/><Relationship Id="rId2515" Type="http://schemas.openxmlformats.org/officeDocument/2006/relationships/oleObject" Target="embeddings/oleObject1251.bin"/><Relationship Id="rId2722" Type="http://schemas.openxmlformats.org/officeDocument/2006/relationships/image" Target="media/image1359.emf"/><Relationship Id="rId901" Type="http://schemas.openxmlformats.org/officeDocument/2006/relationships/oleObject" Target="embeddings/oleObject445.bin"/><Relationship Id="rId1117" Type="http://schemas.openxmlformats.org/officeDocument/2006/relationships/oleObject" Target="embeddings/oleObject553.bin"/><Relationship Id="rId1324" Type="http://schemas.openxmlformats.org/officeDocument/2006/relationships/image" Target="media/image660.wmf"/><Relationship Id="rId1531" Type="http://schemas.openxmlformats.org/officeDocument/2006/relationships/oleObject" Target="embeddings/oleObject759.bin"/><Relationship Id="rId30" Type="http://schemas.openxmlformats.org/officeDocument/2006/relationships/image" Target="media/image13.wmf"/><Relationship Id="rId3289" Type="http://schemas.openxmlformats.org/officeDocument/2006/relationships/image" Target="media/image1643.wmf"/><Relationship Id="rId3496" Type="http://schemas.openxmlformats.org/officeDocument/2006/relationships/oleObject" Target="embeddings/oleObject1741.bin"/><Relationship Id="rId2098" Type="http://schemas.openxmlformats.org/officeDocument/2006/relationships/image" Target="media/image1047.wmf"/><Relationship Id="rId3149" Type="http://schemas.openxmlformats.org/officeDocument/2006/relationships/oleObject" Target="embeddings/oleObject1568.bin"/><Relationship Id="rId3356" Type="http://schemas.openxmlformats.org/officeDocument/2006/relationships/oleObject" Target="embeddings/oleObject1671.bin"/><Relationship Id="rId3563" Type="http://schemas.openxmlformats.org/officeDocument/2006/relationships/image" Target="media/image1780.wmf"/><Relationship Id="rId277" Type="http://schemas.openxmlformats.org/officeDocument/2006/relationships/image" Target="media/image137.wmf"/><Relationship Id="rId484" Type="http://schemas.openxmlformats.org/officeDocument/2006/relationships/oleObject" Target="embeddings/oleObject236.bin"/><Relationship Id="rId2165" Type="http://schemas.openxmlformats.org/officeDocument/2006/relationships/oleObject" Target="embeddings/oleObject1076.bin"/><Relationship Id="rId3009" Type="http://schemas.openxmlformats.org/officeDocument/2006/relationships/oleObject" Target="embeddings/oleObject1498.bin"/><Relationship Id="rId3216" Type="http://schemas.openxmlformats.org/officeDocument/2006/relationships/oleObject" Target="embeddings/oleObject1601.bin"/><Relationship Id="rId137" Type="http://schemas.openxmlformats.org/officeDocument/2006/relationships/oleObject" Target="embeddings/oleObject64.bin"/><Relationship Id="rId344" Type="http://schemas.openxmlformats.org/officeDocument/2006/relationships/oleObject" Target="embeddings/oleObject167.bin"/><Relationship Id="rId691" Type="http://schemas.openxmlformats.org/officeDocument/2006/relationships/oleObject" Target="embeddings/oleObject340.bin"/><Relationship Id="rId2025" Type="http://schemas.openxmlformats.org/officeDocument/2006/relationships/oleObject" Target="embeddings/oleObject1006.bin"/><Relationship Id="rId2372" Type="http://schemas.openxmlformats.org/officeDocument/2006/relationships/image" Target="media/image1187.wmf"/><Relationship Id="rId3423" Type="http://schemas.openxmlformats.org/officeDocument/2006/relationships/image" Target="media/image1710.wmf"/><Relationship Id="rId3630" Type="http://schemas.openxmlformats.org/officeDocument/2006/relationships/oleObject" Target="embeddings/oleObject1808.bin"/><Relationship Id="rId551" Type="http://schemas.openxmlformats.org/officeDocument/2006/relationships/image" Target="media/image273.wmf"/><Relationship Id="rId1181" Type="http://schemas.openxmlformats.org/officeDocument/2006/relationships/oleObject" Target="embeddings/oleObject585.bin"/><Relationship Id="rId2232" Type="http://schemas.openxmlformats.org/officeDocument/2006/relationships/oleObject" Target="embeddings/oleObject1107.bin"/><Relationship Id="rId204" Type="http://schemas.openxmlformats.org/officeDocument/2006/relationships/oleObject" Target="embeddings/oleObject97.bin"/><Relationship Id="rId411" Type="http://schemas.openxmlformats.org/officeDocument/2006/relationships/image" Target="media/image203.wmf"/><Relationship Id="rId1041" Type="http://schemas.openxmlformats.org/officeDocument/2006/relationships/oleObject" Target="embeddings/oleObject515.bin"/><Relationship Id="rId1998" Type="http://schemas.openxmlformats.org/officeDocument/2006/relationships/image" Target="media/image997.wmf"/><Relationship Id="rId1858" Type="http://schemas.openxmlformats.org/officeDocument/2006/relationships/image" Target="media/image927.wmf"/><Relationship Id="rId2909" Type="http://schemas.openxmlformats.org/officeDocument/2006/relationships/oleObject" Target="embeddings/oleObject1448.bin"/><Relationship Id="rId3073" Type="http://schemas.openxmlformats.org/officeDocument/2006/relationships/oleObject" Target="embeddings/oleObject1530.bin"/><Relationship Id="rId3280" Type="http://schemas.openxmlformats.org/officeDocument/2006/relationships/oleObject" Target="embeddings/oleObject1633.bin"/><Relationship Id="rId1718" Type="http://schemas.openxmlformats.org/officeDocument/2006/relationships/image" Target="media/image857.wmf"/><Relationship Id="rId1925" Type="http://schemas.openxmlformats.org/officeDocument/2006/relationships/oleObject" Target="embeddings/oleObject956.bin"/><Relationship Id="rId3140" Type="http://schemas.openxmlformats.org/officeDocument/2006/relationships/image" Target="media/image1568.wmf"/><Relationship Id="rId2699" Type="http://schemas.openxmlformats.org/officeDocument/2006/relationships/oleObject" Target="embeddings/oleObject1343.bin"/><Relationship Id="rId3000" Type="http://schemas.openxmlformats.org/officeDocument/2006/relationships/image" Target="media/image1498.wmf"/><Relationship Id="rId878" Type="http://schemas.openxmlformats.org/officeDocument/2006/relationships/image" Target="media/image436.wmf"/><Relationship Id="rId2559" Type="http://schemas.openxmlformats.org/officeDocument/2006/relationships/oleObject" Target="embeddings/oleObject1273.bin"/><Relationship Id="rId2766" Type="http://schemas.openxmlformats.org/officeDocument/2006/relationships/image" Target="media/image1381.emf"/><Relationship Id="rId2973" Type="http://schemas.openxmlformats.org/officeDocument/2006/relationships/oleObject" Target="embeddings/oleObject1480.bin"/><Relationship Id="rId738" Type="http://schemas.openxmlformats.org/officeDocument/2006/relationships/image" Target="media/image366.wmf"/><Relationship Id="rId945" Type="http://schemas.openxmlformats.org/officeDocument/2006/relationships/oleObject" Target="embeddings/oleObject467.bin"/><Relationship Id="rId1368" Type="http://schemas.openxmlformats.org/officeDocument/2006/relationships/image" Target="media/image682.wmf"/><Relationship Id="rId1575" Type="http://schemas.openxmlformats.org/officeDocument/2006/relationships/oleObject" Target="embeddings/oleObject781.bin"/><Relationship Id="rId1782" Type="http://schemas.openxmlformats.org/officeDocument/2006/relationships/image" Target="media/image889.wmf"/><Relationship Id="rId2419" Type="http://schemas.openxmlformats.org/officeDocument/2006/relationships/oleObject" Target="embeddings/oleObject1202.bin"/><Relationship Id="rId2626" Type="http://schemas.openxmlformats.org/officeDocument/2006/relationships/image" Target="media/image1311.wmf"/><Relationship Id="rId2833" Type="http://schemas.openxmlformats.org/officeDocument/2006/relationships/oleObject" Target="embeddings/oleObject1410.bin"/><Relationship Id="rId74" Type="http://schemas.openxmlformats.org/officeDocument/2006/relationships/image" Target="media/image35.wmf"/><Relationship Id="rId805" Type="http://schemas.openxmlformats.org/officeDocument/2006/relationships/oleObject" Target="embeddings/oleObject397.bin"/><Relationship Id="rId1228" Type="http://schemas.openxmlformats.org/officeDocument/2006/relationships/image" Target="media/image611.wmf"/><Relationship Id="rId1435" Type="http://schemas.openxmlformats.org/officeDocument/2006/relationships/oleObject" Target="embeddings/oleObject711.bin"/><Relationship Id="rId1642" Type="http://schemas.openxmlformats.org/officeDocument/2006/relationships/image" Target="media/image819.wmf"/><Relationship Id="rId2900" Type="http://schemas.openxmlformats.org/officeDocument/2006/relationships/image" Target="media/image1448.wmf"/><Relationship Id="rId1502" Type="http://schemas.openxmlformats.org/officeDocument/2006/relationships/image" Target="media/image749.wmf"/><Relationship Id="rId388" Type="http://schemas.openxmlformats.org/officeDocument/2006/relationships/oleObject" Target="embeddings/oleObject188.bin"/><Relationship Id="rId2069" Type="http://schemas.openxmlformats.org/officeDocument/2006/relationships/oleObject" Target="embeddings/oleObject1028.bin"/><Relationship Id="rId3467" Type="http://schemas.openxmlformats.org/officeDocument/2006/relationships/image" Target="media/image1732.wmf"/><Relationship Id="rId595" Type="http://schemas.openxmlformats.org/officeDocument/2006/relationships/image" Target="media/image295.wmf"/><Relationship Id="rId2276" Type="http://schemas.openxmlformats.org/officeDocument/2006/relationships/image" Target="media/image1139.wmf"/><Relationship Id="rId2483" Type="http://schemas.openxmlformats.org/officeDocument/2006/relationships/oleObject" Target="embeddings/oleObject1235.bin"/><Relationship Id="rId2690" Type="http://schemas.openxmlformats.org/officeDocument/2006/relationships/image" Target="media/image1343.wmf"/><Relationship Id="rId3327" Type="http://schemas.openxmlformats.org/officeDocument/2006/relationships/image" Target="media/image1662.wmf"/><Relationship Id="rId3534" Type="http://schemas.openxmlformats.org/officeDocument/2006/relationships/oleObject" Target="embeddings/oleObject1760.bin"/><Relationship Id="rId248" Type="http://schemas.openxmlformats.org/officeDocument/2006/relationships/oleObject" Target="embeddings/oleObject119.bin"/><Relationship Id="rId455" Type="http://schemas.openxmlformats.org/officeDocument/2006/relationships/image" Target="media/image225.wmf"/><Relationship Id="rId662" Type="http://schemas.openxmlformats.org/officeDocument/2006/relationships/oleObject" Target="embeddings/oleObject325.bin"/><Relationship Id="rId1085" Type="http://schemas.openxmlformats.org/officeDocument/2006/relationships/oleObject" Target="embeddings/oleObject537.bin"/><Relationship Id="rId1292" Type="http://schemas.openxmlformats.org/officeDocument/2006/relationships/image" Target="media/image643.wmf"/><Relationship Id="rId2136" Type="http://schemas.openxmlformats.org/officeDocument/2006/relationships/image" Target="media/image1066.wmf"/><Relationship Id="rId2343" Type="http://schemas.openxmlformats.org/officeDocument/2006/relationships/oleObject" Target="embeddings/oleObject1162.bin"/><Relationship Id="rId2550" Type="http://schemas.openxmlformats.org/officeDocument/2006/relationships/image" Target="media/image1273.wmf"/><Relationship Id="rId3601" Type="http://schemas.openxmlformats.org/officeDocument/2006/relationships/image" Target="media/image1799.wmf"/><Relationship Id="rId108" Type="http://schemas.openxmlformats.org/officeDocument/2006/relationships/image" Target="media/image52.wmf"/><Relationship Id="rId315" Type="http://schemas.openxmlformats.org/officeDocument/2006/relationships/image" Target="media/image156.wmf"/><Relationship Id="rId522" Type="http://schemas.openxmlformats.org/officeDocument/2006/relationships/oleObject" Target="embeddings/oleObject255.bin"/><Relationship Id="rId1152" Type="http://schemas.openxmlformats.org/officeDocument/2006/relationships/image" Target="media/image573.wmf"/><Relationship Id="rId2203" Type="http://schemas.openxmlformats.org/officeDocument/2006/relationships/image" Target="media/image1100.wmf"/><Relationship Id="rId2410" Type="http://schemas.openxmlformats.org/officeDocument/2006/relationships/oleObject" Target="embeddings/oleObject1197.bin"/><Relationship Id="rId1012" Type="http://schemas.openxmlformats.org/officeDocument/2006/relationships/image" Target="media/image503.wmf"/><Relationship Id="rId1969" Type="http://schemas.openxmlformats.org/officeDocument/2006/relationships/oleObject" Target="embeddings/oleObject978.bin"/><Relationship Id="rId3184" Type="http://schemas.openxmlformats.org/officeDocument/2006/relationships/image" Target="media/image1590.wmf"/><Relationship Id="rId1829" Type="http://schemas.openxmlformats.org/officeDocument/2006/relationships/oleObject" Target="embeddings/oleObject908.bin"/><Relationship Id="rId3391" Type="http://schemas.openxmlformats.org/officeDocument/2006/relationships/image" Target="media/image1694.wmf"/><Relationship Id="rId3044" Type="http://schemas.openxmlformats.org/officeDocument/2006/relationships/image" Target="media/image1520.wmf"/><Relationship Id="rId3251" Type="http://schemas.openxmlformats.org/officeDocument/2006/relationships/image" Target="media/image1624.wmf"/><Relationship Id="rId172" Type="http://schemas.openxmlformats.org/officeDocument/2006/relationships/oleObject" Target="embeddings/oleObject81.bin"/><Relationship Id="rId2060" Type="http://schemas.openxmlformats.org/officeDocument/2006/relationships/image" Target="media/image1028.wmf"/><Relationship Id="rId3111" Type="http://schemas.openxmlformats.org/officeDocument/2006/relationships/oleObject" Target="embeddings/oleObject154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D3BBA6-EA4B-4192-8EDA-24148C220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Pages>
  <Words>61367</Words>
  <Characters>333223</Characters>
  <Application>Microsoft Office Word</Application>
  <DocSecurity>0</DocSecurity>
  <Lines>9520</Lines>
  <Paragraphs>4994</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389596</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rawlins</cp:lastModifiedBy>
  <cp:revision>37</cp:revision>
  <dcterms:created xsi:type="dcterms:W3CDTF">2014-12-23T22:51:00Z</dcterms:created>
  <dcterms:modified xsi:type="dcterms:W3CDTF">2015-05-19T23:27:00Z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