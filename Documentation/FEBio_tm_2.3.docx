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bookmarkStart w:id="0" w:name="_GoBack"/>
      <w:bookmarkEnd w:id="0"/>
    </w:p>
    <w:p w14:paraId="029A43E9" w14:textId="5442C758"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ins w:id="1" w:author="rawlins" w:date="2014-12-23T15:50:00Z">
        <w:del w:id="2" w:author="Gerard" w:date="2015-03-21T09:54:00Z">
          <w:r w:rsidR="00905817" w:rsidDel="00D25725">
            <w:rPr>
              <w:rFonts w:ascii="Arial Narrow" w:hAnsi="Arial Narrow"/>
              <w:i/>
              <w:iCs/>
            </w:rPr>
            <w:delText>2</w:delText>
          </w:r>
        </w:del>
      </w:ins>
      <w:ins w:id="3" w:author="Gerard" w:date="2015-03-21T09:54:00Z">
        <w:r w:rsidR="00D25725">
          <w:rPr>
            <w:rFonts w:ascii="Arial Narrow" w:hAnsi="Arial Narrow"/>
            <w:i/>
            <w:iCs/>
          </w:rPr>
          <w:t>3</w:t>
        </w:r>
      </w:ins>
      <w:del w:id="4" w:author="rawlins" w:date="2014-08-22T10:18:00Z">
        <w:r w:rsidR="00CC5A71" w:rsidDel="006658BB">
          <w:rPr>
            <w:rFonts w:ascii="Arial Narrow" w:hAnsi="Arial Narrow"/>
            <w:i/>
            <w:iCs/>
          </w:rPr>
          <w:delText>0</w:delText>
        </w:r>
      </w:del>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5" w:name="_Toc142743975"/>
      <w:bookmarkStart w:id="6" w:name="_Toc142744037"/>
      <w:bookmarkStart w:id="7" w:name="_Toc150242752"/>
      <w:bookmarkStart w:id="8" w:name="_Toc150246463"/>
      <w:bookmarkStart w:id="9" w:name="_Toc150246778"/>
      <w:bookmarkStart w:id="10" w:name="_Toc150247211"/>
      <w:bookmarkStart w:id="11" w:name="_Toc150325624"/>
      <w:bookmarkStart w:id="12" w:name="_Toc151872142"/>
      <w:bookmarkStart w:id="13" w:name="_Toc158898342"/>
      <w:bookmarkStart w:id="14" w:name="_Toc158898381"/>
      <w:bookmarkStart w:id="15" w:name="_Toc159492709"/>
      <w:bookmarkStart w:id="16" w:name="_Toc162086833"/>
      <w:bookmarkStart w:id="17" w:name="_Toc162086973"/>
      <w:bookmarkStart w:id="18" w:name="_Toc162157202"/>
      <w:bookmarkStart w:id="19" w:name="_Toc162162277"/>
      <w:bookmarkStart w:id="20" w:name="_Toc164497325"/>
      <w:bookmarkStart w:id="21" w:name="_Toc164578186"/>
      <w:bookmarkStart w:id="22" w:name="_Toc164778705"/>
      <w:r w:rsidRPr="00707FB1">
        <w:rPr>
          <w:b/>
          <w:sz w:val="44"/>
          <w:szCs w:val="44"/>
        </w:rPr>
        <w:t>Theory Manual</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777777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23" w:author="Gerard" w:date="2015-03-22T11:01:00Z">
        <w:r w:rsidR="00F119D4">
          <w:rPr>
            <w:b/>
            <w:noProof/>
          </w:rPr>
          <w:t>March 22, 2015</w:t>
        </w:r>
      </w:ins>
      <w:ins w:id="24" w:author="rawlins" w:date="2014-12-23T15:44:00Z">
        <w:del w:id="25" w:author="Gerard" w:date="2015-03-21T09:53:00Z">
          <w:r w:rsidR="00905817" w:rsidDel="00D25725">
            <w:rPr>
              <w:b/>
              <w:noProof/>
            </w:rPr>
            <w:delText>December 23, 2014</w:delText>
          </w:r>
        </w:del>
      </w:ins>
      <w:ins w:id="26" w:author="Kingsley" w:date="2014-05-27T10:55:00Z">
        <w:del w:id="27" w:author="Gerard" w:date="2015-03-21T09:53:00Z">
          <w:r w:rsidR="003747B4" w:rsidDel="00D25725">
            <w:rPr>
              <w:b/>
              <w:noProof/>
            </w:rPr>
            <w:delText>May 27, 2014</w:delText>
          </w:r>
        </w:del>
      </w:ins>
      <w:del w:id="28" w:author="Gerard" w:date="2015-03-21T09:53:00Z">
        <w:r w:rsidR="00567B45" w:rsidDel="00D25725">
          <w:rPr>
            <w:b/>
            <w:noProof/>
          </w:rPr>
          <w:delText>May 24, 2014</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9B696E">
        <w:fldChar w:fldCharType="begin"/>
      </w:r>
      <w:r w:rsidR="009B696E">
        <w:instrText xml:space="preserve"> HYPERLINK "mailto:steve.maas@utah.edu" </w:instrText>
      </w:r>
      <w:ins w:id="29" w:author="Gerard" w:date="2015-03-22T11:01:00Z"/>
      <w:r w:rsidR="009B696E">
        <w:fldChar w:fldCharType="separate"/>
      </w:r>
      <w:r w:rsidRPr="00DC27ED">
        <w:rPr>
          <w:rStyle w:val="Hyperlink"/>
          <w:lang w:val="nl-BE"/>
        </w:rPr>
        <w:t>steve.maas@utah.edu</w:t>
      </w:r>
      <w:r w:rsidR="009B696E">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D25725">
        <w:fldChar w:fldCharType="begin"/>
      </w:r>
      <w:r w:rsidR="00D25725">
        <w:instrText xml:space="preserve"> HYPERLINK "mailto:rawlins@sci.utah.edu" </w:instrText>
      </w:r>
      <w:ins w:id="30" w:author="Gerard" w:date="2015-03-22T11:01:00Z"/>
      <w:r w:rsidR="00D25725">
        <w:fldChar w:fldCharType="separate"/>
      </w:r>
      <w:r w:rsidRPr="00DC27ED">
        <w:rPr>
          <w:rStyle w:val="Hyperlink"/>
        </w:rPr>
        <w:t>rawlins@sci.utah.edu</w:t>
      </w:r>
      <w:r w:rsidR="00D25725">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D25725">
        <w:fldChar w:fldCharType="begin"/>
      </w:r>
      <w:r w:rsidR="00D25725">
        <w:instrText xml:space="preserve"> HYPERLINK "mailto:jeff.weiss@utah.edu" </w:instrText>
      </w:r>
      <w:ins w:id="31" w:author="Gerard" w:date="2015-03-22T11:01:00Z"/>
      <w:r w:rsidR="00D25725">
        <w:fldChar w:fldCharType="separate"/>
      </w:r>
      <w:r w:rsidRPr="00DC27ED">
        <w:rPr>
          <w:rStyle w:val="Hyperlink"/>
        </w:rPr>
        <w:t>jeff.weiss@utah.edu</w:t>
      </w:r>
      <w:r w:rsidR="00D25725">
        <w:rPr>
          <w:rStyle w:val="Hyperlink"/>
        </w:rPr>
        <w:fldChar w:fldCharType="end"/>
      </w:r>
      <w:r w:rsidRPr="00DC27ED">
        <w:t>)</w:t>
      </w:r>
    </w:p>
    <w:p w14:paraId="68B29575" w14:textId="77777777" w:rsidR="008C7882" w:rsidRDefault="008C7882" w:rsidP="008C7882">
      <w:pPr>
        <w:numPr>
          <w:ilvl w:val="0"/>
          <w:numId w:val="11"/>
        </w:numPr>
      </w:pPr>
      <w:r>
        <w:t>Dr. Gerard Ateshian (</w:t>
      </w:r>
      <w:r w:rsidR="00D25725">
        <w:fldChar w:fldCharType="begin"/>
      </w:r>
      <w:r w:rsidR="00D25725">
        <w:instrText xml:space="preserve"> HYPERLINK "mailto:ateshian@columbia.edu" </w:instrText>
      </w:r>
      <w:ins w:id="32" w:author="Gerard" w:date="2015-03-22T11:01:00Z"/>
      <w:r w:rsidR="00D25725">
        <w:fldChar w:fldCharType="separate"/>
      </w:r>
      <w:r w:rsidRPr="005223D1">
        <w:rPr>
          <w:rStyle w:val="Hyperlink"/>
        </w:rPr>
        <w:t>ateshian@columbia.edu</w:t>
      </w:r>
      <w:r w:rsidR="00D25725">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D25725">
        <w:fldChar w:fldCharType="begin"/>
      </w:r>
      <w:r w:rsidR="00D25725">
        <w:instrText xml:space="preserve"> HYPERLINK "http://mrl.sci.utah.edu" </w:instrText>
      </w:r>
      <w:ins w:id="33" w:author="Gerard" w:date="2015-03-22T11:01:00Z"/>
      <w:r w:rsidR="00D25725">
        <w:fldChar w:fldCharType="separate"/>
      </w:r>
      <w:r w:rsidRPr="006D7874">
        <w:rPr>
          <w:rStyle w:val="Hyperlink"/>
        </w:rPr>
        <w:t>http://mrl.sci.utah.edu</w:t>
      </w:r>
      <w:r w:rsidR="00D25725">
        <w:rPr>
          <w:rStyle w:val="Hyperlink"/>
        </w:rPr>
        <w:fldChar w:fldCharType="end"/>
      </w:r>
    </w:p>
    <w:p w14:paraId="074B1663" w14:textId="77777777" w:rsidR="008C7882" w:rsidRPr="00C62631" w:rsidRDefault="008C7882" w:rsidP="008C7882">
      <w:r>
        <w:t xml:space="preserve">FEBio: </w:t>
      </w:r>
      <w:r w:rsidR="00D25725">
        <w:fldChar w:fldCharType="begin"/>
      </w:r>
      <w:r w:rsidR="00D25725">
        <w:instrText xml:space="preserve"> HYPERLINK "http://mrl.sci.utah.edu/software/febio" </w:instrText>
      </w:r>
      <w:ins w:id="34" w:author="Gerard" w:date="2015-03-22T11:01:00Z"/>
      <w:r w:rsidR="00D25725">
        <w:fldChar w:fldCharType="separate"/>
      </w:r>
      <w:r w:rsidRPr="00971EFB">
        <w:rPr>
          <w:rStyle w:val="Hyperlink"/>
        </w:rPr>
        <w:t>http://mrl.sci.utah.edu/software/febio</w:t>
      </w:r>
      <w:r w:rsidR="00D25725">
        <w:rPr>
          <w:rStyle w:val="Hyperlink"/>
        </w:rPr>
        <w:fldChar w:fldCharType="end"/>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D25725" w:rsidP="008C7882">
      <w:r>
        <w:fldChar w:fldCharType="begin"/>
      </w:r>
      <w:r>
        <w:instrText xml:space="preserve"> HYPERLINK "http://mrlforums.sci.utah.edu/forums/" </w:instrText>
      </w:r>
      <w:ins w:id="35" w:author="Gerard" w:date="2015-03-22T11:01: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6" w:name="_Toc300826262"/>
      <w:bookmarkStart w:id="37"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38" w:name="_Toc162086974"/>
      <w:bookmarkStart w:id="39" w:name="_Toc162157203"/>
      <w:bookmarkStart w:id="40" w:name="_Toc162162278"/>
      <w:bookmarkStart w:id="41" w:name="_Toc164497326"/>
      <w:bookmarkStart w:id="42" w:name="_Toc164578187"/>
      <w:bookmarkStart w:id="43" w:name="_Toc164778706"/>
      <w:bookmarkStart w:id="44" w:name="_Toc302472633"/>
      <w:r w:rsidRPr="00715ECB">
        <w:rPr>
          <w:b/>
          <w:sz w:val="48"/>
          <w:szCs w:val="48"/>
        </w:rPr>
        <w:lastRenderedPageBreak/>
        <w:t>Table of Contents</w:t>
      </w:r>
      <w:bookmarkEnd w:id="36"/>
      <w:bookmarkEnd w:id="37"/>
      <w:bookmarkEnd w:id="38"/>
      <w:bookmarkEnd w:id="39"/>
      <w:bookmarkEnd w:id="40"/>
      <w:bookmarkEnd w:id="41"/>
      <w:bookmarkEnd w:id="42"/>
      <w:bookmarkEnd w:id="43"/>
      <w:bookmarkEnd w:id="44"/>
    </w:p>
    <w:p w14:paraId="63A7DFA9" w14:textId="77777777" w:rsidR="008C7882" w:rsidRPr="00707FB1" w:rsidRDefault="008C7882" w:rsidP="008C7882">
      <w:pPr>
        <w:rPr>
          <w:b/>
          <w:sz w:val="44"/>
          <w:szCs w:val="44"/>
        </w:rPr>
      </w:pPr>
    </w:p>
    <w:p w14:paraId="60483235" w14:textId="77777777" w:rsidR="00F119D4" w:rsidRDefault="008C7882">
      <w:pPr>
        <w:pStyle w:val="TOC1"/>
        <w:rPr>
          <w:ins w:id="45" w:author="Gerard" w:date="2015-03-22T11:01: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46" w:author="Gerard" w:date="2015-03-22T11:01:00Z">
        <w:r w:rsidR="00F119D4">
          <w:t>Chapter 1. Introduction</w:t>
        </w:r>
        <w:r w:rsidR="00F119D4">
          <w:tab/>
        </w:r>
        <w:r w:rsidR="00F119D4">
          <w:fldChar w:fldCharType="begin"/>
        </w:r>
        <w:r w:rsidR="00F119D4">
          <w:instrText xml:space="preserve"> PAGEREF _Toc288641416 \h </w:instrText>
        </w:r>
      </w:ins>
      <w:r w:rsidR="00F119D4">
        <w:fldChar w:fldCharType="separate"/>
      </w:r>
      <w:ins w:id="47" w:author="Gerard" w:date="2015-03-22T11:01:00Z">
        <w:r w:rsidR="00F119D4">
          <w:t>6</w:t>
        </w:r>
        <w:r w:rsidR="00F119D4">
          <w:fldChar w:fldCharType="end"/>
        </w:r>
      </w:ins>
    </w:p>
    <w:p w14:paraId="4CBAF77D" w14:textId="77777777" w:rsidR="00F119D4" w:rsidRDefault="00F119D4">
      <w:pPr>
        <w:pStyle w:val="TOC2"/>
        <w:tabs>
          <w:tab w:val="right" w:leader="dot" w:pos="9350"/>
        </w:tabs>
        <w:rPr>
          <w:ins w:id="48" w:author="Gerard" w:date="2015-03-22T11:01:00Z"/>
          <w:rFonts w:asciiTheme="minorHAnsi" w:eastAsiaTheme="minorEastAsia" w:hAnsiTheme="minorHAnsi" w:cstheme="minorBidi"/>
          <w:noProof/>
          <w:lang w:eastAsia="ja-JP"/>
        </w:rPr>
      </w:pPr>
      <w:ins w:id="49" w:author="Gerard" w:date="2015-03-22T11:01:00Z">
        <w:r>
          <w:rPr>
            <w:noProof/>
          </w:rPr>
          <w:t>1.1. Overview of FEBio</w:t>
        </w:r>
        <w:r>
          <w:rPr>
            <w:noProof/>
          </w:rPr>
          <w:tab/>
        </w:r>
        <w:r>
          <w:rPr>
            <w:noProof/>
          </w:rPr>
          <w:fldChar w:fldCharType="begin"/>
        </w:r>
        <w:r>
          <w:rPr>
            <w:noProof/>
          </w:rPr>
          <w:instrText xml:space="preserve"> PAGEREF _Toc288641417 \h </w:instrText>
        </w:r>
        <w:r>
          <w:rPr>
            <w:noProof/>
          </w:rPr>
        </w:r>
      </w:ins>
      <w:r>
        <w:rPr>
          <w:noProof/>
        </w:rPr>
        <w:fldChar w:fldCharType="separate"/>
      </w:r>
      <w:ins w:id="50" w:author="Gerard" w:date="2015-03-22T11:01:00Z">
        <w:r>
          <w:rPr>
            <w:noProof/>
          </w:rPr>
          <w:t>6</w:t>
        </w:r>
        <w:r>
          <w:rPr>
            <w:noProof/>
          </w:rPr>
          <w:fldChar w:fldCharType="end"/>
        </w:r>
      </w:ins>
    </w:p>
    <w:p w14:paraId="3BB56741" w14:textId="77777777" w:rsidR="00F119D4" w:rsidRDefault="00F119D4">
      <w:pPr>
        <w:pStyle w:val="TOC2"/>
        <w:tabs>
          <w:tab w:val="right" w:leader="dot" w:pos="9350"/>
        </w:tabs>
        <w:rPr>
          <w:ins w:id="51" w:author="Gerard" w:date="2015-03-22T11:01:00Z"/>
          <w:rFonts w:asciiTheme="minorHAnsi" w:eastAsiaTheme="minorEastAsia" w:hAnsiTheme="minorHAnsi" w:cstheme="minorBidi"/>
          <w:noProof/>
          <w:lang w:eastAsia="ja-JP"/>
        </w:rPr>
      </w:pPr>
      <w:ins w:id="52" w:author="Gerard" w:date="2015-03-22T11:01:00Z">
        <w:r>
          <w:rPr>
            <w:noProof/>
          </w:rPr>
          <w:t>1.2. About this document</w:t>
        </w:r>
        <w:r>
          <w:rPr>
            <w:noProof/>
          </w:rPr>
          <w:tab/>
        </w:r>
        <w:r>
          <w:rPr>
            <w:noProof/>
          </w:rPr>
          <w:fldChar w:fldCharType="begin"/>
        </w:r>
        <w:r>
          <w:rPr>
            <w:noProof/>
          </w:rPr>
          <w:instrText xml:space="preserve"> PAGEREF _Toc288641418 \h </w:instrText>
        </w:r>
        <w:r>
          <w:rPr>
            <w:noProof/>
          </w:rPr>
        </w:r>
      </w:ins>
      <w:r>
        <w:rPr>
          <w:noProof/>
        </w:rPr>
        <w:fldChar w:fldCharType="separate"/>
      </w:r>
      <w:ins w:id="53" w:author="Gerard" w:date="2015-03-22T11:01:00Z">
        <w:r>
          <w:rPr>
            <w:noProof/>
          </w:rPr>
          <w:t>6</w:t>
        </w:r>
        <w:r>
          <w:rPr>
            <w:noProof/>
          </w:rPr>
          <w:fldChar w:fldCharType="end"/>
        </w:r>
      </w:ins>
    </w:p>
    <w:p w14:paraId="3946F138" w14:textId="77777777" w:rsidR="00F119D4" w:rsidRDefault="00F119D4">
      <w:pPr>
        <w:pStyle w:val="TOC1"/>
        <w:rPr>
          <w:ins w:id="54" w:author="Gerard" w:date="2015-03-22T11:01:00Z"/>
          <w:rFonts w:asciiTheme="minorHAnsi" w:eastAsiaTheme="minorEastAsia" w:hAnsiTheme="minorHAnsi" w:cstheme="minorBidi"/>
          <w:b w:val="0"/>
          <w:lang w:eastAsia="ja-JP"/>
        </w:rPr>
      </w:pPr>
      <w:ins w:id="55" w:author="Gerard" w:date="2015-03-22T11:01:00Z">
        <w:r>
          <w:t>Chapter 2. Continuum Mechanics</w:t>
        </w:r>
        <w:r>
          <w:tab/>
        </w:r>
        <w:r>
          <w:fldChar w:fldCharType="begin"/>
        </w:r>
        <w:r>
          <w:instrText xml:space="preserve"> PAGEREF _Toc288641419 \h </w:instrText>
        </w:r>
      </w:ins>
      <w:r>
        <w:fldChar w:fldCharType="separate"/>
      </w:r>
      <w:ins w:id="56" w:author="Gerard" w:date="2015-03-22T11:01:00Z">
        <w:r>
          <w:t>8</w:t>
        </w:r>
        <w:r>
          <w:fldChar w:fldCharType="end"/>
        </w:r>
      </w:ins>
    </w:p>
    <w:p w14:paraId="71A0CB8E" w14:textId="77777777" w:rsidR="00F119D4" w:rsidRDefault="00F119D4">
      <w:pPr>
        <w:pStyle w:val="TOC2"/>
        <w:tabs>
          <w:tab w:val="right" w:leader="dot" w:pos="9350"/>
        </w:tabs>
        <w:rPr>
          <w:ins w:id="57" w:author="Gerard" w:date="2015-03-22T11:01:00Z"/>
          <w:rFonts w:asciiTheme="minorHAnsi" w:eastAsiaTheme="minorEastAsia" w:hAnsiTheme="minorHAnsi" w:cstheme="minorBidi"/>
          <w:noProof/>
          <w:lang w:eastAsia="ja-JP"/>
        </w:rPr>
      </w:pPr>
      <w:ins w:id="58" w:author="Gerard" w:date="2015-03-22T11:01:00Z">
        <w:r>
          <w:rPr>
            <w:noProof/>
          </w:rPr>
          <w:t>2.1. Vectors and Tensors</w:t>
        </w:r>
        <w:r>
          <w:rPr>
            <w:noProof/>
          </w:rPr>
          <w:tab/>
        </w:r>
        <w:r>
          <w:rPr>
            <w:noProof/>
          </w:rPr>
          <w:fldChar w:fldCharType="begin"/>
        </w:r>
        <w:r>
          <w:rPr>
            <w:noProof/>
          </w:rPr>
          <w:instrText xml:space="preserve"> PAGEREF _Toc288641420 \h </w:instrText>
        </w:r>
        <w:r>
          <w:rPr>
            <w:noProof/>
          </w:rPr>
        </w:r>
      </w:ins>
      <w:r>
        <w:rPr>
          <w:noProof/>
        </w:rPr>
        <w:fldChar w:fldCharType="separate"/>
      </w:r>
      <w:ins w:id="59" w:author="Gerard" w:date="2015-03-22T11:01:00Z">
        <w:r>
          <w:rPr>
            <w:noProof/>
          </w:rPr>
          <w:t>8</w:t>
        </w:r>
        <w:r>
          <w:rPr>
            <w:noProof/>
          </w:rPr>
          <w:fldChar w:fldCharType="end"/>
        </w:r>
      </w:ins>
    </w:p>
    <w:p w14:paraId="40ADFB1A" w14:textId="77777777" w:rsidR="00F119D4" w:rsidRDefault="00F119D4">
      <w:pPr>
        <w:pStyle w:val="TOC2"/>
        <w:tabs>
          <w:tab w:val="right" w:leader="dot" w:pos="9350"/>
        </w:tabs>
        <w:rPr>
          <w:ins w:id="60" w:author="Gerard" w:date="2015-03-22T11:01:00Z"/>
          <w:rFonts w:asciiTheme="minorHAnsi" w:eastAsiaTheme="minorEastAsia" w:hAnsiTheme="minorHAnsi" w:cstheme="minorBidi"/>
          <w:noProof/>
          <w:lang w:eastAsia="ja-JP"/>
        </w:rPr>
      </w:pPr>
      <w:ins w:id="61" w:author="Gerard" w:date="2015-03-22T11:01:00Z">
        <w:r>
          <w:rPr>
            <w:noProof/>
          </w:rPr>
          <w:t>2.2. The Directional Derivative</w:t>
        </w:r>
        <w:r>
          <w:rPr>
            <w:noProof/>
          </w:rPr>
          <w:tab/>
        </w:r>
        <w:r>
          <w:rPr>
            <w:noProof/>
          </w:rPr>
          <w:fldChar w:fldCharType="begin"/>
        </w:r>
        <w:r>
          <w:rPr>
            <w:noProof/>
          </w:rPr>
          <w:instrText xml:space="preserve"> PAGEREF _Toc288641421 \h </w:instrText>
        </w:r>
        <w:r>
          <w:rPr>
            <w:noProof/>
          </w:rPr>
        </w:r>
      </w:ins>
      <w:r>
        <w:rPr>
          <w:noProof/>
        </w:rPr>
        <w:fldChar w:fldCharType="separate"/>
      </w:r>
      <w:ins w:id="62" w:author="Gerard" w:date="2015-03-22T11:01:00Z">
        <w:r>
          <w:rPr>
            <w:noProof/>
          </w:rPr>
          <w:t>11</w:t>
        </w:r>
        <w:r>
          <w:rPr>
            <w:noProof/>
          </w:rPr>
          <w:fldChar w:fldCharType="end"/>
        </w:r>
      </w:ins>
    </w:p>
    <w:p w14:paraId="6D86D94D" w14:textId="77777777" w:rsidR="00F119D4" w:rsidRDefault="00F119D4">
      <w:pPr>
        <w:pStyle w:val="TOC2"/>
        <w:tabs>
          <w:tab w:val="right" w:leader="dot" w:pos="9350"/>
        </w:tabs>
        <w:rPr>
          <w:ins w:id="63" w:author="Gerard" w:date="2015-03-22T11:01:00Z"/>
          <w:rFonts w:asciiTheme="minorHAnsi" w:eastAsiaTheme="minorEastAsia" w:hAnsiTheme="minorHAnsi" w:cstheme="minorBidi"/>
          <w:noProof/>
          <w:lang w:eastAsia="ja-JP"/>
        </w:rPr>
      </w:pPr>
      <w:ins w:id="64" w:author="Gerard" w:date="2015-03-22T11:01:00Z">
        <w:r>
          <w:rPr>
            <w:noProof/>
          </w:rPr>
          <w:t>2.3. Deformation, Strain and Stress</w:t>
        </w:r>
        <w:r>
          <w:rPr>
            <w:noProof/>
          </w:rPr>
          <w:tab/>
        </w:r>
        <w:r>
          <w:rPr>
            <w:noProof/>
          </w:rPr>
          <w:fldChar w:fldCharType="begin"/>
        </w:r>
        <w:r>
          <w:rPr>
            <w:noProof/>
          </w:rPr>
          <w:instrText xml:space="preserve"> PAGEREF _Toc288641422 \h </w:instrText>
        </w:r>
        <w:r>
          <w:rPr>
            <w:noProof/>
          </w:rPr>
        </w:r>
      </w:ins>
      <w:r>
        <w:rPr>
          <w:noProof/>
        </w:rPr>
        <w:fldChar w:fldCharType="separate"/>
      </w:r>
      <w:ins w:id="65" w:author="Gerard" w:date="2015-03-22T11:01:00Z">
        <w:r>
          <w:rPr>
            <w:noProof/>
          </w:rPr>
          <w:t>12</w:t>
        </w:r>
        <w:r>
          <w:rPr>
            <w:noProof/>
          </w:rPr>
          <w:fldChar w:fldCharType="end"/>
        </w:r>
      </w:ins>
    </w:p>
    <w:p w14:paraId="694B5C67" w14:textId="77777777" w:rsidR="00F119D4" w:rsidRDefault="00F119D4">
      <w:pPr>
        <w:pStyle w:val="TOC3"/>
        <w:tabs>
          <w:tab w:val="right" w:leader="dot" w:pos="9350"/>
        </w:tabs>
        <w:rPr>
          <w:ins w:id="66" w:author="Gerard" w:date="2015-03-22T11:01:00Z"/>
          <w:rFonts w:asciiTheme="minorHAnsi" w:eastAsiaTheme="minorEastAsia" w:hAnsiTheme="minorHAnsi" w:cstheme="minorBidi"/>
          <w:noProof/>
          <w:lang w:eastAsia="ja-JP"/>
        </w:rPr>
      </w:pPr>
      <w:ins w:id="67" w:author="Gerard" w:date="2015-03-22T11:01:00Z">
        <w:r>
          <w:rPr>
            <w:noProof/>
          </w:rPr>
          <w:t>2.3.1. The deformation gradient tensor</w:t>
        </w:r>
        <w:r>
          <w:rPr>
            <w:noProof/>
          </w:rPr>
          <w:tab/>
        </w:r>
        <w:r>
          <w:rPr>
            <w:noProof/>
          </w:rPr>
          <w:fldChar w:fldCharType="begin"/>
        </w:r>
        <w:r>
          <w:rPr>
            <w:noProof/>
          </w:rPr>
          <w:instrText xml:space="preserve"> PAGEREF _Toc288641423 \h </w:instrText>
        </w:r>
        <w:r>
          <w:rPr>
            <w:noProof/>
          </w:rPr>
        </w:r>
      </w:ins>
      <w:r>
        <w:rPr>
          <w:noProof/>
        </w:rPr>
        <w:fldChar w:fldCharType="separate"/>
      </w:r>
      <w:ins w:id="68" w:author="Gerard" w:date="2015-03-22T11:01:00Z">
        <w:r>
          <w:rPr>
            <w:noProof/>
          </w:rPr>
          <w:t>12</w:t>
        </w:r>
        <w:r>
          <w:rPr>
            <w:noProof/>
          </w:rPr>
          <w:fldChar w:fldCharType="end"/>
        </w:r>
      </w:ins>
    </w:p>
    <w:p w14:paraId="0B24B7F5" w14:textId="77777777" w:rsidR="00F119D4" w:rsidRDefault="00F119D4">
      <w:pPr>
        <w:pStyle w:val="TOC3"/>
        <w:tabs>
          <w:tab w:val="right" w:leader="dot" w:pos="9350"/>
        </w:tabs>
        <w:rPr>
          <w:ins w:id="69" w:author="Gerard" w:date="2015-03-22T11:01:00Z"/>
          <w:rFonts w:asciiTheme="minorHAnsi" w:eastAsiaTheme="minorEastAsia" w:hAnsiTheme="minorHAnsi" w:cstheme="minorBidi"/>
          <w:noProof/>
          <w:lang w:eastAsia="ja-JP"/>
        </w:rPr>
      </w:pPr>
      <w:ins w:id="70" w:author="Gerard" w:date="2015-03-22T11:01:00Z">
        <w:r>
          <w:rPr>
            <w:noProof/>
          </w:rPr>
          <w:t>2.3.2. Strain</w:t>
        </w:r>
        <w:r>
          <w:rPr>
            <w:noProof/>
          </w:rPr>
          <w:tab/>
        </w:r>
        <w:r>
          <w:rPr>
            <w:noProof/>
          </w:rPr>
          <w:fldChar w:fldCharType="begin"/>
        </w:r>
        <w:r>
          <w:rPr>
            <w:noProof/>
          </w:rPr>
          <w:instrText xml:space="preserve"> PAGEREF _Toc288641424 \h </w:instrText>
        </w:r>
        <w:r>
          <w:rPr>
            <w:noProof/>
          </w:rPr>
        </w:r>
      </w:ins>
      <w:r>
        <w:rPr>
          <w:noProof/>
        </w:rPr>
        <w:fldChar w:fldCharType="separate"/>
      </w:r>
      <w:ins w:id="71" w:author="Gerard" w:date="2015-03-22T11:01:00Z">
        <w:r>
          <w:rPr>
            <w:noProof/>
          </w:rPr>
          <w:t>13</w:t>
        </w:r>
        <w:r>
          <w:rPr>
            <w:noProof/>
          </w:rPr>
          <w:fldChar w:fldCharType="end"/>
        </w:r>
      </w:ins>
    </w:p>
    <w:p w14:paraId="1AB1F1FF" w14:textId="77777777" w:rsidR="00F119D4" w:rsidRDefault="00F119D4">
      <w:pPr>
        <w:pStyle w:val="TOC3"/>
        <w:tabs>
          <w:tab w:val="right" w:leader="dot" w:pos="9350"/>
        </w:tabs>
        <w:rPr>
          <w:ins w:id="72" w:author="Gerard" w:date="2015-03-22T11:01:00Z"/>
          <w:rFonts w:asciiTheme="minorHAnsi" w:eastAsiaTheme="minorEastAsia" w:hAnsiTheme="minorHAnsi" w:cstheme="minorBidi"/>
          <w:noProof/>
          <w:lang w:eastAsia="ja-JP"/>
        </w:rPr>
      </w:pPr>
      <w:ins w:id="73" w:author="Gerard" w:date="2015-03-22T11:01:00Z">
        <w:r>
          <w:rPr>
            <w:noProof/>
          </w:rPr>
          <w:t>2.3.3. Stress</w:t>
        </w:r>
        <w:r>
          <w:rPr>
            <w:noProof/>
          </w:rPr>
          <w:tab/>
        </w:r>
        <w:r>
          <w:rPr>
            <w:noProof/>
          </w:rPr>
          <w:fldChar w:fldCharType="begin"/>
        </w:r>
        <w:r>
          <w:rPr>
            <w:noProof/>
          </w:rPr>
          <w:instrText xml:space="preserve"> PAGEREF _Toc288641425 \h </w:instrText>
        </w:r>
        <w:r>
          <w:rPr>
            <w:noProof/>
          </w:rPr>
        </w:r>
      </w:ins>
      <w:r>
        <w:rPr>
          <w:noProof/>
        </w:rPr>
        <w:fldChar w:fldCharType="separate"/>
      </w:r>
      <w:ins w:id="74" w:author="Gerard" w:date="2015-03-22T11:01:00Z">
        <w:r>
          <w:rPr>
            <w:noProof/>
          </w:rPr>
          <w:t>13</w:t>
        </w:r>
        <w:r>
          <w:rPr>
            <w:noProof/>
          </w:rPr>
          <w:fldChar w:fldCharType="end"/>
        </w:r>
      </w:ins>
    </w:p>
    <w:p w14:paraId="379D7BC2" w14:textId="77777777" w:rsidR="00F119D4" w:rsidRDefault="00F119D4">
      <w:pPr>
        <w:pStyle w:val="TOC2"/>
        <w:tabs>
          <w:tab w:val="right" w:leader="dot" w:pos="9350"/>
        </w:tabs>
        <w:rPr>
          <w:ins w:id="75" w:author="Gerard" w:date="2015-03-22T11:01:00Z"/>
          <w:rFonts w:asciiTheme="minorHAnsi" w:eastAsiaTheme="minorEastAsia" w:hAnsiTheme="minorHAnsi" w:cstheme="minorBidi"/>
          <w:noProof/>
          <w:lang w:eastAsia="ja-JP"/>
        </w:rPr>
      </w:pPr>
      <w:ins w:id="76" w:author="Gerard" w:date="2015-03-22T11:01:00Z">
        <w:r>
          <w:rPr>
            <w:noProof/>
          </w:rPr>
          <w:t>2.4. Hyperelasticity</w:t>
        </w:r>
        <w:r>
          <w:rPr>
            <w:noProof/>
          </w:rPr>
          <w:tab/>
        </w:r>
        <w:r>
          <w:rPr>
            <w:noProof/>
          </w:rPr>
          <w:fldChar w:fldCharType="begin"/>
        </w:r>
        <w:r>
          <w:rPr>
            <w:noProof/>
          </w:rPr>
          <w:instrText xml:space="preserve"> PAGEREF _Toc288641426 \h </w:instrText>
        </w:r>
        <w:r>
          <w:rPr>
            <w:noProof/>
          </w:rPr>
        </w:r>
      </w:ins>
      <w:r>
        <w:rPr>
          <w:noProof/>
        </w:rPr>
        <w:fldChar w:fldCharType="separate"/>
      </w:r>
      <w:ins w:id="77" w:author="Gerard" w:date="2015-03-22T11:01:00Z">
        <w:r>
          <w:rPr>
            <w:noProof/>
          </w:rPr>
          <w:t>14</w:t>
        </w:r>
        <w:r>
          <w:rPr>
            <w:noProof/>
          </w:rPr>
          <w:fldChar w:fldCharType="end"/>
        </w:r>
      </w:ins>
    </w:p>
    <w:p w14:paraId="2FA19D31" w14:textId="77777777" w:rsidR="00F119D4" w:rsidRDefault="00F119D4">
      <w:pPr>
        <w:pStyle w:val="TOC3"/>
        <w:tabs>
          <w:tab w:val="right" w:leader="dot" w:pos="9350"/>
        </w:tabs>
        <w:rPr>
          <w:ins w:id="78" w:author="Gerard" w:date="2015-03-22T11:01:00Z"/>
          <w:rFonts w:asciiTheme="minorHAnsi" w:eastAsiaTheme="minorEastAsia" w:hAnsiTheme="minorHAnsi" w:cstheme="minorBidi"/>
          <w:noProof/>
          <w:lang w:eastAsia="ja-JP"/>
        </w:rPr>
      </w:pPr>
      <w:ins w:id="79" w:author="Gerard" w:date="2015-03-22T11:01:00Z">
        <w:r>
          <w:rPr>
            <w:noProof/>
          </w:rPr>
          <w:t>2.4.1. Isotropic Hyperelasticity</w:t>
        </w:r>
        <w:r>
          <w:rPr>
            <w:noProof/>
          </w:rPr>
          <w:tab/>
        </w:r>
        <w:r>
          <w:rPr>
            <w:noProof/>
          </w:rPr>
          <w:fldChar w:fldCharType="begin"/>
        </w:r>
        <w:r>
          <w:rPr>
            <w:noProof/>
          </w:rPr>
          <w:instrText xml:space="preserve"> PAGEREF _Toc288641427 \h </w:instrText>
        </w:r>
        <w:r>
          <w:rPr>
            <w:noProof/>
          </w:rPr>
        </w:r>
      </w:ins>
      <w:r>
        <w:rPr>
          <w:noProof/>
        </w:rPr>
        <w:fldChar w:fldCharType="separate"/>
      </w:r>
      <w:ins w:id="80" w:author="Gerard" w:date="2015-03-22T11:01:00Z">
        <w:r>
          <w:rPr>
            <w:noProof/>
          </w:rPr>
          <w:t>15</w:t>
        </w:r>
        <w:r>
          <w:rPr>
            <w:noProof/>
          </w:rPr>
          <w:fldChar w:fldCharType="end"/>
        </w:r>
      </w:ins>
    </w:p>
    <w:p w14:paraId="661820DD" w14:textId="77777777" w:rsidR="00F119D4" w:rsidRDefault="00F119D4">
      <w:pPr>
        <w:pStyle w:val="TOC3"/>
        <w:tabs>
          <w:tab w:val="right" w:leader="dot" w:pos="9350"/>
        </w:tabs>
        <w:rPr>
          <w:ins w:id="81" w:author="Gerard" w:date="2015-03-22T11:01:00Z"/>
          <w:rFonts w:asciiTheme="minorHAnsi" w:eastAsiaTheme="minorEastAsia" w:hAnsiTheme="minorHAnsi" w:cstheme="minorBidi"/>
          <w:noProof/>
          <w:lang w:eastAsia="ja-JP"/>
        </w:rPr>
      </w:pPr>
      <w:ins w:id="82" w:author="Gerard" w:date="2015-03-22T11:01:00Z">
        <w:r>
          <w:rPr>
            <w:noProof/>
          </w:rPr>
          <w:t>2.4.2. Isotropic Elasticity in Principal Directions</w:t>
        </w:r>
        <w:r>
          <w:rPr>
            <w:noProof/>
          </w:rPr>
          <w:tab/>
        </w:r>
        <w:r>
          <w:rPr>
            <w:noProof/>
          </w:rPr>
          <w:fldChar w:fldCharType="begin"/>
        </w:r>
        <w:r>
          <w:rPr>
            <w:noProof/>
          </w:rPr>
          <w:instrText xml:space="preserve"> PAGEREF _Toc288641428 \h </w:instrText>
        </w:r>
        <w:r>
          <w:rPr>
            <w:noProof/>
          </w:rPr>
        </w:r>
      </w:ins>
      <w:r>
        <w:rPr>
          <w:noProof/>
        </w:rPr>
        <w:fldChar w:fldCharType="separate"/>
      </w:r>
      <w:ins w:id="83" w:author="Gerard" w:date="2015-03-22T11:01:00Z">
        <w:r>
          <w:rPr>
            <w:noProof/>
          </w:rPr>
          <w:t>16</w:t>
        </w:r>
        <w:r>
          <w:rPr>
            <w:noProof/>
          </w:rPr>
          <w:fldChar w:fldCharType="end"/>
        </w:r>
      </w:ins>
    </w:p>
    <w:p w14:paraId="46B1A3BD" w14:textId="77777777" w:rsidR="00F119D4" w:rsidRDefault="00F119D4">
      <w:pPr>
        <w:pStyle w:val="TOC3"/>
        <w:tabs>
          <w:tab w:val="right" w:leader="dot" w:pos="9350"/>
        </w:tabs>
        <w:rPr>
          <w:ins w:id="84" w:author="Gerard" w:date="2015-03-22T11:01:00Z"/>
          <w:rFonts w:asciiTheme="minorHAnsi" w:eastAsiaTheme="minorEastAsia" w:hAnsiTheme="minorHAnsi" w:cstheme="minorBidi"/>
          <w:noProof/>
          <w:lang w:eastAsia="ja-JP"/>
        </w:rPr>
      </w:pPr>
      <w:ins w:id="85" w:author="Gerard" w:date="2015-03-22T11:01:00Z">
        <w:r>
          <w:rPr>
            <w:noProof/>
          </w:rPr>
          <w:t>2.4.3. Nearly-Incompressible Hyperelasticity</w:t>
        </w:r>
        <w:r>
          <w:rPr>
            <w:noProof/>
          </w:rPr>
          <w:tab/>
        </w:r>
        <w:r>
          <w:rPr>
            <w:noProof/>
          </w:rPr>
          <w:fldChar w:fldCharType="begin"/>
        </w:r>
        <w:r>
          <w:rPr>
            <w:noProof/>
          </w:rPr>
          <w:instrText xml:space="preserve"> PAGEREF _Toc288641429 \h </w:instrText>
        </w:r>
        <w:r>
          <w:rPr>
            <w:noProof/>
          </w:rPr>
        </w:r>
      </w:ins>
      <w:r>
        <w:rPr>
          <w:noProof/>
        </w:rPr>
        <w:fldChar w:fldCharType="separate"/>
      </w:r>
      <w:ins w:id="86" w:author="Gerard" w:date="2015-03-22T11:01:00Z">
        <w:r>
          <w:rPr>
            <w:noProof/>
          </w:rPr>
          <w:t>17</w:t>
        </w:r>
        <w:r>
          <w:rPr>
            <w:noProof/>
          </w:rPr>
          <w:fldChar w:fldCharType="end"/>
        </w:r>
      </w:ins>
    </w:p>
    <w:p w14:paraId="27E36141" w14:textId="77777777" w:rsidR="00F119D4" w:rsidRDefault="00F119D4">
      <w:pPr>
        <w:pStyle w:val="TOC3"/>
        <w:tabs>
          <w:tab w:val="right" w:leader="dot" w:pos="9350"/>
        </w:tabs>
        <w:rPr>
          <w:ins w:id="87" w:author="Gerard" w:date="2015-03-22T11:01:00Z"/>
          <w:rFonts w:asciiTheme="minorHAnsi" w:eastAsiaTheme="minorEastAsia" w:hAnsiTheme="minorHAnsi" w:cstheme="minorBidi"/>
          <w:noProof/>
          <w:lang w:eastAsia="ja-JP"/>
        </w:rPr>
      </w:pPr>
      <w:ins w:id="88" w:author="Gerard" w:date="2015-03-22T11:01:00Z">
        <w:r>
          <w:rPr>
            <w:noProof/>
          </w:rPr>
          <w:t>2.4.4. Transversely Isotropic Hyperelasticity</w:t>
        </w:r>
        <w:r>
          <w:rPr>
            <w:noProof/>
          </w:rPr>
          <w:tab/>
        </w:r>
        <w:r>
          <w:rPr>
            <w:noProof/>
          </w:rPr>
          <w:fldChar w:fldCharType="begin"/>
        </w:r>
        <w:r>
          <w:rPr>
            <w:noProof/>
          </w:rPr>
          <w:instrText xml:space="preserve"> PAGEREF _Toc288641430 \h </w:instrText>
        </w:r>
        <w:r>
          <w:rPr>
            <w:noProof/>
          </w:rPr>
        </w:r>
      </w:ins>
      <w:r>
        <w:rPr>
          <w:noProof/>
        </w:rPr>
        <w:fldChar w:fldCharType="separate"/>
      </w:r>
      <w:ins w:id="89" w:author="Gerard" w:date="2015-03-22T11:01:00Z">
        <w:r>
          <w:rPr>
            <w:noProof/>
          </w:rPr>
          <w:t>18</w:t>
        </w:r>
        <w:r>
          <w:rPr>
            <w:noProof/>
          </w:rPr>
          <w:fldChar w:fldCharType="end"/>
        </w:r>
      </w:ins>
    </w:p>
    <w:p w14:paraId="5916BB0D" w14:textId="77777777" w:rsidR="00F119D4" w:rsidRDefault="00F119D4">
      <w:pPr>
        <w:pStyle w:val="TOC2"/>
        <w:tabs>
          <w:tab w:val="right" w:leader="dot" w:pos="9350"/>
        </w:tabs>
        <w:rPr>
          <w:ins w:id="90" w:author="Gerard" w:date="2015-03-22T11:01:00Z"/>
          <w:rFonts w:asciiTheme="minorHAnsi" w:eastAsiaTheme="minorEastAsia" w:hAnsiTheme="minorHAnsi" w:cstheme="minorBidi"/>
          <w:noProof/>
          <w:lang w:eastAsia="ja-JP"/>
        </w:rPr>
      </w:pPr>
      <w:ins w:id="91" w:author="Gerard" w:date="2015-03-22T11:01:00Z">
        <w:r>
          <w:rPr>
            <w:noProof/>
          </w:rPr>
          <w:t>2.5. Biphasic Material</w:t>
        </w:r>
        <w:r>
          <w:rPr>
            <w:noProof/>
          </w:rPr>
          <w:tab/>
        </w:r>
        <w:r>
          <w:rPr>
            <w:noProof/>
          </w:rPr>
          <w:fldChar w:fldCharType="begin"/>
        </w:r>
        <w:r>
          <w:rPr>
            <w:noProof/>
          </w:rPr>
          <w:instrText xml:space="preserve"> PAGEREF _Toc288641431 \h </w:instrText>
        </w:r>
        <w:r>
          <w:rPr>
            <w:noProof/>
          </w:rPr>
        </w:r>
      </w:ins>
      <w:r>
        <w:rPr>
          <w:noProof/>
        </w:rPr>
        <w:fldChar w:fldCharType="separate"/>
      </w:r>
      <w:ins w:id="92" w:author="Gerard" w:date="2015-03-22T11:01:00Z">
        <w:r>
          <w:rPr>
            <w:noProof/>
          </w:rPr>
          <w:t>20</w:t>
        </w:r>
        <w:r>
          <w:rPr>
            <w:noProof/>
          </w:rPr>
          <w:fldChar w:fldCharType="end"/>
        </w:r>
      </w:ins>
    </w:p>
    <w:p w14:paraId="5812C3A7" w14:textId="77777777" w:rsidR="00F119D4" w:rsidRDefault="00F119D4">
      <w:pPr>
        <w:pStyle w:val="TOC3"/>
        <w:tabs>
          <w:tab w:val="right" w:leader="dot" w:pos="9350"/>
        </w:tabs>
        <w:rPr>
          <w:ins w:id="93" w:author="Gerard" w:date="2015-03-22T11:01:00Z"/>
          <w:rFonts w:asciiTheme="minorHAnsi" w:eastAsiaTheme="minorEastAsia" w:hAnsiTheme="minorHAnsi" w:cstheme="minorBidi"/>
          <w:noProof/>
          <w:lang w:eastAsia="ja-JP"/>
        </w:rPr>
      </w:pPr>
      <w:ins w:id="94" w:author="Gerard" w:date="2015-03-22T11:01:00Z">
        <w:r>
          <w:rPr>
            <w:noProof/>
          </w:rPr>
          <w:t>2.5.1. Governing Equations</w:t>
        </w:r>
        <w:r>
          <w:rPr>
            <w:noProof/>
          </w:rPr>
          <w:tab/>
        </w:r>
        <w:r>
          <w:rPr>
            <w:noProof/>
          </w:rPr>
          <w:fldChar w:fldCharType="begin"/>
        </w:r>
        <w:r>
          <w:rPr>
            <w:noProof/>
          </w:rPr>
          <w:instrText xml:space="preserve"> PAGEREF _Toc288641432 \h </w:instrText>
        </w:r>
        <w:r>
          <w:rPr>
            <w:noProof/>
          </w:rPr>
        </w:r>
      </w:ins>
      <w:r>
        <w:rPr>
          <w:noProof/>
        </w:rPr>
        <w:fldChar w:fldCharType="separate"/>
      </w:r>
      <w:ins w:id="95" w:author="Gerard" w:date="2015-03-22T11:01:00Z">
        <w:r>
          <w:rPr>
            <w:noProof/>
          </w:rPr>
          <w:t>20</w:t>
        </w:r>
        <w:r>
          <w:rPr>
            <w:noProof/>
          </w:rPr>
          <w:fldChar w:fldCharType="end"/>
        </w:r>
      </w:ins>
    </w:p>
    <w:p w14:paraId="62E8C704" w14:textId="77777777" w:rsidR="00F119D4" w:rsidRDefault="00F119D4">
      <w:pPr>
        <w:pStyle w:val="TOC2"/>
        <w:tabs>
          <w:tab w:val="right" w:leader="dot" w:pos="9350"/>
        </w:tabs>
        <w:rPr>
          <w:ins w:id="96" w:author="Gerard" w:date="2015-03-22T11:01:00Z"/>
          <w:rFonts w:asciiTheme="minorHAnsi" w:eastAsiaTheme="minorEastAsia" w:hAnsiTheme="minorHAnsi" w:cstheme="minorBidi"/>
          <w:noProof/>
          <w:lang w:eastAsia="ja-JP"/>
        </w:rPr>
      </w:pPr>
      <w:ins w:id="97" w:author="Gerard" w:date="2015-03-22T11:01:00Z">
        <w:r>
          <w:rPr>
            <w:noProof/>
          </w:rPr>
          <w:t>2.6. Biphasic-Solute Material</w:t>
        </w:r>
        <w:r>
          <w:rPr>
            <w:noProof/>
          </w:rPr>
          <w:tab/>
        </w:r>
        <w:r>
          <w:rPr>
            <w:noProof/>
          </w:rPr>
          <w:fldChar w:fldCharType="begin"/>
        </w:r>
        <w:r>
          <w:rPr>
            <w:noProof/>
          </w:rPr>
          <w:instrText xml:space="preserve"> PAGEREF _Toc288641433 \h </w:instrText>
        </w:r>
        <w:r>
          <w:rPr>
            <w:noProof/>
          </w:rPr>
        </w:r>
      </w:ins>
      <w:r>
        <w:rPr>
          <w:noProof/>
        </w:rPr>
        <w:fldChar w:fldCharType="separate"/>
      </w:r>
      <w:ins w:id="98" w:author="Gerard" w:date="2015-03-22T11:01:00Z">
        <w:r>
          <w:rPr>
            <w:noProof/>
          </w:rPr>
          <w:t>22</w:t>
        </w:r>
        <w:r>
          <w:rPr>
            <w:noProof/>
          </w:rPr>
          <w:fldChar w:fldCharType="end"/>
        </w:r>
      </w:ins>
    </w:p>
    <w:p w14:paraId="1727CD21" w14:textId="77777777" w:rsidR="00F119D4" w:rsidRDefault="00F119D4">
      <w:pPr>
        <w:pStyle w:val="TOC3"/>
        <w:tabs>
          <w:tab w:val="right" w:leader="dot" w:pos="9350"/>
        </w:tabs>
        <w:rPr>
          <w:ins w:id="99" w:author="Gerard" w:date="2015-03-22T11:01:00Z"/>
          <w:rFonts w:asciiTheme="minorHAnsi" w:eastAsiaTheme="minorEastAsia" w:hAnsiTheme="minorHAnsi" w:cstheme="minorBidi"/>
          <w:noProof/>
          <w:lang w:eastAsia="ja-JP"/>
        </w:rPr>
      </w:pPr>
      <w:ins w:id="100" w:author="Gerard" w:date="2015-03-22T11:01:00Z">
        <w:r>
          <w:rPr>
            <w:noProof/>
          </w:rPr>
          <w:t>2.6.1. Governing Equations</w:t>
        </w:r>
        <w:r>
          <w:rPr>
            <w:noProof/>
          </w:rPr>
          <w:tab/>
        </w:r>
        <w:r>
          <w:rPr>
            <w:noProof/>
          </w:rPr>
          <w:fldChar w:fldCharType="begin"/>
        </w:r>
        <w:r>
          <w:rPr>
            <w:noProof/>
          </w:rPr>
          <w:instrText xml:space="preserve"> PAGEREF _Toc288641434 \h </w:instrText>
        </w:r>
        <w:r>
          <w:rPr>
            <w:noProof/>
          </w:rPr>
        </w:r>
      </w:ins>
      <w:r>
        <w:rPr>
          <w:noProof/>
        </w:rPr>
        <w:fldChar w:fldCharType="separate"/>
      </w:r>
      <w:ins w:id="101" w:author="Gerard" w:date="2015-03-22T11:01:00Z">
        <w:r>
          <w:rPr>
            <w:noProof/>
          </w:rPr>
          <w:t>22</w:t>
        </w:r>
        <w:r>
          <w:rPr>
            <w:noProof/>
          </w:rPr>
          <w:fldChar w:fldCharType="end"/>
        </w:r>
      </w:ins>
    </w:p>
    <w:p w14:paraId="6CF53B4F" w14:textId="77777777" w:rsidR="00F119D4" w:rsidRDefault="00F119D4">
      <w:pPr>
        <w:pStyle w:val="TOC3"/>
        <w:tabs>
          <w:tab w:val="right" w:leader="dot" w:pos="9350"/>
        </w:tabs>
        <w:rPr>
          <w:ins w:id="102" w:author="Gerard" w:date="2015-03-22T11:01:00Z"/>
          <w:rFonts w:asciiTheme="minorHAnsi" w:eastAsiaTheme="minorEastAsia" w:hAnsiTheme="minorHAnsi" w:cstheme="minorBidi"/>
          <w:noProof/>
          <w:lang w:eastAsia="ja-JP"/>
        </w:rPr>
      </w:pPr>
      <w:ins w:id="103" w:author="Gerard" w:date="2015-03-22T11:01:00Z">
        <w:r>
          <w:rPr>
            <w:noProof/>
          </w:rPr>
          <w:t>2.6.2. Continuous Variables</w:t>
        </w:r>
        <w:r>
          <w:rPr>
            <w:noProof/>
          </w:rPr>
          <w:tab/>
        </w:r>
        <w:r>
          <w:rPr>
            <w:noProof/>
          </w:rPr>
          <w:fldChar w:fldCharType="begin"/>
        </w:r>
        <w:r>
          <w:rPr>
            <w:noProof/>
          </w:rPr>
          <w:instrText xml:space="preserve"> PAGEREF _Toc288641435 \h </w:instrText>
        </w:r>
        <w:r>
          <w:rPr>
            <w:noProof/>
          </w:rPr>
        </w:r>
      </w:ins>
      <w:r>
        <w:rPr>
          <w:noProof/>
        </w:rPr>
        <w:fldChar w:fldCharType="separate"/>
      </w:r>
      <w:ins w:id="104" w:author="Gerard" w:date="2015-03-22T11:01:00Z">
        <w:r>
          <w:rPr>
            <w:noProof/>
          </w:rPr>
          <w:t>25</w:t>
        </w:r>
        <w:r>
          <w:rPr>
            <w:noProof/>
          </w:rPr>
          <w:fldChar w:fldCharType="end"/>
        </w:r>
      </w:ins>
    </w:p>
    <w:p w14:paraId="16F13B1D" w14:textId="77777777" w:rsidR="00F119D4" w:rsidRDefault="00F119D4">
      <w:pPr>
        <w:pStyle w:val="TOC2"/>
        <w:tabs>
          <w:tab w:val="right" w:leader="dot" w:pos="9350"/>
        </w:tabs>
        <w:rPr>
          <w:ins w:id="105" w:author="Gerard" w:date="2015-03-22T11:01:00Z"/>
          <w:rFonts w:asciiTheme="minorHAnsi" w:eastAsiaTheme="minorEastAsia" w:hAnsiTheme="minorHAnsi" w:cstheme="minorBidi"/>
          <w:noProof/>
          <w:lang w:eastAsia="ja-JP"/>
        </w:rPr>
      </w:pPr>
      <w:ins w:id="106" w:author="Gerard" w:date="2015-03-22T11:01:00Z">
        <w:r>
          <w:rPr>
            <w:noProof/>
          </w:rPr>
          <w:t>2.7. Triphasic and Multiphasic Materials</w:t>
        </w:r>
        <w:r>
          <w:rPr>
            <w:noProof/>
          </w:rPr>
          <w:tab/>
        </w:r>
        <w:r>
          <w:rPr>
            <w:noProof/>
          </w:rPr>
          <w:fldChar w:fldCharType="begin"/>
        </w:r>
        <w:r>
          <w:rPr>
            <w:noProof/>
          </w:rPr>
          <w:instrText xml:space="preserve"> PAGEREF _Toc288641436 \h </w:instrText>
        </w:r>
        <w:r>
          <w:rPr>
            <w:noProof/>
          </w:rPr>
        </w:r>
      </w:ins>
      <w:r>
        <w:rPr>
          <w:noProof/>
        </w:rPr>
        <w:fldChar w:fldCharType="separate"/>
      </w:r>
      <w:ins w:id="107" w:author="Gerard" w:date="2015-03-22T11:01:00Z">
        <w:r>
          <w:rPr>
            <w:noProof/>
          </w:rPr>
          <w:t>26</w:t>
        </w:r>
        <w:r>
          <w:rPr>
            <w:noProof/>
          </w:rPr>
          <w:fldChar w:fldCharType="end"/>
        </w:r>
      </w:ins>
    </w:p>
    <w:p w14:paraId="3F75934A" w14:textId="77777777" w:rsidR="00F119D4" w:rsidRDefault="00F119D4">
      <w:pPr>
        <w:pStyle w:val="TOC3"/>
        <w:tabs>
          <w:tab w:val="right" w:leader="dot" w:pos="9350"/>
        </w:tabs>
        <w:rPr>
          <w:ins w:id="108" w:author="Gerard" w:date="2015-03-22T11:01:00Z"/>
          <w:rFonts w:asciiTheme="minorHAnsi" w:eastAsiaTheme="minorEastAsia" w:hAnsiTheme="minorHAnsi" w:cstheme="minorBidi"/>
          <w:noProof/>
          <w:lang w:eastAsia="ja-JP"/>
        </w:rPr>
      </w:pPr>
      <w:ins w:id="109" w:author="Gerard" w:date="2015-03-22T11:01:00Z">
        <w:r>
          <w:rPr>
            <w:noProof/>
          </w:rPr>
          <w:t>2.7.1. Governing Equations</w:t>
        </w:r>
        <w:r>
          <w:rPr>
            <w:noProof/>
          </w:rPr>
          <w:tab/>
        </w:r>
        <w:r>
          <w:rPr>
            <w:noProof/>
          </w:rPr>
          <w:fldChar w:fldCharType="begin"/>
        </w:r>
        <w:r>
          <w:rPr>
            <w:noProof/>
          </w:rPr>
          <w:instrText xml:space="preserve"> PAGEREF _Toc288641437 \h </w:instrText>
        </w:r>
        <w:r>
          <w:rPr>
            <w:noProof/>
          </w:rPr>
        </w:r>
      </w:ins>
      <w:r>
        <w:rPr>
          <w:noProof/>
        </w:rPr>
        <w:fldChar w:fldCharType="separate"/>
      </w:r>
      <w:ins w:id="110" w:author="Gerard" w:date="2015-03-22T11:01:00Z">
        <w:r>
          <w:rPr>
            <w:noProof/>
          </w:rPr>
          <w:t>27</w:t>
        </w:r>
        <w:r>
          <w:rPr>
            <w:noProof/>
          </w:rPr>
          <w:fldChar w:fldCharType="end"/>
        </w:r>
      </w:ins>
    </w:p>
    <w:p w14:paraId="1CA049DD" w14:textId="77777777" w:rsidR="00F119D4" w:rsidRDefault="00F119D4">
      <w:pPr>
        <w:pStyle w:val="TOC2"/>
        <w:tabs>
          <w:tab w:val="right" w:leader="dot" w:pos="9350"/>
        </w:tabs>
        <w:rPr>
          <w:ins w:id="111" w:author="Gerard" w:date="2015-03-22T11:01:00Z"/>
          <w:rFonts w:asciiTheme="minorHAnsi" w:eastAsiaTheme="minorEastAsia" w:hAnsiTheme="minorHAnsi" w:cstheme="minorBidi"/>
          <w:noProof/>
          <w:lang w:eastAsia="ja-JP"/>
        </w:rPr>
      </w:pPr>
      <w:ins w:id="112" w:author="Gerard" w:date="2015-03-22T11:01:00Z">
        <w:r>
          <w:rPr>
            <w:noProof/>
          </w:rPr>
          <w:t>2.8. Mixture of Solids</w:t>
        </w:r>
        <w:r>
          <w:rPr>
            <w:noProof/>
          </w:rPr>
          <w:tab/>
        </w:r>
        <w:r>
          <w:rPr>
            <w:noProof/>
          </w:rPr>
          <w:fldChar w:fldCharType="begin"/>
        </w:r>
        <w:r>
          <w:rPr>
            <w:noProof/>
          </w:rPr>
          <w:instrText xml:space="preserve"> PAGEREF _Toc288641438 \h </w:instrText>
        </w:r>
        <w:r>
          <w:rPr>
            <w:noProof/>
          </w:rPr>
        </w:r>
      </w:ins>
      <w:r>
        <w:rPr>
          <w:noProof/>
        </w:rPr>
        <w:fldChar w:fldCharType="separate"/>
      </w:r>
      <w:ins w:id="113" w:author="Gerard" w:date="2015-03-22T11:01:00Z">
        <w:r>
          <w:rPr>
            <w:noProof/>
          </w:rPr>
          <w:t>29</w:t>
        </w:r>
        <w:r>
          <w:rPr>
            <w:noProof/>
          </w:rPr>
          <w:fldChar w:fldCharType="end"/>
        </w:r>
      </w:ins>
    </w:p>
    <w:p w14:paraId="4C3E5DCE" w14:textId="77777777" w:rsidR="00F119D4" w:rsidRDefault="00F119D4">
      <w:pPr>
        <w:pStyle w:val="TOC2"/>
        <w:tabs>
          <w:tab w:val="right" w:leader="dot" w:pos="9350"/>
        </w:tabs>
        <w:rPr>
          <w:ins w:id="114" w:author="Gerard" w:date="2015-03-22T11:01:00Z"/>
          <w:rFonts w:asciiTheme="minorHAnsi" w:eastAsiaTheme="minorEastAsia" w:hAnsiTheme="minorHAnsi" w:cstheme="minorBidi"/>
          <w:noProof/>
          <w:lang w:eastAsia="ja-JP"/>
        </w:rPr>
      </w:pPr>
      <w:ins w:id="115" w:author="Gerard" w:date="2015-03-22T11:01:00Z">
        <w:r>
          <w:rPr>
            <w:noProof/>
          </w:rPr>
          <w:t>2.9. Equilibrium Swelling</w:t>
        </w:r>
        <w:r>
          <w:rPr>
            <w:noProof/>
          </w:rPr>
          <w:tab/>
        </w:r>
        <w:r>
          <w:rPr>
            <w:noProof/>
          </w:rPr>
          <w:fldChar w:fldCharType="begin"/>
        </w:r>
        <w:r>
          <w:rPr>
            <w:noProof/>
          </w:rPr>
          <w:instrText xml:space="preserve"> PAGEREF _Toc288641439 \h </w:instrText>
        </w:r>
        <w:r>
          <w:rPr>
            <w:noProof/>
          </w:rPr>
        </w:r>
      </w:ins>
      <w:r>
        <w:rPr>
          <w:noProof/>
        </w:rPr>
        <w:fldChar w:fldCharType="separate"/>
      </w:r>
      <w:ins w:id="116" w:author="Gerard" w:date="2015-03-22T11:01:00Z">
        <w:r>
          <w:rPr>
            <w:noProof/>
          </w:rPr>
          <w:t>32</w:t>
        </w:r>
        <w:r>
          <w:rPr>
            <w:noProof/>
          </w:rPr>
          <w:fldChar w:fldCharType="end"/>
        </w:r>
      </w:ins>
    </w:p>
    <w:p w14:paraId="0FA17C5C" w14:textId="77777777" w:rsidR="00F119D4" w:rsidRDefault="00F119D4">
      <w:pPr>
        <w:pStyle w:val="TOC3"/>
        <w:tabs>
          <w:tab w:val="right" w:leader="dot" w:pos="9350"/>
        </w:tabs>
        <w:rPr>
          <w:ins w:id="117" w:author="Gerard" w:date="2015-03-22T11:01:00Z"/>
          <w:rFonts w:asciiTheme="minorHAnsi" w:eastAsiaTheme="minorEastAsia" w:hAnsiTheme="minorHAnsi" w:cstheme="minorBidi"/>
          <w:noProof/>
          <w:lang w:eastAsia="ja-JP"/>
        </w:rPr>
      </w:pPr>
      <w:ins w:id="118" w:author="Gerard" w:date="2015-03-22T11:01:00Z">
        <w:r>
          <w:rPr>
            <w:noProof/>
          </w:rPr>
          <w:t>2.9.1. Perfect Osmometer</w:t>
        </w:r>
        <w:r>
          <w:rPr>
            <w:noProof/>
          </w:rPr>
          <w:tab/>
        </w:r>
        <w:r>
          <w:rPr>
            <w:noProof/>
          </w:rPr>
          <w:fldChar w:fldCharType="begin"/>
        </w:r>
        <w:r>
          <w:rPr>
            <w:noProof/>
          </w:rPr>
          <w:instrText xml:space="preserve"> PAGEREF _Toc288641440 \h </w:instrText>
        </w:r>
        <w:r>
          <w:rPr>
            <w:noProof/>
          </w:rPr>
        </w:r>
      </w:ins>
      <w:r>
        <w:rPr>
          <w:noProof/>
        </w:rPr>
        <w:fldChar w:fldCharType="separate"/>
      </w:r>
      <w:ins w:id="119" w:author="Gerard" w:date="2015-03-22T11:01:00Z">
        <w:r>
          <w:rPr>
            <w:noProof/>
          </w:rPr>
          <w:t>33</w:t>
        </w:r>
        <w:r>
          <w:rPr>
            <w:noProof/>
          </w:rPr>
          <w:fldChar w:fldCharType="end"/>
        </w:r>
      </w:ins>
    </w:p>
    <w:p w14:paraId="412C84B4" w14:textId="77777777" w:rsidR="00F119D4" w:rsidRDefault="00F119D4">
      <w:pPr>
        <w:pStyle w:val="TOC3"/>
        <w:tabs>
          <w:tab w:val="right" w:leader="dot" w:pos="9350"/>
        </w:tabs>
        <w:rPr>
          <w:ins w:id="120" w:author="Gerard" w:date="2015-03-22T11:01:00Z"/>
          <w:rFonts w:asciiTheme="minorHAnsi" w:eastAsiaTheme="minorEastAsia" w:hAnsiTheme="minorHAnsi" w:cstheme="minorBidi"/>
          <w:noProof/>
          <w:lang w:eastAsia="ja-JP"/>
        </w:rPr>
      </w:pPr>
      <w:ins w:id="121" w:author="Gerard" w:date="2015-03-22T11:01:00Z">
        <w:r>
          <w:rPr>
            <w:noProof/>
          </w:rPr>
          <w:t>2.9.2. Cell Growth</w:t>
        </w:r>
        <w:r>
          <w:rPr>
            <w:noProof/>
          </w:rPr>
          <w:tab/>
        </w:r>
        <w:r>
          <w:rPr>
            <w:noProof/>
          </w:rPr>
          <w:fldChar w:fldCharType="begin"/>
        </w:r>
        <w:r>
          <w:rPr>
            <w:noProof/>
          </w:rPr>
          <w:instrText xml:space="preserve"> PAGEREF _Toc288641441 \h </w:instrText>
        </w:r>
        <w:r>
          <w:rPr>
            <w:noProof/>
          </w:rPr>
        </w:r>
      </w:ins>
      <w:r>
        <w:rPr>
          <w:noProof/>
        </w:rPr>
        <w:fldChar w:fldCharType="separate"/>
      </w:r>
      <w:ins w:id="122" w:author="Gerard" w:date="2015-03-22T11:01:00Z">
        <w:r>
          <w:rPr>
            <w:noProof/>
          </w:rPr>
          <w:t>33</w:t>
        </w:r>
        <w:r>
          <w:rPr>
            <w:noProof/>
          </w:rPr>
          <w:fldChar w:fldCharType="end"/>
        </w:r>
      </w:ins>
    </w:p>
    <w:p w14:paraId="63EBB878" w14:textId="77777777" w:rsidR="00F119D4" w:rsidRDefault="00F119D4">
      <w:pPr>
        <w:pStyle w:val="TOC3"/>
        <w:tabs>
          <w:tab w:val="right" w:leader="dot" w:pos="9350"/>
        </w:tabs>
        <w:rPr>
          <w:ins w:id="123" w:author="Gerard" w:date="2015-03-22T11:01:00Z"/>
          <w:rFonts w:asciiTheme="minorHAnsi" w:eastAsiaTheme="minorEastAsia" w:hAnsiTheme="minorHAnsi" w:cstheme="minorBidi"/>
          <w:noProof/>
          <w:lang w:eastAsia="ja-JP"/>
        </w:rPr>
      </w:pPr>
      <w:ins w:id="124" w:author="Gerard" w:date="2015-03-22T11:01:00Z">
        <w:r>
          <w:rPr>
            <w:noProof/>
          </w:rPr>
          <w:t>2.9.3. Donnan Equilibrium Swelling</w:t>
        </w:r>
        <w:r>
          <w:rPr>
            <w:noProof/>
          </w:rPr>
          <w:tab/>
        </w:r>
        <w:r>
          <w:rPr>
            <w:noProof/>
          </w:rPr>
          <w:fldChar w:fldCharType="begin"/>
        </w:r>
        <w:r>
          <w:rPr>
            <w:noProof/>
          </w:rPr>
          <w:instrText xml:space="preserve"> PAGEREF _Toc288641442 \h </w:instrText>
        </w:r>
        <w:r>
          <w:rPr>
            <w:noProof/>
          </w:rPr>
        </w:r>
      </w:ins>
      <w:r>
        <w:rPr>
          <w:noProof/>
        </w:rPr>
        <w:fldChar w:fldCharType="separate"/>
      </w:r>
      <w:ins w:id="125" w:author="Gerard" w:date="2015-03-22T11:01:00Z">
        <w:r>
          <w:rPr>
            <w:noProof/>
          </w:rPr>
          <w:t>34</w:t>
        </w:r>
        <w:r>
          <w:rPr>
            <w:noProof/>
          </w:rPr>
          <w:fldChar w:fldCharType="end"/>
        </w:r>
      </w:ins>
    </w:p>
    <w:p w14:paraId="6510AD95" w14:textId="77777777" w:rsidR="00F119D4" w:rsidRDefault="00F119D4">
      <w:pPr>
        <w:pStyle w:val="TOC2"/>
        <w:tabs>
          <w:tab w:val="right" w:leader="dot" w:pos="9350"/>
        </w:tabs>
        <w:rPr>
          <w:ins w:id="126" w:author="Gerard" w:date="2015-03-22T11:01:00Z"/>
          <w:rFonts w:asciiTheme="minorHAnsi" w:eastAsiaTheme="minorEastAsia" w:hAnsiTheme="minorHAnsi" w:cstheme="minorBidi"/>
          <w:noProof/>
          <w:lang w:eastAsia="ja-JP"/>
        </w:rPr>
      </w:pPr>
      <w:ins w:id="127" w:author="Gerard" w:date="2015-03-22T11:01:00Z">
        <w:r>
          <w:rPr>
            <w:noProof/>
          </w:rPr>
          <w:t>2.10. Chemical Reactions</w:t>
        </w:r>
        <w:r>
          <w:rPr>
            <w:noProof/>
          </w:rPr>
          <w:tab/>
        </w:r>
        <w:r>
          <w:rPr>
            <w:noProof/>
          </w:rPr>
          <w:fldChar w:fldCharType="begin"/>
        </w:r>
        <w:r>
          <w:rPr>
            <w:noProof/>
          </w:rPr>
          <w:instrText xml:space="preserve"> PAGEREF _Toc288641443 \h </w:instrText>
        </w:r>
        <w:r>
          <w:rPr>
            <w:noProof/>
          </w:rPr>
        </w:r>
      </w:ins>
      <w:r>
        <w:rPr>
          <w:noProof/>
        </w:rPr>
        <w:fldChar w:fldCharType="separate"/>
      </w:r>
      <w:ins w:id="128" w:author="Gerard" w:date="2015-03-22T11:01:00Z">
        <w:r>
          <w:rPr>
            <w:noProof/>
          </w:rPr>
          <w:t>36</w:t>
        </w:r>
        <w:r>
          <w:rPr>
            <w:noProof/>
          </w:rPr>
          <w:fldChar w:fldCharType="end"/>
        </w:r>
      </w:ins>
    </w:p>
    <w:p w14:paraId="4BE00CBD" w14:textId="77777777" w:rsidR="00F119D4" w:rsidRDefault="00F119D4">
      <w:pPr>
        <w:pStyle w:val="TOC3"/>
        <w:tabs>
          <w:tab w:val="right" w:leader="dot" w:pos="9350"/>
        </w:tabs>
        <w:rPr>
          <w:ins w:id="129" w:author="Gerard" w:date="2015-03-22T11:01:00Z"/>
          <w:rFonts w:asciiTheme="minorHAnsi" w:eastAsiaTheme="minorEastAsia" w:hAnsiTheme="minorHAnsi" w:cstheme="minorBidi"/>
          <w:noProof/>
          <w:lang w:eastAsia="ja-JP"/>
        </w:rPr>
      </w:pPr>
      <w:ins w:id="130" w:author="Gerard" w:date="2015-03-22T11:01:00Z">
        <w:r>
          <w:rPr>
            <w:noProof/>
          </w:rPr>
          <w:t>2.10.1. Solid Matrix and Solid-Bound Molecular Constituents</w:t>
        </w:r>
        <w:r>
          <w:rPr>
            <w:noProof/>
          </w:rPr>
          <w:tab/>
        </w:r>
        <w:r>
          <w:rPr>
            <w:noProof/>
          </w:rPr>
          <w:fldChar w:fldCharType="begin"/>
        </w:r>
        <w:r>
          <w:rPr>
            <w:noProof/>
          </w:rPr>
          <w:instrText xml:space="preserve"> PAGEREF _Toc288641444 \h </w:instrText>
        </w:r>
        <w:r>
          <w:rPr>
            <w:noProof/>
          </w:rPr>
        </w:r>
      </w:ins>
      <w:r>
        <w:rPr>
          <w:noProof/>
        </w:rPr>
        <w:fldChar w:fldCharType="separate"/>
      </w:r>
      <w:ins w:id="131" w:author="Gerard" w:date="2015-03-22T11:01:00Z">
        <w:r>
          <w:rPr>
            <w:noProof/>
          </w:rPr>
          <w:t>36</w:t>
        </w:r>
        <w:r>
          <w:rPr>
            <w:noProof/>
          </w:rPr>
          <w:fldChar w:fldCharType="end"/>
        </w:r>
      </w:ins>
    </w:p>
    <w:p w14:paraId="6D557FCE" w14:textId="77777777" w:rsidR="00F119D4" w:rsidRDefault="00F119D4">
      <w:pPr>
        <w:pStyle w:val="TOC3"/>
        <w:tabs>
          <w:tab w:val="right" w:leader="dot" w:pos="9350"/>
        </w:tabs>
        <w:rPr>
          <w:ins w:id="132" w:author="Gerard" w:date="2015-03-22T11:01:00Z"/>
          <w:rFonts w:asciiTheme="minorHAnsi" w:eastAsiaTheme="minorEastAsia" w:hAnsiTheme="minorHAnsi" w:cstheme="minorBidi"/>
          <w:noProof/>
          <w:lang w:eastAsia="ja-JP"/>
        </w:rPr>
      </w:pPr>
      <w:ins w:id="133" w:author="Gerard" w:date="2015-03-22T11:01:00Z">
        <w:r>
          <w:rPr>
            <w:noProof/>
          </w:rPr>
          <w:t>2.10.2. Solutes</w:t>
        </w:r>
        <w:r>
          <w:rPr>
            <w:noProof/>
          </w:rPr>
          <w:tab/>
        </w:r>
        <w:r>
          <w:rPr>
            <w:noProof/>
          </w:rPr>
          <w:fldChar w:fldCharType="begin"/>
        </w:r>
        <w:r>
          <w:rPr>
            <w:noProof/>
          </w:rPr>
          <w:instrText xml:space="preserve"> PAGEREF _Toc288641445 \h </w:instrText>
        </w:r>
        <w:r>
          <w:rPr>
            <w:noProof/>
          </w:rPr>
        </w:r>
      </w:ins>
      <w:r>
        <w:rPr>
          <w:noProof/>
        </w:rPr>
        <w:fldChar w:fldCharType="separate"/>
      </w:r>
      <w:ins w:id="134" w:author="Gerard" w:date="2015-03-22T11:01:00Z">
        <w:r>
          <w:rPr>
            <w:noProof/>
          </w:rPr>
          <w:t>37</w:t>
        </w:r>
        <w:r>
          <w:rPr>
            <w:noProof/>
          </w:rPr>
          <w:fldChar w:fldCharType="end"/>
        </w:r>
      </w:ins>
    </w:p>
    <w:p w14:paraId="0414F72D" w14:textId="77777777" w:rsidR="00F119D4" w:rsidRDefault="00F119D4">
      <w:pPr>
        <w:pStyle w:val="TOC3"/>
        <w:tabs>
          <w:tab w:val="right" w:leader="dot" w:pos="9350"/>
        </w:tabs>
        <w:rPr>
          <w:ins w:id="135" w:author="Gerard" w:date="2015-03-22T11:01:00Z"/>
          <w:rFonts w:asciiTheme="minorHAnsi" w:eastAsiaTheme="minorEastAsia" w:hAnsiTheme="minorHAnsi" w:cstheme="minorBidi"/>
          <w:noProof/>
          <w:lang w:eastAsia="ja-JP"/>
        </w:rPr>
      </w:pPr>
      <w:ins w:id="136" w:author="Gerard" w:date="2015-03-22T11:01:00Z">
        <w:r>
          <w:rPr>
            <w:noProof/>
          </w:rPr>
          <w:t>2.10.3. Mixture with Negligible Solute Volume Fraction</w:t>
        </w:r>
        <w:r>
          <w:rPr>
            <w:noProof/>
          </w:rPr>
          <w:tab/>
        </w:r>
        <w:r>
          <w:rPr>
            <w:noProof/>
          </w:rPr>
          <w:fldChar w:fldCharType="begin"/>
        </w:r>
        <w:r>
          <w:rPr>
            <w:noProof/>
          </w:rPr>
          <w:instrText xml:space="preserve"> PAGEREF _Toc288641446 \h </w:instrText>
        </w:r>
        <w:r>
          <w:rPr>
            <w:noProof/>
          </w:rPr>
        </w:r>
      </w:ins>
      <w:r>
        <w:rPr>
          <w:noProof/>
        </w:rPr>
        <w:fldChar w:fldCharType="separate"/>
      </w:r>
      <w:ins w:id="137" w:author="Gerard" w:date="2015-03-22T11:01:00Z">
        <w:r>
          <w:rPr>
            <w:noProof/>
          </w:rPr>
          <w:t>38</w:t>
        </w:r>
        <w:r>
          <w:rPr>
            <w:noProof/>
          </w:rPr>
          <w:fldChar w:fldCharType="end"/>
        </w:r>
      </w:ins>
    </w:p>
    <w:p w14:paraId="335B3E35" w14:textId="77777777" w:rsidR="00F119D4" w:rsidRDefault="00F119D4">
      <w:pPr>
        <w:pStyle w:val="TOC3"/>
        <w:tabs>
          <w:tab w:val="right" w:leader="dot" w:pos="9350"/>
        </w:tabs>
        <w:rPr>
          <w:ins w:id="138" w:author="Gerard" w:date="2015-03-22T11:01:00Z"/>
          <w:rFonts w:asciiTheme="minorHAnsi" w:eastAsiaTheme="minorEastAsia" w:hAnsiTheme="minorHAnsi" w:cstheme="minorBidi"/>
          <w:noProof/>
          <w:lang w:eastAsia="ja-JP"/>
        </w:rPr>
      </w:pPr>
      <w:ins w:id="139" w:author="Gerard" w:date="2015-03-22T11:01:00Z">
        <w:r>
          <w:rPr>
            <w:noProof/>
          </w:rPr>
          <w:t>2.10.4. Chemical Kinetics</w:t>
        </w:r>
        <w:r>
          <w:rPr>
            <w:noProof/>
          </w:rPr>
          <w:tab/>
        </w:r>
        <w:r>
          <w:rPr>
            <w:noProof/>
          </w:rPr>
          <w:fldChar w:fldCharType="begin"/>
        </w:r>
        <w:r>
          <w:rPr>
            <w:noProof/>
          </w:rPr>
          <w:instrText xml:space="preserve"> PAGEREF _Toc288641447 \h </w:instrText>
        </w:r>
        <w:r>
          <w:rPr>
            <w:noProof/>
          </w:rPr>
        </w:r>
      </w:ins>
      <w:r>
        <w:rPr>
          <w:noProof/>
        </w:rPr>
        <w:fldChar w:fldCharType="separate"/>
      </w:r>
      <w:ins w:id="140" w:author="Gerard" w:date="2015-03-22T11:01:00Z">
        <w:r>
          <w:rPr>
            <w:noProof/>
          </w:rPr>
          <w:t>38</w:t>
        </w:r>
        <w:r>
          <w:rPr>
            <w:noProof/>
          </w:rPr>
          <w:fldChar w:fldCharType="end"/>
        </w:r>
      </w:ins>
    </w:p>
    <w:p w14:paraId="4E6E4E52" w14:textId="77777777" w:rsidR="00F119D4" w:rsidRDefault="00F119D4">
      <w:pPr>
        <w:pStyle w:val="TOC1"/>
        <w:rPr>
          <w:ins w:id="141" w:author="Gerard" w:date="2015-03-22T11:01:00Z"/>
          <w:rFonts w:asciiTheme="minorHAnsi" w:eastAsiaTheme="minorEastAsia" w:hAnsiTheme="minorHAnsi" w:cstheme="minorBidi"/>
          <w:b w:val="0"/>
          <w:lang w:eastAsia="ja-JP"/>
        </w:rPr>
      </w:pPr>
      <w:ins w:id="142" w:author="Gerard" w:date="2015-03-22T11:01:00Z">
        <w:r>
          <w:t>Chapter 3. The Nonlinear FE Method</w:t>
        </w:r>
        <w:r>
          <w:tab/>
        </w:r>
        <w:r>
          <w:fldChar w:fldCharType="begin"/>
        </w:r>
        <w:r>
          <w:instrText xml:space="preserve"> PAGEREF _Toc288641448 \h </w:instrText>
        </w:r>
      </w:ins>
      <w:r>
        <w:fldChar w:fldCharType="separate"/>
      </w:r>
      <w:ins w:id="143" w:author="Gerard" w:date="2015-03-22T11:01:00Z">
        <w:r>
          <w:t>40</w:t>
        </w:r>
        <w:r>
          <w:fldChar w:fldCharType="end"/>
        </w:r>
      </w:ins>
    </w:p>
    <w:p w14:paraId="78BF7C2C" w14:textId="77777777" w:rsidR="00F119D4" w:rsidRDefault="00F119D4">
      <w:pPr>
        <w:pStyle w:val="TOC2"/>
        <w:tabs>
          <w:tab w:val="right" w:leader="dot" w:pos="9350"/>
        </w:tabs>
        <w:rPr>
          <w:ins w:id="144" w:author="Gerard" w:date="2015-03-22T11:01:00Z"/>
          <w:rFonts w:asciiTheme="minorHAnsi" w:eastAsiaTheme="minorEastAsia" w:hAnsiTheme="minorHAnsi" w:cstheme="minorBidi"/>
          <w:noProof/>
          <w:lang w:eastAsia="ja-JP"/>
        </w:rPr>
      </w:pPr>
      <w:ins w:id="145" w:author="Gerard" w:date="2015-03-22T11:01:00Z">
        <w:r>
          <w:rPr>
            <w:noProof/>
          </w:rPr>
          <w:t>3.1. Weak formulation for Solid Materials</w:t>
        </w:r>
        <w:r>
          <w:rPr>
            <w:noProof/>
          </w:rPr>
          <w:tab/>
        </w:r>
        <w:r>
          <w:rPr>
            <w:noProof/>
          </w:rPr>
          <w:fldChar w:fldCharType="begin"/>
        </w:r>
        <w:r>
          <w:rPr>
            <w:noProof/>
          </w:rPr>
          <w:instrText xml:space="preserve"> PAGEREF _Toc288641449 \h </w:instrText>
        </w:r>
        <w:r>
          <w:rPr>
            <w:noProof/>
          </w:rPr>
        </w:r>
      </w:ins>
      <w:r>
        <w:rPr>
          <w:noProof/>
        </w:rPr>
        <w:fldChar w:fldCharType="separate"/>
      </w:r>
      <w:ins w:id="146" w:author="Gerard" w:date="2015-03-22T11:01:00Z">
        <w:r>
          <w:rPr>
            <w:noProof/>
          </w:rPr>
          <w:t>40</w:t>
        </w:r>
        <w:r>
          <w:rPr>
            <w:noProof/>
          </w:rPr>
          <w:fldChar w:fldCharType="end"/>
        </w:r>
      </w:ins>
    </w:p>
    <w:p w14:paraId="650BA2C3" w14:textId="77777777" w:rsidR="00F119D4" w:rsidRDefault="00F119D4">
      <w:pPr>
        <w:pStyle w:val="TOC3"/>
        <w:tabs>
          <w:tab w:val="right" w:leader="dot" w:pos="9350"/>
        </w:tabs>
        <w:rPr>
          <w:ins w:id="147" w:author="Gerard" w:date="2015-03-22T11:01:00Z"/>
          <w:rFonts w:asciiTheme="minorHAnsi" w:eastAsiaTheme="minorEastAsia" w:hAnsiTheme="minorHAnsi" w:cstheme="minorBidi"/>
          <w:noProof/>
          <w:lang w:eastAsia="ja-JP"/>
        </w:rPr>
      </w:pPr>
      <w:ins w:id="148" w:author="Gerard" w:date="2015-03-22T11:01:00Z">
        <w:r>
          <w:rPr>
            <w:noProof/>
          </w:rPr>
          <w:t>3.1.1. Linearization</w:t>
        </w:r>
        <w:r>
          <w:rPr>
            <w:noProof/>
          </w:rPr>
          <w:tab/>
        </w:r>
        <w:r>
          <w:rPr>
            <w:noProof/>
          </w:rPr>
          <w:fldChar w:fldCharType="begin"/>
        </w:r>
        <w:r>
          <w:rPr>
            <w:noProof/>
          </w:rPr>
          <w:instrText xml:space="preserve"> PAGEREF _Toc288641450 \h </w:instrText>
        </w:r>
        <w:r>
          <w:rPr>
            <w:noProof/>
          </w:rPr>
        </w:r>
      </w:ins>
      <w:r>
        <w:rPr>
          <w:noProof/>
        </w:rPr>
        <w:fldChar w:fldCharType="separate"/>
      </w:r>
      <w:ins w:id="149" w:author="Gerard" w:date="2015-03-22T11:01:00Z">
        <w:r>
          <w:rPr>
            <w:noProof/>
          </w:rPr>
          <w:t>40</w:t>
        </w:r>
        <w:r>
          <w:rPr>
            <w:noProof/>
          </w:rPr>
          <w:fldChar w:fldCharType="end"/>
        </w:r>
      </w:ins>
    </w:p>
    <w:p w14:paraId="0A6FF992" w14:textId="77777777" w:rsidR="00F119D4" w:rsidRDefault="00F119D4">
      <w:pPr>
        <w:pStyle w:val="TOC3"/>
        <w:tabs>
          <w:tab w:val="right" w:leader="dot" w:pos="9350"/>
        </w:tabs>
        <w:rPr>
          <w:ins w:id="150" w:author="Gerard" w:date="2015-03-22T11:01:00Z"/>
          <w:rFonts w:asciiTheme="minorHAnsi" w:eastAsiaTheme="minorEastAsia" w:hAnsiTheme="minorHAnsi" w:cstheme="minorBidi"/>
          <w:noProof/>
          <w:lang w:eastAsia="ja-JP"/>
        </w:rPr>
      </w:pPr>
      <w:ins w:id="151" w:author="Gerard" w:date="2015-03-22T11:01:00Z">
        <w:r>
          <w:rPr>
            <w:noProof/>
          </w:rPr>
          <w:t>3.1.2. Discretization</w:t>
        </w:r>
        <w:r>
          <w:rPr>
            <w:noProof/>
          </w:rPr>
          <w:tab/>
        </w:r>
        <w:r>
          <w:rPr>
            <w:noProof/>
          </w:rPr>
          <w:fldChar w:fldCharType="begin"/>
        </w:r>
        <w:r>
          <w:rPr>
            <w:noProof/>
          </w:rPr>
          <w:instrText xml:space="preserve"> PAGEREF _Toc288641451 \h </w:instrText>
        </w:r>
        <w:r>
          <w:rPr>
            <w:noProof/>
          </w:rPr>
        </w:r>
      </w:ins>
      <w:r>
        <w:rPr>
          <w:noProof/>
        </w:rPr>
        <w:fldChar w:fldCharType="separate"/>
      </w:r>
      <w:ins w:id="152" w:author="Gerard" w:date="2015-03-22T11:01:00Z">
        <w:r>
          <w:rPr>
            <w:noProof/>
          </w:rPr>
          <w:t>41</w:t>
        </w:r>
        <w:r>
          <w:rPr>
            <w:noProof/>
          </w:rPr>
          <w:fldChar w:fldCharType="end"/>
        </w:r>
      </w:ins>
    </w:p>
    <w:p w14:paraId="04C60AA5" w14:textId="77777777" w:rsidR="00F119D4" w:rsidRDefault="00F119D4">
      <w:pPr>
        <w:pStyle w:val="TOC2"/>
        <w:tabs>
          <w:tab w:val="right" w:leader="dot" w:pos="9350"/>
        </w:tabs>
        <w:rPr>
          <w:ins w:id="153" w:author="Gerard" w:date="2015-03-22T11:01:00Z"/>
          <w:rFonts w:asciiTheme="minorHAnsi" w:eastAsiaTheme="minorEastAsia" w:hAnsiTheme="minorHAnsi" w:cstheme="minorBidi"/>
          <w:noProof/>
          <w:lang w:eastAsia="ja-JP"/>
        </w:rPr>
      </w:pPr>
      <w:ins w:id="154" w:author="Gerard" w:date="2015-03-22T11:01:00Z">
        <w:r>
          <w:rPr>
            <w:noProof/>
          </w:rPr>
          <w:t>3.2. Weak formulation for biphasic materials</w:t>
        </w:r>
        <w:r>
          <w:rPr>
            <w:noProof/>
          </w:rPr>
          <w:tab/>
        </w:r>
        <w:r>
          <w:rPr>
            <w:noProof/>
          </w:rPr>
          <w:fldChar w:fldCharType="begin"/>
        </w:r>
        <w:r>
          <w:rPr>
            <w:noProof/>
          </w:rPr>
          <w:instrText xml:space="preserve"> PAGEREF _Toc288641452 \h </w:instrText>
        </w:r>
        <w:r>
          <w:rPr>
            <w:noProof/>
          </w:rPr>
        </w:r>
      </w:ins>
      <w:r>
        <w:rPr>
          <w:noProof/>
        </w:rPr>
        <w:fldChar w:fldCharType="separate"/>
      </w:r>
      <w:ins w:id="155" w:author="Gerard" w:date="2015-03-22T11:01:00Z">
        <w:r>
          <w:rPr>
            <w:noProof/>
          </w:rPr>
          <w:t>44</w:t>
        </w:r>
        <w:r>
          <w:rPr>
            <w:noProof/>
          </w:rPr>
          <w:fldChar w:fldCharType="end"/>
        </w:r>
      </w:ins>
    </w:p>
    <w:p w14:paraId="3C92FCB0" w14:textId="77777777" w:rsidR="00F119D4" w:rsidRDefault="00F119D4">
      <w:pPr>
        <w:pStyle w:val="TOC3"/>
        <w:tabs>
          <w:tab w:val="right" w:leader="dot" w:pos="9350"/>
        </w:tabs>
        <w:rPr>
          <w:ins w:id="156" w:author="Gerard" w:date="2015-03-22T11:01:00Z"/>
          <w:rFonts w:asciiTheme="minorHAnsi" w:eastAsiaTheme="minorEastAsia" w:hAnsiTheme="minorHAnsi" w:cstheme="minorBidi"/>
          <w:noProof/>
          <w:lang w:eastAsia="ja-JP"/>
        </w:rPr>
      </w:pPr>
      <w:ins w:id="157" w:author="Gerard" w:date="2015-03-22T11:01:00Z">
        <w:r>
          <w:rPr>
            <w:noProof/>
          </w:rPr>
          <w:t>3.2.1. Linearization</w:t>
        </w:r>
        <w:r>
          <w:rPr>
            <w:noProof/>
          </w:rPr>
          <w:tab/>
        </w:r>
        <w:r>
          <w:rPr>
            <w:noProof/>
          </w:rPr>
          <w:fldChar w:fldCharType="begin"/>
        </w:r>
        <w:r>
          <w:rPr>
            <w:noProof/>
          </w:rPr>
          <w:instrText xml:space="preserve"> PAGEREF _Toc288641453 \h </w:instrText>
        </w:r>
        <w:r>
          <w:rPr>
            <w:noProof/>
          </w:rPr>
        </w:r>
      </w:ins>
      <w:r>
        <w:rPr>
          <w:noProof/>
        </w:rPr>
        <w:fldChar w:fldCharType="separate"/>
      </w:r>
      <w:ins w:id="158" w:author="Gerard" w:date="2015-03-22T11:01:00Z">
        <w:r>
          <w:rPr>
            <w:noProof/>
          </w:rPr>
          <w:t>44</w:t>
        </w:r>
        <w:r>
          <w:rPr>
            <w:noProof/>
          </w:rPr>
          <w:fldChar w:fldCharType="end"/>
        </w:r>
      </w:ins>
    </w:p>
    <w:p w14:paraId="6DF4ADDF" w14:textId="77777777" w:rsidR="00F119D4" w:rsidRDefault="00F119D4">
      <w:pPr>
        <w:pStyle w:val="TOC3"/>
        <w:tabs>
          <w:tab w:val="right" w:leader="dot" w:pos="9350"/>
        </w:tabs>
        <w:rPr>
          <w:ins w:id="159" w:author="Gerard" w:date="2015-03-22T11:01:00Z"/>
          <w:rFonts w:asciiTheme="minorHAnsi" w:eastAsiaTheme="minorEastAsia" w:hAnsiTheme="minorHAnsi" w:cstheme="minorBidi"/>
          <w:noProof/>
          <w:lang w:eastAsia="ja-JP"/>
        </w:rPr>
      </w:pPr>
      <w:ins w:id="160" w:author="Gerard" w:date="2015-03-22T11:01:00Z">
        <w:r>
          <w:rPr>
            <w:noProof/>
          </w:rPr>
          <w:t>3.2.2. Discretization</w:t>
        </w:r>
        <w:r>
          <w:rPr>
            <w:noProof/>
          </w:rPr>
          <w:tab/>
        </w:r>
        <w:r>
          <w:rPr>
            <w:noProof/>
          </w:rPr>
          <w:fldChar w:fldCharType="begin"/>
        </w:r>
        <w:r>
          <w:rPr>
            <w:noProof/>
          </w:rPr>
          <w:instrText xml:space="preserve"> PAGEREF _Toc288641454 \h </w:instrText>
        </w:r>
        <w:r>
          <w:rPr>
            <w:noProof/>
          </w:rPr>
        </w:r>
      </w:ins>
      <w:r>
        <w:rPr>
          <w:noProof/>
        </w:rPr>
        <w:fldChar w:fldCharType="separate"/>
      </w:r>
      <w:ins w:id="161" w:author="Gerard" w:date="2015-03-22T11:01:00Z">
        <w:r>
          <w:rPr>
            <w:noProof/>
          </w:rPr>
          <w:t>46</w:t>
        </w:r>
        <w:r>
          <w:rPr>
            <w:noProof/>
          </w:rPr>
          <w:fldChar w:fldCharType="end"/>
        </w:r>
      </w:ins>
    </w:p>
    <w:p w14:paraId="5EBF3E38" w14:textId="77777777" w:rsidR="00F119D4" w:rsidRDefault="00F119D4">
      <w:pPr>
        <w:pStyle w:val="TOC2"/>
        <w:tabs>
          <w:tab w:val="right" w:leader="dot" w:pos="9350"/>
        </w:tabs>
        <w:rPr>
          <w:ins w:id="162" w:author="Gerard" w:date="2015-03-22T11:01:00Z"/>
          <w:rFonts w:asciiTheme="minorHAnsi" w:eastAsiaTheme="minorEastAsia" w:hAnsiTheme="minorHAnsi" w:cstheme="minorBidi"/>
          <w:noProof/>
          <w:lang w:eastAsia="ja-JP"/>
        </w:rPr>
      </w:pPr>
      <w:ins w:id="163" w:author="Gerard" w:date="2015-03-22T11:01:00Z">
        <w:r>
          <w:rPr>
            <w:noProof/>
          </w:rPr>
          <w:t>3.3. Weak Formulation for Biphasic-Solute Materials</w:t>
        </w:r>
        <w:r>
          <w:rPr>
            <w:noProof/>
          </w:rPr>
          <w:tab/>
        </w:r>
        <w:r>
          <w:rPr>
            <w:noProof/>
          </w:rPr>
          <w:fldChar w:fldCharType="begin"/>
        </w:r>
        <w:r>
          <w:rPr>
            <w:noProof/>
          </w:rPr>
          <w:instrText xml:space="preserve"> PAGEREF _Toc288641455 \h </w:instrText>
        </w:r>
        <w:r>
          <w:rPr>
            <w:noProof/>
          </w:rPr>
        </w:r>
      </w:ins>
      <w:r>
        <w:rPr>
          <w:noProof/>
        </w:rPr>
        <w:fldChar w:fldCharType="separate"/>
      </w:r>
      <w:ins w:id="164" w:author="Gerard" w:date="2015-03-22T11:01:00Z">
        <w:r>
          <w:rPr>
            <w:noProof/>
          </w:rPr>
          <w:t>48</w:t>
        </w:r>
        <w:r>
          <w:rPr>
            <w:noProof/>
          </w:rPr>
          <w:fldChar w:fldCharType="end"/>
        </w:r>
      </w:ins>
    </w:p>
    <w:p w14:paraId="69C2CE12" w14:textId="77777777" w:rsidR="00F119D4" w:rsidRDefault="00F119D4">
      <w:pPr>
        <w:pStyle w:val="TOC3"/>
        <w:tabs>
          <w:tab w:val="right" w:leader="dot" w:pos="9350"/>
        </w:tabs>
        <w:rPr>
          <w:ins w:id="165" w:author="Gerard" w:date="2015-03-22T11:01:00Z"/>
          <w:rFonts w:asciiTheme="minorHAnsi" w:eastAsiaTheme="minorEastAsia" w:hAnsiTheme="minorHAnsi" w:cstheme="minorBidi"/>
          <w:noProof/>
          <w:lang w:eastAsia="ja-JP"/>
        </w:rPr>
      </w:pPr>
      <w:ins w:id="166" w:author="Gerard" w:date="2015-03-22T11:01:00Z">
        <w:r>
          <w:rPr>
            <w:noProof/>
          </w:rPr>
          <w:t>3.3.1. Linearization of Internal Virtual Work</w:t>
        </w:r>
        <w:r>
          <w:rPr>
            <w:noProof/>
          </w:rPr>
          <w:tab/>
        </w:r>
        <w:r>
          <w:rPr>
            <w:noProof/>
          </w:rPr>
          <w:fldChar w:fldCharType="begin"/>
        </w:r>
        <w:r>
          <w:rPr>
            <w:noProof/>
          </w:rPr>
          <w:instrText xml:space="preserve"> PAGEREF _Toc288641456 \h </w:instrText>
        </w:r>
        <w:r>
          <w:rPr>
            <w:noProof/>
          </w:rPr>
        </w:r>
      </w:ins>
      <w:r>
        <w:rPr>
          <w:noProof/>
        </w:rPr>
        <w:fldChar w:fldCharType="separate"/>
      </w:r>
      <w:ins w:id="167" w:author="Gerard" w:date="2015-03-22T11:01:00Z">
        <w:r>
          <w:rPr>
            <w:noProof/>
          </w:rPr>
          <w:t>50</w:t>
        </w:r>
        <w:r>
          <w:rPr>
            <w:noProof/>
          </w:rPr>
          <w:fldChar w:fldCharType="end"/>
        </w:r>
      </w:ins>
    </w:p>
    <w:p w14:paraId="71687FAC" w14:textId="77777777" w:rsidR="00F119D4" w:rsidRDefault="00F119D4">
      <w:pPr>
        <w:pStyle w:val="TOC3"/>
        <w:tabs>
          <w:tab w:val="right" w:leader="dot" w:pos="9350"/>
        </w:tabs>
        <w:rPr>
          <w:ins w:id="168" w:author="Gerard" w:date="2015-03-22T11:01:00Z"/>
          <w:rFonts w:asciiTheme="minorHAnsi" w:eastAsiaTheme="minorEastAsia" w:hAnsiTheme="minorHAnsi" w:cstheme="minorBidi"/>
          <w:noProof/>
          <w:lang w:eastAsia="ja-JP"/>
        </w:rPr>
      </w:pPr>
      <w:ins w:id="169" w:author="Gerard" w:date="2015-03-22T11:01:00Z">
        <w:r>
          <w:rPr>
            <w:noProof/>
          </w:rPr>
          <w:t>3.3.2. Linearization of External Virtual Work</w:t>
        </w:r>
        <w:r>
          <w:rPr>
            <w:noProof/>
          </w:rPr>
          <w:tab/>
        </w:r>
        <w:r>
          <w:rPr>
            <w:noProof/>
          </w:rPr>
          <w:fldChar w:fldCharType="begin"/>
        </w:r>
        <w:r>
          <w:rPr>
            <w:noProof/>
          </w:rPr>
          <w:instrText xml:space="preserve"> PAGEREF _Toc288641457 \h </w:instrText>
        </w:r>
        <w:r>
          <w:rPr>
            <w:noProof/>
          </w:rPr>
        </w:r>
      </w:ins>
      <w:r>
        <w:rPr>
          <w:noProof/>
        </w:rPr>
        <w:fldChar w:fldCharType="separate"/>
      </w:r>
      <w:ins w:id="170" w:author="Gerard" w:date="2015-03-22T11:01:00Z">
        <w:r>
          <w:rPr>
            <w:noProof/>
          </w:rPr>
          <w:t>53</w:t>
        </w:r>
        <w:r>
          <w:rPr>
            <w:noProof/>
          </w:rPr>
          <w:fldChar w:fldCharType="end"/>
        </w:r>
      </w:ins>
    </w:p>
    <w:p w14:paraId="50F6E258" w14:textId="77777777" w:rsidR="00F119D4" w:rsidRDefault="00F119D4">
      <w:pPr>
        <w:pStyle w:val="TOC3"/>
        <w:tabs>
          <w:tab w:val="right" w:leader="dot" w:pos="9350"/>
        </w:tabs>
        <w:rPr>
          <w:ins w:id="171" w:author="Gerard" w:date="2015-03-22T11:01:00Z"/>
          <w:rFonts w:asciiTheme="minorHAnsi" w:eastAsiaTheme="minorEastAsia" w:hAnsiTheme="minorHAnsi" w:cstheme="minorBidi"/>
          <w:noProof/>
          <w:lang w:eastAsia="ja-JP"/>
        </w:rPr>
      </w:pPr>
      <w:ins w:id="172" w:author="Gerard" w:date="2015-03-22T11:01:00Z">
        <w:r>
          <w:rPr>
            <w:noProof/>
          </w:rPr>
          <w:t>3.3.3. Discretization</w:t>
        </w:r>
        <w:r>
          <w:rPr>
            <w:noProof/>
          </w:rPr>
          <w:tab/>
        </w:r>
        <w:r>
          <w:rPr>
            <w:noProof/>
          </w:rPr>
          <w:fldChar w:fldCharType="begin"/>
        </w:r>
        <w:r>
          <w:rPr>
            <w:noProof/>
          </w:rPr>
          <w:instrText xml:space="preserve"> PAGEREF _Toc288641458 \h </w:instrText>
        </w:r>
        <w:r>
          <w:rPr>
            <w:noProof/>
          </w:rPr>
        </w:r>
      </w:ins>
      <w:r>
        <w:rPr>
          <w:noProof/>
        </w:rPr>
        <w:fldChar w:fldCharType="separate"/>
      </w:r>
      <w:ins w:id="173" w:author="Gerard" w:date="2015-03-22T11:01:00Z">
        <w:r>
          <w:rPr>
            <w:noProof/>
          </w:rPr>
          <w:t>54</w:t>
        </w:r>
        <w:r>
          <w:rPr>
            <w:noProof/>
          </w:rPr>
          <w:fldChar w:fldCharType="end"/>
        </w:r>
      </w:ins>
    </w:p>
    <w:p w14:paraId="2A56235C" w14:textId="77777777" w:rsidR="00F119D4" w:rsidRDefault="00F119D4">
      <w:pPr>
        <w:pStyle w:val="TOC2"/>
        <w:tabs>
          <w:tab w:val="right" w:leader="dot" w:pos="9350"/>
        </w:tabs>
        <w:rPr>
          <w:ins w:id="174" w:author="Gerard" w:date="2015-03-22T11:01:00Z"/>
          <w:rFonts w:asciiTheme="minorHAnsi" w:eastAsiaTheme="minorEastAsia" w:hAnsiTheme="minorHAnsi" w:cstheme="minorBidi"/>
          <w:noProof/>
          <w:lang w:eastAsia="ja-JP"/>
        </w:rPr>
      </w:pPr>
      <w:ins w:id="175" w:author="Gerard" w:date="2015-03-22T11:01:00Z">
        <w:r>
          <w:rPr>
            <w:noProof/>
          </w:rPr>
          <w:t>3.4. Weak Formulation for Multiphasic Materials</w:t>
        </w:r>
        <w:r>
          <w:rPr>
            <w:noProof/>
          </w:rPr>
          <w:tab/>
        </w:r>
        <w:r>
          <w:rPr>
            <w:noProof/>
          </w:rPr>
          <w:fldChar w:fldCharType="begin"/>
        </w:r>
        <w:r>
          <w:rPr>
            <w:noProof/>
          </w:rPr>
          <w:instrText xml:space="preserve"> PAGEREF _Toc288641459 \h </w:instrText>
        </w:r>
        <w:r>
          <w:rPr>
            <w:noProof/>
          </w:rPr>
        </w:r>
      </w:ins>
      <w:r>
        <w:rPr>
          <w:noProof/>
        </w:rPr>
        <w:fldChar w:fldCharType="separate"/>
      </w:r>
      <w:ins w:id="176" w:author="Gerard" w:date="2015-03-22T11:01:00Z">
        <w:r>
          <w:rPr>
            <w:noProof/>
          </w:rPr>
          <w:t>58</w:t>
        </w:r>
        <w:r>
          <w:rPr>
            <w:noProof/>
          </w:rPr>
          <w:fldChar w:fldCharType="end"/>
        </w:r>
      </w:ins>
    </w:p>
    <w:p w14:paraId="45974EA6" w14:textId="77777777" w:rsidR="00F119D4" w:rsidRDefault="00F119D4">
      <w:pPr>
        <w:pStyle w:val="TOC3"/>
        <w:tabs>
          <w:tab w:val="right" w:leader="dot" w:pos="9350"/>
        </w:tabs>
        <w:rPr>
          <w:ins w:id="177" w:author="Gerard" w:date="2015-03-22T11:01:00Z"/>
          <w:rFonts w:asciiTheme="minorHAnsi" w:eastAsiaTheme="minorEastAsia" w:hAnsiTheme="minorHAnsi" w:cstheme="minorBidi"/>
          <w:noProof/>
          <w:lang w:eastAsia="ja-JP"/>
        </w:rPr>
      </w:pPr>
      <w:ins w:id="178" w:author="Gerard" w:date="2015-03-22T11:01:00Z">
        <w:r>
          <w:rPr>
            <w:noProof/>
          </w:rPr>
          <w:t>3.4.1. Chemical Reactions</w:t>
        </w:r>
        <w:r>
          <w:rPr>
            <w:noProof/>
          </w:rPr>
          <w:tab/>
        </w:r>
        <w:r>
          <w:rPr>
            <w:noProof/>
          </w:rPr>
          <w:fldChar w:fldCharType="begin"/>
        </w:r>
        <w:r>
          <w:rPr>
            <w:noProof/>
          </w:rPr>
          <w:instrText xml:space="preserve"> PAGEREF _Toc288641460 \h </w:instrText>
        </w:r>
        <w:r>
          <w:rPr>
            <w:noProof/>
          </w:rPr>
        </w:r>
      </w:ins>
      <w:r>
        <w:rPr>
          <w:noProof/>
        </w:rPr>
        <w:fldChar w:fldCharType="separate"/>
      </w:r>
      <w:ins w:id="179" w:author="Gerard" w:date="2015-03-22T11:01:00Z">
        <w:r>
          <w:rPr>
            <w:noProof/>
          </w:rPr>
          <w:t>59</w:t>
        </w:r>
        <w:r>
          <w:rPr>
            <w:noProof/>
          </w:rPr>
          <w:fldChar w:fldCharType="end"/>
        </w:r>
      </w:ins>
    </w:p>
    <w:p w14:paraId="58B1020E" w14:textId="77777777" w:rsidR="00F119D4" w:rsidRDefault="00F119D4">
      <w:pPr>
        <w:pStyle w:val="TOC2"/>
        <w:tabs>
          <w:tab w:val="right" w:leader="dot" w:pos="9350"/>
        </w:tabs>
        <w:rPr>
          <w:ins w:id="180" w:author="Gerard" w:date="2015-03-22T11:01:00Z"/>
          <w:rFonts w:asciiTheme="minorHAnsi" w:eastAsiaTheme="minorEastAsia" w:hAnsiTheme="minorHAnsi" w:cstheme="minorBidi"/>
          <w:noProof/>
          <w:lang w:eastAsia="ja-JP"/>
        </w:rPr>
      </w:pPr>
      <w:ins w:id="181" w:author="Gerard" w:date="2015-03-22T11:01:00Z">
        <w:r>
          <w:rPr>
            <w:noProof/>
          </w:rPr>
          <w:t>3.5. Newton-Raphson Method</w:t>
        </w:r>
        <w:r>
          <w:rPr>
            <w:noProof/>
          </w:rPr>
          <w:tab/>
        </w:r>
        <w:r>
          <w:rPr>
            <w:noProof/>
          </w:rPr>
          <w:fldChar w:fldCharType="begin"/>
        </w:r>
        <w:r>
          <w:rPr>
            <w:noProof/>
          </w:rPr>
          <w:instrText xml:space="preserve"> PAGEREF _Toc288641461 \h </w:instrText>
        </w:r>
        <w:r>
          <w:rPr>
            <w:noProof/>
          </w:rPr>
        </w:r>
      </w:ins>
      <w:r>
        <w:rPr>
          <w:noProof/>
        </w:rPr>
        <w:fldChar w:fldCharType="separate"/>
      </w:r>
      <w:ins w:id="182" w:author="Gerard" w:date="2015-03-22T11:01:00Z">
        <w:r>
          <w:rPr>
            <w:noProof/>
          </w:rPr>
          <w:t>59</w:t>
        </w:r>
        <w:r>
          <w:rPr>
            <w:noProof/>
          </w:rPr>
          <w:fldChar w:fldCharType="end"/>
        </w:r>
      </w:ins>
    </w:p>
    <w:p w14:paraId="19A8C56E" w14:textId="77777777" w:rsidR="00F119D4" w:rsidRDefault="00F119D4">
      <w:pPr>
        <w:pStyle w:val="TOC3"/>
        <w:tabs>
          <w:tab w:val="right" w:leader="dot" w:pos="9350"/>
        </w:tabs>
        <w:rPr>
          <w:ins w:id="183" w:author="Gerard" w:date="2015-03-22T11:01:00Z"/>
          <w:rFonts w:asciiTheme="minorHAnsi" w:eastAsiaTheme="minorEastAsia" w:hAnsiTheme="minorHAnsi" w:cstheme="minorBidi"/>
          <w:noProof/>
          <w:lang w:eastAsia="ja-JP"/>
        </w:rPr>
      </w:pPr>
      <w:ins w:id="184" w:author="Gerard" w:date="2015-03-22T11:01:00Z">
        <w:r>
          <w:rPr>
            <w:noProof/>
          </w:rPr>
          <w:t>3.5.1. Full Newton Method</w:t>
        </w:r>
        <w:r>
          <w:rPr>
            <w:noProof/>
          </w:rPr>
          <w:tab/>
        </w:r>
        <w:r>
          <w:rPr>
            <w:noProof/>
          </w:rPr>
          <w:fldChar w:fldCharType="begin"/>
        </w:r>
        <w:r>
          <w:rPr>
            <w:noProof/>
          </w:rPr>
          <w:instrText xml:space="preserve"> PAGEREF _Toc288641462 \h </w:instrText>
        </w:r>
        <w:r>
          <w:rPr>
            <w:noProof/>
          </w:rPr>
        </w:r>
      </w:ins>
      <w:r>
        <w:rPr>
          <w:noProof/>
        </w:rPr>
        <w:fldChar w:fldCharType="separate"/>
      </w:r>
      <w:ins w:id="185" w:author="Gerard" w:date="2015-03-22T11:01:00Z">
        <w:r>
          <w:rPr>
            <w:noProof/>
          </w:rPr>
          <w:t>59</w:t>
        </w:r>
        <w:r>
          <w:rPr>
            <w:noProof/>
          </w:rPr>
          <w:fldChar w:fldCharType="end"/>
        </w:r>
      </w:ins>
    </w:p>
    <w:p w14:paraId="7AAAC77A" w14:textId="77777777" w:rsidR="00F119D4" w:rsidRDefault="00F119D4">
      <w:pPr>
        <w:pStyle w:val="TOC3"/>
        <w:tabs>
          <w:tab w:val="right" w:leader="dot" w:pos="9350"/>
        </w:tabs>
        <w:rPr>
          <w:ins w:id="186" w:author="Gerard" w:date="2015-03-22T11:01:00Z"/>
          <w:rFonts w:asciiTheme="minorHAnsi" w:eastAsiaTheme="minorEastAsia" w:hAnsiTheme="minorHAnsi" w:cstheme="minorBidi"/>
          <w:noProof/>
          <w:lang w:eastAsia="ja-JP"/>
        </w:rPr>
      </w:pPr>
      <w:ins w:id="187" w:author="Gerard" w:date="2015-03-22T11:01:00Z">
        <w:r>
          <w:rPr>
            <w:noProof/>
          </w:rPr>
          <w:t>3.5.2. BFGS Method</w:t>
        </w:r>
        <w:r>
          <w:rPr>
            <w:noProof/>
          </w:rPr>
          <w:tab/>
        </w:r>
        <w:r>
          <w:rPr>
            <w:noProof/>
          </w:rPr>
          <w:fldChar w:fldCharType="begin"/>
        </w:r>
        <w:r>
          <w:rPr>
            <w:noProof/>
          </w:rPr>
          <w:instrText xml:space="preserve"> PAGEREF _Toc288641463 \h </w:instrText>
        </w:r>
        <w:r>
          <w:rPr>
            <w:noProof/>
          </w:rPr>
        </w:r>
      </w:ins>
      <w:r>
        <w:rPr>
          <w:noProof/>
        </w:rPr>
        <w:fldChar w:fldCharType="separate"/>
      </w:r>
      <w:ins w:id="188" w:author="Gerard" w:date="2015-03-22T11:01:00Z">
        <w:r>
          <w:rPr>
            <w:noProof/>
          </w:rPr>
          <w:t>59</w:t>
        </w:r>
        <w:r>
          <w:rPr>
            <w:noProof/>
          </w:rPr>
          <w:fldChar w:fldCharType="end"/>
        </w:r>
      </w:ins>
    </w:p>
    <w:p w14:paraId="04B38E35" w14:textId="77777777" w:rsidR="00F119D4" w:rsidRDefault="00F119D4">
      <w:pPr>
        <w:pStyle w:val="TOC3"/>
        <w:tabs>
          <w:tab w:val="right" w:leader="dot" w:pos="9350"/>
        </w:tabs>
        <w:rPr>
          <w:ins w:id="189" w:author="Gerard" w:date="2015-03-22T11:01:00Z"/>
          <w:rFonts w:asciiTheme="minorHAnsi" w:eastAsiaTheme="minorEastAsia" w:hAnsiTheme="minorHAnsi" w:cstheme="minorBidi"/>
          <w:noProof/>
          <w:lang w:eastAsia="ja-JP"/>
        </w:rPr>
      </w:pPr>
      <w:ins w:id="190" w:author="Gerard" w:date="2015-03-22T11:01:00Z">
        <w:r>
          <w:rPr>
            <w:noProof/>
          </w:rPr>
          <w:t>3.5.3. Line Search Method</w:t>
        </w:r>
        <w:r>
          <w:rPr>
            <w:noProof/>
          </w:rPr>
          <w:tab/>
        </w:r>
        <w:r>
          <w:rPr>
            <w:noProof/>
          </w:rPr>
          <w:fldChar w:fldCharType="begin"/>
        </w:r>
        <w:r>
          <w:rPr>
            <w:noProof/>
          </w:rPr>
          <w:instrText xml:space="preserve"> PAGEREF _Toc288641464 \h </w:instrText>
        </w:r>
        <w:r>
          <w:rPr>
            <w:noProof/>
          </w:rPr>
        </w:r>
      </w:ins>
      <w:r>
        <w:rPr>
          <w:noProof/>
        </w:rPr>
        <w:fldChar w:fldCharType="separate"/>
      </w:r>
      <w:ins w:id="191" w:author="Gerard" w:date="2015-03-22T11:01:00Z">
        <w:r>
          <w:rPr>
            <w:noProof/>
          </w:rPr>
          <w:t>61</w:t>
        </w:r>
        <w:r>
          <w:rPr>
            <w:noProof/>
          </w:rPr>
          <w:fldChar w:fldCharType="end"/>
        </w:r>
      </w:ins>
    </w:p>
    <w:p w14:paraId="77633688" w14:textId="77777777" w:rsidR="00F119D4" w:rsidRDefault="00F119D4">
      <w:pPr>
        <w:pStyle w:val="TOC1"/>
        <w:rPr>
          <w:ins w:id="192" w:author="Gerard" w:date="2015-03-22T11:01:00Z"/>
          <w:rFonts w:asciiTheme="minorHAnsi" w:eastAsiaTheme="minorEastAsia" w:hAnsiTheme="minorHAnsi" w:cstheme="minorBidi"/>
          <w:b w:val="0"/>
          <w:lang w:eastAsia="ja-JP"/>
        </w:rPr>
      </w:pPr>
      <w:ins w:id="193" w:author="Gerard" w:date="2015-03-22T11:01:00Z">
        <w:r>
          <w:t>Chapter 4. Element Library</w:t>
        </w:r>
        <w:r>
          <w:tab/>
        </w:r>
        <w:r>
          <w:fldChar w:fldCharType="begin"/>
        </w:r>
        <w:r>
          <w:instrText xml:space="preserve"> PAGEREF _Toc288641465 \h </w:instrText>
        </w:r>
      </w:ins>
      <w:r>
        <w:fldChar w:fldCharType="separate"/>
      </w:r>
      <w:ins w:id="194" w:author="Gerard" w:date="2015-03-22T11:01:00Z">
        <w:r>
          <w:t>62</w:t>
        </w:r>
        <w:r>
          <w:fldChar w:fldCharType="end"/>
        </w:r>
      </w:ins>
    </w:p>
    <w:p w14:paraId="342FF0D9" w14:textId="77777777" w:rsidR="00F119D4" w:rsidRDefault="00F119D4">
      <w:pPr>
        <w:pStyle w:val="TOC2"/>
        <w:tabs>
          <w:tab w:val="right" w:leader="dot" w:pos="9350"/>
        </w:tabs>
        <w:rPr>
          <w:ins w:id="195" w:author="Gerard" w:date="2015-03-22T11:01:00Z"/>
          <w:rFonts w:asciiTheme="minorHAnsi" w:eastAsiaTheme="minorEastAsia" w:hAnsiTheme="minorHAnsi" w:cstheme="minorBidi"/>
          <w:noProof/>
          <w:lang w:eastAsia="ja-JP"/>
        </w:rPr>
      </w:pPr>
      <w:ins w:id="196" w:author="Gerard" w:date="2015-03-22T11:01:00Z">
        <w:r>
          <w:rPr>
            <w:noProof/>
          </w:rPr>
          <w:t>4.1. Solid Elements</w:t>
        </w:r>
        <w:r>
          <w:rPr>
            <w:noProof/>
          </w:rPr>
          <w:tab/>
        </w:r>
        <w:r>
          <w:rPr>
            <w:noProof/>
          </w:rPr>
          <w:fldChar w:fldCharType="begin"/>
        </w:r>
        <w:r>
          <w:rPr>
            <w:noProof/>
          </w:rPr>
          <w:instrText xml:space="preserve"> PAGEREF _Toc288641466 \h </w:instrText>
        </w:r>
        <w:r>
          <w:rPr>
            <w:noProof/>
          </w:rPr>
        </w:r>
      </w:ins>
      <w:r>
        <w:rPr>
          <w:noProof/>
        </w:rPr>
        <w:fldChar w:fldCharType="separate"/>
      </w:r>
      <w:ins w:id="197" w:author="Gerard" w:date="2015-03-22T11:01:00Z">
        <w:r>
          <w:rPr>
            <w:noProof/>
          </w:rPr>
          <w:t>62</w:t>
        </w:r>
        <w:r>
          <w:rPr>
            <w:noProof/>
          </w:rPr>
          <w:fldChar w:fldCharType="end"/>
        </w:r>
      </w:ins>
    </w:p>
    <w:p w14:paraId="2E378EF9" w14:textId="77777777" w:rsidR="00F119D4" w:rsidRDefault="00F119D4">
      <w:pPr>
        <w:pStyle w:val="TOC3"/>
        <w:tabs>
          <w:tab w:val="right" w:leader="dot" w:pos="9350"/>
        </w:tabs>
        <w:rPr>
          <w:ins w:id="198" w:author="Gerard" w:date="2015-03-22T11:01:00Z"/>
          <w:rFonts w:asciiTheme="minorHAnsi" w:eastAsiaTheme="minorEastAsia" w:hAnsiTheme="minorHAnsi" w:cstheme="minorBidi"/>
          <w:noProof/>
          <w:lang w:eastAsia="ja-JP"/>
        </w:rPr>
      </w:pPr>
      <w:ins w:id="199" w:author="Gerard" w:date="2015-03-22T11:01:00Z">
        <w:r>
          <w:rPr>
            <w:noProof/>
          </w:rPr>
          <w:t>4.1.1. Hexahedral Elements</w:t>
        </w:r>
        <w:r>
          <w:rPr>
            <w:noProof/>
          </w:rPr>
          <w:tab/>
        </w:r>
        <w:r>
          <w:rPr>
            <w:noProof/>
          </w:rPr>
          <w:fldChar w:fldCharType="begin"/>
        </w:r>
        <w:r>
          <w:rPr>
            <w:noProof/>
          </w:rPr>
          <w:instrText xml:space="preserve"> PAGEREF _Toc288641467 \h </w:instrText>
        </w:r>
        <w:r>
          <w:rPr>
            <w:noProof/>
          </w:rPr>
        </w:r>
      </w:ins>
      <w:r>
        <w:rPr>
          <w:noProof/>
        </w:rPr>
        <w:fldChar w:fldCharType="separate"/>
      </w:r>
      <w:ins w:id="200" w:author="Gerard" w:date="2015-03-22T11:01:00Z">
        <w:r>
          <w:rPr>
            <w:noProof/>
          </w:rPr>
          <w:t>62</w:t>
        </w:r>
        <w:r>
          <w:rPr>
            <w:noProof/>
          </w:rPr>
          <w:fldChar w:fldCharType="end"/>
        </w:r>
      </w:ins>
    </w:p>
    <w:p w14:paraId="2474ADA4" w14:textId="77777777" w:rsidR="00F119D4" w:rsidRDefault="00F119D4">
      <w:pPr>
        <w:pStyle w:val="TOC3"/>
        <w:tabs>
          <w:tab w:val="right" w:leader="dot" w:pos="9350"/>
        </w:tabs>
        <w:rPr>
          <w:ins w:id="201" w:author="Gerard" w:date="2015-03-22T11:01:00Z"/>
          <w:rFonts w:asciiTheme="minorHAnsi" w:eastAsiaTheme="minorEastAsia" w:hAnsiTheme="minorHAnsi" w:cstheme="minorBidi"/>
          <w:noProof/>
          <w:lang w:eastAsia="ja-JP"/>
        </w:rPr>
      </w:pPr>
      <w:ins w:id="202" w:author="Gerard" w:date="2015-03-22T11:01:00Z">
        <w:r>
          <w:rPr>
            <w:noProof/>
          </w:rPr>
          <w:t>4.1.2. Pentahedral Elements</w:t>
        </w:r>
        <w:r>
          <w:rPr>
            <w:noProof/>
          </w:rPr>
          <w:tab/>
        </w:r>
        <w:r>
          <w:rPr>
            <w:noProof/>
          </w:rPr>
          <w:fldChar w:fldCharType="begin"/>
        </w:r>
        <w:r>
          <w:rPr>
            <w:noProof/>
          </w:rPr>
          <w:instrText xml:space="preserve"> PAGEREF _Toc288641468 \h </w:instrText>
        </w:r>
        <w:r>
          <w:rPr>
            <w:noProof/>
          </w:rPr>
        </w:r>
      </w:ins>
      <w:r>
        <w:rPr>
          <w:noProof/>
        </w:rPr>
        <w:fldChar w:fldCharType="separate"/>
      </w:r>
      <w:ins w:id="203" w:author="Gerard" w:date="2015-03-22T11:01:00Z">
        <w:r>
          <w:rPr>
            <w:noProof/>
          </w:rPr>
          <w:t>63</w:t>
        </w:r>
        <w:r>
          <w:rPr>
            <w:noProof/>
          </w:rPr>
          <w:fldChar w:fldCharType="end"/>
        </w:r>
      </w:ins>
    </w:p>
    <w:p w14:paraId="2B36357C" w14:textId="77777777" w:rsidR="00F119D4" w:rsidRDefault="00F119D4">
      <w:pPr>
        <w:pStyle w:val="TOC3"/>
        <w:tabs>
          <w:tab w:val="right" w:leader="dot" w:pos="9350"/>
        </w:tabs>
        <w:rPr>
          <w:ins w:id="204" w:author="Gerard" w:date="2015-03-22T11:01:00Z"/>
          <w:rFonts w:asciiTheme="minorHAnsi" w:eastAsiaTheme="minorEastAsia" w:hAnsiTheme="minorHAnsi" w:cstheme="minorBidi"/>
          <w:noProof/>
          <w:lang w:eastAsia="ja-JP"/>
        </w:rPr>
      </w:pPr>
      <w:ins w:id="205" w:author="Gerard" w:date="2015-03-22T11:01:00Z">
        <w:r>
          <w:rPr>
            <w:noProof/>
          </w:rPr>
          <w:t>4.1.3. Tetrahedral Elements</w:t>
        </w:r>
        <w:r>
          <w:rPr>
            <w:noProof/>
          </w:rPr>
          <w:tab/>
        </w:r>
        <w:r>
          <w:rPr>
            <w:noProof/>
          </w:rPr>
          <w:fldChar w:fldCharType="begin"/>
        </w:r>
        <w:r>
          <w:rPr>
            <w:noProof/>
          </w:rPr>
          <w:instrText xml:space="preserve"> PAGEREF _Toc288641469 \h </w:instrText>
        </w:r>
        <w:r>
          <w:rPr>
            <w:noProof/>
          </w:rPr>
        </w:r>
      </w:ins>
      <w:r>
        <w:rPr>
          <w:noProof/>
        </w:rPr>
        <w:fldChar w:fldCharType="separate"/>
      </w:r>
      <w:ins w:id="206" w:author="Gerard" w:date="2015-03-22T11:01:00Z">
        <w:r>
          <w:rPr>
            <w:noProof/>
          </w:rPr>
          <w:t>64</w:t>
        </w:r>
        <w:r>
          <w:rPr>
            <w:noProof/>
          </w:rPr>
          <w:fldChar w:fldCharType="end"/>
        </w:r>
      </w:ins>
    </w:p>
    <w:p w14:paraId="59AEA5C5" w14:textId="77777777" w:rsidR="00F119D4" w:rsidRDefault="00F119D4">
      <w:pPr>
        <w:pStyle w:val="TOC3"/>
        <w:tabs>
          <w:tab w:val="right" w:leader="dot" w:pos="9350"/>
        </w:tabs>
        <w:rPr>
          <w:ins w:id="207" w:author="Gerard" w:date="2015-03-22T11:01:00Z"/>
          <w:rFonts w:asciiTheme="minorHAnsi" w:eastAsiaTheme="minorEastAsia" w:hAnsiTheme="minorHAnsi" w:cstheme="minorBidi"/>
          <w:noProof/>
          <w:lang w:eastAsia="ja-JP"/>
        </w:rPr>
      </w:pPr>
      <w:ins w:id="208" w:author="Gerard" w:date="2015-03-22T11:01:00Z">
        <w:r>
          <w:rPr>
            <w:noProof/>
          </w:rPr>
          <w:t>4.1.4. Quadratic Tetrahedral Elements</w:t>
        </w:r>
        <w:r>
          <w:rPr>
            <w:noProof/>
          </w:rPr>
          <w:tab/>
        </w:r>
        <w:r>
          <w:rPr>
            <w:noProof/>
          </w:rPr>
          <w:fldChar w:fldCharType="begin"/>
        </w:r>
        <w:r>
          <w:rPr>
            <w:noProof/>
          </w:rPr>
          <w:instrText xml:space="preserve"> PAGEREF _Toc288641470 \h </w:instrText>
        </w:r>
        <w:r>
          <w:rPr>
            <w:noProof/>
          </w:rPr>
        </w:r>
      </w:ins>
      <w:r>
        <w:rPr>
          <w:noProof/>
        </w:rPr>
        <w:fldChar w:fldCharType="separate"/>
      </w:r>
      <w:ins w:id="209" w:author="Gerard" w:date="2015-03-22T11:01:00Z">
        <w:r>
          <w:rPr>
            <w:noProof/>
          </w:rPr>
          <w:t>65</w:t>
        </w:r>
        <w:r>
          <w:rPr>
            <w:noProof/>
          </w:rPr>
          <w:fldChar w:fldCharType="end"/>
        </w:r>
      </w:ins>
    </w:p>
    <w:p w14:paraId="1C1A5A99" w14:textId="77777777" w:rsidR="00F119D4" w:rsidRDefault="00F119D4">
      <w:pPr>
        <w:pStyle w:val="TOC2"/>
        <w:tabs>
          <w:tab w:val="right" w:leader="dot" w:pos="9350"/>
        </w:tabs>
        <w:rPr>
          <w:ins w:id="210" w:author="Gerard" w:date="2015-03-22T11:01:00Z"/>
          <w:rFonts w:asciiTheme="minorHAnsi" w:eastAsiaTheme="minorEastAsia" w:hAnsiTheme="minorHAnsi" w:cstheme="minorBidi"/>
          <w:noProof/>
          <w:lang w:eastAsia="ja-JP"/>
        </w:rPr>
      </w:pPr>
      <w:ins w:id="211" w:author="Gerard" w:date="2015-03-22T11:01:00Z">
        <w:r>
          <w:rPr>
            <w:noProof/>
          </w:rPr>
          <w:t>4.2. Shell Elements</w:t>
        </w:r>
        <w:r>
          <w:rPr>
            <w:noProof/>
          </w:rPr>
          <w:tab/>
        </w:r>
        <w:r>
          <w:rPr>
            <w:noProof/>
          </w:rPr>
          <w:fldChar w:fldCharType="begin"/>
        </w:r>
        <w:r>
          <w:rPr>
            <w:noProof/>
          </w:rPr>
          <w:instrText xml:space="preserve"> PAGEREF _Toc288641471 \h </w:instrText>
        </w:r>
        <w:r>
          <w:rPr>
            <w:noProof/>
          </w:rPr>
        </w:r>
      </w:ins>
      <w:r>
        <w:rPr>
          <w:noProof/>
        </w:rPr>
        <w:fldChar w:fldCharType="separate"/>
      </w:r>
      <w:ins w:id="212" w:author="Gerard" w:date="2015-03-22T11:01:00Z">
        <w:r>
          <w:rPr>
            <w:noProof/>
          </w:rPr>
          <w:t>67</w:t>
        </w:r>
        <w:r>
          <w:rPr>
            <w:noProof/>
          </w:rPr>
          <w:fldChar w:fldCharType="end"/>
        </w:r>
      </w:ins>
    </w:p>
    <w:p w14:paraId="3A1265DE" w14:textId="77777777" w:rsidR="00F119D4" w:rsidRDefault="00F119D4">
      <w:pPr>
        <w:pStyle w:val="TOC3"/>
        <w:tabs>
          <w:tab w:val="right" w:leader="dot" w:pos="9350"/>
        </w:tabs>
        <w:rPr>
          <w:ins w:id="213" w:author="Gerard" w:date="2015-03-22T11:01:00Z"/>
          <w:rFonts w:asciiTheme="minorHAnsi" w:eastAsiaTheme="minorEastAsia" w:hAnsiTheme="minorHAnsi" w:cstheme="minorBidi"/>
          <w:noProof/>
          <w:lang w:eastAsia="ja-JP"/>
        </w:rPr>
      </w:pPr>
      <w:ins w:id="214" w:author="Gerard" w:date="2015-03-22T11:01:00Z">
        <w:r>
          <w:rPr>
            <w:noProof/>
          </w:rPr>
          <w:t>4.2.1. Shell formulation</w:t>
        </w:r>
        <w:r>
          <w:rPr>
            <w:noProof/>
          </w:rPr>
          <w:tab/>
        </w:r>
        <w:r>
          <w:rPr>
            <w:noProof/>
          </w:rPr>
          <w:fldChar w:fldCharType="begin"/>
        </w:r>
        <w:r>
          <w:rPr>
            <w:noProof/>
          </w:rPr>
          <w:instrText xml:space="preserve"> PAGEREF _Toc288641472 \h </w:instrText>
        </w:r>
        <w:r>
          <w:rPr>
            <w:noProof/>
          </w:rPr>
        </w:r>
      </w:ins>
      <w:r>
        <w:rPr>
          <w:noProof/>
        </w:rPr>
        <w:fldChar w:fldCharType="separate"/>
      </w:r>
      <w:ins w:id="215" w:author="Gerard" w:date="2015-03-22T11:01:00Z">
        <w:r>
          <w:rPr>
            <w:noProof/>
          </w:rPr>
          <w:t>67</w:t>
        </w:r>
        <w:r>
          <w:rPr>
            <w:noProof/>
          </w:rPr>
          <w:fldChar w:fldCharType="end"/>
        </w:r>
      </w:ins>
    </w:p>
    <w:p w14:paraId="6EDAB7A8" w14:textId="77777777" w:rsidR="00F119D4" w:rsidRDefault="00F119D4">
      <w:pPr>
        <w:pStyle w:val="TOC3"/>
        <w:tabs>
          <w:tab w:val="right" w:leader="dot" w:pos="9350"/>
        </w:tabs>
        <w:rPr>
          <w:ins w:id="216" w:author="Gerard" w:date="2015-03-22T11:01:00Z"/>
          <w:rFonts w:asciiTheme="minorHAnsi" w:eastAsiaTheme="minorEastAsia" w:hAnsiTheme="minorHAnsi" w:cstheme="minorBidi"/>
          <w:noProof/>
          <w:lang w:eastAsia="ja-JP"/>
        </w:rPr>
      </w:pPr>
      <w:ins w:id="217" w:author="Gerard" w:date="2015-03-22T11:01:00Z">
        <w:r>
          <w:rPr>
            <w:noProof/>
          </w:rPr>
          <w:t>4.2.2. Quadrilateral shells</w:t>
        </w:r>
        <w:r>
          <w:rPr>
            <w:noProof/>
          </w:rPr>
          <w:tab/>
        </w:r>
        <w:r>
          <w:rPr>
            <w:noProof/>
          </w:rPr>
          <w:fldChar w:fldCharType="begin"/>
        </w:r>
        <w:r>
          <w:rPr>
            <w:noProof/>
          </w:rPr>
          <w:instrText xml:space="preserve"> PAGEREF _Toc288641473 \h </w:instrText>
        </w:r>
        <w:r>
          <w:rPr>
            <w:noProof/>
          </w:rPr>
        </w:r>
      </w:ins>
      <w:r>
        <w:rPr>
          <w:noProof/>
        </w:rPr>
        <w:fldChar w:fldCharType="separate"/>
      </w:r>
      <w:ins w:id="218" w:author="Gerard" w:date="2015-03-22T11:01:00Z">
        <w:r>
          <w:rPr>
            <w:noProof/>
          </w:rPr>
          <w:t>69</w:t>
        </w:r>
        <w:r>
          <w:rPr>
            <w:noProof/>
          </w:rPr>
          <w:fldChar w:fldCharType="end"/>
        </w:r>
      </w:ins>
    </w:p>
    <w:p w14:paraId="57C4A935" w14:textId="77777777" w:rsidR="00F119D4" w:rsidRDefault="00F119D4">
      <w:pPr>
        <w:pStyle w:val="TOC3"/>
        <w:tabs>
          <w:tab w:val="right" w:leader="dot" w:pos="9350"/>
        </w:tabs>
        <w:rPr>
          <w:ins w:id="219" w:author="Gerard" w:date="2015-03-22T11:01:00Z"/>
          <w:rFonts w:asciiTheme="minorHAnsi" w:eastAsiaTheme="minorEastAsia" w:hAnsiTheme="minorHAnsi" w:cstheme="minorBidi"/>
          <w:noProof/>
          <w:lang w:eastAsia="ja-JP"/>
        </w:rPr>
      </w:pPr>
      <w:ins w:id="220" w:author="Gerard" w:date="2015-03-22T11:01:00Z">
        <w:r>
          <w:rPr>
            <w:noProof/>
          </w:rPr>
          <w:t>4.2.3. Triangular shells</w:t>
        </w:r>
        <w:r>
          <w:rPr>
            <w:noProof/>
          </w:rPr>
          <w:tab/>
        </w:r>
        <w:r>
          <w:rPr>
            <w:noProof/>
          </w:rPr>
          <w:fldChar w:fldCharType="begin"/>
        </w:r>
        <w:r>
          <w:rPr>
            <w:noProof/>
          </w:rPr>
          <w:instrText xml:space="preserve"> PAGEREF _Toc288641474 \h </w:instrText>
        </w:r>
        <w:r>
          <w:rPr>
            <w:noProof/>
          </w:rPr>
        </w:r>
      </w:ins>
      <w:r>
        <w:rPr>
          <w:noProof/>
        </w:rPr>
        <w:fldChar w:fldCharType="separate"/>
      </w:r>
      <w:ins w:id="221" w:author="Gerard" w:date="2015-03-22T11:01:00Z">
        <w:r>
          <w:rPr>
            <w:noProof/>
          </w:rPr>
          <w:t>69</w:t>
        </w:r>
        <w:r>
          <w:rPr>
            <w:noProof/>
          </w:rPr>
          <w:fldChar w:fldCharType="end"/>
        </w:r>
      </w:ins>
    </w:p>
    <w:p w14:paraId="2E9C35CA" w14:textId="77777777" w:rsidR="00F119D4" w:rsidRDefault="00F119D4">
      <w:pPr>
        <w:pStyle w:val="TOC1"/>
        <w:rPr>
          <w:ins w:id="222" w:author="Gerard" w:date="2015-03-22T11:01:00Z"/>
          <w:rFonts w:asciiTheme="minorHAnsi" w:eastAsiaTheme="minorEastAsia" w:hAnsiTheme="minorHAnsi" w:cstheme="minorBidi"/>
          <w:b w:val="0"/>
          <w:lang w:eastAsia="ja-JP"/>
        </w:rPr>
      </w:pPr>
      <w:ins w:id="223" w:author="Gerard" w:date="2015-03-22T11:01:00Z">
        <w:r>
          <w:t>Chapter 5. Constitutive Models</w:t>
        </w:r>
        <w:r>
          <w:tab/>
        </w:r>
        <w:r>
          <w:fldChar w:fldCharType="begin"/>
        </w:r>
        <w:r>
          <w:instrText xml:space="preserve"> PAGEREF _Toc288641475 \h </w:instrText>
        </w:r>
      </w:ins>
      <w:r>
        <w:fldChar w:fldCharType="separate"/>
      </w:r>
      <w:ins w:id="224" w:author="Gerard" w:date="2015-03-22T11:01:00Z">
        <w:r>
          <w:t>70</w:t>
        </w:r>
        <w:r>
          <w:fldChar w:fldCharType="end"/>
        </w:r>
      </w:ins>
    </w:p>
    <w:p w14:paraId="39C85090" w14:textId="77777777" w:rsidR="00F119D4" w:rsidRDefault="00F119D4">
      <w:pPr>
        <w:pStyle w:val="TOC2"/>
        <w:tabs>
          <w:tab w:val="right" w:leader="dot" w:pos="9350"/>
        </w:tabs>
        <w:rPr>
          <w:ins w:id="225" w:author="Gerard" w:date="2015-03-22T11:01:00Z"/>
          <w:rFonts w:asciiTheme="minorHAnsi" w:eastAsiaTheme="minorEastAsia" w:hAnsiTheme="minorHAnsi" w:cstheme="minorBidi"/>
          <w:noProof/>
          <w:lang w:eastAsia="ja-JP"/>
        </w:rPr>
      </w:pPr>
      <w:ins w:id="226" w:author="Gerard" w:date="2015-03-22T11:01:00Z">
        <w:r>
          <w:rPr>
            <w:noProof/>
          </w:rPr>
          <w:t>5.1. Linear Elasticity</w:t>
        </w:r>
        <w:r>
          <w:rPr>
            <w:noProof/>
          </w:rPr>
          <w:tab/>
        </w:r>
        <w:r>
          <w:rPr>
            <w:noProof/>
          </w:rPr>
          <w:fldChar w:fldCharType="begin"/>
        </w:r>
        <w:r>
          <w:rPr>
            <w:noProof/>
          </w:rPr>
          <w:instrText xml:space="preserve"> PAGEREF _Toc288641476 \h </w:instrText>
        </w:r>
        <w:r>
          <w:rPr>
            <w:noProof/>
          </w:rPr>
        </w:r>
      </w:ins>
      <w:r>
        <w:rPr>
          <w:noProof/>
        </w:rPr>
        <w:fldChar w:fldCharType="separate"/>
      </w:r>
      <w:ins w:id="227" w:author="Gerard" w:date="2015-03-22T11:01:00Z">
        <w:r>
          <w:rPr>
            <w:noProof/>
          </w:rPr>
          <w:t>70</w:t>
        </w:r>
        <w:r>
          <w:rPr>
            <w:noProof/>
          </w:rPr>
          <w:fldChar w:fldCharType="end"/>
        </w:r>
      </w:ins>
    </w:p>
    <w:p w14:paraId="54C77768" w14:textId="77777777" w:rsidR="00F119D4" w:rsidRDefault="00F119D4">
      <w:pPr>
        <w:pStyle w:val="TOC2"/>
        <w:tabs>
          <w:tab w:val="right" w:leader="dot" w:pos="9350"/>
        </w:tabs>
        <w:rPr>
          <w:ins w:id="228" w:author="Gerard" w:date="2015-03-22T11:01:00Z"/>
          <w:rFonts w:asciiTheme="minorHAnsi" w:eastAsiaTheme="minorEastAsia" w:hAnsiTheme="minorHAnsi" w:cstheme="minorBidi"/>
          <w:noProof/>
          <w:lang w:eastAsia="ja-JP"/>
        </w:rPr>
      </w:pPr>
      <w:ins w:id="229" w:author="Gerard" w:date="2015-03-22T11:01:00Z">
        <w:r>
          <w:rPr>
            <w:noProof/>
          </w:rPr>
          <w:t>5.2. Compressible Materials</w:t>
        </w:r>
        <w:r>
          <w:rPr>
            <w:noProof/>
          </w:rPr>
          <w:tab/>
        </w:r>
        <w:r>
          <w:rPr>
            <w:noProof/>
          </w:rPr>
          <w:fldChar w:fldCharType="begin"/>
        </w:r>
        <w:r>
          <w:rPr>
            <w:noProof/>
          </w:rPr>
          <w:instrText xml:space="preserve"> PAGEREF _Toc288641477 \h </w:instrText>
        </w:r>
        <w:r>
          <w:rPr>
            <w:noProof/>
          </w:rPr>
        </w:r>
      </w:ins>
      <w:r>
        <w:rPr>
          <w:noProof/>
        </w:rPr>
        <w:fldChar w:fldCharType="separate"/>
      </w:r>
      <w:ins w:id="230" w:author="Gerard" w:date="2015-03-22T11:01:00Z">
        <w:r>
          <w:rPr>
            <w:noProof/>
          </w:rPr>
          <w:t>72</w:t>
        </w:r>
        <w:r>
          <w:rPr>
            <w:noProof/>
          </w:rPr>
          <w:fldChar w:fldCharType="end"/>
        </w:r>
      </w:ins>
    </w:p>
    <w:p w14:paraId="033CBB7C" w14:textId="77777777" w:rsidR="00F119D4" w:rsidRDefault="00F119D4">
      <w:pPr>
        <w:pStyle w:val="TOC3"/>
        <w:tabs>
          <w:tab w:val="right" w:leader="dot" w:pos="9350"/>
        </w:tabs>
        <w:rPr>
          <w:ins w:id="231" w:author="Gerard" w:date="2015-03-22T11:01:00Z"/>
          <w:rFonts w:asciiTheme="minorHAnsi" w:eastAsiaTheme="minorEastAsia" w:hAnsiTheme="minorHAnsi" w:cstheme="minorBidi"/>
          <w:noProof/>
          <w:lang w:eastAsia="ja-JP"/>
        </w:rPr>
      </w:pPr>
      <w:ins w:id="232" w:author="Gerard" w:date="2015-03-22T11:01:00Z">
        <w:r>
          <w:rPr>
            <w:noProof/>
          </w:rPr>
          <w:t>5.2.1. Isotropic Elasticity</w:t>
        </w:r>
        <w:r>
          <w:rPr>
            <w:noProof/>
          </w:rPr>
          <w:tab/>
        </w:r>
        <w:r>
          <w:rPr>
            <w:noProof/>
          </w:rPr>
          <w:fldChar w:fldCharType="begin"/>
        </w:r>
        <w:r>
          <w:rPr>
            <w:noProof/>
          </w:rPr>
          <w:instrText xml:space="preserve"> PAGEREF _Toc288641478 \h </w:instrText>
        </w:r>
        <w:r>
          <w:rPr>
            <w:noProof/>
          </w:rPr>
        </w:r>
      </w:ins>
      <w:r>
        <w:rPr>
          <w:noProof/>
        </w:rPr>
        <w:fldChar w:fldCharType="separate"/>
      </w:r>
      <w:ins w:id="233" w:author="Gerard" w:date="2015-03-22T11:01:00Z">
        <w:r>
          <w:rPr>
            <w:noProof/>
          </w:rPr>
          <w:t>72</w:t>
        </w:r>
        <w:r>
          <w:rPr>
            <w:noProof/>
          </w:rPr>
          <w:fldChar w:fldCharType="end"/>
        </w:r>
      </w:ins>
    </w:p>
    <w:p w14:paraId="4BF12A56" w14:textId="77777777" w:rsidR="00F119D4" w:rsidRDefault="00F119D4">
      <w:pPr>
        <w:pStyle w:val="TOC3"/>
        <w:tabs>
          <w:tab w:val="right" w:leader="dot" w:pos="9350"/>
        </w:tabs>
        <w:rPr>
          <w:ins w:id="234" w:author="Gerard" w:date="2015-03-22T11:01:00Z"/>
          <w:rFonts w:asciiTheme="minorHAnsi" w:eastAsiaTheme="minorEastAsia" w:hAnsiTheme="minorHAnsi" w:cstheme="minorBidi"/>
          <w:noProof/>
          <w:lang w:eastAsia="ja-JP"/>
        </w:rPr>
      </w:pPr>
      <w:ins w:id="235" w:author="Gerard" w:date="2015-03-22T11:01:00Z">
        <w:r>
          <w:rPr>
            <w:noProof/>
          </w:rPr>
          <w:t>5.2.2. Orthotropic Elasticity</w:t>
        </w:r>
        <w:r>
          <w:rPr>
            <w:noProof/>
          </w:rPr>
          <w:tab/>
        </w:r>
        <w:r>
          <w:rPr>
            <w:noProof/>
          </w:rPr>
          <w:fldChar w:fldCharType="begin"/>
        </w:r>
        <w:r>
          <w:rPr>
            <w:noProof/>
          </w:rPr>
          <w:instrText xml:space="preserve"> PAGEREF _Toc288641479 \h </w:instrText>
        </w:r>
        <w:r>
          <w:rPr>
            <w:noProof/>
          </w:rPr>
        </w:r>
      </w:ins>
      <w:r>
        <w:rPr>
          <w:noProof/>
        </w:rPr>
        <w:fldChar w:fldCharType="separate"/>
      </w:r>
      <w:ins w:id="236" w:author="Gerard" w:date="2015-03-22T11:01:00Z">
        <w:r>
          <w:rPr>
            <w:noProof/>
          </w:rPr>
          <w:t>72</w:t>
        </w:r>
        <w:r>
          <w:rPr>
            <w:noProof/>
          </w:rPr>
          <w:fldChar w:fldCharType="end"/>
        </w:r>
      </w:ins>
    </w:p>
    <w:p w14:paraId="7DF1F81D" w14:textId="77777777" w:rsidR="00F119D4" w:rsidRDefault="00F119D4">
      <w:pPr>
        <w:pStyle w:val="TOC3"/>
        <w:tabs>
          <w:tab w:val="right" w:leader="dot" w:pos="9350"/>
        </w:tabs>
        <w:rPr>
          <w:ins w:id="237" w:author="Gerard" w:date="2015-03-22T11:01:00Z"/>
          <w:rFonts w:asciiTheme="minorHAnsi" w:eastAsiaTheme="minorEastAsia" w:hAnsiTheme="minorHAnsi" w:cstheme="minorBidi"/>
          <w:noProof/>
          <w:lang w:eastAsia="ja-JP"/>
        </w:rPr>
      </w:pPr>
      <w:ins w:id="238" w:author="Gerard" w:date="2015-03-22T11:01:00Z">
        <w:r>
          <w:rPr>
            <w:noProof/>
          </w:rPr>
          <w:t>5.2.3. Neo-Hookean Hyperelasticity</w:t>
        </w:r>
        <w:r>
          <w:rPr>
            <w:noProof/>
          </w:rPr>
          <w:tab/>
        </w:r>
        <w:r>
          <w:rPr>
            <w:noProof/>
          </w:rPr>
          <w:fldChar w:fldCharType="begin"/>
        </w:r>
        <w:r>
          <w:rPr>
            <w:noProof/>
          </w:rPr>
          <w:instrText xml:space="preserve"> PAGEREF _Toc288641480 \h </w:instrText>
        </w:r>
        <w:r>
          <w:rPr>
            <w:noProof/>
          </w:rPr>
        </w:r>
      </w:ins>
      <w:r>
        <w:rPr>
          <w:noProof/>
        </w:rPr>
        <w:fldChar w:fldCharType="separate"/>
      </w:r>
      <w:ins w:id="239" w:author="Gerard" w:date="2015-03-22T11:01:00Z">
        <w:r>
          <w:rPr>
            <w:noProof/>
          </w:rPr>
          <w:t>74</w:t>
        </w:r>
        <w:r>
          <w:rPr>
            <w:noProof/>
          </w:rPr>
          <w:fldChar w:fldCharType="end"/>
        </w:r>
      </w:ins>
    </w:p>
    <w:p w14:paraId="46C85D55" w14:textId="77777777" w:rsidR="00F119D4" w:rsidRDefault="00F119D4">
      <w:pPr>
        <w:pStyle w:val="TOC3"/>
        <w:tabs>
          <w:tab w:val="right" w:leader="dot" w:pos="9350"/>
        </w:tabs>
        <w:rPr>
          <w:ins w:id="240" w:author="Gerard" w:date="2015-03-22T11:01:00Z"/>
          <w:rFonts w:asciiTheme="minorHAnsi" w:eastAsiaTheme="minorEastAsia" w:hAnsiTheme="minorHAnsi" w:cstheme="minorBidi"/>
          <w:noProof/>
          <w:lang w:eastAsia="ja-JP"/>
        </w:rPr>
      </w:pPr>
      <w:ins w:id="241" w:author="Gerard" w:date="2015-03-22T11:01:00Z">
        <w:r>
          <w:rPr>
            <w:noProof/>
          </w:rPr>
          <w:t>5.2.4. Ogden Unconstrained</w:t>
        </w:r>
        <w:r>
          <w:rPr>
            <w:noProof/>
          </w:rPr>
          <w:tab/>
        </w:r>
        <w:r>
          <w:rPr>
            <w:noProof/>
          </w:rPr>
          <w:fldChar w:fldCharType="begin"/>
        </w:r>
        <w:r>
          <w:rPr>
            <w:noProof/>
          </w:rPr>
          <w:instrText xml:space="preserve"> PAGEREF _Toc288641481 \h </w:instrText>
        </w:r>
        <w:r>
          <w:rPr>
            <w:noProof/>
          </w:rPr>
        </w:r>
      </w:ins>
      <w:r>
        <w:rPr>
          <w:noProof/>
        </w:rPr>
        <w:fldChar w:fldCharType="separate"/>
      </w:r>
      <w:ins w:id="242" w:author="Gerard" w:date="2015-03-22T11:01:00Z">
        <w:r>
          <w:rPr>
            <w:noProof/>
          </w:rPr>
          <w:t>74</w:t>
        </w:r>
        <w:r>
          <w:rPr>
            <w:noProof/>
          </w:rPr>
          <w:fldChar w:fldCharType="end"/>
        </w:r>
      </w:ins>
    </w:p>
    <w:p w14:paraId="0FB155D5" w14:textId="77777777" w:rsidR="00F119D4" w:rsidRDefault="00F119D4">
      <w:pPr>
        <w:pStyle w:val="TOC3"/>
        <w:tabs>
          <w:tab w:val="right" w:leader="dot" w:pos="9350"/>
        </w:tabs>
        <w:rPr>
          <w:ins w:id="243" w:author="Gerard" w:date="2015-03-22T11:01:00Z"/>
          <w:rFonts w:asciiTheme="minorHAnsi" w:eastAsiaTheme="minorEastAsia" w:hAnsiTheme="minorHAnsi" w:cstheme="minorBidi"/>
          <w:noProof/>
          <w:lang w:eastAsia="ja-JP"/>
        </w:rPr>
      </w:pPr>
      <w:ins w:id="244" w:author="Gerard" w:date="2015-03-22T11:01:00Z">
        <w:r>
          <w:rPr>
            <w:noProof/>
          </w:rPr>
          <w:t>5.2.5. Holmes-Mow</w:t>
        </w:r>
        <w:r>
          <w:rPr>
            <w:noProof/>
          </w:rPr>
          <w:tab/>
        </w:r>
        <w:r>
          <w:rPr>
            <w:noProof/>
          </w:rPr>
          <w:fldChar w:fldCharType="begin"/>
        </w:r>
        <w:r>
          <w:rPr>
            <w:noProof/>
          </w:rPr>
          <w:instrText xml:space="preserve"> PAGEREF _Toc288641482 \h </w:instrText>
        </w:r>
        <w:r>
          <w:rPr>
            <w:noProof/>
          </w:rPr>
        </w:r>
      </w:ins>
      <w:r>
        <w:rPr>
          <w:noProof/>
        </w:rPr>
        <w:fldChar w:fldCharType="separate"/>
      </w:r>
      <w:ins w:id="245" w:author="Gerard" w:date="2015-03-22T11:01:00Z">
        <w:r>
          <w:rPr>
            <w:noProof/>
          </w:rPr>
          <w:t>75</w:t>
        </w:r>
        <w:r>
          <w:rPr>
            <w:noProof/>
          </w:rPr>
          <w:fldChar w:fldCharType="end"/>
        </w:r>
      </w:ins>
    </w:p>
    <w:p w14:paraId="21367897" w14:textId="77777777" w:rsidR="00F119D4" w:rsidRDefault="00F119D4">
      <w:pPr>
        <w:pStyle w:val="TOC3"/>
        <w:tabs>
          <w:tab w:val="right" w:leader="dot" w:pos="9350"/>
        </w:tabs>
        <w:rPr>
          <w:ins w:id="246" w:author="Gerard" w:date="2015-03-22T11:01:00Z"/>
          <w:rFonts w:asciiTheme="minorHAnsi" w:eastAsiaTheme="minorEastAsia" w:hAnsiTheme="minorHAnsi" w:cstheme="minorBidi"/>
          <w:noProof/>
          <w:lang w:eastAsia="ja-JP"/>
        </w:rPr>
      </w:pPr>
      <w:ins w:id="247" w:author="Gerard" w:date="2015-03-22T11:01:00Z">
        <w:r>
          <w:rPr>
            <w:noProof/>
          </w:rPr>
          <w:t>5.2.6. Donnan Equilibrium Swelling</w:t>
        </w:r>
        <w:r>
          <w:rPr>
            <w:noProof/>
          </w:rPr>
          <w:tab/>
        </w:r>
        <w:r>
          <w:rPr>
            <w:noProof/>
          </w:rPr>
          <w:fldChar w:fldCharType="begin"/>
        </w:r>
        <w:r>
          <w:rPr>
            <w:noProof/>
          </w:rPr>
          <w:instrText xml:space="preserve"> PAGEREF _Toc288641483 \h </w:instrText>
        </w:r>
        <w:r>
          <w:rPr>
            <w:noProof/>
          </w:rPr>
        </w:r>
      </w:ins>
      <w:r>
        <w:rPr>
          <w:noProof/>
        </w:rPr>
        <w:fldChar w:fldCharType="separate"/>
      </w:r>
      <w:ins w:id="248" w:author="Gerard" w:date="2015-03-22T11:01:00Z">
        <w:r>
          <w:rPr>
            <w:noProof/>
          </w:rPr>
          <w:t>75</w:t>
        </w:r>
        <w:r>
          <w:rPr>
            <w:noProof/>
          </w:rPr>
          <w:fldChar w:fldCharType="end"/>
        </w:r>
      </w:ins>
    </w:p>
    <w:p w14:paraId="41BCF2C6" w14:textId="77777777" w:rsidR="00F119D4" w:rsidRDefault="00F119D4">
      <w:pPr>
        <w:pStyle w:val="TOC3"/>
        <w:tabs>
          <w:tab w:val="right" w:leader="dot" w:pos="9350"/>
        </w:tabs>
        <w:rPr>
          <w:ins w:id="249" w:author="Gerard" w:date="2015-03-22T11:01:00Z"/>
          <w:rFonts w:asciiTheme="minorHAnsi" w:eastAsiaTheme="minorEastAsia" w:hAnsiTheme="minorHAnsi" w:cstheme="minorBidi"/>
          <w:noProof/>
          <w:lang w:eastAsia="ja-JP"/>
        </w:rPr>
      </w:pPr>
      <w:ins w:id="250" w:author="Gerard" w:date="2015-03-22T11:01:00Z">
        <w:r>
          <w:rPr>
            <w:noProof/>
          </w:rPr>
          <w:t>5.2.7. Perfect Osmometer Equilibrium Osmotic Pressure</w:t>
        </w:r>
        <w:r>
          <w:rPr>
            <w:noProof/>
          </w:rPr>
          <w:tab/>
        </w:r>
        <w:r>
          <w:rPr>
            <w:noProof/>
          </w:rPr>
          <w:fldChar w:fldCharType="begin"/>
        </w:r>
        <w:r>
          <w:rPr>
            <w:noProof/>
          </w:rPr>
          <w:instrText xml:space="preserve"> PAGEREF _Toc288641484 \h </w:instrText>
        </w:r>
        <w:r>
          <w:rPr>
            <w:noProof/>
          </w:rPr>
        </w:r>
      </w:ins>
      <w:r>
        <w:rPr>
          <w:noProof/>
        </w:rPr>
        <w:fldChar w:fldCharType="separate"/>
      </w:r>
      <w:ins w:id="251" w:author="Gerard" w:date="2015-03-22T11:01:00Z">
        <w:r>
          <w:rPr>
            <w:noProof/>
          </w:rPr>
          <w:t>76</w:t>
        </w:r>
        <w:r>
          <w:rPr>
            <w:noProof/>
          </w:rPr>
          <w:fldChar w:fldCharType="end"/>
        </w:r>
      </w:ins>
    </w:p>
    <w:p w14:paraId="08BA7F6F" w14:textId="77777777" w:rsidR="00F119D4" w:rsidRDefault="00F119D4">
      <w:pPr>
        <w:pStyle w:val="TOC2"/>
        <w:tabs>
          <w:tab w:val="right" w:leader="dot" w:pos="9350"/>
        </w:tabs>
        <w:rPr>
          <w:ins w:id="252" w:author="Gerard" w:date="2015-03-22T11:01:00Z"/>
          <w:rFonts w:asciiTheme="minorHAnsi" w:eastAsiaTheme="minorEastAsia" w:hAnsiTheme="minorHAnsi" w:cstheme="minorBidi"/>
          <w:noProof/>
          <w:lang w:eastAsia="ja-JP"/>
        </w:rPr>
      </w:pPr>
      <w:ins w:id="253" w:author="Gerard" w:date="2015-03-22T11:01:00Z">
        <w:r>
          <w:rPr>
            <w:noProof/>
          </w:rPr>
          <w:t>5.3. Nearly-Incompressible Materials</w:t>
        </w:r>
        <w:r>
          <w:rPr>
            <w:noProof/>
          </w:rPr>
          <w:tab/>
        </w:r>
        <w:r>
          <w:rPr>
            <w:noProof/>
          </w:rPr>
          <w:fldChar w:fldCharType="begin"/>
        </w:r>
        <w:r>
          <w:rPr>
            <w:noProof/>
          </w:rPr>
          <w:instrText xml:space="preserve"> PAGEREF _Toc288641485 \h </w:instrText>
        </w:r>
        <w:r>
          <w:rPr>
            <w:noProof/>
          </w:rPr>
        </w:r>
      </w:ins>
      <w:r>
        <w:rPr>
          <w:noProof/>
        </w:rPr>
        <w:fldChar w:fldCharType="separate"/>
      </w:r>
      <w:ins w:id="254" w:author="Gerard" w:date="2015-03-22T11:01:00Z">
        <w:r>
          <w:rPr>
            <w:noProof/>
          </w:rPr>
          <w:t>77</w:t>
        </w:r>
        <w:r>
          <w:rPr>
            <w:noProof/>
          </w:rPr>
          <w:fldChar w:fldCharType="end"/>
        </w:r>
      </w:ins>
    </w:p>
    <w:p w14:paraId="75B76F35" w14:textId="77777777" w:rsidR="00F119D4" w:rsidRDefault="00F119D4">
      <w:pPr>
        <w:pStyle w:val="TOC3"/>
        <w:tabs>
          <w:tab w:val="right" w:leader="dot" w:pos="9350"/>
        </w:tabs>
        <w:rPr>
          <w:ins w:id="255" w:author="Gerard" w:date="2015-03-22T11:01:00Z"/>
          <w:rFonts w:asciiTheme="minorHAnsi" w:eastAsiaTheme="minorEastAsia" w:hAnsiTheme="minorHAnsi" w:cstheme="minorBidi"/>
          <w:noProof/>
          <w:lang w:eastAsia="ja-JP"/>
        </w:rPr>
      </w:pPr>
      <w:ins w:id="256" w:author="Gerard" w:date="2015-03-22T11:01:00Z">
        <w:r>
          <w:rPr>
            <w:noProof/>
          </w:rPr>
          <w:t>5.3.1. Mooney-Rivlin Hyperelasticity</w:t>
        </w:r>
        <w:r>
          <w:rPr>
            <w:noProof/>
          </w:rPr>
          <w:tab/>
        </w:r>
        <w:r>
          <w:rPr>
            <w:noProof/>
          </w:rPr>
          <w:fldChar w:fldCharType="begin"/>
        </w:r>
        <w:r>
          <w:rPr>
            <w:noProof/>
          </w:rPr>
          <w:instrText xml:space="preserve"> PAGEREF _Toc288641486 \h </w:instrText>
        </w:r>
        <w:r>
          <w:rPr>
            <w:noProof/>
          </w:rPr>
        </w:r>
      </w:ins>
      <w:r>
        <w:rPr>
          <w:noProof/>
        </w:rPr>
        <w:fldChar w:fldCharType="separate"/>
      </w:r>
      <w:ins w:id="257" w:author="Gerard" w:date="2015-03-22T11:01:00Z">
        <w:r>
          <w:rPr>
            <w:noProof/>
          </w:rPr>
          <w:t>77</w:t>
        </w:r>
        <w:r>
          <w:rPr>
            <w:noProof/>
          </w:rPr>
          <w:fldChar w:fldCharType="end"/>
        </w:r>
      </w:ins>
    </w:p>
    <w:p w14:paraId="193232B3" w14:textId="77777777" w:rsidR="00F119D4" w:rsidRDefault="00F119D4">
      <w:pPr>
        <w:pStyle w:val="TOC3"/>
        <w:tabs>
          <w:tab w:val="right" w:leader="dot" w:pos="9350"/>
        </w:tabs>
        <w:rPr>
          <w:ins w:id="258" w:author="Gerard" w:date="2015-03-22T11:01:00Z"/>
          <w:rFonts w:asciiTheme="minorHAnsi" w:eastAsiaTheme="minorEastAsia" w:hAnsiTheme="minorHAnsi" w:cstheme="minorBidi"/>
          <w:noProof/>
          <w:lang w:eastAsia="ja-JP"/>
        </w:rPr>
      </w:pPr>
      <w:ins w:id="259" w:author="Gerard" w:date="2015-03-22T11:01:00Z">
        <w:r>
          <w:rPr>
            <w:noProof/>
          </w:rPr>
          <w:t>5.3.2. Ogden Hyperelastic</w:t>
        </w:r>
        <w:r>
          <w:rPr>
            <w:noProof/>
          </w:rPr>
          <w:tab/>
        </w:r>
        <w:r>
          <w:rPr>
            <w:noProof/>
          </w:rPr>
          <w:fldChar w:fldCharType="begin"/>
        </w:r>
        <w:r>
          <w:rPr>
            <w:noProof/>
          </w:rPr>
          <w:instrText xml:space="preserve"> PAGEREF _Toc288641487 \h </w:instrText>
        </w:r>
        <w:r>
          <w:rPr>
            <w:noProof/>
          </w:rPr>
        </w:r>
      </w:ins>
      <w:r>
        <w:rPr>
          <w:noProof/>
        </w:rPr>
        <w:fldChar w:fldCharType="separate"/>
      </w:r>
      <w:ins w:id="260" w:author="Gerard" w:date="2015-03-22T11:01:00Z">
        <w:r>
          <w:rPr>
            <w:noProof/>
          </w:rPr>
          <w:t>77</w:t>
        </w:r>
        <w:r>
          <w:rPr>
            <w:noProof/>
          </w:rPr>
          <w:fldChar w:fldCharType="end"/>
        </w:r>
      </w:ins>
    </w:p>
    <w:p w14:paraId="35CFCCFA" w14:textId="77777777" w:rsidR="00F119D4" w:rsidRDefault="00F119D4">
      <w:pPr>
        <w:pStyle w:val="TOC3"/>
        <w:tabs>
          <w:tab w:val="right" w:leader="dot" w:pos="9350"/>
        </w:tabs>
        <w:rPr>
          <w:ins w:id="261" w:author="Gerard" w:date="2015-03-22T11:01:00Z"/>
          <w:rFonts w:asciiTheme="minorHAnsi" w:eastAsiaTheme="minorEastAsia" w:hAnsiTheme="minorHAnsi" w:cstheme="minorBidi"/>
          <w:noProof/>
          <w:lang w:eastAsia="ja-JP"/>
        </w:rPr>
      </w:pPr>
      <w:ins w:id="262" w:author="Gerard" w:date="2015-03-22T11:01:00Z">
        <w:r>
          <w:rPr>
            <w:noProof/>
          </w:rPr>
          <w:t>5.3.3. Veronda-Westmann Hyperelasticity</w:t>
        </w:r>
        <w:r>
          <w:rPr>
            <w:noProof/>
          </w:rPr>
          <w:tab/>
        </w:r>
        <w:r>
          <w:rPr>
            <w:noProof/>
          </w:rPr>
          <w:fldChar w:fldCharType="begin"/>
        </w:r>
        <w:r>
          <w:rPr>
            <w:noProof/>
          </w:rPr>
          <w:instrText xml:space="preserve"> PAGEREF _Toc288641488 \h </w:instrText>
        </w:r>
        <w:r>
          <w:rPr>
            <w:noProof/>
          </w:rPr>
        </w:r>
      </w:ins>
      <w:r>
        <w:rPr>
          <w:noProof/>
        </w:rPr>
        <w:fldChar w:fldCharType="separate"/>
      </w:r>
      <w:ins w:id="263" w:author="Gerard" w:date="2015-03-22T11:01:00Z">
        <w:r>
          <w:rPr>
            <w:noProof/>
          </w:rPr>
          <w:t>78</w:t>
        </w:r>
        <w:r>
          <w:rPr>
            <w:noProof/>
          </w:rPr>
          <w:fldChar w:fldCharType="end"/>
        </w:r>
      </w:ins>
    </w:p>
    <w:p w14:paraId="7FF76563" w14:textId="77777777" w:rsidR="00F119D4" w:rsidRDefault="00F119D4">
      <w:pPr>
        <w:pStyle w:val="TOC3"/>
        <w:tabs>
          <w:tab w:val="right" w:leader="dot" w:pos="9350"/>
        </w:tabs>
        <w:rPr>
          <w:ins w:id="264" w:author="Gerard" w:date="2015-03-22T11:01:00Z"/>
          <w:rFonts w:asciiTheme="minorHAnsi" w:eastAsiaTheme="minorEastAsia" w:hAnsiTheme="minorHAnsi" w:cstheme="minorBidi"/>
          <w:noProof/>
          <w:lang w:eastAsia="ja-JP"/>
        </w:rPr>
      </w:pPr>
      <w:ins w:id="265" w:author="Gerard" w:date="2015-03-22T11:01:00Z">
        <w:r>
          <w:rPr>
            <w:noProof/>
          </w:rPr>
          <w:t>5.3.4. Arruda-Boyce Hyperelasticity</w:t>
        </w:r>
        <w:r>
          <w:rPr>
            <w:noProof/>
          </w:rPr>
          <w:tab/>
        </w:r>
        <w:r>
          <w:rPr>
            <w:noProof/>
          </w:rPr>
          <w:fldChar w:fldCharType="begin"/>
        </w:r>
        <w:r>
          <w:rPr>
            <w:noProof/>
          </w:rPr>
          <w:instrText xml:space="preserve"> PAGEREF _Toc288641489 \h </w:instrText>
        </w:r>
        <w:r>
          <w:rPr>
            <w:noProof/>
          </w:rPr>
        </w:r>
      </w:ins>
      <w:r>
        <w:rPr>
          <w:noProof/>
        </w:rPr>
        <w:fldChar w:fldCharType="separate"/>
      </w:r>
      <w:ins w:id="266" w:author="Gerard" w:date="2015-03-22T11:01:00Z">
        <w:r>
          <w:rPr>
            <w:noProof/>
          </w:rPr>
          <w:t>78</w:t>
        </w:r>
        <w:r>
          <w:rPr>
            <w:noProof/>
          </w:rPr>
          <w:fldChar w:fldCharType="end"/>
        </w:r>
      </w:ins>
    </w:p>
    <w:p w14:paraId="50F98D9C" w14:textId="77777777" w:rsidR="00F119D4" w:rsidRDefault="00F119D4">
      <w:pPr>
        <w:pStyle w:val="TOC3"/>
        <w:tabs>
          <w:tab w:val="right" w:leader="dot" w:pos="9350"/>
        </w:tabs>
        <w:rPr>
          <w:ins w:id="267" w:author="Gerard" w:date="2015-03-22T11:01:00Z"/>
          <w:rFonts w:asciiTheme="minorHAnsi" w:eastAsiaTheme="minorEastAsia" w:hAnsiTheme="minorHAnsi" w:cstheme="minorBidi"/>
          <w:noProof/>
          <w:lang w:eastAsia="ja-JP"/>
        </w:rPr>
      </w:pPr>
      <w:ins w:id="268" w:author="Gerard" w:date="2015-03-22T11:01:00Z">
        <w:r>
          <w:rPr>
            <w:noProof/>
          </w:rPr>
          <w:t>5.3.5. Transversely Isotropic Hyperelastic</w:t>
        </w:r>
        <w:r>
          <w:rPr>
            <w:noProof/>
          </w:rPr>
          <w:tab/>
        </w:r>
        <w:r>
          <w:rPr>
            <w:noProof/>
          </w:rPr>
          <w:fldChar w:fldCharType="begin"/>
        </w:r>
        <w:r>
          <w:rPr>
            <w:noProof/>
          </w:rPr>
          <w:instrText xml:space="preserve"> PAGEREF _Toc288641490 \h </w:instrText>
        </w:r>
        <w:r>
          <w:rPr>
            <w:noProof/>
          </w:rPr>
        </w:r>
      </w:ins>
      <w:r>
        <w:rPr>
          <w:noProof/>
        </w:rPr>
        <w:fldChar w:fldCharType="separate"/>
      </w:r>
      <w:ins w:id="269" w:author="Gerard" w:date="2015-03-22T11:01:00Z">
        <w:r>
          <w:rPr>
            <w:noProof/>
          </w:rPr>
          <w:t>79</w:t>
        </w:r>
        <w:r>
          <w:rPr>
            <w:noProof/>
          </w:rPr>
          <w:fldChar w:fldCharType="end"/>
        </w:r>
      </w:ins>
    </w:p>
    <w:p w14:paraId="10BA8340" w14:textId="77777777" w:rsidR="00F119D4" w:rsidRDefault="00F119D4">
      <w:pPr>
        <w:pStyle w:val="TOC3"/>
        <w:tabs>
          <w:tab w:val="right" w:leader="dot" w:pos="9350"/>
        </w:tabs>
        <w:rPr>
          <w:ins w:id="270" w:author="Gerard" w:date="2015-03-22T11:01:00Z"/>
          <w:rFonts w:asciiTheme="minorHAnsi" w:eastAsiaTheme="minorEastAsia" w:hAnsiTheme="minorHAnsi" w:cstheme="minorBidi"/>
          <w:noProof/>
          <w:lang w:eastAsia="ja-JP"/>
        </w:rPr>
      </w:pPr>
      <w:ins w:id="271" w:author="Gerard" w:date="2015-03-22T11:01:00Z">
        <w:r>
          <w:rPr>
            <w:noProof/>
          </w:rPr>
          <w:t>5.3.6. Ellipsoidal Fiber Distribution</w:t>
        </w:r>
        <w:r>
          <w:rPr>
            <w:noProof/>
          </w:rPr>
          <w:tab/>
        </w:r>
        <w:r>
          <w:rPr>
            <w:noProof/>
          </w:rPr>
          <w:fldChar w:fldCharType="begin"/>
        </w:r>
        <w:r>
          <w:rPr>
            <w:noProof/>
          </w:rPr>
          <w:instrText xml:space="preserve"> PAGEREF _Toc288641491 \h </w:instrText>
        </w:r>
        <w:r>
          <w:rPr>
            <w:noProof/>
          </w:rPr>
        </w:r>
      </w:ins>
      <w:r>
        <w:rPr>
          <w:noProof/>
        </w:rPr>
        <w:fldChar w:fldCharType="separate"/>
      </w:r>
      <w:ins w:id="272" w:author="Gerard" w:date="2015-03-22T11:01:00Z">
        <w:r>
          <w:rPr>
            <w:noProof/>
          </w:rPr>
          <w:t>79</w:t>
        </w:r>
        <w:r>
          <w:rPr>
            <w:noProof/>
          </w:rPr>
          <w:fldChar w:fldCharType="end"/>
        </w:r>
      </w:ins>
    </w:p>
    <w:p w14:paraId="5E49DF1A" w14:textId="77777777" w:rsidR="00F119D4" w:rsidRDefault="00F119D4">
      <w:pPr>
        <w:pStyle w:val="TOC3"/>
        <w:tabs>
          <w:tab w:val="right" w:leader="dot" w:pos="9350"/>
        </w:tabs>
        <w:rPr>
          <w:ins w:id="273" w:author="Gerard" w:date="2015-03-22T11:01:00Z"/>
          <w:rFonts w:asciiTheme="minorHAnsi" w:eastAsiaTheme="minorEastAsia" w:hAnsiTheme="minorHAnsi" w:cstheme="minorBidi"/>
          <w:noProof/>
          <w:lang w:eastAsia="ja-JP"/>
        </w:rPr>
      </w:pPr>
      <w:ins w:id="274" w:author="Gerard" w:date="2015-03-22T11:01:00Z">
        <w:r>
          <w:rPr>
            <w:noProof/>
          </w:rPr>
          <w:t>5.3.7. Fiber with Exponential Power law</w:t>
        </w:r>
        <w:r>
          <w:rPr>
            <w:noProof/>
          </w:rPr>
          <w:tab/>
        </w:r>
        <w:r>
          <w:rPr>
            <w:noProof/>
          </w:rPr>
          <w:fldChar w:fldCharType="begin"/>
        </w:r>
        <w:r>
          <w:rPr>
            <w:noProof/>
          </w:rPr>
          <w:instrText xml:space="preserve"> PAGEREF _Toc288641492 \h </w:instrText>
        </w:r>
        <w:r>
          <w:rPr>
            <w:noProof/>
          </w:rPr>
        </w:r>
      </w:ins>
      <w:r>
        <w:rPr>
          <w:noProof/>
        </w:rPr>
        <w:fldChar w:fldCharType="separate"/>
      </w:r>
      <w:ins w:id="275" w:author="Gerard" w:date="2015-03-22T11:01:00Z">
        <w:r>
          <w:rPr>
            <w:noProof/>
          </w:rPr>
          <w:t>80</w:t>
        </w:r>
        <w:r>
          <w:rPr>
            <w:noProof/>
          </w:rPr>
          <w:fldChar w:fldCharType="end"/>
        </w:r>
      </w:ins>
    </w:p>
    <w:p w14:paraId="5300D2C5" w14:textId="77777777" w:rsidR="00F119D4" w:rsidRDefault="00F119D4">
      <w:pPr>
        <w:pStyle w:val="TOC3"/>
        <w:tabs>
          <w:tab w:val="right" w:leader="dot" w:pos="9350"/>
        </w:tabs>
        <w:rPr>
          <w:ins w:id="276" w:author="Gerard" w:date="2015-03-22T11:01:00Z"/>
          <w:rFonts w:asciiTheme="minorHAnsi" w:eastAsiaTheme="minorEastAsia" w:hAnsiTheme="minorHAnsi" w:cstheme="minorBidi"/>
          <w:noProof/>
          <w:lang w:eastAsia="ja-JP"/>
        </w:rPr>
      </w:pPr>
      <w:ins w:id="277" w:author="Gerard" w:date="2015-03-22T11:01:00Z">
        <w:r>
          <w:rPr>
            <w:noProof/>
          </w:rPr>
          <w:t>5.3.8. Fung Orthotropic</w:t>
        </w:r>
        <w:r>
          <w:rPr>
            <w:noProof/>
          </w:rPr>
          <w:tab/>
        </w:r>
        <w:r>
          <w:rPr>
            <w:noProof/>
          </w:rPr>
          <w:fldChar w:fldCharType="begin"/>
        </w:r>
        <w:r>
          <w:rPr>
            <w:noProof/>
          </w:rPr>
          <w:instrText xml:space="preserve"> PAGEREF _Toc288641493 \h </w:instrText>
        </w:r>
        <w:r>
          <w:rPr>
            <w:noProof/>
          </w:rPr>
        </w:r>
      </w:ins>
      <w:r>
        <w:rPr>
          <w:noProof/>
        </w:rPr>
        <w:fldChar w:fldCharType="separate"/>
      </w:r>
      <w:ins w:id="278" w:author="Gerard" w:date="2015-03-22T11:01:00Z">
        <w:r>
          <w:rPr>
            <w:noProof/>
          </w:rPr>
          <w:t>81</w:t>
        </w:r>
        <w:r>
          <w:rPr>
            <w:noProof/>
          </w:rPr>
          <w:fldChar w:fldCharType="end"/>
        </w:r>
      </w:ins>
    </w:p>
    <w:p w14:paraId="61A29FBD" w14:textId="77777777" w:rsidR="00F119D4" w:rsidRDefault="00F119D4">
      <w:pPr>
        <w:pStyle w:val="TOC3"/>
        <w:tabs>
          <w:tab w:val="right" w:leader="dot" w:pos="9350"/>
        </w:tabs>
        <w:rPr>
          <w:ins w:id="279" w:author="Gerard" w:date="2015-03-22T11:01:00Z"/>
          <w:rFonts w:asciiTheme="minorHAnsi" w:eastAsiaTheme="minorEastAsia" w:hAnsiTheme="minorHAnsi" w:cstheme="minorBidi"/>
          <w:noProof/>
          <w:lang w:eastAsia="ja-JP"/>
        </w:rPr>
      </w:pPr>
      <w:ins w:id="280" w:author="Gerard" w:date="2015-03-22T11:01:00Z">
        <w:r>
          <w:rPr>
            <w:noProof/>
          </w:rPr>
          <w:t>5.3.9. Tension-Compression Nonlinear Orthotropic</w:t>
        </w:r>
        <w:r>
          <w:rPr>
            <w:noProof/>
          </w:rPr>
          <w:tab/>
        </w:r>
        <w:r>
          <w:rPr>
            <w:noProof/>
          </w:rPr>
          <w:fldChar w:fldCharType="begin"/>
        </w:r>
        <w:r>
          <w:rPr>
            <w:noProof/>
          </w:rPr>
          <w:instrText xml:space="preserve"> PAGEREF _Toc288641494 \h </w:instrText>
        </w:r>
        <w:r>
          <w:rPr>
            <w:noProof/>
          </w:rPr>
        </w:r>
      </w:ins>
      <w:r>
        <w:rPr>
          <w:noProof/>
        </w:rPr>
        <w:fldChar w:fldCharType="separate"/>
      </w:r>
      <w:ins w:id="281" w:author="Gerard" w:date="2015-03-22T11:01:00Z">
        <w:r>
          <w:rPr>
            <w:noProof/>
          </w:rPr>
          <w:t>81</w:t>
        </w:r>
        <w:r>
          <w:rPr>
            <w:noProof/>
          </w:rPr>
          <w:fldChar w:fldCharType="end"/>
        </w:r>
      </w:ins>
    </w:p>
    <w:p w14:paraId="36D6FD23" w14:textId="77777777" w:rsidR="00F119D4" w:rsidRDefault="00F119D4">
      <w:pPr>
        <w:pStyle w:val="TOC2"/>
        <w:tabs>
          <w:tab w:val="right" w:leader="dot" w:pos="9350"/>
        </w:tabs>
        <w:rPr>
          <w:ins w:id="282" w:author="Gerard" w:date="2015-03-22T11:01:00Z"/>
          <w:rFonts w:asciiTheme="minorHAnsi" w:eastAsiaTheme="minorEastAsia" w:hAnsiTheme="minorHAnsi" w:cstheme="minorBidi"/>
          <w:noProof/>
          <w:lang w:eastAsia="ja-JP"/>
        </w:rPr>
      </w:pPr>
      <w:ins w:id="283" w:author="Gerard" w:date="2015-03-22T11:01:00Z">
        <w:r>
          <w:rPr>
            <w:noProof/>
          </w:rPr>
          <w:t>5.4. Viscoelasticity</w:t>
        </w:r>
        <w:r>
          <w:rPr>
            <w:noProof/>
          </w:rPr>
          <w:tab/>
        </w:r>
        <w:r>
          <w:rPr>
            <w:noProof/>
          </w:rPr>
          <w:fldChar w:fldCharType="begin"/>
        </w:r>
        <w:r>
          <w:rPr>
            <w:noProof/>
          </w:rPr>
          <w:instrText xml:space="preserve"> PAGEREF _Toc288641495 \h </w:instrText>
        </w:r>
        <w:r>
          <w:rPr>
            <w:noProof/>
          </w:rPr>
        </w:r>
      </w:ins>
      <w:r>
        <w:rPr>
          <w:noProof/>
        </w:rPr>
        <w:fldChar w:fldCharType="separate"/>
      </w:r>
      <w:ins w:id="284" w:author="Gerard" w:date="2015-03-22T11:01:00Z">
        <w:r>
          <w:rPr>
            <w:noProof/>
          </w:rPr>
          <w:t>82</w:t>
        </w:r>
        <w:r>
          <w:rPr>
            <w:noProof/>
          </w:rPr>
          <w:fldChar w:fldCharType="end"/>
        </w:r>
      </w:ins>
    </w:p>
    <w:p w14:paraId="70B9FBA2" w14:textId="77777777" w:rsidR="00F119D4" w:rsidRDefault="00F119D4">
      <w:pPr>
        <w:pStyle w:val="TOC2"/>
        <w:tabs>
          <w:tab w:val="right" w:leader="dot" w:pos="9350"/>
        </w:tabs>
        <w:rPr>
          <w:ins w:id="285" w:author="Gerard" w:date="2015-03-22T11:01:00Z"/>
          <w:rFonts w:asciiTheme="minorHAnsi" w:eastAsiaTheme="minorEastAsia" w:hAnsiTheme="minorHAnsi" w:cstheme="minorBidi"/>
          <w:noProof/>
          <w:lang w:eastAsia="ja-JP"/>
        </w:rPr>
      </w:pPr>
      <w:ins w:id="286" w:author="Gerard" w:date="2015-03-22T11:01:00Z">
        <w:r>
          <w:rPr>
            <w:noProof/>
          </w:rPr>
          <w:t>5.5. Reactive Viscoelasticity</w:t>
        </w:r>
        <w:r>
          <w:rPr>
            <w:noProof/>
          </w:rPr>
          <w:tab/>
        </w:r>
        <w:r>
          <w:rPr>
            <w:noProof/>
          </w:rPr>
          <w:fldChar w:fldCharType="begin"/>
        </w:r>
        <w:r>
          <w:rPr>
            <w:noProof/>
          </w:rPr>
          <w:instrText xml:space="preserve"> PAGEREF _Toc288641496 \h </w:instrText>
        </w:r>
        <w:r>
          <w:rPr>
            <w:noProof/>
          </w:rPr>
        </w:r>
      </w:ins>
      <w:r>
        <w:rPr>
          <w:noProof/>
        </w:rPr>
        <w:fldChar w:fldCharType="separate"/>
      </w:r>
      <w:ins w:id="287" w:author="Gerard" w:date="2015-03-22T11:01:00Z">
        <w:r>
          <w:rPr>
            <w:noProof/>
          </w:rPr>
          <w:t>84</w:t>
        </w:r>
        <w:r>
          <w:rPr>
            <w:noProof/>
          </w:rPr>
          <w:fldChar w:fldCharType="end"/>
        </w:r>
      </w:ins>
    </w:p>
    <w:p w14:paraId="29F7607A" w14:textId="77777777" w:rsidR="00F119D4" w:rsidRDefault="00F119D4">
      <w:pPr>
        <w:pStyle w:val="TOC2"/>
        <w:tabs>
          <w:tab w:val="right" w:leader="dot" w:pos="9350"/>
        </w:tabs>
        <w:rPr>
          <w:ins w:id="288" w:author="Gerard" w:date="2015-03-22T11:01:00Z"/>
          <w:rFonts w:asciiTheme="minorHAnsi" w:eastAsiaTheme="minorEastAsia" w:hAnsiTheme="minorHAnsi" w:cstheme="minorBidi"/>
          <w:noProof/>
          <w:lang w:eastAsia="ja-JP"/>
        </w:rPr>
      </w:pPr>
      <w:ins w:id="289" w:author="Gerard" w:date="2015-03-22T11:01:00Z">
        <w:r>
          <w:rPr>
            <w:noProof/>
          </w:rPr>
          <w:t>5.6. Hydraulic Permeability</w:t>
        </w:r>
        <w:r>
          <w:rPr>
            <w:noProof/>
          </w:rPr>
          <w:tab/>
        </w:r>
        <w:r>
          <w:rPr>
            <w:noProof/>
          </w:rPr>
          <w:fldChar w:fldCharType="begin"/>
        </w:r>
        <w:r>
          <w:rPr>
            <w:noProof/>
          </w:rPr>
          <w:instrText xml:space="preserve"> PAGEREF _Toc288641497 \h </w:instrText>
        </w:r>
        <w:r>
          <w:rPr>
            <w:noProof/>
          </w:rPr>
        </w:r>
      </w:ins>
      <w:r>
        <w:rPr>
          <w:noProof/>
        </w:rPr>
        <w:fldChar w:fldCharType="separate"/>
      </w:r>
      <w:ins w:id="290" w:author="Gerard" w:date="2015-03-22T11:01:00Z">
        <w:r>
          <w:rPr>
            <w:noProof/>
          </w:rPr>
          <w:t>86</w:t>
        </w:r>
        <w:r>
          <w:rPr>
            <w:noProof/>
          </w:rPr>
          <w:fldChar w:fldCharType="end"/>
        </w:r>
      </w:ins>
    </w:p>
    <w:p w14:paraId="123CEE15" w14:textId="77777777" w:rsidR="00F119D4" w:rsidRDefault="00F119D4">
      <w:pPr>
        <w:pStyle w:val="TOC3"/>
        <w:tabs>
          <w:tab w:val="right" w:leader="dot" w:pos="9350"/>
        </w:tabs>
        <w:rPr>
          <w:ins w:id="291" w:author="Gerard" w:date="2015-03-22T11:01:00Z"/>
          <w:rFonts w:asciiTheme="minorHAnsi" w:eastAsiaTheme="minorEastAsia" w:hAnsiTheme="minorHAnsi" w:cstheme="minorBidi"/>
          <w:noProof/>
          <w:lang w:eastAsia="ja-JP"/>
        </w:rPr>
      </w:pPr>
      <w:ins w:id="292" w:author="Gerard" w:date="2015-03-22T11:01:00Z">
        <w:r>
          <w:rPr>
            <w:noProof/>
          </w:rPr>
          <w:t>5.6.1. Constant Isotropic Permeability</w:t>
        </w:r>
        <w:r>
          <w:rPr>
            <w:noProof/>
          </w:rPr>
          <w:tab/>
        </w:r>
        <w:r>
          <w:rPr>
            <w:noProof/>
          </w:rPr>
          <w:fldChar w:fldCharType="begin"/>
        </w:r>
        <w:r>
          <w:rPr>
            <w:noProof/>
          </w:rPr>
          <w:instrText xml:space="preserve"> PAGEREF _Toc288641498 \h </w:instrText>
        </w:r>
        <w:r>
          <w:rPr>
            <w:noProof/>
          </w:rPr>
        </w:r>
      </w:ins>
      <w:r>
        <w:rPr>
          <w:noProof/>
        </w:rPr>
        <w:fldChar w:fldCharType="separate"/>
      </w:r>
      <w:ins w:id="293" w:author="Gerard" w:date="2015-03-22T11:01:00Z">
        <w:r>
          <w:rPr>
            <w:noProof/>
          </w:rPr>
          <w:t>86</w:t>
        </w:r>
        <w:r>
          <w:rPr>
            <w:noProof/>
          </w:rPr>
          <w:fldChar w:fldCharType="end"/>
        </w:r>
      </w:ins>
    </w:p>
    <w:p w14:paraId="4686533A" w14:textId="77777777" w:rsidR="00F119D4" w:rsidRDefault="00F119D4">
      <w:pPr>
        <w:pStyle w:val="TOC3"/>
        <w:tabs>
          <w:tab w:val="right" w:leader="dot" w:pos="9350"/>
        </w:tabs>
        <w:rPr>
          <w:ins w:id="294" w:author="Gerard" w:date="2015-03-22T11:01:00Z"/>
          <w:rFonts w:asciiTheme="minorHAnsi" w:eastAsiaTheme="minorEastAsia" w:hAnsiTheme="minorHAnsi" w:cstheme="minorBidi"/>
          <w:noProof/>
          <w:lang w:eastAsia="ja-JP"/>
        </w:rPr>
      </w:pPr>
      <w:ins w:id="295" w:author="Gerard" w:date="2015-03-22T11:01:00Z">
        <w:r>
          <w:rPr>
            <w:noProof/>
          </w:rPr>
          <w:t>5.6.2. Holmes-Mow</w:t>
        </w:r>
        <w:r>
          <w:rPr>
            <w:noProof/>
          </w:rPr>
          <w:tab/>
        </w:r>
        <w:r>
          <w:rPr>
            <w:noProof/>
          </w:rPr>
          <w:fldChar w:fldCharType="begin"/>
        </w:r>
        <w:r>
          <w:rPr>
            <w:noProof/>
          </w:rPr>
          <w:instrText xml:space="preserve"> PAGEREF _Toc288641499 \h </w:instrText>
        </w:r>
        <w:r>
          <w:rPr>
            <w:noProof/>
          </w:rPr>
        </w:r>
      </w:ins>
      <w:r>
        <w:rPr>
          <w:noProof/>
        </w:rPr>
        <w:fldChar w:fldCharType="separate"/>
      </w:r>
      <w:ins w:id="296" w:author="Gerard" w:date="2015-03-22T11:01:00Z">
        <w:r>
          <w:rPr>
            <w:noProof/>
          </w:rPr>
          <w:t>86</w:t>
        </w:r>
        <w:r>
          <w:rPr>
            <w:noProof/>
          </w:rPr>
          <w:fldChar w:fldCharType="end"/>
        </w:r>
      </w:ins>
    </w:p>
    <w:p w14:paraId="2A33A95F" w14:textId="77777777" w:rsidR="00F119D4" w:rsidRDefault="00F119D4">
      <w:pPr>
        <w:pStyle w:val="TOC3"/>
        <w:tabs>
          <w:tab w:val="right" w:leader="dot" w:pos="9350"/>
        </w:tabs>
        <w:rPr>
          <w:ins w:id="297" w:author="Gerard" w:date="2015-03-22T11:01:00Z"/>
          <w:rFonts w:asciiTheme="minorHAnsi" w:eastAsiaTheme="minorEastAsia" w:hAnsiTheme="minorHAnsi" w:cstheme="minorBidi"/>
          <w:noProof/>
          <w:lang w:eastAsia="ja-JP"/>
        </w:rPr>
      </w:pPr>
      <w:ins w:id="298" w:author="Gerard" w:date="2015-03-22T11:01:00Z">
        <w:r>
          <w:rPr>
            <w:noProof/>
          </w:rPr>
          <w:t>5.6.3. Referentially Isotropic Permeability</w:t>
        </w:r>
        <w:r>
          <w:rPr>
            <w:noProof/>
          </w:rPr>
          <w:tab/>
        </w:r>
        <w:r>
          <w:rPr>
            <w:noProof/>
          </w:rPr>
          <w:fldChar w:fldCharType="begin"/>
        </w:r>
        <w:r>
          <w:rPr>
            <w:noProof/>
          </w:rPr>
          <w:instrText xml:space="preserve"> PAGEREF _Toc288641500 \h </w:instrText>
        </w:r>
        <w:r>
          <w:rPr>
            <w:noProof/>
          </w:rPr>
        </w:r>
      </w:ins>
      <w:r>
        <w:rPr>
          <w:noProof/>
        </w:rPr>
        <w:fldChar w:fldCharType="separate"/>
      </w:r>
      <w:ins w:id="299" w:author="Gerard" w:date="2015-03-22T11:01:00Z">
        <w:r>
          <w:rPr>
            <w:noProof/>
          </w:rPr>
          <w:t>86</w:t>
        </w:r>
        <w:r>
          <w:rPr>
            <w:noProof/>
          </w:rPr>
          <w:fldChar w:fldCharType="end"/>
        </w:r>
      </w:ins>
    </w:p>
    <w:p w14:paraId="1AF55810" w14:textId="77777777" w:rsidR="00F119D4" w:rsidRDefault="00F119D4">
      <w:pPr>
        <w:pStyle w:val="TOC3"/>
        <w:tabs>
          <w:tab w:val="right" w:leader="dot" w:pos="9350"/>
        </w:tabs>
        <w:rPr>
          <w:ins w:id="300" w:author="Gerard" w:date="2015-03-22T11:01:00Z"/>
          <w:rFonts w:asciiTheme="minorHAnsi" w:eastAsiaTheme="minorEastAsia" w:hAnsiTheme="minorHAnsi" w:cstheme="minorBidi"/>
          <w:noProof/>
          <w:lang w:eastAsia="ja-JP"/>
        </w:rPr>
      </w:pPr>
      <w:ins w:id="301" w:author="Gerard" w:date="2015-03-22T11:01:00Z">
        <w:r>
          <w:rPr>
            <w:noProof/>
          </w:rPr>
          <w:t>5.6.4. Referentially Orthotropic Permeability</w:t>
        </w:r>
        <w:r>
          <w:rPr>
            <w:noProof/>
          </w:rPr>
          <w:tab/>
        </w:r>
        <w:r>
          <w:rPr>
            <w:noProof/>
          </w:rPr>
          <w:fldChar w:fldCharType="begin"/>
        </w:r>
        <w:r>
          <w:rPr>
            <w:noProof/>
          </w:rPr>
          <w:instrText xml:space="preserve"> PAGEREF _Toc288641501 \h </w:instrText>
        </w:r>
        <w:r>
          <w:rPr>
            <w:noProof/>
          </w:rPr>
        </w:r>
      </w:ins>
      <w:r>
        <w:rPr>
          <w:noProof/>
        </w:rPr>
        <w:fldChar w:fldCharType="separate"/>
      </w:r>
      <w:ins w:id="302" w:author="Gerard" w:date="2015-03-22T11:01:00Z">
        <w:r>
          <w:rPr>
            <w:noProof/>
          </w:rPr>
          <w:t>86</w:t>
        </w:r>
        <w:r>
          <w:rPr>
            <w:noProof/>
          </w:rPr>
          <w:fldChar w:fldCharType="end"/>
        </w:r>
      </w:ins>
    </w:p>
    <w:p w14:paraId="51401A47" w14:textId="77777777" w:rsidR="00F119D4" w:rsidRDefault="00F119D4">
      <w:pPr>
        <w:pStyle w:val="TOC3"/>
        <w:tabs>
          <w:tab w:val="right" w:leader="dot" w:pos="9350"/>
        </w:tabs>
        <w:rPr>
          <w:ins w:id="303" w:author="Gerard" w:date="2015-03-22T11:01:00Z"/>
          <w:rFonts w:asciiTheme="minorHAnsi" w:eastAsiaTheme="minorEastAsia" w:hAnsiTheme="minorHAnsi" w:cstheme="minorBidi"/>
          <w:noProof/>
          <w:lang w:eastAsia="ja-JP"/>
        </w:rPr>
      </w:pPr>
      <w:ins w:id="304" w:author="Gerard" w:date="2015-03-22T11:01:00Z">
        <w:r>
          <w:rPr>
            <w:noProof/>
          </w:rPr>
          <w:t>5.6.5. Referentially Transversely Isotropic Permeability</w:t>
        </w:r>
        <w:r>
          <w:rPr>
            <w:noProof/>
          </w:rPr>
          <w:tab/>
        </w:r>
        <w:r>
          <w:rPr>
            <w:noProof/>
          </w:rPr>
          <w:fldChar w:fldCharType="begin"/>
        </w:r>
        <w:r>
          <w:rPr>
            <w:noProof/>
          </w:rPr>
          <w:instrText xml:space="preserve"> PAGEREF _Toc288641502 \h </w:instrText>
        </w:r>
        <w:r>
          <w:rPr>
            <w:noProof/>
          </w:rPr>
        </w:r>
      </w:ins>
      <w:r>
        <w:rPr>
          <w:noProof/>
        </w:rPr>
        <w:fldChar w:fldCharType="separate"/>
      </w:r>
      <w:ins w:id="305" w:author="Gerard" w:date="2015-03-22T11:01:00Z">
        <w:r>
          <w:rPr>
            <w:noProof/>
          </w:rPr>
          <w:t>87</w:t>
        </w:r>
        <w:r>
          <w:rPr>
            <w:noProof/>
          </w:rPr>
          <w:fldChar w:fldCharType="end"/>
        </w:r>
      </w:ins>
    </w:p>
    <w:p w14:paraId="233D060A" w14:textId="77777777" w:rsidR="00F119D4" w:rsidRDefault="00F119D4">
      <w:pPr>
        <w:pStyle w:val="TOC2"/>
        <w:tabs>
          <w:tab w:val="right" w:leader="dot" w:pos="9350"/>
        </w:tabs>
        <w:rPr>
          <w:ins w:id="306" w:author="Gerard" w:date="2015-03-22T11:01:00Z"/>
          <w:rFonts w:asciiTheme="minorHAnsi" w:eastAsiaTheme="minorEastAsia" w:hAnsiTheme="minorHAnsi" w:cstheme="minorBidi"/>
          <w:noProof/>
          <w:lang w:eastAsia="ja-JP"/>
        </w:rPr>
      </w:pPr>
      <w:ins w:id="307" w:author="Gerard" w:date="2015-03-22T11:01:00Z">
        <w:r>
          <w:rPr>
            <w:noProof/>
          </w:rPr>
          <w:t>5.7. Solute Diffusivity</w:t>
        </w:r>
        <w:r>
          <w:rPr>
            <w:noProof/>
          </w:rPr>
          <w:tab/>
        </w:r>
        <w:r>
          <w:rPr>
            <w:noProof/>
          </w:rPr>
          <w:fldChar w:fldCharType="begin"/>
        </w:r>
        <w:r>
          <w:rPr>
            <w:noProof/>
          </w:rPr>
          <w:instrText xml:space="preserve"> PAGEREF _Toc288641503 \h </w:instrText>
        </w:r>
        <w:r>
          <w:rPr>
            <w:noProof/>
          </w:rPr>
        </w:r>
      </w:ins>
      <w:r>
        <w:rPr>
          <w:noProof/>
        </w:rPr>
        <w:fldChar w:fldCharType="separate"/>
      </w:r>
      <w:ins w:id="308" w:author="Gerard" w:date="2015-03-22T11:01:00Z">
        <w:r>
          <w:rPr>
            <w:noProof/>
          </w:rPr>
          <w:t>88</w:t>
        </w:r>
        <w:r>
          <w:rPr>
            <w:noProof/>
          </w:rPr>
          <w:fldChar w:fldCharType="end"/>
        </w:r>
      </w:ins>
    </w:p>
    <w:p w14:paraId="771D64DA" w14:textId="77777777" w:rsidR="00F119D4" w:rsidRDefault="00F119D4">
      <w:pPr>
        <w:pStyle w:val="TOC3"/>
        <w:tabs>
          <w:tab w:val="right" w:leader="dot" w:pos="9350"/>
        </w:tabs>
        <w:rPr>
          <w:ins w:id="309" w:author="Gerard" w:date="2015-03-22T11:01:00Z"/>
          <w:rFonts w:asciiTheme="minorHAnsi" w:eastAsiaTheme="minorEastAsia" w:hAnsiTheme="minorHAnsi" w:cstheme="minorBidi"/>
          <w:noProof/>
          <w:lang w:eastAsia="ja-JP"/>
        </w:rPr>
      </w:pPr>
      <w:ins w:id="310" w:author="Gerard" w:date="2015-03-22T11:01:00Z">
        <w:r>
          <w:rPr>
            <w:noProof/>
          </w:rPr>
          <w:t>5.7.1. Constant Isotropic Diffusivity</w:t>
        </w:r>
        <w:r>
          <w:rPr>
            <w:noProof/>
          </w:rPr>
          <w:tab/>
        </w:r>
        <w:r>
          <w:rPr>
            <w:noProof/>
          </w:rPr>
          <w:fldChar w:fldCharType="begin"/>
        </w:r>
        <w:r>
          <w:rPr>
            <w:noProof/>
          </w:rPr>
          <w:instrText xml:space="preserve"> PAGEREF _Toc288641504 \h </w:instrText>
        </w:r>
        <w:r>
          <w:rPr>
            <w:noProof/>
          </w:rPr>
        </w:r>
      </w:ins>
      <w:r>
        <w:rPr>
          <w:noProof/>
        </w:rPr>
        <w:fldChar w:fldCharType="separate"/>
      </w:r>
      <w:ins w:id="311" w:author="Gerard" w:date="2015-03-22T11:01:00Z">
        <w:r>
          <w:rPr>
            <w:noProof/>
          </w:rPr>
          <w:t>88</w:t>
        </w:r>
        <w:r>
          <w:rPr>
            <w:noProof/>
          </w:rPr>
          <w:fldChar w:fldCharType="end"/>
        </w:r>
      </w:ins>
    </w:p>
    <w:p w14:paraId="3DB2FA61" w14:textId="77777777" w:rsidR="00F119D4" w:rsidRDefault="00F119D4">
      <w:pPr>
        <w:pStyle w:val="TOC3"/>
        <w:tabs>
          <w:tab w:val="right" w:leader="dot" w:pos="9350"/>
        </w:tabs>
        <w:rPr>
          <w:ins w:id="312" w:author="Gerard" w:date="2015-03-22T11:01:00Z"/>
          <w:rFonts w:asciiTheme="minorHAnsi" w:eastAsiaTheme="minorEastAsia" w:hAnsiTheme="minorHAnsi" w:cstheme="minorBidi"/>
          <w:noProof/>
          <w:lang w:eastAsia="ja-JP"/>
        </w:rPr>
      </w:pPr>
      <w:ins w:id="313" w:author="Gerard" w:date="2015-03-22T11:01:00Z">
        <w:r>
          <w:rPr>
            <w:noProof/>
          </w:rPr>
          <w:t>5.7.2. Constant Orthotropic Diffusivity</w:t>
        </w:r>
        <w:r>
          <w:rPr>
            <w:noProof/>
          </w:rPr>
          <w:tab/>
        </w:r>
        <w:r>
          <w:rPr>
            <w:noProof/>
          </w:rPr>
          <w:fldChar w:fldCharType="begin"/>
        </w:r>
        <w:r>
          <w:rPr>
            <w:noProof/>
          </w:rPr>
          <w:instrText xml:space="preserve"> PAGEREF _Toc288641505 \h </w:instrText>
        </w:r>
        <w:r>
          <w:rPr>
            <w:noProof/>
          </w:rPr>
        </w:r>
      </w:ins>
      <w:r>
        <w:rPr>
          <w:noProof/>
        </w:rPr>
        <w:fldChar w:fldCharType="separate"/>
      </w:r>
      <w:ins w:id="314" w:author="Gerard" w:date="2015-03-22T11:01:00Z">
        <w:r>
          <w:rPr>
            <w:noProof/>
          </w:rPr>
          <w:t>88</w:t>
        </w:r>
        <w:r>
          <w:rPr>
            <w:noProof/>
          </w:rPr>
          <w:fldChar w:fldCharType="end"/>
        </w:r>
      </w:ins>
    </w:p>
    <w:p w14:paraId="163C2665" w14:textId="77777777" w:rsidR="00F119D4" w:rsidRDefault="00F119D4">
      <w:pPr>
        <w:pStyle w:val="TOC3"/>
        <w:tabs>
          <w:tab w:val="right" w:leader="dot" w:pos="9350"/>
        </w:tabs>
        <w:rPr>
          <w:ins w:id="315" w:author="Gerard" w:date="2015-03-22T11:01:00Z"/>
          <w:rFonts w:asciiTheme="minorHAnsi" w:eastAsiaTheme="minorEastAsia" w:hAnsiTheme="minorHAnsi" w:cstheme="minorBidi"/>
          <w:noProof/>
          <w:lang w:eastAsia="ja-JP"/>
        </w:rPr>
      </w:pPr>
      <w:ins w:id="316" w:author="Gerard" w:date="2015-03-22T11:01:00Z">
        <w:r>
          <w:rPr>
            <w:noProof/>
          </w:rPr>
          <w:t>5.7.3. Referentially Isotropic Diffusivity</w:t>
        </w:r>
        <w:r>
          <w:rPr>
            <w:noProof/>
          </w:rPr>
          <w:tab/>
        </w:r>
        <w:r>
          <w:rPr>
            <w:noProof/>
          </w:rPr>
          <w:fldChar w:fldCharType="begin"/>
        </w:r>
        <w:r>
          <w:rPr>
            <w:noProof/>
          </w:rPr>
          <w:instrText xml:space="preserve"> PAGEREF _Toc288641506 \h </w:instrText>
        </w:r>
        <w:r>
          <w:rPr>
            <w:noProof/>
          </w:rPr>
        </w:r>
      </w:ins>
      <w:r>
        <w:rPr>
          <w:noProof/>
        </w:rPr>
        <w:fldChar w:fldCharType="separate"/>
      </w:r>
      <w:ins w:id="317" w:author="Gerard" w:date="2015-03-22T11:01:00Z">
        <w:r>
          <w:rPr>
            <w:noProof/>
          </w:rPr>
          <w:t>88</w:t>
        </w:r>
        <w:r>
          <w:rPr>
            <w:noProof/>
          </w:rPr>
          <w:fldChar w:fldCharType="end"/>
        </w:r>
      </w:ins>
    </w:p>
    <w:p w14:paraId="1C99AB4A" w14:textId="77777777" w:rsidR="00F119D4" w:rsidRDefault="00F119D4">
      <w:pPr>
        <w:pStyle w:val="TOC3"/>
        <w:tabs>
          <w:tab w:val="right" w:leader="dot" w:pos="9350"/>
        </w:tabs>
        <w:rPr>
          <w:ins w:id="318" w:author="Gerard" w:date="2015-03-22T11:01:00Z"/>
          <w:rFonts w:asciiTheme="minorHAnsi" w:eastAsiaTheme="minorEastAsia" w:hAnsiTheme="minorHAnsi" w:cstheme="minorBidi"/>
          <w:noProof/>
          <w:lang w:eastAsia="ja-JP"/>
        </w:rPr>
      </w:pPr>
      <w:ins w:id="319" w:author="Gerard" w:date="2015-03-22T11:01:00Z">
        <w:r>
          <w:rPr>
            <w:noProof/>
          </w:rPr>
          <w:t>5.7.4. Referentially Orthotropic Diffusivity</w:t>
        </w:r>
        <w:r>
          <w:rPr>
            <w:noProof/>
          </w:rPr>
          <w:tab/>
        </w:r>
        <w:r>
          <w:rPr>
            <w:noProof/>
          </w:rPr>
          <w:fldChar w:fldCharType="begin"/>
        </w:r>
        <w:r>
          <w:rPr>
            <w:noProof/>
          </w:rPr>
          <w:instrText xml:space="preserve"> PAGEREF _Toc288641507 \h </w:instrText>
        </w:r>
        <w:r>
          <w:rPr>
            <w:noProof/>
          </w:rPr>
        </w:r>
      </w:ins>
      <w:r>
        <w:rPr>
          <w:noProof/>
        </w:rPr>
        <w:fldChar w:fldCharType="separate"/>
      </w:r>
      <w:ins w:id="320" w:author="Gerard" w:date="2015-03-22T11:01:00Z">
        <w:r>
          <w:rPr>
            <w:noProof/>
          </w:rPr>
          <w:t>88</w:t>
        </w:r>
        <w:r>
          <w:rPr>
            <w:noProof/>
          </w:rPr>
          <w:fldChar w:fldCharType="end"/>
        </w:r>
      </w:ins>
    </w:p>
    <w:p w14:paraId="4E4CEB02" w14:textId="77777777" w:rsidR="00F119D4" w:rsidRDefault="00F119D4">
      <w:pPr>
        <w:pStyle w:val="TOC2"/>
        <w:tabs>
          <w:tab w:val="right" w:leader="dot" w:pos="9350"/>
        </w:tabs>
        <w:rPr>
          <w:ins w:id="321" w:author="Gerard" w:date="2015-03-22T11:01:00Z"/>
          <w:rFonts w:asciiTheme="minorHAnsi" w:eastAsiaTheme="minorEastAsia" w:hAnsiTheme="minorHAnsi" w:cstheme="minorBidi"/>
          <w:noProof/>
          <w:lang w:eastAsia="ja-JP"/>
        </w:rPr>
      </w:pPr>
      <w:ins w:id="322" w:author="Gerard" w:date="2015-03-22T11:01:00Z">
        <w:r>
          <w:rPr>
            <w:noProof/>
          </w:rPr>
          <w:t>5.8. Solute Solubility</w:t>
        </w:r>
        <w:r>
          <w:rPr>
            <w:noProof/>
          </w:rPr>
          <w:tab/>
        </w:r>
        <w:r>
          <w:rPr>
            <w:noProof/>
          </w:rPr>
          <w:fldChar w:fldCharType="begin"/>
        </w:r>
        <w:r>
          <w:rPr>
            <w:noProof/>
          </w:rPr>
          <w:instrText xml:space="preserve"> PAGEREF _Toc288641508 \h </w:instrText>
        </w:r>
        <w:r>
          <w:rPr>
            <w:noProof/>
          </w:rPr>
        </w:r>
      </w:ins>
      <w:r>
        <w:rPr>
          <w:noProof/>
        </w:rPr>
        <w:fldChar w:fldCharType="separate"/>
      </w:r>
      <w:ins w:id="323" w:author="Gerard" w:date="2015-03-22T11:01:00Z">
        <w:r>
          <w:rPr>
            <w:noProof/>
          </w:rPr>
          <w:t>90</w:t>
        </w:r>
        <w:r>
          <w:rPr>
            <w:noProof/>
          </w:rPr>
          <w:fldChar w:fldCharType="end"/>
        </w:r>
      </w:ins>
    </w:p>
    <w:p w14:paraId="77E07D3F" w14:textId="77777777" w:rsidR="00F119D4" w:rsidRDefault="00F119D4">
      <w:pPr>
        <w:pStyle w:val="TOC3"/>
        <w:tabs>
          <w:tab w:val="right" w:leader="dot" w:pos="9350"/>
        </w:tabs>
        <w:rPr>
          <w:ins w:id="324" w:author="Gerard" w:date="2015-03-22T11:01:00Z"/>
          <w:rFonts w:asciiTheme="minorHAnsi" w:eastAsiaTheme="minorEastAsia" w:hAnsiTheme="minorHAnsi" w:cstheme="minorBidi"/>
          <w:noProof/>
          <w:lang w:eastAsia="ja-JP"/>
        </w:rPr>
      </w:pPr>
      <w:ins w:id="325" w:author="Gerard" w:date="2015-03-22T11:01:00Z">
        <w:r>
          <w:rPr>
            <w:noProof/>
          </w:rPr>
          <w:t>5.8.1. Constant Solubility</w:t>
        </w:r>
        <w:r>
          <w:rPr>
            <w:noProof/>
          </w:rPr>
          <w:tab/>
        </w:r>
        <w:r>
          <w:rPr>
            <w:noProof/>
          </w:rPr>
          <w:fldChar w:fldCharType="begin"/>
        </w:r>
        <w:r>
          <w:rPr>
            <w:noProof/>
          </w:rPr>
          <w:instrText xml:space="preserve"> PAGEREF _Toc288641509 \h </w:instrText>
        </w:r>
        <w:r>
          <w:rPr>
            <w:noProof/>
          </w:rPr>
        </w:r>
      </w:ins>
      <w:r>
        <w:rPr>
          <w:noProof/>
        </w:rPr>
        <w:fldChar w:fldCharType="separate"/>
      </w:r>
      <w:ins w:id="326" w:author="Gerard" w:date="2015-03-22T11:01:00Z">
        <w:r>
          <w:rPr>
            <w:noProof/>
          </w:rPr>
          <w:t>90</w:t>
        </w:r>
        <w:r>
          <w:rPr>
            <w:noProof/>
          </w:rPr>
          <w:fldChar w:fldCharType="end"/>
        </w:r>
      </w:ins>
    </w:p>
    <w:p w14:paraId="7A31CBB3" w14:textId="77777777" w:rsidR="00F119D4" w:rsidRDefault="00F119D4">
      <w:pPr>
        <w:pStyle w:val="TOC2"/>
        <w:tabs>
          <w:tab w:val="right" w:leader="dot" w:pos="9350"/>
        </w:tabs>
        <w:rPr>
          <w:ins w:id="327" w:author="Gerard" w:date="2015-03-22T11:01:00Z"/>
          <w:rFonts w:asciiTheme="minorHAnsi" w:eastAsiaTheme="minorEastAsia" w:hAnsiTheme="minorHAnsi" w:cstheme="minorBidi"/>
          <w:noProof/>
          <w:lang w:eastAsia="ja-JP"/>
        </w:rPr>
      </w:pPr>
      <w:ins w:id="328" w:author="Gerard" w:date="2015-03-22T11:01:00Z">
        <w:r>
          <w:rPr>
            <w:noProof/>
          </w:rPr>
          <w:t>5.9. Osmotic Coefficient</w:t>
        </w:r>
        <w:r>
          <w:rPr>
            <w:noProof/>
          </w:rPr>
          <w:tab/>
        </w:r>
        <w:r>
          <w:rPr>
            <w:noProof/>
          </w:rPr>
          <w:fldChar w:fldCharType="begin"/>
        </w:r>
        <w:r>
          <w:rPr>
            <w:noProof/>
          </w:rPr>
          <w:instrText xml:space="preserve"> PAGEREF _Toc288641510 \h </w:instrText>
        </w:r>
        <w:r>
          <w:rPr>
            <w:noProof/>
          </w:rPr>
        </w:r>
      </w:ins>
      <w:r>
        <w:rPr>
          <w:noProof/>
        </w:rPr>
        <w:fldChar w:fldCharType="separate"/>
      </w:r>
      <w:ins w:id="329" w:author="Gerard" w:date="2015-03-22T11:01:00Z">
        <w:r>
          <w:rPr>
            <w:noProof/>
          </w:rPr>
          <w:t>91</w:t>
        </w:r>
        <w:r>
          <w:rPr>
            <w:noProof/>
          </w:rPr>
          <w:fldChar w:fldCharType="end"/>
        </w:r>
      </w:ins>
    </w:p>
    <w:p w14:paraId="63608EEE" w14:textId="77777777" w:rsidR="00F119D4" w:rsidRDefault="00F119D4">
      <w:pPr>
        <w:pStyle w:val="TOC3"/>
        <w:tabs>
          <w:tab w:val="right" w:leader="dot" w:pos="9350"/>
        </w:tabs>
        <w:rPr>
          <w:ins w:id="330" w:author="Gerard" w:date="2015-03-22T11:01:00Z"/>
          <w:rFonts w:asciiTheme="minorHAnsi" w:eastAsiaTheme="minorEastAsia" w:hAnsiTheme="minorHAnsi" w:cstheme="minorBidi"/>
          <w:noProof/>
          <w:lang w:eastAsia="ja-JP"/>
        </w:rPr>
      </w:pPr>
      <w:ins w:id="331" w:author="Gerard" w:date="2015-03-22T11:01:00Z">
        <w:r>
          <w:rPr>
            <w:noProof/>
          </w:rPr>
          <w:t>5.9.1. Constant Osmotic Coefficient</w:t>
        </w:r>
        <w:r>
          <w:rPr>
            <w:noProof/>
          </w:rPr>
          <w:tab/>
        </w:r>
        <w:r>
          <w:rPr>
            <w:noProof/>
          </w:rPr>
          <w:fldChar w:fldCharType="begin"/>
        </w:r>
        <w:r>
          <w:rPr>
            <w:noProof/>
          </w:rPr>
          <w:instrText xml:space="preserve"> PAGEREF _Toc288641511 \h </w:instrText>
        </w:r>
        <w:r>
          <w:rPr>
            <w:noProof/>
          </w:rPr>
        </w:r>
      </w:ins>
      <w:r>
        <w:rPr>
          <w:noProof/>
        </w:rPr>
        <w:fldChar w:fldCharType="separate"/>
      </w:r>
      <w:ins w:id="332" w:author="Gerard" w:date="2015-03-22T11:01:00Z">
        <w:r>
          <w:rPr>
            <w:noProof/>
          </w:rPr>
          <w:t>91</w:t>
        </w:r>
        <w:r>
          <w:rPr>
            <w:noProof/>
          </w:rPr>
          <w:fldChar w:fldCharType="end"/>
        </w:r>
      </w:ins>
    </w:p>
    <w:p w14:paraId="0A5838E0" w14:textId="77777777" w:rsidR="00F119D4" w:rsidRDefault="00F119D4">
      <w:pPr>
        <w:pStyle w:val="TOC2"/>
        <w:tabs>
          <w:tab w:val="right" w:leader="dot" w:pos="9350"/>
        </w:tabs>
        <w:rPr>
          <w:ins w:id="333" w:author="Gerard" w:date="2015-03-22T11:01:00Z"/>
          <w:rFonts w:asciiTheme="minorHAnsi" w:eastAsiaTheme="minorEastAsia" w:hAnsiTheme="minorHAnsi" w:cstheme="minorBidi"/>
          <w:noProof/>
          <w:lang w:eastAsia="ja-JP"/>
        </w:rPr>
      </w:pPr>
      <w:ins w:id="334" w:author="Gerard" w:date="2015-03-22T11:01:00Z">
        <w:r>
          <w:rPr>
            <w:noProof/>
          </w:rPr>
          <w:t>5.10. Active Contraction Model</w:t>
        </w:r>
        <w:r>
          <w:rPr>
            <w:noProof/>
          </w:rPr>
          <w:tab/>
        </w:r>
        <w:r>
          <w:rPr>
            <w:noProof/>
          </w:rPr>
          <w:fldChar w:fldCharType="begin"/>
        </w:r>
        <w:r>
          <w:rPr>
            <w:noProof/>
          </w:rPr>
          <w:instrText xml:space="preserve"> PAGEREF _Toc288641512 \h </w:instrText>
        </w:r>
        <w:r>
          <w:rPr>
            <w:noProof/>
          </w:rPr>
        </w:r>
      </w:ins>
      <w:r>
        <w:rPr>
          <w:noProof/>
        </w:rPr>
        <w:fldChar w:fldCharType="separate"/>
      </w:r>
      <w:ins w:id="335" w:author="Gerard" w:date="2015-03-22T11:01:00Z">
        <w:r>
          <w:rPr>
            <w:noProof/>
          </w:rPr>
          <w:t>92</w:t>
        </w:r>
        <w:r>
          <w:rPr>
            <w:noProof/>
          </w:rPr>
          <w:fldChar w:fldCharType="end"/>
        </w:r>
      </w:ins>
    </w:p>
    <w:p w14:paraId="758A98E0" w14:textId="77777777" w:rsidR="00F119D4" w:rsidRDefault="00F119D4">
      <w:pPr>
        <w:pStyle w:val="TOC2"/>
        <w:tabs>
          <w:tab w:val="right" w:leader="dot" w:pos="9350"/>
        </w:tabs>
        <w:rPr>
          <w:ins w:id="336" w:author="Gerard" w:date="2015-03-22T11:01:00Z"/>
          <w:rFonts w:asciiTheme="minorHAnsi" w:eastAsiaTheme="minorEastAsia" w:hAnsiTheme="minorHAnsi" w:cstheme="minorBidi"/>
          <w:noProof/>
          <w:lang w:eastAsia="ja-JP"/>
        </w:rPr>
      </w:pPr>
      <w:ins w:id="337" w:author="Gerard" w:date="2015-03-22T11:01:00Z">
        <w:r>
          <w:rPr>
            <w:noProof/>
          </w:rPr>
          <w:t>5.11. Prescribed Active Contraction</w:t>
        </w:r>
        <w:r>
          <w:rPr>
            <w:noProof/>
          </w:rPr>
          <w:tab/>
        </w:r>
        <w:r>
          <w:rPr>
            <w:noProof/>
          </w:rPr>
          <w:fldChar w:fldCharType="begin"/>
        </w:r>
        <w:r>
          <w:rPr>
            <w:noProof/>
          </w:rPr>
          <w:instrText xml:space="preserve"> PAGEREF _Toc288641513 \h </w:instrText>
        </w:r>
        <w:r>
          <w:rPr>
            <w:noProof/>
          </w:rPr>
        </w:r>
      </w:ins>
      <w:r>
        <w:rPr>
          <w:noProof/>
        </w:rPr>
        <w:fldChar w:fldCharType="separate"/>
      </w:r>
      <w:ins w:id="338" w:author="Gerard" w:date="2015-03-22T11:01:00Z">
        <w:r>
          <w:rPr>
            <w:noProof/>
          </w:rPr>
          <w:t>93</w:t>
        </w:r>
        <w:r>
          <w:rPr>
            <w:noProof/>
          </w:rPr>
          <w:fldChar w:fldCharType="end"/>
        </w:r>
      </w:ins>
    </w:p>
    <w:p w14:paraId="6117CFB8" w14:textId="77777777" w:rsidR="00F119D4" w:rsidRDefault="00F119D4">
      <w:pPr>
        <w:pStyle w:val="TOC3"/>
        <w:tabs>
          <w:tab w:val="right" w:leader="dot" w:pos="9350"/>
        </w:tabs>
        <w:rPr>
          <w:ins w:id="339" w:author="Gerard" w:date="2015-03-22T11:01:00Z"/>
          <w:rFonts w:asciiTheme="minorHAnsi" w:eastAsiaTheme="minorEastAsia" w:hAnsiTheme="minorHAnsi" w:cstheme="minorBidi"/>
          <w:noProof/>
          <w:lang w:eastAsia="ja-JP"/>
        </w:rPr>
      </w:pPr>
      <w:ins w:id="340" w:author="Gerard" w:date="2015-03-22T11:01:00Z">
        <w:r>
          <w:rPr>
            <w:noProof/>
          </w:rPr>
          <w:t>5.11.1. Uniaxial Active Contraction</w:t>
        </w:r>
        <w:r>
          <w:rPr>
            <w:noProof/>
          </w:rPr>
          <w:tab/>
        </w:r>
        <w:r>
          <w:rPr>
            <w:noProof/>
          </w:rPr>
          <w:fldChar w:fldCharType="begin"/>
        </w:r>
        <w:r>
          <w:rPr>
            <w:noProof/>
          </w:rPr>
          <w:instrText xml:space="preserve"> PAGEREF _Toc288641514 \h </w:instrText>
        </w:r>
        <w:r>
          <w:rPr>
            <w:noProof/>
          </w:rPr>
        </w:r>
      </w:ins>
      <w:r>
        <w:rPr>
          <w:noProof/>
        </w:rPr>
        <w:fldChar w:fldCharType="separate"/>
      </w:r>
      <w:ins w:id="341" w:author="Gerard" w:date="2015-03-22T11:01:00Z">
        <w:r>
          <w:rPr>
            <w:noProof/>
          </w:rPr>
          <w:t>93</w:t>
        </w:r>
        <w:r>
          <w:rPr>
            <w:noProof/>
          </w:rPr>
          <w:fldChar w:fldCharType="end"/>
        </w:r>
      </w:ins>
    </w:p>
    <w:p w14:paraId="6988B9E8" w14:textId="77777777" w:rsidR="00F119D4" w:rsidRDefault="00F119D4">
      <w:pPr>
        <w:pStyle w:val="TOC3"/>
        <w:tabs>
          <w:tab w:val="right" w:leader="dot" w:pos="9350"/>
        </w:tabs>
        <w:rPr>
          <w:ins w:id="342" w:author="Gerard" w:date="2015-03-22T11:01:00Z"/>
          <w:rFonts w:asciiTheme="minorHAnsi" w:eastAsiaTheme="minorEastAsia" w:hAnsiTheme="minorHAnsi" w:cstheme="minorBidi"/>
          <w:noProof/>
          <w:lang w:eastAsia="ja-JP"/>
        </w:rPr>
      </w:pPr>
      <w:ins w:id="343" w:author="Gerard" w:date="2015-03-22T11:01:00Z">
        <w:r>
          <w:rPr>
            <w:noProof/>
          </w:rPr>
          <w:t>5.11.2. Transversely Isotropic Active Contraction</w:t>
        </w:r>
        <w:r>
          <w:rPr>
            <w:noProof/>
          </w:rPr>
          <w:tab/>
        </w:r>
        <w:r>
          <w:rPr>
            <w:noProof/>
          </w:rPr>
          <w:fldChar w:fldCharType="begin"/>
        </w:r>
        <w:r>
          <w:rPr>
            <w:noProof/>
          </w:rPr>
          <w:instrText xml:space="preserve"> PAGEREF _Toc288641515 \h </w:instrText>
        </w:r>
        <w:r>
          <w:rPr>
            <w:noProof/>
          </w:rPr>
        </w:r>
      </w:ins>
      <w:r>
        <w:rPr>
          <w:noProof/>
        </w:rPr>
        <w:fldChar w:fldCharType="separate"/>
      </w:r>
      <w:ins w:id="344" w:author="Gerard" w:date="2015-03-22T11:01:00Z">
        <w:r>
          <w:rPr>
            <w:noProof/>
          </w:rPr>
          <w:t>93</w:t>
        </w:r>
        <w:r>
          <w:rPr>
            <w:noProof/>
          </w:rPr>
          <w:fldChar w:fldCharType="end"/>
        </w:r>
      </w:ins>
    </w:p>
    <w:p w14:paraId="3D50E0FC" w14:textId="77777777" w:rsidR="00F119D4" w:rsidRDefault="00F119D4">
      <w:pPr>
        <w:pStyle w:val="TOC3"/>
        <w:tabs>
          <w:tab w:val="right" w:leader="dot" w:pos="9350"/>
        </w:tabs>
        <w:rPr>
          <w:ins w:id="345" w:author="Gerard" w:date="2015-03-22T11:01:00Z"/>
          <w:rFonts w:asciiTheme="minorHAnsi" w:eastAsiaTheme="minorEastAsia" w:hAnsiTheme="minorHAnsi" w:cstheme="minorBidi"/>
          <w:noProof/>
          <w:lang w:eastAsia="ja-JP"/>
        </w:rPr>
      </w:pPr>
      <w:ins w:id="346" w:author="Gerard" w:date="2015-03-22T11:01:00Z">
        <w:r>
          <w:rPr>
            <w:noProof/>
          </w:rPr>
          <w:t>5.11.3. Isotropic Active Contraction</w:t>
        </w:r>
        <w:r>
          <w:rPr>
            <w:noProof/>
          </w:rPr>
          <w:tab/>
        </w:r>
        <w:r>
          <w:rPr>
            <w:noProof/>
          </w:rPr>
          <w:fldChar w:fldCharType="begin"/>
        </w:r>
        <w:r>
          <w:rPr>
            <w:noProof/>
          </w:rPr>
          <w:instrText xml:space="preserve"> PAGEREF _Toc288641516 \h </w:instrText>
        </w:r>
        <w:r>
          <w:rPr>
            <w:noProof/>
          </w:rPr>
        </w:r>
      </w:ins>
      <w:r>
        <w:rPr>
          <w:noProof/>
        </w:rPr>
        <w:fldChar w:fldCharType="separate"/>
      </w:r>
      <w:ins w:id="347" w:author="Gerard" w:date="2015-03-22T11:01:00Z">
        <w:r>
          <w:rPr>
            <w:noProof/>
          </w:rPr>
          <w:t>93</w:t>
        </w:r>
        <w:r>
          <w:rPr>
            <w:noProof/>
          </w:rPr>
          <w:fldChar w:fldCharType="end"/>
        </w:r>
      </w:ins>
    </w:p>
    <w:p w14:paraId="62D3E602" w14:textId="77777777" w:rsidR="00F119D4" w:rsidRDefault="00F119D4">
      <w:pPr>
        <w:pStyle w:val="TOC2"/>
        <w:tabs>
          <w:tab w:val="right" w:leader="dot" w:pos="9350"/>
        </w:tabs>
        <w:rPr>
          <w:ins w:id="348" w:author="Gerard" w:date="2015-03-22T11:01:00Z"/>
          <w:rFonts w:asciiTheme="minorHAnsi" w:eastAsiaTheme="minorEastAsia" w:hAnsiTheme="minorHAnsi" w:cstheme="minorBidi"/>
          <w:noProof/>
          <w:lang w:eastAsia="ja-JP"/>
        </w:rPr>
      </w:pPr>
      <w:ins w:id="349" w:author="Gerard" w:date="2015-03-22T11:01:00Z">
        <w:r>
          <w:rPr>
            <w:noProof/>
          </w:rPr>
          <w:t>5.12. Chemical Reaction Production Rate</w:t>
        </w:r>
        <w:r>
          <w:rPr>
            <w:noProof/>
          </w:rPr>
          <w:tab/>
        </w:r>
        <w:r>
          <w:rPr>
            <w:noProof/>
          </w:rPr>
          <w:fldChar w:fldCharType="begin"/>
        </w:r>
        <w:r>
          <w:rPr>
            <w:noProof/>
          </w:rPr>
          <w:instrText xml:space="preserve"> PAGEREF _Toc288641517 \h </w:instrText>
        </w:r>
        <w:r>
          <w:rPr>
            <w:noProof/>
          </w:rPr>
        </w:r>
      </w:ins>
      <w:r>
        <w:rPr>
          <w:noProof/>
        </w:rPr>
        <w:fldChar w:fldCharType="separate"/>
      </w:r>
      <w:ins w:id="350" w:author="Gerard" w:date="2015-03-22T11:01:00Z">
        <w:r>
          <w:rPr>
            <w:noProof/>
          </w:rPr>
          <w:t>94</w:t>
        </w:r>
        <w:r>
          <w:rPr>
            <w:noProof/>
          </w:rPr>
          <w:fldChar w:fldCharType="end"/>
        </w:r>
      </w:ins>
    </w:p>
    <w:p w14:paraId="762BB8FC" w14:textId="77777777" w:rsidR="00F119D4" w:rsidRDefault="00F119D4">
      <w:pPr>
        <w:pStyle w:val="TOC3"/>
        <w:tabs>
          <w:tab w:val="right" w:leader="dot" w:pos="9350"/>
        </w:tabs>
        <w:rPr>
          <w:ins w:id="351" w:author="Gerard" w:date="2015-03-22T11:01:00Z"/>
          <w:rFonts w:asciiTheme="minorHAnsi" w:eastAsiaTheme="minorEastAsia" w:hAnsiTheme="minorHAnsi" w:cstheme="minorBidi"/>
          <w:noProof/>
          <w:lang w:eastAsia="ja-JP"/>
        </w:rPr>
      </w:pPr>
      <w:ins w:id="352" w:author="Gerard" w:date="2015-03-22T11:01:00Z">
        <w:r>
          <w:rPr>
            <w:noProof/>
          </w:rPr>
          <w:t>5.12.1. Mass Action Forward</w:t>
        </w:r>
        <w:r>
          <w:rPr>
            <w:noProof/>
          </w:rPr>
          <w:tab/>
        </w:r>
        <w:r>
          <w:rPr>
            <w:noProof/>
          </w:rPr>
          <w:fldChar w:fldCharType="begin"/>
        </w:r>
        <w:r>
          <w:rPr>
            <w:noProof/>
          </w:rPr>
          <w:instrText xml:space="preserve"> PAGEREF _Toc288641518 \h </w:instrText>
        </w:r>
        <w:r>
          <w:rPr>
            <w:noProof/>
          </w:rPr>
        </w:r>
      </w:ins>
      <w:r>
        <w:rPr>
          <w:noProof/>
        </w:rPr>
        <w:fldChar w:fldCharType="separate"/>
      </w:r>
      <w:ins w:id="353" w:author="Gerard" w:date="2015-03-22T11:01:00Z">
        <w:r>
          <w:rPr>
            <w:noProof/>
          </w:rPr>
          <w:t>94</w:t>
        </w:r>
        <w:r>
          <w:rPr>
            <w:noProof/>
          </w:rPr>
          <w:fldChar w:fldCharType="end"/>
        </w:r>
      </w:ins>
    </w:p>
    <w:p w14:paraId="066488B9" w14:textId="77777777" w:rsidR="00F119D4" w:rsidRDefault="00F119D4">
      <w:pPr>
        <w:pStyle w:val="TOC3"/>
        <w:tabs>
          <w:tab w:val="right" w:leader="dot" w:pos="9350"/>
        </w:tabs>
        <w:rPr>
          <w:ins w:id="354" w:author="Gerard" w:date="2015-03-22T11:01:00Z"/>
          <w:rFonts w:asciiTheme="minorHAnsi" w:eastAsiaTheme="minorEastAsia" w:hAnsiTheme="minorHAnsi" w:cstheme="minorBidi"/>
          <w:noProof/>
          <w:lang w:eastAsia="ja-JP"/>
        </w:rPr>
      </w:pPr>
      <w:ins w:id="355" w:author="Gerard" w:date="2015-03-22T11:01:00Z">
        <w:r>
          <w:rPr>
            <w:noProof/>
          </w:rPr>
          <w:t>5.12.2. Mass Action Reversible</w:t>
        </w:r>
        <w:r>
          <w:rPr>
            <w:noProof/>
          </w:rPr>
          <w:tab/>
        </w:r>
        <w:r>
          <w:rPr>
            <w:noProof/>
          </w:rPr>
          <w:fldChar w:fldCharType="begin"/>
        </w:r>
        <w:r>
          <w:rPr>
            <w:noProof/>
          </w:rPr>
          <w:instrText xml:space="preserve"> PAGEREF _Toc288641519 \h </w:instrText>
        </w:r>
        <w:r>
          <w:rPr>
            <w:noProof/>
          </w:rPr>
        </w:r>
      </w:ins>
      <w:r>
        <w:rPr>
          <w:noProof/>
        </w:rPr>
        <w:fldChar w:fldCharType="separate"/>
      </w:r>
      <w:ins w:id="356" w:author="Gerard" w:date="2015-03-22T11:01:00Z">
        <w:r>
          <w:rPr>
            <w:noProof/>
          </w:rPr>
          <w:t>94</w:t>
        </w:r>
        <w:r>
          <w:rPr>
            <w:noProof/>
          </w:rPr>
          <w:fldChar w:fldCharType="end"/>
        </w:r>
      </w:ins>
    </w:p>
    <w:p w14:paraId="59DDC758" w14:textId="77777777" w:rsidR="00F119D4" w:rsidRDefault="00F119D4">
      <w:pPr>
        <w:pStyle w:val="TOC3"/>
        <w:tabs>
          <w:tab w:val="right" w:leader="dot" w:pos="9350"/>
        </w:tabs>
        <w:rPr>
          <w:ins w:id="357" w:author="Gerard" w:date="2015-03-22T11:01:00Z"/>
          <w:rFonts w:asciiTheme="minorHAnsi" w:eastAsiaTheme="minorEastAsia" w:hAnsiTheme="minorHAnsi" w:cstheme="minorBidi"/>
          <w:noProof/>
          <w:lang w:eastAsia="ja-JP"/>
        </w:rPr>
      </w:pPr>
      <w:ins w:id="358" w:author="Gerard" w:date="2015-03-22T11:01:00Z">
        <w:r>
          <w:rPr>
            <w:noProof/>
          </w:rPr>
          <w:t>5.12.3. Michaelis-Menten</w:t>
        </w:r>
        <w:r>
          <w:rPr>
            <w:noProof/>
          </w:rPr>
          <w:tab/>
        </w:r>
        <w:r>
          <w:rPr>
            <w:noProof/>
          </w:rPr>
          <w:fldChar w:fldCharType="begin"/>
        </w:r>
        <w:r>
          <w:rPr>
            <w:noProof/>
          </w:rPr>
          <w:instrText xml:space="preserve"> PAGEREF _Toc288641520 \h </w:instrText>
        </w:r>
        <w:r>
          <w:rPr>
            <w:noProof/>
          </w:rPr>
        </w:r>
      </w:ins>
      <w:r>
        <w:rPr>
          <w:noProof/>
        </w:rPr>
        <w:fldChar w:fldCharType="separate"/>
      </w:r>
      <w:ins w:id="359" w:author="Gerard" w:date="2015-03-22T11:01:00Z">
        <w:r>
          <w:rPr>
            <w:noProof/>
          </w:rPr>
          <w:t>94</w:t>
        </w:r>
        <w:r>
          <w:rPr>
            <w:noProof/>
          </w:rPr>
          <w:fldChar w:fldCharType="end"/>
        </w:r>
      </w:ins>
    </w:p>
    <w:p w14:paraId="2C356645" w14:textId="77777777" w:rsidR="00F119D4" w:rsidRDefault="00F119D4">
      <w:pPr>
        <w:pStyle w:val="TOC2"/>
        <w:tabs>
          <w:tab w:val="right" w:leader="dot" w:pos="9350"/>
        </w:tabs>
        <w:rPr>
          <w:ins w:id="360" w:author="Gerard" w:date="2015-03-22T11:01:00Z"/>
          <w:rFonts w:asciiTheme="minorHAnsi" w:eastAsiaTheme="minorEastAsia" w:hAnsiTheme="minorHAnsi" w:cstheme="minorBidi"/>
          <w:noProof/>
          <w:lang w:eastAsia="ja-JP"/>
        </w:rPr>
      </w:pPr>
      <w:ins w:id="361" w:author="Gerard" w:date="2015-03-22T11:01:00Z">
        <w:r>
          <w:rPr>
            <w:noProof/>
          </w:rPr>
          <w:t>5.13. Specific Reaction Rate</w:t>
        </w:r>
        <w:r>
          <w:rPr>
            <w:noProof/>
          </w:rPr>
          <w:tab/>
        </w:r>
        <w:r>
          <w:rPr>
            <w:noProof/>
          </w:rPr>
          <w:fldChar w:fldCharType="begin"/>
        </w:r>
        <w:r>
          <w:rPr>
            <w:noProof/>
          </w:rPr>
          <w:instrText xml:space="preserve"> PAGEREF _Toc288641521 \h </w:instrText>
        </w:r>
        <w:r>
          <w:rPr>
            <w:noProof/>
          </w:rPr>
        </w:r>
      </w:ins>
      <w:r>
        <w:rPr>
          <w:noProof/>
        </w:rPr>
        <w:fldChar w:fldCharType="separate"/>
      </w:r>
      <w:ins w:id="362" w:author="Gerard" w:date="2015-03-22T11:01:00Z">
        <w:r>
          <w:rPr>
            <w:noProof/>
          </w:rPr>
          <w:t>95</w:t>
        </w:r>
        <w:r>
          <w:rPr>
            <w:noProof/>
          </w:rPr>
          <w:fldChar w:fldCharType="end"/>
        </w:r>
      </w:ins>
    </w:p>
    <w:p w14:paraId="17A11CBE" w14:textId="77777777" w:rsidR="00F119D4" w:rsidRDefault="00F119D4">
      <w:pPr>
        <w:pStyle w:val="TOC3"/>
        <w:tabs>
          <w:tab w:val="right" w:leader="dot" w:pos="9350"/>
        </w:tabs>
        <w:rPr>
          <w:ins w:id="363" w:author="Gerard" w:date="2015-03-22T11:01:00Z"/>
          <w:rFonts w:asciiTheme="minorHAnsi" w:eastAsiaTheme="minorEastAsia" w:hAnsiTheme="minorHAnsi" w:cstheme="minorBidi"/>
          <w:noProof/>
          <w:lang w:eastAsia="ja-JP"/>
        </w:rPr>
      </w:pPr>
      <w:ins w:id="364" w:author="Gerard" w:date="2015-03-22T11:01:00Z">
        <w:r>
          <w:rPr>
            <w:noProof/>
          </w:rPr>
          <w:t>5.13.1. Constant Specific Reaction Rate</w:t>
        </w:r>
        <w:r>
          <w:rPr>
            <w:noProof/>
          </w:rPr>
          <w:tab/>
        </w:r>
        <w:r>
          <w:rPr>
            <w:noProof/>
          </w:rPr>
          <w:fldChar w:fldCharType="begin"/>
        </w:r>
        <w:r>
          <w:rPr>
            <w:noProof/>
          </w:rPr>
          <w:instrText xml:space="preserve"> PAGEREF _Toc288641522 \h </w:instrText>
        </w:r>
        <w:r>
          <w:rPr>
            <w:noProof/>
          </w:rPr>
        </w:r>
      </w:ins>
      <w:r>
        <w:rPr>
          <w:noProof/>
        </w:rPr>
        <w:fldChar w:fldCharType="separate"/>
      </w:r>
      <w:ins w:id="365" w:author="Gerard" w:date="2015-03-22T11:01:00Z">
        <w:r>
          <w:rPr>
            <w:noProof/>
          </w:rPr>
          <w:t>95</w:t>
        </w:r>
        <w:r>
          <w:rPr>
            <w:noProof/>
          </w:rPr>
          <w:fldChar w:fldCharType="end"/>
        </w:r>
      </w:ins>
    </w:p>
    <w:p w14:paraId="1AD856EE" w14:textId="77777777" w:rsidR="00F119D4" w:rsidRDefault="00F119D4">
      <w:pPr>
        <w:pStyle w:val="TOC3"/>
        <w:tabs>
          <w:tab w:val="right" w:leader="dot" w:pos="9350"/>
        </w:tabs>
        <w:rPr>
          <w:ins w:id="366" w:author="Gerard" w:date="2015-03-22T11:01:00Z"/>
          <w:rFonts w:asciiTheme="minorHAnsi" w:eastAsiaTheme="minorEastAsia" w:hAnsiTheme="minorHAnsi" w:cstheme="minorBidi"/>
          <w:noProof/>
          <w:lang w:eastAsia="ja-JP"/>
        </w:rPr>
      </w:pPr>
      <w:ins w:id="367" w:author="Gerard" w:date="2015-03-22T11:01:00Z">
        <w:r>
          <w:rPr>
            <w:noProof/>
          </w:rPr>
          <w:t>5.13.2. Huiskes Remodeling</w:t>
        </w:r>
        <w:r>
          <w:rPr>
            <w:noProof/>
          </w:rPr>
          <w:tab/>
        </w:r>
        <w:r>
          <w:rPr>
            <w:noProof/>
          </w:rPr>
          <w:fldChar w:fldCharType="begin"/>
        </w:r>
        <w:r>
          <w:rPr>
            <w:noProof/>
          </w:rPr>
          <w:instrText xml:space="preserve"> PAGEREF _Toc288641523 \h </w:instrText>
        </w:r>
        <w:r>
          <w:rPr>
            <w:noProof/>
          </w:rPr>
        </w:r>
      </w:ins>
      <w:r>
        <w:rPr>
          <w:noProof/>
        </w:rPr>
        <w:fldChar w:fldCharType="separate"/>
      </w:r>
      <w:ins w:id="368" w:author="Gerard" w:date="2015-03-22T11:01:00Z">
        <w:r>
          <w:rPr>
            <w:noProof/>
          </w:rPr>
          <w:t>95</w:t>
        </w:r>
        <w:r>
          <w:rPr>
            <w:noProof/>
          </w:rPr>
          <w:fldChar w:fldCharType="end"/>
        </w:r>
      </w:ins>
    </w:p>
    <w:p w14:paraId="788B9AE2" w14:textId="77777777" w:rsidR="00F119D4" w:rsidRDefault="00F119D4">
      <w:pPr>
        <w:pStyle w:val="TOC1"/>
        <w:rPr>
          <w:ins w:id="369" w:author="Gerard" w:date="2015-03-22T11:01:00Z"/>
          <w:rFonts w:asciiTheme="minorHAnsi" w:eastAsiaTheme="minorEastAsia" w:hAnsiTheme="minorHAnsi" w:cstheme="minorBidi"/>
          <w:b w:val="0"/>
          <w:lang w:eastAsia="ja-JP"/>
        </w:rPr>
      </w:pPr>
      <w:ins w:id="370" w:author="Gerard" w:date="2015-03-22T11:01:00Z">
        <w:r>
          <w:t>Chapter 6. Contact and Coupling</w:t>
        </w:r>
        <w:r>
          <w:tab/>
        </w:r>
        <w:r>
          <w:fldChar w:fldCharType="begin"/>
        </w:r>
        <w:r>
          <w:instrText xml:space="preserve"> PAGEREF _Toc288641524 \h </w:instrText>
        </w:r>
      </w:ins>
      <w:r>
        <w:fldChar w:fldCharType="separate"/>
      </w:r>
      <w:ins w:id="371" w:author="Gerard" w:date="2015-03-22T11:01:00Z">
        <w:r>
          <w:t>96</w:t>
        </w:r>
        <w:r>
          <w:fldChar w:fldCharType="end"/>
        </w:r>
      </w:ins>
    </w:p>
    <w:p w14:paraId="1EC1D9AC" w14:textId="77777777" w:rsidR="00F119D4" w:rsidRDefault="00F119D4">
      <w:pPr>
        <w:pStyle w:val="TOC2"/>
        <w:tabs>
          <w:tab w:val="right" w:leader="dot" w:pos="9350"/>
        </w:tabs>
        <w:rPr>
          <w:ins w:id="372" w:author="Gerard" w:date="2015-03-22T11:01:00Z"/>
          <w:rFonts w:asciiTheme="minorHAnsi" w:eastAsiaTheme="minorEastAsia" w:hAnsiTheme="minorHAnsi" w:cstheme="minorBidi"/>
          <w:noProof/>
          <w:lang w:eastAsia="ja-JP"/>
        </w:rPr>
      </w:pPr>
      <w:ins w:id="373" w:author="Gerard" w:date="2015-03-22T11:01:00Z">
        <w:r>
          <w:rPr>
            <w:noProof/>
          </w:rPr>
          <w:t>6.1. Rigid-Deformable Coupling</w:t>
        </w:r>
        <w:r>
          <w:rPr>
            <w:noProof/>
          </w:rPr>
          <w:tab/>
        </w:r>
        <w:r>
          <w:rPr>
            <w:noProof/>
          </w:rPr>
          <w:fldChar w:fldCharType="begin"/>
        </w:r>
        <w:r>
          <w:rPr>
            <w:noProof/>
          </w:rPr>
          <w:instrText xml:space="preserve"> PAGEREF _Toc288641525 \h </w:instrText>
        </w:r>
        <w:r>
          <w:rPr>
            <w:noProof/>
          </w:rPr>
        </w:r>
      </w:ins>
      <w:r>
        <w:rPr>
          <w:noProof/>
        </w:rPr>
        <w:fldChar w:fldCharType="separate"/>
      </w:r>
      <w:ins w:id="374" w:author="Gerard" w:date="2015-03-22T11:01:00Z">
        <w:r>
          <w:rPr>
            <w:noProof/>
          </w:rPr>
          <w:t>96</w:t>
        </w:r>
        <w:r>
          <w:rPr>
            <w:noProof/>
          </w:rPr>
          <w:fldChar w:fldCharType="end"/>
        </w:r>
      </w:ins>
    </w:p>
    <w:p w14:paraId="0DC861D8" w14:textId="77777777" w:rsidR="00F119D4" w:rsidRDefault="00F119D4">
      <w:pPr>
        <w:pStyle w:val="TOC3"/>
        <w:tabs>
          <w:tab w:val="right" w:leader="dot" w:pos="9350"/>
        </w:tabs>
        <w:rPr>
          <w:ins w:id="375" w:author="Gerard" w:date="2015-03-22T11:01:00Z"/>
          <w:rFonts w:asciiTheme="minorHAnsi" w:eastAsiaTheme="minorEastAsia" w:hAnsiTheme="minorHAnsi" w:cstheme="minorBidi"/>
          <w:noProof/>
          <w:lang w:eastAsia="ja-JP"/>
        </w:rPr>
      </w:pPr>
      <w:ins w:id="376" w:author="Gerard" w:date="2015-03-22T11:01:00Z">
        <w:r>
          <w:rPr>
            <w:noProof/>
          </w:rPr>
          <w:t>6.1.1. Kinematics</w:t>
        </w:r>
        <w:r>
          <w:rPr>
            <w:noProof/>
          </w:rPr>
          <w:tab/>
        </w:r>
        <w:r>
          <w:rPr>
            <w:noProof/>
          </w:rPr>
          <w:fldChar w:fldCharType="begin"/>
        </w:r>
        <w:r>
          <w:rPr>
            <w:noProof/>
          </w:rPr>
          <w:instrText xml:space="preserve"> PAGEREF _Toc288641526 \h </w:instrText>
        </w:r>
        <w:r>
          <w:rPr>
            <w:noProof/>
          </w:rPr>
        </w:r>
      </w:ins>
      <w:r>
        <w:rPr>
          <w:noProof/>
        </w:rPr>
        <w:fldChar w:fldCharType="separate"/>
      </w:r>
      <w:ins w:id="377" w:author="Gerard" w:date="2015-03-22T11:01:00Z">
        <w:r>
          <w:rPr>
            <w:noProof/>
          </w:rPr>
          <w:t>96</w:t>
        </w:r>
        <w:r>
          <w:rPr>
            <w:noProof/>
          </w:rPr>
          <w:fldChar w:fldCharType="end"/>
        </w:r>
      </w:ins>
    </w:p>
    <w:p w14:paraId="5B5E6473" w14:textId="77777777" w:rsidR="00F119D4" w:rsidRDefault="00F119D4">
      <w:pPr>
        <w:pStyle w:val="TOC3"/>
        <w:tabs>
          <w:tab w:val="right" w:leader="dot" w:pos="9350"/>
        </w:tabs>
        <w:rPr>
          <w:ins w:id="378" w:author="Gerard" w:date="2015-03-22T11:01:00Z"/>
          <w:rFonts w:asciiTheme="minorHAnsi" w:eastAsiaTheme="minorEastAsia" w:hAnsiTheme="minorHAnsi" w:cstheme="minorBidi"/>
          <w:noProof/>
          <w:lang w:eastAsia="ja-JP"/>
        </w:rPr>
      </w:pPr>
      <w:ins w:id="379" w:author="Gerard" w:date="2015-03-22T11:01:00Z">
        <w:r>
          <w:rPr>
            <w:noProof/>
          </w:rPr>
          <w:t>6.1.2. A single rigid body</w:t>
        </w:r>
        <w:r>
          <w:rPr>
            <w:noProof/>
          </w:rPr>
          <w:tab/>
        </w:r>
        <w:r>
          <w:rPr>
            <w:noProof/>
          </w:rPr>
          <w:fldChar w:fldCharType="begin"/>
        </w:r>
        <w:r>
          <w:rPr>
            <w:noProof/>
          </w:rPr>
          <w:instrText xml:space="preserve"> PAGEREF _Toc288641527 \h </w:instrText>
        </w:r>
        <w:r>
          <w:rPr>
            <w:noProof/>
          </w:rPr>
        </w:r>
      </w:ins>
      <w:r>
        <w:rPr>
          <w:noProof/>
        </w:rPr>
        <w:fldChar w:fldCharType="separate"/>
      </w:r>
      <w:ins w:id="380" w:author="Gerard" w:date="2015-03-22T11:01:00Z">
        <w:r>
          <w:rPr>
            <w:noProof/>
          </w:rPr>
          <w:t>97</w:t>
        </w:r>
        <w:r>
          <w:rPr>
            <w:noProof/>
          </w:rPr>
          <w:fldChar w:fldCharType="end"/>
        </w:r>
      </w:ins>
    </w:p>
    <w:p w14:paraId="4F406678" w14:textId="77777777" w:rsidR="00F119D4" w:rsidRDefault="00F119D4">
      <w:pPr>
        <w:pStyle w:val="TOC3"/>
        <w:tabs>
          <w:tab w:val="right" w:leader="dot" w:pos="9350"/>
        </w:tabs>
        <w:rPr>
          <w:ins w:id="381" w:author="Gerard" w:date="2015-03-22T11:01:00Z"/>
          <w:rFonts w:asciiTheme="minorHAnsi" w:eastAsiaTheme="minorEastAsia" w:hAnsiTheme="minorHAnsi" w:cstheme="minorBidi"/>
          <w:noProof/>
          <w:lang w:eastAsia="ja-JP"/>
        </w:rPr>
      </w:pPr>
      <w:ins w:id="382" w:author="Gerard" w:date="2015-03-22T11:01:00Z">
        <w:r>
          <w:rPr>
            <w:noProof/>
          </w:rPr>
          <w:t>6.1.3. Multiple Rigid Bodies</w:t>
        </w:r>
        <w:r>
          <w:rPr>
            <w:noProof/>
          </w:rPr>
          <w:tab/>
        </w:r>
        <w:r>
          <w:rPr>
            <w:noProof/>
          </w:rPr>
          <w:fldChar w:fldCharType="begin"/>
        </w:r>
        <w:r>
          <w:rPr>
            <w:noProof/>
          </w:rPr>
          <w:instrText xml:space="preserve"> PAGEREF _Toc288641528 \h </w:instrText>
        </w:r>
        <w:r>
          <w:rPr>
            <w:noProof/>
          </w:rPr>
        </w:r>
      </w:ins>
      <w:r>
        <w:rPr>
          <w:noProof/>
        </w:rPr>
        <w:fldChar w:fldCharType="separate"/>
      </w:r>
      <w:ins w:id="383" w:author="Gerard" w:date="2015-03-22T11:01:00Z">
        <w:r>
          <w:rPr>
            <w:noProof/>
          </w:rPr>
          <w:t>98</w:t>
        </w:r>
        <w:r>
          <w:rPr>
            <w:noProof/>
          </w:rPr>
          <w:fldChar w:fldCharType="end"/>
        </w:r>
      </w:ins>
    </w:p>
    <w:p w14:paraId="74A7E980" w14:textId="77777777" w:rsidR="00F119D4" w:rsidRDefault="00F119D4">
      <w:pPr>
        <w:pStyle w:val="TOC2"/>
        <w:tabs>
          <w:tab w:val="right" w:leader="dot" w:pos="9350"/>
        </w:tabs>
        <w:rPr>
          <w:ins w:id="384" w:author="Gerard" w:date="2015-03-22T11:01:00Z"/>
          <w:rFonts w:asciiTheme="minorHAnsi" w:eastAsiaTheme="minorEastAsia" w:hAnsiTheme="minorHAnsi" w:cstheme="minorBidi"/>
          <w:noProof/>
          <w:lang w:eastAsia="ja-JP"/>
        </w:rPr>
      </w:pPr>
      <w:ins w:id="385" w:author="Gerard" w:date="2015-03-22T11:01:00Z">
        <w:r>
          <w:rPr>
            <w:noProof/>
          </w:rPr>
          <w:t>6.2. Rigid Joints</w:t>
        </w:r>
        <w:r>
          <w:rPr>
            <w:noProof/>
          </w:rPr>
          <w:tab/>
        </w:r>
        <w:r>
          <w:rPr>
            <w:noProof/>
          </w:rPr>
          <w:fldChar w:fldCharType="begin"/>
        </w:r>
        <w:r>
          <w:rPr>
            <w:noProof/>
          </w:rPr>
          <w:instrText xml:space="preserve"> PAGEREF _Toc288641529 \h </w:instrText>
        </w:r>
        <w:r>
          <w:rPr>
            <w:noProof/>
          </w:rPr>
        </w:r>
      </w:ins>
      <w:r>
        <w:rPr>
          <w:noProof/>
        </w:rPr>
        <w:fldChar w:fldCharType="separate"/>
      </w:r>
      <w:ins w:id="386" w:author="Gerard" w:date="2015-03-22T11:01:00Z">
        <w:r>
          <w:rPr>
            <w:noProof/>
          </w:rPr>
          <w:t>99</w:t>
        </w:r>
        <w:r>
          <w:rPr>
            <w:noProof/>
          </w:rPr>
          <w:fldChar w:fldCharType="end"/>
        </w:r>
      </w:ins>
    </w:p>
    <w:p w14:paraId="68B5C085" w14:textId="77777777" w:rsidR="00F119D4" w:rsidRDefault="00F119D4">
      <w:pPr>
        <w:pStyle w:val="TOC2"/>
        <w:tabs>
          <w:tab w:val="right" w:leader="dot" w:pos="9350"/>
        </w:tabs>
        <w:rPr>
          <w:ins w:id="387" w:author="Gerard" w:date="2015-03-22T11:01:00Z"/>
          <w:rFonts w:asciiTheme="minorHAnsi" w:eastAsiaTheme="minorEastAsia" w:hAnsiTheme="minorHAnsi" w:cstheme="minorBidi"/>
          <w:noProof/>
          <w:lang w:eastAsia="ja-JP"/>
        </w:rPr>
      </w:pPr>
      <w:ins w:id="388" w:author="Gerard" w:date="2015-03-22T11:01:00Z">
        <w:r>
          <w:rPr>
            <w:noProof/>
          </w:rPr>
          <w:t>6.3. Sliding Interfaces</w:t>
        </w:r>
        <w:r>
          <w:rPr>
            <w:noProof/>
          </w:rPr>
          <w:tab/>
        </w:r>
        <w:r>
          <w:rPr>
            <w:noProof/>
          </w:rPr>
          <w:fldChar w:fldCharType="begin"/>
        </w:r>
        <w:r>
          <w:rPr>
            <w:noProof/>
          </w:rPr>
          <w:instrText xml:space="preserve"> PAGEREF _Toc288641530 \h </w:instrText>
        </w:r>
        <w:r>
          <w:rPr>
            <w:noProof/>
          </w:rPr>
        </w:r>
      </w:ins>
      <w:r>
        <w:rPr>
          <w:noProof/>
        </w:rPr>
        <w:fldChar w:fldCharType="separate"/>
      </w:r>
      <w:ins w:id="389" w:author="Gerard" w:date="2015-03-22T11:01:00Z">
        <w:r>
          <w:rPr>
            <w:noProof/>
          </w:rPr>
          <w:t>100</w:t>
        </w:r>
        <w:r>
          <w:rPr>
            <w:noProof/>
          </w:rPr>
          <w:fldChar w:fldCharType="end"/>
        </w:r>
      </w:ins>
    </w:p>
    <w:p w14:paraId="1FA7933F" w14:textId="77777777" w:rsidR="00F119D4" w:rsidRDefault="00F119D4">
      <w:pPr>
        <w:pStyle w:val="TOC3"/>
        <w:tabs>
          <w:tab w:val="right" w:leader="dot" w:pos="9350"/>
        </w:tabs>
        <w:rPr>
          <w:ins w:id="390" w:author="Gerard" w:date="2015-03-22T11:01:00Z"/>
          <w:rFonts w:asciiTheme="minorHAnsi" w:eastAsiaTheme="minorEastAsia" w:hAnsiTheme="minorHAnsi" w:cstheme="minorBidi"/>
          <w:noProof/>
          <w:lang w:eastAsia="ja-JP"/>
        </w:rPr>
      </w:pPr>
      <w:ins w:id="391" w:author="Gerard" w:date="2015-03-22T11:01:00Z">
        <w:r>
          <w:rPr>
            <w:noProof/>
          </w:rPr>
          <w:t>6.3.1. Contact Kinematics</w:t>
        </w:r>
        <w:r>
          <w:rPr>
            <w:noProof/>
          </w:rPr>
          <w:tab/>
        </w:r>
        <w:r>
          <w:rPr>
            <w:noProof/>
          </w:rPr>
          <w:fldChar w:fldCharType="begin"/>
        </w:r>
        <w:r>
          <w:rPr>
            <w:noProof/>
          </w:rPr>
          <w:instrText xml:space="preserve"> PAGEREF _Toc288641531 \h </w:instrText>
        </w:r>
        <w:r>
          <w:rPr>
            <w:noProof/>
          </w:rPr>
        </w:r>
      </w:ins>
      <w:r>
        <w:rPr>
          <w:noProof/>
        </w:rPr>
        <w:fldChar w:fldCharType="separate"/>
      </w:r>
      <w:ins w:id="392" w:author="Gerard" w:date="2015-03-22T11:01:00Z">
        <w:r>
          <w:rPr>
            <w:noProof/>
          </w:rPr>
          <w:t>100</w:t>
        </w:r>
        <w:r>
          <w:rPr>
            <w:noProof/>
          </w:rPr>
          <w:fldChar w:fldCharType="end"/>
        </w:r>
      </w:ins>
    </w:p>
    <w:p w14:paraId="7AC8A50F" w14:textId="77777777" w:rsidR="00F119D4" w:rsidRDefault="00F119D4">
      <w:pPr>
        <w:pStyle w:val="TOC3"/>
        <w:tabs>
          <w:tab w:val="right" w:leader="dot" w:pos="9350"/>
        </w:tabs>
        <w:rPr>
          <w:ins w:id="393" w:author="Gerard" w:date="2015-03-22T11:01:00Z"/>
          <w:rFonts w:asciiTheme="minorHAnsi" w:eastAsiaTheme="minorEastAsia" w:hAnsiTheme="minorHAnsi" w:cstheme="minorBidi"/>
          <w:noProof/>
          <w:lang w:eastAsia="ja-JP"/>
        </w:rPr>
      </w:pPr>
      <w:ins w:id="394" w:author="Gerard" w:date="2015-03-22T11:01:00Z">
        <w:r>
          <w:rPr>
            <w:noProof/>
          </w:rPr>
          <w:t>6.3.2. Weak Form of Two Body Contact</w:t>
        </w:r>
        <w:r>
          <w:rPr>
            <w:noProof/>
          </w:rPr>
          <w:tab/>
        </w:r>
        <w:r>
          <w:rPr>
            <w:noProof/>
          </w:rPr>
          <w:fldChar w:fldCharType="begin"/>
        </w:r>
        <w:r>
          <w:rPr>
            <w:noProof/>
          </w:rPr>
          <w:instrText xml:space="preserve"> PAGEREF _Toc288641532 \h </w:instrText>
        </w:r>
        <w:r>
          <w:rPr>
            <w:noProof/>
          </w:rPr>
        </w:r>
      </w:ins>
      <w:r>
        <w:rPr>
          <w:noProof/>
        </w:rPr>
        <w:fldChar w:fldCharType="separate"/>
      </w:r>
      <w:ins w:id="395" w:author="Gerard" w:date="2015-03-22T11:01:00Z">
        <w:r>
          <w:rPr>
            <w:noProof/>
          </w:rPr>
          <w:t>102</w:t>
        </w:r>
        <w:r>
          <w:rPr>
            <w:noProof/>
          </w:rPr>
          <w:fldChar w:fldCharType="end"/>
        </w:r>
      </w:ins>
    </w:p>
    <w:p w14:paraId="7E713418" w14:textId="77777777" w:rsidR="00F119D4" w:rsidRDefault="00F119D4">
      <w:pPr>
        <w:pStyle w:val="TOC3"/>
        <w:tabs>
          <w:tab w:val="right" w:leader="dot" w:pos="9350"/>
        </w:tabs>
        <w:rPr>
          <w:ins w:id="396" w:author="Gerard" w:date="2015-03-22T11:01:00Z"/>
          <w:rFonts w:asciiTheme="minorHAnsi" w:eastAsiaTheme="minorEastAsia" w:hAnsiTheme="minorHAnsi" w:cstheme="minorBidi"/>
          <w:noProof/>
          <w:lang w:eastAsia="ja-JP"/>
        </w:rPr>
      </w:pPr>
      <w:ins w:id="397" w:author="Gerard" w:date="2015-03-22T11:01:00Z">
        <w:r>
          <w:rPr>
            <w:noProof/>
          </w:rPr>
          <w:t>6.3.3. Linearization of the Contact Integral</w:t>
        </w:r>
        <w:r>
          <w:rPr>
            <w:noProof/>
          </w:rPr>
          <w:tab/>
        </w:r>
        <w:r>
          <w:rPr>
            <w:noProof/>
          </w:rPr>
          <w:fldChar w:fldCharType="begin"/>
        </w:r>
        <w:r>
          <w:rPr>
            <w:noProof/>
          </w:rPr>
          <w:instrText xml:space="preserve"> PAGEREF _Toc288641533 \h </w:instrText>
        </w:r>
        <w:r>
          <w:rPr>
            <w:noProof/>
          </w:rPr>
        </w:r>
      </w:ins>
      <w:r>
        <w:rPr>
          <w:noProof/>
        </w:rPr>
        <w:fldChar w:fldCharType="separate"/>
      </w:r>
      <w:ins w:id="398" w:author="Gerard" w:date="2015-03-22T11:01:00Z">
        <w:r>
          <w:rPr>
            <w:noProof/>
          </w:rPr>
          <w:t>103</w:t>
        </w:r>
        <w:r>
          <w:rPr>
            <w:noProof/>
          </w:rPr>
          <w:fldChar w:fldCharType="end"/>
        </w:r>
      </w:ins>
    </w:p>
    <w:p w14:paraId="57E88277" w14:textId="77777777" w:rsidR="00F119D4" w:rsidRDefault="00F119D4">
      <w:pPr>
        <w:pStyle w:val="TOC3"/>
        <w:tabs>
          <w:tab w:val="right" w:leader="dot" w:pos="9350"/>
        </w:tabs>
        <w:rPr>
          <w:ins w:id="399" w:author="Gerard" w:date="2015-03-22T11:01:00Z"/>
          <w:rFonts w:asciiTheme="minorHAnsi" w:eastAsiaTheme="minorEastAsia" w:hAnsiTheme="minorHAnsi" w:cstheme="minorBidi"/>
          <w:noProof/>
          <w:lang w:eastAsia="ja-JP"/>
        </w:rPr>
      </w:pPr>
      <w:ins w:id="400" w:author="Gerard" w:date="2015-03-22T11:01:00Z">
        <w:r>
          <w:rPr>
            <w:noProof/>
          </w:rPr>
          <w:t>6.3.4. Discretization of the Contact Integral</w:t>
        </w:r>
        <w:r>
          <w:rPr>
            <w:noProof/>
          </w:rPr>
          <w:tab/>
        </w:r>
        <w:r>
          <w:rPr>
            <w:noProof/>
          </w:rPr>
          <w:fldChar w:fldCharType="begin"/>
        </w:r>
        <w:r>
          <w:rPr>
            <w:noProof/>
          </w:rPr>
          <w:instrText xml:space="preserve"> PAGEREF _Toc288641534 \h </w:instrText>
        </w:r>
        <w:r>
          <w:rPr>
            <w:noProof/>
          </w:rPr>
        </w:r>
      </w:ins>
      <w:r>
        <w:rPr>
          <w:noProof/>
        </w:rPr>
        <w:fldChar w:fldCharType="separate"/>
      </w:r>
      <w:ins w:id="401" w:author="Gerard" w:date="2015-03-22T11:01:00Z">
        <w:r>
          <w:rPr>
            <w:noProof/>
          </w:rPr>
          <w:t>103</w:t>
        </w:r>
        <w:r>
          <w:rPr>
            <w:noProof/>
          </w:rPr>
          <w:fldChar w:fldCharType="end"/>
        </w:r>
      </w:ins>
    </w:p>
    <w:p w14:paraId="0DE1F1EA" w14:textId="77777777" w:rsidR="00F119D4" w:rsidRDefault="00F119D4">
      <w:pPr>
        <w:pStyle w:val="TOC3"/>
        <w:tabs>
          <w:tab w:val="right" w:leader="dot" w:pos="9350"/>
        </w:tabs>
        <w:rPr>
          <w:ins w:id="402" w:author="Gerard" w:date="2015-03-22T11:01:00Z"/>
          <w:rFonts w:asciiTheme="minorHAnsi" w:eastAsiaTheme="minorEastAsia" w:hAnsiTheme="minorHAnsi" w:cstheme="minorBidi"/>
          <w:noProof/>
          <w:lang w:eastAsia="ja-JP"/>
        </w:rPr>
      </w:pPr>
      <w:ins w:id="403" w:author="Gerard" w:date="2015-03-22T11:01:00Z">
        <w:r>
          <w:rPr>
            <w:noProof/>
          </w:rPr>
          <w:t>6.3.5. Discretization of the Contact Stiffness</w:t>
        </w:r>
        <w:r>
          <w:rPr>
            <w:noProof/>
          </w:rPr>
          <w:tab/>
        </w:r>
        <w:r>
          <w:rPr>
            <w:noProof/>
          </w:rPr>
          <w:fldChar w:fldCharType="begin"/>
        </w:r>
        <w:r>
          <w:rPr>
            <w:noProof/>
          </w:rPr>
          <w:instrText xml:space="preserve"> PAGEREF _Toc288641535 \h </w:instrText>
        </w:r>
        <w:r>
          <w:rPr>
            <w:noProof/>
          </w:rPr>
        </w:r>
      </w:ins>
      <w:r>
        <w:rPr>
          <w:noProof/>
        </w:rPr>
        <w:fldChar w:fldCharType="separate"/>
      </w:r>
      <w:ins w:id="404" w:author="Gerard" w:date="2015-03-22T11:01:00Z">
        <w:r>
          <w:rPr>
            <w:noProof/>
          </w:rPr>
          <w:t>104</w:t>
        </w:r>
        <w:r>
          <w:rPr>
            <w:noProof/>
          </w:rPr>
          <w:fldChar w:fldCharType="end"/>
        </w:r>
      </w:ins>
    </w:p>
    <w:p w14:paraId="300A59F4" w14:textId="77777777" w:rsidR="00F119D4" w:rsidRDefault="00F119D4">
      <w:pPr>
        <w:pStyle w:val="TOC3"/>
        <w:tabs>
          <w:tab w:val="right" w:leader="dot" w:pos="9350"/>
        </w:tabs>
        <w:rPr>
          <w:ins w:id="405" w:author="Gerard" w:date="2015-03-22T11:01:00Z"/>
          <w:rFonts w:asciiTheme="minorHAnsi" w:eastAsiaTheme="minorEastAsia" w:hAnsiTheme="minorHAnsi" w:cstheme="minorBidi"/>
          <w:noProof/>
          <w:lang w:eastAsia="ja-JP"/>
        </w:rPr>
      </w:pPr>
      <w:ins w:id="406" w:author="Gerard" w:date="2015-03-22T11:01:00Z">
        <w:r>
          <w:rPr>
            <w:noProof/>
          </w:rPr>
          <w:t>6.3.6. Augmented Lagrangian Method</w:t>
        </w:r>
        <w:r>
          <w:rPr>
            <w:noProof/>
          </w:rPr>
          <w:tab/>
        </w:r>
        <w:r>
          <w:rPr>
            <w:noProof/>
          </w:rPr>
          <w:fldChar w:fldCharType="begin"/>
        </w:r>
        <w:r>
          <w:rPr>
            <w:noProof/>
          </w:rPr>
          <w:instrText xml:space="preserve"> PAGEREF _Toc288641536 \h </w:instrText>
        </w:r>
        <w:r>
          <w:rPr>
            <w:noProof/>
          </w:rPr>
        </w:r>
      </w:ins>
      <w:r>
        <w:rPr>
          <w:noProof/>
        </w:rPr>
        <w:fldChar w:fldCharType="separate"/>
      </w:r>
      <w:ins w:id="407" w:author="Gerard" w:date="2015-03-22T11:01:00Z">
        <w:r>
          <w:rPr>
            <w:noProof/>
          </w:rPr>
          <w:t>105</w:t>
        </w:r>
        <w:r>
          <w:rPr>
            <w:noProof/>
          </w:rPr>
          <w:fldChar w:fldCharType="end"/>
        </w:r>
      </w:ins>
    </w:p>
    <w:p w14:paraId="1829A51C" w14:textId="77777777" w:rsidR="00F119D4" w:rsidRDefault="00F119D4">
      <w:pPr>
        <w:pStyle w:val="TOC3"/>
        <w:tabs>
          <w:tab w:val="right" w:leader="dot" w:pos="9350"/>
        </w:tabs>
        <w:rPr>
          <w:ins w:id="408" w:author="Gerard" w:date="2015-03-22T11:01:00Z"/>
          <w:rFonts w:asciiTheme="minorHAnsi" w:eastAsiaTheme="minorEastAsia" w:hAnsiTheme="minorHAnsi" w:cstheme="minorBidi"/>
          <w:noProof/>
          <w:lang w:eastAsia="ja-JP"/>
        </w:rPr>
      </w:pPr>
      <w:ins w:id="409" w:author="Gerard" w:date="2015-03-22T11:01:00Z">
        <w:r>
          <w:rPr>
            <w:noProof/>
          </w:rPr>
          <w:t>6.3.7. Automatic Penalty Calculation</w:t>
        </w:r>
        <w:r>
          <w:rPr>
            <w:noProof/>
          </w:rPr>
          <w:tab/>
        </w:r>
        <w:r>
          <w:rPr>
            <w:noProof/>
          </w:rPr>
          <w:fldChar w:fldCharType="begin"/>
        </w:r>
        <w:r>
          <w:rPr>
            <w:noProof/>
          </w:rPr>
          <w:instrText xml:space="preserve"> PAGEREF _Toc288641537 \h </w:instrText>
        </w:r>
        <w:r>
          <w:rPr>
            <w:noProof/>
          </w:rPr>
        </w:r>
      </w:ins>
      <w:r>
        <w:rPr>
          <w:noProof/>
        </w:rPr>
        <w:fldChar w:fldCharType="separate"/>
      </w:r>
      <w:ins w:id="410" w:author="Gerard" w:date="2015-03-22T11:01:00Z">
        <w:r>
          <w:rPr>
            <w:noProof/>
          </w:rPr>
          <w:t>106</w:t>
        </w:r>
        <w:r>
          <w:rPr>
            <w:noProof/>
          </w:rPr>
          <w:fldChar w:fldCharType="end"/>
        </w:r>
      </w:ins>
    </w:p>
    <w:p w14:paraId="10AFD0E2" w14:textId="77777777" w:rsidR="00F119D4" w:rsidRDefault="00F119D4">
      <w:pPr>
        <w:pStyle w:val="TOC3"/>
        <w:tabs>
          <w:tab w:val="right" w:leader="dot" w:pos="9350"/>
        </w:tabs>
        <w:rPr>
          <w:ins w:id="411" w:author="Gerard" w:date="2015-03-22T11:01:00Z"/>
          <w:rFonts w:asciiTheme="minorHAnsi" w:eastAsiaTheme="minorEastAsia" w:hAnsiTheme="minorHAnsi" w:cstheme="minorBidi"/>
          <w:noProof/>
          <w:lang w:eastAsia="ja-JP"/>
        </w:rPr>
      </w:pPr>
      <w:ins w:id="412" w:author="Gerard" w:date="2015-03-22T11:01:00Z">
        <w:r>
          <w:rPr>
            <w:noProof/>
          </w:rPr>
          <w:t>6.3.8. Alternative Formulations</w:t>
        </w:r>
        <w:r>
          <w:rPr>
            <w:noProof/>
          </w:rPr>
          <w:tab/>
        </w:r>
        <w:r>
          <w:rPr>
            <w:noProof/>
          </w:rPr>
          <w:fldChar w:fldCharType="begin"/>
        </w:r>
        <w:r>
          <w:rPr>
            <w:noProof/>
          </w:rPr>
          <w:instrText xml:space="preserve"> PAGEREF _Toc288641538 \h </w:instrText>
        </w:r>
        <w:r>
          <w:rPr>
            <w:noProof/>
          </w:rPr>
        </w:r>
      </w:ins>
      <w:r>
        <w:rPr>
          <w:noProof/>
        </w:rPr>
        <w:fldChar w:fldCharType="separate"/>
      </w:r>
      <w:ins w:id="413" w:author="Gerard" w:date="2015-03-22T11:01:00Z">
        <w:r>
          <w:rPr>
            <w:noProof/>
          </w:rPr>
          <w:t>106</w:t>
        </w:r>
        <w:r>
          <w:rPr>
            <w:noProof/>
          </w:rPr>
          <w:fldChar w:fldCharType="end"/>
        </w:r>
      </w:ins>
    </w:p>
    <w:p w14:paraId="43ED19EF" w14:textId="77777777" w:rsidR="00F119D4" w:rsidRDefault="00F119D4">
      <w:pPr>
        <w:pStyle w:val="TOC2"/>
        <w:tabs>
          <w:tab w:val="right" w:leader="dot" w:pos="9350"/>
        </w:tabs>
        <w:rPr>
          <w:ins w:id="414" w:author="Gerard" w:date="2015-03-22T11:01:00Z"/>
          <w:rFonts w:asciiTheme="minorHAnsi" w:eastAsiaTheme="minorEastAsia" w:hAnsiTheme="minorHAnsi" w:cstheme="minorBidi"/>
          <w:noProof/>
          <w:lang w:eastAsia="ja-JP"/>
        </w:rPr>
      </w:pPr>
      <w:ins w:id="415" w:author="Gerard" w:date="2015-03-22T11:01:00Z">
        <w:r>
          <w:rPr>
            <w:noProof/>
          </w:rPr>
          <w:t>6.4. Biphasic Contact</w:t>
        </w:r>
        <w:r>
          <w:rPr>
            <w:noProof/>
          </w:rPr>
          <w:tab/>
        </w:r>
        <w:r>
          <w:rPr>
            <w:noProof/>
          </w:rPr>
          <w:fldChar w:fldCharType="begin"/>
        </w:r>
        <w:r>
          <w:rPr>
            <w:noProof/>
          </w:rPr>
          <w:instrText xml:space="preserve"> PAGEREF _Toc288641539 \h </w:instrText>
        </w:r>
        <w:r>
          <w:rPr>
            <w:noProof/>
          </w:rPr>
        </w:r>
      </w:ins>
      <w:r>
        <w:rPr>
          <w:noProof/>
        </w:rPr>
        <w:fldChar w:fldCharType="separate"/>
      </w:r>
      <w:ins w:id="416" w:author="Gerard" w:date="2015-03-22T11:01:00Z">
        <w:r>
          <w:rPr>
            <w:noProof/>
          </w:rPr>
          <w:t>108</w:t>
        </w:r>
        <w:r>
          <w:rPr>
            <w:noProof/>
          </w:rPr>
          <w:fldChar w:fldCharType="end"/>
        </w:r>
      </w:ins>
    </w:p>
    <w:p w14:paraId="7A08C9A0" w14:textId="77777777" w:rsidR="00F119D4" w:rsidRDefault="00F119D4">
      <w:pPr>
        <w:pStyle w:val="TOC3"/>
        <w:tabs>
          <w:tab w:val="right" w:leader="dot" w:pos="9350"/>
        </w:tabs>
        <w:rPr>
          <w:ins w:id="417" w:author="Gerard" w:date="2015-03-22T11:01:00Z"/>
          <w:rFonts w:asciiTheme="minorHAnsi" w:eastAsiaTheme="minorEastAsia" w:hAnsiTheme="minorHAnsi" w:cstheme="minorBidi"/>
          <w:noProof/>
          <w:lang w:eastAsia="ja-JP"/>
        </w:rPr>
      </w:pPr>
      <w:ins w:id="418" w:author="Gerard" w:date="2015-03-22T11:01:00Z">
        <w:r>
          <w:rPr>
            <w:noProof/>
          </w:rPr>
          <w:t>6.4.1. Contact Integral</w:t>
        </w:r>
        <w:r>
          <w:rPr>
            <w:noProof/>
          </w:rPr>
          <w:tab/>
        </w:r>
        <w:r>
          <w:rPr>
            <w:noProof/>
          </w:rPr>
          <w:fldChar w:fldCharType="begin"/>
        </w:r>
        <w:r>
          <w:rPr>
            <w:noProof/>
          </w:rPr>
          <w:instrText xml:space="preserve"> PAGEREF _Toc288641540 \h </w:instrText>
        </w:r>
        <w:r>
          <w:rPr>
            <w:noProof/>
          </w:rPr>
        </w:r>
      </w:ins>
      <w:r>
        <w:rPr>
          <w:noProof/>
        </w:rPr>
        <w:fldChar w:fldCharType="separate"/>
      </w:r>
      <w:ins w:id="419" w:author="Gerard" w:date="2015-03-22T11:01:00Z">
        <w:r>
          <w:rPr>
            <w:noProof/>
          </w:rPr>
          <w:t>108</w:t>
        </w:r>
        <w:r>
          <w:rPr>
            <w:noProof/>
          </w:rPr>
          <w:fldChar w:fldCharType="end"/>
        </w:r>
      </w:ins>
    </w:p>
    <w:p w14:paraId="3E2BFD3B" w14:textId="77777777" w:rsidR="00F119D4" w:rsidRDefault="00F119D4">
      <w:pPr>
        <w:pStyle w:val="TOC3"/>
        <w:tabs>
          <w:tab w:val="right" w:leader="dot" w:pos="9350"/>
        </w:tabs>
        <w:rPr>
          <w:ins w:id="420" w:author="Gerard" w:date="2015-03-22T11:01:00Z"/>
          <w:rFonts w:asciiTheme="minorHAnsi" w:eastAsiaTheme="minorEastAsia" w:hAnsiTheme="minorHAnsi" w:cstheme="minorBidi"/>
          <w:noProof/>
          <w:lang w:eastAsia="ja-JP"/>
        </w:rPr>
      </w:pPr>
      <w:ins w:id="421" w:author="Gerard" w:date="2015-03-22T11:01:00Z">
        <w:r>
          <w:rPr>
            <w:noProof/>
          </w:rPr>
          <w:t>6.4.2. Gap Function</w:t>
        </w:r>
        <w:r>
          <w:rPr>
            <w:noProof/>
          </w:rPr>
          <w:tab/>
        </w:r>
        <w:r>
          <w:rPr>
            <w:noProof/>
          </w:rPr>
          <w:fldChar w:fldCharType="begin"/>
        </w:r>
        <w:r>
          <w:rPr>
            <w:noProof/>
          </w:rPr>
          <w:instrText xml:space="preserve"> PAGEREF _Toc288641541 \h </w:instrText>
        </w:r>
        <w:r>
          <w:rPr>
            <w:noProof/>
          </w:rPr>
        </w:r>
      </w:ins>
      <w:r>
        <w:rPr>
          <w:noProof/>
        </w:rPr>
        <w:fldChar w:fldCharType="separate"/>
      </w:r>
      <w:ins w:id="422" w:author="Gerard" w:date="2015-03-22T11:01:00Z">
        <w:r>
          <w:rPr>
            <w:noProof/>
          </w:rPr>
          <w:t>108</w:t>
        </w:r>
        <w:r>
          <w:rPr>
            <w:noProof/>
          </w:rPr>
          <w:fldChar w:fldCharType="end"/>
        </w:r>
      </w:ins>
    </w:p>
    <w:p w14:paraId="389E8EE2" w14:textId="77777777" w:rsidR="00F119D4" w:rsidRDefault="00F119D4">
      <w:pPr>
        <w:pStyle w:val="TOC3"/>
        <w:tabs>
          <w:tab w:val="right" w:leader="dot" w:pos="9350"/>
        </w:tabs>
        <w:rPr>
          <w:ins w:id="423" w:author="Gerard" w:date="2015-03-22T11:01:00Z"/>
          <w:rFonts w:asciiTheme="minorHAnsi" w:eastAsiaTheme="minorEastAsia" w:hAnsiTheme="minorHAnsi" w:cstheme="minorBidi"/>
          <w:noProof/>
          <w:lang w:eastAsia="ja-JP"/>
        </w:rPr>
      </w:pPr>
      <w:ins w:id="424" w:author="Gerard" w:date="2015-03-22T11:01:00Z">
        <w:r>
          <w:rPr>
            <w:noProof/>
          </w:rPr>
          <w:t>6.4.3. Penalty Method</w:t>
        </w:r>
        <w:r>
          <w:rPr>
            <w:noProof/>
          </w:rPr>
          <w:tab/>
        </w:r>
        <w:r>
          <w:rPr>
            <w:noProof/>
          </w:rPr>
          <w:fldChar w:fldCharType="begin"/>
        </w:r>
        <w:r>
          <w:rPr>
            <w:noProof/>
          </w:rPr>
          <w:instrText xml:space="preserve"> PAGEREF _Toc288641542 \h </w:instrText>
        </w:r>
        <w:r>
          <w:rPr>
            <w:noProof/>
          </w:rPr>
        </w:r>
      </w:ins>
      <w:r>
        <w:rPr>
          <w:noProof/>
        </w:rPr>
        <w:fldChar w:fldCharType="separate"/>
      </w:r>
      <w:ins w:id="425" w:author="Gerard" w:date="2015-03-22T11:01:00Z">
        <w:r>
          <w:rPr>
            <w:noProof/>
          </w:rPr>
          <w:t>109</w:t>
        </w:r>
        <w:r>
          <w:rPr>
            <w:noProof/>
          </w:rPr>
          <w:fldChar w:fldCharType="end"/>
        </w:r>
      </w:ins>
    </w:p>
    <w:p w14:paraId="35DC54C3" w14:textId="77777777" w:rsidR="00F119D4" w:rsidRDefault="00F119D4">
      <w:pPr>
        <w:pStyle w:val="TOC3"/>
        <w:tabs>
          <w:tab w:val="right" w:leader="dot" w:pos="9350"/>
        </w:tabs>
        <w:rPr>
          <w:ins w:id="426" w:author="Gerard" w:date="2015-03-22T11:01:00Z"/>
          <w:rFonts w:asciiTheme="minorHAnsi" w:eastAsiaTheme="minorEastAsia" w:hAnsiTheme="minorHAnsi" w:cstheme="minorBidi"/>
          <w:noProof/>
          <w:lang w:eastAsia="ja-JP"/>
        </w:rPr>
      </w:pPr>
      <w:ins w:id="427" w:author="Gerard" w:date="2015-03-22T11:01:00Z">
        <w:r>
          <w:rPr>
            <w:noProof/>
          </w:rPr>
          <w:t>6.4.4. Discretization</w:t>
        </w:r>
        <w:r>
          <w:rPr>
            <w:noProof/>
          </w:rPr>
          <w:tab/>
        </w:r>
        <w:r>
          <w:rPr>
            <w:noProof/>
          </w:rPr>
          <w:fldChar w:fldCharType="begin"/>
        </w:r>
        <w:r>
          <w:rPr>
            <w:noProof/>
          </w:rPr>
          <w:instrText xml:space="preserve"> PAGEREF _Toc288641543 \h </w:instrText>
        </w:r>
        <w:r>
          <w:rPr>
            <w:noProof/>
          </w:rPr>
        </w:r>
      </w:ins>
      <w:r>
        <w:rPr>
          <w:noProof/>
        </w:rPr>
        <w:fldChar w:fldCharType="separate"/>
      </w:r>
      <w:ins w:id="428" w:author="Gerard" w:date="2015-03-22T11:01:00Z">
        <w:r>
          <w:rPr>
            <w:noProof/>
          </w:rPr>
          <w:t>110</w:t>
        </w:r>
        <w:r>
          <w:rPr>
            <w:noProof/>
          </w:rPr>
          <w:fldChar w:fldCharType="end"/>
        </w:r>
      </w:ins>
    </w:p>
    <w:p w14:paraId="60AC7C74" w14:textId="77777777" w:rsidR="00F119D4" w:rsidRDefault="00F119D4">
      <w:pPr>
        <w:pStyle w:val="TOC2"/>
        <w:tabs>
          <w:tab w:val="right" w:leader="dot" w:pos="9350"/>
        </w:tabs>
        <w:rPr>
          <w:ins w:id="429" w:author="Gerard" w:date="2015-03-22T11:01:00Z"/>
          <w:rFonts w:asciiTheme="minorHAnsi" w:eastAsiaTheme="minorEastAsia" w:hAnsiTheme="minorHAnsi" w:cstheme="minorBidi"/>
          <w:noProof/>
          <w:lang w:eastAsia="ja-JP"/>
        </w:rPr>
      </w:pPr>
      <w:ins w:id="430" w:author="Gerard" w:date="2015-03-22T11:01:00Z">
        <w:r>
          <w:rPr>
            <w:noProof/>
          </w:rPr>
          <w:t>6.5. Biphasic-Solute Contact</w:t>
        </w:r>
        <w:r>
          <w:rPr>
            <w:noProof/>
          </w:rPr>
          <w:tab/>
        </w:r>
        <w:r>
          <w:rPr>
            <w:noProof/>
          </w:rPr>
          <w:fldChar w:fldCharType="begin"/>
        </w:r>
        <w:r>
          <w:rPr>
            <w:noProof/>
          </w:rPr>
          <w:instrText xml:space="preserve"> PAGEREF _Toc288641544 \h </w:instrText>
        </w:r>
        <w:r>
          <w:rPr>
            <w:noProof/>
          </w:rPr>
        </w:r>
      </w:ins>
      <w:r>
        <w:rPr>
          <w:noProof/>
        </w:rPr>
        <w:fldChar w:fldCharType="separate"/>
      </w:r>
      <w:ins w:id="431" w:author="Gerard" w:date="2015-03-22T11:01:00Z">
        <w:r>
          <w:rPr>
            <w:noProof/>
          </w:rPr>
          <w:t>112</w:t>
        </w:r>
        <w:r>
          <w:rPr>
            <w:noProof/>
          </w:rPr>
          <w:fldChar w:fldCharType="end"/>
        </w:r>
      </w:ins>
    </w:p>
    <w:p w14:paraId="542F5025" w14:textId="77777777" w:rsidR="00F119D4" w:rsidRDefault="00F119D4">
      <w:pPr>
        <w:pStyle w:val="TOC3"/>
        <w:tabs>
          <w:tab w:val="right" w:leader="dot" w:pos="9350"/>
        </w:tabs>
        <w:rPr>
          <w:ins w:id="432" w:author="Gerard" w:date="2015-03-22T11:01:00Z"/>
          <w:rFonts w:asciiTheme="minorHAnsi" w:eastAsiaTheme="minorEastAsia" w:hAnsiTheme="minorHAnsi" w:cstheme="minorBidi"/>
          <w:noProof/>
          <w:lang w:eastAsia="ja-JP"/>
        </w:rPr>
      </w:pPr>
      <w:ins w:id="433" w:author="Gerard" w:date="2015-03-22T11:01:00Z">
        <w:r>
          <w:rPr>
            <w:noProof/>
          </w:rPr>
          <w:t>6.5.1. Contact Integral</w:t>
        </w:r>
        <w:r>
          <w:rPr>
            <w:noProof/>
          </w:rPr>
          <w:tab/>
        </w:r>
        <w:r>
          <w:rPr>
            <w:noProof/>
          </w:rPr>
          <w:fldChar w:fldCharType="begin"/>
        </w:r>
        <w:r>
          <w:rPr>
            <w:noProof/>
          </w:rPr>
          <w:instrText xml:space="preserve"> PAGEREF _Toc288641545 \h </w:instrText>
        </w:r>
        <w:r>
          <w:rPr>
            <w:noProof/>
          </w:rPr>
        </w:r>
      </w:ins>
      <w:r>
        <w:rPr>
          <w:noProof/>
        </w:rPr>
        <w:fldChar w:fldCharType="separate"/>
      </w:r>
      <w:ins w:id="434" w:author="Gerard" w:date="2015-03-22T11:01:00Z">
        <w:r>
          <w:rPr>
            <w:noProof/>
          </w:rPr>
          <w:t>112</w:t>
        </w:r>
        <w:r>
          <w:rPr>
            <w:noProof/>
          </w:rPr>
          <w:fldChar w:fldCharType="end"/>
        </w:r>
      </w:ins>
    </w:p>
    <w:p w14:paraId="36228BC3" w14:textId="77777777" w:rsidR="00F119D4" w:rsidRDefault="00F119D4">
      <w:pPr>
        <w:pStyle w:val="TOC3"/>
        <w:tabs>
          <w:tab w:val="right" w:leader="dot" w:pos="9350"/>
        </w:tabs>
        <w:rPr>
          <w:ins w:id="435" w:author="Gerard" w:date="2015-03-22T11:01:00Z"/>
          <w:rFonts w:asciiTheme="minorHAnsi" w:eastAsiaTheme="minorEastAsia" w:hAnsiTheme="minorHAnsi" w:cstheme="minorBidi"/>
          <w:noProof/>
          <w:lang w:eastAsia="ja-JP"/>
        </w:rPr>
      </w:pPr>
      <w:ins w:id="436" w:author="Gerard" w:date="2015-03-22T11:01:00Z">
        <w:r>
          <w:rPr>
            <w:noProof/>
          </w:rPr>
          <w:t>6.5.2. Gap Function</w:t>
        </w:r>
        <w:r>
          <w:rPr>
            <w:noProof/>
          </w:rPr>
          <w:tab/>
        </w:r>
        <w:r>
          <w:rPr>
            <w:noProof/>
          </w:rPr>
          <w:fldChar w:fldCharType="begin"/>
        </w:r>
        <w:r>
          <w:rPr>
            <w:noProof/>
          </w:rPr>
          <w:instrText xml:space="preserve"> PAGEREF _Toc288641546 \h </w:instrText>
        </w:r>
        <w:r>
          <w:rPr>
            <w:noProof/>
          </w:rPr>
        </w:r>
      </w:ins>
      <w:r>
        <w:rPr>
          <w:noProof/>
        </w:rPr>
        <w:fldChar w:fldCharType="separate"/>
      </w:r>
      <w:ins w:id="437" w:author="Gerard" w:date="2015-03-22T11:01:00Z">
        <w:r>
          <w:rPr>
            <w:noProof/>
          </w:rPr>
          <w:t>113</w:t>
        </w:r>
        <w:r>
          <w:rPr>
            <w:noProof/>
          </w:rPr>
          <w:fldChar w:fldCharType="end"/>
        </w:r>
      </w:ins>
    </w:p>
    <w:p w14:paraId="66587607" w14:textId="77777777" w:rsidR="00F119D4" w:rsidRDefault="00F119D4">
      <w:pPr>
        <w:pStyle w:val="TOC3"/>
        <w:tabs>
          <w:tab w:val="right" w:leader="dot" w:pos="9350"/>
        </w:tabs>
        <w:rPr>
          <w:ins w:id="438" w:author="Gerard" w:date="2015-03-22T11:01:00Z"/>
          <w:rFonts w:asciiTheme="minorHAnsi" w:eastAsiaTheme="minorEastAsia" w:hAnsiTheme="minorHAnsi" w:cstheme="minorBidi"/>
          <w:noProof/>
          <w:lang w:eastAsia="ja-JP"/>
        </w:rPr>
      </w:pPr>
      <w:ins w:id="439" w:author="Gerard" w:date="2015-03-22T11:01:00Z">
        <w:r>
          <w:rPr>
            <w:noProof/>
          </w:rPr>
          <w:t>6.5.3. Penalty Method</w:t>
        </w:r>
        <w:r>
          <w:rPr>
            <w:noProof/>
          </w:rPr>
          <w:tab/>
        </w:r>
        <w:r>
          <w:rPr>
            <w:noProof/>
          </w:rPr>
          <w:fldChar w:fldCharType="begin"/>
        </w:r>
        <w:r>
          <w:rPr>
            <w:noProof/>
          </w:rPr>
          <w:instrText xml:space="preserve"> PAGEREF _Toc288641547 \h </w:instrText>
        </w:r>
        <w:r>
          <w:rPr>
            <w:noProof/>
          </w:rPr>
        </w:r>
      </w:ins>
      <w:r>
        <w:rPr>
          <w:noProof/>
        </w:rPr>
        <w:fldChar w:fldCharType="separate"/>
      </w:r>
      <w:ins w:id="440" w:author="Gerard" w:date="2015-03-22T11:01:00Z">
        <w:r>
          <w:rPr>
            <w:noProof/>
          </w:rPr>
          <w:t>113</w:t>
        </w:r>
        <w:r>
          <w:rPr>
            <w:noProof/>
          </w:rPr>
          <w:fldChar w:fldCharType="end"/>
        </w:r>
      </w:ins>
    </w:p>
    <w:p w14:paraId="6AB4E19A" w14:textId="77777777" w:rsidR="00F119D4" w:rsidRDefault="00F119D4">
      <w:pPr>
        <w:pStyle w:val="TOC3"/>
        <w:tabs>
          <w:tab w:val="right" w:leader="dot" w:pos="9350"/>
        </w:tabs>
        <w:rPr>
          <w:ins w:id="441" w:author="Gerard" w:date="2015-03-22T11:01:00Z"/>
          <w:rFonts w:asciiTheme="minorHAnsi" w:eastAsiaTheme="minorEastAsia" w:hAnsiTheme="minorHAnsi" w:cstheme="minorBidi"/>
          <w:noProof/>
          <w:lang w:eastAsia="ja-JP"/>
        </w:rPr>
      </w:pPr>
      <w:ins w:id="442" w:author="Gerard" w:date="2015-03-22T11:01:00Z">
        <w:r>
          <w:rPr>
            <w:noProof/>
          </w:rPr>
          <w:t>6.5.4. Discretization</w:t>
        </w:r>
        <w:r>
          <w:rPr>
            <w:noProof/>
          </w:rPr>
          <w:tab/>
        </w:r>
        <w:r>
          <w:rPr>
            <w:noProof/>
          </w:rPr>
          <w:fldChar w:fldCharType="begin"/>
        </w:r>
        <w:r>
          <w:rPr>
            <w:noProof/>
          </w:rPr>
          <w:instrText xml:space="preserve"> PAGEREF _Toc288641548 \h </w:instrText>
        </w:r>
        <w:r>
          <w:rPr>
            <w:noProof/>
          </w:rPr>
        </w:r>
      </w:ins>
      <w:r>
        <w:rPr>
          <w:noProof/>
        </w:rPr>
        <w:fldChar w:fldCharType="separate"/>
      </w:r>
      <w:ins w:id="443" w:author="Gerard" w:date="2015-03-22T11:01:00Z">
        <w:r>
          <w:rPr>
            <w:noProof/>
          </w:rPr>
          <w:t>115</w:t>
        </w:r>
        <w:r>
          <w:rPr>
            <w:noProof/>
          </w:rPr>
          <w:fldChar w:fldCharType="end"/>
        </w:r>
      </w:ins>
    </w:p>
    <w:p w14:paraId="383FC2D6" w14:textId="77777777" w:rsidR="00F119D4" w:rsidRDefault="00F119D4">
      <w:pPr>
        <w:pStyle w:val="TOC2"/>
        <w:tabs>
          <w:tab w:val="right" w:leader="dot" w:pos="9350"/>
        </w:tabs>
        <w:rPr>
          <w:ins w:id="444" w:author="Gerard" w:date="2015-03-22T11:01:00Z"/>
          <w:rFonts w:asciiTheme="minorHAnsi" w:eastAsiaTheme="minorEastAsia" w:hAnsiTheme="minorHAnsi" w:cstheme="minorBidi"/>
          <w:noProof/>
          <w:lang w:eastAsia="ja-JP"/>
        </w:rPr>
      </w:pPr>
      <w:ins w:id="445" w:author="Gerard" w:date="2015-03-22T11:01:00Z">
        <w:r>
          <w:rPr>
            <w:noProof/>
          </w:rPr>
          <w:t>6.6. Tied Contact</w:t>
        </w:r>
        <w:r>
          <w:rPr>
            <w:noProof/>
          </w:rPr>
          <w:tab/>
        </w:r>
        <w:r>
          <w:rPr>
            <w:noProof/>
          </w:rPr>
          <w:fldChar w:fldCharType="begin"/>
        </w:r>
        <w:r>
          <w:rPr>
            <w:noProof/>
          </w:rPr>
          <w:instrText xml:space="preserve"> PAGEREF _Toc288641549 \h </w:instrText>
        </w:r>
        <w:r>
          <w:rPr>
            <w:noProof/>
          </w:rPr>
        </w:r>
      </w:ins>
      <w:r>
        <w:rPr>
          <w:noProof/>
        </w:rPr>
        <w:fldChar w:fldCharType="separate"/>
      </w:r>
      <w:ins w:id="446" w:author="Gerard" w:date="2015-03-22T11:01:00Z">
        <w:r>
          <w:rPr>
            <w:noProof/>
          </w:rPr>
          <w:t>119</w:t>
        </w:r>
        <w:r>
          <w:rPr>
            <w:noProof/>
          </w:rPr>
          <w:fldChar w:fldCharType="end"/>
        </w:r>
      </w:ins>
    </w:p>
    <w:p w14:paraId="0122692F" w14:textId="77777777" w:rsidR="00F119D4" w:rsidRDefault="00F119D4">
      <w:pPr>
        <w:pStyle w:val="TOC3"/>
        <w:tabs>
          <w:tab w:val="right" w:leader="dot" w:pos="9350"/>
        </w:tabs>
        <w:rPr>
          <w:ins w:id="447" w:author="Gerard" w:date="2015-03-22T11:01:00Z"/>
          <w:rFonts w:asciiTheme="minorHAnsi" w:eastAsiaTheme="minorEastAsia" w:hAnsiTheme="minorHAnsi" w:cstheme="minorBidi"/>
          <w:noProof/>
          <w:lang w:eastAsia="ja-JP"/>
        </w:rPr>
      </w:pPr>
      <w:ins w:id="448" w:author="Gerard" w:date="2015-03-22T11:01:00Z">
        <w:r>
          <w:rPr>
            <w:noProof/>
          </w:rPr>
          <w:t>6.6.1. Gap Function</w:t>
        </w:r>
        <w:r>
          <w:rPr>
            <w:noProof/>
          </w:rPr>
          <w:tab/>
        </w:r>
        <w:r>
          <w:rPr>
            <w:noProof/>
          </w:rPr>
          <w:fldChar w:fldCharType="begin"/>
        </w:r>
        <w:r>
          <w:rPr>
            <w:noProof/>
          </w:rPr>
          <w:instrText xml:space="preserve"> PAGEREF _Toc288641550 \h </w:instrText>
        </w:r>
        <w:r>
          <w:rPr>
            <w:noProof/>
          </w:rPr>
        </w:r>
      </w:ins>
      <w:r>
        <w:rPr>
          <w:noProof/>
        </w:rPr>
        <w:fldChar w:fldCharType="separate"/>
      </w:r>
      <w:ins w:id="449" w:author="Gerard" w:date="2015-03-22T11:01:00Z">
        <w:r>
          <w:rPr>
            <w:noProof/>
          </w:rPr>
          <w:t>119</w:t>
        </w:r>
        <w:r>
          <w:rPr>
            <w:noProof/>
          </w:rPr>
          <w:fldChar w:fldCharType="end"/>
        </w:r>
      </w:ins>
    </w:p>
    <w:p w14:paraId="2029D098" w14:textId="77777777" w:rsidR="00F119D4" w:rsidRDefault="00F119D4">
      <w:pPr>
        <w:pStyle w:val="TOC3"/>
        <w:tabs>
          <w:tab w:val="right" w:leader="dot" w:pos="9350"/>
        </w:tabs>
        <w:rPr>
          <w:ins w:id="450" w:author="Gerard" w:date="2015-03-22T11:01:00Z"/>
          <w:rFonts w:asciiTheme="minorHAnsi" w:eastAsiaTheme="minorEastAsia" w:hAnsiTheme="minorHAnsi" w:cstheme="minorBidi"/>
          <w:noProof/>
          <w:lang w:eastAsia="ja-JP"/>
        </w:rPr>
      </w:pPr>
      <w:ins w:id="451" w:author="Gerard" w:date="2015-03-22T11:01:00Z">
        <w:r>
          <w:rPr>
            <w:noProof/>
          </w:rPr>
          <w:t>6.6.2. Tied Contact Integral</w:t>
        </w:r>
        <w:r>
          <w:rPr>
            <w:noProof/>
          </w:rPr>
          <w:tab/>
        </w:r>
        <w:r>
          <w:rPr>
            <w:noProof/>
          </w:rPr>
          <w:fldChar w:fldCharType="begin"/>
        </w:r>
        <w:r>
          <w:rPr>
            <w:noProof/>
          </w:rPr>
          <w:instrText xml:space="preserve"> PAGEREF _Toc288641551 \h </w:instrText>
        </w:r>
        <w:r>
          <w:rPr>
            <w:noProof/>
          </w:rPr>
        </w:r>
      </w:ins>
      <w:r>
        <w:rPr>
          <w:noProof/>
        </w:rPr>
        <w:fldChar w:fldCharType="separate"/>
      </w:r>
      <w:ins w:id="452" w:author="Gerard" w:date="2015-03-22T11:01:00Z">
        <w:r>
          <w:rPr>
            <w:noProof/>
          </w:rPr>
          <w:t>119</w:t>
        </w:r>
        <w:r>
          <w:rPr>
            <w:noProof/>
          </w:rPr>
          <w:fldChar w:fldCharType="end"/>
        </w:r>
      </w:ins>
    </w:p>
    <w:p w14:paraId="7F342A9D" w14:textId="77777777" w:rsidR="00F119D4" w:rsidRDefault="00F119D4">
      <w:pPr>
        <w:pStyle w:val="TOC3"/>
        <w:tabs>
          <w:tab w:val="right" w:leader="dot" w:pos="9350"/>
        </w:tabs>
        <w:rPr>
          <w:ins w:id="453" w:author="Gerard" w:date="2015-03-22T11:01:00Z"/>
          <w:rFonts w:asciiTheme="minorHAnsi" w:eastAsiaTheme="minorEastAsia" w:hAnsiTheme="minorHAnsi" w:cstheme="minorBidi"/>
          <w:noProof/>
          <w:lang w:eastAsia="ja-JP"/>
        </w:rPr>
      </w:pPr>
      <w:ins w:id="454" w:author="Gerard" w:date="2015-03-22T11:01:00Z">
        <w:r>
          <w:rPr>
            <w:noProof/>
          </w:rPr>
          <w:t>6.6.3. Linearization of the Contact Integral</w:t>
        </w:r>
        <w:r>
          <w:rPr>
            <w:noProof/>
          </w:rPr>
          <w:tab/>
        </w:r>
        <w:r>
          <w:rPr>
            <w:noProof/>
          </w:rPr>
          <w:fldChar w:fldCharType="begin"/>
        </w:r>
        <w:r>
          <w:rPr>
            <w:noProof/>
          </w:rPr>
          <w:instrText xml:space="preserve"> PAGEREF _Toc288641552 \h </w:instrText>
        </w:r>
        <w:r>
          <w:rPr>
            <w:noProof/>
          </w:rPr>
        </w:r>
      </w:ins>
      <w:r>
        <w:rPr>
          <w:noProof/>
        </w:rPr>
        <w:fldChar w:fldCharType="separate"/>
      </w:r>
      <w:ins w:id="455" w:author="Gerard" w:date="2015-03-22T11:01:00Z">
        <w:r>
          <w:rPr>
            <w:noProof/>
          </w:rPr>
          <w:t>120</w:t>
        </w:r>
        <w:r>
          <w:rPr>
            <w:noProof/>
          </w:rPr>
          <w:fldChar w:fldCharType="end"/>
        </w:r>
      </w:ins>
    </w:p>
    <w:p w14:paraId="0F53B4BF" w14:textId="77777777" w:rsidR="00F119D4" w:rsidRDefault="00F119D4">
      <w:pPr>
        <w:pStyle w:val="TOC3"/>
        <w:tabs>
          <w:tab w:val="right" w:leader="dot" w:pos="9350"/>
        </w:tabs>
        <w:rPr>
          <w:ins w:id="456" w:author="Gerard" w:date="2015-03-22T11:01:00Z"/>
          <w:rFonts w:asciiTheme="minorHAnsi" w:eastAsiaTheme="minorEastAsia" w:hAnsiTheme="minorHAnsi" w:cstheme="minorBidi"/>
          <w:noProof/>
          <w:lang w:eastAsia="ja-JP"/>
        </w:rPr>
      </w:pPr>
      <w:ins w:id="457" w:author="Gerard" w:date="2015-03-22T11:01:00Z">
        <w:r>
          <w:rPr>
            <w:noProof/>
          </w:rPr>
          <w:t>6.6.4. Discretization</w:t>
        </w:r>
        <w:r>
          <w:rPr>
            <w:noProof/>
          </w:rPr>
          <w:tab/>
        </w:r>
        <w:r>
          <w:rPr>
            <w:noProof/>
          </w:rPr>
          <w:fldChar w:fldCharType="begin"/>
        </w:r>
        <w:r>
          <w:rPr>
            <w:noProof/>
          </w:rPr>
          <w:instrText xml:space="preserve"> PAGEREF _Toc288641553 \h </w:instrText>
        </w:r>
        <w:r>
          <w:rPr>
            <w:noProof/>
          </w:rPr>
        </w:r>
      </w:ins>
      <w:r>
        <w:rPr>
          <w:noProof/>
        </w:rPr>
        <w:fldChar w:fldCharType="separate"/>
      </w:r>
      <w:ins w:id="458" w:author="Gerard" w:date="2015-03-22T11:01:00Z">
        <w:r>
          <w:rPr>
            <w:noProof/>
          </w:rPr>
          <w:t>120</w:t>
        </w:r>
        <w:r>
          <w:rPr>
            <w:noProof/>
          </w:rPr>
          <w:fldChar w:fldCharType="end"/>
        </w:r>
      </w:ins>
    </w:p>
    <w:p w14:paraId="1949CE3E" w14:textId="77777777" w:rsidR="00F119D4" w:rsidRDefault="00F119D4">
      <w:pPr>
        <w:pStyle w:val="TOC1"/>
        <w:rPr>
          <w:ins w:id="459" w:author="Gerard" w:date="2015-03-22T11:01:00Z"/>
          <w:rFonts w:asciiTheme="minorHAnsi" w:eastAsiaTheme="minorEastAsia" w:hAnsiTheme="minorHAnsi" w:cstheme="minorBidi"/>
          <w:b w:val="0"/>
          <w:lang w:eastAsia="ja-JP"/>
        </w:rPr>
      </w:pPr>
      <w:ins w:id="460" w:author="Gerard" w:date="2015-03-22T11:01:00Z">
        <w:r>
          <w:t>Chapter 7. Dynamics</w:t>
        </w:r>
        <w:r>
          <w:tab/>
        </w:r>
        <w:r>
          <w:fldChar w:fldCharType="begin"/>
        </w:r>
        <w:r>
          <w:instrText xml:space="preserve"> PAGEREF _Toc288641554 \h </w:instrText>
        </w:r>
      </w:ins>
      <w:r>
        <w:fldChar w:fldCharType="separate"/>
      </w:r>
      <w:ins w:id="461" w:author="Gerard" w:date="2015-03-22T11:01:00Z">
        <w:r>
          <w:t>122</w:t>
        </w:r>
        <w:r>
          <w:fldChar w:fldCharType="end"/>
        </w:r>
      </w:ins>
    </w:p>
    <w:p w14:paraId="3F79E59C" w14:textId="77777777" w:rsidR="00F119D4" w:rsidRDefault="00F119D4">
      <w:pPr>
        <w:pStyle w:val="TOC1"/>
        <w:rPr>
          <w:ins w:id="462" w:author="Gerard" w:date="2015-03-22T11:01:00Z"/>
          <w:rFonts w:asciiTheme="minorHAnsi" w:eastAsiaTheme="minorEastAsia" w:hAnsiTheme="minorHAnsi" w:cstheme="minorBidi"/>
          <w:b w:val="0"/>
          <w:lang w:eastAsia="ja-JP"/>
        </w:rPr>
      </w:pPr>
      <w:ins w:id="463" w:author="Gerard" w:date="2015-03-22T11:01:00Z">
        <w:r>
          <w:t>References</w:t>
        </w:r>
        <w:r>
          <w:tab/>
        </w:r>
        <w:r>
          <w:fldChar w:fldCharType="begin"/>
        </w:r>
        <w:r>
          <w:instrText xml:space="preserve"> PAGEREF _Toc288641555 \h </w:instrText>
        </w:r>
      </w:ins>
      <w:r>
        <w:fldChar w:fldCharType="separate"/>
      </w:r>
      <w:ins w:id="464" w:author="Gerard" w:date="2015-03-22T11:01:00Z">
        <w:r>
          <w:t>123</w:t>
        </w:r>
        <w:r>
          <w:fldChar w:fldCharType="end"/>
        </w:r>
      </w:ins>
    </w:p>
    <w:p w14:paraId="3A3C3B06" w14:textId="77777777" w:rsidR="00357411" w:rsidDel="001763A3" w:rsidRDefault="00357411">
      <w:pPr>
        <w:pStyle w:val="TOC1"/>
        <w:rPr>
          <w:del w:id="465" w:author="Gerard" w:date="2015-03-21T14:04:00Z"/>
          <w:rFonts w:asciiTheme="minorHAnsi" w:eastAsiaTheme="minorEastAsia" w:hAnsiTheme="minorHAnsi" w:cstheme="minorBidi"/>
          <w:b w:val="0"/>
          <w:sz w:val="22"/>
          <w:szCs w:val="22"/>
        </w:rPr>
      </w:pPr>
      <w:del w:id="466" w:author="Gerard" w:date="2015-03-21T14:04:00Z">
        <w:r w:rsidRPr="001763A3" w:rsidDel="001763A3">
          <w:rPr>
            <w:rPrChange w:id="467" w:author="Gerard" w:date="2015-03-21T14:04:00Z">
              <w:rPr>
                <w:rStyle w:val="Hyperlink"/>
                <w:b w:val="0"/>
              </w:rPr>
            </w:rPrChange>
          </w:rPr>
          <w:delText>Chapter 1. Introduction</w:delText>
        </w:r>
        <w:r w:rsidDel="001763A3">
          <w:rPr>
            <w:webHidden/>
          </w:rPr>
          <w:tab/>
        </w:r>
        <w:r w:rsidR="00C334FD" w:rsidDel="001763A3">
          <w:rPr>
            <w:webHidden/>
          </w:rPr>
          <w:delText>6</w:delText>
        </w:r>
      </w:del>
    </w:p>
    <w:p w14:paraId="33B12CD9" w14:textId="77777777" w:rsidR="00357411" w:rsidDel="001763A3" w:rsidRDefault="00357411">
      <w:pPr>
        <w:pStyle w:val="TOC2"/>
        <w:tabs>
          <w:tab w:val="right" w:leader="dot" w:pos="9350"/>
        </w:tabs>
        <w:rPr>
          <w:del w:id="468" w:author="Gerard" w:date="2015-03-21T14:04:00Z"/>
          <w:rFonts w:asciiTheme="minorHAnsi" w:eastAsiaTheme="minorEastAsia" w:hAnsiTheme="minorHAnsi" w:cstheme="minorBidi"/>
          <w:noProof/>
          <w:sz w:val="22"/>
          <w:szCs w:val="22"/>
        </w:rPr>
      </w:pPr>
      <w:del w:id="469" w:author="Gerard" w:date="2015-03-21T14:04:00Z">
        <w:r w:rsidRPr="001763A3" w:rsidDel="001763A3">
          <w:rPr>
            <w:noProof/>
            <w:rPrChange w:id="470" w:author="Gerard" w:date="2015-03-21T14:04:00Z">
              <w:rPr>
                <w:rStyle w:val="Hyperlink"/>
                <w:noProof/>
              </w:rPr>
            </w:rPrChange>
          </w:rPr>
          <w:delText>1.1. Overview of FEBio</w:delText>
        </w:r>
        <w:r w:rsidDel="001763A3">
          <w:rPr>
            <w:noProof/>
            <w:webHidden/>
          </w:rPr>
          <w:tab/>
        </w:r>
        <w:r w:rsidR="00C334FD" w:rsidDel="001763A3">
          <w:rPr>
            <w:noProof/>
            <w:webHidden/>
          </w:rPr>
          <w:delText>6</w:delText>
        </w:r>
      </w:del>
    </w:p>
    <w:p w14:paraId="2F12483D" w14:textId="77777777" w:rsidR="00357411" w:rsidDel="001763A3" w:rsidRDefault="00357411">
      <w:pPr>
        <w:pStyle w:val="TOC2"/>
        <w:tabs>
          <w:tab w:val="right" w:leader="dot" w:pos="9350"/>
        </w:tabs>
        <w:rPr>
          <w:del w:id="471" w:author="Gerard" w:date="2015-03-21T14:04:00Z"/>
          <w:rFonts w:asciiTheme="minorHAnsi" w:eastAsiaTheme="minorEastAsia" w:hAnsiTheme="minorHAnsi" w:cstheme="minorBidi"/>
          <w:noProof/>
          <w:sz w:val="22"/>
          <w:szCs w:val="22"/>
        </w:rPr>
      </w:pPr>
      <w:del w:id="472" w:author="Gerard" w:date="2015-03-21T14:04:00Z">
        <w:r w:rsidRPr="001763A3" w:rsidDel="001763A3">
          <w:rPr>
            <w:noProof/>
            <w:rPrChange w:id="473" w:author="Gerard" w:date="2015-03-21T14:04:00Z">
              <w:rPr>
                <w:rStyle w:val="Hyperlink"/>
                <w:noProof/>
              </w:rPr>
            </w:rPrChange>
          </w:rPr>
          <w:delText>1.2. About this document</w:delText>
        </w:r>
        <w:r w:rsidDel="001763A3">
          <w:rPr>
            <w:noProof/>
            <w:webHidden/>
          </w:rPr>
          <w:tab/>
        </w:r>
        <w:r w:rsidR="00C334FD" w:rsidDel="001763A3">
          <w:rPr>
            <w:noProof/>
            <w:webHidden/>
          </w:rPr>
          <w:delText>6</w:delText>
        </w:r>
      </w:del>
    </w:p>
    <w:p w14:paraId="6B6A29F8" w14:textId="77777777" w:rsidR="00357411" w:rsidDel="001763A3" w:rsidRDefault="00357411">
      <w:pPr>
        <w:pStyle w:val="TOC1"/>
        <w:rPr>
          <w:del w:id="474" w:author="Gerard" w:date="2015-03-21T14:04:00Z"/>
          <w:rFonts w:asciiTheme="minorHAnsi" w:eastAsiaTheme="minorEastAsia" w:hAnsiTheme="minorHAnsi" w:cstheme="minorBidi"/>
          <w:b w:val="0"/>
          <w:sz w:val="22"/>
          <w:szCs w:val="22"/>
        </w:rPr>
      </w:pPr>
      <w:del w:id="475" w:author="Gerard" w:date="2015-03-21T14:04:00Z">
        <w:r w:rsidRPr="001763A3" w:rsidDel="001763A3">
          <w:rPr>
            <w:rPrChange w:id="476" w:author="Gerard" w:date="2015-03-21T14:04:00Z">
              <w:rPr>
                <w:rStyle w:val="Hyperlink"/>
                <w:b w:val="0"/>
              </w:rPr>
            </w:rPrChange>
          </w:rPr>
          <w:delText>Chapter 2. Continuum Mechanics</w:delText>
        </w:r>
        <w:r w:rsidDel="001763A3">
          <w:rPr>
            <w:webHidden/>
          </w:rPr>
          <w:tab/>
        </w:r>
        <w:r w:rsidR="00C334FD" w:rsidDel="001763A3">
          <w:rPr>
            <w:webHidden/>
          </w:rPr>
          <w:delText>8</w:delText>
        </w:r>
      </w:del>
    </w:p>
    <w:p w14:paraId="62D8F8D1" w14:textId="77777777" w:rsidR="00357411" w:rsidDel="001763A3" w:rsidRDefault="00357411">
      <w:pPr>
        <w:pStyle w:val="TOC2"/>
        <w:tabs>
          <w:tab w:val="right" w:leader="dot" w:pos="9350"/>
        </w:tabs>
        <w:rPr>
          <w:del w:id="477" w:author="Gerard" w:date="2015-03-21T14:04:00Z"/>
          <w:rFonts w:asciiTheme="minorHAnsi" w:eastAsiaTheme="minorEastAsia" w:hAnsiTheme="minorHAnsi" w:cstheme="minorBidi"/>
          <w:noProof/>
          <w:sz w:val="22"/>
          <w:szCs w:val="22"/>
        </w:rPr>
      </w:pPr>
      <w:del w:id="478" w:author="Gerard" w:date="2015-03-21T14:04:00Z">
        <w:r w:rsidRPr="001763A3" w:rsidDel="001763A3">
          <w:rPr>
            <w:noProof/>
            <w:rPrChange w:id="479" w:author="Gerard" w:date="2015-03-21T14:04:00Z">
              <w:rPr>
                <w:rStyle w:val="Hyperlink"/>
                <w:noProof/>
              </w:rPr>
            </w:rPrChange>
          </w:rPr>
          <w:delText>2.1. Vectors and Tensors</w:delText>
        </w:r>
        <w:r w:rsidDel="001763A3">
          <w:rPr>
            <w:noProof/>
            <w:webHidden/>
          </w:rPr>
          <w:tab/>
        </w:r>
        <w:r w:rsidR="00C334FD" w:rsidDel="001763A3">
          <w:rPr>
            <w:noProof/>
            <w:webHidden/>
          </w:rPr>
          <w:delText>8</w:delText>
        </w:r>
      </w:del>
    </w:p>
    <w:p w14:paraId="38CE4F28" w14:textId="77777777" w:rsidR="00357411" w:rsidDel="001763A3" w:rsidRDefault="00357411">
      <w:pPr>
        <w:pStyle w:val="TOC2"/>
        <w:tabs>
          <w:tab w:val="right" w:leader="dot" w:pos="9350"/>
        </w:tabs>
        <w:rPr>
          <w:del w:id="480" w:author="Gerard" w:date="2015-03-21T14:04:00Z"/>
          <w:rFonts w:asciiTheme="minorHAnsi" w:eastAsiaTheme="minorEastAsia" w:hAnsiTheme="minorHAnsi" w:cstheme="minorBidi"/>
          <w:noProof/>
          <w:sz w:val="22"/>
          <w:szCs w:val="22"/>
        </w:rPr>
      </w:pPr>
      <w:del w:id="481" w:author="Gerard" w:date="2015-03-21T14:04:00Z">
        <w:r w:rsidRPr="001763A3" w:rsidDel="001763A3">
          <w:rPr>
            <w:noProof/>
            <w:rPrChange w:id="482" w:author="Gerard" w:date="2015-03-21T14:04:00Z">
              <w:rPr>
                <w:rStyle w:val="Hyperlink"/>
                <w:noProof/>
              </w:rPr>
            </w:rPrChange>
          </w:rPr>
          <w:delText>2.2. The Directional Derivative</w:delText>
        </w:r>
        <w:r w:rsidDel="001763A3">
          <w:rPr>
            <w:noProof/>
            <w:webHidden/>
          </w:rPr>
          <w:tab/>
        </w:r>
        <w:r w:rsidR="00C334FD" w:rsidDel="001763A3">
          <w:rPr>
            <w:noProof/>
            <w:webHidden/>
          </w:rPr>
          <w:delText>11</w:delText>
        </w:r>
      </w:del>
    </w:p>
    <w:p w14:paraId="5DBF7437" w14:textId="77777777" w:rsidR="00357411" w:rsidDel="001763A3" w:rsidRDefault="00357411">
      <w:pPr>
        <w:pStyle w:val="TOC2"/>
        <w:tabs>
          <w:tab w:val="right" w:leader="dot" w:pos="9350"/>
        </w:tabs>
        <w:rPr>
          <w:del w:id="483" w:author="Gerard" w:date="2015-03-21T14:04:00Z"/>
          <w:rFonts w:asciiTheme="minorHAnsi" w:eastAsiaTheme="minorEastAsia" w:hAnsiTheme="minorHAnsi" w:cstheme="minorBidi"/>
          <w:noProof/>
          <w:sz w:val="22"/>
          <w:szCs w:val="22"/>
        </w:rPr>
      </w:pPr>
      <w:del w:id="484" w:author="Gerard" w:date="2015-03-21T14:04:00Z">
        <w:r w:rsidRPr="001763A3" w:rsidDel="001763A3">
          <w:rPr>
            <w:noProof/>
            <w:rPrChange w:id="485" w:author="Gerard" w:date="2015-03-21T14:04:00Z">
              <w:rPr>
                <w:rStyle w:val="Hyperlink"/>
                <w:noProof/>
              </w:rPr>
            </w:rPrChange>
          </w:rPr>
          <w:delText>2.3. Deformation, Strain and Stress</w:delText>
        </w:r>
        <w:r w:rsidDel="001763A3">
          <w:rPr>
            <w:noProof/>
            <w:webHidden/>
          </w:rPr>
          <w:tab/>
        </w:r>
        <w:r w:rsidR="00C334FD" w:rsidDel="001763A3">
          <w:rPr>
            <w:noProof/>
            <w:webHidden/>
          </w:rPr>
          <w:delText>12</w:delText>
        </w:r>
      </w:del>
    </w:p>
    <w:p w14:paraId="14DA5526" w14:textId="77777777" w:rsidR="00357411" w:rsidDel="001763A3" w:rsidRDefault="00357411">
      <w:pPr>
        <w:pStyle w:val="TOC3"/>
        <w:tabs>
          <w:tab w:val="right" w:leader="dot" w:pos="9350"/>
        </w:tabs>
        <w:rPr>
          <w:del w:id="486" w:author="Gerard" w:date="2015-03-21T14:04:00Z"/>
          <w:rFonts w:asciiTheme="minorHAnsi" w:eastAsiaTheme="minorEastAsia" w:hAnsiTheme="minorHAnsi" w:cstheme="minorBidi"/>
          <w:noProof/>
          <w:sz w:val="22"/>
          <w:szCs w:val="22"/>
        </w:rPr>
      </w:pPr>
      <w:del w:id="487" w:author="Gerard" w:date="2015-03-21T14:04:00Z">
        <w:r w:rsidRPr="001763A3" w:rsidDel="001763A3">
          <w:rPr>
            <w:noProof/>
            <w:rPrChange w:id="488" w:author="Gerard" w:date="2015-03-21T14:04:00Z">
              <w:rPr>
                <w:rStyle w:val="Hyperlink"/>
                <w:noProof/>
              </w:rPr>
            </w:rPrChange>
          </w:rPr>
          <w:delText>2.3.1. The deformation gradient tensor</w:delText>
        </w:r>
        <w:r w:rsidDel="001763A3">
          <w:rPr>
            <w:noProof/>
            <w:webHidden/>
          </w:rPr>
          <w:tab/>
        </w:r>
        <w:r w:rsidR="00C334FD" w:rsidDel="001763A3">
          <w:rPr>
            <w:noProof/>
            <w:webHidden/>
          </w:rPr>
          <w:delText>12</w:delText>
        </w:r>
      </w:del>
    </w:p>
    <w:p w14:paraId="17014D40" w14:textId="77777777" w:rsidR="00357411" w:rsidDel="001763A3" w:rsidRDefault="00357411">
      <w:pPr>
        <w:pStyle w:val="TOC3"/>
        <w:tabs>
          <w:tab w:val="right" w:leader="dot" w:pos="9350"/>
        </w:tabs>
        <w:rPr>
          <w:del w:id="489" w:author="Gerard" w:date="2015-03-21T14:04:00Z"/>
          <w:rFonts w:asciiTheme="minorHAnsi" w:eastAsiaTheme="minorEastAsia" w:hAnsiTheme="minorHAnsi" w:cstheme="minorBidi"/>
          <w:noProof/>
          <w:sz w:val="22"/>
          <w:szCs w:val="22"/>
        </w:rPr>
      </w:pPr>
      <w:del w:id="490" w:author="Gerard" w:date="2015-03-21T14:04:00Z">
        <w:r w:rsidRPr="001763A3" w:rsidDel="001763A3">
          <w:rPr>
            <w:noProof/>
            <w:rPrChange w:id="491" w:author="Gerard" w:date="2015-03-21T14:04:00Z">
              <w:rPr>
                <w:rStyle w:val="Hyperlink"/>
                <w:noProof/>
              </w:rPr>
            </w:rPrChange>
          </w:rPr>
          <w:delText>2.3.2. Strain</w:delText>
        </w:r>
        <w:r w:rsidDel="001763A3">
          <w:rPr>
            <w:noProof/>
            <w:webHidden/>
          </w:rPr>
          <w:tab/>
        </w:r>
        <w:r w:rsidR="00C334FD" w:rsidDel="001763A3">
          <w:rPr>
            <w:noProof/>
            <w:webHidden/>
          </w:rPr>
          <w:delText>13</w:delText>
        </w:r>
      </w:del>
    </w:p>
    <w:p w14:paraId="27FD5DCD" w14:textId="77777777" w:rsidR="00357411" w:rsidDel="001763A3" w:rsidRDefault="00357411">
      <w:pPr>
        <w:pStyle w:val="TOC3"/>
        <w:tabs>
          <w:tab w:val="right" w:leader="dot" w:pos="9350"/>
        </w:tabs>
        <w:rPr>
          <w:del w:id="492" w:author="Gerard" w:date="2015-03-21T14:04:00Z"/>
          <w:rFonts w:asciiTheme="minorHAnsi" w:eastAsiaTheme="minorEastAsia" w:hAnsiTheme="minorHAnsi" w:cstheme="minorBidi"/>
          <w:noProof/>
          <w:sz w:val="22"/>
          <w:szCs w:val="22"/>
        </w:rPr>
      </w:pPr>
      <w:del w:id="493" w:author="Gerard" w:date="2015-03-21T14:04:00Z">
        <w:r w:rsidRPr="001763A3" w:rsidDel="001763A3">
          <w:rPr>
            <w:noProof/>
            <w:rPrChange w:id="494" w:author="Gerard" w:date="2015-03-21T14:04:00Z">
              <w:rPr>
                <w:rStyle w:val="Hyperlink"/>
                <w:noProof/>
              </w:rPr>
            </w:rPrChange>
          </w:rPr>
          <w:delText>2.3.3. Stress</w:delText>
        </w:r>
        <w:r w:rsidDel="001763A3">
          <w:rPr>
            <w:noProof/>
            <w:webHidden/>
          </w:rPr>
          <w:tab/>
        </w:r>
        <w:r w:rsidR="00C334FD" w:rsidDel="001763A3">
          <w:rPr>
            <w:noProof/>
            <w:webHidden/>
          </w:rPr>
          <w:delText>13</w:delText>
        </w:r>
      </w:del>
    </w:p>
    <w:p w14:paraId="3E045B3D" w14:textId="77777777" w:rsidR="00357411" w:rsidDel="001763A3" w:rsidRDefault="00357411">
      <w:pPr>
        <w:pStyle w:val="TOC2"/>
        <w:tabs>
          <w:tab w:val="right" w:leader="dot" w:pos="9350"/>
        </w:tabs>
        <w:rPr>
          <w:del w:id="495" w:author="Gerard" w:date="2015-03-21T14:04:00Z"/>
          <w:rFonts w:asciiTheme="minorHAnsi" w:eastAsiaTheme="minorEastAsia" w:hAnsiTheme="minorHAnsi" w:cstheme="minorBidi"/>
          <w:noProof/>
          <w:sz w:val="22"/>
          <w:szCs w:val="22"/>
        </w:rPr>
      </w:pPr>
      <w:del w:id="496" w:author="Gerard" w:date="2015-03-21T14:04:00Z">
        <w:r w:rsidRPr="001763A3" w:rsidDel="001763A3">
          <w:rPr>
            <w:noProof/>
            <w:rPrChange w:id="497" w:author="Gerard" w:date="2015-03-21T14:04:00Z">
              <w:rPr>
                <w:rStyle w:val="Hyperlink"/>
                <w:noProof/>
              </w:rPr>
            </w:rPrChange>
          </w:rPr>
          <w:delText>2.4. Hyperelasticity</w:delText>
        </w:r>
        <w:r w:rsidDel="001763A3">
          <w:rPr>
            <w:noProof/>
            <w:webHidden/>
          </w:rPr>
          <w:tab/>
        </w:r>
        <w:r w:rsidR="00C334FD" w:rsidDel="001763A3">
          <w:rPr>
            <w:noProof/>
            <w:webHidden/>
          </w:rPr>
          <w:delText>14</w:delText>
        </w:r>
      </w:del>
    </w:p>
    <w:p w14:paraId="482CFDDD" w14:textId="77777777" w:rsidR="00357411" w:rsidDel="001763A3" w:rsidRDefault="00357411">
      <w:pPr>
        <w:pStyle w:val="TOC3"/>
        <w:tabs>
          <w:tab w:val="right" w:leader="dot" w:pos="9350"/>
        </w:tabs>
        <w:rPr>
          <w:del w:id="498" w:author="Gerard" w:date="2015-03-21T14:04:00Z"/>
          <w:rFonts w:asciiTheme="minorHAnsi" w:eastAsiaTheme="minorEastAsia" w:hAnsiTheme="minorHAnsi" w:cstheme="minorBidi"/>
          <w:noProof/>
          <w:sz w:val="22"/>
          <w:szCs w:val="22"/>
        </w:rPr>
      </w:pPr>
      <w:del w:id="499" w:author="Gerard" w:date="2015-03-21T14:04:00Z">
        <w:r w:rsidRPr="001763A3" w:rsidDel="001763A3">
          <w:rPr>
            <w:noProof/>
            <w:rPrChange w:id="500" w:author="Gerard" w:date="2015-03-21T14:04:00Z">
              <w:rPr>
                <w:rStyle w:val="Hyperlink"/>
                <w:noProof/>
              </w:rPr>
            </w:rPrChange>
          </w:rPr>
          <w:delText>2.4.1. Isotropic Hyperelasticity</w:delText>
        </w:r>
        <w:r w:rsidDel="001763A3">
          <w:rPr>
            <w:noProof/>
            <w:webHidden/>
          </w:rPr>
          <w:tab/>
        </w:r>
        <w:r w:rsidR="00C334FD" w:rsidDel="001763A3">
          <w:rPr>
            <w:noProof/>
            <w:webHidden/>
          </w:rPr>
          <w:delText>15</w:delText>
        </w:r>
      </w:del>
    </w:p>
    <w:p w14:paraId="0113E4CD" w14:textId="77777777" w:rsidR="00357411" w:rsidDel="001763A3" w:rsidRDefault="00357411">
      <w:pPr>
        <w:pStyle w:val="TOC3"/>
        <w:tabs>
          <w:tab w:val="right" w:leader="dot" w:pos="9350"/>
        </w:tabs>
        <w:rPr>
          <w:del w:id="501" w:author="Gerard" w:date="2015-03-21T14:04:00Z"/>
          <w:rFonts w:asciiTheme="minorHAnsi" w:eastAsiaTheme="minorEastAsia" w:hAnsiTheme="minorHAnsi" w:cstheme="minorBidi"/>
          <w:noProof/>
          <w:sz w:val="22"/>
          <w:szCs w:val="22"/>
        </w:rPr>
      </w:pPr>
      <w:del w:id="502" w:author="Gerard" w:date="2015-03-21T14:04:00Z">
        <w:r w:rsidRPr="001763A3" w:rsidDel="001763A3">
          <w:rPr>
            <w:noProof/>
            <w:rPrChange w:id="503" w:author="Gerard" w:date="2015-03-21T14:04:00Z">
              <w:rPr>
                <w:rStyle w:val="Hyperlink"/>
                <w:noProof/>
              </w:rPr>
            </w:rPrChange>
          </w:rPr>
          <w:delText>2.4.2. Isotropic Elasticity in Principal Directions</w:delText>
        </w:r>
        <w:r w:rsidDel="001763A3">
          <w:rPr>
            <w:noProof/>
            <w:webHidden/>
          </w:rPr>
          <w:tab/>
        </w:r>
        <w:r w:rsidR="00C334FD" w:rsidDel="001763A3">
          <w:rPr>
            <w:noProof/>
            <w:webHidden/>
          </w:rPr>
          <w:delText>16</w:delText>
        </w:r>
      </w:del>
    </w:p>
    <w:p w14:paraId="733D33F5" w14:textId="77777777" w:rsidR="00357411" w:rsidDel="001763A3" w:rsidRDefault="00357411">
      <w:pPr>
        <w:pStyle w:val="TOC3"/>
        <w:tabs>
          <w:tab w:val="right" w:leader="dot" w:pos="9350"/>
        </w:tabs>
        <w:rPr>
          <w:del w:id="504" w:author="Gerard" w:date="2015-03-21T14:04:00Z"/>
          <w:rFonts w:asciiTheme="minorHAnsi" w:eastAsiaTheme="minorEastAsia" w:hAnsiTheme="minorHAnsi" w:cstheme="minorBidi"/>
          <w:noProof/>
          <w:sz w:val="22"/>
          <w:szCs w:val="22"/>
        </w:rPr>
      </w:pPr>
      <w:del w:id="505" w:author="Gerard" w:date="2015-03-21T14:04:00Z">
        <w:r w:rsidRPr="001763A3" w:rsidDel="001763A3">
          <w:rPr>
            <w:noProof/>
            <w:rPrChange w:id="506" w:author="Gerard" w:date="2015-03-21T14:04:00Z">
              <w:rPr>
                <w:rStyle w:val="Hyperlink"/>
                <w:noProof/>
              </w:rPr>
            </w:rPrChange>
          </w:rPr>
          <w:delText>2.4.3. Nearly-Incompressible Hyperelasticity</w:delText>
        </w:r>
        <w:r w:rsidDel="001763A3">
          <w:rPr>
            <w:noProof/>
            <w:webHidden/>
          </w:rPr>
          <w:tab/>
        </w:r>
        <w:r w:rsidR="00C334FD" w:rsidDel="001763A3">
          <w:rPr>
            <w:noProof/>
            <w:webHidden/>
          </w:rPr>
          <w:delText>17</w:delText>
        </w:r>
      </w:del>
    </w:p>
    <w:p w14:paraId="0DFF33A5" w14:textId="77777777" w:rsidR="00357411" w:rsidDel="001763A3" w:rsidRDefault="00357411">
      <w:pPr>
        <w:pStyle w:val="TOC3"/>
        <w:tabs>
          <w:tab w:val="right" w:leader="dot" w:pos="9350"/>
        </w:tabs>
        <w:rPr>
          <w:del w:id="507" w:author="Gerard" w:date="2015-03-21T14:04:00Z"/>
          <w:rFonts w:asciiTheme="minorHAnsi" w:eastAsiaTheme="minorEastAsia" w:hAnsiTheme="minorHAnsi" w:cstheme="minorBidi"/>
          <w:noProof/>
          <w:sz w:val="22"/>
          <w:szCs w:val="22"/>
        </w:rPr>
      </w:pPr>
      <w:del w:id="508" w:author="Gerard" w:date="2015-03-21T14:04:00Z">
        <w:r w:rsidRPr="001763A3" w:rsidDel="001763A3">
          <w:rPr>
            <w:noProof/>
            <w:rPrChange w:id="509" w:author="Gerard" w:date="2015-03-21T14:04:00Z">
              <w:rPr>
                <w:rStyle w:val="Hyperlink"/>
                <w:noProof/>
              </w:rPr>
            </w:rPrChange>
          </w:rPr>
          <w:delText>2.4.4. Transversely Isotropic Hyperelasticity</w:delText>
        </w:r>
        <w:r w:rsidDel="001763A3">
          <w:rPr>
            <w:noProof/>
            <w:webHidden/>
          </w:rPr>
          <w:tab/>
        </w:r>
        <w:r w:rsidR="00C334FD" w:rsidDel="001763A3">
          <w:rPr>
            <w:noProof/>
            <w:webHidden/>
          </w:rPr>
          <w:delText>18</w:delText>
        </w:r>
      </w:del>
    </w:p>
    <w:p w14:paraId="126D06B4" w14:textId="77777777" w:rsidR="00357411" w:rsidDel="001763A3" w:rsidRDefault="00357411">
      <w:pPr>
        <w:pStyle w:val="TOC2"/>
        <w:tabs>
          <w:tab w:val="right" w:leader="dot" w:pos="9350"/>
        </w:tabs>
        <w:rPr>
          <w:del w:id="510" w:author="Gerard" w:date="2015-03-21T14:04:00Z"/>
          <w:rFonts w:asciiTheme="minorHAnsi" w:eastAsiaTheme="minorEastAsia" w:hAnsiTheme="minorHAnsi" w:cstheme="minorBidi"/>
          <w:noProof/>
          <w:sz w:val="22"/>
          <w:szCs w:val="22"/>
        </w:rPr>
      </w:pPr>
      <w:del w:id="511" w:author="Gerard" w:date="2015-03-21T14:04:00Z">
        <w:r w:rsidRPr="001763A3" w:rsidDel="001763A3">
          <w:rPr>
            <w:noProof/>
            <w:rPrChange w:id="512" w:author="Gerard" w:date="2015-03-21T14:04:00Z">
              <w:rPr>
                <w:rStyle w:val="Hyperlink"/>
                <w:noProof/>
              </w:rPr>
            </w:rPrChange>
          </w:rPr>
          <w:delText>2.5. Biphasic Material</w:delText>
        </w:r>
        <w:r w:rsidDel="001763A3">
          <w:rPr>
            <w:noProof/>
            <w:webHidden/>
          </w:rPr>
          <w:tab/>
        </w:r>
        <w:r w:rsidR="00C334FD" w:rsidDel="001763A3">
          <w:rPr>
            <w:noProof/>
            <w:webHidden/>
          </w:rPr>
          <w:delText>20</w:delText>
        </w:r>
      </w:del>
    </w:p>
    <w:p w14:paraId="7BA6DEFC" w14:textId="77777777" w:rsidR="00357411" w:rsidDel="001763A3" w:rsidRDefault="00357411">
      <w:pPr>
        <w:pStyle w:val="TOC3"/>
        <w:tabs>
          <w:tab w:val="right" w:leader="dot" w:pos="9350"/>
        </w:tabs>
        <w:rPr>
          <w:del w:id="513" w:author="Gerard" w:date="2015-03-21T14:04:00Z"/>
          <w:rFonts w:asciiTheme="minorHAnsi" w:eastAsiaTheme="minorEastAsia" w:hAnsiTheme="minorHAnsi" w:cstheme="minorBidi"/>
          <w:noProof/>
          <w:sz w:val="22"/>
          <w:szCs w:val="22"/>
        </w:rPr>
      </w:pPr>
      <w:del w:id="514" w:author="Gerard" w:date="2015-03-21T14:04:00Z">
        <w:r w:rsidRPr="001763A3" w:rsidDel="001763A3">
          <w:rPr>
            <w:noProof/>
            <w:rPrChange w:id="515" w:author="Gerard" w:date="2015-03-21T14:04:00Z">
              <w:rPr>
                <w:rStyle w:val="Hyperlink"/>
                <w:noProof/>
              </w:rPr>
            </w:rPrChange>
          </w:rPr>
          <w:delText>2.5.1. Governing Equations</w:delText>
        </w:r>
        <w:r w:rsidDel="001763A3">
          <w:rPr>
            <w:noProof/>
            <w:webHidden/>
          </w:rPr>
          <w:tab/>
        </w:r>
        <w:r w:rsidR="00C334FD" w:rsidDel="001763A3">
          <w:rPr>
            <w:noProof/>
            <w:webHidden/>
          </w:rPr>
          <w:delText>20</w:delText>
        </w:r>
      </w:del>
    </w:p>
    <w:p w14:paraId="4BC56135" w14:textId="77777777" w:rsidR="00357411" w:rsidDel="001763A3" w:rsidRDefault="00357411">
      <w:pPr>
        <w:pStyle w:val="TOC2"/>
        <w:tabs>
          <w:tab w:val="right" w:leader="dot" w:pos="9350"/>
        </w:tabs>
        <w:rPr>
          <w:del w:id="516" w:author="Gerard" w:date="2015-03-21T14:04:00Z"/>
          <w:rFonts w:asciiTheme="minorHAnsi" w:eastAsiaTheme="minorEastAsia" w:hAnsiTheme="minorHAnsi" w:cstheme="minorBidi"/>
          <w:noProof/>
          <w:sz w:val="22"/>
          <w:szCs w:val="22"/>
        </w:rPr>
      </w:pPr>
      <w:del w:id="517" w:author="Gerard" w:date="2015-03-21T14:04:00Z">
        <w:r w:rsidRPr="001763A3" w:rsidDel="001763A3">
          <w:rPr>
            <w:noProof/>
            <w:rPrChange w:id="518" w:author="Gerard" w:date="2015-03-21T14:04:00Z">
              <w:rPr>
                <w:rStyle w:val="Hyperlink"/>
                <w:noProof/>
              </w:rPr>
            </w:rPrChange>
          </w:rPr>
          <w:delText>2.6. Biphasic-Solute Material</w:delText>
        </w:r>
        <w:r w:rsidDel="001763A3">
          <w:rPr>
            <w:noProof/>
            <w:webHidden/>
          </w:rPr>
          <w:tab/>
        </w:r>
        <w:r w:rsidR="00C334FD" w:rsidDel="001763A3">
          <w:rPr>
            <w:noProof/>
            <w:webHidden/>
          </w:rPr>
          <w:delText>22</w:delText>
        </w:r>
      </w:del>
    </w:p>
    <w:p w14:paraId="6E2F0B3D" w14:textId="77777777" w:rsidR="00357411" w:rsidDel="001763A3" w:rsidRDefault="00357411">
      <w:pPr>
        <w:pStyle w:val="TOC3"/>
        <w:tabs>
          <w:tab w:val="right" w:leader="dot" w:pos="9350"/>
        </w:tabs>
        <w:rPr>
          <w:del w:id="519" w:author="Gerard" w:date="2015-03-21T14:04:00Z"/>
          <w:rFonts w:asciiTheme="minorHAnsi" w:eastAsiaTheme="minorEastAsia" w:hAnsiTheme="minorHAnsi" w:cstheme="minorBidi"/>
          <w:noProof/>
          <w:sz w:val="22"/>
          <w:szCs w:val="22"/>
        </w:rPr>
      </w:pPr>
      <w:del w:id="520" w:author="Gerard" w:date="2015-03-21T14:04:00Z">
        <w:r w:rsidRPr="001763A3" w:rsidDel="001763A3">
          <w:rPr>
            <w:noProof/>
            <w:rPrChange w:id="521" w:author="Gerard" w:date="2015-03-21T14:04:00Z">
              <w:rPr>
                <w:rStyle w:val="Hyperlink"/>
                <w:noProof/>
              </w:rPr>
            </w:rPrChange>
          </w:rPr>
          <w:delText>2.6.1. Governing Equations</w:delText>
        </w:r>
        <w:r w:rsidDel="001763A3">
          <w:rPr>
            <w:noProof/>
            <w:webHidden/>
          </w:rPr>
          <w:tab/>
        </w:r>
        <w:r w:rsidR="00C334FD" w:rsidDel="001763A3">
          <w:rPr>
            <w:noProof/>
            <w:webHidden/>
          </w:rPr>
          <w:delText>22</w:delText>
        </w:r>
      </w:del>
    </w:p>
    <w:p w14:paraId="1DCF0CF6" w14:textId="77777777" w:rsidR="00357411" w:rsidDel="001763A3" w:rsidRDefault="00357411">
      <w:pPr>
        <w:pStyle w:val="TOC3"/>
        <w:tabs>
          <w:tab w:val="right" w:leader="dot" w:pos="9350"/>
        </w:tabs>
        <w:rPr>
          <w:del w:id="522" w:author="Gerard" w:date="2015-03-21T14:04:00Z"/>
          <w:rFonts w:asciiTheme="minorHAnsi" w:eastAsiaTheme="minorEastAsia" w:hAnsiTheme="minorHAnsi" w:cstheme="minorBidi"/>
          <w:noProof/>
          <w:sz w:val="22"/>
          <w:szCs w:val="22"/>
        </w:rPr>
      </w:pPr>
      <w:del w:id="523" w:author="Gerard" w:date="2015-03-21T14:04:00Z">
        <w:r w:rsidRPr="001763A3" w:rsidDel="001763A3">
          <w:rPr>
            <w:noProof/>
            <w:rPrChange w:id="524" w:author="Gerard" w:date="2015-03-21T14:04:00Z">
              <w:rPr>
                <w:rStyle w:val="Hyperlink"/>
                <w:noProof/>
              </w:rPr>
            </w:rPrChange>
          </w:rPr>
          <w:delText>2.6.2. Continuous Variables</w:delText>
        </w:r>
        <w:r w:rsidDel="001763A3">
          <w:rPr>
            <w:noProof/>
            <w:webHidden/>
          </w:rPr>
          <w:tab/>
        </w:r>
        <w:r w:rsidR="00C334FD" w:rsidDel="001763A3">
          <w:rPr>
            <w:noProof/>
            <w:webHidden/>
          </w:rPr>
          <w:delText>25</w:delText>
        </w:r>
      </w:del>
    </w:p>
    <w:p w14:paraId="2B30FF21" w14:textId="77777777" w:rsidR="00357411" w:rsidDel="001763A3" w:rsidRDefault="00357411">
      <w:pPr>
        <w:pStyle w:val="TOC2"/>
        <w:tabs>
          <w:tab w:val="right" w:leader="dot" w:pos="9350"/>
        </w:tabs>
        <w:rPr>
          <w:del w:id="525" w:author="Gerard" w:date="2015-03-21T14:04:00Z"/>
          <w:rFonts w:asciiTheme="minorHAnsi" w:eastAsiaTheme="minorEastAsia" w:hAnsiTheme="minorHAnsi" w:cstheme="minorBidi"/>
          <w:noProof/>
          <w:sz w:val="22"/>
          <w:szCs w:val="22"/>
        </w:rPr>
      </w:pPr>
      <w:del w:id="526" w:author="Gerard" w:date="2015-03-21T14:04:00Z">
        <w:r w:rsidRPr="001763A3" w:rsidDel="001763A3">
          <w:rPr>
            <w:noProof/>
            <w:rPrChange w:id="527" w:author="Gerard" w:date="2015-03-21T14:04:00Z">
              <w:rPr>
                <w:rStyle w:val="Hyperlink"/>
                <w:noProof/>
              </w:rPr>
            </w:rPrChange>
          </w:rPr>
          <w:delText>2.7. Triphasic and Multiphasic Materials</w:delText>
        </w:r>
        <w:r w:rsidDel="001763A3">
          <w:rPr>
            <w:noProof/>
            <w:webHidden/>
          </w:rPr>
          <w:tab/>
        </w:r>
        <w:r w:rsidR="00C334FD" w:rsidDel="001763A3">
          <w:rPr>
            <w:noProof/>
            <w:webHidden/>
          </w:rPr>
          <w:delText>26</w:delText>
        </w:r>
      </w:del>
    </w:p>
    <w:p w14:paraId="11B84C97" w14:textId="77777777" w:rsidR="00357411" w:rsidDel="001763A3" w:rsidRDefault="00357411">
      <w:pPr>
        <w:pStyle w:val="TOC3"/>
        <w:tabs>
          <w:tab w:val="right" w:leader="dot" w:pos="9350"/>
        </w:tabs>
        <w:rPr>
          <w:del w:id="528" w:author="Gerard" w:date="2015-03-21T14:04:00Z"/>
          <w:rFonts w:asciiTheme="minorHAnsi" w:eastAsiaTheme="minorEastAsia" w:hAnsiTheme="minorHAnsi" w:cstheme="minorBidi"/>
          <w:noProof/>
          <w:sz w:val="22"/>
          <w:szCs w:val="22"/>
        </w:rPr>
      </w:pPr>
      <w:del w:id="529" w:author="Gerard" w:date="2015-03-21T14:04:00Z">
        <w:r w:rsidRPr="001763A3" w:rsidDel="001763A3">
          <w:rPr>
            <w:noProof/>
            <w:rPrChange w:id="530" w:author="Gerard" w:date="2015-03-21T14:04:00Z">
              <w:rPr>
                <w:rStyle w:val="Hyperlink"/>
                <w:noProof/>
              </w:rPr>
            </w:rPrChange>
          </w:rPr>
          <w:delText>2.7.1. Governing Equations</w:delText>
        </w:r>
        <w:r w:rsidDel="001763A3">
          <w:rPr>
            <w:noProof/>
            <w:webHidden/>
          </w:rPr>
          <w:tab/>
        </w:r>
        <w:r w:rsidR="00C334FD" w:rsidDel="001763A3">
          <w:rPr>
            <w:noProof/>
            <w:webHidden/>
          </w:rPr>
          <w:delText>27</w:delText>
        </w:r>
      </w:del>
    </w:p>
    <w:p w14:paraId="665EE7CA" w14:textId="77777777" w:rsidR="00357411" w:rsidDel="001763A3" w:rsidRDefault="00357411">
      <w:pPr>
        <w:pStyle w:val="TOC2"/>
        <w:tabs>
          <w:tab w:val="right" w:leader="dot" w:pos="9350"/>
        </w:tabs>
        <w:rPr>
          <w:del w:id="531" w:author="Gerard" w:date="2015-03-21T14:04:00Z"/>
          <w:rFonts w:asciiTheme="minorHAnsi" w:eastAsiaTheme="minorEastAsia" w:hAnsiTheme="minorHAnsi" w:cstheme="minorBidi"/>
          <w:noProof/>
          <w:sz w:val="22"/>
          <w:szCs w:val="22"/>
        </w:rPr>
      </w:pPr>
      <w:del w:id="532" w:author="Gerard" w:date="2015-03-21T14:04:00Z">
        <w:r w:rsidRPr="001763A3" w:rsidDel="001763A3">
          <w:rPr>
            <w:noProof/>
            <w:rPrChange w:id="533" w:author="Gerard" w:date="2015-03-21T14:04:00Z">
              <w:rPr>
                <w:rStyle w:val="Hyperlink"/>
                <w:noProof/>
              </w:rPr>
            </w:rPrChange>
          </w:rPr>
          <w:delText>2.8. Mixture of Solids</w:delText>
        </w:r>
        <w:r w:rsidDel="001763A3">
          <w:rPr>
            <w:noProof/>
            <w:webHidden/>
          </w:rPr>
          <w:tab/>
        </w:r>
        <w:r w:rsidR="00C334FD" w:rsidDel="001763A3">
          <w:rPr>
            <w:noProof/>
            <w:webHidden/>
          </w:rPr>
          <w:delText>29</w:delText>
        </w:r>
      </w:del>
    </w:p>
    <w:p w14:paraId="61EF0D4B" w14:textId="77777777" w:rsidR="00357411" w:rsidDel="001763A3" w:rsidRDefault="00357411">
      <w:pPr>
        <w:pStyle w:val="TOC2"/>
        <w:tabs>
          <w:tab w:val="right" w:leader="dot" w:pos="9350"/>
        </w:tabs>
        <w:rPr>
          <w:del w:id="534" w:author="Gerard" w:date="2015-03-21T14:04:00Z"/>
          <w:rFonts w:asciiTheme="minorHAnsi" w:eastAsiaTheme="minorEastAsia" w:hAnsiTheme="minorHAnsi" w:cstheme="minorBidi"/>
          <w:noProof/>
          <w:sz w:val="22"/>
          <w:szCs w:val="22"/>
        </w:rPr>
      </w:pPr>
      <w:del w:id="535" w:author="Gerard" w:date="2015-03-21T14:04:00Z">
        <w:r w:rsidRPr="001763A3" w:rsidDel="001763A3">
          <w:rPr>
            <w:noProof/>
            <w:rPrChange w:id="536" w:author="Gerard" w:date="2015-03-21T14:04:00Z">
              <w:rPr>
                <w:rStyle w:val="Hyperlink"/>
                <w:noProof/>
              </w:rPr>
            </w:rPrChange>
          </w:rPr>
          <w:delText>2.9. Equilibrium Swelling</w:delText>
        </w:r>
        <w:r w:rsidDel="001763A3">
          <w:rPr>
            <w:noProof/>
            <w:webHidden/>
          </w:rPr>
          <w:tab/>
        </w:r>
        <w:r w:rsidR="00C334FD" w:rsidDel="001763A3">
          <w:rPr>
            <w:noProof/>
            <w:webHidden/>
          </w:rPr>
          <w:delText>32</w:delText>
        </w:r>
      </w:del>
    </w:p>
    <w:p w14:paraId="2ADDD914" w14:textId="77777777" w:rsidR="00357411" w:rsidDel="001763A3" w:rsidRDefault="00357411">
      <w:pPr>
        <w:pStyle w:val="TOC3"/>
        <w:tabs>
          <w:tab w:val="right" w:leader="dot" w:pos="9350"/>
        </w:tabs>
        <w:rPr>
          <w:del w:id="537" w:author="Gerard" w:date="2015-03-21T14:04:00Z"/>
          <w:rFonts w:asciiTheme="minorHAnsi" w:eastAsiaTheme="minorEastAsia" w:hAnsiTheme="minorHAnsi" w:cstheme="minorBidi"/>
          <w:noProof/>
          <w:sz w:val="22"/>
          <w:szCs w:val="22"/>
        </w:rPr>
      </w:pPr>
      <w:del w:id="538" w:author="Gerard" w:date="2015-03-21T14:04:00Z">
        <w:r w:rsidRPr="001763A3" w:rsidDel="001763A3">
          <w:rPr>
            <w:noProof/>
            <w:rPrChange w:id="539" w:author="Gerard" w:date="2015-03-21T14:04:00Z">
              <w:rPr>
                <w:rStyle w:val="Hyperlink"/>
                <w:noProof/>
              </w:rPr>
            </w:rPrChange>
          </w:rPr>
          <w:delText>2.9.1. Perfect Osmometer</w:delText>
        </w:r>
        <w:r w:rsidDel="001763A3">
          <w:rPr>
            <w:noProof/>
            <w:webHidden/>
          </w:rPr>
          <w:tab/>
        </w:r>
        <w:r w:rsidR="00C334FD" w:rsidDel="001763A3">
          <w:rPr>
            <w:noProof/>
            <w:webHidden/>
          </w:rPr>
          <w:delText>33</w:delText>
        </w:r>
      </w:del>
    </w:p>
    <w:p w14:paraId="1BDD9E26" w14:textId="77777777" w:rsidR="00357411" w:rsidDel="001763A3" w:rsidRDefault="00357411">
      <w:pPr>
        <w:pStyle w:val="TOC3"/>
        <w:tabs>
          <w:tab w:val="right" w:leader="dot" w:pos="9350"/>
        </w:tabs>
        <w:rPr>
          <w:del w:id="540" w:author="Gerard" w:date="2015-03-21T14:04:00Z"/>
          <w:rFonts w:asciiTheme="minorHAnsi" w:eastAsiaTheme="minorEastAsia" w:hAnsiTheme="minorHAnsi" w:cstheme="minorBidi"/>
          <w:noProof/>
          <w:sz w:val="22"/>
          <w:szCs w:val="22"/>
        </w:rPr>
      </w:pPr>
      <w:del w:id="541" w:author="Gerard" w:date="2015-03-21T14:04:00Z">
        <w:r w:rsidRPr="001763A3" w:rsidDel="001763A3">
          <w:rPr>
            <w:noProof/>
            <w:rPrChange w:id="542" w:author="Gerard" w:date="2015-03-21T14:04:00Z">
              <w:rPr>
                <w:rStyle w:val="Hyperlink"/>
                <w:noProof/>
              </w:rPr>
            </w:rPrChange>
          </w:rPr>
          <w:delText>2.9.2. Cell Growth</w:delText>
        </w:r>
        <w:r w:rsidDel="001763A3">
          <w:rPr>
            <w:noProof/>
            <w:webHidden/>
          </w:rPr>
          <w:tab/>
        </w:r>
        <w:r w:rsidR="00C334FD" w:rsidDel="001763A3">
          <w:rPr>
            <w:noProof/>
            <w:webHidden/>
          </w:rPr>
          <w:delText>33</w:delText>
        </w:r>
      </w:del>
    </w:p>
    <w:p w14:paraId="2008CF07" w14:textId="77777777" w:rsidR="00357411" w:rsidDel="001763A3" w:rsidRDefault="00357411">
      <w:pPr>
        <w:pStyle w:val="TOC3"/>
        <w:tabs>
          <w:tab w:val="right" w:leader="dot" w:pos="9350"/>
        </w:tabs>
        <w:rPr>
          <w:del w:id="543" w:author="Gerard" w:date="2015-03-21T14:04:00Z"/>
          <w:rFonts w:asciiTheme="minorHAnsi" w:eastAsiaTheme="minorEastAsia" w:hAnsiTheme="minorHAnsi" w:cstheme="minorBidi"/>
          <w:noProof/>
          <w:sz w:val="22"/>
          <w:szCs w:val="22"/>
        </w:rPr>
      </w:pPr>
      <w:del w:id="544" w:author="Gerard" w:date="2015-03-21T14:04:00Z">
        <w:r w:rsidRPr="001763A3" w:rsidDel="001763A3">
          <w:rPr>
            <w:noProof/>
            <w:rPrChange w:id="545" w:author="Gerard" w:date="2015-03-21T14:04:00Z">
              <w:rPr>
                <w:rStyle w:val="Hyperlink"/>
                <w:noProof/>
              </w:rPr>
            </w:rPrChange>
          </w:rPr>
          <w:delText>2.9.3. Donnan Equilibrium Swelling</w:delText>
        </w:r>
        <w:r w:rsidDel="001763A3">
          <w:rPr>
            <w:noProof/>
            <w:webHidden/>
          </w:rPr>
          <w:tab/>
        </w:r>
        <w:r w:rsidR="00C334FD" w:rsidDel="001763A3">
          <w:rPr>
            <w:noProof/>
            <w:webHidden/>
          </w:rPr>
          <w:delText>34</w:delText>
        </w:r>
      </w:del>
    </w:p>
    <w:p w14:paraId="0CFB145E" w14:textId="77777777" w:rsidR="00357411" w:rsidDel="001763A3" w:rsidRDefault="00357411">
      <w:pPr>
        <w:pStyle w:val="TOC2"/>
        <w:tabs>
          <w:tab w:val="right" w:leader="dot" w:pos="9350"/>
        </w:tabs>
        <w:rPr>
          <w:del w:id="546" w:author="Gerard" w:date="2015-03-21T14:04:00Z"/>
          <w:rFonts w:asciiTheme="minorHAnsi" w:eastAsiaTheme="minorEastAsia" w:hAnsiTheme="minorHAnsi" w:cstheme="minorBidi"/>
          <w:noProof/>
          <w:sz w:val="22"/>
          <w:szCs w:val="22"/>
        </w:rPr>
      </w:pPr>
      <w:del w:id="547" w:author="Gerard" w:date="2015-03-21T14:04:00Z">
        <w:r w:rsidRPr="001763A3" w:rsidDel="001763A3">
          <w:rPr>
            <w:noProof/>
            <w:rPrChange w:id="548" w:author="Gerard" w:date="2015-03-21T14:04:00Z">
              <w:rPr>
                <w:rStyle w:val="Hyperlink"/>
                <w:noProof/>
              </w:rPr>
            </w:rPrChange>
          </w:rPr>
          <w:delText>2.10. Chemical Reactions</w:delText>
        </w:r>
        <w:r w:rsidDel="001763A3">
          <w:rPr>
            <w:noProof/>
            <w:webHidden/>
          </w:rPr>
          <w:tab/>
        </w:r>
        <w:r w:rsidR="00C334FD" w:rsidDel="001763A3">
          <w:rPr>
            <w:noProof/>
            <w:webHidden/>
          </w:rPr>
          <w:delText>36</w:delText>
        </w:r>
      </w:del>
    </w:p>
    <w:p w14:paraId="1748FEF1" w14:textId="77777777" w:rsidR="00357411" w:rsidDel="001763A3" w:rsidRDefault="00357411">
      <w:pPr>
        <w:pStyle w:val="TOC3"/>
        <w:tabs>
          <w:tab w:val="right" w:leader="dot" w:pos="9350"/>
        </w:tabs>
        <w:rPr>
          <w:del w:id="549" w:author="Gerard" w:date="2015-03-21T14:04:00Z"/>
          <w:rFonts w:asciiTheme="minorHAnsi" w:eastAsiaTheme="minorEastAsia" w:hAnsiTheme="minorHAnsi" w:cstheme="minorBidi"/>
          <w:noProof/>
          <w:sz w:val="22"/>
          <w:szCs w:val="22"/>
        </w:rPr>
      </w:pPr>
      <w:del w:id="550" w:author="Gerard" w:date="2015-03-21T14:04:00Z">
        <w:r w:rsidRPr="001763A3" w:rsidDel="001763A3">
          <w:rPr>
            <w:noProof/>
            <w:rPrChange w:id="551" w:author="Gerard" w:date="2015-03-21T14:04:00Z">
              <w:rPr>
                <w:rStyle w:val="Hyperlink"/>
                <w:noProof/>
              </w:rPr>
            </w:rPrChange>
          </w:rPr>
          <w:delText>2.10.1. Solid Matrix and Solid-Bound Molecular Constituents</w:delText>
        </w:r>
        <w:r w:rsidDel="001763A3">
          <w:rPr>
            <w:noProof/>
            <w:webHidden/>
          </w:rPr>
          <w:tab/>
        </w:r>
        <w:r w:rsidR="00C334FD" w:rsidDel="001763A3">
          <w:rPr>
            <w:noProof/>
            <w:webHidden/>
          </w:rPr>
          <w:delText>36</w:delText>
        </w:r>
      </w:del>
    </w:p>
    <w:p w14:paraId="66691E25" w14:textId="77777777" w:rsidR="00357411" w:rsidDel="001763A3" w:rsidRDefault="00357411">
      <w:pPr>
        <w:pStyle w:val="TOC3"/>
        <w:tabs>
          <w:tab w:val="right" w:leader="dot" w:pos="9350"/>
        </w:tabs>
        <w:rPr>
          <w:del w:id="552" w:author="Gerard" w:date="2015-03-21T14:04:00Z"/>
          <w:rFonts w:asciiTheme="minorHAnsi" w:eastAsiaTheme="minorEastAsia" w:hAnsiTheme="minorHAnsi" w:cstheme="minorBidi"/>
          <w:noProof/>
          <w:sz w:val="22"/>
          <w:szCs w:val="22"/>
        </w:rPr>
      </w:pPr>
      <w:del w:id="553" w:author="Gerard" w:date="2015-03-21T14:04:00Z">
        <w:r w:rsidRPr="001763A3" w:rsidDel="001763A3">
          <w:rPr>
            <w:noProof/>
            <w:rPrChange w:id="554" w:author="Gerard" w:date="2015-03-21T14:04:00Z">
              <w:rPr>
                <w:rStyle w:val="Hyperlink"/>
                <w:noProof/>
              </w:rPr>
            </w:rPrChange>
          </w:rPr>
          <w:delText>2.10.2. Solutes</w:delText>
        </w:r>
        <w:r w:rsidDel="001763A3">
          <w:rPr>
            <w:noProof/>
            <w:webHidden/>
          </w:rPr>
          <w:tab/>
        </w:r>
        <w:r w:rsidR="00C334FD" w:rsidDel="001763A3">
          <w:rPr>
            <w:noProof/>
            <w:webHidden/>
          </w:rPr>
          <w:delText>37</w:delText>
        </w:r>
      </w:del>
    </w:p>
    <w:p w14:paraId="69B64CED" w14:textId="77777777" w:rsidR="00357411" w:rsidDel="001763A3" w:rsidRDefault="00357411">
      <w:pPr>
        <w:pStyle w:val="TOC3"/>
        <w:tabs>
          <w:tab w:val="right" w:leader="dot" w:pos="9350"/>
        </w:tabs>
        <w:rPr>
          <w:del w:id="555" w:author="Gerard" w:date="2015-03-21T14:04:00Z"/>
          <w:rFonts w:asciiTheme="minorHAnsi" w:eastAsiaTheme="minorEastAsia" w:hAnsiTheme="minorHAnsi" w:cstheme="minorBidi"/>
          <w:noProof/>
          <w:sz w:val="22"/>
          <w:szCs w:val="22"/>
        </w:rPr>
      </w:pPr>
      <w:del w:id="556" w:author="Gerard" w:date="2015-03-21T14:04:00Z">
        <w:r w:rsidRPr="001763A3" w:rsidDel="001763A3">
          <w:rPr>
            <w:noProof/>
            <w:rPrChange w:id="557" w:author="Gerard" w:date="2015-03-21T14:04:00Z">
              <w:rPr>
                <w:rStyle w:val="Hyperlink"/>
                <w:noProof/>
              </w:rPr>
            </w:rPrChange>
          </w:rPr>
          <w:delText>2.10.3. Mixture with Negligible Solute Volume Fraction</w:delText>
        </w:r>
        <w:r w:rsidDel="001763A3">
          <w:rPr>
            <w:noProof/>
            <w:webHidden/>
          </w:rPr>
          <w:tab/>
        </w:r>
        <w:r w:rsidR="00C334FD" w:rsidDel="001763A3">
          <w:rPr>
            <w:noProof/>
            <w:webHidden/>
          </w:rPr>
          <w:delText>38</w:delText>
        </w:r>
      </w:del>
    </w:p>
    <w:p w14:paraId="11B217FC" w14:textId="77777777" w:rsidR="00357411" w:rsidDel="001763A3" w:rsidRDefault="00357411">
      <w:pPr>
        <w:pStyle w:val="TOC3"/>
        <w:tabs>
          <w:tab w:val="right" w:leader="dot" w:pos="9350"/>
        </w:tabs>
        <w:rPr>
          <w:del w:id="558" w:author="Gerard" w:date="2015-03-21T14:04:00Z"/>
          <w:rFonts w:asciiTheme="minorHAnsi" w:eastAsiaTheme="minorEastAsia" w:hAnsiTheme="minorHAnsi" w:cstheme="minorBidi"/>
          <w:noProof/>
          <w:sz w:val="22"/>
          <w:szCs w:val="22"/>
        </w:rPr>
      </w:pPr>
      <w:del w:id="559" w:author="Gerard" w:date="2015-03-21T14:04:00Z">
        <w:r w:rsidRPr="001763A3" w:rsidDel="001763A3">
          <w:rPr>
            <w:noProof/>
            <w:rPrChange w:id="560" w:author="Gerard" w:date="2015-03-21T14:04:00Z">
              <w:rPr>
                <w:rStyle w:val="Hyperlink"/>
                <w:noProof/>
              </w:rPr>
            </w:rPrChange>
          </w:rPr>
          <w:delText>2.10.4. Chemical Kinetics</w:delText>
        </w:r>
        <w:r w:rsidDel="001763A3">
          <w:rPr>
            <w:noProof/>
            <w:webHidden/>
          </w:rPr>
          <w:tab/>
        </w:r>
        <w:r w:rsidR="00C334FD" w:rsidDel="001763A3">
          <w:rPr>
            <w:noProof/>
            <w:webHidden/>
          </w:rPr>
          <w:delText>38</w:delText>
        </w:r>
      </w:del>
    </w:p>
    <w:p w14:paraId="784EE9FF" w14:textId="77777777" w:rsidR="00357411" w:rsidDel="001763A3" w:rsidRDefault="00357411">
      <w:pPr>
        <w:pStyle w:val="TOC1"/>
        <w:rPr>
          <w:del w:id="561" w:author="Gerard" w:date="2015-03-21T14:04:00Z"/>
          <w:rFonts w:asciiTheme="minorHAnsi" w:eastAsiaTheme="minorEastAsia" w:hAnsiTheme="minorHAnsi" w:cstheme="minorBidi"/>
          <w:b w:val="0"/>
          <w:sz w:val="22"/>
          <w:szCs w:val="22"/>
        </w:rPr>
      </w:pPr>
      <w:del w:id="562" w:author="Gerard" w:date="2015-03-21T14:04:00Z">
        <w:r w:rsidRPr="001763A3" w:rsidDel="001763A3">
          <w:rPr>
            <w:rPrChange w:id="563" w:author="Gerard" w:date="2015-03-21T14:04:00Z">
              <w:rPr>
                <w:rStyle w:val="Hyperlink"/>
                <w:b w:val="0"/>
              </w:rPr>
            </w:rPrChange>
          </w:rPr>
          <w:delText>Chapter 3. The Nonlinear FE Method</w:delText>
        </w:r>
        <w:r w:rsidDel="001763A3">
          <w:rPr>
            <w:webHidden/>
          </w:rPr>
          <w:tab/>
        </w:r>
        <w:r w:rsidR="00C334FD" w:rsidDel="001763A3">
          <w:rPr>
            <w:webHidden/>
          </w:rPr>
          <w:delText>40</w:delText>
        </w:r>
      </w:del>
    </w:p>
    <w:p w14:paraId="0673D879" w14:textId="77777777" w:rsidR="00357411" w:rsidDel="001763A3" w:rsidRDefault="00357411">
      <w:pPr>
        <w:pStyle w:val="TOC2"/>
        <w:tabs>
          <w:tab w:val="right" w:leader="dot" w:pos="9350"/>
        </w:tabs>
        <w:rPr>
          <w:del w:id="564" w:author="Gerard" w:date="2015-03-21T14:04:00Z"/>
          <w:rFonts w:asciiTheme="minorHAnsi" w:eastAsiaTheme="minorEastAsia" w:hAnsiTheme="minorHAnsi" w:cstheme="minorBidi"/>
          <w:noProof/>
          <w:sz w:val="22"/>
          <w:szCs w:val="22"/>
        </w:rPr>
      </w:pPr>
      <w:del w:id="565" w:author="Gerard" w:date="2015-03-21T14:04:00Z">
        <w:r w:rsidRPr="001763A3" w:rsidDel="001763A3">
          <w:rPr>
            <w:noProof/>
            <w:rPrChange w:id="566" w:author="Gerard" w:date="2015-03-21T14:04:00Z">
              <w:rPr>
                <w:rStyle w:val="Hyperlink"/>
                <w:noProof/>
              </w:rPr>
            </w:rPrChange>
          </w:rPr>
          <w:delText>3.1. Weak formulation for Solid Materials</w:delText>
        </w:r>
        <w:r w:rsidDel="001763A3">
          <w:rPr>
            <w:noProof/>
            <w:webHidden/>
          </w:rPr>
          <w:tab/>
        </w:r>
        <w:r w:rsidR="00C334FD" w:rsidDel="001763A3">
          <w:rPr>
            <w:noProof/>
            <w:webHidden/>
          </w:rPr>
          <w:delText>40</w:delText>
        </w:r>
      </w:del>
    </w:p>
    <w:p w14:paraId="25443EC0" w14:textId="77777777" w:rsidR="00357411" w:rsidDel="001763A3" w:rsidRDefault="00357411">
      <w:pPr>
        <w:pStyle w:val="TOC3"/>
        <w:tabs>
          <w:tab w:val="right" w:leader="dot" w:pos="9350"/>
        </w:tabs>
        <w:rPr>
          <w:del w:id="567" w:author="Gerard" w:date="2015-03-21T14:04:00Z"/>
          <w:rFonts w:asciiTheme="minorHAnsi" w:eastAsiaTheme="minorEastAsia" w:hAnsiTheme="minorHAnsi" w:cstheme="minorBidi"/>
          <w:noProof/>
          <w:sz w:val="22"/>
          <w:szCs w:val="22"/>
        </w:rPr>
      </w:pPr>
      <w:del w:id="568" w:author="Gerard" w:date="2015-03-21T14:04:00Z">
        <w:r w:rsidRPr="001763A3" w:rsidDel="001763A3">
          <w:rPr>
            <w:noProof/>
            <w:rPrChange w:id="569" w:author="Gerard" w:date="2015-03-21T14:04:00Z">
              <w:rPr>
                <w:rStyle w:val="Hyperlink"/>
                <w:noProof/>
              </w:rPr>
            </w:rPrChange>
          </w:rPr>
          <w:delText>3.1.1. Linearization</w:delText>
        </w:r>
        <w:r w:rsidDel="001763A3">
          <w:rPr>
            <w:noProof/>
            <w:webHidden/>
          </w:rPr>
          <w:tab/>
        </w:r>
        <w:r w:rsidR="00C334FD" w:rsidDel="001763A3">
          <w:rPr>
            <w:noProof/>
            <w:webHidden/>
          </w:rPr>
          <w:delText>40</w:delText>
        </w:r>
      </w:del>
    </w:p>
    <w:p w14:paraId="46280658" w14:textId="77777777" w:rsidR="00357411" w:rsidDel="001763A3" w:rsidRDefault="00357411">
      <w:pPr>
        <w:pStyle w:val="TOC3"/>
        <w:tabs>
          <w:tab w:val="right" w:leader="dot" w:pos="9350"/>
        </w:tabs>
        <w:rPr>
          <w:del w:id="570" w:author="Gerard" w:date="2015-03-21T14:04:00Z"/>
          <w:rFonts w:asciiTheme="minorHAnsi" w:eastAsiaTheme="minorEastAsia" w:hAnsiTheme="minorHAnsi" w:cstheme="minorBidi"/>
          <w:noProof/>
          <w:sz w:val="22"/>
          <w:szCs w:val="22"/>
        </w:rPr>
      </w:pPr>
      <w:del w:id="571" w:author="Gerard" w:date="2015-03-21T14:04:00Z">
        <w:r w:rsidRPr="001763A3" w:rsidDel="001763A3">
          <w:rPr>
            <w:noProof/>
            <w:rPrChange w:id="572" w:author="Gerard" w:date="2015-03-21T14:04:00Z">
              <w:rPr>
                <w:rStyle w:val="Hyperlink"/>
                <w:noProof/>
              </w:rPr>
            </w:rPrChange>
          </w:rPr>
          <w:delText>3.1.2. Discretization</w:delText>
        </w:r>
        <w:r w:rsidDel="001763A3">
          <w:rPr>
            <w:noProof/>
            <w:webHidden/>
          </w:rPr>
          <w:tab/>
        </w:r>
        <w:r w:rsidR="00C334FD" w:rsidDel="001763A3">
          <w:rPr>
            <w:noProof/>
            <w:webHidden/>
          </w:rPr>
          <w:delText>41</w:delText>
        </w:r>
      </w:del>
    </w:p>
    <w:p w14:paraId="08883976" w14:textId="77777777" w:rsidR="00357411" w:rsidDel="001763A3" w:rsidRDefault="00357411">
      <w:pPr>
        <w:pStyle w:val="TOC2"/>
        <w:tabs>
          <w:tab w:val="right" w:leader="dot" w:pos="9350"/>
        </w:tabs>
        <w:rPr>
          <w:del w:id="573" w:author="Gerard" w:date="2015-03-21T14:04:00Z"/>
          <w:rFonts w:asciiTheme="minorHAnsi" w:eastAsiaTheme="minorEastAsia" w:hAnsiTheme="minorHAnsi" w:cstheme="minorBidi"/>
          <w:noProof/>
          <w:sz w:val="22"/>
          <w:szCs w:val="22"/>
        </w:rPr>
      </w:pPr>
      <w:del w:id="574" w:author="Gerard" w:date="2015-03-21T14:04:00Z">
        <w:r w:rsidRPr="001763A3" w:rsidDel="001763A3">
          <w:rPr>
            <w:noProof/>
            <w:rPrChange w:id="575" w:author="Gerard" w:date="2015-03-21T14:04:00Z">
              <w:rPr>
                <w:rStyle w:val="Hyperlink"/>
                <w:noProof/>
              </w:rPr>
            </w:rPrChange>
          </w:rPr>
          <w:delText>3.2. Weak formulation for biphasic materials</w:delText>
        </w:r>
        <w:r w:rsidDel="001763A3">
          <w:rPr>
            <w:noProof/>
            <w:webHidden/>
          </w:rPr>
          <w:tab/>
        </w:r>
        <w:r w:rsidR="00C334FD" w:rsidDel="001763A3">
          <w:rPr>
            <w:noProof/>
            <w:webHidden/>
          </w:rPr>
          <w:delText>44</w:delText>
        </w:r>
      </w:del>
    </w:p>
    <w:p w14:paraId="6D110F06" w14:textId="77777777" w:rsidR="00357411" w:rsidDel="001763A3" w:rsidRDefault="00357411">
      <w:pPr>
        <w:pStyle w:val="TOC3"/>
        <w:tabs>
          <w:tab w:val="right" w:leader="dot" w:pos="9350"/>
        </w:tabs>
        <w:rPr>
          <w:del w:id="576" w:author="Gerard" w:date="2015-03-21T14:04:00Z"/>
          <w:rFonts w:asciiTheme="minorHAnsi" w:eastAsiaTheme="minorEastAsia" w:hAnsiTheme="minorHAnsi" w:cstheme="minorBidi"/>
          <w:noProof/>
          <w:sz w:val="22"/>
          <w:szCs w:val="22"/>
        </w:rPr>
      </w:pPr>
      <w:del w:id="577" w:author="Gerard" w:date="2015-03-21T14:04:00Z">
        <w:r w:rsidRPr="001763A3" w:rsidDel="001763A3">
          <w:rPr>
            <w:noProof/>
            <w:rPrChange w:id="578" w:author="Gerard" w:date="2015-03-21T14:04:00Z">
              <w:rPr>
                <w:rStyle w:val="Hyperlink"/>
                <w:noProof/>
              </w:rPr>
            </w:rPrChange>
          </w:rPr>
          <w:delText>3.2.1. Linearization</w:delText>
        </w:r>
        <w:r w:rsidDel="001763A3">
          <w:rPr>
            <w:noProof/>
            <w:webHidden/>
          </w:rPr>
          <w:tab/>
        </w:r>
        <w:r w:rsidR="00C334FD" w:rsidDel="001763A3">
          <w:rPr>
            <w:noProof/>
            <w:webHidden/>
          </w:rPr>
          <w:delText>44</w:delText>
        </w:r>
      </w:del>
    </w:p>
    <w:p w14:paraId="427A4AFF" w14:textId="77777777" w:rsidR="00357411" w:rsidDel="001763A3" w:rsidRDefault="00357411">
      <w:pPr>
        <w:pStyle w:val="TOC3"/>
        <w:tabs>
          <w:tab w:val="right" w:leader="dot" w:pos="9350"/>
        </w:tabs>
        <w:rPr>
          <w:del w:id="579" w:author="Gerard" w:date="2015-03-21T14:04:00Z"/>
          <w:rFonts w:asciiTheme="minorHAnsi" w:eastAsiaTheme="minorEastAsia" w:hAnsiTheme="minorHAnsi" w:cstheme="minorBidi"/>
          <w:noProof/>
          <w:sz w:val="22"/>
          <w:szCs w:val="22"/>
        </w:rPr>
      </w:pPr>
      <w:del w:id="580" w:author="Gerard" w:date="2015-03-21T14:04:00Z">
        <w:r w:rsidRPr="001763A3" w:rsidDel="001763A3">
          <w:rPr>
            <w:noProof/>
            <w:rPrChange w:id="581" w:author="Gerard" w:date="2015-03-21T14:04:00Z">
              <w:rPr>
                <w:rStyle w:val="Hyperlink"/>
                <w:noProof/>
              </w:rPr>
            </w:rPrChange>
          </w:rPr>
          <w:delText>3.2.2. Discretization</w:delText>
        </w:r>
        <w:r w:rsidDel="001763A3">
          <w:rPr>
            <w:noProof/>
            <w:webHidden/>
          </w:rPr>
          <w:tab/>
        </w:r>
        <w:r w:rsidR="00C334FD" w:rsidDel="001763A3">
          <w:rPr>
            <w:noProof/>
            <w:webHidden/>
          </w:rPr>
          <w:delText>46</w:delText>
        </w:r>
      </w:del>
    </w:p>
    <w:p w14:paraId="689BEF2D" w14:textId="77777777" w:rsidR="00357411" w:rsidDel="001763A3" w:rsidRDefault="00357411">
      <w:pPr>
        <w:pStyle w:val="TOC2"/>
        <w:tabs>
          <w:tab w:val="right" w:leader="dot" w:pos="9350"/>
        </w:tabs>
        <w:rPr>
          <w:del w:id="582" w:author="Gerard" w:date="2015-03-21T14:04:00Z"/>
          <w:rFonts w:asciiTheme="minorHAnsi" w:eastAsiaTheme="minorEastAsia" w:hAnsiTheme="minorHAnsi" w:cstheme="minorBidi"/>
          <w:noProof/>
          <w:sz w:val="22"/>
          <w:szCs w:val="22"/>
        </w:rPr>
      </w:pPr>
      <w:del w:id="583" w:author="Gerard" w:date="2015-03-21T14:04:00Z">
        <w:r w:rsidRPr="001763A3" w:rsidDel="001763A3">
          <w:rPr>
            <w:noProof/>
            <w:rPrChange w:id="584" w:author="Gerard" w:date="2015-03-21T14:04:00Z">
              <w:rPr>
                <w:rStyle w:val="Hyperlink"/>
                <w:noProof/>
              </w:rPr>
            </w:rPrChange>
          </w:rPr>
          <w:delText>3.3. Weak Formulation for Biphasic-Solute Materials</w:delText>
        </w:r>
        <w:r w:rsidDel="001763A3">
          <w:rPr>
            <w:noProof/>
            <w:webHidden/>
          </w:rPr>
          <w:tab/>
        </w:r>
        <w:r w:rsidR="00C334FD" w:rsidDel="001763A3">
          <w:rPr>
            <w:noProof/>
            <w:webHidden/>
          </w:rPr>
          <w:delText>48</w:delText>
        </w:r>
      </w:del>
    </w:p>
    <w:p w14:paraId="413389AF" w14:textId="77777777" w:rsidR="00357411" w:rsidDel="001763A3" w:rsidRDefault="00357411">
      <w:pPr>
        <w:pStyle w:val="TOC3"/>
        <w:tabs>
          <w:tab w:val="right" w:leader="dot" w:pos="9350"/>
        </w:tabs>
        <w:rPr>
          <w:del w:id="585" w:author="Gerard" w:date="2015-03-21T14:04:00Z"/>
          <w:rFonts w:asciiTheme="minorHAnsi" w:eastAsiaTheme="minorEastAsia" w:hAnsiTheme="minorHAnsi" w:cstheme="minorBidi"/>
          <w:noProof/>
          <w:sz w:val="22"/>
          <w:szCs w:val="22"/>
        </w:rPr>
      </w:pPr>
      <w:del w:id="586" w:author="Gerard" w:date="2015-03-21T14:04:00Z">
        <w:r w:rsidRPr="001763A3" w:rsidDel="001763A3">
          <w:rPr>
            <w:noProof/>
            <w:rPrChange w:id="587" w:author="Gerard" w:date="2015-03-21T14:04:00Z">
              <w:rPr>
                <w:rStyle w:val="Hyperlink"/>
                <w:noProof/>
              </w:rPr>
            </w:rPrChange>
          </w:rPr>
          <w:delText>3.3.1. Linearization of Internal Virtual Work</w:delText>
        </w:r>
        <w:r w:rsidDel="001763A3">
          <w:rPr>
            <w:noProof/>
            <w:webHidden/>
          </w:rPr>
          <w:tab/>
        </w:r>
      </w:del>
      <w:del w:id="588" w:author="Gerard" w:date="2015-03-21T10:54:00Z">
        <w:r w:rsidR="008D52AD" w:rsidDel="00541E56">
          <w:rPr>
            <w:noProof/>
            <w:webHidden/>
          </w:rPr>
          <w:delText>49</w:delText>
        </w:r>
      </w:del>
    </w:p>
    <w:p w14:paraId="7135CD79" w14:textId="77777777" w:rsidR="00357411" w:rsidDel="001763A3" w:rsidRDefault="00357411">
      <w:pPr>
        <w:pStyle w:val="TOC3"/>
        <w:tabs>
          <w:tab w:val="right" w:leader="dot" w:pos="9350"/>
        </w:tabs>
        <w:rPr>
          <w:del w:id="589" w:author="Gerard" w:date="2015-03-21T14:04:00Z"/>
          <w:rFonts w:asciiTheme="minorHAnsi" w:eastAsiaTheme="minorEastAsia" w:hAnsiTheme="minorHAnsi" w:cstheme="minorBidi"/>
          <w:noProof/>
          <w:sz w:val="22"/>
          <w:szCs w:val="22"/>
        </w:rPr>
      </w:pPr>
      <w:del w:id="590" w:author="Gerard" w:date="2015-03-21T14:04:00Z">
        <w:r w:rsidRPr="001763A3" w:rsidDel="001763A3">
          <w:rPr>
            <w:noProof/>
            <w:rPrChange w:id="591" w:author="Gerard" w:date="2015-03-21T14:04:00Z">
              <w:rPr>
                <w:rStyle w:val="Hyperlink"/>
                <w:noProof/>
              </w:rPr>
            </w:rPrChange>
          </w:rPr>
          <w:delText>3.3.2. Linearization of External Virtual Work</w:delText>
        </w:r>
        <w:r w:rsidDel="001763A3">
          <w:rPr>
            <w:noProof/>
            <w:webHidden/>
          </w:rPr>
          <w:tab/>
        </w:r>
        <w:r w:rsidR="00C334FD" w:rsidDel="001763A3">
          <w:rPr>
            <w:noProof/>
            <w:webHidden/>
          </w:rPr>
          <w:delText>53</w:delText>
        </w:r>
      </w:del>
    </w:p>
    <w:p w14:paraId="38187F10" w14:textId="77777777" w:rsidR="00357411" w:rsidDel="001763A3" w:rsidRDefault="00357411">
      <w:pPr>
        <w:pStyle w:val="TOC3"/>
        <w:tabs>
          <w:tab w:val="right" w:leader="dot" w:pos="9350"/>
        </w:tabs>
        <w:rPr>
          <w:del w:id="592" w:author="Gerard" w:date="2015-03-21T14:04:00Z"/>
          <w:rFonts w:asciiTheme="minorHAnsi" w:eastAsiaTheme="minorEastAsia" w:hAnsiTheme="minorHAnsi" w:cstheme="minorBidi"/>
          <w:noProof/>
          <w:sz w:val="22"/>
          <w:szCs w:val="22"/>
        </w:rPr>
      </w:pPr>
      <w:del w:id="593" w:author="Gerard" w:date="2015-03-21T14:04:00Z">
        <w:r w:rsidRPr="001763A3" w:rsidDel="001763A3">
          <w:rPr>
            <w:noProof/>
            <w:rPrChange w:id="594" w:author="Gerard" w:date="2015-03-21T14:04:00Z">
              <w:rPr>
                <w:rStyle w:val="Hyperlink"/>
                <w:noProof/>
              </w:rPr>
            </w:rPrChange>
          </w:rPr>
          <w:delText>3.3.3. Discretization</w:delText>
        </w:r>
        <w:r w:rsidDel="001763A3">
          <w:rPr>
            <w:noProof/>
            <w:webHidden/>
          </w:rPr>
          <w:tab/>
        </w:r>
        <w:r w:rsidR="00C334FD" w:rsidDel="001763A3">
          <w:rPr>
            <w:noProof/>
            <w:webHidden/>
          </w:rPr>
          <w:delText>54</w:delText>
        </w:r>
      </w:del>
    </w:p>
    <w:p w14:paraId="1ECF5611" w14:textId="77777777" w:rsidR="00357411" w:rsidDel="001763A3" w:rsidRDefault="00357411">
      <w:pPr>
        <w:pStyle w:val="TOC2"/>
        <w:tabs>
          <w:tab w:val="right" w:leader="dot" w:pos="9350"/>
        </w:tabs>
        <w:rPr>
          <w:del w:id="595" w:author="Gerard" w:date="2015-03-21T14:04:00Z"/>
          <w:rFonts w:asciiTheme="minorHAnsi" w:eastAsiaTheme="minorEastAsia" w:hAnsiTheme="minorHAnsi" w:cstheme="minorBidi"/>
          <w:noProof/>
          <w:sz w:val="22"/>
          <w:szCs w:val="22"/>
        </w:rPr>
      </w:pPr>
      <w:del w:id="596" w:author="Gerard" w:date="2015-03-21T14:04:00Z">
        <w:r w:rsidRPr="001763A3" w:rsidDel="001763A3">
          <w:rPr>
            <w:noProof/>
            <w:rPrChange w:id="597" w:author="Gerard" w:date="2015-03-21T14:04:00Z">
              <w:rPr>
                <w:rStyle w:val="Hyperlink"/>
                <w:noProof/>
              </w:rPr>
            </w:rPrChange>
          </w:rPr>
          <w:delText>3.4. Weak Formulation for Multiphasic Materials</w:delText>
        </w:r>
        <w:r w:rsidDel="001763A3">
          <w:rPr>
            <w:noProof/>
            <w:webHidden/>
          </w:rPr>
          <w:tab/>
        </w:r>
      </w:del>
      <w:del w:id="598" w:author="Gerard" w:date="2015-03-21T10:54:00Z">
        <w:r w:rsidR="008D52AD" w:rsidDel="00541E56">
          <w:rPr>
            <w:noProof/>
            <w:webHidden/>
          </w:rPr>
          <w:delText>57</w:delText>
        </w:r>
      </w:del>
    </w:p>
    <w:p w14:paraId="13258812" w14:textId="77777777" w:rsidR="00357411" w:rsidDel="001763A3" w:rsidRDefault="00357411">
      <w:pPr>
        <w:pStyle w:val="TOC3"/>
        <w:tabs>
          <w:tab w:val="right" w:leader="dot" w:pos="9350"/>
        </w:tabs>
        <w:rPr>
          <w:del w:id="599" w:author="Gerard" w:date="2015-03-21T14:04:00Z"/>
          <w:rFonts w:asciiTheme="minorHAnsi" w:eastAsiaTheme="minorEastAsia" w:hAnsiTheme="minorHAnsi" w:cstheme="minorBidi"/>
          <w:noProof/>
          <w:sz w:val="22"/>
          <w:szCs w:val="22"/>
        </w:rPr>
      </w:pPr>
      <w:del w:id="600" w:author="Gerard" w:date="2015-03-21T14:04:00Z">
        <w:r w:rsidRPr="001763A3" w:rsidDel="001763A3">
          <w:rPr>
            <w:noProof/>
            <w:rPrChange w:id="601" w:author="Gerard" w:date="2015-03-21T14:04:00Z">
              <w:rPr>
                <w:rStyle w:val="Hyperlink"/>
                <w:noProof/>
              </w:rPr>
            </w:rPrChange>
          </w:rPr>
          <w:delText>3.4.1. Chemical Reactions</w:delText>
        </w:r>
        <w:r w:rsidDel="001763A3">
          <w:rPr>
            <w:noProof/>
            <w:webHidden/>
          </w:rPr>
          <w:tab/>
        </w:r>
      </w:del>
      <w:del w:id="602" w:author="Gerard" w:date="2015-03-21T10:54:00Z">
        <w:r w:rsidR="008D52AD" w:rsidDel="00541E56">
          <w:rPr>
            <w:noProof/>
            <w:webHidden/>
          </w:rPr>
          <w:delText>58</w:delText>
        </w:r>
      </w:del>
    </w:p>
    <w:p w14:paraId="21E1CF5E" w14:textId="77777777" w:rsidR="00357411" w:rsidDel="001763A3" w:rsidRDefault="00357411">
      <w:pPr>
        <w:pStyle w:val="TOC2"/>
        <w:tabs>
          <w:tab w:val="right" w:leader="dot" w:pos="9350"/>
        </w:tabs>
        <w:rPr>
          <w:del w:id="603" w:author="Gerard" w:date="2015-03-21T14:04:00Z"/>
          <w:rFonts w:asciiTheme="minorHAnsi" w:eastAsiaTheme="minorEastAsia" w:hAnsiTheme="minorHAnsi" w:cstheme="minorBidi"/>
          <w:noProof/>
          <w:sz w:val="22"/>
          <w:szCs w:val="22"/>
        </w:rPr>
      </w:pPr>
      <w:del w:id="604" w:author="Gerard" w:date="2015-03-21T14:04:00Z">
        <w:r w:rsidRPr="001763A3" w:rsidDel="001763A3">
          <w:rPr>
            <w:noProof/>
            <w:rPrChange w:id="605" w:author="Gerard" w:date="2015-03-21T14:04:00Z">
              <w:rPr>
                <w:rStyle w:val="Hyperlink"/>
                <w:noProof/>
              </w:rPr>
            </w:rPrChange>
          </w:rPr>
          <w:delText>3.5. Newton-Raphson Method</w:delText>
        </w:r>
        <w:r w:rsidDel="001763A3">
          <w:rPr>
            <w:noProof/>
            <w:webHidden/>
          </w:rPr>
          <w:tab/>
        </w:r>
      </w:del>
      <w:del w:id="606" w:author="Gerard" w:date="2015-03-21T10:54:00Z">
        <w:r w:rsidR="008D52AD" w:rsidDel="00541E56">
          <w:rPr>
            <w:noProof/>
            <w:webHidden/>
          </w:rPr>
          <w:delText>58</w:delText>
        </w:r>
      </w:del>
    </w:p>
    <w:p w14:paraId="6EDCFECB" w14:textId="77777777" w:rsidR="00357411" w:rsidDel="001763A3" w:rsidRDefault="00357411">
      <w:pPr>
        <w:pStyle w:val="TOC3"/>
        <w:tabs>
          <w:tab w:val="right" w:leader="dot" w:pos="9350"/>
        </w:tabs>
        <w:rPr>
          <w:del w:id="607" w:author="Gerard" w:date="2015-03-21T14:04:00Z"/>
          <w:rFonts w:asciiTheme="minorHAnsi" w:eastAsiaTheme="minorEastAsia" w:hAnsiTheme="minorHAnsi" w:cstheme="minorBidi"/>
          <w:noProof/>
          <w:sz w:val="22"/>
          <w:szCs w:val="22"/>
        </w:rPr>
      </w:pPr>
      <w:del w:id="608" w:author="Gerard" w:date="2015-03-21T14:04:00Z">
        <w:r w:rsidRPr="001763A3" w:rsidDel="001763A3">
          <w:rPr>
            <w:noProof/>
            <w:rPrChange w:id="609" w:author="Gerard" w:date="2015-03-21T14:04:00Z">
              <w:rPr>
                <w:rStyle w:val="Hyperlink"/>
                <w:noProof/>
              </w:rPr>
            </w:rPrChange>
          </w:rPr>
          <w:delText>3.5.1. Full Newton Method</w:delText>
        </w:r>
        <w:r w:rsidDel="001763A3">
          <w:rPr>
            <w:noProof/>
            <w:webHidden/>
          </w:rPr>
          <w:tab/>
        </w:r>
      </w:del>
      <w:del w:id="610" w:author="Gerard" w:date="2015-03-21T10:54:00Z">
        <w:r w:rsidR="008D52AD" w:rsidDel="00541E56">
          <w:rPr>
            <w:noProof/>
            <w:webHidden/>
          </w:rPr>
          <w:delText>58</w:delText>
        </w:r>
      </w:del>
    </w:p>
    <w:p w14:paraId="2F27B40C" w14:textId="77777777" w:rsidR="00357411" w:rsidDel="001763A3" w:rsidRDefault="00357411">
      <w:pPr>
        <w:pStyle w:val="TOC3"/>
        <w:tabs>
          <w:tab w:val="right" w:leader="dot" w:pos="9350"/>
        </w:tabs>
        <w:rPr>
          <w:del w:id="611" w:author="Gerard" w:date="2015-03-21T14:04:00Z"/>
          <w:rFonts w:asciiTheme="minorHAnsi" w:eastAsiaTheme="minorEastAsia" w:hAnsiTheme="minorHAnsi" w:cstheme="minorBidi"/>
          <w:noProof/>
          <w:sz w:val="22"/>
          <w:szCs w:val="22"/>
        </w:rPr>
      </w:pPr>
      <w:del w:id="612" w:author="Gerard" w:date="2015-03-21T14:04:00Z">
        <w:r w:rsidRPr="001763A3" w:rsidDel="001763A3">
          <w:rPr>
            <w:noProof/>
            <w:rPrChange w:id="613" w:author="Gerard" w:date="2015-03-21T14:04:00Z">
              <w:rPr>
                <w:rStyle w:val="Hyperlink"/>
                <w:noProof/>
              </w:rPr>
            </w:rPrChange>
          </w:rPr>
          <w:delText>3.5.2. BFGS Method</w:delText>
        </w:r>
        <w:r w:rsidDel="001763A3">
          <w:rPr>
            <w:noProof/>
            <w:webHidden/>
          </w:rPr>
          <w:tab/>
        </w:r>
      </w:del>
      <w:del w:id="614" w:author="Gerard" w:date="2015-03-21T10:54:00Z">
        <w:r w:rsidR="008D52AD" w:rsidDel="00541E56">
          <w:rPr>
            <w:noProof/>
            <w:webHidden/>
          </w:rPr>
          <w:delText>58</w:delText>
        </w:r>
      </w:del>
    </w:p>
    <w:p w14:paraId="21330568" w14:textId="77777777" w:rsidR="00357411" w:rsidDel="001763A3" w:rsidRDefault="00357411">
      <w:pPr>
        <w:pStyle w:val="TOC3"/>
        <w:tabs>
          <w:tab w:val="right" w:leader="dot" w:pos="9350"/>
        </w:tabs>
        <w:rPr>
          <w:del w:id="615" w:author="Gerard" w:date="2015-03-21T14:04:00Z"/>
          <w:rFonts w:asciiTheme="minorHAnsi" w:eastAsiaTheme="minorEastAsia" w:hAnsiTheme="minorHAnsi" w:cstheme="minorBidi"/>
          <w:noProof/>
          <w:sz w:val="22"/>
          <w:szCs w:val="22"/>
        </w:rPr>
      </w:pPr>
      <w:del w:id="616" w:author="Gerard" w:date="2015-03-21T14:04:00Z">
        <w:r w:rsidRPr="001763A3" w:rsidDel="001763A3">
          <w:rPr>
            <w:noProof/>
            <w:rPrChange w:id="617" w:author="Gerard" w:date="2015-03-21T14:04:00Z">
              <w:rPr>
                <w:rStyle w:val="Hyperlink"/>
                <w:noProof/>
              </w:rPr>
            </w:rPrChange>
          </w:rPr>
          <w:delText>3.5.3. Line Search Method</w:delText>
        </w:r>
        <w:r w:rsidDel="001763A3">
          <w:rPr>
            <w:noProof/>
            <w:webHidden/>
          </w:rPr>
          <w:tab/>
        </w:r>
      </w:del>
      <w:del w:id="618" w:author="Gerard" w:date="2015-03-21T10:54:00Z">
        <w:r w:rsidR="008D52AD" w:rsidDel="00541E56">
          <w:rPr>
            <w:noProof/>
            <w:webHidden/>
          </w:rPr>
          <w:delText>60</w:delText>
        </w:r>
      </w:del>
    </w:p>
    <w:p w14:paraId="3D63207A" w14:textId="77777777" w:rsidR="00357411" w:rsidDel="001763A3" w:rsidRDefault="00357411">
      <w:pPr>
        <w:pStyle w:val="TOC1"/>
        <w:rPr>
          <w:del w:id="619" w:author="Gerard" w:date="2015-03-21T14:04:00Z"/>
          <w:rFonts w:asciiTheme="minorHAnsi" w:eastAsiaTheme="minorEastAsia" w:hAnsiTheme="minorHAnsi" w:cstheme="minorBidi"/>
          <w:b w:val="0"/>
          <w:sz w:val="22"/>
          <w:szCs w:val="22"/>
        </w:rPr>
      </w:pPr>
      <w:del w:id="620" w:author="Gerard" w:date="2015-03-21T14:04:00Z">
        <w:r w:rsidRPr="001763A3" w:rsidDel="001763A3">
          <w:rPr>
            <w:rPrChange w:id="621" w:author="Gerard" w:date="2015-03-21T14:04:00Z">
              <w:rPr>
                <w:rStyle w:val="Hyperlink"/>
                <w:b w:val="0"/>
              </w:rPr>
            </w:rPrChange>
          </w:rPr>
          <w:delText>Chapter 4. Element Library</w:delText>
        </w:r>
        <w:r w:rsidDel="001763A3">
          <w:rPr>
            <w:webHidden/>
          </w:rPr>
          <w:tab/>
        </w:r>
      </w:del>
      <w:del w:id="622" w:author="Gerard" w:date="2015-03-21T10:54:00Z">
        <w:r w:rsidR="008D52AD" w:rsidDel="00541E56">
          <w:rPr>
            <w:webHidden/>
          </w:rPr>
          <w:delText>61</w:delText>
        </w:r>
      </w:del>
    </w:p>
    <w:p w14:paraId="1EE1BCEB" w14:textId="77777777" w:rsidR="00357411" w:rsidDel="001763A3" w:rsidRDefault="00357411">
      <w:pPr>
        <w:pStyle w:val="TOC2"/>
        <w:tabs>
          <w:tab w:val="right" w:leader="dot" w:pos="9350"/>
        </w:tabs>
        <w:rPr>
          <w:del w:id="623" w:author="Gerard" w:date="2015-03-21T14:04:00Z"/>
          <w:rFonts w:asciiTheme="minorHAnsi" w:eastAsiaTheme="minorEastAsia" w:hAnsiTheme="minorHAnsi" w:cstheme="minorBidi"/>
          <w:noProof/>
          <w:sz w:val="22"/>
          <w:szCs w:val="22"/>
        </w:rPr>
      </w:pPr>
      <w:del w:id="624" w:author="Gerard" w:date="2015-03-21T14:04:00Z">
        <w:r w:rsidRPr="001763A3" w:rsidDel="001763A3">
          <w:rPr>
            <w:noProof/>
            <w:rPrChange w:id="625" w:author="Gerard" w:date="2015-03-21T14:04:00Z">
              <w:rPr>
                <w:rStyle w:val="Hyperlink"/>
                <w:noProof/>
              </w:rPr>
            </w:rPrChange>
          </w:rPr>
          <w:delText>4.1. Solid Elements</w:delText>
        </w:r>
        <w:r w:rsidDel="001763A3">
          <w:rPr>
            <w:noProof/>
            <w:webHidden/>
          </w:rPr>
          <w:tab/>
        </w:r>
      </w:del>
      <w:del w:id="626" w:author="Gerard" w:date="2015-03-21T10:54:00Z">
        <w:r w:rsidR="008D52AD" w:rsidDel="00541E56">
          <w:rPr>
            <w:noProof/>
            <w:webHidden/>
          </w:rPr>
          <w:delText>61</w:delText>
        </w:r>
      </w:del>
    </w:p>
    <w:p w14:paraId="5519399E" w14:textId="77777777" w:rsidR="00357411" w:rsidDel="001763A3" w:rsidRDefault="00357411">
      <w:pPr>
        <w:pStyle w:val="TOC3"/>
        <w:tabs>
          <w:tab w:val="right" w:leader="dot" w:pos="9350"/>
        </w:tabs>
        <w:rPr>
          <w:del w:id="627" w:author="Gerard" w:date="2015-03-21T14:04:00Z"/>
          <w:rFonts w:asciiTheme="minorHAnsi" w:eastAsiaTheme="minorEastAsia" w:hAnsiTheme="minorHAnsi" w:cstheme="minorBidi"/>
          <w:noProof/>
          <w:sz w:val="22"/>
          <w:szCs w:val="22"/>
        </w:rPr>
      </w:pPr>
      <w:del w:id="628" w:author="Gerard" w:date="2015-03-21T14:04:00Z">
        <w:r w:rsidRPr="001763A3" w:rsidDel="001763A3">
          <w:rPr>
            <w:noProof/>
            <w:rPrChange w:id="629" w:author="Gerard" w:date="2015-03-21T14:04:00Z">
              <w:rPr>
                <w:rStyle w:val="Hyperlink"/>
                <w:noProof/>
              </w:rPr>
            </w:rPrChange>
          </w:rPr>
          <w:delText>4.1.1. Hexahedral Elements</w:delText>
        </w:r>
        <w:r w:rsidDel="001763A3">
          <w:rPr>
            <w:noProof/>
            <w:webHidden/>
          </w:rPr>
          <w:tab/>
        </w:r>
      </w:del>
      <w:del w:id="630" w:author="Gerard" w:date="2015-03-21T10:54:00Z">
        <w:r w:rsidR="008D52AD" w:rsidDel="00541E56">
          <w:rPr>
            <w:noProof/>
            <w:webHidden/>
          </w:rPr>
          <w:delText>61</w:delText>
        </w:r>
      </w:del>
    </w:p>
    <w:p w14:paraId="43C44FB8" w14:textId="77777777" w:rsidR="00357411" w:rsidDel="001763A3" w:rsidRDefault="00357411">
      <w:pPr>
        <w:pStyle w:val="TOC3"/>
        <w:tabs>
          <w:tab w:val="right" w:leader="dot" w:pos="9350"/>
        </w:tabs>
        <w:rPr>
          <w:del w:id="631" w:author="Gerard" w:date="2015-03-21T14:04:00Z"/>
          <w:rFonts w:asciiTheme="minorHAnsi" w:eastAsiaTheme="minorEastAsia" w:hAnsiTheme="minorHAnsi" w:cstheme="minorBidi"/>
          <w:noProof/>
          <w:sz w:val="22"/>
          <w:szCs w:val="22"/>
        </w:rPr>
      </w:pPr>
      <w:del w:id="632" w:author="Gerard" w:date="2015-03-21T14:04:00Z">
        <w:r w:rsidRPr="001763A3" w:rsidDel="001763A3">
          <w:rPr>
            <w:noProof/>
            <w:rPrChange w:id="633" w:author="Gerard" w:date="2015-03-21T14:04:00Z">
              <w:rPr>
                <w:rStyle w:val="Hyperlink"/>
                <w:noProof/>
              </w:rPr>
            </w:rPrChange>
          </w:rPr>
          <w:delText>4.1.2. Pentahedral Elements</w:delText>
        </w:r>
        <w:r w:rsidDel="001763A3">
          <w:rPr>
            <w:noProof/>
            <w:webHidden/>
          </w:rPr>
          <w:tab/>
        </w:r>
      </w:del>
      <w:del w:id="634" w:author="Gerard" w:date="2015-03-21T10:54:00Z">
        <w:r w:rsidR="008D52AD" w:rsidDel="00541E56">
          <w:rPr>
            <w:noProof/>
            <w:webHidden/>
          </w:rPr>
          <w:delText>62</w:delText>
        </w:r>
      </w:del>
    </w:p>
    <w:p w14:paraId="5D332035" w14:textId="77777777" w:rsidR="00357411" w:rsidDel="001763A3" w:rsidRDefault="00357411">
      <w:pPr>
        <w:pStyle w:val="TOC3"/>
        <w:tabs>
          <w:tab w:val="right" w:leader="dot" w:pos="9350"/>
        </w:tabs>
        <w:rPr>
          <w:del w:id="635" w:author="Gerard" w:date="2015-03-21T14:04:00Z"/>
          <w:rFonts w:asciiTheme="minorHAnsi" w:eastAsiaTheme="minorEastAsia" w:hAnsiTheme="minorHAnsi" w:cstheme="minorBidi"/>
          <w:noProof/>
          <w:sz w:val="22"/>
          <w:szCs w:val="22"/>
        </w:rPr>
      </w:pPr>
      <w:del w:id="636" w:author="Gerard" w:date="2015-03-21T14:04:00Z">
        <w:r w:rsidRPr="001763A3" w:rsidDel="001763A3">
          <w:rPr>
            <w:noProof/>
            <w:rPrChange w:id="637" w:author="Gerard" w:date="2015-03-21T14:04:00Z">
              <w:rPr>
                <w:rStyle w:val="Hyperlink"/>
                <w:noProof/>
              </w:rPr>
            </w:rPrChange>
          </w:rPr>
          <w:delText>4.1.3. Tetrahedral Elements</w:delText>
        </w:r>
        <w:r w:rsidDel="001763A3">
          <w:rPr>
            <w:noProof/>
            <w:webHidden/>
          </w:rPr>
          <w:tab/>
        </w:r>
      </w:del>
      <w:del w:id="638" w:author="Gerard" w:date="2015-03-21T10:54:00Z">
        <w:r w:rsidR="008D52AD" w:rsidDel="00541E56">
          <w:rPr>
            <w:noProof/>
            <w:webHidden/>
          </w:rPr>
          <w:delText>63</w:delText>
        </w:r>
      </w:del>
    </w:p>
    <w:p w14:paraId="0D676D58" w14:textId="77777777" w:rsidR="00357411" w:rsidDel="001763A3" w:rsidRDefault="00357411">
      <w:pPr>
        <w:pStyle w:val="TOC3"/>
        <w:tabs>
          <w:tab w:val="right" w:leader="dot" w:pos="9350"/>
        </w:tabs>
        <w:rPr>
          <w:del w:id="639" w:author="Gerard" w:date="2015-03-21T14:04:00Z"/>
          <w:rFonts w:asciiTheme="minorHAnsi" w:eastAsiaTheme="minorEastAsia" w:hAnsiTheme="minorHAnsi" w:cstheme="minorBidi"/>
          <w:noProof/>
          <w:sz w:val="22"/>
          <w:szCs w:val="22"/>
        </w:rPr>
      </w:pPr>
      <w:del w:id="640" w:author="Gerard" w:date="2015-03-21T14:04:00Z">
        <w:r w:rsidRPr="001763A3" w:rsidDel="001763A3">
          <w:rPr>
            <w:noProof/>
            <w:rPrChange w:id="641" w:author="Gerard" w:date="2015-03-21T14:04:00Z">
              <w:rPr>
                <w:rStyle w:val="Hyperlink"/>
                <w:noProof/>
              </w:rPr>
            </w:rPrChange>
          </w:rPr>
          <w:delText>4.1.4. Quadratic Tetrahedral Elements</w:delText>
        </w:r>
        <w:r w:rsidDel="001763A3">
          <w:rPr>
            <w:noProof/>
            <w:webHidden/>
          </w:rPr>
          <w:tab/>
        </w:r>
      </w:del>
      <w:del w:id="642" w:author="Gerard" w:date="2015-03-21T10:54:00Z">
        <w:r w:rsidR="008D52AD" w:rsidDel="00541E56">
          <w:rPr>
            <w:noProof/>
            <w:webHidden/>
          </w:rPr>
          <w:delText>64</w:delText>
        </w:r>
      </w:del>
    </w:p>
    <w:p w14:paraId="53DA8583" w14:textId="77777777" w:rsidR="00357411" w:rsidDel="001763A3" w:rsidRDefault="00357411">
      <w:pPr>
        <w:pStyle w:val="TOC2"/>
        <w:tabs>
          <w:tab w:val="right" w:leader="dot" w:pos="9350"/>
        </w:tabs>
        <w:rPr>
          <w:del w:id="643" w:author="Gerard" w:date="2015-03-21T14:04:00Z"/>
          <w:rFonts w:asciiTheme="minorHAnsi" w:eastAsiaTheme="minorEastAsia" w:hAnsiTheme="minorHAnsi" w:cstheme="minorBidi"/>
          <w:noProof/>
          <w:sz w:val="22"/>
          <w:szCs w:val="22"/>
        </w:rPr>
      </w:pPr>
      <w:del w:id="644" w:author="Gerard" w:date="2015-03-21T14:04:00Z">
        <w:r w:rsidRPr="001763A3" w:rsidDel="001763A3">
          <w:rPr>
            <w:noProof/>
            <w:rPrChange w:id="645" w:author="Gerard" w:date="2015-03-21T14:04:00Z">
              <w:rPr>
                <w:rStyle w:val="Hyperlink"/>
                <w:noProof/>
              </w:rPr>
            </w:rPrChange>
          </w:rPr>
          <w:delText>4.2. Shell Elements</w:delText>
        </w:r>
        <w:r w:rsidDel="001763A3">
          <w:rPr>
            <w:noProof/>
            <w:webHidden/>
          </w:rPr>
          <w:tab/>
        </w:r>
      </w:del>
      <w:del w:id="646" w:author="Gerard" w:date="2015-03-21T10:54:00Z">
        <w:r w:rsidR="008D52AD" w:rsidDel="00541E56">
          <w:rPr>
            <w:noProof/>
            <w:webHidden/>
          </w:rPr>
          <w:delText>66</w:delText>
        </w:r>
      </w:del>
    </w:p>
    <w:p w14:paraId="0140C371" w14:textId="77777777" w:rsidR="00357411" w:rsidDel="001763A3" w:rsidRDefault="00357411">
      <w:pPr>
        <w:pStyle w:val="TOC3"/>
        <w:tabs>
          <w:tab w:val="right" w:leader="dot" w:pos="9350"/>
        </w:tabs>
        <w:rPr>
          <w:del w:id="647" w:author="Gerard" w:date="2015-03-21T14:04:00Z"/>
          <w:rFonts w:asciiTheme="minorHAnsi" w:eastAsiaTheme="minorEastAsia" w:hAnsiTheme="minorHAnsi" w:cstheme="minorBidi"/>
          <w:noProof/>
          <w:sz w:val="22"/>
          <w:szCs w:val="22"/>
        </w:rPr>
      </w:pPr>
      <w:del w:id="648" w:author="Gerard" w:date="2015-03-21T14:04:00Z">
        <w:r w:rsidRPr="001763A3" w:rsidDel="001763A3">
          <w:rPr>
            <w:noProof/>
            <w:rPrChange w:id="649" w:author="Gerard" w:date="2015-03-21T14:04:00Z">
              <w:rPr>
                <w:rStyle w:val="Hyperlink"/>
                <w:noProof/>
              </w:rPr>
            </w:rPrChange>
          </w:rPr>
          <w:delText>4.2.1. Shell formulation</w:delText>
        </w:r>
        <w:r w:rsidDel="001763A3">
          <w:rPr>
            <w:noProof/>
            <w:webHidden/>
          </w:rPr>
          <w:tab/>
        </w:r>
      </w:del>
      <w:del w:id="650" w:author="Gerard" w:date="2015-03-21T10:54:00Z">
        <w:r w:rsidR="008D52AD" w:rsidDel="00541E56">
          <w:rPr>
            <w:noProof/>
            <w:webHidden/>
          </w:rPr>
          <w:delText>66</w:delText>
        </w:r>
      </w:del>
    </w:p>
    <w:p w14:paraId="2C967927" w14:textId="77777777" w:rsidR="00357411" w:rsidDel="001763A3" w:rsidRDefault="00357411">
      <w:pPr>
        <w:pStyle w:val="TOC3"/>
        <w:tabs>
          <w:tab w:val="right" w:leader="dot" w:pos="9350"/>
        </w:tabs>
        <w:rPr>
          <w:del w:id="651" w:author="Gerard" w:date="2015-03-21T14:04:00Z"/>
          <w:rFonts w:asciiTheme="minorHAnsi" w:eastAsiaTheme="minorEastAsia" w:hAnsiTheme="minorHAnsi" w:cstheme="minorBidi"/>
          <w:noProof/>
          <w:sz w:val="22"/>
          <w:szCs w:val="22"/>
        </w:rPr>
      </w:pPr>
      <w:del w:id="652" w:author="Gerard" w:date="2015-03-21T14:04:00Z">
        <w:r w:rsidRPr="001763A3" w:rsidDel="001763A3">
          <w:rPr>
            <w:noProof/>
            <w:rPrChange w:id="653" w:author="Gerard" w:date="2015-03-21T14:04:00Z">
              <w:rPr>
                <w:rStyle w:val="Hyperlink"/>
                <w:noProof/>
              </w:rPr>
            </w:rPrChange>
          </w:rPr>
          <w:delText>4.2.2. Quadrilateral shells</w:delText>
        </w:r>
        <w:r w:rsidDel="001763A3">
          <w:rPr>
            <w:noProof/>
            <w:webHidden/>
          </w:rPr>
          <w:tab/>
        </w:r>
      </w:del>
      <w:del w:id="654" w:author="Gerard" w:date="2015-03-21T10:54:00Z">
        <w:r w:rsidR="008D52AD" w:rsidDel="00541E56">
          <w:rPr>
            <w:noProof/>
            <w:webHidden/>
          </w:rPr>
          <w:delText>68</w:delText>
        </w:r>
      </w:del>
    </w:p>
    <w:p w14:paraId="23B2A25D" w14:textId="77777777" w:rsidR="00357411" w:rsidDel="001763A3" w:rsidRDefault="00357411">
      <w:pPr>
        <w:pStyle w:val="TOC3"/>
        <w:tabs>
          <w:tab w:val="right" w:leader="dot" w:pos="9350"/>
        </w:tabs>
        <w:rPr>
          <w:del w:id="655" w:author="Gerard" w:date="2015-03-21T14:04:00Z"/>
          <w:rFonts w:asciiTheme="minorHAnsi" w:eastAsiaTheme="minorEastAsia" w:hAnsiTheme="minorHAnsi" w:cstheme="minorBidi"/>
          <w:noProof/>
          <w:sz w:val="22"/>
          <w:szCs w:val="22"/>
        </w:rPr>
      </w:pPr>
      <w:del w:id="656" w:author="Gerard" w:date="2015-03-21T14:04:00Z">
        <w:r w:rsidRPr="001763A3" w:rsidDel="001763A3">
          <w:rPr>
            <w:noProof/>
            <w:rPrChange w:id="657" w:author="Gerard" w:date="2015-03-21T14:04:00Z">
              <w:rPr>
                <w:rStyle w:val="Hyperlink"/>
                <w:noProof/>
              </w:rPr>
            </w:rPrChange>
          </w:rPr>
          <w:delText>4.2.3. Triangular shells</w:delText>
        </w:r>
        <w:r w:rsidDel="001763A3">
          <w:rPr>
            <w:noProof/>
            <w:webHidden/>
          </w:rPr>
          <w:tab/>
        </w:r>
      </w:del>
      <w:del w:id="658" w:author="Gerard" w:date="2015-03-21T10:54:00Z">
        <w:r w:rsidR="008D52AD" w:rsidDel="00541E56">
          <w:rPr>
            <w:noProof/>
            <w:webHidden/>
          </w:rPr>
          <w:delText>68</w:delText>
        </w:r>
      </w:del>
    </w:p>
    <w:p w14:paraId="170B9CEC" w14:textId="77777777" w:rsidR="00357411" w:rsidDel="001763A3" w:rsidRDefault="00357411">
      <w:pPr>
        <w:pStyle w:val="TOC1"/>
        <w:rPr>
          <w:del w:id="659" w:author="Gerard" w:date="2015-03-21T14:04:00Z"/>
          <w:rFonts w:asciiTheme="minorHAnsi" w:eastAsiaTheme="minorEastAsia" w:hAnsiTheme="minorHAnsi" w:cstheme="minorBidi"/>
          <w:b w:val="0"/>
          <w:sz w:val="22"/>
          <w:szCs w:val="22"/>
        </w:rPr>
      </w:pPr>
      <w:del w:id="660" w:author="Gerard" w:date="2015-03-21T14:04:00Z">
        <w:r w:rsidRPr="001763A3" w:rsidDel="001763A3">
          <w:rPr>
            <w:rPrChange w:id="661" w:author="Gerard" w:date="2015-03-21T14:04:00Z">
              <w:rPr>
                <w:rStyle w:val="Hyperlink"/>
                <w:b w:val="0"/>
              </w:rPr>
            </w:rPrChange>
          </w:rPr>
          <w:delText>Chapter 5. Constitutive Models</w:delText>
        </w:r>
        <w:r w:rsidDel="001763A3">
          <w:rPr>
            <w:webHidden/>
          </w:rPr>
          <w:tab/>
        </w:r>
      </w:del>
      <w:del w:id="662" w:author="Gerard" w:date="2015-03-21T10:54:00Z">
        <w:r w:rsidR="008D52AD" w:rsidDel="00541E56">
          <w:rPr>
            <w:webHidden/>
          </w:rPr>
          <w:delText>69</w:delText>
        </w:r>
      </w:del>
    </w:p>
    <w:p w14:paraId="338FBE5F" w14:textId="77777777" w:rsidR="00357411" w:rsidDel="001763A3" w:rsidRDefault="00357411">
      <w:pPr>
        <w:pStyle w:val="TOC2"/>
        <w:tabs>
          <w:tab w:val="right" w:leader="dot" w:pos="9350"/>
        </w:tabs>
        <w:rPr>
          <w:del w:id="663" w:author="Gerard" w:date="2015-03-21T14:04:00Z"/>
          <w:rFonts w:asciiTheme="minorHAnsi" w:eastAsiaTheme="minorEastAsia" w:hAnsiTheme="minorHAnsi" w:cstheme="minorBidi"/>
          <w:noProof/>
          <w:sz w:val="22"/>
          <w:szCs w:val="22"/>
        </w:rPr>
      </w:pPr>
      <w:del w:id="664" w:author="Gerard" w:date="2015-03-21T14:04:00Z">
        <w:r w:rsidRPr="001763A3" w:rsidDel="001763A3">
          <w:rPr>
            <w:noProof/>
            <w:rPrChange w:id="665" w:author="Gerard" w:date="2015-03-21T14:04:00Z">
              <w:rPr>
                <w:rStyle w:val="Hyperlink"/>
                <w:noProof/>
              </w:rPr>
            </w:rPrChange>
          </w:rPr>
          <w:delText>5.1. Linear Elasticity</w:delText>
        </w:r>
        <w:r w:rsidDel="001763A3">
          <w:rPr>
            <w:noProof/>
            <w:webHidden/>
          </w:rPr>
          <w:tab/>
        </w:r>
      </w:del>
      <w:del w:id="666" w:author="Gerard" w:date="2015-03-21T10:54:00Z">
        <w:r w:rsidR="008D52AD" w:rsidDel="00541E56">
          <w:rPr>
            <w:noProof/>
            <w:webHidden/>
          </w:rPr>
          <w:delText>69</w:delText>
        </w:r>
      </w:del>
    </w:p>
    <w:p w14:paraId="2C872049" w14:textId="77777777" w:rsidR="00357411" w:rsidDel="001763A3" w:rsidRDefault="00357411">
      <w:pPr>
        <w:pStyle w:val="TOC2"/>
        <w:tabs>
          <w:tab w:val="right" w:leader="dot" w:pos="9350"/>
        </w:tabs>
        <w:rPr>
          <w:del w:id="667" w:author="Gerard" w:date="2015-03-21T14:04:00Z"/>
          <w:rFonts w:asciiTheme="minorHAnsi" w:eastAsiaTheme="minorEastAsia" w:hAnsiTheme="minorHAnsi" w:cstheme="minorBidi"/>
          <w:noProof/>
          <w:sz w:val="22"/>
          <w:szCs w:val="22"/>
        </w:rPr>
      </w:pPr>
      <w:del w:id="668" w:author="Gerard" w:date="2015-03-21T14:04:00Z">
        <w:r w:rsidRPr="001763A3" w:rsidDel="001763A3">
          <w:rPr>
            <w:noProof/>
            <w:rPrChange w:id="669" w:author="Gerard" w:date="2015-03-21T14:04:00Z">
              <w:rPr>
                <w:rStyle w:val="Hyperlink"/>
                <w:noProof/>
              </w:rPr>
            </w:rPrChange>
          </w:rPr>
          <w:delText>5.2. Compressible Materials</w:delText>
        </w:r>
        <w:r w:rsidDel="001763A3">
          <w:rPr>
            <w:noProof/>
            <w:webHidden/>
          </w:rPr>
          <w:tab/>
        </w:r>
      </w:del>
      <w:del w:id="670" w:author="Gerard" w:date="2015-03-21T10:54:00Z">
        <w:r w:rsidR="008D52AD" w:rsidDel="00541E56">
          <w:rPr>
            <w:noProof/>
            <w:webHidden/>
          </w:rPr>
          <w:delText>71</w:delText>
        </w:r>
      </w:del>
    </w:p>
    <w:p w14:paraId="56EE6394" w14:textId="77777777" w:rsidR="00357411" w:rsidDel="001763A3" w:rsidRDefault="00357411">
      <w:pPr>
        <w:pStyle w:val="TOC3"/>
        <w:tabs>
          <w:tab w:val="right" w:leader="dot" w:pos="9350"/>
        </w:tabs>
        <w:rPr>
          <w:del w:id="671" w:author="Gerard" w:date="2015-03-21T14:04:00Z"/>
          <w:rFonts w:asciiTheme="minorHAnsi" w:eastAsiaTheme="minorEastAsia" w:hAnsiTheme="minorHAnsi" w:cstheme="minorBidi"/>
          <w:noProof/>
          <w:sz w:val="22"/>
          <w:szCs w:val="22"/>
        </w:rPr>
      </w:pPr>
      <w:del w:id="672" w:author="Gerard" w:date="2015-03-21T14:04:00Z">
        <w:r w:rsidRPr="001763A3" w:rsidDel="001763A3">
          <w:rPr>
            <w:noProof/>
            <w:rPrChange w:id="673" w:author="Gerard" w:date="2015-03-21T14:04:00Z">
              <w:rPr>
                <w:rStyle w:val="Hyperlink"/>
                <w:noProof/>
              </w:rPr>
            </w:rPrChange>
          </w:rPr>
          <w:delText>5.2.1. Isotropic Elasticity</w:delText>
        </w:r>
        <w:r w:rsidDel="001763A3">
          <w:rPr>
            <w:noProof/>
            <w:webHidden/>
          </w:rPr>
          <w:tab/>
        </w:r>
      </w:del>
      <w:del w:id="674" w:author="Gerard" w:date="2015-03-21T10:54:00Z">
        <w:r w:rsidR="008D52AD" w:rsidDel="00541E56">
          <w:rPr>
            <w:noProof/>
            <w:webHidden/>
          </w:rPr>
          <w:delText>71</w:delText>
        </w:r>
      </w:del>
    </w:p>
    <w:p w14:paraId="126EF8CD" w14:textId="77777777" w:rsidR="00357411" w:rsidDel="001763A3" w:rsidRDefault="00357411">
      <w:pPr>
        <w:pStyle w:val="TOC3"/>
        <w:tabs>
          <w:tab w:val="right" w:leader="dot" w:pos="9350"/>
        </w:tabs>
        <w:rPr>
          <w:del w:id="675" w:author="Gerard" w:date="2015-03-21T14:04:00Z"/>
          <w:rFonts w:asciiTheme="minorHAnsi" w:eastAsiaTheme="minorEastAsia" w:hAnsiTheme="minorHAnsi" w:cstheme="minorBidi"/>
          <w:noProof/>
          <w:sz w:val="22"/>
          <w:szCs w:val="22"/>
        </w:rPr>
      </w:pPr>
      <w:del w:id="676" w:author="Gerard" w:date="2015-03-21T14:04:00Z">
        <w:r w:rsidRPr="001763A3" w:rsidDel="001763A3">
          <w:rPr>
            <w:noProof/>
            <w:rPrChange w:id="677" w:author="Gerard" w:date="2015-03-21T14:04:00Z">
              <w:rPr>
                <w:rStyle w:val="Hyperlink"/>
                <w:noProof/>
              </w:rPr>
            </w:rPrChange>
          </w:rPr>
          <w:delText>5.2.2. Orthotropic Elasticity</w:delText>
        </w:r>
        <w:r w:rsidDel="001763A3">
          <w:rPr>
            <w:noProof/>
            <w:webHidden/>
          </w:rPr>
          <w:tab/>
        </w:r>
      </w:del>
      <w:del w:id="678" w:author="Gerard" w:date="2015-03-21T10:54:00Z">
        <w:r w:rsidR="008D52AD" w:rsidDel="00541E56">
          <w:rPr>
            <w:noProof/>
            <w:webHidden/>
          </w:rPr>
          <w:delText>71</w:delText>
        </w:r>
      </w:del>
    </w:p>
    <w:p w14:paraId="464B8BF7" w14:textId="77777777" w:rsidR="00357411" w:rsidDel="001763A3" w:rsidRDefault="00357411">
      <w:pPr>
        <w:pStyle w:val="TOC3"/>
        <w:tabs>
          <w:tab w:val="right" w:leader="dot" w:pos="9350"/>
        </w:tabs>
        <w:rPr>
          <w:del w:id="679" w:author="Gerard" w:date="2015-03-21T14:04:00Z"/>
          <w:rFonts w:asciiTheme="minorHAnsi" w:eastAsiaTheme="minorEastAsia" w:hAnsiTheme="minorHAnsi" w:cstheme="minorBidi"/>
          <w:noProof/>
          <w:sz w:val="22"/>
          <w:szCs w:val="22"/>
        </w:rPr>
      </w:pPr>
      <w:del w:id="680" w:author="Gerard" w:date="2015-03-21T14:04:00Z">
        <w:r w:rsidRPr="001763A3" w:rsidDel="001763A3">
          <w:rPr>
            <w:noProof/>
            <w:rPrChange w:id="681" w:author="Gerard" w:date="2015-03-21T14:04:00Z">
              <w:rPr>
                <w:rStyle w:val="Hyperlink"/>
                <w:noProof/>
              </w:rPr>
            </w:rPrChange>
          </w:rPr>
          <w:delText>5.2.3. Neo-Hookean Hyperelasticity</w:delText>
        </w:r>
        <w:r w:rsidDel="001763A3">
          <w:rPr>
            <w:noProof/>
            <w:webHidden/>
          </w:rPr>
          <w:tab/>
        </w:r>
      </w:del>
      <w:del w:id="682" w:author="Gerard" w:date="2014-08-27T22:48:00Z">
        <w:r w:rsidR="00195BE3" w:rsidDel="008D52AD">
          <w:rPr>
            <w:noProof/>
            <w:webHidden/>
          </w:rPr>
          <w:delText>72</w:delText>
        </w:r>
      </w:del>
    </w:p>
    <w:p w14:paraId="5B45651C" w14:textId="77777777" w:rsidR="00357411" w:rsidDel="001763A3" w:rsidRDefault="00357411">
      <w:pPr>
        <w:pStyle w:val="TOC3"/>
        <w:tabs>
          <w:tab w:val="right" w:leader="dot" w:pos="9350"/>
        </w:tabs>
        <w:rPr>
          <w:del w:id="683" w:author="Gerard" w:date="2015-03-21T14:04:00Z"/>
          <w:rFonts w:asciiTheme="minorHAnsi" w:eastAsiaTheme="minorEastAsia" w:hAnsiTheme="minorHAnsi" w:cstheme="minorBidi"/>
          <w:noProof/>
          <w:sz w:val="22"/>
          <w:szCs w:val="22"/>
        </w:rPr>
      </w:pPr>
      <w:del w:id="684" w:author="Gerard" w:date="2015-03-21T14:04:00Z">
        <w:r w:rsidRPr="001763A3" w:rsidDel="001763A3">
          <w:rPr>
            <w:noProof/>
            <w:rPrChange w:id="685" w:author="Gerard" w:date="2015-03-21T14:04:00Z">
              <w:rPr>
                <w:rStyle w:val="Hyperlink"/>
                <w:noProof/>
              </w:rPr>
            </w:rPrChange>
          </w:rPr>
          <w:delText>5.2.4. Ogden Unconstrained</w:delText>
        </w:r>
        <w:r w:rsidDel="001763A3">
          <w:rPr>
            <w:noProof/>
            <w:webHidden/>
          </w:rPr>
          <w:tab/>
        </w:r>
      </w:del>
      <w:del w:id="686" w:author="Gerard" w:date="2015-03-21T10:54:00Z">
        <w:r w:rsidR="008D52AD" w:rsidDel="00541E56">
          <w:rPr>
            <w:noProof/>
            <w:webHidden/>
          </w:rPr>
          <w:delText>73</w:delText>
        </w:r>
      </w:del>
    </w:p>
    <w:p w14:paraId="1044CFF9" w14:textId="77777777" w:rsidR="00357411" w:rsidDel="001763A3" w:rsidRDefault="00357411">
      <w:pPr>
        <w:pStyle w:val="TOC3"/>
        <w:tabs>
          <w:tab w:val="right" w:leader="dot" w:pos="9350"/>
        </w:tabs>
        <w:rPr>
          <w:del w:id="687" w:author="Gerard" w:date="2015-03-21T14:04:00Z"/>
          <w:rFonts w:asciiTheme="minorHAnsi" w:eastAsiaTheme="minorEastAsia" w:hAnsiTheme="minorHAnsi" w:cstheme="minorBidi"/>
          <w:noProof/>
          <w:sz w:val="22"/>
          <w:szCs w:val="22"/>
        </w:rPr>
      </w:pPr>
      <w:del w:id="688" w:author="Gerard" w:date="2015-03-21T14:04:00Z">
        <w:r w:rsidRPr="001763A3" w:rsidDel="001763A3">
          <w:rPr>
            <w:noProof/>
            <w:rPrChange w:id="689" w:author="Gerard" w:date="2015-03-21T14:04:00Z">
              <w:rPr>
                <w:rStyle w:val="Hyperlink"/>
                <w:noProof/>
              </w:rPr>
            </w:rPrChange>
          </w:rPr>
          <w:delText>5.2.5. Holmes-Mow</w:delText>
        </w:r>
        <w:r w:rsidDel="001763A3">
          <w:rPr>
            <w:noProof/>
            <w:webHidden/>
          </w:rPr>
          <w:tab/>
        </w:r>
      </w:del>
      <w:del w:id="690" w:author="Gerard" w:date="2015-03-21T10:54:00Z">
        <w:r w:rsidR="008D52AD" w:rsidDel="00541E56">
          <w:rPr>
            <w:noProof/>
            <w:webHidden/>
          </w:rPr>
          <w:delText>74</w:delText>
        </w:r>
      </w:del>
    </w:p>
    <w:p w14:paraId="3AEB2D0B" w14:textId="77777777" w:rsidR="00357411" w:rsidDel="001763A3" w:rsidRDefault="00357411">
      <w:pPr>
        <w:pStyle w:val="TOC3"/>
        <w:tabs>
          <w:tab w:val="right" w:leader="dot" w:pos="9350"/>
        </w:tabs>
        <w:rPr>
          <w:del w:id="691" w:author="Gerard" w:date="2015-03-21T14:04:00Z"/>
          <w:rFonts w:asciiTheme="minorHAnsi" w:eastAsiaTheme="minorEastAsia" w:hAnsiTheme="minorHAnsi" w:cstheme="minorBidi"/>
          <w:noProof/>
          <w:sz w:val="22"/>
          <w:szCs w:val="22"/>
        </w:rPr>
      </w:pPr>
      <w:del w:id="692" w:author="Gerard" w:date="2015-03-21T14:04:00Z">
        <w:r w:rsidRPr="001763A3" w:rsidDel="001763A3">
          <w:rPr>
            <w:noProof/>
            <w:rPrChange w:id="693" w:author="Gerard" w:date="2015-03-21T14:04:00Z">
              <w:rPr>
                <w:rStyle w:val="Hyperlink"/>
                <w:noProof/>
              </w:rPr>
            </w:rPrChange>
          </w:rPr>
          <w:delText>5.2.6. Donnan Equilibrium Swelling</w:delText>
        </w:r>
        <w:r w:rsidDel="001763A3">
          <w:rPr>
            <w:noProof/>
            <w:webHidden/>
          </w:rPr>
          <w:tab/>
        </w:r>
      </w:del>
      <w:del w:id="694" w:author="Gerard" w:date="2015-03-21T10:54:00Z">
        <w:r w:rsidR="008D52AD" w:rsidDel="00541E56">
          <w:rPr>
            <w:noProof/>
            <w:webHidden/>
          </w:rPr>
          <w:delText>74</w:delText>
        </w:r>
      </w:del>
    </w:p>
    <w:p w14:paraId="6B2BD191" w14:textId="77777777" w:rsidR="00357411" w:rsidDel="001763A3" w:rsidRDefault="00357411">
      <w:pPr>
        <w:pStyle w:val="TOC3"/>
        <w:tabs>
          <w:tab w:val="right" w:leader="dot" w:pos="9350"/>
        </w:tabs>
        <w:rPr>
          <w:del w:id="695" w:author="Gerard" w:date="2015-03-21T14:04:00Z"/>
          <w:rFonts w:asciiTheme="minorHAnsi" w:eastAsiaTheme="minorEastAsia" w:hAnsiTheme="minorHAnsi" w:cstheme="minorBidi"/>
          <w:noProof/>
          <w:sz w:val="22"/>
          <w:szCs w:val="22"/>
        </w:rPr>
      </w:pPr>
      <w:del w:id="696" w:author="Gerard" w:date="2015-03-21T14:04:00Z">
        <w:r w:rsidRPr="001763A3" w:rsidDel="001763A3">
          <w:rPr>
            <w:noProof/>
            <w:rPrChange w:id="697" w:author="Gerard" w:date="2015-03-21T14:04:00Z">
              <w:rPr>
                <w:rStyle w:val="Hyperlink"/>
                <w:noProof/>
              </w:rPr>
            </w:rPrChange>
          </w:rPr>
          <w:delText>5.2.7. Perfect Osmometer Equilibrium Osmotic Pressure</w:delText>
        </w:r>
        <w:r w:rsidDel="001763A3">
          <w:rPr>
            <w:noProof/>
            <w:webHidden/>
          </w:rPr>
          <w:tab/>
        </w:r>
      </w:del>
      <w:del w:id="698" w:author="Gerard" w:date="2015-03-21T10:54:00Z">
        <w:r w:rsidR="008D52AD" w:rsidDel="00541E56">
          <w:rPr>
            <w:noProof/>
            <w:webHidden/>
          </w:rPr>
          <w:delText>75</w:delText>
        </w:r>
      </w:del>
    </w:p>
    <w:p w14:paraId="0B1387F6" w14:textId="77777777" w:rsidR="00357411" w:rsidDel="001763A3" w:rsidRDefault="00357411">
      <w:pPr>
        <w:pStyle w:val="TOC2"/>
        <w:tabs>
          <w:tab w:val="right" w:leader="dot" w:pos="9350"/>
        </w:tabs>
        <w:rPr>
          <w:del w:id="699" w:author="Gerard" w:date="2015-03-21T14:04:00Z"/>
          <w:rFonts w:asciiTheme="minorHAnsi" w:eastAsiaTheme="minorEastAsia" w:hAnsiTheme="minorHAnsi" w:cstheme="minorBidi"/>
          <w:noProof/>
          <w:sz w:val="22"/>
          <w:szCs w:val="22"/>
        </w:rPr>
      </w:pPr>
      <w:del w:id="700" w:author="Gerard" w:date="2015-03-21T14:04:00Z">
        <w:r w:rsidRPr="001763A3" w:rsidDel="001763A3">
          <w:rPr>
            <w:noProof/>
            <w:rPrChange w:id="701" w:author="Gerard" w:date="2015-03-21T14:04:00Z">
              <w:rPr>
                <w:rStyle w:val="Hyperlink"/>
                <w:noProof/>
              </w:rPr>
            </w:rPrChange>
          </w:rPr>
          <w:delText>5.3. Nearly-Incompressible Materials</w:delText>
        </w:r>
        <w:r w:rsidDel="001763A3">
          <w:rPr>
            <w:noProof/>
            <w:webHidden/>
          </w:rPr>
          <w:tab/>
        </w:r>
      </w:del>
      <w:del w:id="702" w:author="Gerard" w:date="2014-08-27T22:48:00Z">
        <w:r w:rsidR="00195BE3" w:rsidDel="008D52AD">
          <w:rPr>
            <w:noProof/>
            <w:webHidden/>
          </w:rPr>
          <w:delText>75</w:delText>
        </w:r>
      </w:del>
    </w:p>
    <w:p w14:paraId="0753AB95" w14:textId="77777777" w:rsidR="00357411" w:rsidDel="001763A3" w:rsidRDefault="00357411">
      <w:pPr>
        <w:pStyle w:val="TOC3"/>
        <w:tabs>
          <w:tab w:val="right" w:leader="dot" w:pos="9350"/>
        </w:tabs>
        <w:rPr>
          <w:del w:id="703" w:author="Gerard" w:date="2015-03-21T14:04:00Z"/>
          <w:rFonts w:asciiTheme="minorHAnsi" w:eastAsiaTheme="minorEastAsia" w:hAnsiTheme="minorHAnsi" w:cstheme="minorBidi"/>
          <w:noProof/>
          <w:sz w:val="22"/>
          <w:szCs w:val="22"/>
        </w:rPr>
      </w:pPr>
      <w:del w:id="704" w:author="Gerard" w:date="2015-03-21T14:04:00Z">
        <w:r w:rsidRPr="001763A3" w:rsidDel="001763A3">
          <w:rPr>
            <w:noProof/>
            <w:rPrChange w:id="705" w:author="Gerard" w:date="2015-03-21T14:04:00Z">
              <w:rPr>
                <w:rStyle w:val="Hyperlink"/>
                <w:noProof/>
              </w:rPr>
            </w:rPrChange>
          </w:rPr>
          <w:delText>5.3.1. Mooney-Rivlin Hyperelasticity</w:delText>
        </w:r>
        <w:r w:rsidDel="001763A3">
          <w:rPr>
            <w:noProof/>
            <w:webHidden/>
          </w:rPr>
          <w:tab/>
        </w:r>
      </w:del>
      <w:del w:id="706" w:author="Gerard" w:date="2014-08-27T22:48:00Z">
        <w:r w:rsidR="00195BE3" w:rsidDel="008D52AD">
          <w:rPr>
            <w:noProof/>
            <w:webHidden/>
          </w:rPr>
          <w:delText>75</w:delText>
        </w:r>
      </w:del>
    </w:p>
    <w:p w14:paraId="2FEA23FC" w14:textId="77777777" w:rsidR="00357411" w:rsidDel="001763A3" w:rsidRDefault="00357411">
      <w:pPr>
        <w:pStyle w:val="TOC3"/>
        <w:tabs>
          <w:tab w:val="right" w:leader="dot" w:pos="9350"/>
        </w:tabs>
        <w:rPr>
          <w:del w:id="707" w:author="Gerard" w:date="2015-03-21T14:04:00Z"/>
          <w:rFonts w:asciiTheme="minorHAnsi" w:eastAsiaTheme="minorEastAsia" w:hAnsiTheme="minorHAnsi" w:cstheme="minorBidi"/>
          <w:noProof/>
          <w:sz w:val="22"/>
          <w:szCs w:val="22"/>
        </w:rPr>
      </w:pPr>
      <w:del w:id="708" w:author="Gerard" w:date="2015-03-21T14:04:00Z">
        <w:r w:rsidRPr="001763A3" w:rsidDel="001763A3">
          <w:rPr>
            <w:noProof/>
            <w:rPrChange w:id="709" w:author="Gerard" w:date="2015-03-21T14:04:00Z">
              <w:rPr>
                <w:rStyle w:val="Hyperlink"/>
                <w:noProof/>
              </w:rPr>
            </w:rPrChange>
          </w:rPr>
          <w:delText>5.3.2. Ogden Hyperelastic</w:delText>
        </w:r>
        <w:r w:rsidDel="001763A3">
          <w:rPr>
            <w:noProof/>
            <w:webHidden/>
          </w:rPr>
          <w:tab/>
        </w:r>
      </w:del>
      <w:del w:id="710" w:author="Gerard" w:date="2015-03-21T10:54:00Z">
        <w:r w:rsidR="008D52AD" w:rsidDel="00541E56">
          <w:rPr>
            <w:noProof/>
            <w:webHidden/>
          </w:rPr>
          <w:delText>76</w:delText>
        </w:r>
      </w:del>
    </w:p>
    <w:p w14:paraId="44733E82" w14:textId="77777777" w:rsidR="00357411" w:rsidDel="001763A3" w:rsidRDefault="00357411">
      <w:pPr>
        <w:pStyle w:val="TOC3"/>
        <w:tabs>
          <w:tab w:val="right" w:leader="dot" w:pos="9350"/>
        </w:tabs>
        <w:rPr>
          <w:del w:id="711" w:author="Gerard" w:date="2015-03-21T14:04:00Z"/>
          <w:rFonts w:asciiTheme="minorHAnsi" w:eastAsiaTheme="minorEastAsia" w:hAnsiTheme="minorHAnsi" w:cstheme="minorBidi"/>
          <w:noProof/>
          <w:sz w:val="22"/>
          <w:szCs w:val="22"/>
        </w:rPr>
      </w:pPr>
      <w:del w:id="712" w:author="Gerard" w:date="2015-03-21T14:04:00Z">
        <w:r w:rsidRPr="001763A3" w:rsidDel="001763A3">
          <w:rPr>
            <w:noProof/>
            <w:rPrChange w:id="713" w:author="Gerard" w:date="2015-03-21T14:04:00Z">
              <w:rPr>
                <w:rStyle w:val="Hyperlink"/>
                <w:noProof/>
              </w:rPr>
            </w:rPrChange>
          </w:rPr>
          <w:delText>5.3.3. Veronda-Westmann Hyperelasticity</w:delText>
        </w:r>
        <w:r w:rsidDel="001763A3">
          <w:rPr>
            <w:noProof/>
            <w:webHidden/>
          </w:rPr>
          <w:tab/>
        </w:r>
      </w:del>
      <w:del w:id="714" w:author="Gerard" w:date="2014-08-27T22:48:00Z">
        <w:r w:rsidR="00195BE3" w:rsidDel="008D52AD">
          <w:rPr>
            <w:noProof/>
            <w:webHidden/>
          </w:rPr>
          <w:delText>76</w:delText>
        </w:r>
      </w:del>
    </w:p>
    <w:p w14:paraId="1431D167" w14:textId="77777777" w:rsidR="00357411" w:rsidDel="001763A3" w:rsidRDefault="00357411">
      <w:pPr>
        <w:pStyle w:val="TOC3"/>
        <w:tabs>
          <w:tab w:val="right" w:leader="dot" w:pos="9350"/>
        </w:tabs>
        <w:rPr>
          <w:del w:id="715" w:author="Gerard" w:date="2015-03-21T14:04:00Z"/>
          <w:rFonts w:asciiTheme="minorHAnsi" w:eastAsiaTheme="minorEastAsia" w:hAnsiTheme="minorHAnsi" w:cstheme="minorBidi"/>
          <w:noProof/>
          <w:sz w:val="22"/>
          <w:szCs w:val="22"/>
        </w:rPr>
      </w:pPr>
      <w:del w:id="716" w:author="Gerard" w:date="2015-03-21T14:04:00Z">
        <w:r w:rsidRPr="001763A3" w:rsidDel="001763A3">
          <w:rPr>
            <w:noProof/>
            <w:rPrChange w:id="717" w:author="Gerard" w:date="2015-03-21T14:04:00Z">
              <w:rPr>
                <w:rStyle w:val="Hyperlink"/>
                <w:noProof/>
              </w:rPr>
            </w:rPrChange>
          </w:rPr>
          <w:delText>5.3.4. Arruda-Boyce Hyperelasticity</w:delText>
        </w:r>
        <w:r w:rsidDel="001763A3">
          <w:rPr>
            <w:noProof/>
            <w:webHidden/>
          </w:rPr>
          <w:tab/>
        </w:r>
      </w:del>
      <w:del w:id="718" w:author="Gerard" w:date="2015-03-21T10:54:00Z">
        <w:r w:rsidR="008D52AD" w:rsidDel="00541E56">
          <w:rPr>
            <w:noProof/>
            <w:webHidden/>
          </w:rPr>
          <w:delText>77</w:delText>
        </w:r>
      </w:del>
    </w:p>
    <w:p w14:paraId="563B1D88" w14:textId="77777777" w:rsidR="00357411" w:rsidDel="001763A3" w:rsidRDefault="00357411">
      <w:pPr>
        <w:pStyle w:val="TOC3"/>
        <w:tabs>
          <w:tab w:val="right" w:leader="dot" w:pos="9350"/>
        </w:tabs>
        <w:rPr>
          <w:del w:id="719" w:author="Gerard" w:date="2015-03-21T14:04:00Z"/>
          <w:rFonts w:asciiTheme="minorHAnsi" w:eastAsiaTheme="minorEastAsia" w:hAnsiTheme="minorHAnsi" w:cstheme="minorBidi"/>
          <w:noProof/>
          <w:sz w:val="22"/>
          <w:szCs w:val="22"/>
        </w:rPr>
      </w:pPr>
      <w:del w:id="720" w:author="Gerard" w:date="2015-03-21T14:04:00Z">
        <w:r w:rsidRPr="001763A3" w:rsidDel="001763A3">
          <w:rPr>
            <w:noProof/>
            <w:rPrChange w:id="721" w:author="Gerard" w:date="2015-03-21T14:04:00Z">
              <w:rPr>
                <w:rStyle w:val="Hyperlink"/>
                <w:noProof/>
              </w:rPr>
            </w:rPrChange>
          </w:rPr>
          <w:delText>5.3.5. Transversely Isotropic Hyperelastic</w:delText>
        </w:r>
        <w:r w:rsidDel="001763A3">
          <w:rPr>
            <w:noProof/>
            <w:webHidden/>
          </w:rPr>
          <w:tab/>
        </w:r>
      </w:del>
      <w:del w:id="722" w:author="Gerard" w:date="2014-08-27T22:48:00Z">
        <w:r w:rsidR="00195BE3" w:rsidDel="008D52AD">
          <w:rPr>
            <w:noProof/>
            <w:webHidden/>
          </w:rPr>
          <w:delText>77</w:delText>
        </w:r>
      </w:del>
    </w:p>
    <w:p w14:paraId="34E8BE54" w14:textId="77777777" w:rsidR="00357411" w:rsidDel="001763A3" w:rsidRDefault="00357411">
      <w:pPr>
        <w:pStyle w:val="TOC3"/>
        <w:tabs>
          <w:tab w:val="right" w:leader="dot" w:pos="9350"/>
        </w:tabs>
        <w:rPr>
          <w:del w:id="723" w:author="Gerard" w:date="2015-03-21T14:04:00Z"/>
          <w:rFonts w:asciiTheme="minorHAnsi" w:eastAsiaTheme="minorEastAsia" w:hAnsiTheme="minorHAnsi" w:cstheme="minorBidi"/>
          <w:noProof/>
          <w:sz w:val="22"/>
          <w:szCs w:val="22"/>
        </w:rPr>
      </w:pPr>
      <w:del w:id="724" w:author="Gerard" w:date="2015-03-21T14:04:00Z">
        <w:r w:rsidRPr="001763A3" w:rsidDel="001763A3">
          <w:rPr>
            <w:noProof/>
            <w:rPrChange w:id="725" w:author="Gerard" w:date="2015-03-21T14:04:00Z">
              <w:rPr>
                <w:rStyle w:val="Hyperlink"/>
                <w:noProof/>
              </w:rPr>
            </w:rPrChange>
          </w:rPr>
          <w:delText>5.3.6. Ellipsoidal Fiber Distribution</w:delText>
        </w:r>
        <w:r w:rsidDel="001763A3">
          <w:rPr>
            <w:noProof/>
            <w:webHidden/>
          </w:rPr>
          <w:tab/>
        </w:r>
      </w:del>
      <w:del w:id="726" w:author="Gerard" w:date="2015-03-21T10:54:00Z">
        <w:r w:rsidR="008D52AD" w:rsidDel="00541E56">
          <w:rPr>
            <w:noProof/>
            <w:webHidden/>
          </w:rPr>
          <w:delText>78</w:delText>
        </w:r>
      </w:del>
    </w:p>
    <w:p w14:paraId="5FDA60C6" w14:textId="77777777" w:rsidR="00357411" w:rsidDel="001763A3" w:rsidRDefault="00357411">
      <w:pPr>
        <w:pStyle w:val="TOC3"/>
        <w:tabs>
          <w:tab w:val="right" w:leader="dot" w:pos="9350"/>
        </w:tabs>
        <w:rPr>
          <w:del w:id="727" w:author="Gerard" w:date="2015-03-21T14:04:00Z"/>
          <w:rFonts w:asciiTheme="minorHAnsi" w:eastAsiaTheme="minorEastAsia" w:hAnsiTheme="minorHAnsi" w:cstheme="minorBidi"/>
          <w:noProof/>
          <w:sz w:val="22"/>
          <w:szCs w:val="22"/>
        </w:rPr>
      </w:pPr>
      <w:del w:id="728" w:author="Gerard" w:date="2015-03-21T14:04:00Z">
        <w:r w:rsidRPr="001763A3" w:rsidDel="001763A3">
          <w:rPr>
            <w:noProof/>
            <w:rPrChange w:id="729" w:author="Gerard" w:date="2015-03-21T14:04:00Z">
              <w:rPr>
                <w:rStyle w:val="Hyperlink"/>
                <w:noProof/>
              </w:rPr>
            </w:rPrChange>
          </w:rPr>
          <w:delText>5.3.7. Fiber with Exponential Power law</w:delText>
        </w:r>
        <w:r w:rsidDel="001763A3">
          <w:rPr>
            <w:noProof/>
            <w:webHidden/>
          </w:rPr>
          <w:tab/>
        </w:r>
      </w:del>
      <w:del w:id="730" w:author="Gerard" w:date="2015-03-21T10:54:00Z">
        <w:r w:rsidR="008D52AD" w:rsidDel="00541E56">
          <w:rPr>
            <w:noProof/>
            <w:webHidden/>
          </w:rPr>
          <w:delText>79</w:delText>
        </w:r>
      </w:del>
    </w:p>
    <w:p w14:paraId="57BF77FA" w14:textId="77777777" w:rsidR="00357411" w:rsidDel="001763A3" w:rsidRDefault="00357411">
      <w:pPr>
        <w:pStyle w:val="TOC3"/>
        <w:tabs>
          <w:tab w:val="right" w:leader="dot" w:pos="9350"/>
        </w:tabs>
        <w:rPr>
          <w:del w:id="731" w:author="Gerard" w:date="2015-03-21T14:04:00Z"/>
          <w:rFonts w:asciiTheme="minorHAnsi" w:eastAsiaTheme="minorEastAsia" w:hAnsiTheme="minorHAnsi" w:cstheme="minorBidi"/>
          <w:noProof/>
          <w:sz w:val="22"/>
          <w:szCs w:val="22"/>
        </w:rPr>
      </w:pPr>
      <w:del w:id="732" w:author="Gerard" w:date="2015-03-21T14:04:00Z">
        <w:r w:rsidRPr="001763A3" w:rsidDel="001763A3">
          <w:rPr>
            <w:noProof/>
            <w:rPrChange w:id="733" w:author="Gerard" w:date="2015-03-21T14:04:00Z">
              <w:rPr>
                <w:rStyle w:val="Hyperlink"/>
                <w:noProof/>
              </w:rPr>
            </w:rPrChange>
          </w:rPr>
          <w:delText>5.3.8. Fung Orthotropic</w:delText>
        </w:r>
        <w:r w:rsidDel="001763A3">
          <w:rPr>
            <w:noProof/>
            <w:webHidden/>
          </w:rPr>
          <w:tab/>
        </w:r>
      </w:del>
      <w:del w:id="734" w:author="Gerard" w:date="2015-03-21T10:54:00Z">
        <w:r w:rsidR="008D52AD" w:rsidDel="00541E56">
          <w:rPr>
            <w:noProof/>
            <w:webHidden/>
          </w:rPr>
          <w:delText>80</w:delText>
        </w:r>
      </w:del>
    </w:p>
    <w:p w14:paraId="676A88CF" w14:textId="77777777" w:rsidR="00357411" w:rsidDel="001763A3" w:rsidRDefault="00357411">
      <w:pPr>
        <w:pStyle w:val="TOC3"/>
        <w:tabs>
          <w:tab w:val="right" w:leader="dot" w:pos="9350"/>
        </w:tabs>
        <w:rPr>
          <w:del w:id="735" w:author="Gerard" w:date="2015-03-21T14:04:00Z"/>
          <w:rFonts w:asciiTheme="minorHAnsi" w:eastAsiaTheme="minorEastAsia" w:hAnsiTheme="minorHAnsi" w:cstheme="minorBidi"/>
          <w:noProof/>
          <w:sz w:val="22"/>
          <w:szCs w:val="22"/>
        </w:rPr>
      </w:pPr>
      <w:del w:id="736" w:author="Gerard" w:date="2015-03-21T14:04:00Z">
        <w:r w:rsidRPr="001763A3" w:rsidDel="001763A3">
          <w:rPr>
            <w:noProof/>
            <w:rPrChange w:id="737" w:author="Gerard" w:date="2015-03-21T14:04:00Z">
              <w:rPr>
                <w:rStyle w:val="Hyperlink"/>
                <w:noProof/>
              </w:rPr>
            </w:rPrChange>
          </w:rPr>
          <w:delText>5.3.9. Tension-Compression Nonlinear Orthotropic</w:delText>
        </w:r>
        <w:r w:rsidDel="001763A3">
          <w:rPr>
            <w:noProof/>
            <w:webHidden/>
          </w:rPr>
          <w:tab/>
        </w:r>
      </w:del>
      <w:del w:id="738" w:author="Gerard" w:date="2015-03-21T10:54:00Z">
        <w:r w:rsidR="008D52AD" w:rsidDel="00541E56">
          <w:rPr>
            <w:noProof/>
            <w:webHidden/>
          </w:rPr>
          <w:delText>80</w:delText>
        </w:r>
      </w:del>
    </w:p>
    <w:p w14:paraId="7D0F68FA" w14:textId="77777777" w:rsidR="00357411" w:rsidDel="001763A3" w:rsidRDefault="00357411">
      <w:pPr>
        <w:pStyle w:val="TOC2"/>
        <w:tabs>
          <w:tab w:val="right" w:leader="dot" w:pos="9350"/>
        </w:tabs>
        <w:rPr>
          <w:del w:id="739" w:author="Gerard" w:date="2015-03-21T14:04:00Z"/>
          <w:rFonts w:asciiTheme="minorHAnsi" w:eastAsiaTheme="minorEastAsia" w:hAnsiTheme="minorHAnsi" w:cstheme="minorBidi"/>
          <w:noProof/>
          <w:sz w:val="22"/>
          <w:szCs w:val="22"/>
        </w:rPr>
      </w:pPr>
      <w:del w:id="740" w:author="Gerard" w:date="2015-03-21T14:04:00Z">
        <w:r w:rsidRPr="001763A3" w:rsidDel="001763A3">
          <w:rPr>
            <w:noProof/>
            <w:rPrChange w:id="741" w:author="Gerard" w:date="2015-03-21T14:04:00Z">
              <w:rPr>
                <w:rStyle w:val="Hyperlink"/>
                <w:noProof/>
              </w:rPr>
            </w:rPrChange>
          </w:rPr>
          <w:delText>5.4. Viscoelasticity</w:delText>
        </w:r>
        <w:r w:rsidDel="001763A3">
          <w:rPr>
            <w:noProof/>
            <w:webHidden/>
          </w:rPr>
          <w:tab/>
        </w:r>
      </w:del>
      <w:del w:id="742" w:author="Gerard" w:date="2015-03-21T10:54:00Z">
        <w:r w:rsidR="008D52AD" w:rsidDel="00541E56">
          <w:rPr>
            <w:noProof/>
            <w:webHidden/>
          </w:rPr>
          <w:delText>81</w:delText>
        </w:r>
      </w:del>
    </w:p>
    <w:p w14:paraId="533B41B8" w14:textId="77777777" w:rsidR="00357411" w:rsidDel="001763A3" w:rsidRDefault="00357411">
      <w:pPr>
        <w:pStyle w:val="TOC2"/>
        <w:tabs>
          <w:tab w:val="right" w:leader="dot" w:pos="9350"/>
        </w:tabs>
        <w:rPr>
          <w:del w:id="743" w:author="Gerard" w:date="2015-03-21T14:04:00Z"/>
          <w:rFonts w:asciiTheme="minorHAnsi" w:eastAsiaTheme="minorEastAsia" w:hAnsiTheme="minorHAnsi" w:cstheme="minorBidi"/>
          <w:noProof/>
          <w:sz w:val="22"/>
          <w:szCs w:val="22"/>
        </w:rPr>
      </w:pPr>
      <w:del w:id="744" w:author="Gerard" w:date="2015-03-21T14:04:00Z">
        <w:r w:rsidRPr="001763A3" w:rsidDel="001763A3">
          <w:rPr>
            <w:noProof/>
            <w:rPrChange w:id="745" w:author="Gerard" w:date="2015-03-21T14:04:00Z">
              <w:rPr>
                <w:rStyle w:val="Hyperlink"/>
                <w:noProof/>
              </w:rPr>
            </w:rPrChange>
          </w:rPr>
          <w:delText>5.5. Hydraulic Permeability</w:delText>
        </w:r>
        <w:r w:rsidDel="001763A3">
          <w:rPr>
            <w:noProof/>
            <w:webHidden/>
          </w:rPr>
          <w:tab/>
        </w:r>
      </w:del>
      <w:del w:id="746" w:author="Gerard" w:date="2015-03-21T10:54:00Z">
        <w:r w:rsidR="008D52AD" w:rsidDel="00541E56">
          <w:rPr>
            <w:noProof/>
            <w:webHidden/>
          </w:rPr>
          <w:delText>83</w:delText>
        </w:r>
      </w:del>
    </w:p>
    <w:p w14:paraId="23551646" w14:textId="77777777" w:rsidR="00357411" w:rsidDel="001763A3" w:rsidRDefault="00357411">
      <w:pPr>
        <w:pStyle w:val="TOC3"/>
        <w:tabs>
          <w:tab w:val="right" w:leader="dot" w:pos="9350"/>
        </w:tabs>
        <w:rPr>
          <w:del w:id="747" w:author="Gerard" w:date="2015-03-21T14:04:00Z"/>
          <w:rFonts w:asciiTheme="minorHAnsi" w:eastAsiaTheme="minorEastAsia" w:hAnsiTheme="minorHAnsi" w:cstheme="minorBidi"/>
          <w:noProof/>
          <w:sz w:val="22"/>
          <w:szCs w:val="22"/>
        </w:rPr>
      </w:pPr>
      <w:del w:id="748" w:author="Gerard" w:date="2015-03-21T14:04:00Z">
        <w:r w:rsidRPr="001763A3" w:rsidDel="001763A3">
          <w:rPr>
            <w:noProof/>
            <w:rPrChange w:id="749" w:author="Gerard" w:date="2015-03-21T14:04:00Z">
              <w:rPr>
                <w:rStyle w:val="Hyperlink"/>
                <w:noProof/>
              </w:rPr>
            </w:rPrChange>
          </w:rPr>
          <w:delText>5.5.1. Constant Isotropic Permeability</w:delText>
        </w:r>
        <w:r w:rsidDel="001763A3">
          <w:rPr>
            <w:noProof/>
            <w:webHidden/>
          </w:rPr>
          <w:tab/>
        </w:r>
      </w:del>
      <w:del w:id="750" w:author="Gerard" w:date="2015-03-21T10:54:00Z">
        <w:r w:rsidR="008D52AD" w:rsidDel="00541E56">
          <w:rPr>
            <w:noProof/>
            <w:webHidden/>
          </w:rPr>
          <w:delText>83</w:delText>
        </w:r>
      </w:del>
    </w:p>
    <w:p w14:paraId="12443A86" w14:textId="77777777" w:rsidR="00357411" w:rsidDel="001763A3" w:rsidRDefault="00357411">
      <w:pPr>
        <w:pStyle w:val="TOC3"/>
        <w:tabs>
          <w:tab w:val="right" w:leader="dot" w:pos="9350"/>
        </w:tabs>
        <w:rPr>
          <w:del w:id="751" w:author="Gerard" w:date="2015-03-21T14:04:00Z"/>
          <w:rFonts w:asciiTheme="minorHAnsi" w:eastAsiaTheme="minorEastAsia" w:hAnsiTheme="minorHAnsi" w:cstheme="minorBidi"/>
          <w:noProof/>
          <w:sz w:val="22"/>
          <w:szCs w:val="22"/>
        </w:rPr>
      </w:pPr>
      <w:del w:id="752" w:author="Gerard" w:date="2015-03-21T14:04:00Z">
        <w:r w:rsidRPr="001763A3" w:rsidDel="001763A3">
          <w:rPr>
            <w:noProof/>
            <w:rPrChange w:id="753" w:author="Gerard" w:date="2015-03-21T14:04:00Z">
              <w:rPr>
                <w:rStyle w:val="Hyperlink"/>
                <w:noProof/>
              </w:rPr>
            </w:rPrChange>
          </w:rPr>
          <w:delText>5.5.2. Holmes-Mow</w:delText>
        </w:r>
        <w:r w:rsidDel="001763A3">
          <w:rPr>
            <w:noProof/>
            <w:webHidden/>
          </w:rPr>
          <w:tab/>
        </w:r>
      </w:del>
      <w:del w:id="754" w:author="Gerard" w:date="2015-03-21T10:54:00Z">
        <w:r w:rsidR="008D52AD" w:rsidDel="00541E56">
          <w:rPr>
            <w:noProof/>
            <w:webHidden/>
          </w:rPr>
          <w:delText>83</w:delText>
        </w:r>
      </w:del>
    </w:p>
    <w:p w14:paraId="5E85D7E8" w14:textId="77777777" w:rsidR="00357411" w:rsidDel="001763A3" w:rsidRDefault="00357411">
      <w:pPr>
        <w:pStyle w:val="TOC3"/>
        <w:tabs>
          <w:tab w:val="right" w:leader="dot" w:pos="9350"/>
        </w:tabs>
        <w:rPr>
          <w:del w:id="755" w:author="Gerard" w:date="2015-03-21T14:04:00Z"/>
          <w:rFonts w:asciiTheme="minorHAnsi" w:eastAsiaTheme="minorEastAsia" w:hAnsiTheme="minorHAnsi" w:cstheme="minorBidi"/>
          <w:noProof/>
          <w:sz w:val="22"/>
          <w:szCs w:val="22"/>
        </w:rPr>
      </w:pPr>
      <w:del w:id="756" w:author="Gerard" w:date="2015-03-21T14:04:00Z">
        <w:r w:rsidRPr="001763A3" w:rsidDel="001763A3">
          <w:rPr>
            <w:noProof/>
            <w:rPrChange w:id="757" w:author="Gerard" w:date="2015-03-21T14:04:00Z">
              <w:rPr>
                <w:rStyle w:val="Hyperlink"/>
                <w:noProof/>
              </w:rPr>
            </w:rPrChange>
          </w:rPr>
          <w:delText>5.5.3. Referentially Isotropic Permeability</w:delText>
        </w:r>
        <w:r w:rsidDel="001763A3">
          <w:rPr>
            <w:noProof/>
            <w:webHidden/>
          </w:rPr>
          <w:tab/>
        </w:r>
      </w:del>
      <w:del w:id="758" w:author="Gerard" w:date="2015-03-21T10:54:00Z">
        <w:r w:rsidR="008D52AD" w:rsidDel="00541E56">
          <w:rPr>
            <w:noProof/>
            <w:webHidden/>
          </w:rPr>
          <w:delText>83</w:delText>
        </w:r>
      </w:del>
    </w:p>
    <w:p w14:paraId="4FB8C615" w14:textId="77777777" w:rsidR="00357411" w:rsidDel="001763A3" w:rsidRDefault="00357411">
      <w:pPr>
        <w:pStyle w:val="TOC3"/>
        <w:tabs>
          <w:tab w:val="right" w:leader="dot" w:pos="9350"/>
        </w:tabs>
        <w:rPr>
          <w:del w:id="759" w:author="Gerard" w:date="2015-03-21T14:04:00Z"/>
          <w:rFonts w:asciiTheme="minorHAnsi" w:eastAsiaTheme="minorEastAsia" w:hAnsiTheme="minorHAnsi" w:cstheme="minorBidi"/>
          <w:noProof/>
          <w:sz w:val="22"/>
          <w:szCs w:val="22"/>
        </w:rPr>
      </w:pPr>
      <w:del w:id="760" w:author="Gerard" w:date="2015-03-21T14:04:00Z">
        <w:r w:rsidRPr="001763A3" w:rsidDel="001763A3">
          <w:rPr>
            <w:noProof/>
            <w:rPrChange w:id="761" w:author="Gerard" w:date="2015-03-21T14:04:00Z">
              <w:rPr>
                <w:rStyle w:val="Hyperlink"/>
                <w:noProof/>
              </w:rPr>
            </w:rPrChange>
          </w:rPr>
          <w:delText>5.5.4. Referentially Orthotropic Permeability</w:delText>
        </w:r>
        <w:r w:rsidDel="001763A3">
          <w:rPr>
            <w:noProof/>
            <w:webHidden/>
          </w:rPr>
          <w:tab/>
        </w:r>
      </w:del>
      <w:del w:id="762" w:author="Gerard" w:date="2015-03-21T10:54:00Z">
        <w:r w:rsidR="008D52AD" w:rsidDel="00541E56">
          <w:rPr>
            <w:noProof/>
            <w:webHidden/>
          </w:rPr>
          <w:delText>83</w:delText>
        </w:r>
      </w:del>
    </w:p>
    <w:p w14:paraId="7E93F58F" w14:textId="77777777" w:rsidR="00357411" w:rsidDel="001763A3" w:rsidRDefault="00357411">
      <w:pPr>
        <w:pStyle w:val="TOC3"/>
        <w:tabs>
          <w:tab w:val="right" w:leader="dot" w:pos="9350"/>
        </w:tabs>
        <w:rPr>
          <w:del w:id="763" w:author="Gerard" w:date="2015-03-21T14:04:00Z"/>
          <w:rFonts w:asciiTheme="minorHAnsi" w:eastAsiaTheme="minorEastAsia" w:hAnsiTheme="minorHAnsi" w:cstheme="minorBidi"/>
          <w:noProof/>
          <w:sz w:val="22"/>
          <w:szCs w:val="22"/>
        </w:rPr>
      </w:pPr>
      <w:del w:id="764" w:author="Gerard" w:date="2015-03-21T14:04:00Z">
        <w:r w:rsidRPr="001763A3" w:rsidDel="001763A3">
          <w:rPr>
            <w:noProof/>
            <w:rPrChange w:id="765" w:author="Gerard" w:date="2015-03-21T14:04:00Z">
              <w:rPr>
                <w:rStyle w:val="Hyperlink"/>
                <w:noProof/>
              </w:rPr>
            </w:rPrChange>
          </w:rPr>
          <w:delText>5.5.5. Referentially Transversely Isotropic Permeability</w:delText>
        </w:r>
        <w:r w:rsidDel="001763A3">
          <w:rPr>
            <w:noProof/>
            <w:webHidden/>
          </w:rPr>
          <w:tab/>
        </w:r>
      </w:del>
      <w:del w:id="766" w:author="Gerard" w:date="2015-03-21T10:54:00Z">
        <w:r w:rsidR="008D52AD" w:rsidDel="00541E56">
          <w:rPr>
            <w:noProof/>
            <w:webHidden/>
          </w:rPr>
          <w:delText>84</w:delText>
        </w:r>
      </w:del>
    </w:p>
    <w:p w14:paraId="0D40584D" w14:textId="77777777" w:rsidR="00357411" w:rsidDel="001763A3" w:rsidRDefault="00357411">
      <w:pPr>
        <w:pStyle w:val="TOC2"/>
        <w:tabs>
          <w:tab w:val="right" w:leader="dot" w:pos="9350"/>
        </w:tabs>
        <w:rPr>
          <w:del w:id="767" w:author="Gerard" w:date="2015-03-21T14:04:00Z"/>
          <w:rFonts w:asciiTheme="minorHAnsi" w:eastAsiaTheme="minorEastAsia" w:hAnsiTheme="minorHAnsi" w:cstheme="minorBidi"/>
          <w:noProof/>
          <w:sz w:val="22"/>
          <w:szCs w:val="22"/>
        </w:rPr>
      </w:pPr>
      <w:del w:id="768" w:author="Gerard" w:date="2015-03-21T14:04:00Z">
        <w:r w:rsidRPr="001763A3" w:rsidDel="001763A3">
          <w:rPr>
            <w:noProof/>
            <w:rPrChange w:id="769" w:author="Gerard" w:date="2015-03-21T14:04:00Z">
              <w:rPr>
                <w:rStyle w:val="Hyperlink"/>
                <w:noProof/>
              </w:rPr>
            </w:rPrChange>
          </w:rPr>
          <w:delText>5.6. Solute Diffusivity</w:delText>
        </w:r>
        <w:r w:rsidDel="001763A3">
          <w:rPr>
            <w:noProof/>
            <w:webHidden/>
          </w:rPr>
          <w:tab/>
        </w:r>
      </w:del>
      <w:del w:id="770" w:author="Gerard" w:date="2015-03-21T10:54:00Z">
        <w:r w:rsidR="008D52AD" w:rsidDel="00541E56">
          <w:rPr>
            <w:noProof/>
            <w:webHidden/>
          </w:rPr>
          <w:delText>85</w:delText>
        </w:r>
      </w:del>
    </w:p>
    <w:p w14:paraId="7888446E" w14:textId="77777777" w:rsidR="00357411" w:rsidDel="001763A3" w:rsidRDefault="00357411">
      <w:pPr>
        <w:pStyle w:val="TOC3"/>
        <w:tabs>
          <w:tab w:val="right" w:leader="dot" w:pos="9350"/>
        </w:tabs>
        <w:rPr>
          <w:del w:id="771" w:author="Gerard" w:date="2015-03-21T14:04:00Z"/>
          <w:rFonts w:asciiTheme="minorHAnsi" w:eastAsiaTheme="minorEastAsia" w:hAnsiTheme="minorHAnsi" w:cstheme="minorBidi"/>
          <w:noProof/>
          <w:sz w:val="22"/>
          <w:szCs w:val="22"/>
        </w:rPr>
      </w:pPr>
      <w:del w:id="772" w:author="Gerard" w:date="2015-03-21T14:04:00Z">
        <w:r w:rsidRPr="001763A3" w:rsidDel="001763A3">
          <w:rPr>
            <w:noProof/>
            <w:rPrChange w:id="773" w:author="Gerard" w:date="2015-03-21T14:04:00Z">
              <w:rPr>
                <w:rStyle w:val="Hyperlink"/>
                <w:noProof/>
              </w:rPr>
            </w:rPrChange>
          </w:rPr>
          <w:delText>5.6.1. Constant Isotropic Diffusivity</w:delText>
        </w:r>
        <w:r w:rsidDel="001763A3">
          <w:rPr>
            <w:noProof/>
            <w:webHidden/>
          </w:rPr>
          <w:tab/>
        </w:r>
      </w:del>
      <w:del w:id="774" w:author="Gerard" w:date="2015-03-21T10:54:00Z">
        <w:r w:rsidR="008D52AD" w:rsidDel="00541E56">
          <w:rPr>
            <w:noProof/>
            <w:webHidden/>
          </w:rPr>
          <w:delText>85</w:delText>
        </w:r>
      </w:del>
    </w:p>
    <w:p w14:paraId="1EB63496" w14:textId="77777777" w:rsidR="00357411" w:rsidDel="001763A3" w:rsidRDefault="00357411">
      <w:pPr>
        <w:pStyle w:val="TOC3"/>
        <w:tabs>
          <w:tab w:val="right" w:leader="dot" w:pos="9350"/>
        </w:tabs>
        <w:rPr>
          <w:del w:id="775" w:author="Gerard" w:date="2015-03-21T14:04:00Z"/>
          <w:rFonts w:asciiTheme="minorHAnsi" w:eastAsiaTheme="minorEastAsia" w:hAnsiTheme="minorHAnsi" w:cstheme="minorBidi"/>
          <w:noProof/>
          <w:sz w:val="22"/>
          <w:szCs w:val="22"/>
        </w:rPr>
      </w:pPr>
      <w:del w:id="776" w:author="Gerard" w:date="2015-03-21T14:04:00Z">
        <w:r w:rsidRPr="001763A3" w:rsidDel="001763A3">
          <w:rPr>
            <w:noProof/>
            <w:rPrChange w:id="777" w:author="Gerard" w:date="2015-03-21T14:04:00Z">
              <w:rPr>
                <w:rStyle w:val="Hyperlink"/>
                <w:noProof/>
              </w:rPr>
            </w:rPrChange>
          </w:rPr>
          <w:delText>5.6.2. Constant Orthotropic Diffusivity</w:delText>
        </w:r>
        <w:r w:rsidDel="001763A3">
          <w:rPr>
            <w:noProof/>
            <w:webHidden/>
          </w:rPr>
          <w:tab/>
        </w:r>
      </w:del>
      <w:del w:id="778" w:author="Gerard" w:date="2015-03-21T10:54:00Z">
        <w:r w:rsidR="008D52AD" w:rsidDel="00541E56">
          <w:rPr>
            <w:noProof/>
            <w:webHidden/>
          </w:rPr>
          <w:delText>85</w:delText>
        </w:r>
      </w:del>
    </w:p>
    <w:p w14:paraId="4F0C2573" w14:textId="77777777" w:rsidR="00357411" w:rsidDel="001763A3" w:rsidRDefault="00357411">
      <w:pPr>
        <w:pStyle w:val="TOC3"/>
        <w:tabs>
          <w:tab w:val="right" w:leader="dot" w:pos="9350"/>
        </w:tabs>
        <w:rPr>
          <w:del w:id="779" w:author="Gerard" w:date="2015-03-21T14:04:00Z"/>
          <w:rFonts w:asciiTheme="minorHAnsi" w:eastAsiaTheme="minorEastAsia" w:hAnsiTheme="minorHAnsi" w:cstheme="minorBidi"/>
          <w:noProof/>
          <w:sz w:val="22"/>
          <w:szCs w:val="22"/>
        </w:rPr>
      </w:pPr>
      <w:del w:id="780" w:author="Gerard" w:date="2015-03-21T14:04:00Z">
        <w:r w:rsidRPr="001763A3" w:rsidDel="001763A3">
          <w:rPr>
            <w:noProof/>
            <w:rPrChange w:id="781" w:author="Gerard" w:date="2015-03-21T14:04:00Z">
              <w:rPr>
                <w:rStyle w:val="Hyperlink"/>
                <w:noProof/>
              </w:rPr>
            </w:rPrChange>
          </w:rPr>
          <w:delText>5.6.3. Referentially Isotropic Diffusivity</w:delText>
        </w:r>
        <w:r w:rsidDel="001763A3">
          <w:rPr>
            <w:noProof/>
            <w:webHidden/>
          </w:rPr>
          <w:tab/>
        </w:r>
      </w:del>
      <w:del w:id="782" w:author="Gerard" w:date="2015-03-21T10:54:00Z">
        <w:r w:rsidR="008D52AD" w:rsidDel="00541E56">
          <w:rPr>
            <w:noProof/>
            <w:webHidden/>
          </w:rPr>
          <w:delText>85</w:delText>
        </w:r>
      </w:del>
    </w:p>
    <w:p w14:paraId="20058725" w14:textId="77777777" w:rsidR="00357411" w:rsidDel="001763A3" w:rsidRDefault="00357411">
      <w:pPr>
        <w:pStyle w:val="TOC3"/>
        <w:tabs>
          <w:tab w:val="right" w:leader="dot" w:pos="9350"/>
        </w:tabs>
        <w:rPr>
          <w:del w:id="783" w:author="Gerard" w:date="2015-03-21T14:04:00Z"/>
          <w:rFonts w:asciiTheme="minorHAnsi" w:eastAsiaTheme="minorEastAsia" w:hAnsiTheme="minorHAnsi" w:cstheme="minorBidi"/>
          <w:noProof/>
          <w:sz w:val="22"/>
          <w:szCs w:val="22"/>
        </w:rPr>
      </w:pPr>
      <w:del w:id="784" w:author="Gerard" w:date="2015-03-21T14:04:00Z">
        <w:r w:rsidRPr="001763A3" w:rsidDel="001763A3">
          <w:rPr>
            <w:noProof/>
            <w:rPrChange w:id="785" w:author="Gerard" w:date="2015-03-21T14:04:00Z">
              <w:rPr>
                <w:rStyle w:val="Hyperlink"/>
                <w:noProof/>
              </w:rPr>
            </w:rPrChange>
          </w:rPr>
          <w:delText>5.6.4. Referentially Orthotropic Diffusivity</w:delText>
        </w:r>
        <w:r w:rsidDel="001763A3">
          <w:rPr>
            <w:noProof/>
            <w:webHidden/>
          </w:rPr>
          <w:tab/>
        </w:r>
      </w:del>
      <w:del w:id="786" w:author="Gerard" w:date="2015-03-21T10:54:00Z">
        <w:r w:rsidR="008D52AD" w:rsidDel="00541E56">
          <w:rPr>
            <w:noProof/>
            <w:webHidden/>
          </w:rPr>
          <w:delText>85</w:delText>
        </w:r>
      </w:del>
    </w:p>
    <w:p w14:paraId="0F1E4C2B" w14:textId="77777777" w:rsidR="00357411" w:rsidDel="001763A3" w:rsidRDefault="00357411">
      <w:pPr>
        <w:pStyle w:val="TOC2"/>
        <w:tabs>
          <w:tab w:val="right" w:leader="dot" w:pos="9350"/>
        </w:tabs>
        <w:rPr>
          <w:del w:id="787" w:author="Gerard" w:date="2015-03-21T14:04:00Z"/>
          <w:rFonts w:asciiTheme="minorHAnsi" w:eastAsiaTheme="minorEastAsia" w:hAnsiTheme="minorHAnsi" w:cstheme="minorBidi"/>
          <w:noProof/>
          <w:sz w:val="22"/>
          <w:szCs w:val="22"/>
        </w:rPr>
      </w:pPr>
      <w:del w:id="788" w:author="Gerard" w:date="2015-03-21T14:04:00Z">
        <w:r w:rsidRPr="001763A3" w:rsidDel="001763A3">
          <w:rPr>
            <w:noProof/>
            <w:rPrChange w:id="789" w:author="Gerard" w:date="2015-03-21T14:04:00Z">
              <w:rPr>
                <w:rStyle w:val="Hyperlink"/>
                <w:noProof/>
              </w:rPr>
            </w:rPrChange>
          </w:rPr>
          <w:delText>5.7. Solute Solubility</w:delText>
        </w:r>
        <w:r w:rsidDel="001763A3">
          <w:rPr>
            <w:noProof/>
            <w:webHidden/>
          </w:rPr>
          <w:tab/>
        </w:r>
      </w:del>
      <w:del w:id="790" w:author="Gerard" w:date="2015-03-21T10:54:00Z">
        <w:r w:rsidR="008D52AD" w:rsidDel="00541E56">
          <w:rPr>
            <w:noProof/>
            <w:webHidden/>
          </w:rPr>
          <w:delText>87</w:delText>
        </w:r>
      </w:del>
    </w:p>
    <w:p w14:paraId="185CCA2A" w14:textId="77777777" w:rsidR="00357411" w:rsidDel="001763A3" w:rsidRDefault="00357411">
      <w:pPr>
        <w:pStyle w:val="TOC3"/>
        <w:tabs>
          <w:tab w:val="right" w:leader="dot" w:pos="9350"/>
        </w:tabs>
        <w:rPr>
          <w:del w:id="791" w:author="Gerard" w:date="2015-03-21T14:04:00Z"/>
          <w:rFonts w:asciiTheme="minorHAnsi" w:eastAsiaTheme="minorEastAsia" w:hAnsiTheme="minorHAnsi" w:cstheme="minorBidi"/>
          <w:noProof/>
          <w:sz w:val="22"/>
          <w:szCs w:val="22"/>
        </w:rPr>
      </w:pPr>
      <w:del w:id="792" w:author="Gerard" w:date="2015-03-21T14:04:00Z">
        <w:r w:rsidRPr="001763A3" w:rsidDel="001763A3">
          <w:rPr>
            <w:noProof/>
            <w:rPrChange w:id="793" w:author="Gerard" w:date="2015-03-21T14:04:00Z">
              <w:rPr>
                <w:rStyle w:val="Hyperlink"/>
                <w:noProof/>
              </w:rPr>
            </w:rPrChange>
          </w:rPr>
          <w:delText>5.7.1. Constant Solubility</w:delText>
        </w:r>
        <w:r w:rsidDel="001763A3">
          <w:rPr>
            <w:noProof/>
            <w:webHidden/>
          </w:rPr>
          <w:tab/>
        </w:r>
      </w:del>
      <w:del w:id="794" w:author="Gerard" w:date="2015-03-21T10:54:00Z">
        <w:r w:rsidR="008D52AD" w:rsidDel="00541E56">
          <w:rPr>
            <w:noProof/>
            <w:webHidden/>
          </w:rPr>
          <w:delText>87</w:delText>
        </w:r>
      </w:del>
    </w:p>
    <w:p w14:paraId="3AC47E1B" w14:textId="77777777" w:rsidR="00357411" w:rsidDel="001763A3" w:rsidRDefault="00357411">
      <w:pPr>
        <w:pStyle w:val="TOC2"/>
        <w:tabs>
          <w:tab w:val="right" w:leader="dot" w:pos="9350"/>
        </w:tabs>
        <w:rPr>
          <w:del w:id="795" w:author="Gerard" w:date="2015-03-21T14:04:00Z"/>
          <w:rFonts w:asciiTheme="minorHAnsi" w:eastAsiaTheme="minorEastAsia" w:hAnsiTheme="minorHAnsi" w:cstheme="minorBidi"/>
          <w:noProof/>
          <w:sz w:val="22"/>
          <w:szCs w:val="22"/>
        </w:rPr>
      </w:pPr>
      <w:del w:id="796" w:author="Gerard" w:date="2015-03-21T14:04:00Z">
        <w:r w:rsidRPr="001763A3" w:rsidDel="001763A3">
          <w:rPr>
            <w:noProof/>
            <w:rPrChange w:id="797" w:author="Gerard" w:date="2015-03-21T14:04:00Z">
              <w:rPr>
                <w:rStyle w:val="Hyperlink"/>
                <w:noProof/>
              </w:rPr>
            </w:rPrChange>
          </w:rPr>
          <w:delText>5.8. Osmotic Coefficient</w:delText>
        </w:r>
        <w:r w:rsidDel="001763A3">
          <w:rPr>
            <w:noProof/>
            <w:webHidden/>
          </w:rPr>
          <w:tab/>
        </w:r>
      </w:del>
      <w:del w:id="798" w:author="Gerard" w:date="2015-03-21T10:54:00Z">
        <w:r w:rsidR="008D52AD" w:rsidDel="00541E56">
          <w:rPr>
            <w:noProof/>
            <w:webHidden/>
          </w:rPr>
          <w:delText>88</w:delText>
        </w:r>
      </w:del>
    </w:p>
    <w:p w14:paraId="1F26AB46" w14:textId="77777777" w:rsidR="00357411" w:rsidDel="001763A3" w:rsidRDefault="00357411">
      <w:pPr>
        <w:pStyle w:val="TOC3"/>
        <w:tabs>
          <w:tab w:val="right" w:leader="dot" w:pos="9350"/>
        </w:tabs>
        <w:rPr>
          <w:del w:id="799" w:author="Gerard" w:date="2015-03-21T14:04:00Z"/>
          <w:rFonts w:asciiTheme="minorHAnsi" w:eastAsiaTheme="minorEastAsia" w:hAnsiTheme="minorHAnsi" w:cstheme="minorBidi"/>
          <w:noProof/>
          <w:sz w:val="22"/>
          <w:szCs w:val="22"/>
        </w:rPr>
      </w:pPr>
      <w:del w:id="800" w:author="Gerard" w:date="2015-03-21T14:04:00Z">
        <w:r w:rsidRPr="001763A3" w:rsidDel="001763A3">
          <w:rPr>
            <w:noProof/>
            <w:rPrChange w:id="801" w:author="Gerard" w:date="2015-03-21T14:04:00Z">
              <w:rPr>
                <w:rStyle w:val="Hyperlink"/>
                <w:noProof/>
              </w:rPr>
            </w:rPrChange>
          </w:rPr>
          <w:delText>5.8.1. Constant Osmotic Coefficient</w:delText>
        </w:r>
        <w:r w:rsidDel="001763A3">
          <w:rPr>
            <w:noProof/>
            <w:webHidden/>
          </w:rPr>
          <w:tab/>
        </w:r>
      </w:del>
      <w:del w:id="802" w:author="Gerard" w:date="2015-03-21T10:54:00Z">
        <w:r w:rsidR="008D52AD" w:rsidDel="00541E56">
          <w:rPr>
            <w:noProof/>
            <w:webHidden/>
          </w:rPr>
          <w:delText>88</w:delText>
        </w:r>
      </w:del>
    </w:p>
    <w:p w14:paraId="298571A0" w14:textId="77777777" w:rsidR="00357411" w:rsidDel="001763A3" w:rsidRDefault="00357411">
      <w:pPr>
        <w:pStyle w:val="TOC2"/>
        <w:tabs>
          <w:tab w:val="right" w:leader="dot" w:pos="9350"/>
        </w:tabs>
        <w:rPr>
          <w:del w:id="803" w:author="Gerard" w:date="2015-03-21T14:04:00Z"/>
          <w:rFonts w:asciiTheme="minorHAnsi" w:eastAsiaTheme="minorEastAsia" w:hAnsiTheme="minorHAnsi" w:cstheme="minorBidi"/>
          <w:noProof/>
          <w:sz w:val="22"/>
          <w:szCs w:val="22"/>
        </w:rPr>
      </w:pPr>
      <w:del w:id="804" w:author="Gerard" w:date="2015-03-21T14:04:00Z">
        <w:r w:rsidRPr="001763A3" w:rsidDel="001763A3">
          <w:rPr>
            <w:noProof/>
            <w:rPrChange w:id="805" w:author="Gerard" w:date="2015-03-21T14:04:00Z">
              <w:rPr>
                <w:rStyle w:val="Hyperlink"/>
                <w:noProof/>
              </w:rPr>
            </w:rPrChange>
          </w:rPr>
          <w:delText>5.9. Active Contraction Model</w:delText>
        </w:r>
        <w:r w:rsidDel="001763A3">
          <w:rPr>
            <w:noProof/>
            <w:webHidden/>
          </w:rPr>
          <w:tab/>
        </w:r>
      </w:del>
      <w:del w:id="806" w:author="Gerard" w:date="2015-03-21T10:54:00Z">
        <w:r w:rsidR="008D52AD" w:rsidDel="00541E56">
          <w:rPr>
            <w:noProof/>
            <w:webHidden/>
          </w:rPr>
          <w:delText>89</w:delText>
        </w:r>
      </w:del>
    </w:p>
    <w:p w14:paraId="7F64CEC1" w14:textId="77777777" w:rsidR="00357411" w:rsidDel="001763A3" w:rsidRDefault="00357411">
      <w:pPr>
        <w:pStyle w:val="TOC2"/>
        <w:tabs>
          <w:tab w:val="right" w:leader="dot" w:pos="9350"/>
        </w:tabs>
        <w:rPr>
          <w:del w:id="807" w:author="Gerard" w:date="2015-03-21T14:04:00Z"/>
          <w:rFonts w:asciiTheme="minorHAnsi" w:eastAsiaTheme="minorEastAsia" w:hAnsiTheme="minorHAnsi" w:cstheme="minorBidi"/>
          <w:noProof/>
          <w:sz w:val="22"/>
          <w:szCs w:val="22"/>
        </w:rPr>
      </w:pPr>
      <w:del w:id="808" w:author="Gerard" w:date="2015-03-21T14:04:00Z">
        <w:r w:rsidRPr="001763A3" w:rsidDel="001763A3">
          <w:rPr>
            <w:noProof/>
            <w:rPrChange w:id="809" w:author="Gerard" w:date="2015-03-21T14:04:00Z">
              <w:rPr>
                <w:rStyle w:val="Hyperlink"/>
                <w:noProof/>
              </w:rPr>
            </w:rPrChange>
          </w:rPr>
          <w:delText>5.10. Chemical Reaction Production Rate</w:delText>
        </w:r>
        <w:r w:rsidDel="001763A3">
          <w:rPr>
            <w:noProof/>
            <w:webHidden/>
          </w:rPr>
          <w:tab/>
        </w:r>
      </w:del>
      <w:del w:id="810" w:author="Gerard" w:date="2015-03-21T10:54:00Z">
        <w:r w:rsidR="008D52AD" w:rsidDel="00541E56">
          <w:rPr>
            <w:noProof/>
            <w:webHidden/>
          </w:rPr>
          <w:delText>90</w:delText>
        </w:r>
      </w:del>
    </w:p>
    <w:p w14:paraId="595CB4D4" w14:textId="77777777" w:rsidR="00357411" w:rsidDel="001763A3" w:rsidRDefault="00357411">
      <w:pPr>
        <w:pStyle w:val="TOC3"/>
        <w:tabs>
          <w:tab w:val="right" w:leader="dot" w:pos="9350"/>
        </w:tabs>
        <w:rPr>
          <w:del w:id="811" w:author="Gerard" w:date="2015-03-21T14:04:00Z"/>
          <w:rFonts w:asciiTheme="minorHAnsi" w:eastAsiaTheme="minorEastAsia" w:hAnsiTheme="minorHAnsi" w:cstheme="minorBidi"/>
          <w:noProof/>
          <w:sz w:val="22"/>
          <w:szCs w:val="22"/>
        </w:rPr>
      </w:pPr>
      <w:del w:id="812" w:author="Gerard" w:date="2015-03-21T14:04:00Z">
        <w:r w:rsidRPr="001763A3" w:rsidDel="001763A3">
          <w:rPr>
            <w:noProof/>
            <w:rPrChange w:id="813" w:author="Gerard" w:date="2015-03-21T14:04:00Z">
              <w:rPr>
                <w:rStyle w:val="Hyperlink"/>
                <w:noProof/>
              </w:rPr>
            </w:rPrChange>
          </w:rPr>
          <w:delText>5.10.1. Mass Action Forward</w:delText>
        </w:r>
        <w:r w:rsidDel="001763A3">
          <w:rPr>
            <w:noProof/>
            <w:webHidden/>
          </w:rPr>
          <w:tab/>
        </w:r>
      </w:del>
      <w:del w:id="814" w:author="Gerard" w:date="2015-03-21T10:54:00Z">
        <w:r w:rsidR="008D52AD" w:rsidDel="00541E56">
          <w:rPr>
            <w:noProof/>
            <w:webHidden/>
          </w:rPr>
          <w:delText>90</w:delText>
        </w:r>
      </w:del>
    </w:p>
    <w:p w14:paraId="54920673" w14:textId="77777777" w:rsidR="00357411" w:rsidDel="001763A3" w:rsidRDefault="00357411">
      <w:pPr>
        <w:pStyle w:val="TOC3"/>
        <w:tabs>
          <w:tab w:val="right" w:leader="dot" w:pos="9350"/>
        </w:tabs>
        <w:rPr>
          <w:del w:id="815" w:author="Gerard" w:date="2015-03-21T14:04:00Z"/>
          <w:rFonts w:asciiTheme="minorHAnsi" w:eastAsiaTheme="minorEastAsia" w:hAnsiTheme="minorHAnsi" w:cstheme="minorBidi"/>
          <w:noProof/>
          <w:sz w:val="22"/>
          <w:szCs w:val="22"/>
        </w:rPr>
      </w:pPr>
      <w:del w:id="816" w:author="Gerard" w:date="2015-03-21T14:04:00Z">
        <w:r w:rsidRPr="001763A3" w:rsidDel="001763A3">
          <w:rPr>
            <w:noProof/>
            <w:rPrChange w:id="817" w:author="Gerard" w:date="2015-03-21T14:04:00Z">
              <w:rPr>
                <w:rStyle w:val="Hyperlink"/>
                <w:noProof/>
              </w:rPr>
            </w:rPrChange>
          </w:rPr>
          <w:delText>5.10.2. Mass Action Reversible</w:delText>
        </w:r>
        <w:r w:rsidDel="001763A3">
          <w:rPr>
            <w:noProof/>
            <w:webHidden/>
          </w:rPr>
          <w:tab/>
        </w:r>
      </w:del>
      <w:del w:id="818" w:author="Gerard" w:date="2015-03-21T10:54:00Z">
        <w:r w:rsidR="008D52AD" w:rsidDel="00541E56">
          <w:rPr>
            <w:noProof/>
            <w:webHidden/>
          </w:rPr>
          <w:delText>90</w:delText>
        </w:r>
      </w:del>
    </w:p>
    <w:p w14:paraId="010E5707" w14:textId="77777777" w:rsidR="00357411" w:rsidDel="001763A3" w:rsidRDefault="00357411">
      <w:pPr>
        <w:pStyle w:val="TOC3"/>
        <w:tabs>
          <w:tab w:val="right" w:leader="dot" w:pos="9350"/>
        </w:tabs>
        <w:rPr>
          <w:del w:id="819" w:author="Gerard" w:date="2015-03-21T14:04:00Z"/>
          <w:rFonts w:asciiTheme="minorHAnsi" w:eastAsiaTheme="minorEastAsia" w:hAnsiTheme="minorHAnsi" w:cstheme="minorBidi"/>
          <w:noProof/>
          <w:sz w:val="22"/>
          <w:szCs w:val="22"/>
        </w:rPr>
      </w:pPr>
      <w:del w:id="820" w:author="Gerard" w:date="2015-03-21T14:04:00Z">
        <w:r w:rsidRPr="001763A3" w:rsidDel="001763A3">
          <w:rPr>
            <w:noProof/>
            <w:rPrChange w:id="821" w:author="Gerard" w:date="2015-03-21T14:04:00Z">
              <w:rPr>
                <w:rStyle w:val="Hyperlink"/>
                <w:noProof/>
              </w:rPr>
            </w:rPrChange>
          </w:rPr>
          <w:delText>5.10.3. Michaelis-Menten</w:delText>
        </w:r>
        <w:r w:rsidDel="001763A3">
          <w:rPr>
            <w:noProof/>
            <w:webHidden/>
          </w:rPr>
          <w:tab/>
        </w:r>
      </w:del>
      <w:del w:id="822" w:author="Gerard" w:date="2015-03-21T10:54:00Z">
        <w:r w:rsidR="008D52AD" w:rsidDel="00541E56">
          <w:rPr>
            <w:noProof/>
            <w:webHidden/>
          </w:rPr>
          <w:delText>90</w:delText>
        </w:r>
      </w:del>
    </w:p>
    <w:p w14:paraId="1E2D5494" w14:textId="77777777" w:rsidR="00357411" w:rsidDel="001763A3" w:rsidRDefault="00357411">
      <w:pPr>
        <w:pStyle w:val="TOC2"/>
        <w:tabs>
          <w:tab w:val="right" w:leader="dot" w:pos="9350"/>
        </w:tabs>
        <w:rPr>
          <w:del w:id="823" w:author="Gerard" w:date="2015-03-21T14:04:00Z"/>
          <w:rFonts w:asciiTheme="minorHAnsi" w:eastAsiaTheme="minorEastAsia" w:hAnsiTheme="minorHAnsi" w:cstheme="minorBidi"/>
          <w:noProof/>
          <w:sz w:val="22"/>
          <w:szCs w:val="22"/>
        </w:rPr>
      </w:pPr>
      <w:del w:id="824" w:author="Gerard" w:date="2015-03-21T14:04:00Z">
        <w:r w:rsidRPr="001763A3" w:rsidDel="001763A3">
          <w:rPr>
            <w:noProof/>
            <w:rPrChange w:id="825" w:author="Gerard" w:date="2015-03-21T14:04:00Z">
              <w:rPr>
                <w:rStyle w:val="Hyperlink"/>
                <w:noProof/>
              </w:rPr>
            </w:rPrChange>
          </w:rPr>
          <w:delText>5.11. Specific Reaction Rate</w:delText>
        </w:r>
        <w:r w:rsidDel="001763A3">
          <w:rPr>
            <w:noProof/>
            <w:webHidden/>
          </w:rPr>
          <w:tab/>
        </w:r>
      </w:del>
      <w:del w:id="826" w:author="Gerard" w:date="2015-03-21T10:54:00Z">
        <w:r w:rsidR="008D52AD" w:rsidDel="00541E56">
          <w:rPr>
            <w:noProof/>
            <w:webHidden/>
          </w:rPr>
          <w:delText>91</w:delText>
        </w:r>
      </w:del>
    </w:p>
    <w:p w14:paraId="4C126B9C" w14:textId="77777777" w:rsidR="00357411" w:rsidDel="001763A3" w:rsidRDefault="00357411">
      <w:pPr>
        <w:pStyle w:val="TOC3"/>
        <w:tabs>
          <w:tab w:val="right" w:leader="dot" w:pos="9350"/>
        </w:tabs>
        <w:rPr>
          <w:del w:id="827" w:author="Gerard" w:date="2015-03-21T14:04:00Z"/>
          <w:rFonts w:asciiTheme="minorHAnsi" w:eastAsiaTheme="minorEastAsia" w:hAnsiTheme="minorHAnsi" w:cstheme="minorBidi"/>
          <w:noProof/>
          <w:sz w:val="22"/>
          <w:szCs w:val="22"/>
        </w:rPr>
      </w:pPr>
      <w:del w:id="828" w:author="Gerard" w:date="2015-03-21T14:04:00Z">
        <w:r w:rsidRPr="001763A3" w:rsidDel="001763A3">
          <w:rPr>
            <w:noProof/>
            <w:rPrChange w:id="829" w:author="Gerard" w:date="2015-03-21T14:04:00Z">
              <w:rPr>
                <w:rStyle w:val="Hyperlink"/>
                <w:noProof/>
              </w:rPr>
            </w:rPrChange>
          </w:rPr>
          <w:delText>5.11.1. Constant Specific Reaction Rate</w:delText>
        </w:r>
        <w:r w:rsidDel="001763A3">
          <w:rPr>
            <w:noProof/>
            <w:webHidden/>
          </w:rPr>
          <w:tab/>
        </w:r>
      </w:del>
      <w:del w:id="830" w:author="Gerard" w:date="2015-03-21T10:54:00Z">
        <w:r w:rsidR="008D52AD" w:rsidDel="00541E56">
          <w:rPr>
            <w:noProof/>
            <w:webHidden/>
          </w:rPr>
          <w:delText>91</w:delText>
        </w:r>
      </w:del>
    </w:p>
    <w:p w14:paraId="79B72DB3" w14:textId="77777777" w:rsidR="00357411" w:rsidDel="001763A3" w:rsidRDefault="00357411">
      <w:pPr>
        <w:pStyle w:val="TOC3"/>
        <w:tabs>
          <w:tab w:val="right" w:leader="dot" w:pos="9350"/>
        </w:tabs>
        <w:rPr>
          <w:del w:id="831" w:author="Gerard" w:date="2015-03-21T14:04:00Z"/>
          <w:rFonts w:asciiTheme="minorHAnsi" w:eastAsiaTheme="minorEastAsia" w:hAnsiTheme="minorHAnsi" w:cstheme="minorBidi"/>
          <w:noProof/>
          <w:sz w:val="22"/>
          <w:szCs w:val="22"/>
        </w:rPr>
      </w:pPr>
      <w:del w:id="832" w:author="Gerard" w:date="2015-03-21T14:04:00Z">
        <w:r w:rsidRPr="001763A3" w:rsidDel="001763A3">
          <w:rPr>
            <w:noProof/>
            <w:rPrChange w:id="833" w:author="Gerard" w:date="2015-03-21T14:04:00Z">
              <w:rPr>
                <w:rStyle w:val="Hyperlink"/>
                <w:noProof/>
              </w:rPr>
            </w:rPrChange>
          </w:rPr>
          <w:delText>5.11.2. Huiskes Remodeling</w:delText>
        </w:r>
        <w:r w:rsidDel="001763A3">
          <w:rPr>
            <w:noProof/>
            <w:webHidden/>
          </w:rPr>
          <w:tab/>
        </w:r>
      </w:del>
      <w:del w:id="834" w:author="Gerard" w:date="2015-03-21T10:54:00Z">
        <w:r w:rsidR="008D52AD" w:rsidDel="00541E56">
          <w:rPr>
            <w:noProof/>
            <w:webHidden/>
          </w:rPr>
          <w:delText>91</w:delText>
        </w:r>
      </w:del>
    </w:p>
    <w:p w14:paraId="03613573" w14:textId="77777777" w:rsidR="00357411" w:rsidDel="001763A3" w:rsidRDefault="00357411">
      <w:pPr>
        <w:pStyle w:val="TOC1"/>
        <w:rPr>
          <w:del w:id="835" w:author="Gerard" w:date="2015-03-21T14:04:00Z"/>
          <w:rFonts w:asciiTheme="minorHAnsi" w:eastAsiaTheme="minorEastAsia" w:hAnsiTheme="minorHAnsi" w:cstheme="minorBidi"/>
          <w:b w:val="0"/>
          <w:sz w:val="22"/>
          <w:szCs w:val="22"/>
        </w:rPr>
      </w:pPr>
      <w:del w:id="836" w:author="Gerard" w:date="2015-03-21T14:04:00Z">
        <w:r w:rsidRPr="001763A3" w:rsidDel="001763A3">
          <w:rPr>
            <w:rPrChange w:id="837" w:author="Gerard" w:date="2015-03-21T14:04:00Z">
              <w:rPr>
                <w:rStyle w:val="Hyperlink"/>
                <w:b w:val="0"/>
              </w:rPr>
            </w:rPrChange>
          </w:rPr>
          <w:delText>Chapter 6. Contact and Coupling</w:delText>
        </w:r>
        <w:r w:rsidDel="001763A3">
          <w:rPr>
            <w:webHidden/>
          </w:rPr>
          <w:tab/>
        </w:r>
      </w:del>
      <w:del w:id="838" w:author="Gerard" w:date="2015-03-21T10:54:00Z">
        <w:r w:rsidR="008D52AD" w:rsidDel="00541E56">
          <w:rPr>
            <w:webHidden/>
          </w:rPr>
          <w:delText>92</w:delText>
        </w:r>
      </w:del>
    </w:p>
    <w:p w14:paraId="434C3559" w14:textId="77777777" w:rsidR="00357411" w:rsidDel="001763A3" w:rsidRDefault="00357411">
      <w:pPr>
        <w:pStyle w:val="TOC2"/>
        <w:tabs>
          <w:tab w:val="right" w:leader="dot" w:pos="9350"/>
        </w:tabs>
        <w:rPr>
          <w:del w:id="839" w:author="Gerard" w:date="2015-03-21T14:04:00Z"/>
          <w:rFonts w:asciiTheme="minorHAnsi" w:eastAsiaTheme="minorEastAsia" w:hAnsiTheme="minorHAnsi" w:cstheme="minorBidi"/>
          <w:noProof/>
          <w:sz w:val="22"/>
          <w:szCs w:val="22"/>
        </w:rPr>
      </w:pPr>
      <w:del w:id="840" w:author="Gerard" w:date="2015-03-21T14:04:00Z">
        <w:r w:rsidRPr="001763A3" w:rsidDel="001763A3">
          <w:rPr>
            <w:noProof/>
            <w:rPrChange w:id="841" w:author="Gerard" w:date="2015-03-21T14:04:00Z">
              <w:rPr>
                <w:rStyle w:val="Hyperlink"/>
                <w:noProof/>
              </w:rPr>
            </w:rPrChange>
          </w:rPr>
          <w:delText>6.1. Rigid-Deformable Coupling</w:delText>
        </w:r>
        <w:r w:rsidDel="001763A3">
          <w:rPr>
            <w:noProof/>
            <w:webHidden/>
          </w:rPr>
          <w:tab/>
        </w:r>
      </w:del>
      <w:del w:id="842" w:author="Gerard" w:date="2015-03-21T10:54:00Z">
        <w:r w:rsidR="008D52AD" w:rsidDel="00541E56">
          <w:rPr>
            <w:noProof/>
            <w:webHidden/>
          </w:rPr>
          <w:delText>92</w:delText>
        </w:r>
      </w:del>
    </w:p>
    <w:p w14:paraId="5DA7767D" w14:textId="77777777" w:rsidR="00357411" w:rsidDel="001763A3" w:rsidRDefault="00357411">
      <w:pPr>
        <w:pStyle w:val="TOC3"/>
        <w:tabs>
          <w:tab w:val="right" w:leader="dot" w:pos="9350"/>
        </w:tabs>
        <w:rPr>
          <w:del w:id="843" w:author="Gerard" w:date="2015-03-21T14:04:00Z"/>
          <w:rFonts w:asciiTheme="minorHAnsi" w:eastAsiaTheme="minorEastAsia" w:hAnsiTheme="minorHAnsi" w:cstheme="minorBidi"/>
          <w:noProof/>
          <w:sz w:val="22"/>
          <w:szCs w:val="22"/>
        </w:rPr>
      </w:pPr>
      <w:del w:id="844" w:author="Gerard" w:date="2015-03-21T14:04:00Z">
        <w:r w:rsidRPr="001763A3" w:rsidDel="001763A3">
          <w:rPr>
            <w:noProof/>
            <w:rPrChange w:id="845" w:author="Gerard" w:date="2015-03-21T14:04:00Z">
              <w:rPr>
                <w:rStyle w:val="Hyperlink"/>
                <w:noProof/>
              </w:rPr>
            </w:rPrChange>
          </w:rPr>
          <w:delText>6.1.1. Kinematics</w:delText>
        </w:r>
        <w:r w:rsidDel="001763A3">
          <w:rPr>
            <w:noProof/>
            <w:webHidden/>
          </w:rPr>
          <w:tab/>
        </w:r>
      </w:del>
      <w:del w:id="846" w:author="Gerard" w:date="2015-03-21T10:54:00Z">
        <w:r w:rsidR="008D52AD" w:rsidDel="00541E56">
          <w:rPr>
            <w:noProof/>
            <w:webHidden/>
          </w:rPr>
          <w:delText>92</w:delText>
        </w:r>
      </w:del>
    </w:p>
    <w:p w14:paraId="7C798D79" w14:textId="77777777" w:rsidR="00357411" w:rsidDel="001763A3" w:rsidRDefault="00357411">
      <w:pPr>
        <w:pStyle w:val="TOC3"/>
        <w:tabs>
          <w:tab w:val="right" w:leader="dot" w:pos="9350"/>
        </w:tabs>
        <w:rPr>
          <w:del w:id="847" w:author="Gerard" w:date="2015-03-21T14:04:00Z"/>
          <w:rFonts w:asciiTheme="minorHAnsi" w:eastAsiaTheme="minorEastAsia" w:hAnsiTheme="minorHAnsi" w:cstheme="minorBidi"/>
          <w:noProof/>
          <w:sz w:val="22"/>
          <w:szCs w:val="22"/>
        </w:rPr>
      </w:pPr>
      <w:del w:id="848" w:author="Gerard" w:date="2015-03-21T14:04:00Z">
        <w:r w:rsidRPr="001763A3" w:rsidDel="001763A3">
          <w:rPr>
            <w:noProof/>
            <w:rPrChange w:id="849" w:author="Gerard" w:date="2015-03-21T14:04:00Z">
              <w:rPr>
                <w:rStyle w:val="Hyperlink"/>
                <w:noProof/>
              </w:rPr>
            </w:rPrChange>
          </w:rPr>
          <w:delText>6.1.2. A single rigid body</w:delText>
        </w:r>
        <w:r w:rsidDel="001763A3">
          <w:rPr>
            <w:noProof/>
            <w:webHidden/>
          </w:rPr>
          <w:tab/>
        </w:r>
      </w:del>
      <w:del w:id="850" w:author="Gerard" w:date="2015-03-21T10:54:00Z">
        <w:r w:rsidR="008D52AD" w:rsidDel="00541E56">
          <w:rPr>
            <w:noProof/>
            <w:webHidden/>
          </w:rPr>
          <w:delText>93</w:delText>
        </w:r>
      </w:del>
    </w:p>
    <w:p w14:paraId="5E3542A8" w14:textId="77777777" w:rsidR="00357411" w:rsidDel="001763A3" w:rsidRDefault="00357411">
      <w:pPr>
        <w:pStyle w:val="TOC3"/>
        <w:tabs>
          <w:tab w:val="right" w:leader="dot" w:pos="9350"/>
        </w:tabs>
        <w:rPr>
          <w:del w:id="851" w:author="Gerard" w:date="2015-03-21T14:04:00Z"/>
          <w:rFonts w:asciiTheme="minorHAnsi" w:eastAsiaTheme="minorEastAsia" w:hAnsiTheme="minorHAnsi" w:cstheme="minorBidi"/>
          <w:noProof/>
          <w:sz w:val="22"/>
          <w:szCs w:val="22"/>
        </w:rPr>
      </w:pPr>
      <w:del w:id="852" w:author="Gerard" w:date="2015-03-21T14:04:00Z">
        <w:r w:rsidRPr="001763A3" w:rsidDel="001763A3">
          <w:rPr>
            <w:noProof/>
            <w:rPrChange w:id="853" w:author="Gerard" w:date="2015-03-21T14:04:00Z">
              <w:rPr>
                <w:rStyle w:val="Hyperlink"/>
                <w:noProof/>
              </w:rPr>
            </w:rPrChange>
          </w:rPr>
          <w:delText>6.1.3. Multiple Rigid Bodies</w:delText>
        </w:r>
        <w:r w:rsidDel="001763A3">
          <w:rPr>
            <w:noProof/>
            <w:webHidden/>
          </w:rPr>
          <w:tab/>
        </w:r>
      </w:del>
      <w:del w:id="854" w:author="Gerard" w:date="2015-03-21T10:54:00Z">
        <w:r w:rsidR="008D52AD" w:rsidDel="00541E56">
          <w:rPr>
            <w:noProof/>
            <w:webHidden/>
          </w:rPr>
          <w:delText>94</w:delText>
        </w:r>
      </w:del>
    </w:p>
    <w:p w14:paraId="3C4B0FDB" w14:textId="77777777" w:rsidR="00357411" w:rsidDel="001763A3" w:rsidRDefault="00357411">
      <w:pPr>
        <w:pStyle w:val="TOC2"/>
        <w:tabs>
          <w:tab w:val="right" w:leader="dot" w:pos="9350"/>
        </w:tabs>
        <w:rPr>
          <w:del w:id="855" w:author="Gerard" w:date="2015-03-21T14:04:00Z"/>
          <w:rFonts w:asciiTheme="minorHAnsi" w:eastAsiaTheme="minorEastAsia" w:hAnsiTheme="minorHAnsi" w:cstheme="minorBidi"/>
          <w:noProof/>
          <w:sz w:val="22"/>
          <w:szCs w:val="22"/>
        </w:rPr>
      </w:pPr>
      <w:del w:id="856" w:author="Gerard" w:date="2015-03-21T14:04:00Z">
        <w:r w:rsidRPr="001763A3" w:rsidDel="001763A3">
          <w:rPr>
            <w:noProof/>
            <w:rPrChange w:id="857" w:author="Gerard" w:date="2015-03-21T14:04:00Z">
              <w:rPr>
                <w:rStyle w:val="Hyperlink"/>
                <w:noProof/>
              </w:rPr>
            </w:rPrChange>
          </w:rPr>
          <w:delText>6.2. Rigid Joints</w:delText>
        </w:r>
        <w:r w:rsidDel="001763A3">
          <w:rPr>
            <w:noProof/>
            <w:webHidden/>
          </w:rPr>
          <w:tab/>
        </w:r>
      </w:del>
      <w:del w:id="858" w:author="Gerard" w:date="2015-03-21T10:54:00Z">
        <w:r w:rsidR="008D52AD" w:rsidDel="00541E56">
          <w:rPr>
            <w:noProof/>
            <w:webHidden/>
          </w:rPr>
          <w:delText>95</w:delText>
        </w:r>
      </w:del>
    </w:p>
    <w:p w14:paraId="26AC22D2" w14:textId="77777777" w:rsidR="00357411" w:rsidDel="001763A3" w:rsidRDefault="00357411">
      <w:pPr>
        <w:pStyle w:val="TOC2"/>
        <w:tabs>
          <w:tab w:val="right" w:leader="dot" w:pos="9350"/>
        </w:tabs>
        <w:rPr>
          <w:del w:id="859" w:author="Gerard" w:date="2015-03-21T14:04:00Z"/>
          <w:rFonts w:asciiTheme="minorHAnsi" w:eastAsiaTheme="minorEastAsia" w:hAnsiTheme="minorHAnsi" w:cstheme="minorBidi"/>
          <w:noProof/>
          <w:sz w:val="22"/>
          <w:szCs w:val="22"/>
        </w:rPr>
      </w:pPr>
      <w:del w:id="860" w:author="Gerard" w:date="2015-03-21T14:04:00Z">
        <w:r w:rsidRPr="001763A3" w:rsidDel="001763A3">
          <w:rPr>
            <w:noProof/>
            <w:rPrChange w:id="861" w:author="Gerard" w:date="2015-03-21T14:04:00Z">
              <w:rPr>
                <w:rStyle w:val="Hyperlink"/>
                <w:noProof/>
              </w:rPr>
            </w:rPrChange>
          </w:rPr>
          <w:delText>6.3. Sliding Interfaces</w:delText>
        </w:r>
        <w:r w:rsidDel="001763A3">
          <w:rPr>
            <w:noProof/>
            <w:webHidden/>
          </w:rPr>
          <w:tab/>
        </w:r>
      </w:del>
      <w:del w:id="862" w:author="Gerard" w:date="2015-03-21T10:54:00Z">
        <w:r w:rsidR="008D52AD" w:rsidDel="00541E56">
          <w:rPr>
            <w:noProof/>
            <w:webHidden/>
          </w:rPr>
          <w:delText>96</w:delText>
        </w:r>
      </w:del>
    </w:p>
    <w:p w14:paraId="34C09919" w14:textId="77777777" w:rsidR="00357411" w:rsidDel="001763A3" w:rsidRDefault="00357411">
      <w:pPr>
        <w:pStyle w:val="TOC3"/>
        <w:tabs>
          <w:tab w:val="right" w:leader="dot" w:pos="9350"/>
        </w:tabs>
        <w:rPr>
          <w:del w:id="863" w:author="Gerard" w:date="2015-03-21T14:04:00Z"/>
          <w:rFonts w:asciiTheme="minorHAnsi" w:eastAsiaTheme="minorEastAsia" w:hAnsiTheme="minorHAnsi" w:cstheme="minorBidi"/>
          <w:noProof/>
          <w:sz w:val="22"/>
          <w:szCs w:val="22"/>
        </w:rPr>
      </w:pPr>
      <w:del w:id="864" w:author="Gerard" w:date="2015-03-21T14:04:00Z">
        <w:r w:rsidRPr="001763A3" w:rsidDel="001763A3">
          <w:rPr>
            <w:noProof/>
            <w:rPrChange w:id="865" w:author="Gerard" w:date="2015-03-21T14:04:00Z">
              <w:rPr>
                <w:rStyle w:val="Hyperlink"/>
                <w:noProof/>
              </w:rPr>
            </w:rPrChange>
          </w:rPr>
          <w:delText>6.3.1. Contact Kinematics</w:delText>
        </w:r>
        <w:r w:rsidDel="001763A3">
          <w:rPr>
            <w:noProof/>
            <w:webHidden/>
          </w:rPr>
          <w:tab/>
        </w:r>
      </w:del>
      <w:del w:id="866" w:author="Gerard" w:date="2015-03-21T10:54:00Z">
        <w:r w:rsidR="008D52AD" w:rsidDel="00541E56">
          <w:rPr>
            <w:noProof/>
            <w:webHidden/>
          </w:rPr>
          <w:delText>96</w:delText>
        </w:r>
      </w:del>
    </w:p>
    <w:p w14:paraId="5BBE2082" w14:textId="77777777" w:rsidR="00357411" w:rsidDel="001763A3" w:rsidRDefault="00357411">
      <w:pPr>
        <w:pStyle w:val="TOC3"/>
        <w:tabs>
          <w:tab w:val="right" w:leader="dot" w:pos="9350"/>
        </w:tabs>
        <w:rPr>
          <w:del w:id="867" w:author="Gerard" w:date="2015-03-21T14:04:00Z"/>
          <w:rFonts w:asciiTheme="minorHAnsi" w:eastAsiaTheme="minorEastAsia" w:hAnsiTheme="minorHAnsi" w:cstheme="minorBidi"/>
          <w:noProof/>
          <w:sz w:val="22"/>
          <w:szCs w:val="22"/>
        </w:rPr>
      </w:pPr>
      <w:del w:id="868" w:author="Gerard" w:date="2015-03-21T14:04:00Z">
        <w:r w:rsidRPr="001763A3" w:rsidDel="001763A3">
          <w:rPr>
            <w:noProof/>
            <w:rPrChange w:id="869" w:author="Gerard" w:date="2015-03-21T14:04:00Z">
              <w:rPr>
                <w:rStyle w:val="Hyperlink"/>
                <w:noProof/>
              </w:rPr>
            </w:rPrChange>
          </w:rPr>
          <w:delText>6.3.2. Weak Form of Two Body Contact</w:delText>
        </w:r>
        <w:r w:rsidDel="001763A3">
          <w:rPr>
            <w:noProof/>
            <w:webHidden/>
          </w:rPr>
          <w:tab/>
        </w:r>
      </w:del>
      <w:del w:id="870" w:author="Gerard" w:date="2015-03-21T10:54:00Z">
        <w:r w:rsidR="008D52AD" w:rsidDel="00541E56">
          <w:rPr>
            <w:noProof/>
            <w:webHidden/>
          </w:rPr>
          <w:delText>98</w:delText>
        </w:r>
      </w:del>
    </w:p>
    <w:p w14:paraId="27F1FF8F" w14:textId="77777777" w:rsidR="00357411" w:rsidDel="001763A3" w:rsidRDefault="00357411">
      <w:pPr>
        <w:pStyle w:val="TOC3"/>
        <w:tabs>
          <w:tab w:val="right" w:leader="dot" w:pos="9350"/>
        </w:tabs>
        <w:rPr>
          <w:del w:id="871" w:author="Gerard" w:date="2015-03-21T14:04:00Z"/>
          <w:rFonts w:asciiTheme="minorHAnsi" w:eastAsiaTheme="minorEastAsia" w:hAnsiTheme="minorHAnsi" w:cstheme="minorBidi"/>
          <w:noProof/>
          <w:sz w:val="22"/>
          <w:szCs w:val="22"/>
        </w:rPr>
      </w:pPr>
      <w:del w:id="872" w:author="Gerard" w:date="2015-03-21T14:04:00Z">
        <w:r w:rsidRPr="001763A3" w:rsidDel="001763A3">
          <w:rPr>
            <w:noProof/>
            <w:rPrChange w:id="873" w:author="Gerard" w:date="2015-03-21T14:04:00Z">
              <w:rPr>
                <w:rStyle w:val="Hyperlink"/>
                <w:noProof/>
              </w:rPr>
            </w:rPrChange>
          </w:rPr>
          <w:delText>6.3.3. Linearization of the Contact Integral</w:delText>
        </w:r>
        <w:r w:rsidDel="001763A3">
          <w:rPr>
            <w:noProof/>
            <w:webHidden/>
          </w:rPr>
          <w:tab/>
        </w:r>
      </w:del>
      <w:del w:id="874" w:author="Gerard" w:date="2015-03-21T10:54:00Z">
        <w:r w:rsidR="008D52AD" w:rsidDel="00541E56">
          <w:rPr>
            <w:noProof/>
            <w:webHidden/>
          </w:rPr>
          <w:delText>99</w:delText>
        </w:r>
      </w:del>
    </w:p>
    <w:p w14:paraId="09E5CCBF" w14:textId="77777777" w:rsidR="00357411" w:rsidDel="001763A3" w:rsidRDefault="00357411">
      <w:pPr>
        <w:pStyle w:val="TOC3"/>
        <w:tabs>
          <w:tab w:val="right" w:leader="dot" w:pos="9350"/>
        </w:tabs>
        <w:rPr>
          <w:del w:id="875" w:author="Gerard" w:date="2015-03-21T14:04:00Z"/>
          <w:rFonts w:asciiTheme="minorHAnsi" w:eastAsiaTheme="minorEastAsia" w:hAnsiTheme="minorHAnsi" w:cstheme="minorBidi"/>
          <w:noProof/>
          <w:sz w:val="22"/>
          <w:szCs w:val="22"/>
        </w:rPr>
      </w:pPr>
      <w:del w:id="876" w:author="Gerard" w:date="2015-03-21T14:04:00Z">
        <w:r w:rsidRPr="001763A3" w:rsidDel="001763A3">
          <w:rPr>
            <w:noProof/>
            <w:rPrChange w:id="877" w:author="Gerard" w:date="2015-03-21T14:04:00Z">
              <w:rPr>
                <w:rStyle w:val="Hyperlink"/>
                <w:noProof/>
              </w:rPr>
            </w:rPrChange>
          </w:rPr>
          <w:delText>6.3.4. Discretization of the Contact Integral</w:delText>
        </w:r>
        <w:r w:rsidDel="001763A3">
          <w:rPr>
            <w:noProof/>
            <w:webHidden/>
          </w:rPr>
          <w:tab/>
        </w:r>
      </w:del>
      <w:del w:id="878" w:author="Gerard" w:date="2015-03-21T10:54:00Z">
        <w:r w:rsidR="008D52AD" w:rsidDel="00541E56">
          <w:rPr>
            <w:noProof/>
            <w:webHidden/>
          </w:rPr>
          <w:delText>99</w:delText>
        </w:r>
      </w:del>
    </w:p>
    <w:p w14:paraId="4FEC6CEA" w14:textId="77777777" w:rsidR="00357411" w:rsidDel="001763A3" w:rsidRDefault="00357411">
      <w:pPr>
        <w:pStyle w:val="TOC3"/>
        <w:tabs>
          <w:tab w:val="right" w:leader="dot" w:pos="9350"/>
        </w:tabs>
        <w:rPr>
          <w:del w:id="879" w:author="Gerard" w:date="2015-03-21T14:04:00Z"/>
          <w:rFonts w:asciiTheme="minorHAnsi" w:eastAsiaTheme="minorEastAsia" w:hAnsiTheme="minorHAnsi" w:cstheme="minorBidi"/>
          <w:noProof/>
          <w:sz w:val="22"/>
          <w:szCs w:val="22"/>
        </w:rPr>
      </w:pPr>
      <w:del w:id="880" w:author="Gerard" w:date="2015-03-21T14:04:00Z">
        <w:r w:rsidRPr="001763A3" w:rsidDel="001763A3">
          <w:rPr>
            <w:noProof/>
            <w:rPrChange w:id="881" w:author="Gerard" w:date="2015-03-21T14:04:00Z">
              <w:rPr>
                <w:rStyle w:val="Hyperlink"/>
                <w:noProof/>
              </w:rPr>
            </w:rPrChange>
          </w:rPr>
          <w:delText>6.3.5. Discretization of the Contact Stiffness</w:delText>
        </w:r>
        <w:r w:rsidDel="001763A3">
          <w:rPr>
            <w:noProof/>
            <w:webHidden/>
          </w:rPr>
          <w:tab/>
        </w:r>
      </w:del>
      <w:del w:id="882" w:author="Gerard" w:date="2015-03-21T10:54:00Z">
        <w:r w:rsidR="008D52AD" w:rsidDel="00541E56">
          <w:rPr>
            <w:noProof/>
            <w:webHidden/>
          </w:rPr>
          <w:delText>100</w:delText>
        </w:r>
      </w:del>
    </w:p>
    <w:p w14:paraId="3C1B2952" w14:textId="77777777" w:rsidR="00357411" w:rsidDel="001763A3" w:rsidRDefault="00357411">
      <w:pPr>
        <w:pStyle w:val="TOC3"/>
        <w:tabs>
          <w:tab w:val="right" w:leader="dot" w:pos="9350"/>
        </w:tabs>
        <w:rPr>
          <w:del w:id="883" w:author="Gerard" w:date="2015-03-21T14:04:00Z"/>
          <w:rFonts w:asciiTheme="minorHAnsi" w:eastAsiaTheme="minorEastAsia" w:hAnsiTheme="minorHAnsi" w:cstheme="minorBidi"/>
          <w:noProof/>
          <w:sz w:val="22"/>
          <w:szCs w:val="22"/>
        </w:rPr>
      </w:pPr>
      <w:del w:id="884" w:author="Gerard" w:date="2015-03-21T14:04:00Z">
        <w:r w:rsidRPr="001763A3" w:rsidDel="001763A3">
          <w:rPr>
            <w:noProof/>
            <w:rPrChange w:id="885" w:author="Gerard" w:date="2015-03-21T14:04:00Z">
              <w:rPr>
                <w:rStyle w:val="Hyperlink"/>
                <w:noProof/>
              </w:rPr>
            </w:rPrChange>
          </w:rPr>
          <w:delText>6.3.6. Augmented Lagrangian Method</w:delText>
        </w:r>
        <w:r w:rsidDel="001763A3">
          <w:rPr>
            <w:noProof/>
            <w:webHidden/>
          </w:rPr>
          <w:tab/>
        </w:r>
      </w:del>
      <w:del w:id="886" w:author="Gerard" w:date="2015-03-21T10:54:00Z">
        <w:r w:rsidR="008D52AD" w:rsidDel="00541E56">
          <w:rPr>
            <w:noProof/>
            <w:webHidden/>
          </w:rPr>
          <w:delText>101</w:delText>
        </w:r>
      </w:del>
    </w:p>
    <w:p w14:paraId="790D003C" w14:textId="77777777" w:rsidR="00357411" w:rsidDel="001763A3" w:rsidRDefault="00357411">
      <w:pPr>
        <w:pStyle w:val="TOC3"/>
        <w:tabs>
          <w:tab w:val="right" w:leader="dot" w:pos="9350"/>
        </w:tabs>
        <w:rPr>
          <w:del w:id="887" w:author="Gerard" w:date="2015-03-21T14:04:00Z"/>
          <w:rFonts w:asciiTheme="minorHAnsi" w:eastAsiaTheme="minorEastAsia" w:hAnsiTheme="minorHAnsi" w:cstheme="minorBidi"/>
          <w:noProof/>
          <w:sz w:val="22"/>
          <w:szCs w:val="22"/>
        </w:rPr>
      </w:pPr>
      <w:del w:id="888" w:author="Gerard" w:date="2015-03-21T14:04:00Z">
        <w:r w:rsidRPr="001763A3" w:rsidDel="001763A3">
          <w:rPr>
            <w:noProof/>
            <w:rPrChange w:id="889" w:author="Gerard" w:date="2015-03-21T14:04:00Z">
              <w:rPr>
                <w:rStyle w:val="Hyperlink"/>
                <w:noProof/>
              </w:rPr>
            </w:rPrChange>
          </w:rPr>
          <w:delText>6.3.7. Automatic Penalty Calculation</w:delText>
        </w:r>
        <w:r w:rsidDel="001763A3">
          <w:rPr>
            <w:noProof/>
            <w:webHidden/>
          </w:rPr>
          <w:tab/>
        </w:r>
      </w:del>
      <w:del w:id="890" w:author="Gerard" w:date="2015-03-21T10:54:00Z">
        <w:r w:rsidR="008D52AD" w:rsidDel="00541E56">
          <w:rPr>
            <w:noProof/>
            <w:webHidden/>
          </w:rPr>
          <w:delText>102</w:delText>
        </w:r>
      </w:del>
    </w:p>
    <w:p w14:paraId="02CEE8A6" w14:textId="77777777" w:rsidR="00357411" w:rsidDel="001763A3" w:rsidRDefault="00357411">
      <w:pPr>
        <w:pStyle w:val="TOC3"/>
        <w:tabs>
          <w:tab w:val="right" w:leader="dot" w:pos="9350"/>
        </w:tabs>
        <w:rPr>
          <w:del w:id="891" w:author="Gerard" w:date="2015-03-21T14:04:00Z"/>
          <w:rFonts w:asciiTheme="minorHAnsi" w:eastAsiaTheme="minorEastAsia" w:hAnsiTheme="minorHAnsi" w:cstheme="minorBidi"/>
          <w:noProof/>
          <w:sz w:val="22"/>
          <w:szCs w:val="22"/>
        </w:rPr>
      </w:pPr>
      <w:del w:id="892" w:author="Gerard" w:date="2015-03-21T14:04:00Z">
        <w:r w:rsidRPr="001763A3" w:rsidDel="001763A3">
          <w:rPr>
            <w:noProof/>
            <w:rPrChange w:id="893" w:author="Gerard" w:date="2015-03-21T14:04:00Z">
              <w:rPr>
                <w:rStyle w:val="Hyperlink"/>
                <w:noProof/>
              </w:rPr>
            </w:rPrChange>
          </w:rPr>
          <w:delText>6.3.8. Alternative Formulations</w:delText>
        </w:r>
        <w:r w:rsidDel="001763A3">
          <w:rPr>
            <w:noProof/>
            <w:webHidden/>
          </w:rPr>
          <w:tab/>
        </w:r>
      </w:del>
      <w:del w:id="894" w:author="Gerard" w:date="2015-03-21T10:54:00Z">
        <w:r w:rsidR="008D52AD" w:rsidDel="00541E56">
          <w:rPr>
            <w:noProof/>
            <w:webHidden/>
          </w:rPr>
          <w:delText>102</w:delText>
        </w:r>
      </w:del>
    </w:p>
    <w:p w14:paraId="56BFDCAE" w14:textId="77777777" w:rsidR="00357411" w:rsidDel="001763A3" w:rsidRDefault="00357411">
      <w:pPr>
        <w:pStyle w:val="TOC2"/>
        <w:tabs>
          <w:tab w:val="right" w:leader="dot" w:pos="9350"/>
        </w:tabs>
        <w:rPr>
          <w:del w:id="895" w:author="Gerard" w:date="2015-03-21T14:04:00Z"/>
          <w:rFonts w:asciiTheme="minorHAnsi" w:eastAsiaTheme="minorEastAsia" w:hAnsiTheme="minorHAnsi" w:cstheme="minorBidi"/>
          <w:noProof/>
          <w:sz w:val="22"/>
          <w:szCs w:val="22"/>
        </w:rPr>
      </w:pPr>
      <w:del w:id="896" w:author="Gerard" w:date="2015-03-21T14:04:00Z">
        <w:r w:rsidRPr="001763A3" w:rsidDel="001763A3">
          <w:rPr>
            <w:noProof/>
            <w:rPrChange w:id="897" w:author="Gerard" w:date="2015-03-21T14:04:00Z">
              <w:rPr>
                <w:rStyle w:val="Hyperlink"/>
                <w:noProof/>
              </w:rPr>
            </w:rPrChange>
          </w:rPr>
          <w:delText>6.4. Biphasic Contact</w:delText>
        </w:r>
        <w:r w:rsidDel="001763A3">
          <w:rPr>
            <w:noProof/>
            <w:webHidden/>
          </w:rPr>
          <w:tab/>
        </w:r>
      </w:del>
      <w:del w:id="898" w:author="Gerard" w:date="2015-03-21T10:54:00Z">
        <w:r w:rsidR="008D52AD" w:rsidDel="00541E56">
          <w:rPr>
            <w:noProof/>
            <w:webHidden/>
          </w:rPr>
          <w:delText>104</w:delText>
        </w:r>
      </w:del>
    </w:p>
    <w:p w14:paraId="1981D7C8" w14:textId="77777777" w:rsidR="00357411" w:rsidDel="001763A3" w:rsidRDefault="00357411">
      <w:pPr>
        <w:pStyle w:val="TOC3"/>
        <w:tabs>
          <w:tab w:val="right" w:leader="dot" w:pos="9350"/>
        </w:tabs>
        <w:rPr>
          <w:del w:id="899" w:author="Gerard" w:date="2015-03-21T14:04:00Z"/>
          <w:rFonts w:asciiTheme="minorHAnsi" w:eastAsiaTheme="minorEastAsia" w:hAnsiTheme="minorHAnsi" w:cstheme="minorBidi"/>
          <w:noProof/>
          <w:sz w:val="22"/>
          <w:szCs w:val="22"/>
        </w:rPr>
      </w:pPr>
      <w:del w:id="900" w:author="Gerard" w:date="2015-03-21T14:04:00Z">
        <w:r w:rsidRPr="001763A3" w:rsidDel="001763A3">
          <w:rPr>
            <w:noProof/>
            <w:rPrChange w:id="901" w:author="Gerard" w:date="2015-03-21T14:04:00Z">
              <w:rPr>
                <w:rStyle w:val="Hyperlink"/>
                <w:noProof/>
              </w:rPr>
            </w:rPrChange>
          </w:rPr>
          <w:delText>6.4.1. Contact Integral</w:delText>
        </w:r>
        <w:r w:rsidDel="001763A3">
          <w:rPr>
            <w:noProof/>
            <w:webHidden/>
          </w:rPr>
          <w:tab/>
        </w:r>
      </w:del>
      <w:del w:id="902" w:author="Gerard" w:date="2015-03-21T10:54:00Z">
        <w:r w:rsidR="008D52AD" w:rsidDel="00541E56">
          <w:rPr>
            <w:noProof/>
            <w:webHidden/>
          </w:rPr>
          <w:delText>104</w:delText>
        </w:r>
      </w:del>
    </w:p>
    <w:p w14:paraId="253FD299" w14:textId="77777777" w:rsidR="00357411" w:rsidDel="001763A3" w:rsidRDefault="00357411">
      <w:pPr>
        <w:pStyle w:val="TOC3"/>
        <w:tabs>
          <w:tab w:val="right" w:leader="dot" w:pos="9350"/>
        </w:tabs>
        <w:rPr>
          <w:del w:id="903" w:author="Gerard" w:date="2015-03-21T14:04:00Z"/>
          <w:rFonts w:asciiTheme="minorHAnsi" w:eastAsiaTheme="minorEastAsia" w:hAnsiTheme="minorHAnsi" w:cstheme="minorBidi"/>
          <w:noProof/>
          <w:sz w:val="22"/>
          <w:szCs w:val="22"/>
        </w:rPr>
      </w:pPr>
      <w:del w:id="904" w:author="Gerard" w:date="2015-03-21T14:04:00Z">
        <w:r w:rsidRPr="001763A3" w:rsidDel="001763A3">
          <w:rPr>
            <w:noProof/>
            <w:rPrChange w:id="905" w:author="Gerard" w:date="2015-03-21T14:04:00Z">
              <w:rPr>
                <w:rStyle w:val="Hyperlink"/>
                <w:noProof/>
              </w:rPr>
            </w:rPrChange>
          </w:rPr>
          <w:delText>6.4.2. Gap Function</w:delText>
        </w:r>
        <w:r w:rsidDel="001763A3">
          <w:rPr>
            <w:noProof/>
            <w:webHidden/>
          </w:rPr>
          <w:tab/>
        </w:r>
      </w:del>
      <w:del w:id="906" w:author="Gerard" w:date="2015-03-21T10:54:00Z">
        <w:r w:rsidR="008D52AD" w:rsidDel="00541E56">
          <w:rPr>
            <w:noProof/>
            <w:webHidden/>
          </w:rPr>
          <w:delText>104</w:delText>
        </w:r>
      </w:del>
    </w:p>
    <w:p w14:paraId="1C7F013D" w14:textId="77777777" w:rsidR="00357411" w:rsidDel="001763A3" w:rsidRDefault="00357411">
      <w:pPr>
        <w:pStyle w:val="TOC3"/>
        <w:tabs>
          <w:tab w:val="right" w:leader="dot" w:pos="9350"/>
        </w:tabs>
        <w:rPr>
          <w:del w:id="907" w:author="Gerard" w:date="2015-03-21T14:04:00Z"/>
          <w:rFonts w:asciiTheme="minorHAnsi" w:eastAsiaTheme="minorEastAsia" w:hAnsiTheme="minorHAnsi" w:cstheme="minorBidi"/>
          <w:noProof/>
          <w:sz w:val="22"/>
          <w:szCs w:val="22"/>
        </w:rPr>
      </w:pPr>
      <w:del w:id="908" w:author="Gerard" w:date="2015-03-21T14:04:00Z">
        <w:r w:rsidRPr="001763A3" w:rsidDel="001763A3">
          <w:rPr>
            <w:noProof/>
            <w:rPrChange w:id="909" w:author="Gerard" w:date="2015-03-21T14:04:00Z">
              <w:rPr>
                <w:rStyle w:val="Hyperlink"/>
                <w:noProof/>
              </w:rPr>
            </w:rPrChange>
          </w:rPr>
          <w:delText>6.4.3. Penalty Method</w:delText>
        </w:r>
        <w:r w:rsidDel="001763A3">
          <w:rPr>
            <w:noProof/>
            <w:webHidden/>
          </w:rPr>
          <w:tab/>
        </w:r>
      </w:del>
      <w:del w:id="910" w:author="Gerard" w:date="2015-03-21T10:54:00Z">
        <w:r w:rsidR="008D52AD" w:rsidDel="00541E56">
          <w:rPr>
            <w:noProof/>
            <w:webHidden/>
          </w:rPr>
          <w:delText>105</w:delText>
        </w:r>
      </w:del>
    </w:p>
    <w:p w14:paraId="4F5F49D7" w14:textId="77777777" w:rsidR="00357411" w:rsidDel="001763A3" w:rsidRDefault="00357411">
      <w:pPr>
        <w:pStyle w:val="TOC3"/>
        <w:tabs>
          <w:tab w:val="right" w:leader="dot" w:pos="9350"/>
        </w:tabs>
        <w:rPr>
          <w:del w:id="911" w:author="Gerard" w:date="2015-03-21T14:04:00Z"/>
          <w:rFonts w:asciiTheme="minorHAnsi" w:eastAsiaTheme="minorEastAsia" w:hAnsiTheme="minorHAnsi" w:cstheme="minorBidi"/>
          <w:noProof/>
          <w:sz w:val="22"/>
          <w:szCs w:val="22"/>
        </w:rPr>
      </w:pPr>
      <w:del w:id="912" w:author="Gerard" w:date="2015-03-21T14:04:00Z">
        <w:r w:rsidRPr="001763A3" w:rsidDel="001763A3">
          <w:rPr>
            <w:noProof/>
            <w:rPrChange w:id="913" w:author="Gerard" w:date="2015-03-21T14:04:00Z">
              <w:rPr>
                <w:rStyle w:val="Hyperlink"/>
                <w:noProof/>
              </w:rPr>
            </w:rPrChange>
          </w:rPr>
          <w:delText>6.4.4. Discretization</w:delText>
        </w:r>
        <w:r w:rsidDel="001763A3">
          <w:rPr>
            <w:noProof/>
            <w:webHidden/>
          </w:rPr>
          <w:tab/>
        </w:r>
      </w:del>
      <w:del w:id="914" w:author="Gerard" w:date="2015-03-21T10:54:00Z">
        <w:r w:rsidR="008D52AD" w:rsidDel="00541E56">
          <w:rPr>
            <w:noProof/>
            <w:webHidden/>
          </w:rPr>
          <w:delText>106</w:delText>
        </w:r>
      </w:del>
    </w:p>
    <w:p w14:paraId="15A09E4A" w14:textId="77777777" w:rsidR="00357411" w:rsidDel="001763A3" w:rsidRDefault="00357411">
      <w:pPr>
        <w:pStyle w:val="TOC2"/>
        <w:tabs>
          <w:tab w:val="right" w:leader="dot" w:pos="9350"/>
        </w:tabs>
        <w:rPr>
          <w:del w:id="915" w:author="Gerard" w:date="2015-03-21T14:04:00Z"/>
          <w:rFonts w:asciiTheme="minorHAnsi" w:eastAsiaTheme="minorEastAsia" w:hAnsiTheme="minorHAnsi" w:cstheme="minorBidi"/>
          <w:noProof/>
          <w:sz w:val="22"/>
          <w:szCs w:val="22"/>
        </w:rPr>
      </w:pPr>
      <w:del w:id="916" w:author="Gerard" w:date="2015-03-21T14:04:00Z">
        <w:r w:rsidRPr="001763A3" w:rsidDel="001763A3">
          <w:rPr>
            <w:noProof/>
            <w:rPrChange w:id="917" w:author="Gerard" w:date="2015-03-21T14:04:00Z">
              <w:rPr>
                <w:rStyle w:val="Hyperlink"/>
                <w:noProof/>
              </w:rPr>
            </w:rPrChange>
          </w:rPr>
          <w:delText>6.5. Biphasic-Solute Contact</w:delText>
        </w:r>
        <w:r w:rsidDel="001763A3">
          <w:rPr>
            <w:noProof/>
            <w:webHidden/>
          </w:rPr>
          <w:tab/>
        </w:r>
      </w:del>
      <w:del w:id="918" w:author="Gerard" w:date="2015-03-21T10:54:00Z">
        <w:r w:rsidR="008D52AD" w:rsidDel="00541E56">
          <w:rPr>
            <w:noProof/>
            <w:webHidden/>
          </w:rPr>
          <w:delText>108</w:delText>
        </w:r>
      </w:del>
    </w:p>
    <w:p w14:paraId="4DE546E9" w14:textId="77777777" w:rsidR="00357411" w:rsidDel="001763A3" w:rsidRDefault="00357411">
      <w:pPr>
        <w:pStyle w:val="TOC3"/>
        <w:tabs>
          <w:tab w:val="right" w:leader="dot" w:pos="9350"/>
        </w:tabs>
        <w:rPr>
          <w:del w:id="919" w:author="Gerard" w:date="2015-03-21T14:04:00Z"/>
          <w:rFonts w:asciiTheme="minorHAnsi" w:eastAsiaTheme="minorEastAsia" w:hAnsiTheme="minorHAnsi" w:cstheme="minorBidi"/>
          <w:noProof/>
          <w:sz w:val="22"/>
          <w:szCs w:val="22"/>
        </w:rPr>
      </w:pPr>
      <w:del w:id="920" w:author="Gerard" w:date="2015-03-21T14:04:00Z">
        <w:r w:rsidRPr="001763A3" w:rsidDel="001763A3">
          <w:rPr>
            <w:noProof/>
            <w:rPrChange w:id="921" w:author="Gerard" w:date="2015-03-21T14:04:00Z">
              <w:rPr>
                <w:rStyle w:val="Hyperlink"/>
                <w:noProof/>
              </w:rPr>
            </w:rPrChange>
          </w:rPr>
          <w:delText>6.5.1. Contact Integral</w:delText>
        </w:r>
        <w:r w:rsidDel="001763A3">
          <w:rPr>
            <w:noProof/>
            <w:webHidden/>
          </w:rPr>
          <w:tab/>
        </w:r>
      </w:del>
      <w:del w:id="922" w:author="Gerard" w:date="2015-03-21T10:54:00Z">
        <w:r w:rsidR="008D52AD" w:rsidDel="00541E56">
          <w:rPr>
            <w:noProof/>
            <w:webHidden/>
          </w:rPr>
          <w:delText>108</w:delText>
        </w:r>
      </w:del>
    </w:p>
    <w:p w14:paraId="6FDE442A" w14:textId="77777777" w:rsidR="00357411" w:rsidDel="001763A3" w:rsidRDefault="00357411">
      <w:pPr>
        <w:pStyle w:val="TOC3"/>
        <w:tabs>
          <w:tab w:val="right" w:leader="dot" w:pos="9350"/>
        </w:tabs>
        <w:rPr>
          <w:del w:id="923" w:author="Gerard" w:date="2015-03-21T14:04:00Z"/>
          <w:rFonts w:asciiTheme="minorHAnsi" w:eastAsiaTheme="minorEastAsia" w:hAnsiTheme="minorHAnsi" w:cstheme="minorBidi"/>
          <w:noProof/>
          <w:sz w:val="22"/>
          <w:szCs w:val="22"/>
        </w:rPr>
      </w:pPr>
      <w:del w:id="924" w:author="Gerard" w:date="2015-03-21T14:04:00Z">
        <w:r w:rsidRPr="001763A3" w:rsidDel="001763A3">
          <w:rPr>
            <w:noProof/>
            <w:rPrChange w:id="925" w:author="Gerard" w:date="2015-03-21T14:04:00Z">
              <w:rPr>
                <w:rStyle w:val="Hyperlink"/>
                <w:noProof/>
              </w:rPr>
            </w:rPrChange>
          </w:rPr>
          <w:delText>6.5.2. Gap Function</w:delText>
        </w:r>
        <w:r w:rsidDel="001763A3">
          <w:rPr>
            <w:noProof/>
            <w:webHidden/>
          </w:rPr>
          <w:tab/>
        </w:r>
      </w:del>
      <w:del w:id="926" w:author="Gerard" w:date="2015-03-21T10:54:00Z">
        <w:r w:rsidR="008D52AD" w:rsidDel="00541E56">
          <w:rPr>
            <w:noProof/>
            <w:webHidden/>
          </w:rPr>
          <w:delText>109</w:delText>
        </w:r>
      </w:del>
    </w:p>
    <w:p w14:paraId="3CE9F233" w14:textId="77777777" w:rsidR="00357411" w:rsidDel="001763A3" w:rsidRDefault="00357411">
      <w:pPr>
        <w:pStyle w:val="TOC3"/>
        <w:tabs>
          <w:tab w:val="right" w:leader="dot" w:pos="9350"/>
        </w:tabs>
        <w:rPr>
          <w:del w:id="927" w:author="Gerard" w:date="2015-03-21T14:04:00Z"/>
          <w:rFonts w:asciiTheme="minorHAnsi" w:eastAsiaTheme="minorEastAsia" w:hAnsiTheme="minorHAnsi" w:cstheme="minorBidi"/>
          <w:noProof/>
          <w:sz w:val="22"/>
          <w:szCs w:val="22"/>
        </w:rPr>
      </w:pPr>
      <w:del w:id="928" w:author="Gerard" w:date="2015-03-21T14:04:00Z">
        <w:r w:rsidRPr="001763A3" w:rsidDel="001763A3">
          <w:rPr>
            <w:noProof/>
            <w:rPrChange w:id="929" w:author="Gerard" w:date="2015-03-21T14:04:00Z">
              <w:rPr>
                <w:rStyle w:val="Hyperlink"/>
                <w:noProof/>
              </w:rPr>
            </w:rPrChange>
          </w:rPr>
          <w:delText>6.5.3. Penalty Method</w:delText>
        </w:r>
        <w:r w:rsidDel="001763A3">
          <w:rPr>
            <w:noProof/>
            <w:webHidden/>
          </w:rPr>
          <w:tab/>
        </w:r>
      </w:del>
      <w:del w:id="930" w:author="Gerard" w:date="2015-03-21T10:54:00Z">
        <w:r w:rsidR="008D52AD" w:rsidDel="00541E56">
          <w:rPr>
            <w:noProof/>
            <w:webHidden/>
          </w:rPr>
          <w:delText>109</w:delText>
        </w:r>
      </w:del>
    </w:p>
    <w:p w14:paraId="75FD5A94" w14:textId="77777777" w:rsidR="00357411" w:rsidDel="001763A3" w:rsidRDefault="00357411">
      <w:pPr>
        <w:pStyle w:val="TOC3"/>
        <w:tabs>
          <w:tab w:val="right" w:leader="dot" w:pos="9350"/>
        </w:tabs>
        <w:rPr>
          <w:del w:id="931" w:author="Gerard" w:date="2015-03-21T14:04:00Z"/>
          <w:rFonts w:asciiTheme="minorHAnsi" w:eastAsiaTheme="minorEastAsia" w:hAnsiTheme="minorHAnsi" w:cstheme="minorBidi"/>
          <w:noProof/>
          <w:sz w:val="22"/>
          <w:szCs w:val="22"/>
        </w:rPr>
      </w:pPr>
      <w:del w:id="932" w:author="Gerard" w:date="2015-03-21T14:04:00Z">
        <w:r w:rsidRPr="001763A3" w:rsidDel="001763A3">
          <w:rPr>
            <w:noProof/>
            <w:rPrChange w:id="933" w:author="Gerard" w:date="2015-03-21T14:04:00Z">
              <w:rPr>
                <w:rStyle w:val="Hyperlink"/>
                <w:noProof/>
              </w:rPr>
            </w:rPrChange>
          </w:rPr>
          <w:delText>6.5.4. Discretization</w:delText>
        </w:r>
        <w:r w:rsidDel="001763A3">
          <w:rPr>
            <w:noProof/>
            <w:webHidden/>
          </w:rPr>
          <w:tab/>
        </w:r>
      </w:del>
      <w:del w:id="934" w:author="Gerard" w:date="2015-03-21T10:54:00Z">
        <w:r w:rsidR="008D52AD" w:rsidDel="00541E56">
          <w:rPr>
            <w:noProof/>
            <w:webHidden/>
          </w:rPr>
          <w:delText>111</w:delText>
        </w:r>
      </w:del>
    </w:p>
    <w:p w14:paraId="1388C79F" w14:textId="77777777" w:rsidR="00357411" w:rsidDel="001763A3" w:rsidRDefault="00357411">
      <w:pPr>
        <w:pStyle w:val="TOC2"/>
        <w:tabs>
          <w:tab w:val="right" w:leader="dot" w:pos="9350"/>
        </w:tabs>
        <w:rPr>
          <w:del w:id="935" w:author="Gerard" w:date="2015-03-21T14:04:00Z"/>
          <w:rFonts w:asciiTheme="minorHAnsi" w:eastAsiaTheme="minorEastAsia" w:hAnsiTheme="minorHAnsi" w:cstheme="minorBidi"/>
          <w:noProof/>
          <w:sz w:val="22"/>
          <w:szCs w:val="22"/>
        </w:rPr>
      </w:pPr>
      <w:del w:id="936" w:author="Gerard" w:date="2015-03-21T14:04:00Z">
        <w:r w:rsidRPr="001763A3" w:rsidDel="001763A3">
          <w:rPr>
            <w:noProof/>
            <w:rPrChange w:id="937" w:author="Gerard" w:date="2015-03-21T14:04:00Z">
              <w:rPr>
                <w:rStyle w:val="Hyperlink"/>
                <w:noProof/>
              </w:rPr>
            </w:rPrChange>
          </w:rPr>
          <w:delText>6.6. Tied Contact</w:delText>
        </w:r>
        <w:r w:rsidDel="001763A3">
          <w:rPr>
            <w:noProof/>
            <w:webHidden/>
          </w:rPr>
          <w:tab/>
        </w:r>
      </w:del>
      <w:del w:id="938" w:author="Gerard" w:date="2015-03-21T10:54:00Z">
        <w:r w:rsidR="008D52AD" w:rsidDel="00541E56">
          <w:rPr>
            <w:noProof/>
            <w:webHidden/>
          </w:rPr>
          <w:delText>115</w:delText>
        </w:r>
      </w:del>
    </w:p>
    <w:p w14:paraId="015EC8F3" w14:textId="77777777" w:rsidR="00357411" w:rsidDel="001763A3" w:rsidRDefault="00357411">
      <w:pPr>
        <w:pStyle w:val="TOC3"/>
        <w:tabs>
          <w:tab w:val="right" w:leader="dot" w:pos="9350"/>
        </w:tabs>
        <w:rPr>
          <w:del w:id="939" w:author="Gerard" w:date="2015-03-21T14:04:00Z"/>
          <w:rFonts w:asciiTheme="minorHAnsi" w:eastAsiaTheme="minorEastAsia" w:hAnsiTheme="minorHAnsi" w:cstheme="minorBidi"/>
          <w:noProof/>
          <w:sz w:val="22"/>
          <w:szCs w:val="22"/>
        </w:rPr>
      </w:pPr>
      <w:del w:id="940" w:author="Gerard" w:date="2015-03-21T14:04:00Z">
        <w:r w:rsidRPr="001763A3" w:rsidDel="001763A3">
          <w:rPr>
            <w:noProof/>
            <w:rPrChange w:id="941" w:author="Gerard" w:date="2015-03-21T14:04:00Z">
              <w:rPr>
                <w:rStyle w:val="Hyperlink"/>
                <w:noProof/>
              </w:rPr>
            </w:rPrChange>
          </w:rPr>
          <w:delText>6.6.1. Gap Function</w:delText>
        </w:r>
        <w:r w:rsidDel="001763A3">
          <w:rPr>
            <w:noProof/>
            <w:webHidden/>
          </w:rPr>
          <w:tab/>
        </w:r>
      </w:del>
      <w:del w:id="942" w:author="Gerard" w:date="2015-03-21T10:54:00Z">
        <w:r w:rsidR="008D52AD" w:rsidDel="00541E56">
          <w:rPr>
            <w:noProof/>
            <w:webHidden/>
          </w:rPr>
          <w:delText>115</w:delText>
        </w:r>
      </w:del>
    </w:p>
    <w:p w14:paraId="2C4FCFDF" w14:textId="77777777" w:rsidR="00357411" w:rsidDel="001763A3" w:rsidRDefault="00357411">
      <w:pPr>
        <w:pStyle w:val="TOC3"/>
        <w:tabs>
          <w:tab w:val="right" w:leader="dot" w:pos="9350"/>
        </w:tabs>
        <w:rPr>
          <w:del w:id="943" w:author="Gerard" w:date="2015-03-21T14:04:00Z"/>
          <w:rFonts w:asciiTheme="minorHAnsi" w:eastAsiaTheme="minorEastAsia" w:hAnsiTheme="minorHAnsi" w:cstheme="minorBidi"/>
          <w:noProof/>
          <w:sz w:val="22"/>
          <w:szCs w:val="22"/>
        </w:rPr>
      </w:pPr>
      <w:del w:id="944" w:author="Gerard" w:date="2015-03-21T14:04:00Z">
        <w:r w:rsidRPr="001763A3" w:rsidDel="001763A3">
          <w:rPr>
            <w:noProof/>
            <w:rPrChange w:id="945" w:author="Gerard" w:date="2015-03-21T14:04:00Z">
              <w:rPr>
                <w:rStyle w:val="Hyperlink"/>
                <w:noProof/>
              </w:rPr>
            </w:rPrChange>
          </w:rPr>
          <w:delText>6.6.2. Tied Contact Integral</w:delText>
        </w:r>
        <w:r w:rsidDel="001763A3">
          <w:rPr>
            <w:noProof/>
            <w:webHidden/>
          </w:rPr>
          <w:tab/>
        </w:r>
      </w:del>
      <w:del w:id="946" w:author="Gerard" w:date="2015-03-21T10:54:00Z">
        <w:r w:rsidR="008D52AD" w:rsidDel="00541E56">
          <w:rPr>
            <w:noProof/>
            <w:webHidden/>
          </w:rPr>
          <w:delText>115</w:delText>
        </w:r>
      </w:del>
    </w:p>
    <w:p w14:paraId="0CE65D55" w14:textId="77777777" w:rsidR="00357411" w:rsidDel="001763A3" w:rsidRDefault="00357411">
      <w:pPr>
        <w:pStyle w:val="TOC3"/>
        <w:tabs>
          <w:tab w:val="right" w:leader="dot" w:pos="9350"/>
        </w:tabs>
        <w:rPr>
          <w:del w:id="947" w:author="Gerard" w:date="2015-03-21T14:04:00Z"/>
          <w:rFonts w:asciiTheme="minorHAnsi" w:eastAsiaTheme="minorEastAsia" w:hAnsiTheme="minorHAnsi" w:cstheme="minorBidi"/>
          <w:noProof/>
          <w:sz w:val="22"/>
          <w:szCs w:val="22"/>
        </w:rPr>
      </w:pPr>
      <w:del w:id="948" w:author="Gerard" w:date="2015-03-21T14:04:00Z">
        <w:r w:rsidRPr="001763A3" w:rsidDel="001763A3">
          <w:rPr>
            <w:noProof/>
            <w:rPrChange w:id="949" w:author="Gerard" w:date="2015-03-21T14:04:00Z">
              <w:rPr>
                <w:rStyle w:val="Hyperlink"/>
                <w:noProof/>
              </w:rPr>
            </w:rPrChange>
          </w:rPr>
          <w:delText>6.6.3. Linearization of the Contact Integral</w:delText>
        </w:r>
        <w:r w:rsidDel="001763A3">
          <w:rPr>
            <w:noProof/>
            <w:webHidden/>
          </w:rPr>
          <w:tab/>
        </w:r>
      </w:del>
      <w:del w:id="950" w:author="Gerard" w:date="2015-03-21T10:54:00Z">
        <w:r w:rsidR="008D52AD" w:rsidDel="00541E56">
          <w:rPr>
            <w:noProof/>
            <w:webHidden/>
          </w:rPr>
          <w:delText>116</w:delText>
        </w:r>
      </w:del>
    </w:p>
    <w:p w14:paraId="7C973126" w14:textId="77777777" w:rsidR="00357411" w:rsidDel="001763A3" w:rsidRDefault="00357411">
      <w:pPr>
        <w:pStyle w:val="TOC3"/>
        <w:tabs>
          <w:tab w:val="right" w:leader="dot" w:pos="9350"/>
        </w:tabs>
        <w:rPr>
          <w:del w:id="951" w:author="Gerard" w:date="2015-03-21T14:04:00Z"/>
          <w:rFonts w:asciiTheme="minorHAnsi" w:eastAsiaTheme="minorEastAsia" w:hAnsiTheme="minorHAnsi" w:cstheme="minorBidi"/>
          <w:noProof/>
          <w:sz w:val="22"/>
          <w:szCs w:val="22"/>
        </w:rPr>
      </w:pPr>
      <w:del w:id="952" w:author="Gerard" w:date="2015-03-21T14:04:00Z">
        <w:r w:rsidRPr="001763A3" w:rsidDel="001763A3">
          <w:rPr>
            <w:noProof/>
            <w:rPrChange w:id="953" w:author="Gerard" w:date="2015-03-21T14:04:00Z">
              <w:rPr>
                <w:rStyle w:val="Hyperlink"/>
                <w:noProof/>
              </w:rPr>
            </w:rPrChange>
          </w:rPr>
          <w:delText>6.6.4. Discretization</w:delText>
        </w:r>
        <w:r w:rsidDel="001763A3">
          <w:rPr>
            <w:noProof/>
            <w:webHidden/>
          </w:rPr>
          <w:tab/>
        </w:r>
      </w:del>
      <w:del w:id="954" w:author="Gerard" w:date="2015-03-21T10:54:00Z">
        <w:r w:rsidR="008D52AD" w:rsidDel="00541E56">
          <w:rPr>
            <w:noProof/>
            <w:webHidden/>
          </w:rPr>
          <w:delText>116</w:delText>
        </w:r>
      </w:del>
    </w:p>
    <w:p w14:paraId="4F4567E4" w14:textId="77777777" w:rsidR="00357411" w:rsidDel="001763A3" w:rsidRDefault="00357411">
      <w:pPr>
        <w:pStyle w:val="TOC1"/>
        <w:rPr>
          <w:del w:id="955" w:author="Gerard" w:date="2015-03-21T14:04:00Z"/>
          <w:rFonts w:asciiTheme="minorHAnsi" w:eastAsiaTheme="minorEastAsia" w:hAnsiTheme="minorHAnsi" w:cstheme="minorBidi"/>
          <w:b w:val="0"/>
          <w:sz w:val="22"/>
          <w:szCs w:val="22"/>
        </w:rPr>
      </w:pPr>
      <w:del w:id="956" w:author="Gerard" w:date="2015-03-21T14:04:00Z">
        <w:r w:rsidRPr="001763A3" w:rsidDel="001763A3">
          <w:rPr>
            <w:rPrChange w:id="957" w:author="Gerard" w:date="2015-03-21T14:04:00Z">
              <w:rPr>
                <w:rStyle w:val="Hyperlink"/>
                <w:b w:val="0"/>
              </w:rPr>
            </w:rPrChange>
          </w:rPr>
          <w:delText>Chapter 7. Dynamics</w:delText>
        </w:r>
        <w:r w:rsidDel="001763A3">
          <w:rPr>
            <w:webHidden/>
          </w:rPr>
          <w:tab/>
        </w:r>
      </w:del>
      <w:del w:id="958" w:author="Gerard" w:date="2015-03-21T10:54:00Z">
        <w:r w:rsidR="008D52AD" w:rsidDel="00541E56">
          <w:rPr>
            <w:webHidden/>
          </w:rPr>
          <w:delText>118</w:delText>
        </w:r>
      </w:del>
    </w:p>
    <w:p w14:paraId="34AF7969" w14:textId="77777777" w:rsidR="00357411" w:rsidDel="001763A3" w:rsidRDefault="00357411">
      <w:pPr>
        <w:pStyle w:val="TOC1"/>
        <w:rPr>
          <w:del w:id="959" w:author="Gerard" w:date="2015-03-21T14:04:00Z"/>
          <w:rFonts w:asciiTheme="minorHAnsi" w:eastAsiaTheme="minorEastAsia" w:hAnsiTheme="minorHAnsi" w:cstheme="minorBidi"/>
          <w:b w:val="0"/>
          <w:sz w:val="22"/>
          <w:szCs w:val="22"/>
        </w:rPr>
      </w:pPr>
      <w:del w:id="960" w:author="Gerard" w:date="2015-03-21T14:04:00Z">
        <w:r w:rsidRPr="001763A3" w:rsidDel="001763A3">
          <w:rPr>
            <w:rPrChange w:id="961" w:author="Gerard" w:date="2015-03-21T14:04:00Z">
              <w:rPr>
                <w:rStyle w:val="Hyperlink"/>
                <w:b w:val="0"/>
              </w:rPr>
            </w:rPrChange>
          </w:rPr>
          <w:delText>References</w:delText>
        </w:r>
        <w:r w:rsidDel="001763A3">
          <w:rPr>
            <w:webHidden/>
          </w:rPr>
          <w:tab/>
        </w:r>
      </w:del>
      <w:del w:id="962" w:author="Gerard" w:date="2015-03-21T10:54:00Z">
        <w:r w:rsidR="008D52AD" w:rsidDel="00541E56">
          <w:rPr>
            <w:webHidden/>
          </w:rPr>
          <w:delText>119</w:delText>
        </w:r>
      </w:del>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63" w:name="_Toc288641416"/>
      <w:r>
        <w:lastRenderedPageBreak/>
        <w:t>Introduction</w:t>
      </w:r>
      <w:bookmarkEnd w:id="963"/>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64" w:name="_Toc288641417"/>
      <w:r>
        <w:t>Overview of FEBio</w:t>
      </w:r>
      <w:bookmarkEnd w:id="964"/>
    </w:p>
    <w:p w14:paraId="0EEFE427" w14:textId="77777777"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D25725">
        <w:fldChar w:fldCharType="begin"/>
      </w:r>
      <w:r w:rsidR="00D25725">
        <w:instrText xml:space="preserve"> HYPERLINK "http://mrl.sci.utah.edu/software/febio" </w:instrText>
      </w:r>
      <w:ins w:id="965" w:author="Gerard" w:date="2015-03-22T11:01:00Z"/>
      <w:r w:rsidR="00D25725">
        <w:fldChar w:fldCharType="separate"/>
      </w:r>
      <w:r w:rsidR="00E52B44" w:rsidRPr="00E52B44">
        <w:rPr>
          <w:rStyle w:val="Hyperlink"/>
        </w:rPr>
        <w:t>User’s Manual</w:t>
      </w:r>
      <w:r w:rsidR="00D25725">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66" w:name="_Toc288641418"/>
      <w:r>
        <w:t>About this document</w:t>
      </w:r>
      <w:bookmarkEnd w:id="966"/>
    </w:p>
    <w:p w14:paraId="67A82022" w14:textId="77777777" w:rsidR="008C7882" w:rsidRDefault="008C7882" w:rsidP="008C7882">
      <w:r>
        <w:t xml:space="preserve">This document is a part of a set of three manuals that accompany FEBio: the </w:t>
      </w:r>
      <w:r w:rsidR="00D25725">
        <w:fldChar w:fldCharType="begin"/>
      </w:r>
      <w:r w:rsidR="00D25725">
        <w:instrText xml:space="preserve"> HYPERLINK "http://mrl.sci.utah.edu/software/febio" </w:instrText>
      </w:r>
      <w:ins w:id="967" w:author="Gerard" w:date="2015-03-22T11:01:00Z"/>
      <w:r w:rsidR="00D25725">
        <w:fldChar w:fldCharType="separate"/>
      </w:r>
      <w:r w:rsidRPr="001D3771">
        <w:rPr>
          <w:rStyle w:val="Hyperlink"/>
          <w:i/>
        </w:rPr>
        <w:t>User’s Manual</w:t>
      </w:r>
      <w:r w:rsidRPr="001D3771">
        <w:rPr>
          <w:rStyle w:val="Hyperlink"/>
        </w:rPr>
        <w:t>,</w:t>
      </w:r>
      <w:r w:rsidR="00D25725">
        <w:rPr>
          <w:rStyle w:val="Hyperlink"/>
        </w:rPr>
        <w:fldChar w:fldCharType="end"/>
      </w:r>
      <w:r>
        <w:t xml:space="preserve"> describing how to use FEBio, the </w:t>
      </w:r>
      <w:r w:rsidR="00D25725">
        <w:fldChar w:fldCharType="begin"/>
      </w:r>
      <w:r w:rsidR="00D25725">
        <w:instrText xml:space="preserve"> HYPERLINK "http://mrl.sci.utah.edu/source/doxygen/" </w:instrText>
      </w:r>
      <w:ins w:id="968" w:author="Gerard" w:date="2015-03-22T11:01:00Z"/>
      <w:r w:rsidR="00D25725">
        <w:fldChar w:fldCharType="separate"/>
      </w:r>
      <w:r w:rsidRPr="002F5EDE">
        <w:rPr>
          <w:rStyle w:val="Hyperlink"/>
        </w:rPr>
        <w:t>online</w:t>
      </w:r>
      <w:r w:rsidR="00D25725">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F119D4">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F119D4">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F119D4">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F119D4">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F119D4">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969" w:name="_Ref300825912"/>
      <w:bookmarkStart w:id="970" w:name="_Toc288641419"/>
      <w:r>
        <w:lastRenderedPageBreak/>
        <w:t>Continuum Mechanics</w:t>
      </w:r>
      <w:bookmarkEnd w:id="969"/>
      <w:bookmarkEnd w:id="970"/>
    </w:p>
    <w:p w14:paraId="5426EF38" w14:textId="4A3CD7B9"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971" w:name="_Toc288641420"/>
      <w:r>
        <w:t>Vectors and Tensors</w:t>
      </w:r>
      <w:bookmarkEnd w:id="971"/>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9pt" o:ole="">
            <v:imagedata r:id="rId11" o:title=""/>
          </v:shape>
          <o:OLEObject Type="Embed" ProgID="Equation.DSMT4" ShapeID="_x0000_i1025" DrawAspect="Content" ObjectID="_1362386882"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9pt;height:56pt" o:ole="">
            <v:imagedata r:id="rId13" o:title=""/>
          </v:shape>
          <o:OLEObject Type="Embed" ProgID="Equation.DSMT4" ShapeID="_x0000_i1026" DrawAspect="Content" ObjectID="_1362386883"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F119D4">
        <w:fldChar w:fldCharType="begin"/>
      </w:r>
      <w:r w:rsidR="00F119D4">
        <w:instrText xml:space="preserve"> SEQ MTEqn \r \h \* MERGEFORMAT </w:instrText>
      </w:r>
      <w:del w:id="972" w:author="Gerard" w:date="2015-03-22T11:01:00Z">
        <w:r w:rsidR="00F119D4" w:rsidDel="00F119D4">
          <w:fldChar w:fldCharType="separate"/>
        </w:r>
      </w:del>
      <w:r w:rsidR="00F119D4">
        <w:fldChar w:fldCharType="end"/>
      </w:r>
      <w:r w:rsidR="00F119D4">
        <w:fldChar w:fldCharType="begin"/>
      </w:r>
      <w:r w:rsidR="00F119D4">
        <w:instrText xml:space="preserve"> SEQ MTSec \r 2 \h \* MERGEFORMAT </w:instrText>
      </w:r>
      <w:del w:id="973" w:author="Gerard" w:date="2015-03-22T11:01:00Z">
        <w:r w:rsidR="00F119D4" w:rsidDel="00F119D4">
          <w:fldChar w:fldCharType="separate"/>
        </w:r>
      </w:del>
      <w:r w:rsidR="00F119D4">
        <w:fldChar w:fldCharType="end"/>
      </w:r>
      <w:r w:rsidR="009B7404">
        <w:fldChar w:fldCharType="end"/>
      </w:r>
      <w:r w:rsidR="009B7404">
        <w:fldChar w:fldCharType="begin"/>
      </w:r>
      <w:r w:rsidR="009B7404">
        <w:instrText xml:space="preserve"> MACROBUTTON MTPlaceRef \* MERGEFORMAT </w:instrText>
      </w:r>
      <w:r w:rsidR="00F119D4">
        <w:fldChar w:fldCharType="begin"/>
      </w:r>
      <w:r w:rsidR="00F119D4">
        <w:instrText xml:space="preserve"> SEQ MTEqn \h \* MERGEFORMAT </w:instrText>
      </w:r>
      <w:del w:id="974" w:author="Gerard" w:date="2015-03-22T11:01:00Z">
        <w:r w:rsidR="00F119D4" w:rsidDel="00F119D4">
          <w:fldChar w:fldCharType="separate"/>
        </w:r>
      </w:del>
      <w:r w:rsidR="00F119D4">
        <w:fldChar w:fldCharType="end"/>
      </w:r>
      <w:r w:rsidR="009B74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9B7404">
        <w:instrText>.</w:instrText>
      </w:r>
      <w:r w:rsidR="00F119D4">
        <w:fldChar w:fldCharType="begin"/>
      </w:r>
      <w:r w:rsidR="00F119D4">
        <w:instrText xml:space="preserve"> SEQ MTEqn \c \* Arabic \* MERGEFORMAT </w:instrText>
      </w:r>
      <w:r w:rsidR="00F119D4">
        <w:fldChar w:fldCharType="separate"/>
      </w:r>
      <w:r w:rsidR="00F119D4">
        <w:rPr>
          <w:noProof/>
        </w:rPr>
        <w:instrText>1</w:instrText>
      </w:r>
      <w:r w:rsidR="00F119D4">
        <w:rPr>
          <w:noProof/>
        </w:rPr>
        <w:fldChar w:fldCharType="end"/>
      </w:r>
      <w:r w:rsidR="009B7404">
        <w:instrText>)</w:instrText>
      </w:r>
      <w:r w:rsidR="009B7404">
        <w:fldChar w:fldCharType="end"/>
      </w:r>
    </w:p>
    <w:p w14:paraId="760AAB6E" w14:textId="6B96B10B"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F119D4">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pt;height:19pt" o:ole="">
            <v:imagedata r:id="rId15" o:title=""/>
          </v:shape>
          <o:OLEObject Type="Embed" ProgID="Equation.DSMT4" ShapeID="_x0000_i1027" DrawAspect="Content" ObjectID="_1362386884" r:id="rId16"/>
        </w:object>
      </w:r>
      <w:r>
        <w:t>.</w:t>
      </w:r>
      <w:r>
        <w:tab/>
      </w:r>
      <w:r w:rsidR="009B7404">
        <w:fldChar w:fldCharType="begin"/>
      </w:r>
      <w:r w:rsidR="009B7404">
        <w:instrText xml:space="preserve"> MACROBUTTON MTPlaceRef \* MERGEFORMAT </w:instrText>
      </w:r>
      <w:r w:rsidR="00F119D4">
        <w:fldChar w:fldCharType="begin"/>
      </w:r>
      <w:r w:rsidR="00F119D4">
        <w:instrText xml:space="preserve"> SEQ MTEqn \h \* MERGEFORMAT </w:instrText>
      </w:r>
      <w:del w:id="975" w:author="Gerard" w:date="2015-03-22T11:01:00Z">
        <w:r w:rsidR="00F119D4" w:rsidDel="00F119D4">
          <w:fldChar w:fldCharType="separate"/>
        </w:r>
      </w:del>
      <w:r w:rsidR="00F119D4">
        <w:fldChar w:fldCharType="end"/>
      </w:r>
      <w:r w:rsidR="009B74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9B7404">
        <w:instrText>.</w:instrText>
      </w:r>
      <w:r w:rsidR="00F119D4">
        <w:fldChar w:fldCharType="begin"/>
      </w:r>
      <w:r w:rsidR="00F119D4">
        <w:instrText xml:space="preserve"> SEQ MTEqn \c \* Arabic \* MERGEFORMAT </w:instrText>
      </w:r>
      <w:r w:rsidR="00F119D4">
        <w:fldChar w:fldCharType="separate"/>
      </w:r>
      <w:r w:rsidR="00F119D4">
        <w:rPr>
          <w:noProof/>
        </w:rPr>
        <w:instrText>2</w:instrText>
      </w:r>
      <w:r w:rsidR="00F119D4">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8pt;height:56pt" o:ole="">
            <v:imagedata r:id="rId17" o:title=""/>
          </v:shape>
          <o:OLEObject Type="Embed" ProgID="Equation.DSMT4" ShapeID="_x0000_i1028" DrawAspect="Content" ObjectID="_1362386885" r:id="rId18"/>
        </w:object>
      </w:r>
      <w:r>
        <w:t>.</w:t>
      </w:r>
      <w:r>
        <w:tab/>
      </w:r>
      <w:r w:rsidR="009B7404">
        <w:fldChar w:fldCharType="begin"/>
      </w:r>
      <w:r w:rsidR="009B7404">
        <w:instrText xml:space="preserve"> MACROBUTTON MTPlaceRef \* MERGEFORMAT </w:instrText>
      </w:r>
      <w:r w:rsidR="00F119D4">
        <w:fldChar w:fldCharType="begin"/>
      </w:r>
      <w:r w:rsidR="00F119D4">
        <w:instrText xml:space="preserve"> SEQ MTEqn \h \* MERGEFORMAT </w:instrText>
      </w:r>
      <w:del w:id="976" w:author="Gerard" w:date="2015-03-22T11:01:00Z">
        <w:r w:rsidR="00F119D4" w:rsidDel="00F119D4">
          <w:fldChar w:fldCharType="separate"/>
        </w:r>
      </w:del>
      <w:r w:rsidR="00F119D4">
        <w:fldChar w:fldCharType="end"/>
      </w:r>
      <w:r w:rsidR="009B74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9B7404">
        <w:instrText>.</w:instrText>
      </w:r>
      <w:r w:rsidR="00F119D4">
        <w:fldChar w:fldCharType="begin"/>
      </w:r>
      <w:r w:rsidR="00F119D4">
        <w:instrText xml:space="preserve"> SEQ MTEqn \c \* Arabic \* MERGEFORMAT </w:instrText>
      </w:r>
      <w:r w:rsidR="00F119D4">
        <w:fldChar w:fldCharType="separate"/>
      </w:r>
      <w:r w:rsidR="00F119D4">
        <w:rPr>
          <w:noProof/>
        </w:rPr>
        <w:instrText>3</w:instrText>
      </w:r>
      <w:r w:rsidR="00F119D4">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pt;height:22pt" o:ole="">
            <v:imagedata r:id="rId19" o:title=""/>
          </v:shape>
          <o:OLEObject Type="Embed" ProgID="Equation.DSMT4" ShapeID="_x0000_i1029" DrawAspect="Content" ObjectID="_1362386886" r:id="rId20"/>
        </w:object>
      </w:r>
      <w:r>
        <w:t>.</w:t>
      </w:r>
      <w:r>
        <w:tab/>
      </w:r>
      <w:r w:rsidR="009B7404">
        <w:fldChar w:fldCharType="begin"/>
      </w:r>
      <w:r w:rsidR="009B7404">
        <w:instrText xml:space="preserve"> MACROBUTTON MTPlaceRef \* MERGEFORMAT </w:instrText>
      </w:r>
      <w:r w:rsidR="00F119D4">
        <w:fldChar w:fldCharType="begin"/>
      </w:r>
      <w:r w:rsidR="00F119D4">
        <w:instrText xml:space="preserve"> SEQ MTEqn \h \* MERGEFORMAT </w:instrText>
      </w:r>
      <w:del w:id="977" w:author="Gerard" w:date="2015-03-22T11:01:00Z">
        <w:r w:rsidR="00F119D4" w:rsidDel="00F119D4">
          <w:fldChar w:fldCharType="separate"/>
        </w:r>
      </w:del>
      <w:r w:rsidR="00F119D4">
        <w:fldChar w:fldCharType="end"/>
      </w:r>
      <w:bookmarkStart w:id="978" w:name="ZEqnNum548927"/>
      <w:r w:rsidR="009B74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9B7404">
        <w:instrText>.</w:instrText>
      </w:r>
      <w:r w:rsidR="00F119D4">
        <w:fldChar w:fldCharType="begin"/>
      </w:r>
      <w:r w:rsidR="00F119D4">
        <w:instrText xml:space="preserve"> SEQ MTEqn \c \* Arabic \* MERGEFORMAT </w:instrText>
      </w:r>
      <w:r w:rsidR="00F119D4">
        <w:fldChar w:fldCharType="separate"/>
      </w:r>
      <w:r w:rsidR="00F119D4">
        <w:rPr>
          <w:noProof/>
        </w:rPr>
        <w:instrText>4</w:instrText>
      </w:r>
      <w:r w:rsidR="00F119D4">
        <w:rPr>
          <w:noProof/>
        </w:rPr>
        <w:fldChar w:fldCharType="end"/>
      </w:r>
      <w:r w:rsidR="009B7404">
        <w:instrText>)</w:instrText>
      </w:r>
      <w:bookmarkEnd w:id="978"/>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F119D4">
        <w:fldChar w:fldCharType="begin"/>
      </w:r>
      <w:r w:rsidR="00F119D4">
        <w:instrText xml:space="preserve"> REF ZEqnNum548927 \* Charformat \! \* MERGEFORMAT </w:instrText>
      </w:r>
      <w:r w:rsidR="00F119D4">
        <w:fldChar w:fldCharType="separate"/>
      </w:r>
      <w:r w:rsidR="00F119D4">
        <w:instrText>(2.4)</w:instrText>
      </w:r>
      <w:r w:rsidR="00F119D4">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1pt" o:ole="">
            <v:imagedata r:id="rId21" o:title=""/>
          </v:shape>
          <o:OLEObject Type="Embed" ProgID="Equation.DSMT4" ShapeID="_x0000_i1030" DrawAspect="Content" ObjectID="_1362386887"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pt;height:19pt" o:ole="">
            <v:imagedata r:id="rId23" o:title=""/>
          </v:shape>
          <o:OLEObject Type="Embed" ProgID="Equation.DSMT4" ShapeID="_x0000_i1031" DrawAspect="Content" ObjectID="_1362386888" r:id="rId24"/>
        </w:object>
      </w:r>
      <w:r>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9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w:instrText>
      </w:r>
      <w:r w:rsidR="00F119D4">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9pt;height:19pt" o:ole="">
            <v:imagedata r:id="rId25" o:title=""/>
          </v:shape>
          <o:OLEObject Type="Embed" ProgID="Equation.DSMT4" ShapeID="_x0000_i1032" DrawAspect="Content" ObjectID="_1362386889" r:id="rId2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w:instrText>
      </w:r>
      <w:r w:rsidR="00F119D4">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pt;height:19pt" o:ole="">
            <v:imagedata r:id="rId27" o:title=""/>
          </v:shape>
          <o:OLEObject Type="Embed" ProgID="Equation.DSMT4" ShapeID="_x0000_i1033" DrawAspect="Content" ObjectID="_1362386890"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pt;height:68pt" o:ole="">
            <v:imagedata r:id="rId29" o:title=""/>
          </v:shape>
          <o:OLEObject Type="Embed" ProgID="Equation.DSMT4" ShapeID="_x0000_i1034" DrawAspect="Content" ObjectID="_1362386891" r:id="rId30"/>
        </w:object>
      </w:r>
      <w:r>
        <w:tab/>
      </w:r>
      <w:r>
        <w:fldChar w:fldCharType="begin"/>
      </w:r>
      <w:r>
        <w:instrText xml:space="preserve"> MACROBUTTON MTPlaceRef \* MERGEFORMAT </w:instrText>
      </w:r>
      <w:r w:rsidR="00F119D4">
        <w:fldChar w:fldCharType="begin"/>
      </w:r>
      <w:r w:rsidR="00F119D4">
        <w:instrText xml:space="preserve"> SEQ MTEqn \h \* MERGEFORMAT </w:instrText>
      </w:r>
      <w:del w:id="98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w:instrText>
      </w:r>
      <w:r w:rsidR="00F119D4">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pt;height:16pt" o:ole="">
            <v:imagedata r:id="rId31" o:title=""/>
          </v:shape>
          <o:OLEObject Type="Embed" ProgID="Equation.DSMT4" ShapeID="_x0000_i1035" DrawAspect="Content" ObjectID="_1362386892" r:id="rId3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3pt;height:16pt" o:ole="">
            <v:imagedata r:id="rId33" o:title=""/>
          </v:shape>
          <o:OLEObject Type="Embed" ProgID="Equation.DSMT4" ShapeID="_x0000_i1036" DrawAspect="Content" ObjectID="_1362386893" r:id="rId3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w:instrText>
      </w:r>
      <w:r w:rsidR="00F119D4">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pt" o:ole="">
            <v:imagedata r:id="rId35" o:title=""/>
          </v:shape>
          <o:OLEObject Type="Embed" ProgID="Equation.DSMT4" ShapeID="_x0000_i1037" DrawAspect="Content" ObjectID="_1362386894" r:id="rId3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w:instrText>
      </w:r>
      <w:r w:rsidR="00F119D4">
        <w:rPr>
          <w:noProof/>
        </w:rPr>
        <w:fldChar w:fldCharType="end"/>
      </w:r>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pt;height:31pt" o:ole="">
            <v:imagedata r:id="rId37" o:title=""/>
          </v:shape>
          <o:OLEObject Type="Embed" ProgID="Equation.DSMT4" ShapeID="_x0000_i1038" DrawAspect="Content" ObjectID="_1362386895" r:id="rId38"/>
        </w:object>
      </w:r>
      <w:r w:rsidR="00AB0BD0">
        <w:t>.</w:t>
      </w:r>
      <w:r>
        <w:tab/>
      </w:r>
      <w:r>
        <w:fldChar w:fldCharType="begin"/>
      </w:r>
      <w:r>
        <w:instrText xml:space="preserve"> MACROBUTTON MTPlaceRef \* MERGEFORMAT </w:instrText>
      </w:r>
      <w:r w:rsidR="00F119D4">
        <w:fldChar w:fldCharType="begin"/>
      </w:r>
      <w:r w:rsidR="00F119D4">
        <w:instrText xml:space="preserve"> SEQ MTEqn \h \* MERGEFORMAT </w:instrText>
      </w:r>
      <w:del w:id="9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w:instrText>
      </w:r>
      <w:r w:rsidR="00F119D4">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pt;height:17pt" o:ole="">
            <v:imagedata r:id="rId39" o:title=""/>
          </v:shape>
          <o:OLEObject Type="Embed" ProgID="Equation.DSMT4" ShapeID="_x0000_i1039" DrawAspect="Content" ObjectID="_1362386896" r:id="rId4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w:instrText>
      </w:r>
      <w:r w:rsidR="00F119D4">
        <w:instrText xml:space="preserve">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w:instrText>
      </w:r>
      <w:r w:rsidR="00F119D4">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pt;height:14pt" o:ole="">
            <v:imagedata r:id="rId41" o:title=""/>
          </v:shape>
          <o:OLEObject Type="Embed" ProgID="Equation.DSMT4" ShapeID="_x0000_i1040" DrawAspect="Content" ObjectID="_1362386897" r:id="rId4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w:instrText>
      </w:r>
      <w:r w:rsidR="00F119D4">
        <w:rPr>
          <w:noProof/>
        </w:rPr>
        <w:fldChar w:fldCharType="end"/>
      </w:r>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3pt;height:14pt" o:ole="">
            <v:imagedata r:id="rId43" o:title=""/>
          </v:shape>
          <o:OLEObject Type="Embed" ProgID="Equation.DSMT4" ShapeID="_x0000_i1041" DrawAspect="Content" ObjectID="_1362386898"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5pt;height:56pt" o:ole="">
            <v:imagedata r:id="rId45" o:title=""/>
          </v:shape>
          <o:OLEObject Type="Embed" ProgID="Equation.DSMT4" ShapeID="_x0000_i1042" DrawAspect="Content" ObjectID="_1362386899" r:id="rId46"/>
        </w:object>
      </w:r>
      <w:r>
        <w:t>.</w:t>
      </w:r>
      <w:r>
        <w:tab/>
      </w:r>
      <w:r>
        <w:fldChar w:fldCharType="begin"/>
      </w:r>
      <w:r>
        <w:instrText xml:space="preserve"> MACROBUTTON MTPlaceRef \* MERGEFORMAT </w:instrText>
      </w:r>
      <w:r w:rsidR="00F119D4">
        <w:fldChar w:fldCharType="begin"/>
      </w:r>
      <w:r w:rsidR="00F119D4">
        <w:instrText xml:space="preserve"> SEQ MTEqn \h \* MERGEFO</w:instrText>
      </w:r>
      <w:r w:rsidR="00F119D4">
        <w:instrText xml:space="preserve">RMAT </w:instrText>
      </w:r>
      <w:del w:id="9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w:instrText>
      </w:r>
      <w:r w:rsidR="00F119D4">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pt;height:17pt" o:ole="">
            <v:imagedata r:id="rId47" o:title=""/>
          </v:shape>
          <o:OLEObject Type="Embed" ProgID="Equation.DSMT4" ShapeID="_x0000_i1043" DrawAspect="Content" ObjectID="_1362386900"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pt;height:110pt" o:ole="">
            <v:imagedata r:id="rId49" o:title=""/>
          </v:shape>
          <o:OLEObject Type="Embed" ProgID="Equation.DSMT4" ShapeID="_x0000_i1044" DrawAspect="Content" ObjectID="_1362386901" r:id="rId5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98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15</w:instrText>
      </w:r>
      <w:r w:rsidR="00F119D4">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6pt;height:14pt" o:ole="">
            <v:imagedata r:id="rId51" o:title=""/>
          </v:shape>
          <o:OLEObject Type="Embed" ProgID="Equation.DSMT4" ShapeID="_x0000_i1045" DrawAspect="Content" ObjectID="_1362386902"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3" o:title=""/>
          </v:shape>
          <o:OLEObject Type="Embed" ProgID="Equation.DSMT4" ShapeID="_x0000_i1046" DrawAspect="Content" ObjectID="_1362386903" r:id="rId54"/>
        </w:object>
      </w:r>
      <w:r>
        <w:t xml:space="preserve">, whose components are 1 for an even permutation of </w:t>
      </w:r>
      <w:r w:rsidR="00905817" w:rsidRPr="00905817">
        <w:rPr>
          <w:position w:val="-14"/>
        </w:rPr>
        <w:object w:dxaOrig="720" w:dyaOrig="400" w14:anchorId="3E2749AB">
          <v:shape id="_x0000_i1047" type="#_x0000_t75" style="width:36pt;height:20pt" o:ole="">
            <v:imagedata r:id="rId55" o:title=""/>
          </v:shape>
          <o:OLEObject Type="Embed" ProgID="Equation.DSMT4" ShapeID="_x0000_i1047" DrawAspect="Content" ObjectID="_1362386904" r:id="rId56"/>
        </w:object>
      </w:r>
      <w:r>
        <w:t xml:space="preserve">, -1 for an odd permutation of </w:t>
      </w:r>
      <w:r w:rsidR="00905817" w:rsidRPr="00905817">
        <w:rPr>
          <w:position w:val="-14"/>
        </w:rPr>
        <w:object w:dxaOrig="720" w:dyaOrig="400" w14:anchorId="5E5074D5">
          <v:shape id="_x0000_i1048" type="#_x0000_t75" style="width:36pt;height:20pt" o:ole="">
            <v:imagedata r:id="rId57" o:title=""/>
          </v:shape>
          <o:OLEObject Type="Embed" ProgID="Equation.DSMT4" ShapeID="_x0000_i1048" DrawAspect="Content" ObjectID="_1362386905"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pt;height:20pt" o:ole="">
            <v:imagedata r:id="rId59" o:title=""/>
          </v:shape>
          <o:OLEObject Type="Embed" ProgID="Equation.DSMT4" ShapeID="_x0000_i1049" DrawAspect="Content" ObjectID="_1362386906" r:id="rId60"/>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w:instrText>
      </w:r>
      <w:r w:rsidR="00F119D4">
        <w:instrText xml:space="preserve"> \* Arabic \* MERGEFORMAT </w:instrText>
      </w:r>
      <w:r w:rsidR="00F119D4">
        <w:fldChar w:fldCharType="separate"/>
      </w:r>
      <w:r w:rsidR="00F119D4">
        <w:rPr>
          <w:noProof/>
        </w:rPr>
        <w:instrText>16</w:instrText>
      </w:r>
      <w:r w:rsidR="00F119D4">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1pt;height:14pt" o:ole="">
            <v:imagedata r:id="rId61" o:title=""/>
          </v:shape>
          <o:OLEObject Type="Embed" ProgID="Equation.DSMT4" ShapeID="_x0000_i1050" DrawAspect="Content" ObjectID="_1362386907" r:id="rId62"/>
        </w:object>
      </w:r>
      <w:r>
        <w:t xml:space="preserve"> which, in linear elasticity theory, relates the small strain tensor </w:t>
      </w:r>
      <w:r w:rsidR="00905817" w:rsidRPr="00905817">
        <w:rPr>
          <w:position w:val="-6"/>
        </w:rPr>
        <w:object w:dxaOrig="180" w:dyaOrig="220" w14:anchorId="6AA9E7BD">
          <v:shape id="_x0000_i1051" type="#_x0000_t75" style="width:9pt;height:11pt" o:ole="">
            <v:imagedata r:id="rId63" o:title=""/>
          </v:shape>
          <o:OLEObject Type="Embed" ProgID="Equation.DSMT4" ShapeID="_x0000_i1051" DrawAspect="Content" ObjectID="_1362386908"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3pt;height:14pt" o:ole="">
            <v:imagedata r:id="rId65" o:title=""/>
          </v:shape>
          <o:OLEObject Type="Embed" ProgID="Equation.DSMT4" ShapeID="_x0000_i1052" DrawAspect="Content" ObjectID="_1362386909"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3pt;height:13pt" o:ole="">
            <v:imagedata r:id="rId67" o:title=""/>
          </v:shape>
          <o:OLEObject Type="Embed" ProgID="Equation.DSMT4" ShapeID="_x0000_i1053" DrawAspect="Content" ObjectID="_1362386910" r:id="rId68"/>
        </w:object>
      </w:r>
      <w:r w:rsidR="00512516">
        <w:t xml:space="preserve"> and </w:t>
      </w:r>
      <w:r w:rsidR="00905817" w:rsidRPr="00905817">
        <w:rPr>
          <w:position w:val="-4"/>
        </w:rPr>
        <w:object w:dxaOrig="240" w:dyaOrig="260" w14:anchorId="1BD5FEB4">
          <v:shape id="_x0000_i1054" type="#_x0000_t75" style="width:12pt;height:13pt" o:ole="">
            <v:imagedata r:id="rId69" o:title=""/>
          </v:shape>
          <o:OLEObject Type="Embed" ProgID="Equation.DSMT4" ShapeID="_x0000_i1054" DrawAspect="Content" ObjectID="_1362386911"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3pt;height:13pt" o:ole="">
            <v:imagedata r:id="rId71" o:title=""/>
          </v:shape>
          <o:OLEObject Type="Embed" ProgID="Equation.DSMT4" ShapeID="_x0000_i1055" DrawAspect="Content" ObjectID="_1362386912"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5pt;height:20pt" o:ole="">
            <v:imagedata r:id="rId73" o:title=""/>
          </v:shape>
          <o:OLEObject Type="Embed" ProgID="Equation.DSMT4" ShapeID="_x0000_i1056" DrawAspect="Content" ObjectID="_1362386913" r:id="rId74"/>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1" w:author="Gerard" w:date="2015-03-22T11:01:00Z">
        <w:r w:rsidR="00F119D4" w:rsidDel="00F119D4">
          <w:fldChar w:fldCharType="separate"/>
        </w:r>
      </w:del>
      <w:r w:rsidR="00F119D4">
        <w:fldChar w:fldCharType="end"/>
      </w:r>
      <w:r>
        <w:instrText>(</w:instrText>
      </w:r>
      <w:r w:rsidR="00F119D4">
        <w:fldChar w:fldCharType="begin"/>
      </w:r>
      <w:r w:rsidR="00F119D4">
        <w:instrText xml:space="preserve"> S</w:instrText>
      </w:r>
      <w:r w:rsidR="00F119D4">
        <w:instrText xml:space="preserve">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17</w:instrText>
      </w:r>
      <w:r w:rsidR="00F119D4">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pt;height:20pt" o:ole="">
            <v:imagedata r:id="rId75" o:title=""/>
          </v:shape>
          <o:OLEObject Type="Embed" ProgID="Equation.DSMT4" ShapeID="_x0000_i1057" DrawAspect="Content" ObjectID="_1362386914" r:id="rId76"/>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18</w:instrText>
      </w:r>
      <w:r w:rsidR="00F119D4">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20pt;height:22pt" o:ole="">
            <v:imagedata r:id="rId77" o:title=""/>
          </v:shape>
          <o:OLEObject Type="Embed" ProgID="Equation.DSMT4" ShapeID="_x0000_i1058" DrawAspect="Content" ObjectID="_1362386915" r:id="rId78"/>
        </w:object>
      </w:r>
      <w:r w:rsidR="004B1907">
        <w:t>,</w:t>
      </w:r>
      <w:r>
        <w:tab/>
      </w:r>
      <w:r>
        <w:fldChar w:fldCharType="begin"/>
      </w:r>
      <w:r>
        <w:instrText xml:space="preserve"> MACROBUTTON MTPlaceRef \* MERGEFORMAT </w:instrText>
      </w:r>
      <w:r w:rsidR="00F119D4">
        <w:fldChar w:fldCharType="begin"/>
      </w:r>
      <w:r w:rsidR="00F119D4">
        <w:instrText xml:space="preserve"> SEQ MTEqn \h \* MERGEFORMAT </w:instrText>
      </w:r>
      <w:del w:id="9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19</w:instrText>
      </w:r>
      <w:r w:rsidR="00F119D4">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2pt;height:31pt" o:ole="">
            <v:imagedata r:id="rId79" o:title=""/>
          </v:shape>
          <o:OLEObject Type="Embed" ProgID="Equation.DSMT4" ShapeID="_x0000_i1059" DrawAspect="Content" ObjectID="_1362386916" r:id="rId80"/>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20</w:instrText>
      </w:r>
      <w:r w:rsidR="00F119D4">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3pt;height:14pt" o:ole="">
            <v:imagedata r:id="rId81" o:title=""/>
          </v:shape>
          <o:OLEObject Type="Embed" ProgID="Equation.DSMT4" ShapeID="_x0000_i1060" DrawAspect="Content" ObjectID="_1362386917" r:id="rId82"/>
        </w:object>
      </w:r>
      <w:r w:rsidR="00D17EAC">
        <w:t xml:space="preserve">, </w:t>
      </w:r>
      <w:r w:rsidR="00905817" w:rsidRPr="00905817">
        <w:rPr>
          <w:position w:val="-10"/>
        </w:rPr>
        <w:object w:dxaOrig="260" w:dyaOrig="320" w14:anchorId="727864F1">
          <v:shape id="_x0000_i1061" type="#_x0000_t75" style="width:13pt;height:16pt" o:ole="">
            <v:imagedata r:id="rId83" o:title=""/>
          </v:shape>
          <o:OLEObject Type="Embed" ProgID="Equation.DSMT4" ShapeID="_x0000_i1061" DrawAspect="Content" ObjectID="_1362386918" r:id="rId84"/>
        </w:object>
      </w:r>
      <w:r w:rsidR="00D17EAC">
        <w:t xml:space="preserve">, </w:t>
      </w:r>
      <w:r w:rsidR="00905817" w:rsidRPr="00905817">
        <w:rPr>
          <w:position w:val="-6"/>
        </w:rPr>
        <w:object w:dxaOrig="260" w:dyaOrig="320" w14:anchorId="7B4B6DFA">
          <v:shape id="_x0000_i1062" type="#_x0000_t75" style="width:13pt;height:16pt" o:ole="">
            <v:imagedata r:id="rId85" o:title=""/>
          </v:shape>
          <o:OLEObject Type="Embed" ProgID="Equation.DSMT4" ShapeID="_x0000_i1062" DrawAspect="Content" ObjectID="_1362386919" r:id="rId86"/>
        </w:object>
      </w:r>
      <w:r w:rsidR="00D17EAC">
        <w:t xml:space="preserve"> and </w:t>
      </w:r>
      <w:r w:rsidR="00905817" w:rsidRPr="00905817">
        <w:rPr>
          <w:position w:val="-10"/>
        </w:rPr>
        <w:object w:dxaOrig="260" w:dyaOrig="360" w14:anchorId="7E1D89DC">
          <v:shape id="_x0000_i1063" type="#_x0000_t75" style="width:13pt;height:19pt" o:ole="">
            <v:imagedata r:id="rId87" o:title=""/>
          </v:shape>
          <o:OLEObject Type="Embed" ProgID="Equation.DSMT4" ShapeID="_x0000_i1063" DrawAspect="Content" ObjectID="_1362386920"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pt;height:22pt" o:ole="">
            <v:imagedata r:id="rId89" o:title=""/>
          </v:shape>
          <o:OLEObject Type="Embed" ProgID="Equation.DSMT4" ShapeID="_x0000_i1064" DrawAspect="Content" ObjectID="_1362386921" r:id="rId90"/>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21</w:instrText>
      </w:r>
      <w:r w:rsidR="00F119D4">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5pt;height:22pt" o:ole="">
            <v:imagedata r:id="rId91" o:title=""/>
          </v:shape>
          <o:OLEObject Type="Embed" ProgID="Equation.DSMT4" ShapeID="_x0000_i1065" DrawAspect="Content" ObjectID="_1362386922" r:id="rId92"/>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22</w:instrText>
      </w:r>
      <w:r w:rsidR="00F119D4">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pt;height:24pt" o:ole="">
            <v:imagedata r:id="rId93" o:title=""/>
          </v:shape>
          <o:OLEObject Type="Embed" ProgID="Equation.DSMT4" ShapeID="_x0000_i1066" DrawAspect="Content" ObjectID="_1362386923" r:id="rId94"/>
        </w:object>
      </w:r>
      <w:r w:rsidR="004B1907">
        <w:t>,</w:t>
      </w:r>
      <w:r>
        <w:tab/>
      </w:r>
      <w:r>
        <w:fldChar w:fldCharType="begin"/>
      </w:r>
      <w:r>
        <w:instrText xml:space="preserve"> MACROBUTTON MTPlaceRef \* MERGEFORMAT </w:instrText>
      </w:r>
      <w:r w:rsidR="00F119D4">
        <w:fldChar w:fldCharType="begin"/>
      </w:r>
      <w:r w:rsidR="00F119D4">
        <w:instrText xml:space="preserve"> SEQ MTEqn \h \* MERGEFORMAT </w:instrText>
      </w:r>
      <w:del w:id="9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23</w:instrText>
      </w:r>
      <w:r w:rsidR="00F119D4">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pt;height:31pt" o:ole="">
            <v:imagedata r:id="rId95" o:title=""/>
          </v:shape>
          <o:OLEObject Type="Embed" ProgID="Equation.DSMT4" ShapeID="_x0000_i1067" DrawAspect="Content" ObjectID="_1362386924" r:id="rId96"/>
        </w:object>
      </w:r>
      <w:r w:rsidR="004566B7">
        <w:t>.</w:t>
      </w:r>
      <w:r>
        <w:tab/>
      </w:r>
      <w:r>
        <w:fldChar w:fldCharType="begin"/>
      </w:r>
      <w:r>
        <w:instrText xml:space="preserve"> MACROBUTTON MTPlaceRef \* MERGEFORMAT </w:instrText>
      </w:r>
      <w:r w:rsidR="00F119D4">
        <w:fldChar w:fldCharType="begin"/>
      </w:r>
      <w:r w:rsidR="00F119D4">
        <w:instrText xml:space="preserve"> SEQ MTEqn \h \* MERGEFORMAT </w:instrText>
      </w:r>
      <w:del w:id="9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24</w:instrText>
      </w:r>
      <w:r w:rsidR="00F119D4">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pt;height:36pt" o:ole="">
            <v:imagedata r:id="rId97" o:title=""/>
          </v:shape>
          <o:OLEObject Type="Embed" ProgID="Equation.DSMT4" ShapeID="_x0000_i1068" DrawAspect="Content" ObjectID="_1362386925" r:id="rId98"/>
        </w:object>
      </w:r>
      <w:r>
        <w:tab/>
      </w:r>
      <w:r>
        <w:fldChar w:fldCharType="begin"/>
      </w:r>
      <w:r>
        <w:instrText xml:space="preserve"> MACROBUTTON MTPlaceRef \* MERGEFORMAT </w:instrText>
      </w:r>
      <w:r w:rsidR="00F119D4">
        <w:fldChar w:fldCharType="begin"/>
      </w:r>
      <w:r w:rsidR="00F119D4">
        <w:instrText xml:space="preserve"> SEQ MTEqn \h \* MERGEFORMAT </w:instrText>
      </w:r>
      <w:del w:id="99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25</w:instrText>
      </w:r>
      <w:r w:rsidR="00F119D4">
        <w:rPr>
          <w:noProof/>
        </w:rPr>
        <w:fldChar w:fldCharType="end"/>
      </w:r>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8pt;height:16pt" o:ole="">
            <v:imagedata r:id="rId99" o:title=""/>
          </v:shape>
          <o:OLEObject Type="Embed" ProgID="Equation.DSMT4" ShapeID="_x0000_i1069" DrawAspect="Content" ObjectID="_1362386926" r:id="rId100"/>
        </w:object>
      </w:r>
      <w:r>
        <w:t xml:space="preserve"> and </w:t>
      </w:r>
      <w:r w:rsidR="00905817" w:rsidRPr="00905817">
        <w:rPr>
          <w:position w:val="-6"/>
        </w:rPr>
        <w:object w:dxaOrig="960" w:dyaOrig="340" w14:anchorId="386CDD3D">
          <v:shape id="_x0000_i1070" type="#_x0000_t75" style="width:48pt;height:17pt" o:ole="">
            <v:imagedata r:id="rId101" o:title=""/>
          </v:shape>
          <o:OLEObject Type="Embed" ProgID="Equation.DSMT4" ShapeID="_x0000_i1070" DrawAspect="Content" ObjectID="_1362386927"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pt;height:40pt" o:ole="">
            <v:imagedata r:id="rId103" o:title=""/>
          </v:shape>
          <o:OLEObject Type="Embed" ProgID="Equation.DSMT4" ShapeID="_x0000_i1071" DrawAspect="Content" ObjectID="_1362386928" r:id="rId10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00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26</w:instrText>
      </w:r>
      <w:r w:rsidR="00F119D4">
        <w:rPr>
          <w:noProof/>
        </w:rPr>
        <w:fldChar w:fldCharType="end"/>
      </w:r>
      <w:r>
        <w:instrText>)</w:instrText>
      </w:r>
      <w:r>
        <w:fldChar w:fldCharType="end"/>
      </w:r>
    </w:p>
    <w:p w14:paraId="5A8E1374" w14:textId="77777777" w:rsidR="008C7882" w:rsidRDefault="008C7882" w:rsidP="008C7882">
      <w:pPr>
        <w:pStyle w:val="Heading2"/>
      </w:pPr>
      <w:bookmarkStart w:id="1001" w:name="_Ref176056702"/>
      <w:bookmarkStart w:id="1002" w:name="_Toc288641421"/>
      <w:r>
        <w:t>The Directional Derivative</w:t>
      </w:r>
      <w:bookmarkEnd w:id="1001"/>
      <w:bookmarkEnd w:id="1002"/>
    </w:p>
    <w:p w14:paraId="178D205C" w14:textId="24B26C69"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F119D4">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pt;height:20pt" o:ole="">
            <v:imagedata r:id="rId105" o:title=""/>
          </v:shape>
          <o:OLEObject Type="Embed" ProgID="Equation.DSMT4" ShapeID="_x0000_i1072" DrawAspect="Content" ObjectID="_1362386929"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5pt" o:ole="">
            <v:imagedata r:id="rId107" o:title=""/>
          </v:shape>
          <o:OLEObject Type="Embed" ProgID="Equation.DSMT4" ShapeID="_x0000_i1073" DrawAspect="Content" ObjectID="_1362386930" r:id="rId10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0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27</w:instrText>
      </w:r>
      <w:r w:rsidR="00F119D4">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pt;height:20pt" o:ole="">
            <v:imagedata r:id="rId109" o:title=""/>
          </v:shape>
          <o:OLEObject Type="Embed" ProgID="Equation.DSMT4" ShapeID="_x0000_i1074" DrawAspect="Content" ObjectID="_1362386931"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6pt;height:15pt" o:ole="">
            <v:imagedata r:id="rId111" o:title=""/>
          </v:shape>
          <o:OLEObject Type="Embed" ProgID="Equation.DSMT4" ShapeID="_x0000_i1075" DrawAspect="Content" ObjectID="_1362386932"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8pt" o:ole="">
            <v:imagedata r:id="rId113" o:title=""/>
          </v:shape>
          <o:OLEObject Type="Embed" ProgID="Equation.DSMT4" ShapeID="_x0000_i1076" DrawAspect="Content" ObjectID="_1362386933" r:id="rId11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00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28</w:instrText>
      </w:r>
      <w:r w:rsidR="00F119D4">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pt;height:14pt" o:ole="">
            <v:imagedata r:id="rId115" o:title=""/>
          </v:shape>
          <o:OLEObject Type="Embed" ProgID="Equation.DSMT4" ShapeID="_x0000_i1077" DrawAspect="Content" ObjectID="_1362386934"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pt;height:20pt" o:ole="">
            <v:imagedata r:id="rId117" o:title=""/>
          </v:shape>
          <o:OLEObject Type="Embed" ProgID="Equation.DSMT4" ShapeID="_x0000_i1078" DrawAspect="Content" ObjectID="_1362386935" r:id="rId118"/>
        </w:object>
      </w:r>
      <w:r>
        <w:t xml:space="preserve">. </w:t>
      </w:r>
      <w:r>
        <w:tab/>
      </w:r>
      <w:r>
        <w:fldChar w:fldCharType="begin"/>
      </w:r>
      <w:r>
        <w:instrText xml:space="preserve"> MACROBUTTON MTPlaceRef \* MERGEFORMAT </w:instrText>
      </w:r>
      <w:r w:rsidR="00F119D4">
        <w:fldChar w:fldCharType="begin"/>
      </w:r>
      <w:r w:rsidR="00F119D4">
        <w:instrText xml:space="preserve"> SEQ MTEqn \h \* MERGEFORMAT </w:instrText>
      </w:r>
      <w:del w:id="100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29</w:instrText>
      </w:r>
      <w:r w:rsidR="00F119D4">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pt;height:19pt" o:ole="">
            <v:imagedata r:id="rId119" o:title=""/>
          </v:shape>
          <o:OLEObject Type="Embed" ProgID="Equation.DSMT4" ShapeID="_x0000_i1079" DrawAspect="Content" ObjectID="_1362386936"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pt;height:20pt" o:ole="">
            <v:imagedata r:id="rId121" o:title=""/>
          </v:shape>
          <o:OLEObject Type="Embed" ProgID="Equation.DSMT4" ShapeID="_x0000_i1080" DrawAspect="Content" ObjectID="_1362386937" r:id="rId12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0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30</w:instrText>
      </w:r>
      <w:r w:rsidR="00F119D4">
        <w:rPr>
          <w:noProof/>
        </w:rPr>
        <w:fldChar w:fldCharType="end"/>
      </w:r>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pt;height:19pt" o:ole="">
            <v:imagedata r:id="rId123" o:title=""/>
          </v:shape>
          <o:OLEObject Type="Embed" ProgID="Equation.DSMT4" ShapeID="_x0000_i1081" DrawAspect="Content" ObjectID="_1362386938"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pt;height:20pt" o:ole="">
            <v:imagedata r:id="rId125" o:title=""/>
          </v:shape>
          <o:OLEObject Type="Embed" ProgID="Equation.DSMT4" ShapeID="_x0000_i1082" DrawAspect="Content" ObjectID="_1362386939" r:id="rId12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0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31</w:instrText>
      </w:r>
      <w:r w:rsidR="00F119D4">
        <w:rPr>
          <w:noProof/>
        </w:rPr>
        <w:fldChar w:fldCharType="end"/>
      </w:r>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pt;height:22pt" o:ole="">
            <v:imagedata r:id="rId127" o:title=""/>
          </v:shape>
          <o:OLEObject Type="Embed" ProgID="Equation.DSMT4" ShapeID="_x0000_i1083" DrawAspect="Content" ObjectID="_1362386940"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pt;height:22pt" o:ole="">
            <v:imagedata r:id="rId129" o:title=""/>
          </v:shape>
          <o:OLEObject Type="Embed" ProgID="Equation.DSMT4" ShapeID="_x0000_i1084" DrawAspect="Content" ObjectID="_1362386941" r:id="rId13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0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32</w:instrText>
      </w:r>
      <w:r w:rsidR="00F119D4">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009" w:name="_Toc288641422"/>
      <w:r>
        <w:lastRenderedPageBreak/>
        <w:t>Deformation, Strain and Stress</w:t>
      </w:r>
      <w:bookmarkEnd w:id="1009"/>
    </w:p>
    <w:p w14:paraId="3C92EB3A" w14:textId="77777777" w:rsidR="008C7882" w:rsidRDefault="008C7882" w:rsidP="008C7882">
      <w:pPr>
        <w:pStyle w:val="Heading3"/>
      </w:pPr>
      <w:bookmarkStart w:id="1010" w:name="_Toc288641423"/>
      <w:r>
        <w:t>The deformation gradient tensor</w:t>
      </w:r>
      <w:bookmarkEnd w:id="1010"/>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1pt;height:13pt" o:ole="">
            <v:imagedata r:id="rId131" o:title=""/>
          </v:shape>
          <o:OLEObject Type="Embed" ProgID="Equation.DSMT4" ShapeID="_x0000_i1085" DrawAspect="Content" ObjectID="_1362386942" r:id="rId132"/>
        </w:object>
      </w:r>
      <w:r>
        <w:t xml:space="preserve">, which is a mapping from </w:t>
      </w:r>
      <w:r w:rsidR="00905817" w:rsidRPr="00905817">
        <w:rPr>
          <w:position w:val="-4"/>
        </w:rPr>
        <w:object w:dxaOrig="320" w:dyaOrig="300" w14:anchorId="0638962F">
          <v:shape id="_x0000_i1086" type="#_x0000_t75" style="width:16pt;height:15pt" o:ole="">
            <v:imagedata r:id="rId133" o:title=""/>
          </v:shape>
          <o:OLEObject Type="Embed" ProgID="Equation.DSMT4" ShapeID="_x0000_i1086" DrawAspect="Content" ObjectID="_1362386943" r:id="rId134"/>
        </w:object>
      </w:r>
      <w:r>
        <w:t>to</w:t>
      </w:r>
      <w:r w:rsidR="00905817" w:rsidRPr="00905817">
        <w:rPr>
          <w:position w:val="-4"/>
        </w:rPr>
        <w:object w:dxaOrig="320" w:dyaOrig="300" w14:anchorId="4E8723AE">
          <v:shape id="_x0000_i1087" type="#_x0000_t75" style="width:16pt;height:15pt" o:ole="">
            <v:imagedata r:id="rId135" o:title=""/>
          </v:shape>
          <o:OLEObject Type="Embed" ProgID="Equation.DSMT4" ShapeID="_x0000_i1087" DrawAspect="Content" ObjectID="_1362386944"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pt;height:20pt" o:ole="">
            <v:imagedata r:id="rId137" o:title=""/>
          </v:shape>
          <o:OLEObject Type="Embed" ProgID="Equation.DSMT4" ShapeID="_x0000_i1088" DrawAspect="Content" ObjectID="_1362386945" r:id="rId13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33</w:instrText>
      </w:r>
      <w:r w:rsidR="00F119D4">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77777777" w:rsidR="008C7882" w:rsidRDefault="008C7882" w:rsidP="00FD7660">
      <w:pPr>
        <w:pStyle w:val="Caption"/>
        <w:jc w:val="center"/>
      </w:pPr>
      <w:r>
        <w:t xml:space="preserve">Figure </w:t>
      </w:r>
      <w:r w:rsidR="00F119D4">
        <w:fldChar w:fldCharType="begin"/>
      </w:r>
      <w:r w:rsidR="00F119D4">
        <w:instrText xml:space="preserve"> STYLEREF 1 \s </w:instrText>
      </w:r>
      <w:r w:rsidR="00F119D4">
        <w:fldChar w:fldCharType="separate"/>
      </w:r>
      <w:r w:rsidR="00F119D4">
        <w:rPr>
          <w:noProof/>
        </w:rPr>
        <w:t>2</w:t>
      </w:r>
      <w:r w:rsidR="00F119D4">
        <w:rPr>
          <w:noProof/>
        </w:rPr>
        <w:fldChar w:fldCharType="end"/>
      </w:r>
      <w:r>
        <w:noBreakHyphen/>
      </w:r>
      <w:r w:rsidR="00F119D4">
        <w:fldChar w:fldCharType="begin"/>
      </w:r>
      <w:r w:rsidR="00F119D4">
        <w:instrText xml:space="preserve"> SEQ Figure \* ARABIC \s 1 </w:instrText>
      </w:r>
      <w:r w:rsidR="00F119D4">
        <w:fldChar w:fldCharType="separate"/>
      </w:r>
      <w:r w:rsidR="00F119D4">
        <w:rPr>
          <w:noProof/>
        </w:rPr>
        <w:t>1</w:t>
      </w:r>
      <w:r w:rsidR="00F119D4">
        <w:rPr>
          <w:noProof/>
        </w:rPr>
        <w:fldChar w:fldCharType="end"/>
      </w:r>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8pt;height:20pt" o:ole="">
            <v:imagedata r:id="rId140" o:title=""/>
          </v:shape>
          <o:OLEObject Type="Embed" ProgID="Equation.DSMT4" ShapeID="_x0000_i1089" DrawAspect="Content" ObjectID="_1362386946" r:id="rId14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34</w:instrText>
      </w:r>
      <w:r w:rsidR="00F119D4">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pt;height:31pt" o:ole="">
            <v:imagedata r:id="rId142" o:title=""/>
          </v:shape>
          <o:OLEObject Type="Embed" ProgID="Equation.DSMT4" ShapeID="_x0000_i1090" DrawAspect="Content" ObjectID="_1362386947" r:id="rId14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35</w:instrText>
      </w:r>
      <w:r w:rsidR="00F119D4">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pt" o:ole="">
            <v:imagedata r:id="rId144" o:title=""/>
          </v:shape>
          <o:OLEObject Type="Embed" ProgID="Equation.DSMT4" ShapeID="_x0000_i1091" DrawAspect="Content" ObjectID="_1362386948"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pt;height:14pt" o:ole="">
            <v:imagedata r:id="rId146" o:title=""/>
          </v:shape>
          <o:OLEObject Type="Embed" ProgID="Equation.DSMT4" ShapeID="_x0000_i1092" DrawAspect="Content" ObjectID="_1362386949" r:id="rId14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36</w:instrText>
      </w:r>
      <w:r w:rsidR="00F119D4">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pt;height:14pt" o:ole="">
            <v:imagedata r:id="rId148" o:title=""/>
          </v:shape>
          <o:OLEObject Type="Embed" ProgID="Equation.DSMT4" ShapeID="_x0000_i1093" DrawAspect="Content" ObjectID="_1362386950"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3pt;height:19pt" o:ole="">
            <v:imagedata r:id="rId150" o:title=""/>
          </v:shape>
          <o:OLEObject Type="Embed" ProgID="Equation.DSMT4" ShapeID="_x0000_i1094" DrawAspect="Content" ObjectID="_1362386951" r:id="rId15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37</w:instrText>
      </w:r>
      <w:r w:rsidR="00F119D4">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5pt;height:19pt" o:ole="">
            <v:imagedata r:id="rId152" o:title=""/>
          </v:shape>
          <o:OLEObject Type="Embed" ProgID="Equation.DSMT4" ShapeID="_x0000_i1095" DrawAspect="Content" ObjectID="_1362386952"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pt;height:13pt" o:ole="">
            <v:imagedata r:id="rId154" o:title=""/>
          </v:shape>
          <o:OLEObject Type="Embed" ProgID="Equation.DSMT4" ShapeID="_x0000_i1096" DrawAspect="Content" ObjectID="_1362386953"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1pt;height:15pt" o:ole="">
            <v:imagedata r:id="rId156" o:title=""/>
          </v:shape>
          <o:OLEObject Type="Embed" ProgID="Equation.DSMT4" ShapeID="_x0000_i1097" DrawAspect="Content" ObjectID="_1362386954"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1pt;height:15pt" o:ole="">
            <v:imagedata r:id="rId158" o:title=""/>
          </v:shape>
          <o:OLEObject Type="Embed" ProgID="Equation.DSMT4" ShapeID="_x0000_i1098" DrawAspect="Content" ObjectID="_1362386955"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3pt;height:16pt" o:ole="">
            <v:imagedata r:id="rId160" o:title=""/>
          </v:shape>
          <o:OLEObject Type="Embed" ProgID="Equation.DSMT4" ShapeID="_x0000_i1099" DrawAspect="Content" ObjectID="_1362386956" r:id="rId16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38</w:instrText>
      </w:r>
      <w:r w:rsidR="00F119D4">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1pt;height:15pt" o:ole="">
            <v:imagedata r:id="rId162" o:title=""/>
          </v:shape>
          <o:OLEObject Type="Embed" ProgID="Equation.DSMT4" ShapeID="_x0000_i1100" DrawAspect="Content" ObjectID="_1362386957"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pt;height:16pt" o:ole="">
            <v:imagedata r:id="rId164" o:title=""/>
          </v:shape>
          <o:OLEObject Type="Embed" ProgID="Equation.DSMT4" ShapeID="_x0000_i1101" DrawAspect="Content" ObjectID="_1362386958" r:id="rId16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7" w:author="Gerard" w:date="2015-03-22T11:01:00Z">
        <w:r w:rsidR="00F119D4" w:rsidDel="00F119D4">
          <w:fldChar w:fldCharType="separate"/>
        </w:r>
      </w:del>
      <w:r w:rsidR="00F119D4">
        <w:fldChar w:fldCharType="end"/>
      </w:r>
      <w:bookmarkStart w:id="1018" w:name="ZEqnNum821413"/>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39</w:instrText>
      </w:r>
      <w:r w:rsidR="00F119D4">
        <w:rPr>
          <w:noProof/>
        </w:rPr>
        <w:fldChar w:fldCharType="end"/>
      </w:r>
      <w:r>
        <w:instrText>)</w:instrText>
      </w:r>
      <w:bookmarkEnd w:id="1018"/>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3pt;height:14pt" o:ole="">
            <v:imagedata r:id="rId166" o:title=""/>
          </v:shape>
          <o:OLEObject Type="Embed" ProgID="Equation.DSMT4" ShapeID="_x0000_i1102" DrawAspect="Content" ObjectID="_1362386959"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3pt;height:14pt" o:ole="">
            <v:imagedata r:id="rId168" o:title=""/>
          </v:shape>
          <o:OLEObject Type="Embed" ProgID="Equation.DSMT4" ShapeID="_x0000_i1103" DrawAspect="Content" ObjectID="_1362386960"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pt;height:14pt" o:ole="">
            <v:imagedata r:id="rId170" o:title=""/>
          </v:shape>
          <o:OLEObject Type="Embed" ProgID="Equation.DSMT4" ShapeID="_x0000_i1104" DrawAspect="Content" ObjectID="_1362386961" r:id="rId17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1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40</w:instrText>
      </w:r>
      <w:r w:rsidR="00F119D4">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3pt;height:14pt" o:ole="">
            <v:imagedata r:id="rId172" o:title=""/>
          </v:shape>
          <o:OLEObject Type="Embed" ProgID="Equation.DSMT4" ShapeID="_x0000_i1105" DrawAspect="Content" ObjectID="_1362386962"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3pt;height:14pt" o:ole="">
            <v:imagedata r:id="rId174" o:title=""/>
          </v:shape>
          <o:OLEObject Type="Embed" ProgID="Equation.DSMT4" ShapeID="_x0000_i1106" DrawAspect="Content" ObjectID="_1362386963"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3pt;height:13pt" o:ole="">
            <v:imagedata r:id="rId176" o:title=""/>
          </v:shape>
          <o:OLEObject Type="Embed" ProgID="Equation.DSMT4" ShapeID="_x0000_i1107" DrawAspect="Content" ObjectID="_1362386964"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020" w:name="_Toc288641424"/>
      <w:r>
        <w:t>Strain</w:t>
      </w:r>
      <w:bookmarkEnd w:id="1020"/>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pt;height:16pt" o:ole="">
            <v:imagedata r:id="rId178" o:title=""/>
          </v:shape>
          <o:OLEObject Type="Embed" ProgID="Equation.DSMT4" ShapeID="_x0000_i1108" DrawAspect="Content" ObjectID="_1362386965" r:id="rId17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41</w:instrText>
      </w:r>
      <w:r w:rsidR="00F119D4">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pt;height:16pt" o:ole="">
            <v:imagedata r:id="rId180" o:title=""/>
          </v:shape>
          <o:OLEObject Type="Embed" ProgID="Equation.DSMT4" ShapeID="_x0000_i1109" DrawAspect="Content" ObjectID="_1362386966" r:id="rId18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42</w:instrText>
      </w:r>
      <w:r w:rsidR="00F119D4">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F119D4">
        <w:fldChar w:fldCharType="begin"/>
      </w:r>
      <w:r w:rsidR="00F119D4">
        <w:instrText xml:space="preserve"> REF ZEqnNum821413 \* Charformat \! \* MERGEFORMAT </w:instrText>
      </w:r>
      <w:r w:rsidR="00F119D4">
        <w:fldChar w:fldCharType="separate"/>
      </w:r>
      <w:r w:rsidR="00F119D4">
        <w:instrText>(2.39)</w:instrText>
      </w:r>
      <w:r w:rsidR="00F119D4">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pt;height:38pt" o:ole="">
            <v:imagedata r:id="rId182" o:title=""/>
          </v:shape>
          <o:OLEObject Type="Embed" ProgID="Equation.DSMT4" ShapeID="_x0000_i1110" DrawAspect="Content" ObjectID="_1362386967" r:id="rId183"/>
        </w:object>
      </w:r>
      <w:r>
        <w:tab/>
      </w:r>
      <w:r>
        <w:fldChar w:fldCharType="begin"/>
      </w:r>
      <w:r>
        <w:instrText xml:space="preserve"> MACROBUTTON MTPlaceRef \* MERGEFORMAT </w:instrText>
      </w:r>
      <w:r w:rsidR="00F119D4">
        <w:fldChar w:fldCharType="begin"/>
      </w:r>
      <w:r w:rsidR="00F119D4">
        <w:instrText xml:space="preserve"> SEQ MTEqn \h \* MERGEFORMAT </w:instrText>
      </w:r>
      <w:del w:id="102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43</w:instrText>
      </w:r>
      <w:r w:rsidR="00F119D4">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pt;height:13pt" o:ole="">
            <v:imagedata r:id="rId184" o:title=""/>
          </v:shape>
          <o:OLEObject Type="Embed" ProgID="Equation.DSMT4" ShapeID="_x0000_i1111" DrawAspect="Content" ObjectID="_1362386968"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6pt;height:31pt" o:ole="">
            <v:imagedata r:id="rId186" o:title=""/>
          </v:shape>
          <o:OLEObject Type="Embed" ProgID="Equation.DSMT4" ShapeID="_x0000_i1112" DrawAspect="Content" ObjectID="_1362386969" r:id="rId18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44</w:instrText>
      </w:r>
      <w:r w:rsidR="00F119D4">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pt;height:31pt" o:ole="">
            <v:imagedata r:id="rId188" o:title=""/>
          </v:shape>
          <o:OLEObject Type="Embed" ProgID="Equation.DSMT4" ShapeID="_x0000_i1113" DrawAspect="Content" ObjectID="_1362386970" r:id="rId18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45</w:instrText>
      </w:r>
      <w:r w:rsidR="00F119D4">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pt;height:42pt" o:ole="">
            <v:imagedata r:id="rId190" o:title=""/>
          </v:shape>
          <o:OLEObject Type="Embed" ProgID="Equation.DSMT4" ShapeID="_x0000_i1114" DrawAspect="Content" ObjectID="_1362386971" r:id="rId19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w:instrText>
      </w:r>
      <w:r w:rsidR="00F119D4">
        <w:instrText xml:space="preserve"> \* MERGEFORMAT </w:instrText>
      </w:r>
      <w:r w:rsidR="00F119D4">
        <w:fldChar w:fldCharType="separate"/>
      </w:r>
      <w:r w:rsidR="00F119D4">
        <w:rPr>
          <w:noProof/>
        </w:rPr>
        <w:instrText>46</w:instrText>
      </w:r>
      <w:r w:rsidR="00F119D4">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pt;height:20pt" o:ole="">
            <v:imagedata r:id="rId192" o:title=""/>
          </v:shape>
          <o:OLEObject Type="Embed" ProgID="Equation.DSMT4" ShapeID="_x0000_i1115" DrawAspect="Content" ObjectID="_1362386972" r:id="rId19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47</w:instrText>
      </w:r>
      <w:r w:rsidR="00F119D4">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028" w:name="_Toc288641425"/>
      <w:r>
        <w:t>Stress</w:t>
      </w:r>
      <w:bookmarkEnd w:id="1028"/>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pt;height:13pt" o:ole="">
            <v:imagedata r:id="rId194" o:title=""/>
          </v:shape>
          <o:OLEObject Type="Embed" ProgID="Equation.DSMT4" ShapeID="_x0000_i1116" DrawAspect="Content" ObjectID="_1362386973" r:id="rId19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2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w:instrText>
      </w:r>
      <w:r w:rsidR="00F119D4">
        <w:instrText xml:space="preserve">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48</w:instrText>
      </w:r>
      <w:r w:rsidR="00F119D4">
        <w:rPr>
          <w:noProof/>
        </w:rPr>
        <w:fldChar w:fldCharType="end"/>
      </w:r>
      <w:r>
        <w:instrText>)</w:instrText>
      </w:r>
      <w:r>
        <w:fldChar w:fldCharType="end"/>
      </w:r>
    </w:p>
    <w:p w14:paraId="27EE07AC" w14:textId="095A7237" w:rsidR="008C7882" w:rsidRDefault="008C7882" w:rsidP="008C7882">
      <w:r>
        <w:lastRenderedPageBreak/>
        <w:t xml:space="preserve">where </w:t>
      </w:r>
      <w:r w:rsidR="00905817" w:rsidRPr="00905817">
        <w:rPr>
          <w:position w:val="-6"/>
        </w:rPr>
        <w:object w:dxaOrig="200" w:dyaOrig="220" w14:anchorId="038803A8">
          <v:shape id="_x0000_i1117" type="#_x0000_t75" style="width:10pt;height:11pt" o:ole="">
            <v:imagedata r:id="rId196" o:title=""/>
          </v:shape>
          <o:OLEObject Type="Embed" ProgID="Equation.DSMT4" ShapeID="_x0000_i1117" DrawAspect="Content" ObjectID="_1362386974"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pt;height:19pt" o:ole="">
            <v:imagedata r:id="rId198" o:title=""/>
          </v:shape>
          <o:OLEObject Type="Embed" ProgID="Equation.DSMT4" ShapeID="_x0000_i1118" DrawAspect="Content" ObjectID="_1362386975"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F119D4">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5pt;height:14pt" o:ole="">
            <v:imagedata r:id="rId200" o:title=""/>
          </v:shape>
          <o:OLEObject Type="Embed" ProgID="Equation.DSMT4" ShapeID="_x0000_i1119" DrawAspect="Content" ObjectID="_1362386976" r:id="rId20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w:instrText>
      </w:r>
      <w:r w:rsidR="00F119D4">
        <w:instrText xml:space="preserve">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49</w:instrText>
      </w:r>
      <w:r w:rsidR="00F119D4">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3pt;height:16pt" o:ole="">
            <v:imagedata r:id="rId202" o:title=""/>
          </v:shape>
          <o:OLEObject Type="Embed" ProgID="Equation.DSMT4" ShapeID="_x0000_i1120" DrawAspect="Content" ObjectID="_1362386977" r:id="rId20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w:instrText>
      </w:r>
      <w:r w:rsidR="00F119D4">
        <w:instrText xml:space="preserve">*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50</w:instrText>
      </w:r>
      <w:r w:rsidR="00F119D4">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pt;height:16pt" o:ole="">
            <v:imagedata r:id="rId204" o:title=""/>
          </v:shape>
          <o:OLEObject Type="Embed" ProgID="Equation.DSMT4" ShapeID="_x0000_i1121" DrawAspect="Content" ObjectID="_1362386978" r:id="rId20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51</w:instrText>
      </w:r>
      <w:r w:rsidR="00F119D4">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pt;height:31pt" o:ole="">
            <v:imagedata r:id="rId206" o:title=""/>
          </v:shape>
          <o:OLEObject Type="Embed" ProgID="Equation.DSMT4" ShapeID="_x0000_i1122" DrawAspect="Content" ObjectID="_1362386979" r:id="rId20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3" w:author="Gerard" w:date="2015-03-22T11:01:00Z">
        <w:r w:rsidR="00F119D4" w:rsidDel="00F119D4">
          <w:fldChar w:fldCharType="separate"/>
        </w:r>
      </w:del>
      <w:r w:rsidR="00F119D4">
        <w:fldChar w:fldCharType="end"/>
      </w:r>
      <w:bookmarkStart w:id="1034" w:name="ZEqnNum35611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52</w:instrText>
      </w:r>
      <w:r w:rsidR="00F119D4">
        <w:rPr>
          <w:noProof/>
        </w:rPr>
        <w:fldChar w:fldCharType="end"/>
      </w:r>
      <w:r>
        <w:instrText>)</w:instrText>
      </w:r>
      <w:bookmarkEnd w:id="1034"/>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pt" o:ole="">
            <v:imagedata r:id="rId208" o:title=""/>
          </v:shape>
          <o:OLEObject Type="Embed" ProgID="Equation.DSMT4" ShapeID="_x0000_i1123" DrawAspect="Content" ObjectID="_1362386980"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pt;height:16pt" o:ole="">
            <v:imagedata r:id="rId210" o:title=""/>
          </v:shape>
          <o:OLEObject Type="Embed" ProgID="Equation.DSMT4" ShapeID="_x0000_i1124" DrawAspect="Content" ObjectID="_1362386981" r:id="rId211"/>
        </w:object>
      </w:r>
      <w:r w:rsidR="00AC1927">
        <w:t>.</w:t>
      </w:r>
      <w:r>
        <w:tab/>
      </w:r>
      <w:r>
        <w:fldChar w:fldCharType="begin"/>
      </w:r>
      <w:r>
        <w:instrText xml:space="preserve"> MACROBUTTON MTPlaceRef \* MERGEFORMAT </w:instrText>
      </w:r>
      <w:r w:rsidR="00F119D4">
        <w:fldChar w:fldCharType="begin"/>
      </w:r>
      <w:r w:rsidR="00F119D4">
        <w:instrText xml:space="preserve"> SEQ MTEqn \</w:instrText>
      </w:r>
      <w:r w:rsidR="00F119D4">
        <w:instrText xml:space="preserve">h \* MERGEFORMAT </w:instrText>
      </w:r>
      <w:del w:id="103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53</w:instrText>
      </w:r>
      <w:r w:rsidR="00F119D4">
        <w:rPr>
          <w:noProof/>
        </w:rPr>
        <w:fldChar w:fldCharType="end"/>
      </w:r>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8pt;height:31pt" o:ole="">
            <v:imagedata r:id="rId212" o:title=""/>
          </v:shape>
          <o:OLEObject Type="Embed" ProgID="Equation.DSMT4" ShapeID="_x0000_i1125" DrawAspect="Content" ObjectID="_1362386982"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8pt;height:14pt" o:ole="">
            <v:imagedata r:id="rId214" o:title=""/>
          </v:shape>
          <o:OLEObject Type="Embed" ProgID="Equation.DSMT4" ShapeID="_x0000_i1126" DrawAspect="Content" ObjectID="_1362386983"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pt" o:ole="">
            <v:imagedata r:id="rId216" o:title=""/>
          </v:shape>
          <o:OLEObject Type="Embed" ProgID="Equation.DSMT4" ShapeID="_x0000_i1127" DrawAspect="Content" ObjectID="_1362386984"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pt;height:20pt" o:ole="">
            <v:imagedata r:id="rId218" o:title=""/>
          </v:shape>
          <o:OLEObject Type="Embed" ProgID="Equation.DSMT4" ShapeID="_x0000_i1128" DrawAspect="Content" ObjectID="_1362386985"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5pt;height:20pt" o:ole="">
            <v:imagedata r:id="rId220" o:title=""/>
          </v:shape>
          <o:OLEObject Type="Embed" ProgID="Equation.DSMT4" ShapeID="_x0000_i1129" DrawAspect="Content" ObjectID="_1362386986" r:id="rId22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54</w:instrText>
      </w:r>
      <w:r w:rsidR="00F119D4">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1pt;height:14pt" o:ole="">
            <v:imagedata r:id="rId222" o:title=""/>
          </v:shape>
          <o:OLEObject Type="Embed" ProgID="Equation.DSMT4" ShapeID="_x0000_i1130" DrawAspect="Content" ObjectID="_1362386987"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pt;height:36pt" o:ole="">
            <v:imagedata r:id="rId224" o:title=""/>
          </v:shape>
          <o:OLEObject Type="Embed" ProgID="Equation.DSMT4" ShapeID="_x0000_i1131" DrawAspect="Content" ObjectID="_1362386988" r:id="rId22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55</w:instrText>
      </w:r>
      <w:r w:rsidR="00F119D4">
        <w:rPr>
          <w:noProof/>
        </w:rPr>
        <w:fldChar w:fldCharType="end"/>
      </w:r>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pt;height:13pt" o:ole="">
            <v:imagedata r:id="rId226" o:title=""/>
          </v:shape>
          <o:OLEObject Type="Embed" ProgID="Equation.DSMT4" ShapeID="_x0000_i1132" DrawAspect="Content" ObjectID="_1362386989"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pt;height:31pt" o:ole="">
            <v:imagedata r:id="rId228" o:title=""/>
          </v:shape>
          <o:OLEObject Type="Embed" ProgID="Equation.DSMT4" ShapeID="_x0000_i1133" DrawAspect="Content" ObjectID="_1362386990" r:id="rId22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3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56</w:instrText>
      </w:r>
      <w:r w:rsidR="00F119D4">
        <w:rPr>
          <w:noProof/>
        </w:rPr>
        <w:fldChar w:fldCharType="end"/>
      </w:r>
      <w:r>
        <w:instrText>)</w:instrText>
      </w:r>
      <w:r>
        <w:fldChar w:fldCharType="end"/>
      </w:r>
    </w:p>
    <w:p w14:paraId="6FBBE95F" w14:textId="77777777" w:rsidR="008C7882" w:rsidRDefault="008C7882" w:rsidP="008C7882">
      <w:pPr>
        <w:pStyle w:val="Heading2"/>
      </w:pPr>
      <w:bookmarkStart w:id="1039" w:name="_Ref174423034"/>
      <w:bookmarkStart w:id="1040" w:name="_Toc288641426"/>
      <w:r>
        <w:t>Hyperelasticity</w:t>
      </w:r>
      <w:bookmarkEnd w:id="1039"/>
      <w:bookmarkEnd w:id="1040"/>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pt;height:38pt" o:ole="">
            <v:imagedata r:id="rId230" o:title=""/>
          </v:shape>
          <o:OLEObject Type="Embed" ProgID="Equation.DSMT4" ShapeID="_x0000_i1134" DrawAspect="Content" ObjectID="_1362386991" r:id="rId23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57</w:instrText>
      </w:r>
      <w:r w:rsidR="00F119D4">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pt;height:22pt" o:ole="">
            <v:imagedata r:id="rId232" o:title=""/>
          </v:shape>
          <o:OLEObject Type="Embed" ProgID="Equation.DSMT4" ShapeID="_x0000_i1135" DrawAspect="Content" ObjectID="_1362386992" r:id="rId23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42" w:author="Gerard" w:date="2015-03-22T11:01:00Z">
        <w:r w:rsidR="00F119D4" w:rsidDel="00F119D4">
          <w:fldChar w:fldCharType="separate"/>
        </w:r>
      </w:del>
      <w:r w:rsidR="00F119D4">
        <w:fldChar w:fldCharType="end"/>
      </w:r>
      <w:bookmarkStart w:id="1043" w:name="ZEqnNum27487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58</w:instrText>
      </w:r>
      <w:r w:rsidR="00F119D4">
        <w:rPr>
          <w:noProof/>
        </w:rPr>
        <w:fldChar w:fldCharType="end"/>
      </w:r>
      <w:r>
        <w:instrText>)</w:instrText>
      </w:r>
      <w:bookmarkEnd w:id="1043"/>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5pt" o:ole="">
            <v:imagedata r:id="rId234" o:title=""/>
          </v:shape>
          <o:OLEObject Type="Embed" ProgID="Equation.DSMT4" ShapeID="_x0000_i1136" DrawAspect="Content" ObjectID="_1362386993" r:id="rId235"/>
        </w:object>
      </w:r>
      <w:r>
        <w:t>.</w:t>
      </w:r>
      <w:r>
        <w:tab/>
      </w:r>
      <w:r>
        <w:fldChar w:fldCharType="begin"/>
      </w:r>
      <w:r>
        <w:instrText xml:space="preserve"> MACROBUTTON MTPlaceRef \* MERGEFORMAT </w:instrText>
      </w:r>
      <w:r w:rsidR="00F119D4">
        <w:fldChar w:fldCharType="begin"/>
      </w:r>
      <w:r w:rsidR="00F119D4">
        <w:instrText xml:space="preserve"> SEQ</w:instrText>
      </w:r>
      <w:r w:rsidR="00F119D4">
        <w:instrText xml:space="preserve"> MTEqn \h \* MERGEFORMAT </w:instrText>
      </w:r>
      <w:del w:id="1044" w:author="Gerard" w:date="2015-03-22T11:01:00Z">
        <w:r w:rsidR="00F119D4" w:rsidDel="00F119D4">
          <w:fldChar w:fldCharType="separate"/>
        </w:r>
      </w:del>
      <w:r w:rsidR="00F119D4">
        <w:fldChar w:fldCharType="end"/>
      </w:r>
      <w:bookmarkStart w:id="1045" w:name="ZEqnNum349382"/>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59</w:instrText>
      </w:r>
      <w:r w:rsidR="00F119D4">
        <w:rPr>
          <w:noProof/>
        </w:rPr>
        <w:fldChar w:fldCharType="end"/>
      </w:r>
      <w:r>
        <w:instrText>)</w:instrText>
      </w:r>
      <w:bookmarkEnd w:id="1045"/>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F119D4">
        <w:fldChar w:fldCharType="begin"/>
      </w:r>
      <w:r w:rsidR="00F119D4">
        <w:instrText xml:space="preserve"> REF ZEqnNum274871 \! \* MERGEFORMAT </w:instrText>
      </w:r>
      <w:r w:rsidR="00F119D4">
        <w:fldChar w:fldCharType="separate"/>
      </w:r>
      <w:r w:rsidR="00F119D4">
        <w:instrText>(2.58)</w:instrText>
      </w:r>
      <w:r w:rsidR="00F119D4">
        <w:fldChar w:fldCharType="end"/>
      </w:r>
      <w:r>
        <w:fldChar w:fldCharType="end"/>
      </w:r>
      <w:r>
        <w:t xml:space="preserve"> with </w:t>
      </w:r>
      <w:r>
        <w:fldChar w:fldCharType="begin"/>
      </w:r>
      <w:r>
        <w:instrText xml:space="preserve"> GOTOBUTTON ZEqnNum349382  \* MERGEFORMAT </w:instrText>
      </w:r>
      <w:r w:rsidR="00F119D4">
        <w:fldChar w:fldCharType="begin"/>
      </w:r>
      <w:r w:rsidR="00F119D4">
        <w:instrText xml:space="preserve"> REF ZEqnNum349382 \! \* MERGEFORMAT </w:instrText>
      </w:r>
      <w:r w:rsidR="00F119D4">
        <w:fldChar w:fldCharType="separate"/>
      </w:r>
      <w:r w:rsidR="00F119D4">
        <w:instrText>(2.59)</w:instrText>
      </w:r>
      <w:r w:rsidR="00F119D4">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pt;height:35pt" o:ole="">
            <v:imagedata r:id="rId236" o:title=""/>
          </v:shape>
          <o:OLEObject Type="Embed" ProgID="Equation.DSMT4" ShapeID="_x0000_i1137" DrawAspect="Content" ObjectID="_1362386994" r:id="rId23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4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60</w:instrText>
      </w:r>
      <w:r w:rsidR="00F119D4">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pt;height:13pt" o:ole="">
            <v:imagedata r:id="rId238" o:title=""/>
          </v:shape>
          <o:OLEObject Type="Embed" ProgID="Equation.DSMT4" ShapeID="_x0000_i1138" DrawAspect="Content" ObjectID="_1362386995"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pt;height:13pt" o:ole="">
            <v:imagedata r:id="rId240" o:title=""/>
          </v:shape>
          <o:OLEObject Type="Embed" ProgID="Equation.DSMT4" ShapeID="_x0000_i1139" DrawAspect="Content" ObjectID="_1362386996" r:id="rId241"/>
        </w:object>
      </w:r>
      <w:r>
        <w:t xml:space="preserve">is often expressed as a function of </w:t>
      </w:r>
      <w:r w:rsidR="00905817" w:rsidRPr="00905817">
        <w:rPr>
          <w:position w:val="-6"/>
        </w:rPr>
        <w:object w:dxaOrig="1400" w:dyaOrig="320" w14:anchorId="19C0DC25">
          <v:shape id="_x0000_i1140" type="#_x0000_t75" style="width:70pt;height:16pt" o:ole="">
            <v:imagedata r:id="rId242" o:title=""/>
          </v:shape>
          <o:OLEObject Type="Embed" ProgID="Equation.DSMT4" ShapeID="_x0000_i1140" DrawAspect="Content" ObjectID="_1362386997" r:id="rId243"/>
        </w:object>
      </w:r>
      <w:r>
        <w:rPr>
          <w:b/>
        </w:rPr>
        <w:t>.</w:t>
      </w:r>
      <w:r>
        <w:t xml:space="preserve"> Noting that </w:t>
      </w:r>
      <w:r w:rsidR="00905817" w:rsidRPr="00905817">
        <w:rPr>
          <w:position w:val="-24"/>
        </w:rPr>
        <w:object w:dxaOrig="820" w:dyaOrig="620" w14:anchorId="1C18AACE">
          <v:shape id="_x0000_i1141" type="#_x0000_t75" style="width:41pt;height:31pt" o:ole="">
            <v:imagedata r:id="rId244" o:title=""/>
          </v:shape>
          <o:OLEObject Type="Embed" ProgID="Equation.DSMT4" ShapeID="_x0000_i1141" DrawAspect="Content" ObjectID="_1362386998"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7pt;height:37pt" o:ole="">
            <v:imagedata r:id="rId246" o:title=""/>
          </v:shape>
          <o:OLEObject Type="Embed" ProgID="Equation.DSMT4" ShapeID="_x0000_i1142" DrawAspect="Content" ObjectID="_1362386999" r:id="rId247"/>
        </w:object>
      </w:r>
      <w:r w:rsidR="006D35C9">
        <w:t>.</w:t>
      </w:r>
      <w:r>
        <w:tab/>
      </w:r>
      <w:r>
        <w:fldChar w:fldCharType="begin"/>
      </w:r>
      <w:r>
        <w:instrText xml:space="preserve"> MACROBUTTON MTPlaceRef \* MERGEFORMAT </w:instrText>
      </w:r>
      <w:r w:rsidR="00F119D4">
        <w:fldChar w:fldCharType="begin"/>
      </w:r>
      <w:r w:rsidR="00F119D4">
        <w:instrText xml:space="preserve"> SEQ MTEqn \h \* MERGEFORMAT </w:instrText>
      </w:r>
      <w:del w:id="104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w:instrText>
      </w:r>
      <w:r w:rsidR="00F119D4">
        <w:instrText xml:space="preserve">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61</w:instrText>
      </w:r>
      <w:r w:rsidR="00F119D4">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048" w:name="_Toc288641427"/>
      <w:r>
        <w:t>Isotropic Hyperelasticity</w:t>
      </w:r>
      <w:bookmarkEnd w:id="1048"/>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pt;height:13pt" o:ole="">
            <v:imagedata r:id="rId248" o:title=""/>
          </v:shape>
          <o:OLEObject Type="Embed" ProgID="Equation.DSMT4" ShapeID="_x0000_i1143" DrawAspect="Content" ObjectID="_1362387000"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pt;height:22pt" o:ole="">
            <v:imagedata r:id="rId250" o:title=""/>
          </v:shape>
          <o:OLEObject Type="Embed" ProgID="Equation.DSMT4" ShapeID="_x0000_i1144" DrawAspect="Content" ObjectID="_1362387001" r:id="rId25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4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62</w:instrText>
      </w:r>
      <w:r w:rsidR="00F119D4">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pt;height:31pt" o:ole="">
            <v:imagedata r:id="rId252" o:title=""/>
          </v:shape>
          <o:OLEObject Type="Embed" ProgID="Equation.DSMT4" ShapeID="_x0000_i1145" DrawAspect="Content" ObjectID="_1362387002" r:id="rId253"/>
        </w:object>
      </w:r>
      <w:r w:rsidR="00913D51">
        <w:t>.</w:t>
      </w:r>
      <w:r>
        <w:tab/>
      </w:r>
      <w:r>
        <w:fldChar w:fldCharType="begin"/>
      </w:r>
      <w:r>
        <w:instrText xml:space="preserve"> MACROBUTTON MTPlaceRef \* MERGEFORMAT </w:instrText>
      </w:r>
      <w:r w:rsidR="00F119D4">
        <w:fldChar w:fldCharType="begin"/>
      </w:r>
      <w:r w:rsidR="00F119D4">
        <w:instrText xml:space="preserve"> SEQ MTEqn \h \* MERGEFORMAT </w:instrText>
      </w:r>
      <w:del w:id="10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63</w:instrText>
      </w:r>
      <w:r w:rsidR="00F119D4">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pt;height:34pt" o:ole="">
            <v:imagedata r:id="rId254" o:title=""/>
          </v:shape>
          <o:OLEObject Type="Embed" ProgID="Equation.DSMT4" ShapeID="_x0000_i1146" DrawAspect="Content" ObjectID="_1362387003" r:id="rId25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51" w:author="Gerard" w:date="2015-03-22T11:01:00Z">
        <w:r w:rsidR="00F119D4" w:rsidDel="00F119D4">
          <w:fldChar w:fldCharType="separate"/>
        </w:r>
      </w:del>
      <w:r w:rsidR="00F119D4">
        <w:fldChar w:fldCharType="end"/>
      </w:r>
      <w:bookmarkStart w:id="1052" w:name="ZEqnNum929272"/>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64</w:instrText>
      </w:r>
      <w:r w:rsidR="00F119D4">
        <w:rPr>
          <w:noProof/>
        </w:rPr>
        <w:fldChar w:fldCharType="end"/>
      </w:r>
      <w:r>
        <w:instrText>)</w:instrText>
      </w:r>
      <w:bookmarkEnd w:id="1052"/>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pt;height:31pt" o:ole="">
            <v:imagedata r:id="rId256" o:title=""/>
          </v:shape>
          <o:OLEObject Type="Embed" ProgID="Equation.DSMT4" ShapeID="_x0000_i1147" DrawAspect="Content" ObjectID="_1362387004" r:id="rId257"/>
        </w:object>
      </w:r>
      <w:r w:rsidR="00201B2F">
        <w:t>.</w:t>
      </w:r>
      <w:r>
        <w:tab/>
      </w:r>
      <w:r>
        <w:fldChar w:fldCharType="begin"/>
      </w:r>
      <w:r>
        <w:instrText xml:space="preserve"> MACROBUTTON MTPlaceRef \* MERGEFORMAT </w:instrText>
      </w:r>
      <w:r w:rsidR="00F119D4">
        <w:fldChar w:fldCharType="begin"/>
      </w:r>
      <w:r w:rsidR="00F119D4">
        <w:instrText xml:space="preserve"> SEQ MTEqn \h \* MERGEFORMAT </w:instrText>
      </w:r>
      <w:del w:id="1053" w:author="Gerard" w:date="2015-03-22T11:01:00Z">
        <w:r w:rsidR="00F119D4" w:rsidDel="00F119D4">
          <w:fldChar w:fldCharType="separate"/>
        </w:r>
      </w:del>
      <w:r w:rsidR="00F119D4">
        <w:fldChar w:fldCharType="end"/>
      </w:r>
      <w:bookmarkStart w:id="1054" w:name="ZEqnNum94893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65</w:instrText>
      </w:r>
      <w:r w:rsidR="00F119D4">
        <w:rPr>
          <w:noProof/>
        </w:rPr>
        <w:fldChar w:fldCharType="end"/>
      </w:r>
      <w:r>
        <w:instrText>)</w:instrText>
      </w:r>
      <w:bookmarkEnd w:id="1054"/>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F119D4">
        <w:fldChar w:fldCharType="begin"/>
      </w:r>
      <w:r w:rsidR="00F119D4">
        <w:instrText xml:space="preserve"> REF ZEqnNum948931 \! \* MERGEFORMAT </w:instrText>
      </w:r>
      <w:r w:rsidR="00F119D4">
        <w:fldChar w:fldCharType="separate"/>
      </w:r>
      <w:r w:rsidR="00F119D4">
        <w:instrText>(2.65)</w:instrText>
      </w:r>
      <w:r w:rsidR="00F119D4">
        <w:fldChar w:fldCharType="end"/>
      </w:r>
      <w:r>
        <w:fldChar w:fldCharType="end"/>
      </w:r>
      <w:r>
        <w:t xml:space="preserve"> into equation </w:t>
      </w:r>
      <w:r>
        <w:fldChar w:fldCharType="begin"/>
      </w:r>
      <w:r>
        <w:instrText xml:space="preserve"> GOTOBUTTON ZEqnNum929272  \* MERGEFORMAT </w:instrText>
      </w:r>
      <w:r w:rsidR="00F119D4">
        <w:fldChar w:fldCharType="begin"/>
      </w:r>
      <w:r w:rsidR="00F119D4">
        <w:instrText xml:space="preserve"> REF ZEqnNum929272 \! \* MERGEFORMAT </w:instrText>
      </w:r>
      <w:r w:rsidR="00F119D4">
        <w:fldChar w:fldCharType="separate"/>
      </w:r>
      <w:r w:rsidR="00F119D4">
        <w:instrText>(2.64)</w:instrText>
      </w:r>
      <w:r w:rsidR="00F119D4">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pt;height:22pt" o:ole="">
            <v:imagedata r:id="rId258" o:title=""/>
          </v:shape>
          <o:OLEObject Type="Embed" ProgID="Equation.DSMT4" ShapeID="_x0000_i1148" DrawAspect="Content" ObjectID="_1362387005" r:id="rId25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5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66</w:instrText>
      </w:r>
      <w:r w:rsidR="00F119D4">
        <w:rPr>
          <w:noProof/>
        </w:rPr>
        <w:fldChar w:fldCharType="end"/>
      </w:r>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pt;height:19pt" o:ole="">
            <v:imagedata r:id="rId260" o:title=""/>
          </v:shape>
          <o:OLEObject Type="Embed" ProgID="Equation.DSMT4" ShapeID="_x0000_i1149" DrawAspect="Content" ObjectID="_1362387006" r:id="rId261"/>
        </w:object>
      </w:r>
      <w:r>
        <w:t xml:space="preserve">, </w:t>
      </w:r>
      <w:r w:rsidR="00905817" w:rsidRPr="00905817">
        <w:rPr>
          <w:position w:val="-12"/>
        </w:rPr>
        <w:object w:dxaOrig="1380" w:dyaOrig="360" w14:anchorId="72040392">
          <v:shape id="_x0000_i1150" type="#_x0000_t75" style="width:69pt;height:19pt" o:ole="">
            <v:imagedata r:id="rId262" o:title=""/>
          </v:shape>
          <o:OLEObject Type="Embed" ProgID="Equation.DSMT4" ShapeID="_x0000_i1150" DrawAspect="Content" ObjectID="_1362387007" r:id="rId263"/>
        </w:object>
      </w:r>
      <w:r>
        <w:t xml:space="preserve">, and </w:t>
      </w:r>
      <w:r w:rsidR="00905817" w:rsidRPr="00905817">
        <w:rPr>
          <w:position w:val="-12"/>
        </w:rPr>
        <w:object w:dxaOrig="1359" w:dyaOrig="360" w14:anchorId="43927B08">
          <v:shape id="_x0000_i1151" type="#_x0000_t75" style="width:68pt;height:19pt" o:ole="">
            <v:imagedata r:id="rId264" o:title=""/>
          </v:shape>
          <o:OLEObject Type="Embed" ProgID="Equation.DSMT4" ShapeID="_x0000_i1151" DrawAspect="Content" ObjectID="_1362387008"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F119D4">
        <w:fldChar w:fldCharType="begin"/>
      </w:r>
      <w:r w:rsidR="00F119D4">
        <w:instrText xml:space="preserve"> REF ZEqnNum356111 \! \* MERGEFORMAT </w:instrText>
      </w:r>
      <w:r w:rsidR="00F119D4">
        <w:fldChar w:fldCharType="separate"/>
      </w:r>
      <w:r w:rsidR="00F119D4">
        <w:instrText>(2.52)</w:instrText>
      </w:r>
      <w:r w:rsidR="00F119D4">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9pt;height:22pt" o:ole="">
            <v:imagedata r:id="rId266" o:title=""/>
          </v:shape>
          <o:OLEObject Type="Embed" ProgID="Equation.DSMT4" ShapeID="_x0000_i1152" DrawAspect="Content" ObjectID="_1362387009" r:id="rId26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5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67</w:instrText>
      </w:r>
      <w:r w:rsidR="00F119D4">
        <w:rPr>
          <w:noProof/>
        </w:rPr>
        <w:fldChar w:fldCharType="end"/>
      </w:r>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68" o:title=""/>
          </v:shape>
          <o:OLEObject Type="Embed" ProgID="Equation.DSMT4" ShapeID="_x0000_i1153" DrawAspect="Content" ObjectID="_1362387010" r:id="rId269"/>
        </w:object>
      </w:r>
      <w:r>
        <w:t xml:space="preserve">, </w:t>
      </w:r>
      <w:r w:rsidR="00905817" w:rsidRPr="00905817">
        <w:rPr>
          <w:position w:val="-12"/>
        </w:rPr>
        <w:object w:dxaOrig="360" w:dyaOrig="360" w14:anchorId="5719A982">
          <v:shape id="_x0000_i1154" type="#_x0000_t75" style="width:19pt;height:19pt" o:ole="">
            <v:imagedata r:id="rId270" o:title=""/>
          </v:shape>
          <o:OLEObject Type="Embed" ProgID="Equation.DSMT4" ShapeID="_x0000_i1154" DrawAspect="Content" ObjectID="_1362387011" r:id="rId271"/>
        </w:object>
      </w:r>
      <w:r>
        <w:t xml:space="preserve">, and </w:t>
      </w:r>
      <w:r w:rsidR="00905817" w:rsidRPr="00905817">
        <w:rPr>
          <w:position w:val="-12"/>
        </w:rPr>
        <w:object w:dxaOrig="340" w:dyaOrig="360" w14:anchorId="557E5D67">
          <v:shape id="_x0000_i1155" type="#_x0000_t75" style="width:17pt;height:19pt" o:ole="">
            <v:imagedata r:id="rId272" o:title=""/>
          </v:shape>
          <o:OLEObject Type="Embed" ProgID="Equation.DSMT4" ShapeID="_x0000_i1155" DrawAspect="Content" ObjectID="_1362387012"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4" o:title=""/>
          </v:shape>
          <o:OLEObject Type="Embed" ProgID="Equation.DSMT4" ShapeID="_x0000_i1156" DrawAspect="Content" ObjectID="_1362387013" r:id="rId275"/>
        </w:object>
      </w:r>
      <w:r>
        <w:t xml:space="preserve">, </w:t>
      </w:r>
      <w:r w:rsidR="00905817" w:rsidRPr="00905817">
        <w:rPr>
          <w:position w:val="-12"/>
        </w:rPr>
        <w:object w:dxaOrig="360" w:dyaOrig="360" w14:anchorId="0B128BD1">
          <v:shape id="_x0000_i1157" type="#_x0000_t75" style="width:19pt;height:19pt" o:ole="">
            <v:imagedata r:id="rId276" o:title=""/>
          </v:shape>
          <o:OLEObject Type="Embed" ProgID="Equation.DSMT4" ShapeID="_x0000_i1157" DrawAspect="Content" ObjectID="_1362387014" r:id="rId277"/>
        </w:object>
      </w:r>
      <w:r>
        <w:t xml:space="preserve"> and </w:t>
      </w:r>
      <w:r w:rsidR="00905817" w:rsidRPr="00905817">
        <w:rPr>
          <w:position w:val="-12"/>
        </w:rPr>
        <w:object w:dxaOrig="340" w:dyaOrig="360" w14:anchorId="4E9528F4">
          <v:shape id="_x0000_i1158" type="#_x0000_t75" style="width:17pt;height:19pt" o:ole="">
            <v:imagedata r:id="rId278" o:title=""/>
          </v:shape>
          <o:OLEObject Type="Embed" ProgID="Equation.DSMT4" ShapeID="_x0000_i1158" DrawAspect="Content" ObjectID="_1362387015"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057" w:name="_Toc288641428"/>
      <w:r>
        <w:t>Isotropic Elasticity in Principal Directions</w:t>
      </w:r>
      <w:bookmarkEnd w:id="1057"/>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pt;height:14pt" o:ole="">
            <v:imagedata r:id="rId280" o:title=""/>
          </v:shape>
          <o:OLEObject Type="Embed" ProgID="Equation.DSMT4" ShapeID="_x0000_i1159" DrawAspect="Content" ObjectID="_1362387016" r:id="rId281"/>
        </w:object>
      </w:r>
      <w:r w:rsidRPr="00C1257B">
        <w:t xml:space="preserve"> be denoted by </w:t>
      </w:r>
      <w:r w:rsidR="00905817" w:rsidRPr="00905817">
        <w:rPr>
          <w:position w:val="-12"/>
        </w:rPr>
        <w:object w:dxaOrig="300" w:dyaOrig="380" w14:anchorId="47B7D818">
          <v:shape id="_x0000_i1160" type="#_x0000_t75" style="width:15pt;height:19pt" o:ole="">
            <v:imagedata r:id="rId282" o:title=""/>
          </v:shape>
          <o:OLEObject Type="Embed" ProgID="Equation.DSMT4" ShapeID="_x0000_i1160" DrawAspect="Content" ObjectID="_1362387017" r:id="rId283"/>
        </w:object>
      </w:r>
      <w:r w:rsidRPr="00C1257B">
        <w:t xml:space="preserve"> (</w:t>
      </w:r>
      <w:r w:rsidR="00905817" w:rsidRPr="00905817">
        <w:rPr>
          <w:position w:val="-10"/>
        </w:rPr>
        <w:object w:dxaOrig="859" w:dyaOrig="320" w14:anchorId="1E6DE32F">
          <v:shape id="_x0000_i1161" type="#_x0000_t75" style="width:43pt;height:16pt" o:ole="">
            <v:imagedata r:id="rId284" o:title=""/>
          </v:shape>
          <o:OLEObject Type="Embed" ProgID="Equation.DSMT4" ShapeID="_x0000_i1161" DrawAspect="Content" ObjectID="_1362387018"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pt;height:22pt" o:ole="">
            <v:imagedata r:id="rId286" o:title=""/>
          </v:shape>
          <o:OLEObject Type="Embed" ProgID="Equation.DSMT4" ShapeID="_x0000_i1162" DrawAspect="Content" ObjectID="_1362387019"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7pt;height:33pt" o:ole="">
            <v:imagedata r:id="rId288" o:title=""/>
          </v:shape>
          <o:OLEObject Type="Embed" ProgID="Equation.DSMT4" ShapeID="_x0000_i1163" DrawAspect="Content" ObjectID="_1362387020" r:id="rId289"/>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58"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68</w:instrText>
      </w:r>
      <w:r w:rsidR="00F119D4">
        <w:rPr>
          <w:noProof/>
        </w:rPr>
        <w:fldChar w:fldCharType="end"/>
      </w:r>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5pt;height:19pt" o:ole="">
            <v:imagedata r:id="rId290" o:title=""/>
          </v:shape>
          <o:OLEObject Type="Embed" ProgID="Equation.DSMT4" ShapeID="_x0000_i1164" DrawAspect="Content" ObjectID="_1362387021" r:id="rId291"/>
        </w:object>
      </w:r>
      <w:r w:rsidRPr="00C1257B">
        <w:t xml:space="preserve"> are the eigenvectors of </w:t>
      </w:r>
      <w:r w:rsidR="00905817" w:rsidRPr="00905817">
        <w:rPr>
          <w:position w:val="-6"/>
        </w:rPr>
        <w:object w:dxaOrig="240" w:dyaOrig="279" w14:anchorId="601F9167">
          <v:shape id="_x0000_i1165" type="#_x0000_t75" style="width:12pt;height:14pt" o:ole="">
            <v:imagedata r:id="rId292" o:title=""/>
          </v:shape>
          <o:OLEObject Type="Embed" ProgID="Equation.DSMT4" ShapeID="_x0000_i1165" DrawAspect="Content" ObjectID="_1362387022"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8pt;height:34pt" o:ole="">
            <v:imagedata r:id="rId294" o:title=""/>
          </v:shape>
          <o:OLEObject Type="Embed" ProgID="Equation.DSMT4" ShapeID="_x0000_i1166" DrawAspect="Content" ObjectID="_1362387023" r:id="rId295"/>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59"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w:instrText>
      </w:r>
      <w:r w:rsidR="00F119D4">
        <w:instrText xml:space="preserve">n \c \* Arabic \* MERGEFORMAT </w:instrText>
      </w:r>
      <w:r w:rsidR="00F119D4">
        <w:fldChar w:fldCharType="separate"/>
      </w:r>
      <w:r w:rsidR="00F119D4">
        <w:rPr>
          <w:noProof/>
        </w:rPr>
        <w:instrText>69</w:instrText>
      </w:r>
      <w:r w:rsidR="00F119D4">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3pt;height:34pt" o:ole="">
            <v:imagedata r:id="rId296" o:title=""/>
          </v:shape>
          <o:OLEObject Type="Embed" ProgID="Equation.DSMT4" ShapeID="_x0000_i1167" DrawAspect="Content" ObjectID="_1362387024" r:id="rId297"/>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60"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70</w:instrText>
      </w:r>
      <w:r w:rsidR="00F119D4">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9pt;height:35pt" o:ole="">
            <v:imagedata r:id="rId298" o:title=""/>
          </v:shape>
          <o:OLEObject Type="Embed" ProgID="Equation.DSMT4" ShapeID="_x0000_i1168" DrawAspect="Content" ObjectID="_1362387025" r:id="rId299"/>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61"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71</w:instrText>
      </w:r>
      <w:r w:rsidR="00F119D4">
        <w:rPr>
          <w:noProof/>
        </w:rPr>
        <w:fldChar w:fldCharType="end"/>
      </w:r>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8pt;height:16pt" o:ole="">
            <v:imagedata r:id="rId300" o:title=""/>
          </v:shape>
          <o:OLEObject Type="Embed" ProgID="Equation.DSMT4" ShapeID="_x0000_i1169" DrawAspect="Content" ObjectID="_1362387026" r:id="rId301"/>
        </w:object>
      </w:r>
      <w:r w:rsidRPr="00C1257B">
        <w:t xml:space="preserve"> form a permutation over </w:t>
      </w:r>
      <w:r w:rsidR="00905817" w:rsidRPr="00905817">
        <w:rPr>
          <w:position w:val="-10"/>
        </w:rPr>
        <w:object w:dxaOrig="540" w:dyaOrig="320" w14:anchorId="110E6D11">
          <v:shape id="_x0000_i1170" type="#_x0000_t75" style="width:27pt;height:16pt" o:ole="">
            <v:imagedata r:id="rId302" o:title=""/>
          </v:shape>
          <o:OLEObject Type="Embed" ProgID="Equation.DSMT4" ShapeID="_x0000_i1170" DrawAspect="Content" ObjectID="_1362387027"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7pt;height:112pt" o:ole="">
            <v:imagedata r:id="rId304" o:title=""/>
          </v:shape>
          <o:OLEObject Type="Embed" ProgID="Equation.DSMT4" ShapeID="_x0000_i1171" DrawAspect="Content" ObjectID="_1362387028" r:id="rId305"/>
        </w:objec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62" w:author="Gerard" w:date="2015-03-22T11:01:00Z">
        <w:r w:rsidR="00F119D4" w:rsidDel="00F119D4">
          <w:fldChar w:fldCharType="separate"/>
        </w:r>
      </w:del>
      <w:r w:rsidR="00F119D4">
        <w:fldChar w:fldCharType="end"/>
      </w:r>
      <w:bookmarkStart w:id="1063" w:name="ZEqnNum326891"/>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72</w:instrText>
      </w:r>
      <w:r w:rsidR="00F119D4">
        <w:rPr>
          <w:noProof/>
        </w:rPr>
        <w:fldChar w:fldCharType="end"/>
      </w:r>
      <w:r w:rsidRPr="00C1257B">
        <w:instrText>)</w:instrText>
      </w:r>
      <w:bookmarkEnd w:id="1063"/>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pt;height:40pt" o:ole="">
            <v:imagedata r:id="rId306" o:title=""/>
          </v:shape>
          <o:OLEObject Type="Embed" ProgID="Equation.DSMT4" ShapeID="_x0000_i1172" DrawAspect="Content" ObjectID="_1362387029" r:id="rId307"/>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64"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73</w:instrText>
      </w:r>
      <w:r w:rsidR="00F119D4">
        <w:rPr>
          <w:noProof/>
        </w:rPr>
        <w:fldChar w:fldCharType="end"/>
      </w:r>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F119D4">
        <w:fldChar w:fldCharType="begin"/>
      </w:r>
      <w:r w:rsidR="00F119D4">
        <w:instrText xml:space="preserve"> REF ZEqnNum326891 \! \* MERGEFORMAT </w:instrText>
      </w:r>
      <w:r w:rsidR="00F119D4">
        <w:fldChar w:fldCharType="separate"/>
      </w:r>
      <w:ins w:id="1065" w:author="Gerard" w:date="2015-03-22T11:01:00Z">
        <w:r w:rsidR="00F119D4" w:rsidRPr="00C1257B">
          <w:instrText>(</w:instrText>
        </w:r>
        <w:r w:rsidR="00F119D4">
          <w:instrText>2</w:instrText>
        </w:r>
        <w:r w:rsidR="00F119D4" w:rsidRPr="00C1257B">
          <w:instrText>.</w:instrText>
        </w:r>
        <w:r w:rsidR="00F119D4">
          <w:instrText>72</w:instrText>
        </w:r>
        <w:r w:rsidR="00F119D4" w:rsidRPr="00C1257B">
          <w:instrText>)</w:instrText>
        </w:r>
      </w:ins>
      <w:ins w:id="1066" w:author="Kingsley" w:date="2014-05-24T14:28:00Z">
        <w:del w:id="1067"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1068"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r w:rsidR="00F119D4">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pt;height:34pt" o:ole="">
            <v:imagedata r:id="rId308" o:title=""/>
          </v:shape>
          <o:OLEObject Type="Embed" ProgID="Equation.DSMT4" ShapeID="_x0000_i1173" DrawAspect="Content" ObjectID="_1362387030" r:id="rId309"/>
        </w:object>
      </w:r>
      <w:r w:rsidR="004B190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69" w:author="Gerard" w:date="2015-03-22T11:01:00Z">
        <w:r w:rsidR="00F119D4" w:rsidDel="00F119D4">
          <w:fldChar w:fldCharType="separate"/>
        </w:r>
      </w:del>
      <w:r w:rsidR="00F119D4">
        <w:fldChar w:fldCharType="end"/>
      </w:r>
      <w:bookmarkStart w:id="1070" w:name="ZEqnNum891122"/>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74</w:instrText>
      </w:r>
      <w:r w:rsidR="00F119D4">
        <w:rPr>
          <w:noProof/>
        </w:rPr>
        <w:fldChar w:fldCharType="end"/>
      </w:r>
      <w:r w:rsidRPr="00C1257B">
        <w:instrText>)</w:instrText>
      </w:r>
      <w:bookmarkEnd w:id="1070"/>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pt;height:19pt" o:ole="">
            <v:imagedata r:id="rId310" o:title=""/>
          </v:shape>
          <o:OLEObject Type="Embed" ProgID="Equation.DSMT4" ShapeID="_x0000_i1174" DrawAspect="Content" ObjectID="_1362387031" r:id="rId311"/>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71"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75</w:instrText>
      </w:r>
      <w:r w:rsidR="00F119D4">
        <w:rPr>
          <w:noProof/>
        </w:rPr>
        <w:fldChar w:fldCharType="end"/>
      </w:r>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pt;height:20pt" o:ole="">
            <v:imagedata r:id="rId312" o:title=""/>
          </v:shape>
          <o:OLEObject Type="Embed" ProgID="Equation.DSMT4" ShapeID="_x0000_i1175" DrawAspect="Content" ObjectID="_1362387032" r:id="rId313"/>
        </w:object>
      </w:r>
      <w:r w:rsidRPr="00C1257B">
        <w:t xml:space="preserve"> are the eigenvectors of </w:t>
      </w:r>
      <w:r w:rsidR="00905817" w:rsidRPr="00905817">
        <w:rPr>
          <w:position w:val="-6"/>
        </w:rPr>
        <w:object w:dxaOrig="200" w:dyaOrig="279" w14:anchorId="56989ACE">
          <v:shape id="_x0000_i1176" type="#_x0000_t75" style="width:10pt;height:14pt" o:ole="">
            <v:imagedata r:id="rId314" o:title=""/>
          </v:shape>
          <o:OLEObject Type="Embed" ProgID="Equation.DSMT4" ShapeID="_x0000_i1176" DrawAspect="Content" ObjectID="_1362387033"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pt;height:34pt" o:ole="">
            <v:imagedata r:id="rId316" o:title=""/>
          </v:shape>
          <o:OLEObject Type="Embed" ProgID="Equation.DSMT4" ShapeID="_x0000_i1177" DrawAspect="Content" ObjectID="_1362387034" r:id="rId317"/>
        </w:object>
      </w:r>
      <w:r w:rsidR="004D1047">
        <w:t>.</w: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72"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76</w:instrText>
      </w:r>
      <w:r w:rsidR="00F119D4">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pt;height:116pt" o:ole="">
            <v:imagedata r:id="rId318" o:title=""/>
          </v:shape>
          <o:OLEObject Type="Embed" ProgID="Equation.DSMT4" ShapeID="_x0000_i1178" DrawAspect="Content" ObjectID="_1362387035" r:id="rId319"/>
        </w:object>
      </w:r>
      <w:r w:rsidRPr="00C1257B">
        <w:tab/>
      </w:r>
      <w:r w:rsidRPr="00C1257B">
        <w:fldChar w:fldCharType="begin"/>
      </w:r>
      <w:r w:rsidRPr="00C1257B">
        <w:instrText xml:space="preserve"> MACROBUTTON MTPlaceRef \* MERGEFORMAT </w:instrText>
      </w:r>
      <w:r w:rsidR="00F119D4">
        <w:fldChar w:fldCharType="begin"/>
      </w:r>
      <w:r w:rsidR="00F119D4">
        <w:instrText xml:space="preserve"> SEQ MTEqn \h \* MERGEFORMAT </w:instrText>
      </w:r>
      <w:del w:id="1073" w:author="Gerard" w:date="2015-03-22T11:01:00Z">
        <w:r w:rsidR="00F119D4" w:rsidDel="00F119D4">
          <w:fldChar w:fldCharType="separate"/>
        </w:r>
      </w:del>
      <w:r w:rsidR="00F119D4">
        <w:fldChar w:fldCharType="end"/>
      </w:r>
      <w:r w:rsidRPr="00C1257B">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Pr="00C1257B">
        <w:instrText>.</w:instrText>
      </w:r>
      <w:r w:rsidR="00F119D4">
        <w:fldChar w:fldCharType="begin"/>
      </w:r>
      <w:r w:rsidR="00F119D4">
        <w:instrText xml:space="preserve"> SEQ MTEqn \c \* Arabic \* MERGEFORMAT </w:instrText>
      </w:r>
      <w:r w:rsidR="00F119D4">
        <w:fldChar w:fldCharType="separate"/>
      </w:r>
      <w:r w:rsidR="00F119D4">
        <w:rPr>
          <w:noProof/>
        </w:rPr>
        <w:instrText>77</w:instrText>
      </w:r>
      <w:r w:rsidR="00F119D4">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074" w:name="_Ref176706100"/>
      <w:bookmarkStart w:id="1075" w:name="_Toc288641429"/>
      <w:r>
        <w:t>Nearly-Incompressible Hyperelasticity</w:t>
      </w:r>
      <w:bookmarkEnd w:id="1074"/>
      <w:bookmarkEnd w:id="1075"/>
    </w:p>
    <w:p w14:paraId="7200CCD7" w14:textId="413CA543"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pt;height:14pt" o:ole="">
            <v:imagedata r:id="rId320" o:title=""/>
          </v:shape>
          <o:OLEObject Type="Embed" ProgID="Equation.DSMT4" ShapeID="_x0000_i1179" DrawAspect="Content" ObjectID="_1362387036"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7pt;height:33pt" o:ole="">
            <v:imagedata r:id="rId322" o:title=""/>
          </v:shape>
          <o:OLEObject Type="Embed" ProgID="Equation.DSMT4" ShapeID="_x0000_i1180" DrawAspect="Content" ObjectID="_1362387037" r:id="rId32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76" w:author="Gerard" w:date="2015-03-22T11:01:00Z">
        <w:r w:rsidR="00F119D4" w:rsidDel="00F119D4">
          <w:fldChar w:fldCharType="separate"/>
        </w:r>
      </w:del>
      <w:r w:rsidR="00F119D4">
        <w:fldChar w:fldCharType="end"/>
      </w:r>
      <w:bookmarkStart w:id="1077" w:name="ZEqnNum517312"/>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78</w:instrText>
      </w:r>
      <w:r w:rsidR="00F119D4">
        <w:rPr>
          <w:noProof/>
        </w:rPr>
        <w:fldChar w:fldCharType="end"/>
      </w:r>
      <w:r>
        <w:instrText>)</w:instrText>
      </w:r>
      <w:bookmarkEnd w:id="1077"/>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pt" o:ole="">
            <v:imagedata r:id="rId324" o:title=""/>
          </v:shape>
          <o:OLEObject Type="Embed" ProgID="Equation.DSMT4" ShapeID="_x0000_i1181" DrawAspect="Content" ObjectID="_1362387038"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F119D4">
        <w:fldChar w:fldCharType="begin"/>
      </w:r>
      <w:r w:rsidR="00F119D4">
        <w:instrText xml:space="preserve"> REF ZEqnNum517312 \! \* MERGEFORMAT </w:instrText>
      </w:r>
      <w:r w:rsidR="00F119D4">
        <w:fldChar w:fldCharType="separate"/>
      </w:r>
      <w:r w:rsidR="00F119D4">
        <w:instrText>(2.78)</w:instrText>
      </w:r>
      <w:r w:rsidR="00F119D4">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pt;height:14pt" o:ole="">
            <v:imagedata r:id="rId326" o:title=""/>
          </v:shape>
          <o:OLEObject Type="Embed" ProgID="Equation.DSMT4" ShapeID="_x0000_i1182" DrawAspect="Content" ObjectID="_1362387039"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pt;height:20pt" o:ole="">
            <v:imagedata r:id="rId328" o:title=""/>
          </v:shape>
          <o:OLEObject Type="Embed" ProgID="Equation.DSMT4" ShapeID="_x0000_i1183" DrawAspect="Content" ObjectID="_1362387040" r:id="rId329"/>
        </w:object>
      </w:r>
      <w:r>
        <w:t xml:space="preserve"> to the distortional component </w:t>
      </w:r>
      <w:r w:rsidR="00905817" w:rsidRPr="00905817">
        <w:rPr>
          <w:position w:val="-14"/>
        </w:rPr>
        <w:object w:dxaOrig="660" w:dyaOrig="400" w14:anchorId="66C790A1">
          <v:shape id="_x0000_i1184" type="#_x0000_t75" style="width:33pt;height:20pt" o:ole="">
            <v:imagedata r:id="rId330" o:title=""/>
          </v:shape>
          <o:OLEObject Type="Embed" ProgID="Equation.DSMT4" ShapeID="_x0000_i1184" DrawAspect="Content" ObjectID="_1362387041"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pt;height:20pt" o:ole="">
            <v:imagedata r:id="rId332" o:title=""/>
          </v:shape>
          <o:OLEObject Type="Embed" ProgID="Equation.DSMT4" ShapeID="_x0000_i1185" DrawAspect="Content" ObjectID="_1362387042" r:id="rId33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78" w:author="Gerard" w:date="2015-03-22T11:01:00Z">
        <w:r w:rsidR="00F119D4" w:rsidDel="00F119D4">
          <w:fldChar w:fldCharType="separate"/>
        </w:r>
      </w:del>
      <w:r w:rsidR="00F119D4">
        <w:fldChar w:fldCharType="end"/>
      </w:r>
      <w:bookmarkStart w:id="1079" w:name="ZEqnNum998550"/>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79</w:instrText>
      </w:r>
      <w:r w:rsidR="00F119D4">
        <w:rPr>
          <w:noProof/>
        </w:rPr>
        <w:fldChar w:fldCharType="end"/>
      </w:r>
      <w:r>
        <w:instrText>)</w:instrText>
      </w:r>
      <w:bookmarkEnd w:id="1079"/>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F119D4">
        <w:fldChar w:fldCharType="begin"/>
      </w:r>
      <w:r w:rsidR="00F119D4">
        <w:instrText xml:space="preserve"> REF ZEqnNum998550 \! \* MERGEFORMAT </w:instrText>
      </w:r>
      <w:r w:rsidR="00F119D4">
        <w:fldChar w:fldCharType="separate"/>
      </w:r>
      <w:r w:rsidR="00F119D4">
        <w:instrText>(2.79)</w:instrText>
      </w:r>
      <w:r w:rsidR="00F119D4">
        <w:fldChar w:fldCharType="end"/>
      </w:r>
      <w:r>
        <w:fldChar w:fldCharType="end"/>
      </w:r>
      <w:r>
        <w:t xml:space="preserve"> is obtained in the standard manner with the help of equation </w:t>
      </w:r>
      <w:r>
        <w:fldChar w:fldCharType="begin"/>
      </w:r>
      <w:r>
        <w:instrText xml:space="preserve"> GOTOBUTTON ZEqnNum929272  \* MERGEFORMAT </w:instrText>
      </w:r>
      <w:r w:rsidR="00F119D4">
        <w:fldChar w:fldCharType="begin"/>
      </w:r>
      <w:r w:rsidR="00F119D4">
        <w:instrText xml:space="preserve"> REF ZEqnNum929272 \! \* MERGEFORMAT </w:instrText>
      </w:r>
      <w:r w:rsidR="00F119D4">
        <w:fldChar w:fldCharType="separate"/>
      </w:r>
      <w:r w:rsidR="00F119D4">
        <w:instrText>(2.64)</w:instrText>
      </w:r>
      <w:r w:rsidR="00F119D4">
        <w:fldChar w:fldCharType="end"/>
      </w:r>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2pt;height:99pt" o:ole="">
            <v:imagedata r:id="rId334" o:title=""/>
          </v:shape>
          <o:OLEObject Type="Embed" ProgID="Equation.DSMT4" ShapeID="_x0000_i1186" DrawAspect="Content" ObjectID="_1362387043" r:id="rId335"/>
        </w:object>
      </w:r>
      <w:r>
        <w:tab/>
      </w:r>
      <w:r>
        <w:fldChar w:fldCharType="begin"/>
      </w:r>
      <w:r>
        <w:instrText xml:space="preserve"> MACROBUTTON MTPlaceRef \* MERGEFORMAT </w:instrText>
      </w:r>
      <w:r w:rsidR="00F119D4">
        <w:fldChar w:fldCharType="begin"/>
      </w:r>
      <w:r w:rsidR="00F119D4">
        <w:instrText xml:space="preserve"> SEQ MTEqn \h \* MERGEFORMAT </w:instrText>
      </w:r>
      <w:del w:id="1080" w:author="Gerard" w:date="2015-03-22T11:01:00Z">
        <w:r w:rsidR="00F119D4" w:rsidDel="00F119D4">
          <w:fldChar w:fldCharType="separate"/>
        </w:r>
      </w:del>
      <w:r w:rsidR="00F119D4">
        <w:fldChar w:fldCharType="end"/>
      </w:r>
      <w:bookmarkStart w:id="1081" w:name="ZEqnNum91818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80</w:instrText>
      </w:r>
      <w:r w:rsidR="00F119D4">
        <w:rPr>
          <w:noProof/>
        </w:rPr>
        <w:fldChar w:fldCharType="end"/>
      </w:r>
      <w:r>
        <w:instrText>)</w:instrText>
      </w:r>
      <w:bookmarkEnd w:id="1081"/>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pt;height:31pt" o:ole="">
            <v:imagedata r:id="rId336" o:title=""/>
          </v:shape>
          <o:OLEObject Type="Embed" ProgID="Equation.DSMT4" ShapeID="_x0000_i1187" DrawAspect="Content" ObjectID="_1362387044" r:id="rId33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81</w:instrText>
      </w:r>
      <w:r w:rsidR="00F119D4">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3pt;height:31pt" o:ole="">
            <v:imagedata r:id="rId338" o:title=""/>
          </v:shape>
          <o:OLEObject Type="Embed" ProgID="Equation.DSMT4" ShapeID="_x0000_i1188" DrawAspect="Content" ObjectID="_1362387045" r:id="rId33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83" w:author="Gerard" w:date="2015-03-22T11:01:00Z">
        <w:r w:rsidR="00F119D4" w:rsidDel="00F119D4">
          <w:fldChar w:fldCharType="separate"/>
        </w:r>
      </w:del>
      <w:r w:rsidR="00F119D4">
        <w:fldChar w:fldCharType="end"/>
      </w:r>
      <w:bookmarkStart w:id="1084" w:name="ZEqnNum84445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82</w:instrText>
      </w:r>
      <w:r w:rsidR="00F119D4">
        <w:rPr>
          <w:noProof/>
        </w:rPr>
        <w:fldChar w:fldCharType="end"/>
      </w:r>
      <w:r>
        <w:instrText>)</w:instrText>
      </w:r>
      <w:bookmarkEnd w:id="1084"/>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1pt;height:10pt" o:ole="">
            <v:imagedata r:id="rId340" o:title=""/>
          </v:shape>
          <o:OLEObject Type="Embed" ProgID="Equation.DSMT4" ShapeID="_x0000_i1189" DrawAspect="Content" ObjectID="_1362387046"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1pt;height:10pt" o:ole="">
            <v:imagedata r:id="rId342" o:title=""/>
          </v:shape>
          <o:OLEObject Type="Embed" ProgID="Equation.DSMT4" ShapeID="_x0000_i1190" DrawAspect="Content" ObjectID="_1362387047"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F119D4">
        <w:fldChar w:fldCharType="begin"/>
      </w:r>
      <w:r w:rsidR="00F119D4">
        <w:instrText xml:space="preserve"> REF ZEqnNum998550 \! \* MERGEFORMAT </w:instrText>
      </w:r>
      <w:r w:rsidR="00F119D4">
        <w:fldChar w:fldCharType="separate"/>
      </w:r>
      <w:r w:rsidR="00F119D4">
        <w:instrText>(2.79)</w:instrText>
      </w:r>
      <w:r w:rsidR="00F119D4">
        <w:fldChar w:fldCharType="end"/>
      </w:r>
      <w:r>
        <w:fldChar w:fldCharType="end"/>
      </w:r>
      <w:r>
        <w:t xml:space="preserve">. In the case where the dilatational energy is given by </w:t>
      </w:r>
      <w:r>
        <w:fldChar w:fldCharType="begin"/>
      </w:r>
      <w:r>
        <w:instrText xml:space="preserve"> GOTOBUTTON ZEqnNum844451  \* MERGEFORMAT </w:instrText>
      </w:r>
      <w:r w:rsidR="00F119D4">
        <w:fldChar w:fldCharType="begin"/>
      </w:r>
      <w:r w:rsidR="00F119D4">
        <w:instrText xml:space="preserve"> REF ZEqnNum844451 \! \* MERGEFORMAT </w:instrText>
      </w:r>
      <w:r w:rsidR="00F119D4">
        <w:fldChar w:fldCharType="separate"/>
      </w:r>
      <w:r w:rsidR="00F119D4">
        <w:instrText>(2.82)</w:instrText>
      </w:r>
      <w:r w:rsidR="00F119D4">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3pt;height:31pt" o:ole="">
            <v:imagedata r:id="rId344" o:title=""/>
          </v:shape>
          <o:OLEObject Type="Embed" ProgID="Equation.DSMT4" ShapeID="_x0000_i1191" DrawAspect="Content" ObjectID="_1362387048" r:id="rId34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83</w:instrText>
      </w:r>
      <w:r w:rsidR="00F119D4">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F119D4">
        <w:fldChar w:fldCharType="begin"/>
      </w:r>
      <w:r w:rsidR="00F119D4">
        <w:instrText xml:space="preserve"> REF ZEqnNum918189 \* Charformat \! \* MERGEFORMAT </w:instrText>
      </w:r>
      <w:r w:rsidR="00F119D4">
        <w:fldChar w:fldCharType="separate"/>
      </w:r>
      <w:r w:rsidR="00F119D4">
        <w:instrText>(2.80)</w:instrText>
      </w:r>
      <w:r w:rsidR="00F119D4">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5pt;height:19pt" o:ole="">
            <v:imagedata r:id="rId346" o:title=""/>
          </v:shape>
          <o:OLEObject Type="Embed" ProgID="Equation.DSMT4" ShapeID="_x0000_i1192" DrawAspect="Content" ObjectID="_1362387049" r:id="rId347"/>
        </w:object>
      </w:r>
      <w:r w:rsidR="004D1047">
        <w:t>,</w:t>
      </w:r>
      <w:r>
        <w:tab/>
      </w:r>
      <w:r>
        <w:fldChar w:fldCharType="begin"/>
      </w:r>
      <w:r>
        <w:instrText xml:space="preserve"> MACROBUTTON MTPlaceRef \* MERGEFORMAT </w:instrText>
      </w:r>
      <w:r w:rsidR="00F119D4">
        <w:fldChar w:fldCharType="begin"/>
      </w:r>
      <w:r w:rsidR="00F119D4">
        <w:instrText xml:space="preserve"> SEQ MTEqn \h \* MERGEFORMAT </w:instrText>
      </w:r>
      <w:del w:id="10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84</w:instrText>
      </w:r>
      <w:r w:rsidR="00F119D4">
        <w:rPr>
          <w:noProof/>
        </w:rPr>
        <w:fldChar w:fldCharType="end"/>
      </w:r>
      <w:r>
        <w:instrText>)</w:instrText>
      </w:r>
      <w:r>
        <w:fldChar w:fldCharType="end"/>
      </w:r>
    </w:p>
    <w:p w14:paraId="51BFB68D" w14:textId="01C2CEF1" w:rsidR="002147C8" w:rsidRDefault="002147C8" w:rsidP="002147C8">
      <w:r>
        <w:t xml:space="preserve">where the </w:t>
      </w:r>
      <w:commentRangeStart w:id="1087"/>
      <w:r>
        <w:rPr>
          <w:i/>
        </w:rPr>
        <w:t xml:space="preserve">fictitious second Piola-Kirchoff </w:t>
      </w:r>
      <w:commentRangeEnd w:id="1087"/>
      <w:r w:rsidR="00FC5099">
        <w:rPr>
          <w:rStyle w:val="CommentReference"/>
        </w:rPr>
        <w:commentReference w:id="1087"/>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F119D4">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pt;height:33pt" o:ole="">
            <v:imagedata r:id="rId349" o:title=""/>
          </v:shape>
          <o:OLEObject Type="Embed" ProgID="Equation.DSMT4" ShapeID="_x0000_i1193" DrawAspect="Content" ObjectID="_1362387050" r:id="rId350"/>
        </w:object>
      </w:r>
      <w:r w:rsidR="00FC5099">
        <w:t>,</w:t>
      </w:r>
      <w:r>
        <w:tab/>
      </w:r>
      <w:r>
        <w:fldChar w:fldCharType="begin"/>
      </w:r>
      <w:r>
        <w:instrText xml:space="preserve"> MACROBUTTON MTPlaceRef \* MERGEFORMAT </w:instrText>
      </w:r>
      <w:r w:rsidR="00F119D4">
        <w:fldChar w:fldCharType="begin"/>
      </w:r>
      <w:r w:rsidR="00F119D4">
        <w:instrText xml:space="preserve"> SEQ MTEqn \h \* MERGEFORMAT </w:instrText>
      </w:r>
      <w:del w:id="10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w:instrText>
      </w:r>
      <w:r w:rsidR="00F119D4">
        <w:instrText xml:space="preserve">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85</w:instrText>
      </w:r>
      <w:r w:rsidR="00F119D4">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pt;height:31pt" o:ole="">
            <v:imagedata r:id="rId351" o:title=""/>
          </v:shape>
          <o:OLEObject Type="Embed" ProgID="Equation.DSMT4" ShapeID="_x0000_i1194" DrawAspect="Content" ObjectID="_1362387051" r:id="rId352"/>
        </w:object>
      </w:r>
      <w:r w:rsidR="00FC5099">
        <w:t>.</w:t>
      </w:r>
      <w:r>
        <w:tab/>
      </w:r>
      <w:r>
        <w:fldChar w:fldCharType="begin"/>
      </w:r>
      <w:r>
        <w:instrText xml:space="preserve"> MACROBUTTON MTPlaceRef \* MERGEFORMAT </w:instrText>
      </w:r>
      <w:r w:rsidR="00F119D4">
        <w:fldChar w:fldCharType="begin"/>
      </w:r>
      <w:r w:rsidR="00F119D4">
        <w:instrText xml:space="preserve"> SEQ MTEqn \h \* MERGEFORMAT </w:instrText>
      </w:r>
      <w:del w:id="108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86</w:instrText>
      </w:r>
      <w:r w:rsidR="00F119D4">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F119D4">
        <w:fldChar w:fldCharType="begin"/>
      </w:r>
      <w:r w:rsidR="00F119D4">
        <w:instrText xml:space="preserve"> REF ZEqnNum356111 \* Charformat \! \* MERGEFORMAT </w:instrText>
      </w:r>
      <w:r w:rsidR="00F119D4">
        <w:fldChar w:fldCharType="separate"/>
      </w:r>
      <w:r w:rsidR="00F119D4">
        <w:instrText>(2.52)</w:instrText>
      </w:r>
      <w:r w:rsidR="00F119D4">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3pt;height:19pt" o:ole="">
            <v:imagedata r:id="rId353" o:title=""/>
          </v:shape>
          <o:OLEObject Type="Embed" ProgID="Equation.DSMT4" ShapeID="_x0000_i1195" DrawAspect="Content" ObjectID="_1362387052" r:id="rId354"/>
        </w:object>
      </w:r>
      <w:r w:rsidR="00FC5099">
        <w:t>.</w:t>
      </w:r>
      <w:r>
        <w:tab/>
      </w:r>
      <w:r>
        <w:fldChar w:fldCharType="begin"/>
      </w:r>
      <w:r>
        <w:instrText xml:space="preserve"> MACROBUTTON MTPlaceRef \* MERGEFORMAT </w:instrText>
      </w:r>
      <w:r w:rsidR="00F119D4">
        <w:fldChar w:fldCharType="begin"/>
      </w:r>
      <w:r w:rsidR="00F119D4">
        <w:instrText xml:space="preserve"> SEQ MTEqn \h \* MERGEFORMAT </w:instrText>
      </w:r>
      <w:del w:id="109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87</w:instrText>
      </w:r>
      <w:r w:rsidR="00F119D4">
        <w:rPr>
          <w:noProof/>
        </w:rPr>
        <w:fldChar w:fldCharType="end"/>
      </w:r>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pt;height:33pt" o:ole="">
            <v:imagedata r:id="rId355" o:title=""/>
          </v:shape>
          <o:OLEObject Type="Embed" ProgID="Equation.DSMT4" ShapeID="_x0000_i1196" DrawAspect="Content" ObjectID="_1362387053" r:id="rId356"/>
        </w:object>
      </w:r>
      <w:r w:rsidR="004B1907">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09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88</w:instrText>
      </w:r>
      <w:r w:rsidR="00F119D4">
        <w:rPr>
          <w:noProof/>
        </w:rPr>
        <w:fldChar w:fldCharType="end"/>
      </w:r>
      <w:r>
        <w:instrText>)</w:instrText>
      </w:r>
      <w:r>
        <w:fldChar w:fldCharType="end"/>
      </w:r>
    </w:p>
    <w:p w14:paraId="3B727527" w14:textId="77777777" w:rsidR="008C7882" w:rsidRPr="00272B4D" w:rsidRDefault="008C7882" w:rsidP="008C7882">
      <w:pPr>
        <w:pStyle w:val="Heading3"/>
      </w:pPr>
      <w:bookmarkStart w:id="1092" w:name="_Toc288641430"/>
      <w:r>
        <w:t>Transversely Isotropic Hyperelasticity</w:t>
      </w:r>
      <w:bookmarkEnd w:id="1092"/>
    </w:p>
    <w:p w14:paraId="31052D9D" w14:textId="06B3D775"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F119D4">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3pt;height:13pt" o:ole="">
            <v:imagedata r:id="rId357" o:title=""/>
          </v:shape>
          <o:OLEObject Type="Embed" ProgID="Equation.DSMT4" ShapeID="_x0000_i1197" DrawAspect="Content" ObjectID="_1362387054"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3pt;height:20pt" o:ole="">
            <v:imagedata r:id="rId359" o:title=""/>
          </v:shape>
          <o:OLEObject Type="Embed" ProgID="Equation.DSMT4" ShapeID="_x0000_i1198" DrawAspect="Content" ObjectID="_1362387055" r:id="rId360"/>
        </w:object>
      </w:r>
      <w:r>
        <w:t xml:space="preserve"> may be described by a unit vector field </w:t>
      </w:r>
      <w:r w:rsidR="00905817" w:rsidRPr="00905817">
        <w:rPr>
          <w:position w:val="-16"/>
        </w:rPr>
        <w:object w:dxaOrig="940" w:dyaOrig="440" w14:anchorId="68775AAC">
          <v:shape id="_x0000_i1199" type="#_x0000_t75" style="width:47pt;height:22pt" o:ole="">
            <v:imagedata r:id="rId361" o:title=""/>
          </v:shape>
          <o:OLEObject Type="Embed" ProgID="Equation.DSMT4" ShapeID="_x0000_i1199" DrawAspect="Content" ObjectID="_1362387056" r:id="rId362"/>
        </w:object>
      </w:r>
      <w:r>
        <w:t xml:space="preserve">. In general, the fibers will also undergo length change. The fiber stretch, </w:t>
      </w:r>
      <w:r w:rsidR="00905817" w:rsidRPr="00905817">
        <w:rPr>
          <w:position w:val="-6"/>
        </w:rPr>
        <w:object w:dxaOrig="220" w:dyaOrig="279" w14:anchorId="36DD6F16">
          <v:shape id="_x0000_i1200" type="#_x0000_t75" style="width:11pt;height:14pt" o:ole="">
            <v:imagedata r:id="rId363" o:title=""/>
          </v:shape>
          <o:OLEObject Type="Embed" ProgID="Equation.DSMT4" ShapeID="_x0000_i1200" DrawAspect="Content" ObjectID="_1362387057"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pt;height:14pt" o:ole="">
            <v:imagedata r:id="rId365" o:title=""/>
          </v:shape>
          <o:OLEObject Type="Embed" ProgID="Equation.DSMT4" ShapeID="_x0000_i1201" DrawAspect="Content" ObjectID="_1362387058" r:id="rId36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89</w:instrText>
      </w:r>
      <w:r w:rsidR="00F119D4">
        <w:rPr>
          <w:noProof/>
        </w:rPr>
        <w:fldChar w:fldCharType="end"/>
      </w:r>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pt;height:11pt" o:ole="">
            <v:imagedata r:id="rId367" o:title=""/>
          </v:shape>
          <o:OLEObject Type="Embed" ProgID="Equation.DSMT4" ShapeID="_x0000_i1202" DrawAspect="Content" ObjectID="_1362387059"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6pt;height:16pt" o:ole="">
            <v:imagedata r:id="rId369" o:title=""/>
          </v:shape>
          <o:OLEObject Type="Embed" ProgID="Equation.DSMT4" ShapeID="_x0000_i1203" DrawAspect="Content" ObjectID="_1362387060" r:id="rId37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9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90</w:instrText>
      </w:r>
      <w:r w:rsidR="00F119D4">
        <w:rPr>
          <w:noProof/>
        </w:rPr>
        <w:fldChar w:fldCharType="end"/>
      </w:r>
      <w:r>
        <w:instrText>)</w:instrText>
      </w:r>
      <w:r>
        <w:fldChar w:fldCharType="end"/>
      </w:r>
    </w:p>
    <w:p w14:paraId="711C2EC3" w14:textId="7905CCA0"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pt;height:20pt" o:ole="">
            <v:imagedata r:id="rId371" o:title=""/>
          </v:shape>
          <o:OLEObject Type="Embed" ProgID="Equation.DSMT4" ShapeID="_x0000_i1204" DrawAspect="Content" ObjectID="_1362387061"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pt;height:14pt" o:ole="">
            <v:imagedata r:id="rId373" o:title=""/>
          </v:shape>
          <o:OLEObject Type="Embed" ProgID="Equation.DSMT4" ShapeID="_x0000_i1205" DrawAspect="Content" ObjectID="_1362387062" r:id="rId374"/>
        </w:object>
      </w:r>
      <w:r w:rsidRPr="00C2754B">
        <w:t xml:space="preserve"> </w:t>
      </w:r>
      <w:r>
        <w:t xml:space="preserve">and </w:t>
      </w:r>
      <w:r w:rsidR="00905817" w:rsidRPr="00905817">
        <w:rPr>
          <w:position w:val="-6"/>
        </w:rPr>
        <w:object w:dxaOrig="700" w:dyaOrig="279" w14:anchorId="24101A66">
          <v:shape id="_x0000_i1206" type="#_x0000_t75" style="width:35pt;height:14pt" o:ole="">
            <v:imagedata r:id="rId375" o:title=""/>
          </v:shape>
          <o:OLEObject Type="Embed" ProgID="Equation.DSMT4" ShapeID="_x0000_i1206" DrawAspect="Content" ObjectID="_1362387063"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F119D4">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3pt;height:31pt" o:ole="">
            <v:imagedata r:id="rId377" o:title=""/>
          </v:shape>
          <o:OLEObject Type="Embed" ProgID="Equation.DSMT4" ShapeID="_x0000_i1207" DrawAspect="Content" ObjectID="_1362387064" r:id="rId378"/>
        </w:object>
      </w:r>
      <w:r>
        <w:tab/>
      </w:r>
      <w:r>
        <w:fldChar w:fldCharType="begin"/>
      </w:r>
      <w:r>
        <w:instrText xml:space="preserve"> MACROBUTTON MTPlaceRef \* MERGEFORMAT </w:instrText>
      </w:r>
      <w:r w:rsidR="00F119D4">
        <w:fldChar w:fldCharType="begin"/>
      </w:r>
      <w:r w:rsidR="00F119D4">
        <w:instrText xml:space="preserve"> S</w:instrText>
      </w:r>
      <w:r w:rsidR="00F119D4">
        <w:instrText xml:space="preserve">EQ MTEqn \h \* MERGEFORMAT </w:instrText>
      </w:r>
      <w:del w:id="109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91</w:instrText>
      </w:r>
      <w:r w:rsidR="00F119D4">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7pt;height:19pt" o:ole="">
            <v:imagedata r:id="rId379" o:title=""/>
          </v:shape>
          <o:OLEObject Type="Embed" ProgID="Equation.DSMT4" ShapeID="_x0000_i1208" DrawAspect="Content" ObjectID="_1362387065" r:id="rId38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09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w:instrText>
      </w:r>
      <w:r w:rsidR="00F119D4">
        <w:instrText xml:space="preserve">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92</w:instrText>
      </w:r>
      <w:r w:rsidR="00F119D4">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pt;height:22pt" o:ole="">
            <v:imagedata r:id="rId381" o:title=""/>
          </v:shape>
          <o:OLEObject Type="Embed" ProgID="Equation.DSMT4" ShapeID="_x0000_i1209" DrawAspect="Content" ObjectID="_1362387066" r:id="rId3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93</w:instrText>
      </w:r>
      <w:r w:rsidR="00F119D4">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pt;height:35pt" o:ole="">
            <v:imagedata r:id="rId383" o:title=""/>
          </v:shape>
          <o:OLEObject Type="Embed" ProgID="Equation.DSMT4" ShapeID="_x0000_i1210" DrawAspect="Content" ObjectID="_1362387067" r:id="rId384"/>
        </w:object>
      </w:r>
      <w:r>
        <w:t>.</w:t>
      </w:r>
      <w:r>
        <w:tab/>
      </w:r>
      <w:r>
        <w:fldChar w:fldCharType="begin"/>
      </w:r>
      <w:r>
        <w:instrText xml:space="preserve"> MACROBUTTON MTPlaceRef \* MERGEFORMAT </w:instrText>
      </w:r>
      <w:r w:rsidR="00F119D4">
        <w:fldChar w:fldCharType="begin"/>
      </w:r>
      <w:r w:rsidR="00F119D4">
        <w:instrText xml:space="preserve"> SEQ MTEqn \h \* MERGEFOR</w:instrText>
      </w:r>
      <w:r w:rsidR="00F119D4">
        <w:instrText xml:space="preserve">MAT </w:instrText>
      </w:r>
      <w:del w:id="10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94</w:instrText>
      </w:r>
      <w:r w:rsidR="00F119D4">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F119D4">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7pt;height:20pt" o:ole="">
            <v:imagedata r:id="rId385" o:title=""/>
          </v:shape>
          <o:OLEObject Type="Embed" ProgID="Equation.DSMT4" ShapeID="_x0000_i1211" DrawAspect="Content" ObjectID="_1362387068" r:id="rId38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099" w:author="Gerard" w:date="2015-03-22T11:01:00Z">
        <w:r w:rsidR="00F119D4" w:rsidDel="00F119D4">
          <w:fldChar w:fldCharType="separate"/>
        </w:r>
      </w:del>
      <w:r w:rsidR="00F119D4">
        <w:fldChar w:fldCharType="end"/>
      </w:r>
      <w:bookmarkStart w:id="1100" w:name="ZEqnNum55044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95</w:instrText>
      </w:r>
      <w:r w:rsidR="00F119D4">
        <w:rPr>
          <w:noProof/>
        </w:rPr>
        <w:fldChar w:fldCharType="end"/>
      </w:r>
      <w:r>
        <w:instrText>)</w:instrText>
      </w:r>
      <w:bookmarkEnd w:id="1100"/>
      <w:r>
        <w:fldChar w:fldCharType="end"/>
      </w:r>
    </w:p>
    <w:p w14:paraId="3BA5DD8E" w14:textId="33D368E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87" o:title=""/>
          </v:shape>
          <o:OLEObject Type="Embed" ProgID="Equation.DSMT4" ShapeID="_x0000_i1212" DrawAspect="Content" ObjectID="_1362387069"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89" o:title=""/>
          </v:shape>
          <o:OLEObject Type="Embed" ProgID="Equation.DSMT4" ShapeID="_x0000_i1213" DrawAspect="Content" ObjectID="_1362387070"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1" o:title=""/>
          </v:shape>
          <o:OLEObject Type="Embed" ProgID="Equation.DSMT4" ShapeID="_x0000_i1214" DrawAspect="Content" ObjectID="_1362387071"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F119D4">
        <w:fldChar w:fldCharType="begin"/>
      </w:r>
      <w:r w:rsidR="00F119D4">
        <w:instrText xml:space="preserve"> REF ZEqnNum550449 \! \* MERGEFORMAT </w:instrText>
      </w:r>
      <w:r w:rsidR="00F119D4">
        <w:fldChar w:fldCharType="separate"/>
      </w:r>
      <w:r w:rsidR="00F119D4">
        <w:instrText>(2.95)</w:instrText>
      </w:r>
      <w:r w:rsidR="00F119D4">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F119D4">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101" w:name="_Toc176704828"/>
      <w:bookmarkStart w:id="1102" w:name="_Ref189743783"/>
      <w:bookmarkStart w:id="1103" w:name="_Toc288641431"/>
      <w:r>
        <w:lastRenderedPageBreak/>
        <w:t>Biphasic Material</w:t>
      </w:r>
      <w:bookmarkEnd w:id="1101"/>
      <w:bookmarkEnd w:id="1102"/>
      <w:bookmarkEnd w:id="1103"/>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104" w:name="_Toc176704829"/>
      <w:bookmarkStart w:id="1105" w:name="_Toc288641432"/>
      <w:r>
        <w:t>Governing Equations</w:t>
      </w:r>
      <w:bookmarkEnd w:id="1104"/>
      <w:bookmarkEnd w:id="1105"/>
    </w:p>
    <w:p w14:paraId="2FB8F87F" w14:textId="06B19E3A"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F119D4">
          <w:rPr>
            <w:noProof/>
          </w:rPr>
          <w:t>9</w:t>
        </w:r>
      </w:hyperlink>
      <w:r w:rsidR="00A56950">
        <w:rPr>
          <w:noProof/>
        </w:rPr>
        <w:t xml:space="preserve">, </w:t>
      </w:r>
      <w:hyperlink w:anchor="_ENREF_10" w:tooltip="Mow, 1980 #33" w:history="1">
        <w:r w:rsidR="00F119D4">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F119D4">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pt;height:11pt" o:ole="">
            <v:imagedata r:id="rId393" o:title=""/>
          </v:shape>
          <o:OLEObject Type="Embed" ProgID="Equation.DSMT4" ShapeID="_x0000_i1215" DrawAspect="Content" ObjectID="_1362387072" r:id="rId394"/>
        </w:object>
      </w:r>
      <w:r w:rsidRPr="000037DA">
        <w:t xml:space="preserve"> of a mixture (</w:t>
      </w:r>
      <w:r w:rsidR="00905817" w:rsidRPr="00905817">
        <w:rPr>
          <w:position w:val="-6"/>
        </w:rPr>
        <w:object w:dxaOrig="580" w:dyaOrig="220" w14:anchorId="1C3D006A">
          <v:shape id="_x0000_i1216" type="#_x0000_t75" style="width:29pt;height:11pt" o:ole="">
            <v:imagedata r:id="rId395" o:title=""/>
          </v:shape>
          <o:OLEObject Type="Embed" ProgID="Equation.DSMT4" ShapeID="_x0000_i1216" DrawAspect="Content" ObjectID="_1362387073" r:id="rId396"/>
        </w:object>
      </w:r>
      <w:r w:rsidRPr="000037DA">
        <w:t xml:space="preserve"> for the solid and </w:t>
      </w:r>
      <w:r w:rsidR="00905817" w:rsidRPr="00905817">
        <w:rPr>
          <w:position w:val="-6"/>
        </w:rPr>
        <w:object w:dxaOrig="639" w:dyaOrig="220" w14:anchorId="7DC08CBD">
          <v:shape id="_x0000_i1217" type="#_x0000_t75" style="width:31pt;height:11pt" o:ole="">
            <v:imagedata r:id="rId397" o:title=""/>
          </v:shape>
          <o:OLEObject Type="Embed" ProgID="Equation.DSMT4" ShapeID="_x0000_i1217" DrawAspect="Content" ObjectID="_1362387074" r:id="rId398"/>
        </w:object>
      </w:r>
      <w:r w:rsidRPr="000037DA">
        <w:t xml:space="preserve"> for the fluid) has a separate motion </w:t>
      </w:r>
      <w:r w:rsidR="00905817" w:rsidRPr="00905817">
        <w:rPr>
          <w:position w:val="-16"/>
        </w:rPr>
        <w:object w:dxaOrig="1020" w:dyaOrig="440" w14:anchorId="0EF7B0DD">
          <v:shape id="_x0000_i1218" type="#_x0000_t75" style="width:51pt;height:22pt" o:ole="">
            <v:imagedata r:id="rId399" o:title=""/>
          </v:shape>
          <o:OLEObject Type="Embed" ProgID="Equation.DSMT4" ShapeID="_x0000_i1218" DrawAspect="Content" ObjectID="_1362387075"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5pt" o:ole="">
            <v:imagedata r:id="rId401" o:title=""/>
          </v:shape>
          <o:OLEObject Type="Embed" ProgID="Equation.DSMT4" ShapeID="_x0000_i1219" DrawAspect="Content" ObjectID="_1362387076" r:id="rId40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03" o:title=""/>
          </v:shape>
          <o:OLEObject Type="Embed" ProgID="Equation.DSMT4" ShapeID="_x0000_i1220" DrawAspect="Content" ObjectID="_1362387077"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pt;height:22pt" o:ole="">
            <v:imagedata r:id="rId405" o:title=""/>
          </v:shape>
          <o:OLEObject Type="Embed" ProgID="Equation.DSMT4" ShapeID="_x0000_i1221" DrawAspect="Content" ObjectID="_1362387078" r:id="rId406"/>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10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96</w:instrText>
      </w:r>
      <w:r w:rsidR="00F119D4">
        <w:rPr>
          <w:noProof/>
        </w:rPr>
        <w:fldChar w:fldCharType="end"/>
      </w:r>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pt;height:11pt" o:ole="">
            <v:imagedata r:id="rId407" o:title=""/>
          </v:shape>
          <o:OLEObject Type="Embed" ProgID="Equation.DSMT4" ShapeID="_x0000_i1222" DrawAspect="Content" ObjectID="_1362387079" r:id="rId40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107"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pt;height:16pt" o:ole="">
            <v:imagedata r:id="rId409" o:title=""/>
          </v:shape>
          <o:OLEObject Type="Embed" ProgID="Equation.DSMT4" ShapeID="_x0000_i1223" DrawAspect="Content" ObjectID="_1362387080" r:id="rId41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08" w:author="Gerard" w:date="2015-03-22T11:01:00Z">
        <w:r w:rsidR="00F119D4" w:rsidDel="00F119D4">
          <w:fldChar w:fldCharType="separate"/>
        </w:r>
      </w:del>
      <w:r w:rsidR="00F119D4">
        <w:fldChar w:fldCharType="end"/>
      </w:r>
      <w:bookmarkStart w:id="1109" w:name="ZEqnNum90298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97</w:instrText>
      </w:r>
      <w:r w:rsidR="00F119D4">
        <w:rPr>
          <w:noProof/>
        </w:rPr>
        <w:fldChar w:fldCharType="end"/>
      </w:r>
      <w:r>
        <w:instrText>)</w:instrText>
      </w:r>
      <w:bookmarkEnd w:id="1109"/>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1pt;height:11pt" o:ole="">
            <v:imagedata r:id="rId411" o:title=""/>
          </v:shape>
          <o:OLEObject Type="Embed" ProgID="Equation.DSMT4" ShapeID="_x0000_i1224" DrawAspect="Content" ObjectID="_1362387081" r:id="rId412"/>
        </w:object>
      </w:r>
      <w:r w:rsidRPr="000037DA">
        <w:t xml:space="preserve"> is the Cauchy stress for the mixture</w:t>
      </w:r>
      <w:ins w:id="1110" w:author="Gerard" w:date="2014-11-06T14:13:00Z">
        <w:r w:rsidR="00FF69F4">
          <w:t xml:space="preserve">, </w:t>
        </w:r>
      </w:ins>
      <w:r w:rsidR="00905817" w:rsidRPr="00905817">
        <w:rPr>
          <w:position w:val="-10"/>
        </w:rPr>
        <w:object w:dxaOrig="240" w:dyaOrig="260" w14:anchorId="0A006620">
          <v:shape id="_x0000_i1225" type="#_x0000_t75" style="width:12pt;height:13pt" o:ole="">
            <v:imagedata r:id="rId413" o:title=""/>
          </v:shape>
          <o:OLEObject Type="Embed" ProgID="Equation.DSMT4" ShapeID="_x0000_i1225" DrawAspect="Content" ObjectID="_1362387082" r:id="rId414"/>
        </w:object>
      </w:r>
      <w:ins w:id="1111" w:author="Gerard" w:date="2014-11-06T14:13:00Z">
        <w:r w:rsidR="00FF69F4">
          <w:t xml:space="preserve"> </w:t>
        </w:r>
      </w:ins>
      <w:ins w:id="1112" w:author="Gerard" w:date="2014-11-06T14:14:00Z">
        <w:r w:rsidR="00FF69F4">
          <w:t xml:space="preserve">is the mixture density and </w:t>
        </w:r>
      </w:ins>
      <w:r w:rsidR="00905817" w:rsidRPr="00905817">
        <w:rPr>
          <w:position w:val="-6"/>
        </w:rPr>
        <w:object w:dxaOrig="200" w:dyaOrig="279" w14:anchorId="418E1D6B">
          <v:shape id="_x0000_i1226" type="#_x0000_t75" style="width:10pt;height:14pt" o:ole="">
            <v:imagedata r:id="rId415" o:title=""/>
          </v:shape>
          <o:OLEObject Type="Embed" ProgID="Equation.DSMT4" ShapeID="_x0000_i1226" DrawAspect="Content" ObjectID="_1362387083" r:id="rId416"/>
        </w:object>
      </w:r>
      <w:ins w:id="1113" w:author="Gerard" w:date="2014-11-06T14:14:00Z">
        <w:r w:rsidR="00FF69F4">
          <w:t xml:space="preserve"> is the </w:t>
        </w:r>
      </w:ins>
      <w:ins w:id="1114" w:author="Gerard" w:date="2014-11-06T14:16:00Z">
        <w:r w:rsidR="00FF69F4">
          <w:t xml:space="preserve">external </w:t>
        </w:r>
      </w:ins>
      <w:ins w:id="1115"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pt;height:19pt" o:ole="">
            <v:imagedata r:id="rId417" o:title=""/>
          </v:shape>
          <o:OLEObject Type="Embed" ProgID="Equation.DSMT4" ShapeID="_x0000_i1227" DrawAspect="Content" ObjectID="_1362387084" r:id="rId418"/>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116" w:author="Gerard" w:date="2015-03-22T11:01:00Z">
        <w:r w:rsidR="00F119D4" w:rsidDel="00F119D4">
          <w:fldChar w:fldCharType="separate"/>
        </w:r>
      </w:del>
      <w:r w:rsidR="00F119D4">
        <w:fldChar w:fldCharType="end"/>
      </w:r>
      <w:bookmarkStart w:id="1117" w:name="ZEqnNum359393"/>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98</w:instrText>
      </w:r>
      <w:r w:rsidR="00F119D4">
        <w:rPr>
          <w:noProof/>
        </w:rPr>
        <w:fldChar w:fldCharType="end"/>
      </w:r>
      <w:r>
        <w:instrText>)</w:instrText>
      </w:r>
      <w:bookmarkEnd w:id="1117"/>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pt;height:13pt" o:ole="">
            <v:imagedata r:id="rId419" o:title=""/>
          </v:shape>
          <o:OLEObject Type="Embed" ProgID="Equation.DSMT4" ShapeID="_x0000_i1228" DrawAspect="Content" ObjectID="_1362387085" r:id="rId420"/>
        </w:object>
      </w:r>
      <w:r w:rsidRPr="000037DA">
        <w:t xml:space="preserve"> is the fluid pressure and </w:t>
      </w:r>
      <w:r w:rsidR="00905817" w:rsidRPr="00905817">
        <w:rPr>
          <w:position w:val="-6"/>
        </w:rPr>
        <w:object w:dxaOrig="300" w:dyaOrig="320" w14:anchorId="11A7E900">
          <v:shape id="_x0000_i1229" type="#_x0000_t75" style="width:15pt;height:16pt" o:ole="">
            <v:imagedata r:id="rId421" o:title=""/>
          </v:shape>
          <o:OLEObject Type="Embed" ProgID="Equation.DSMT4" ShapeID="_x0000_i1229" DrawAspect="Content" ObjectID="_1362387086"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9pt;height:22pt" o:ole="">
            <v:imagedata r:id="rId423" o:title=""/>
          </v:shape>
          <o:OLEObject Type="Embed" ProgID="Equation.DSMT4" ShapeID="_x0000_i1230" DrawAspect="Content" ObjectID="_1362387087" r:id="rId424"/>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118" w:author="Gerard" w:date="2015-03-22T11:01:00Z">
        <w:r w:rsidR="00F119D4" w:rsidDel="00F119D4">
          <w:fldChar w:fldCharType="separate"/>
        </w:r>
      </w:del>
      <w:r w:rsidR="00F119D4">
        <w:fldChar w:fldCharType="end"/>
      </w:r>
      <w:bookmarkStart w:id="1119" w:name="ZEqnNum916857"/>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99</w:instrText>
      </w:r>
      <w:r w:rsidR="00F119D4">
        <w:rPr>
          <w:noProof/>
        </w:rPr>
        <w:fldChar w:fldCharType="end"/>
      </w:r>
      <w:r>
        <w:instrText>)</w:instrText>
      </w:r>
      <w:bookmarkEnd w:id="1119"/>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60pt;height:19pt" o:ole="">
            <v:imagedata r:id="rId425" o:title=""/>
          </v:shape>
          <o:OLEObject Type="Embed" ProgID="Equation.DSMT4" ShapeID="_x0000_i1231" DrawAspect="Content" ObjectID="_1362387088" r:id="rId426"/>
        </w:object>
      </w:r>
      <w:r w:rsidRPr="000037DA">
        <w:t xml:space="preserve"> is the solid matrix velocity and </w:t>
      </w:r>
      <w:r w:rsidR="00905817" w:rsidRPr="00905817">
        <w:rPr>
          <w:position w:val="-6"/>
        </w:rPr>
        <w:object w:dxaOrig="260" w:dyaOrig="220" w14:anchorId="52FEF693">
          <v:shape id="_x0000_i1232" type="#_x0000_t75" style="width:13pt;height:11pt" o:ole="">
            <v:imagedata r:id="rId427" o:title=""/>
          </v:shape>
          <o:OLEObject Type="Embed" ProgID="Equation.DSMT4" ShapeID="_x0000_i1232" DrawAspect="Content" ObjectID="_1362387089"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1pt" o:ole="">
            <v:imagedata r:id="rId429" o:title=""/>
          </v:shape>
          <o:OLEObject Type="Embed" ProgID="Equation.DSMT4" ShapeID="_x0000_i1233" DrawAspect="Content" ObjectID="_1362387090" r:id="rId430"/>
        </w:object>
      </w:r>
      <w:r w:rsidRPr="000037DA">
        <w:t xml:space="preserve">, then </w:t>
      </w:r>
      <w:r w:rsidR="00905817" w:rsidRPr="00905817">
        <w:rPr>
          <w:position w:val="-6"/>
        </w:rPr>
        <w:object w:dxaOrig="680" w:dyaOrig="320" w14:anchorId="1E2AFBCF">
          <v:shape id="_x0000_i1234" type="#_x0000_t75" style="width:34pt;height:16pt" o:ole="">
            <v:imagedata r:id="rId431" o:title=""/>
          </v:shape>
          <o:OLEObject Type="Embed" ProgID="Equation.DSMT4" ShapeID="_x0000_i1234" DrawAspect="Content" ObjectID="_1362387091"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3pt;height:11pt" o:ole="">
            <v:imagedata r:id="rId433" o:title=""/>
          </v:shape>
          <o:OLEObject Type="Embed" ProgID="Equation.DSMT4" ShapeID="_x0000_i1235" DrawAspect="Content" ObjectID="_1362387092"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pt;height:19pt" o:ole="">
            <v:imagedata r:id="rId435" o:title=""/>
          </v:shape>
          <o:OLEObject Type="Embed" ProgID="Equation.DSMT4" ShapeID="_x0000_i1236" DrawAspect="Content" ObjectID="_1362387093" r:id="rId436"/>
        </w:object>
      </w:r>
      <w:r w:rsidR="005D060C">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120" w:author="Gerard" w:date="2015-03-22T11:01:00Z">
        <w:r w:rsidR="00F119D4" w:rsidDel="00F119D4">
          <w:fldChar w:fldCharType="separate"/>
        </w:r>
      </w:del>
      <w:r w:rsidR="00F119D4">
        <w:fldChar w:fldCharType="end"/>
      </w:r>
      <w:bookmarkStart w:id="1121" w:name="ZEqnNum63579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w:instrText>
      </w:r>
      <w:r w:rsidR="00F119D4">
        <w:instrText xml:space="preserve">Q MTEqn \c \* Arabic \* MERGEFORMAT </w:instrText>
      </w:r>
      <w:r w:rsidR="00F119D4">
        <w:fldChar w:fldCharType="separate"/>
      </w:r>
      <w:r w:rsidR="00F119D4">
        <w:rPr>
          <w:noProof/>
        </w:rPr>
        <w:instrText>100</w:instrText>
      </w:r>
      <w:r w:rsidR="00F119D4">
        <w:rPr>
          <w:noProof/>
        </w:rPr>
        <w:fldChar w:fldCharType="end"/>
      </w:r>
      <w:r>
        <w:instrText>)</w:instrText>
      </w:r>
      <w:bookmarkEnd w:id="1121"/>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6pt;height:19pt" o:ole="">
            <v:imagedata r:id="rId437" o:title=""/>
          </v:shape>
          <o:OLEObject Type="Embed" ProgID="Equation.DSMT4" ShapeID="_x0000_i1237" DrawAspect="Content" ObjectID="_1362387094" r:id="rId438"/>
        </w:object>
      </w:r>
      <w:r w:rsidRPr="000037DA">
        <w:t xml:space="preserve"> is the solid matrix porosity</w:t>
      </w:r>
      <w:ins w:id="1122" w:author="Gerard" w:date="2014-11-06T14:16:00Z">
        <w:r w:rsidR="00FF69F4">
          <w:t xml:space="preserve">, </w:t>
        </w:r>
      </w:ins>
      <w:r w:rsidR="00905817" w:rsidRPr="00905817">
        <w:rPr>
          <w:position w:val="-12"/>
        </w:rPr>
        <w:object w:dxaOrig="1120" w:dyaOrig="380" w14:anchorId="5A0D2B57">
          <v:shape id="_x0000_i1238" type="#_x0000_t75" style="width:56pt;height:19pt" o:ole="">
            <v:imagedata r:id="rId439" o:title=""/>
          </v:shape>
          <o:OLEObject Type="Embed" ProgID="Equation.DSMT4" ShapeID="_x0000_i1238" DrawAspect="Content" ObjectID="_1362387095" r:id="rId440"/>
        </w:object>
      </w:r>
      <w:ins w:id="1123" w:author="Gerard" w:date="2014-11-06T14:16:00Z">
        <w:r w:rsidR="00FF69F4">
          <w:t xml:space="preserve"> is the apparent fluid density</w:t>
        </w:r>
      </w:ins>
      <w:ins w:id="1124"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1" o:title=""/>
          </v:shape>
          <o:OLEObject Type="Embed" ProgID="Equation.DSMT4" ShapeID="_x0000_i1239" DrawAspect="Content" ObjectID="_1362387096" r:id="rId442"/>
        </w:object>
      </w:r>
      <w:ins w:id="1125" w:author="Gerard" w:date="2014-11-06T14:18:00Z">
        <w:r w:rsidR="00FF69F4">
          <w:t xml:space="preserve"> </w:t>
        </w:r>
      </w:ins>
      <w:ins w:id="1126" w:author="Gerard" w:date="2014-11-06T14:19:00Z">
        <w:r w:rsidR="00FF69F4">
          <w:t>is the true fluid density</w:t>
        </w:r>
      </w:ins>
      <w:ins w:id="1127" w:author="Gerard" w:date="2014-11-06T14:16:00Z">
        <w:r w:rsidR="00FF69F4">
          <w:t xml:space="preserve">, </w:t>
        </w:r>
      </w:ins>
      <w:r w:rsidR="00905817" w:rsidRPr="00905817">
        <w:rPr>
          <w:position w:val="-6"/>
        </w:rPr>
        <w:object w:dxaOrig="300" w:dyaOrig="320" w14:anchorId="549AD00F">
          <v:shape id="_x0000_i1240" type="#_x0000_t75" style="width:15pt;height:16pt" o:ole="">
            <v:imagedata r:id="rId443" o:title=""/>
          </v:shape>
          <o:OLEObject Type="Embed" ProgID="Equation.DSMT4" ShapeID="_x0000_i1240" DrawAspect="Content" ObjectID="_1362387097" r:id="rId444"/>
        </w:object>
      </w:r>
      <w:ins w:id="1128"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5pt;height:19pt" o:ole="">
            <v:imagedata r:id="rId445" o:title=""/>
          </v:shape>
          <o:OLEObject Type="Embed" ProgID="Equation.DSMT4" ShapeID="_x0000_i1241" DrawAspect="Content" ObjectID="_1362387098"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5pt;height:19pt" o:ole="">
            <v:imagedata r:id="rId447" o:title=""/>
          </v:shape>
          <o:OLEObject Type="Embed" ProgID="Equation.DSMT4" ShapeID="_x0000_i1242" DrawAspect="Content" ObjectID="_1362387099"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9pt;height:19pt" o:ole="">
            <v:imagedata r:id="rId449" o:title=""/>
          </v:shape>
          <o:OLEObject Type="Embed" ProgID="Equation.DSMT4" ShapeID="_x0000_i1243" DrawAspect="Content" ObjectID="_1362387100" r:id="rId450"/>
        </w:object>
      </w:r>
      <w:r>
        <w:t>,</w:t>
      </w:r>
      <w:r w:rsidRPr="000037DA">
        <w:t xml:space="preserve"> where</w:t>
      </w:r>
      <w:r>
        <w:t xml:space="preserve"> </w:t>
      </w:r>
      <w:r>
        <w:lastRenderedPageBreak/>
        <w:t xml:space="preserve">the second order, symmetric tensor </w:t>
      </w:r>
      <w:r w:rsidR="00905817" w:rsidRPr="00905817">
        <w:rPr>
          <w:position w:val="-4"/>
        </w:rPr>
        <w:object w:dxaOrig="220" w:dyaOrig="260" w14:anchorId="0334B271">
          <v:shape id="_x0000_i1244" type="#_x0000_t75" style="width:11pt;height:13pt" o:ole="">
            <v:imagedata r:id="rId451" o:title=""/>
          </v:shape>
          <o:OLEObject Type="Embed" ProgID="Equation.DSMT4" ShapeID="_x0000_i1244" DrawAspect="Content" ObjectID="_1362387101"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F119D4">
        <w:fldChar w:fldCharType="begin"/>
      </w:r>
      <w:r w:rsidR="00F119D4">
        <w:instrText xml:space="preserve"> REF ZEqnNum635799 \* Charformat \! \* MERGEFORMAT </w:instrText>
      </w:r>
      <w:r w:rsidR="00F119D4">
        <w:fldChar w:fldCharType="separate"/>
      </w:r>
      <w:r w:rsidR="00F119D4">
        <w:instrText>(2.100)</w:instrText>
      </w:r>
      <w:r w:rsidR="00F119D4">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pt;height:22pt" o:ole="">
            <v:imagedata r:id="rId453" o:title=""/>
          </v:shape>
          <o:OLEObject Type="Embed" ProgID="Equation.DSMT4" ShapeID="_x0000_i1245" DrawAspect="Content" ObjectID="_1362387102" r:id="rId454"/>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12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101</w:instrText>
      </w:r>
      <w:r w:rsidR="00F119D4">
        <w:rPr>
          <w:noProof/>
        </w:rPr>
        <w:fldChar w:fldCharType="end"/>
      </w:r>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1pt;height:13pt" o:ole="">
            <v:imagedata r:id="rId455" o:title=""/>
          </v:shape>
          <o:OLEObject Type="Embed" ProgID="Equation.DSMT4" ShapeID="_x0000_i1246" DrawAspect="Content" ObjectID="_1362387103"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130" w:name="_Ref176690994"/>
      <w:bookmarkStart w:id="1131" w:name="_Toc176704830"/>
      <w:bookmarkStart w:id="1132" w:name="_Toc288641433"/>
      <w:r>
        <w:lastRenderedPageBreak/>
        <w:t>Biphasic-Solute Material</w:t>
      </w:r>
      <w:bookmarkEnd w:id="1130"/>
      <w:bookmarkEnd w:id="1131"/>
      <w:bookmarkEnd w:id="1132"/>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133" w:name="_Toc176704831"/>
      <w:bookmarkStart w:id="1134" w:name="_Toc288641434"/>
      <w:r>
        <w:t>Governing Equations</w:t>
      </w:r>
      <w:bookmarkEnd w:id="1133"/>
      <w:bookmarkEnd w:id="1134"/>
    </w:p>
    <w:p w14:paraId="34EDA465" w14:textId="24553126"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F119D4">
          <w:rPr>
            <w:noProof/>
          </w:rPr>
          <w:t>11</w:t>
        </w:r>
      </w:hyperlink>
      <w:r w:rsidR="00A56950">
        <w:rPr>
          <w:noProof/>
        </w:rPr>
        <w:t xml:space="preserve">, </w:t>
      </w:r>
      <w:hyperlink w:anchor="_ENREF_12" w:tooltip="Bowen, 1976 #53" w:history="1">
        <w:r w:rsidR="00F119D4">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F119D4">
          <w:rPr>
            <w:noProof/>
          </w:rPr>
          <w:t>13</w:t>
        </w:r>
      </w:hyperlink>
      <w:r w:rsidR="00A56950">
        <w:rPr>
          <w:noProof/>
        </w:rPr>
        <w:t xml:space="preserve">, </w:t>
      </w:r>
      <w:hyperlink w:anchor="_ENREF_14" w:tooltip="Ateshian, 2006 #55" w:history="1">
        <w:r w:rsidR="00F119D4">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pt;height:11pt" o:ole="">
            <v:imagedata r:id="rId457" o:title=""/>
          </v:shape>
          <o:OLEObject Type="Embed" ProgID="Equation.DSMT4" ShapeID="_x0000_i1247" DrawAspect="Content" ObjectID="_1362387104" r:id="rId458"/>
        </w:object>
      </w:r>
      <w:r>
        <w:t>), the solvent (</w:t>
      </w:r>
      <w:r w:rsidR="00905817" w:rsidRPr="00905817">
        <w:rPr>
          <w:position w:val="-6"/>
        </w:rPr>
        <w:object w:dxaOrig="639" w:dyaOrig="220" w14:anchorId="67A8439B">
          <v:shape id="_x0000_i1248" type="#_x0000_t75" style="width:31pt;height:11pt" o:ole="">
            <v:imagedata r:id="rId459" o:title=""/>
          </v:shape>
          <o:OLEObject Type="Embed" ProgID="Equation.DSMT4" ShapeID="_x0000_i1248" DrawAspect="Content" ObjectID="_1362387105" r:id="rId460"/>
        </w:object>
      </w:r>
      <w:r>
        <w:t>), and the solute (</w:t>
      </w:r>
      <w:r w:rsidR="00905817" w:rsidRPr="00905817">
        <w:rPr>
          <w:position w:val="-6"/>
        </w:rPr>
        <w:object w:dxaOrig="600" w:dyaOrig="220" w14:anchorId="632EDA4F">
          <v:shape id="_x0000_i1249" type="#_x0000_t75" style="width:30pt;height:11pt" o:ole="">
            <v:imagedata r:id="rId461" o:title=""/>
          </v:shape>
          <o:OLEObject Type="Embed" ProgID="Equation.DSMT4" ShapeID="_x0000_i1249" DrawAspect="Content" ObjectID="_1362387106"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pt;height:11pt" o:ole="">
            <v:imagedata r:id="rId463" o:title=""/>
          </v:shape>
          <o:OLEObject Type="Embed" ProgID="Equation.DSMT4" ShapeID="_x0000_i1250" DrawAspect="Content" ObjectID="_1362387107"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pt;height:13pt" o:ole="">
            <v:imagedata r:id="rId465" o:title=""/>
          </v:shape>
          <o:OLEObject Type="Embed" ProgID="Equation.DSMT4" ShapeID="_x0000_i1251" DrawAspect="Content" ObjectID="_1362387108"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pt;height:11pt" o:ole="">
            <v:imagedata r:id="rId467" o:title=""/>
          </v:shape>
          <o:OLEObject Type="Embed" ProgID="Equation.DSMT4" ShapeID="_x0000_i1252" DrawAspect="Content" ObjectID="_1362387109"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4pt;height:19pt" o:ole="">
            <v:imagedata r:id="rId469" o:title=""/>
          </v:shape>
          <o:OLEObject Type="Embed" ProgID="Equation.DSMT4" ShapeID="_x0000_i1253" DrawAspect="Content" ObjectID="_1362387110" r:id="rId470"/>
        </w:object>
      </w:r>
      <w:r>
        <w:t xml:space="preserve">, where </w:t>
      </w:r>
      <w:r w:rsidR="00905817" w:rsidRPr="00905817">
        <w:rPr>
          <w:position w:val="-4"/>
        </w:rPr>
        <w:object w:dxaOrig="180" w:dyaOrig="260" w14:anchorId="56168EA8">
          <v:shape id="_x0000_i1254" type="#_x0000_t75" style="width:9pt;height:13pt" o:ole="">
            <v:imagedata r:id="rId471" o:title=""/>
          </v:shape>
          <o:OLEObject Type="Embed" ProgID="Equation.DSMT4" ShapeID="_x0000_i1254" DrawAspect="Content" ObjectID="_1362387111" r:id="rId472"/>
        </w:object>
      </w:r>
      <w:r>
        <w:t xml:space="preserve"> is the identity tensor and </w:t>
      </w:r>
      <w:r w:rsidR="00905817" w:rsidRPr="00905817">
        <w:rPr>
          <w:position w:val="-6"/>
        </w:rPr>
        <w:object w:dxaOrig="300" w:dyaOrig="320" w14:anchorId="76D15C2A">
          <v:shape id="_x0000_i1255" type="#_x0000_t75" style="width:15pt;height:16pt" o:ole="">
            <v:imagedata r:id="rId473" o:title=""/>
          </v:shape>
          <o:OLEObject Type="Embed" ProgID="Equation.DSMT4" ShapeID="_x0000_i1255" DrawAspect="Content" ObjectID="_1362387112"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pt;height:19pt" o:ole="">
            <v:imagedata r:id="rId475" o:title=""/>
          </v:shape>
          <o:OLEObject Type="Embed" ProgID="Equation.DSMT4" ShapeID="_x0000_i1256" DrawAspect="Content" ObjectID="_1362387113" r:id="rId4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35" w:author="Gerard" w:date="2015-03-22T11:01:00Z">
        <w:r w:rsidR="00F119D4" w:rsidDel="00F119D4">
          <w:fldChar w:fldCharType="separate"/>
        </w:r>
      </w:del>
      <w:r w:rsidR="00F119D4">
        <w:fldChar w:fldCharType="end"/>
      </w:r>
      <w:bookmarkStart w:id="1136" w:name="ZEqnNum146657"/>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102</w:instrText>
      </w:r>
      <w:r w:rsidR="00F119D4">
        <w:rPr>
          <w:noProof/>
        </w:rPr>
        <w:fldChar w:fldCharType="end"/>
      </w:r>
      <w:r>
        <w:instrText>)</w:instrText>
      </w:r>
      <w:bookmarkEnd w:id="1136"/>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2pt;height:45pt" o:ole="">
            <v:imagedata r:id="rId477" o:title=""/>
          </v:shape>
          <o:OLEObject Type="Embed" ProgID="Equation.DSMT4" ShapeID="_x0000_i1257" DrawAspect="Content" ObjectID="_1362387114" r:id="rId47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37" w:author="Gerard" w:date="2015-03-22T11:01:00Z">
        <w:r w:rsidR="00F119D4" w:rsidDel="00F119D4">
          <w:fldChar w:fldCharType="separate"/>
        </w:r>
      </w:del>
      <w:r w:rsidR="00F119D4">
        <w:fldChar w:fldCharType="end"/>
      </w:r>
      <w:bookmarkStart w:id="1138" w:name="ZEqnNum429892"/>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103</w:instrText>
      </w:r>
      <w:r w:rsidR="00F119D4">
        <w:rPr>
          <w:noProof/>
        </w:rPr>
        <w:fldChar w:fldCharType="end"/>
      </w:r>
      <w:r>
        <w:instrText>)</w:instrText>
      </w:r>
      <w:bookmarkEnd w:id="1138"/>
      <w:r>
        <w:fldChar w:fldCharType="end"/>
      </w:r>
    </w:p>
    <w:p w14:paraId="126A21ED" w14:textId="01067C1D"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79" o:title=""/>
          </v:shape>
          <o:OLEObject Type="Embed" ProgID="Equation.DSMT4" ShapeID="_x0000_i1258" DrawAspect="Content" ObjectID="_1362387115" r:id="rId480"/>
        </w:object>
      </w:r>
      <w:r>
        <w:t xml:space="preserve"> is the apparent density (mass of </w:t>
      </w:r>
      <w:r w:rsidR="00905817" w:rsidRPr="00905817">
        <w:rPr>
          <w:position w:val="-6"/>
        </w:rPr>
        <w:object w:dxaOrig="240" w:dyaOrig="220" w14:anchorId="39CAEB9C">
          <v:shape id="_x0000_i1259" type="#_x0000_t75" style="width:12pt;height:11pt" o:ole="">
            <v:imagedata r:id="rId481" o:title=""/>
          </v:shape>
          <o:OLEObject Type="Embed" ProgID="Equation.DSMT4" ShapeID="_x0000_i1259" DrawAspect="Content" ObjectID="_1362387116" r:id="rId482"/>
        </w:object>
      </w:r>
      <w:r>
        <w:t xml:space="preserve"> per volume of the mixture), </w:t>
      </w:r>
      <w:r w:rsidR="00905817" w:rsidRPr="00905817">
        <w:rPr>
          <w:position w:val="-10"/>
        </w:rPr>
        <w:object w:dxaOrig="340" w:dyaOrig="360" w14:anchorId="5DA75EDB">
          <v:shape id="_x0000_i1260" type="#_x0000_t75" style="width:17pt;height:19pt" o:ole="">
            <v:imagedata r:id="rId483" o:title=""/>
          </v:shape>
          <o:OLEObject Type="Embed" ProgID="Equation.DSMT4" ShapeID="_x0000_i1260" DrawAspect="Content" ObjectID="_1362387117" r:id="rId484"/>
        </w:object>
      </w:r>
      <w:r>
        <w:t xml:space="preserve"> is the mechano-chemical potential and </w:t>
      </w:r>
      <w:r w:rsidR="00905817" w:rsidRPr="00905817">
        <w:rPr>
          <w:position w:val="-6"/>
        </w:rPr>
        <w:object w:dxaOrig="320" w:dyaOrig="320" w14:anchorId="65D16196">
          <v:shape id="_x0000_i1261" type="#_x0000_t75" style="width:16pt;height:16pt" o:ole="">
            <v:imagedata r:id="rId485" o:title=""/>
          </v:shape>
          <o:OLEObject Type="Embed" ProgID="Equation.DSMT4" ShapeID="_x0000_i1261" DrawAspect="Content" ObjectID="_1362387118" r:id="rId486"/>
        </w:object>
      </w:r>
      <w:r>
        <w:t xml:space="preserve"> is the velocity of constituent </w:t>
      </w:r>
      <w:r w:rsidR="00905817" w:rsidRPr="00905817">
        <w:rPr>
          <w:position w:val="-6"/>
        </w:rPr>
        <w:object w:dxaOrig="240" w:dyaOrig="220" w14:anchorId="1A9D0F15">
          <v:shape id="_x0000_i1262" type="#_x0000_t75" style="width:12pt;height:11pt" o:ole="">
            <v:imagedata r:id="rId487" o:title=""/>
          </v:shape>
          <o:OLEObject Type="Embed" ProgID="Equation.DSMT4" ShapeID="_x0000_i1262" DrawAspect="Content" ObjectID="_1362387119" r:id="rId488"/>
        </w:object>
      </w:r>
      <w:r w:rsidR="005D060C">
        <w:t>.</w:t>
      </w:r>
      <w:r>
        <w:t xml:space="preserve"> </w:t>
      </w:r>
      <w:r w:rsidR="00905817" w:rsidRPr="00905817">
        <w:rPr>
          <w:position w:val="-4"/>
        </w:rPr>
        <w:object w:dxaOrig="360" w:dyaOrig="300" w14:anchorId="496F0C51">
          <v:shape id="_x0000_i1263" type="#_x0000_t75" style="width:19pt;height:15pt" o:ole="">
            <v:imagedata r:id="rId489" o:title=""/>
          </v:shape>
          <o:OLEObject Type="Embed" ProgID="Equation.DSMT4" ShapeID="_x0000_i1263" DrawAspect="Content" ObjectID="_1362387120" r:id="rId490"/>
        </w:object>
      </w:r>
      <w:r>
        <w:t xml:space="preserve"> is the diffusive drag tensor between constituents </w:t>
      </w:r>
      <w:r w:rsidR="00905817" w:rsidRPr="00905817">
        <w:rPr>
          <w:position w:val="-6"/>
        </w:rPr>
        <w:object w:dxaOrig="240" w:dyaOrig="220" w14:anchorId="164D5FD6">
          <v:shape id="_x0000_i1264" type="#_x0000_t75" style="width:12pt;height:11pt" o:ole="">
            <v:imagedata r:id="rId491" o:title=""/>
          </v:shape>
          <o:OLEObject Type="Embed" ProgID="Equation.DSMT4" ShapeID="_x0000_i1264" DrawAspect="Content" ObjectID="_1362387121" r:id="rId492"/>
        </w:object>
      </w:r>
      <w:r>
        <w:t xml:space="preserve"> and </w:t>
      </w:r>
      <w:r w:rsidR="00905817" w:rsidRPr="00905817">
        <w:rPr>
          <w:position w:val="-10"/>
        </w:rPr>
        <w:object w:dxaOrig="240" w:dyaOrig="320" w14:anchorId="0140AA38">
          <v:shape id="_x0000_i1265" type="#_x0000_t75" style="width:12pt;height:16pt" o:ole="">
            <v:imagedata r:id="rId493" o:title=""/>
          </v:shape>
          <o:OLEObject Type="Embed" ProgID="Equation.DSMT4" ShapeID="_x0000_i1265" DrawAspect="Content" ObjectID="_1362387122"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pt;height:15pt" o:ole="">
            <v:imagedata r:id="rId495" o:title=""/>
          </v:shape>
          <o:OLEObject Type="Embed" ProgID="Equation.DSMT4" ShapeID="_x0000_i1266" DrawAspect="Content" ObjectID="_1362387123"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6pt;height:22pt" o:ole="">
            <v:imagedata r:id="rId497" o:title=""/>
          </v:shape>
          <o:OLEObject Type="Embed" ProgID="Equation.DSMT4" ShapeID="_x0000_i1267" DrawAspect="Content" ObjectID="_1362387124"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F119D4">
          <w:rPr>
            <w:noProof/>
          </w:rPr>
          <w:t>13</w:t>
        </w:r>
      </w:hyperlink>
      <w:r w:rsidR="00A56950">
        <w:rPr>
          <w:noProof/>
        </w:rPr>
        <w:t xml:space="preserve">, </w:t>
      </w:r>
      <w:hyperlink w:anchor="_ENREF_15" w:tooltip="Albro, 2008 #56" w:history="1">
        <w:r w:rsidR="00F119D4">
          <w:rPr>
            <w:noProof/>
          </w:rPr>
          <w:t>15</w:t>
        </w:r>
      </w:hyperlink>
      <w:r w:rsidR="00A56950">
        <w:rPr>
          <w:noProof/>
        </w:rPr>
        <w:t xml:space="preserve">, </w:t>
      </w:r>
      <w:hyperlink w:anchor="_ENREF_16" w:tooltip="Albro, 2010 #57" w:history="1">
        <w:r w:rsidR="00F119D4">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499" o:title=""/>
          </v:shape>
          <o:OLEObject Type="Embed" ProgID="Equation.DSMT4" ShapeID="_x0000_i1268" DrawAspect="Content" ObjectID="_1362387125" r:id="rId500"/>
        </w:object>
      </w:r>
      <w:r>
        <w:t xml:space="preserve"> of </w:t>
      </w:r>
      <w:r w:rsidR="00905817" w:rsidRPr="00905817">
        <w:rPr>
          <w:position w:val="-6"/>
        </w:rPr>
        <w:object w:dxaOrig="240" w:dyaOrig="220" w14:anchorId="7E4CAEE5">
          <v:shape id="_x0000_i1269" type="#_x0000_t75" style="width:12pt;height:11pt" o:ole="">
            <v:imagedata r:id="rId501" o:title=""/>
          </v:shape>
          <o:OLEObject Type="Embed" ProgID="Equation.DSMT4" ShapeID="_x0000_i1269" DrawAspect="Content" ObjectID="_1362387126"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pt;height:11pt" o:ole="">
            <v:imagedata r:id="rId503" o:title=""/>
          </v:shape>
          <o:OLEObject Type="Embed" ProgID="Equation.DSMT4" ShapeID="_x0000_i1270" DrawAspect="Content" ObjectID="_1362387127"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pt;height:11pt" o:ole="">
            <v:imagedata r:id="rId505" o:title=""/>
          </v:shape>
          <o:OLEObject Type="Embed" ProgID="Equation.DSMT4" ShapeID="_x0000_i1271" DrawAspect="Content" ObjectID="_1362387128"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pt;height:20pt" o:ole="">
            <v:imagedata r:id="rId507" o:title=""/>
          </v:shape>
          <o:OLEObject Type="Embed" ProgID="Equation.DSMT4" ShapeID="_x0000_i1272" DrawAspect="Content" ObjectID="_1362387129" r:id="rId508"/>
        </w:object>
      </w:r>
      <w:r>
        <w:t xml:space="preserve">, where </w:t>
      </w:r>
      <w:r w:rsidR="00905817" w:rsidRPr="00905817">
        <w:rPr>
          <w:position w:val="-12"/>
        </w:rPr>
        <w:object w:dxaOrig="340" w:dyaOrig="380" w14:anchorId="73F86B68">
          <v:shape id="_x0000_i1273" type="#_x0000_t75" style="width:17pt;height:19pt" o:ole="">
            <v:imagedata r:id="rId509" o:title=""/>
          </v:shape>
          <o:OLEObject Type="Embed" ProgID="Equation.DSMT4" ShapeID="_x0000_i1273" DrawAspect="Content" ObjectID="_1362387130" r:id="rId510"/>
        </w:object>
      </w:r>
      <w:r>
        <w:t xml:space="preserve"> is the true density of </w:t>
      </w:r>
      <w:r w:rsidR="00905817" w:rsidRPr="00905817">
        <w:rPr>
          <w:position w:val="-6"/>
        </w:rPr>
        <w:object w:dxaOrig="240" w:dyaOrig="220" w14:anchorId="1B5FE21E">
          <v:shape id="_x0000_i1274" type="#_x0000_t75" style="width:12pt;height:11pt" o:ole="">
            <v:imagedata r:id="rId511" o:title=""/>
          </v:shape>
          <o:OLEObject Type="Embed" ProgID="Equation.DSMT4" ShapeID="_x0000_i1274" DrawAspect="Content" ObjectID="_1362387131" r:id="rId512"/>
        </w:object>
      </w:r>
      <w:r>
        <w:t xml:space="preserve"> (mass of </w:t>
      </w:r>
      <w:r w:rsidR="00905817" w:rsidRPr="00905817">
        <w:rPr>
          <w:position w:val="-6"/>
        </w:rPr>
        <w:object w:dxaOrig="240" w:dyaOrig="220" w14:anchorId="417C851C">
          <v:shape id="_x0000_i1275" type="#_x0000_t75" style="width:12pt;height:11pt" o:ole="">
            <v:imagedata r:id="rId513" o:title=""/>
          </v:shape>
          <o:OLEObject Type="Embed" ProgID="Equation.DSMT4" ShapeID="_x0000_i1275" DrawAspect="Content" ObjectID="_1362387132" r:id="rId514"/>
        </w:object>
      </w:r>
      <w:r>
        <w:t xml:space="preserve"> per volume of </w:t>
      </w:r>
      <w:r w:rsidR="00905817" w:rsidRPr="00905817">
        <w:rPr>
          <w:position w:val="-6"/>
        </w:rPr>
        <w:object w:dxaOrig="240" w:dyaOrig="220" w14:anchorId="1ACF3467">
          <v:shape id="_x0000_i1276" type="#_x0000_t75" style="width:12pt;height:11pt" o:ole="">
            <v:imagedata r:id="rId515" o:title=""/>
          </v:shape>
          <o:OLEObject Type="Embed" ProgID="Equation.DSMT4" ShapeID="_x0000_i1276" DrawAspect="Content" ObjectID="_1362387133" r:id="rId516"/>
        </w:object>
      </w:r>
      <w:r>
        <w:t xml:space="preserve">), which is invariant for incompressible constituents, and </w:t>
      </w:r>
      <w:r w:rsidR="00905817" w:rsidRPr="00905817">
        <w:rPr>
          <w:position w:val="-12"/>
        </w:rPr>
        <w:object w:dxaOrig="300" w:dyaOrig="360" w14:anchorId="346492D8">
          <v:shape id="_x0000_i1277" type="#_x0000_t75" style="width:15pt;height:19pt" o:ole="">
            <v:imagedata r:id="rId517" o:title=""/>
          </v:shape>
          <o:OLEObject Type="Embed" ProgID="Equation.DSMT4" ShapeID="_x0000_i1277" DrawAspect="Content" ObjectID="_1362387134" r:id="rId518"/>
        </w:object>
      </w:r>
      <w:r>
        <w:t xml:space="preserve"> is some arbitrarily set reference pressure (e.g., ambient pressure).</w:t>
      </w:r>
    </w:p>
    <w:p w14:paraId="76F74E85" w14:textId="77777777" w:rsidR="00FB6012" w:rsidRDefault="00FB6012" w:rsidP="00FB6012"/>
    <w:p w14:paraId="088C31F1" w14:textId="35F4D897"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7pt;height:22pt" o:ole="">
            <v:imagedata r:id="rId519" o:title=""/>
          </v:shape>
          <o:OLEObject Type="Embed" ProgID="Equation.DSMT4" ShapeID="_x0000_i1278" DrawAspect="Content" ObjectID="_1362387135"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F119D4">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pt;height:13pt" o:ole="">
            <v:imagedata r:id="rId521" o:title=""/>
          </v:shape>
          <o:OLEObject Type="Embed" ProgID="Equation.DSMT4" ShapeID="_x0000_i1279" DrawAspect="Content" ObjectID="_1362387136" r:id="rId522"/>
        </w:object>
      </w:r>
      <w:r>
        <w:t xml:space="preserve"> is the universal gas constant, </w:t>
      </w:r>
      <w:r w:rsidR="00905817" w:rsidRPr="00905817">
        <w:rPr>
          <w:position w:val="-6"/>
        </w:rPr>
        <w:object w:dxaOrig="200" w:dyaOrig="279" w14:anchorId="51E98D01">
          <v:shape id="_x0000_i1280" type="#_x0000_t75" style="width:10pt;height:14pt" o:ole="">
            <v:imagedata r:id="rId523" o:title=""/>
          </v:shape>
          <o:OLEObject Type="Embed" ProgID="Equation.DSMT4" ShapeID="_x0000_i1280" DrawAspect="Content" ObjectID="_1362387137" r:id="rId524"/>
        </w:object>
      </w:r>
      <w:r>
        <w:t xml:space="preserve"> is the absolute temperature, </w:t>
      </w:r>
      <w:r w:rsidR="00905817" w:rsidRPr="00905817">
        <w:rPr>
          <w:position w:val="-4"/>
        </w:rPr>
        <w:object w:dxaOrig="420" w:dyaOrig="300" w14:anchorId="30CF906D">
          <v:shape id="_x0000_i1281" type="#_x0000_t75" style="width:21pt;height:15pt" o:ole="">
            <v:imagedata r:id="rId525" o:title=""/>
          </v:shape>
          <o:OLEObject Type="Embed" ProgID="Equation.DSMT4" ShapeID="_x0000_i1281" DrawAspect="Content" ObjectID="_1362387138" r:id="rId526"/>
        </w:object>
      </w:r>
      <w:r>
        <w:t xml:space="preserve"> is the molecular weight (invariant) and </w:t>
      </w:r>
      <w:r w:rsidR="00905817" w:rsidRPr="00905817">
        <w:rPr>
          <w:position w:val="-6"/>
        </w:rPr>
        <w:object w:dxaOrig="300" w:dyaOrig="320" w14:anchorId="6CC52A0E">
          <v:shape id="_x0000_i1282" type="#_x0000_t75" style="width:15pt;height:16pt" o:ole="">
            <v:imagedata r:id="rId527" o:title=""/>
          </v:shape>
          <o:OLEObject Type="Embed" ProgID="Equation.DSMT4" ShapeID="_x0000_i1282" DrawAspect="Content" ObjectID="_1362387139" r:id="rId528"/>
        </w:object>
      </w:r>
      <w:r>
        <w:t xml:space="preserve"> is the activity of constituent </w:t>
      </w:r>
      <w:r w:rsidR="00905817" w:rsidRPr="00905817">
        <w:rPr>
          <w:position w:val="-6"/>
        </w:rPr>
        <w:object w:dxaOrig="240" w:dyaOrig="220" w14:anchorId="2F62BF71">
          <v:shape id="_x0000_i1283" type="#_x0000_t75" style="width:12pt;height:11pt" o:ole="">
            <v:imagedata r:id="rId529" o:title=""/>
          </v:shape>
          <o:OLEObject Type="Embed" ProgID="Equation.DSMT4" ShapeID="_x0000_i1283" DrawAspect="Content" ObjectID="_1362387140" r:id="rId530"/>
        </w:object>
      </w:r>
      <w:r>
        <w:t xml:space="preserve"> (a non-dimensional quantity); </w:t>
      </w:r>
      <w:r w:rsidR="00905817" w:rsidRPr="00905817">
        <w:rPr>
          <w:position w:val="-14"/>
        </w:rPr>
        <w:object w:dxaOrig="720" w:dyaOrig="400" w14:anchorId="6D5E8C63">
          <v:shape id="_x0000_i1284" type="#_x0000_t75" style="width:36pt;height:20pt" o:ole="">
            <v:imagedata r:id="rId531" o:title=""/>
          </v:shape>
          <o:OLEObject Type="Embed" ProgID="Equation.DSMT4" ShapeID="_x0000_i1284" DrawAspect="Content" ObjectID="_1362387141"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pt;height:19pt" o:ole="">
            <v:imagedata r:id="rId533" o:title=""/>
          </v:shape>
          <o:OLEObject Type="Embed" ProgID="Equation.DSMT4" ShapeID="_x0000_i1285" DrawAspect="Content" ObjectID="_1362387142" r:id="rId534"/>
        </w:object>
      </w:r>
      <w:r>
        <w:t xml:space="preserve">, where </w:t>
      </w:r>
      <w:r w:rsidR="00905817" w:rsidRPr="00905817">
        <w:rPr>
          <w:position w:val="-12"/>
        </w:rPr>
        <w:object w:dxaOrig="240" w:dyaOrig="360" w14:anchorId="6B40F21D">
          <v:shape id="_x0000_i1286" type="#_x0000_t75" style="width:12pt;height:19pt" o:ole="">
            <v:imagedata r:id="rId535" o:title=""/>
          </v:shape>
          <o:OLEObject Type="Embed" ProgID="Equation.DSMT4" ShapeID="_x0000_i1286" DrawAspect="Content" ObjectID="_1362387143"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pt;height:19pt" o:ole="">
            <v:imagedata r:id="rId537" o:title=""/>
          </v:shape>
          <o:OLEObject Type="Embed" ProgID="Equation.DSMT4" ShapeID="_x0000_i1287" DrawAspect="Content" ObjectID="_1362387144" r:id="rId538"/>
        </w:object>
      </w:r>
      <w:r>
        <w:t xml:space="preserve">), and </w:t>
      </w:r>
      <w:r w:rsidR="00905817" w:rsidRPr="00905817">
        <w:rPr>
          <w:position w:val="-10"/>
        </w:rPr>
        <w:object w:dxaOrig="200" w:dyaOrig="260" w14:anchorId="3C1DEEAB">
          <v:shape id="_x0000_i1288" type="#_x0000_t75" style="width:10pt;height:13pt" o:ole="">
            <v:imagedata r:id="rId539" o:title=""/>
          </v:shape>
          <o:OLEObject Type="Embed" ProgID="Equation.DSMT4" ShapeID="_x0000_i1288" DrawAspect="Content" ObjectID="_1362387145"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F119D4">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F119D4">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pt;height:19pt" o:ole="">
            <v:imagedata r:id="rId541" o:title=""/>
          </v:shape>
          <o:OLEObject Type="Embed" ProgID="Equation.DSMT4" ShapeID="_x0000_i1289" DrawAspect="Content" ObjectID="_1362387146" r:id="rId542"/>
        </w:object>
      </w:r>
      <w:r>
        <w:t xml:space="preserve">, where the solubility </w:t>
      </w:r>
      <w:r w:rsidR="00905817" w:rsidRPr="00905817">
        <w:rPr>
          <w:position w:val="-4"/>
        </w:rPr>
        <w:object w:dxaOrig="220" w:dyaOrig="200" w14:anchorId="39391905">
          <v:shape id="_x0000_i1290" type="#_x0000_t75" style="width:11pt;height:10pt" o:ole="">
            <v:imagedata r:id="rId543" o:title=""/>
          </v:shape>
          <o:OLEObject Type="Embed" ProgID="Equation.DSMT4" ShapeID="_x0000_i1290" DrawAspect="Content" ObjectID="_1362387147"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pt;height:14pt" o:ole="">
            <v:imagedata r:id="rId545" o:title=""/>
          </v:shape>
          <o:OLEObject Type="Embed" ProgID="Equation.DSMT4" ShapeID="_x0000_i1291" DrawAspect="Content" ObjectID="_1362387148" r:id="rId546"/>
        </w:object>
      </w:r>
      <w:r>
        <w:t>). In this extended form, it becomes clear that even under ideal behavior (</w:t>
      </w:r>
      <w:r w:rsidR="00905817" w:rsidRPr="00905817">
        <w:rPr>
          <w:position w:val="-10"/>
        </w:rPr>
        <w:object w:dxaOrig="520" w:dyaOrig="320" w14:anchorId="70585D87">
          <v:shape id="_x0000_i1292" type="#_x0000_t75" style="width:26pt;height:16pt" o:ole="">
            <v:imagedata r:id="rId547" o:title=""/>
          </v:shape>
          <o:OLEObject Type="Embed" ProgID="Equation.DSMT4" ShapeID="_x0000_i1292" DrawAspect="Content" ObjectID="_1362387149"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F119D4">
          <w:rPr>
            <w:noProof/>
          </w:rPr>
          <w:t>18</w:t>
        </w:r>
      </w:hyperlink>
      <w:r w:rsidR="00A56950">
        <w:rPr>
          <w:noProof/>
        </w:rPr>
        <w:t xml:space="preserve">, </w:t>
      </w:r>
      <w:hyperlink w:anchor="_ENREF_19" w:tooltip="Ogston, 1961 #59" w:history="1">
        <w:r w:rsidR="00F119D4">
          <w:rPr>
            <w:noProof/>
          </w:rPr>
          <w:t>19</w:t>
        </w:r>
      </w:hyperlink>
      <w:r w:rsidR="00A56950">
        <w:rPr>
          <w:noProof/>
        </w:rPr>
        <w:t>]</w:t>
      </w:r>
      <w:r>
        <w:fldChar w:fldCharType="end"/>
      </w:r>
      <w:r>
        <w:t>.</w:t>
      </w:r>
    </w:p>
    <w:p w14:paraId="05649424" w14:textId="77777777" w:rsidR="00FB6012" w:rsidRDefault="00FB6012" w:rsidP="00FB6012"/>
    <w:p w14:paraId="7E93D548" w14:textId="5F18ACF5"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F119D4">
          <w:rPr>
            <w:noProof/>
          </w:rPr>
          <w:t>17</w:t>
        </w:r>
      </w:hyperlink>
      <w:r w:rsidR="00A56950">
        <w:rPr>
          <w:noProof/>
        </w:rPr>
        <w:t xml:space="preserve">, </w:t>
      </w:r>
      <w:hyperlink w:anchor="_ENREF_20" w:tooltip="Ateshian, 2007 #61" w:history="1">
        <w:r w:rsidR="00F119D4">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49" o:title=""/>
          </v:shape>
          <o:OLEObject Type="Embed" ProgID="Equation.DSMT4" ShapeID="_x0000_i1293" DrawAspect="Content" ObjectID="_1362387150" r:id="rId550"/>
        </w:object>
      </w:r>
      <w:r>
        <w:t xml:space="preserve"> and </w:t>
      </w:r>
      <w:r w:rsidR="00905817" w:rsidRPr="00905817">
        <w:rPr>
          <w:position w:val="-10"/>
        </w:rPr>
        <w:object w:dxaOrig="320" w:dyaOrig="360" w14:anchorId="2C0BEADE">
          <v:shape id="_x0000_i1294" type="#_x0000_t75" style="width:16pt;height:19pt" o:ole="">
            <v:imagedata r:id="rId551" o:title=""/>
          </v:shape>
          <o:OLEObject Type="Embed" ProgID="Equation.DSMT4" ShapeID="_x0000_i1294" DrawAspect="Content" ObjectID="_1362387151"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7pt;height:70pt" o:ole="">
            <v:imagedata r:id="rId553" o:title=""/>
          </v:shape>
          <o:OLEObject Type="Embed" ProgID="Equation.DSMT4" ShapeID="_x0000_i1295" DrawAspect="Content" ObjectID="_1362387152" r:id="rId55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39" w:author="Gerard" w:date="2015-03-22T11:01:00Z">
        <w:r w:rsidR="00F119D4" w:rsidDel="00F119D4">
          <w:fldChar w:fldCharType="separate"/>
        </w:r>
      </w:del>
      <w:r w:rsidR="00F119D4">
        <w:fldChar w:fldCharType="end"/>
      </w:r>
      <w:bookmarkStart w:id="1140" w:name="ZEqnNum276818"/>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104</w:instrText>
      </w:r>
      <w:r w:rsidR="00F119D4">
        <w:rPr>
          <w:noProof/>
        </w:rPr>
        <w:fldChar w:fldCharType="end"/>
      </w:r>
      <w:r>
        <w:instrText>)</w:instrText>
      </w:r>
      <w:bookmarkEnd w:id="1140"/>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3pt;height:12pt" o:ole="">
            <v:imagedata r:id="rId555" o:title=""/>
          </v:shape>
          <o:OLEObject Type="Embed" ProgID="Equation.DSMT4" ShapeID="_x0000_i1296" DrawAspect="Content" ObjectID="_1362387153"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3pt;height:12pt" o:ole="">
            <v:imagedata r:id="rId557" o:title=""/>
          </v:shape>
          <o:OLEObject Type="Embed" ProgID="Equation.DSMT4" ShapeID="_x0000_i1297" DrawAspect="Content" ObjectID="_1362387154" r:id="rId558"/>
        </w:object>
      </w:r>
      <w:r>
        <w:t xml:space="preserve"> and the effective solubility </w:t>
      </w:r>
      <w:r w:rsidR="00905817" w:rsidRPr="00905817">
        <w:rPr>
          <w:position w:val="-10"/>
        </w:rPr>
        <w:object w:dxaOrig="900" w:dyaOrig="320" w14:anchorId="3C6BD295">
          <v:shape id="_x0000_i1298" type="#_x0000_t75" style="width:45pt;height:16pt" o:ole="">
            <v:imagedata r:id="rId559" o:title=""/>
          </v:shape>
          <o:OLEObject Type="Embed" ProgID="Equation.DSMT4" ShapeID="_x0000_i1298" DrawAspect="Content" ObjectID="_1362387155"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pt;height:11pt" o:ole="">
            <v:imagedata r:id="rId561" o:title=""/>
          </v:shape>
          <o:OLEObject Type="Embed" ProgID="Equation.DSMT4" ShapeID="_x0000_i1299" DrawAspect="Content" ObjectID="_1362387156"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pt;height:33pt" o:ole="">
            <v:imagedata r:id="rId563" o:title=""/>
          </v:shape>
          <o:OLEObject Type="Embed" ProgID="Equation.DSMT4" ShapeID="_x0000_i1300" DrawAspect="Content" ObjectID="_1362387157" r:id="rId56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105</w:instrText>
      </w:r>
      <w:r w:rsidR="00F119D4">
        <w:rPr>
          <w:noProof/>
        </w:rPr>
        <w:fldChar w:fldCharType="end"/>
      </w:r>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pt;height:19pt" o:ole="">
            <v:imagedata r:id="rId565" o:title=""/>
          </v:shape>
          <o:OLEObject Type="Embed" ProgID="Equation.DSMT4" ShapeID="_x0000_i1301" DrawAspect="Content" ObjectID="_1362387158" r:id="rId566"/>
        </w:object>
      </w:r>
      <w:r>
        <w:t xml:space="preserve">, where </w:t>
      </w:r>
      <w:r w:rsidR="00905817" w:rsidRPr="00905817">
        <w:rPr>
          <w:position w:val="-10"/>
        </w:rPr>
        <w:object w:dxaOrig="320" w:dyaOrig="360" w14:anchorId="6875BBEE">
          <v:shape id="_x0000_i1302" type="#_x0000_t75" style="width:16pt;height:19pt" o:ole="">
            <v:imagedata r:id="rId567" o:title=""/>
          </v:shape>
          <o:OLEObject Type="Embed" ProgID="Equation.DSMT4" ShapeID="_x0000_i1302" DrawAspect="Content" ObjectID="_1362387159" r:id="rId568"/>
        </w:object>
      </w:r>
      <w:r>
        <w:t xml:space="preserve"> is the volume fraction of </w:t>
      </w:r>
      <w:r w:rsidR="00905817" w:rsidRPr="00905817">
        <w:rPr>
          <w:position w:val="-6"/>
        </w:rPr>
        <w:object w:dxaOrig="240" w:dyaOrig="220" w14:anchorId="3DB80054">
          <v:shape id="_x0000_i1303" type="#_x0000_t75" style="width:12pt;height:11pt" o:ole="">
            <v:imagedata r:id="rId569" o:title=""/>
          </v:shape>
          <o:OLEObject Type="Embed" ProgID="Equation.DSMT4" ShapeID="_x0000_i1303" DrawAspect="Content" ObjectID="_1362387160"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pt;height:19pt" o:ole="">
            <v:imagedata r:id="rId571" o:title=""/>
          </v:shape>
          <o:OLEObject Type="Embed" ProgID="Equation.DSMT4" ShapeID="_x0000_i1304" DrawAspect="Content" ObjectID="_1362387161" r:id="rId572"/>
        </w:object>
      </w:r>
      <w:r>
        <w:t xml:space="preserve">), it follows that </w:t>
      </w:r>
      <w:r w:rsidR="00905817" w:rsidRPr="00905817">
        <w:rPr>
          <w:position w:val="-16"/>
        </w:rPr>
        <w:object w:dxaOrig="2020" w:dyaOrig="420" w14:anchorId="2E05EE68">
          <v:shape id="_x0000_i1305" type="#_x0000_t75" style="width:101pt;height:21pt" o:ole="">
            <v:imagedata r:id="rId573" o:title=""/>
          </v:shape>
          <o:OLEObject Type="Embed" ProgID="Equation.DSMT4" ShapeID="_x0000_i1305" DrawAspect="Content" ObjectID="_1362387162" r:id="rId574"/>
        </w:object>
      </w:r>
      <w:r>
        <w:t xml:space="preserve">. Since </w:t>
      </w:r>
      <w:r w:rsidR="00905817" w:rsidRPr="00905817">
        <w:rPr>
          <w:position w:val="-12"/>
        </w:rPr>
        <w:object w:dxaOrig="340" w:dyaOrig="380" w14:anchorId="3B0B8A8D">
          <v:shape id="_x0000_i1306" type="#_x0000_t75" style="width:17pt;height:19pt" o:ole="">
            <v:imagedata r:id="rId575" o:title=""/>
          </v:shape>
          <o:OLEObject Type="Embed" ProgID="Equation.DSMT4" ShapeID="_x0000_i1306" DrawAspect="Content" ObjectID="_1362387163"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9pt;height:22pt" o:ole="">
            <v:imagedata r:id="rId577" o:title=""/>
          </v:shape>
          <o:OLEObject Type="Embed" ProgID="Equation.DSMT4" ShapeID="_x0000_i1307" DrawAspect="Content" ObjectID="_1362387164" r:id="rId578"/>
        </w:object>
      </w:r>
      <w:r>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142" w:author="Gerard" w:date="2015-03-22T11:01:00Z">
        <w:r w:rsidR="00F119D4" w:rsidDel="00F119D4">
          <w:fldChar w:fldCharType="separate"/>
        </w:r>
      </w:del>
      <w:r w:rsidR="00F119D4">
        <w:fldChar w:fldCharType="end"/>
      </w:r>
      <w:bookmarkStart w:id="1143" w:name="ZEqnNum59129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106</w:instrText>
      </w:r>
      <w:r w:rsidR="00F119D4">
        <w:rPr>
          <w:noProof/>
        </w:rPr>
        <w:fldChar w:fldCharType="end"/>
      </w:r>
      <w:r>
        <w:instrText>)</w:instrText>
      </w:r>
      <w:bookmarkEnd w:id="1143"/>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4pt;height:22pt" o:ole="">
            <v:imagedata r:id="rId579" o:title=""/>
          </v:shape>
          <o:OLEObject Type="Embed" ProgID="Equation.DSMT4" ShapeID="_x0000_i1308" DrawAspect="Content" ObjectID="_1362387165"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pt;height:36pt" o:ole="">
            <v:imagedata r:id="rId581" o:title=""/>
          </v:shape>
          <o:OLEObject Type="Embed" ProgID="Equation.DSMT4" ShapeID="_x0000_i1309" DrawAspect="Content" ObjectID="_1362387166" r:id="rId582"/>
        </w:object>
      </w:r>
      <w:r w:rsidR="005D060C">
        <w:t>,</w:t>
      </w:r>
      <w:r>
        <w:tab/>
      </w:r>
      <w:r>
        <w:fldChar w:fldCharType="begin"/>
      </w:r>
      <w:r>
        <w:instrText xml:space="preserve"> MACROBUTTON MTPlaceRef \* MERGEFORMAT </w:instrText>
      </w:r>
      <w:r w:rsidR="00F119D4">
        <w:fldChar w:fldCharType="begin"/>
      </w:r>
      <w:r w:rsidR="00F119D4">
        <w:instrText xml:space="preserve"> SEQ MTEqn \h \* MERGEFORMAT </w:instrText>
      </w:r>
      <w:del w:id="1144" w:author="Gerard" w:date="2015-03-22T11:01:00Z">
        <w:r w:rsidR="00F119D4" w:rsidDel="00F119D4">
          <w:fldChar w:fldCharType="separate"/>
        </w:r>
      </w:del>
      <w:r w:rsidR="00F119D4">
        <w:fldChar w:fldCharType="end"/>
      </w:r>
      <w:bookmarkStart w:id="1145" w:name="ZEqnNum536154"/>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107</w:instrText>
      </w:r>
      <w:r w:rsidR="00F119D4">
        <w:rPr>
          <w:noProof/>
        </w:rPr>
        <w:fldChar w:fldCharType="end"/>
      </w:r>
      <w:r>
        <w:instrText>)</w:instrText>
      </w:r>
      <w:bookmarkEnd w:id="1145"/>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3pt;height:22pt" o:ole="">
            <v:imagedata r:id="rId583" o:title=""/>
          </v:shape>
          <o:OLEObject Type="Embed" ProgID="Equation.DSMT4" ShapeID="_x0000_i1310" DrawAspect="Content" ObjectID="_1362387167"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pt;height:22pt" o:ole="">
            <v:imagedata r:id="rId585" o:title=""/>
          </v:shape>
          <o:OLEObject Type="Embed" ProgID="Equation.DSMT4" ShapeID="_x0000_i1311" DrawAspect="Content" ObjectID="_1362387168"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pt;height:33pt" o:ole="">
            <v:imagedata r:id="rId587" o:title=""/>
          </v:shape>
          <o:OLEObject Type="Embed" ProgID="Equation.DSMT4" ShapeID="_x0000_i1312" DrawAspect="Content" ObjectID="_1362387169" r:id="rId58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46" w:author="Gerard" w:date="2015-03-22T11:01:00Z">
        <w:r w:rsidR="00F119D4" w:rsidDel="00F119D4">
          <w:fldChar w:fldCharType="separate"/>
        </w:r>
      </w:del>
      <w:r w:rsidR="00F119D4">
        <w:fldChar w:fldCharType="end"/>
      </w:r>
      <w:bookmarkStart w:id="1147" w:name="ZEqnNum887820"/>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w:instrText>
      </w:r>
      <w:r w:rsidR="00F119D4">
        <w:instrText xml:space="preserve">TEqn \c \* Arabic \* MERGEFORMAT </w:instrText>
      </w:r>
      <w:r w:rsidR="00F119D4">
        <w:fldChar w:fldCharType="separate"/>
      </w:r>
      <w:r w:rsidR="00F119D4">
        <w:rPr>
          <w:noProof/>
        </w:rPr>
        <w:instrText>108</w:instrText>
      </w:r>
      <w:r w:rsidR="00F119D4">
        <w:rPr>
          <w:noProof/>
        </w:rPr>
        <w:fldChar w:fldCharType="end"/>
      </w:r>
      <w:r>
        <w:instrText>)</w:instrText>
      </w:r>
      <w:bookmarkEnd w:id="1147"/>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5pt;height:19pt" o:ole="">
            <v:imagedata r:id="rId589" o:title=""/>
          </v:shape>
          <o:OLEObject Type="Embed" ProgID="Equation.DSMT4" ShapeID="_x0000_i1313" DrawAspect="Content" ObjectID="_1362387170" r:id="rId590"/>
        </w:object>
      </w:r>
      <w:r>
        <w:t xml:space="preserve"> is the solid volume fraction in the reference state, </w:t>
      </w:r>
      <w:r w:rsidR="00905817" w:rsidRPr="00905817">
        <w:rPr>
          <w:position w:val="-6"/>
        </w:rPr>
        <w:object w:dxaOrig="940" w:dyaOrig="279" w14:anchorId="0D481615">
          <v:shape id="_x0000_i1314" type="#_x0000_t75" style="width:47pt;height:14pt" o:ole="">
            <v:imagedata r:id="rId591" o:title=""/>
          </v:shape>
          <o:OLEObject Type="Embed" ProgID="Equation.DSMT4" ShapeID="_x0000_i1314" DrawAspect="Content" ObjectID="_1362387171" r:id="rId592"/>
        </w:object>
      </w:r>
      <w:r>
        <w:t xml:space="preserve"> and </w:t>
      </w:r>
      <w:r w:rsidR="00905817" w:rsidRPr="00905817">
        <w:rPr>
          <w:position w:val="-6"/>
        </w:rPr>
        <w:object w:dxaOrig="1420" w:dyaOrig="279" w14:anchorId="42F0B40F">
          <v:shape id="_x0000_i1315" type="#_x0000_t75" style="width:71pt;height:14pt" o:ole="">
            <v:imagedata r:id="rId593" o:title=""/>
          </v:shape>
          <o:OLEObject Type="Embed" ProgID="Equation.DSMT4" ShapeID="_x0000_i1315" DrawAspect="Content" ObjectID="_1362387172"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F119D4">
        <w:fldChar w:fldCharType="begin"/>
      </w:r>
      <w:r w:rsidR="00F119D4">
        <w:instrText xml:space="preserve"> REF ZEqnNum429892 \* Charformat \! \* MERGEFORMAT </w:instrText>
      </w:r>
      <w:r w:rsidR="00F119D4">
        <w:fldChar w:fldCharType="separate"/>
      </w:r>
      <w:r w:rsidR="00F119D4">
        <w:instrText>(2.103)</w:instrText>
      </w:r>
      <w:r w:rsidR="00F119D4">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pt;height:76pt" o:ole="">
            <v:imagedata r:id="rId595" o:title=""/>
          </v:shape>
          <o:OLEObject Type="Embed" ProgID="Equation.DSMT4" ShapeID="_x0000_i1316" DrawAspect="Content" ObjectID="_1362387173" r:id="rId59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48" w:author="Gerard" w:date="2015-03-22T11:01:00Z">
        <w:r w:rsidR="00F119D4" w:rsidDel="00F119D4">
          <w:fldChar w:fldCharType="separate"/>
        </w:r>
      </w:del>
      <w:r w:rsidR="00F119D4">
        <w:fldChar w:fldCharType="end"/>
      </w:r>
      <w:bookmarkStart w:id="1149" w:name="ZEqnNum146533"/>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109</w:instrText>
      </w:r>
      <w:r w:rsidR="00F119D4">
        <w:rPr>
          <w:noProof/>
        </w:rPr>
        <w:fldChar w:fldCharType="end"/>
      </w:r>
      <w:r>
        <w:instrText>)</w:instrText>
      </w:r>
      <w:bookmarkEnd w:id="1149"/>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pt;height:14pt" o:ole="">
            <v:imagedata r:id="rId597" o:title=""/>
          </v:shape>
          <o:OLEObject Type="Embed" ProgID="Equation.DSMT4" ShapeID="_x0000_i1317" DrawAspect="Content" ObjectID="_1362387174" r:id="rId598"/>
        </w:object>
      </w:r>
      <w:r>
        <w:t xml:space="preserve"> is the solute diffusivity tensor in the mixture (solid+solution), </w:t>
      </w:r>
      <w:r w:rsidR="00905817" w:rsidRPr="00905817">
        <w:rPr>
          <w:position w:val="-12"/>
        </w:rPr>
        <w:object w:dxaOrig="279" w:dyaOrig="360" w14:anchorId="787EBA21">
          <v:shape id="_x0000_i1318" type="#_x0000_t75" style="width:14pt;height:19pt" o:ole="">
            <v:imagedata r:id="rId599" o:title=""/>
          </v:shape>
          <o:OLEObject Type="Embed" ProgID="Equation.DSMT4" ShapeID="_x0000_i1318" DrawAspect="Content" ObjectID="_1362387175" r:id="rId600"/>
        </w:object>
      </w:r>
      <w:r>
        <w:t xml:space="preserve"> is its (isotropic) diffusivity in free solution; </w:t>
      </w:r>
      <w:r w:rsidR="00905817" w:rsidRPr="00905817">
        <w:rPr>
          <w:position w:val="-4"/>
        </w:rPr>
        <w:object w:dxaOrig="220" w:dyaOrig="300" w14:anchorId="40DAF55A">
          <v:shape id="_x0000_i1319" type="#_x0000_t75" style="width:11pt;height:15pt" o:ole="">
            <v:imagedata r:id="rId601" o:title=""/>
          </v:shape>
          <o:OLEObject Type="Embed" ProgID="Equation.DSMT4" ShapeID="_x0000_i1319" DrawAspect="Content" ObjectID="_1362387176"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pt;height:42pt" o:ole="">
            <v:imagedata r:id="rId603" o:title=""/>
          </v:shape>
          <o:OLEObject Type="Embed" ProgID="Equation.DSMT4" ShapeID="_x0000_i1320" DrawAspect="Content" ObjectID="_1362387177" r:id="rId604"/>
        </w:object>
      </w:r>
      <w:r w:rsidR="00E77A80">
        <w:t>,</w:t>
      </w:r>
      <w:r>
        <w:tab/>
      </w:r>
      <w:r>
        <w:fldChar w:fldCharType="begin"/>
      </w:r>
      <w:r>
        <w:instrText xml:space="preserve"> MACROBUTTON MTPlaceRef \* MERGEFORMAT </w:instrText>
      </w:r>
      <w:r w:rsidR="00F119D4">
        <w:fldChar w:fldCharType="begin"/>
      </w:r>
      <w:r w:rsidR="00F119D4">
        <w:instrText xml:space="preserve"> SEQ MTEqn \h \* MERGEFORM</w:instrText>
      </w:r>
      <w:r w:rsidR="00F119D4">
        <w:instrText xml:space="preserve">AT </w:instrText>
      </w:r>
      <w:del w:id="11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110</w:instrText>
      </w:r>
      <w:r w:rsidR="00F119D4">
        <w:rPr>
          <w:noProof/>
        </w:rPr>
        <w:fldChar w:fldCharType="end"/>
      </w:r>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1pt;height:13pt" o:ole="">
            <v:imagedata r:id="rId605" o:title=""/>
          </v:shape>
          <o:OLEObject Type="Embed" ProgID="Equation.DSMT4" ShapeID="_x0000_i1321" DrawAspect="Content" ObjectID="_1362387178"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F119D4">
        <w:fldChar w:fldCharType="begin"/>
      </w:r>
      <w:r w:rsidR="00F119D4">
        <w:instrText xml:space="preserve"> REF ZEqnNum429892 \* Charformat \! \* MERGEFORMAT </w:instrText>
      </w:r>
      <w:r w:rsidR="00F119D4">
        <w:fldChar w:fldCharType="separate"/>
      </w:r>
      <w:r w:rsidR="00F119D4">
        <w:instrText>(2.103)</w:instrText>
      </w:r>
      <w:r w:rsidR="00F119D4">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pt;height:76pt" o:ole="">
            <v:imagedata r:id="rId607" o:title=""/>
          </v:shape>
          <o:OLEObject Type="Embed" ProgID="Equation.DSMT4" ShapeID="_x0000_i1322" DrawAspect="Content" ObjectID="_1362387179" r:id="rId60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51" w:author="Gerard" w:date="2015-03-22T11:01:00Z">
        <w:r w:rsidR="00F119D4" w:rsidDel="00F119D4">
          <w:fldChar w:fldCharType="separate"/>
        </w:r>
      </w:del>
      <w:r w:rsidR="00F119D4">
        <w:fldChar w:fldCharType="end"/>
      </w:r>
      <w:bookmarkStart w:id="1152" w:name="ZEqnNum49820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111</w:instrText>
      </w:r>
      <w:r w:rsidR="00F119D4">
        <w:rPr>
          <w:noProof/>
        </w:rPr>
        <w:fldChar w:fldCharType="end"/>
      </w:r>
      <w:r>
        <w:instrText>)</w:instrText>
      </w:r>
      <w:bookmarkEnd w:id="1152"/>
      <w:r>
        <w:fldChar w:fldCharType="end"/>
      </w:r>
    </w:p>
    <w:p w14:paraId="6AACE411" w14:textId="3223F143"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1pt;height:13pt" o:ole="">
            <v:imagedata r:id="rId609" o:title=""/>
          </v:shape>
          <o:OLEObject Type="Embed" ProgID="Equation.DSMT4" ShapeID="_x0000_i1323" DrawAspect="Content" ObjectID="_1362387180" r:id="rId610"/>
        </w:object>
      </w:r>
      <w:r>
        <w:t xml:space="preserve">, </w:t>
      </w:r>
      <w:r w:rsidR="00905817" w:rsidRPr="00905817">
        <w:rPr>
          <w:position w:val="-6"/>
        </w:rPr>
        <w:object w:dxaOrig="200" w:dyaOrig="279" w14:anchorId="786D6E3A">
          <v:shape id="_x0000_i1324" type="#_x0000_t75" style="width:10pt;height:14pt" o:ole="">
            <v:imagedata r:id="rId611" o:title=""/>
          </v:shape>
          <o:OLEObject Type="Embed" ProgID="Equation.DSMT4" ShapeID="_x0000_i1324" DrawAspect="Content" ObjectID="_1362387181" r:id="rId612"/>
        </w:object>
      </w:r>
      <w:r>
        <w:t xml:space="preserve"> and </w:t>
      </w:r>
      <w:r w:rsidR="00905817" w:rsidRPr="00905817">
        <w:rPr>
          <w:position w:val="-12"/>
        </w:rPr>
        <w:object w:dxaOrig="279" w:dyaOrig="360" w14:anchorId="2A5A91F8">
          <v:shape id="_x0000_i1325" type="#_x0000_t75" style="width:14pt;height:19pt" o:ole="">
            <v:imagedata r:id="rId613" o:title=""/>
          </v:shape>
          <o:OLEObject Type="Embed" ProgID="Equation.DSMT4" ShapeID="_x0000_i1325" DrawAspect="Content" ObjectID="_1362387182"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5pt" o:ole="">
            <v:imagedata r:id="rId615" o:title=""/>
          </v:shape>
          <o:OLEObject Type="Embed" ProgID="Equation.DSMT4" ShapeID="_x0000_i1326" DrawAspect="Content" ObjectID="_1362387183"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F119D4">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pt;height:19pt" o:ole="">
            <v:imagedata r:id="rId617" o:title=""/>
          </v:shape>
          <o:OLEObject Type="Embed" ProgID="Equation.DSMT4" ShapeID="_x0000_i1327" DrawAspect="Content" ObjectID="_1362387184" r:id="rId618"/>
        </w:object>
      </w:r>
      <w:r>
        <w:t xml:space="preserve"> must be greater than or equal to the largest eigenvalue of </w:t>
      </w:r>
      <w:r w:rsidR="00905817" w:rsidRPr="00905817">
        <w:rPr>
          <w:position w:val="-6"/>
        </w:rPr>
        <w:object w:dxaOrig="200" w:dyaOrig="279" w14:anchorId="68C9C452">
          <v:shape id="_x0000_i1328" type="#_x0000_t75" style="width:10pt;height:14pt" o:ole="">
            <v:imagedata r:id="rId619" o:title=""/>
          </v:shape>
          <o:OLEObject Type="Embed" ProgID="Equation.DSMT4" ShapeID="_x0000_i1328" DrawAspect="Content" ObjectID="_1362387185"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F119D4">
        <w:fldChar w:fldCharType="begin"/>
      </w:r>
      <w:r w:rsidR="00F119D4">
        <w:instrText xml:space="preserve"> REF ZEqnNum498209 \* Charformat \! \* MERGEFORMAT </w:instrText>
      </w:r>
      <w:r w:rsidR="00F119D4">
        <w:fldChar w:fldCharType="separate"/>
      </w:r>
      <w:r w:rsidR="00F119D4">
        <w:instrText>(2.111)</w:instrText>
      </w:r>
      <w:r w:rsidR="00F119D4">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153" w:name="_Toc176704832"/>
      <w:bookmarkStart w:id="1154" w:name="_Ref191692787"/>
      <w:bookmarkStart w:id="1155" w:name="_Toc288641435"/>
      <w:r>
        <w:t>Continuous Variables</w:t>
      </w:r>
      <w:bookmarkEnd w:id="1153"/>
      <w:bookmarkEnd w:id="1154"/>
      <w:bookmarkEnd w:id="1155"/>
    </w:p>
    <w:p w14:paraId="38C62655" w14:textId="1C273E80"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1pt" o:ole="">
            <v:imagedata r:id="rId621" o:title=""/>
          </v:shape>
          <o:OLEObject Type="Embed" ProgID="Equation.DSMT4" ShapeID="_x0000_i1329" DrawAspect="Content" ObjectID="_1362387186" r:id="rId622"/>
        </w:object>
      </w:r>
      <w:r>
        <w:t xml:space="preserve">, </w:t>
      </w:r>
      <w:r w:rsidR="00905817" w:rsidRPr="00905817">
        <w:rPr>
          <w:position w:val="-10"/>
        </w:rPr>
        <w:object w:dxaOrig="240" w:dyaOrig="260" w14:anchorId="2280AB70">
          <v:shape id="_x0000_i1330" type="#_x0000_t75" style="width:12pt;height:13pt" o:ole="">
            <v:imagedata r:id="rId623" o:title=""/>
          </v:shape>
          <o:OLEObject Type="Embed" ProgID="Equation.DSMT4" ShapeID="_x0000_i1330" DrawAspect="Content" ObjectID="_1362387187" r:id="rId624"/>
        </w:object>
      </w:r>
      <w:r>
        <w:t xml:space="preserve"> and </w:t>
      </w:r>
      <w:r w:rsidR="00905817" w:rsidRPr="00905817">
        <w:rPr>
          <w:position w:val="-6"/>
        </w:rPr>
        <w:object w:dxaOrig="180" w:dyaOrig="220" w14:anchorId="79B70C3C">
          <v:shape id="_x0000_i1331" type="#_x0000_t75" style="width:9pt;height:11pt" o:ole="">
            <v:imagedata r:id="rId625" o:title=""/>
          </v:shape>
          <o:OLEObject Type="Embed" ProgID="Equation.DSMT4" ShapeID="_x0000_i1331" DrawAspect="Content" ObjectID="_1362387188"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F119D4">
        <w:fldChar w:fldCharType="begin"/>
      </w:r>
      <w:r w:rsidR="00F119D4">
        <w:instrText xml:space="preserve"> REF ZEqnNum146657 \* Charf</w:instrText>
      </w:r>
      <w:r w:rsidR="00F119D4">
        <w:instrText xml:space="preserve">ormat \! \* MERGEFORMAT </w:instrText>
      </w:r>
      <w:r w:rsidR="00F119D4">
        <w:fldChar w:fldCharType="separate"/>
      </w:r>
      <w:r w:rsidR="00F119D4">
        <w:instrText>(2.102)</w:instrText>
      </w:r>
      <w:r w:rsidR="00F119D4">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F119D4">
        <w:fldChar w:fldCharType="begin"/>
      </w:r>
      <w:r w:rsidR="00F119D4">
        <w:instrText xml:space="preserve"> REF ZEqnNum591299 \* Charformat \! \* MERGEFORMAT </w:instrText>
      </w:r>
      <w:r w:rsidR="00F119D4">
        <w:fldChar w:fldCharType="separate"/>
      </w:r>
      <w:r w:rsidR="00F119D4">
        <w:instrText>(2.106)</w:instrText>
      </w:r>
      <w:r w:rsidR="00F119D4">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F119D4">
        <w:fldChar w:fldCharType="begin"/>
      </w:r>
      <w:r w:rsidR="00F119D4">
        <w:instrText xml:space="preserve"> REF ZEqnNum536154</w:instrText>
      </w:r>
      <w:r w:rsidR="00F119D4">
        <w:instrText xml:space="preserve"> \* Charformat \! \* MERGEFORMAT </w:instrText>
      </w:r>
      <w:r w:rsidR="00F119D4">
        <w:fldChar w:fldCharType="separate"/>
      </w:r>
      <w:r w:rsidR="00F119D4">
        <w:instrText>(2.107)</w:instrText>
      </w:r>
      <w:r w:rsidR="00F119D4">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F119D4">
        <w:fldChar w:fldCharType="begin"/>
      </w:r>
      <w:r w:rsidR="00F119D4">
        <w:instrText xml:space="preserve"> REF ZEqnNum146533 \* Charformat \! \* MERGEFORMAT </w:instrText>
      </w:r>
      <w:r w:rsidR="00F119D4">
        <w:fldChar w:fldCharType="separate"/>
      </w:r>
      <w:r w:rsidR="00F119D4">
        <w:instrText>(2.109)</w:instrText>
      </w:r>
      <w:r w:rsidR="00F119D4">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F119D4">
        <w:fldChar w:fldCharType="begin"/>
      </w:r>
      <w:r w:rsidR="00F119D4">
        <w:instrText xml:space="preserve"> REF ZEqnNum887820 \* Charformat \! \* MERGEFORMAT </w:instrText>
      </w:r>
      <w:r w:rsidR="00F119D4">
        <w:fldChar w:fldCharType="separate"/>
      </w:r>
      <w:r w:rsidR="00F119D4">
        <w:instrText>(2.108)</w:instrText>
      </w:r>
      <w:r w:rsidR="00F119D4">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27" o:title=""/>
          </v:shape>
          <o:OLEObject Type="Embed" ProgID="Equation.DSMT4" ShapeID="_x0000_i1332" DrawAspect="Content" ObjectID="_1362387189"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pt;height:13pt" o:ole="">
            <v:imagedata r:id="rId629" o:title=""/>
          </v:shape>
          <o:OLEObject Type="Embed" ProgID="Equation.DSMT4" ShapeID="_x0000_i1333" DrawAspect="Content" ObjectID="_1362387190" r:id="rId630"/>
        </w:object>
      </w:r>
      <w:r>
        <w:t xml:space="preserve"> and normal flux components </w:t>
      </w:r>
      <w:r w:rsidR="00905817" w:rsidRPr="00905817">
        <w:rPr>
          <w:position w:val="-12"/>
        </w:rPr>
        <w:object w:dxaOrig="999" w:dyaOrig="360" w14:anchorId="617B7693">
          <v:shape id="_x0000_i1334" type="#_x0000_t75" style="width:50pt;height:19pt" o:ole="">
            <v:imagedata r:id="rId631" o:title=""/>
          </v:shape>
          <o:OLEObject Type="Embed" ProgID="Equation.DSMT4" ShapeID="_x0000_i1334" DrawAspect="Content" ObjectID="_1362387191" r:id="rId632"/>
        </w:object>
      </w:r>
      <w:r>
        <w:t xml:space="preserve"> and </w:t>
      </w:r>
      <w:r w:rsidR="00905817" w:rsidRPr="00905817">
        <w:rPr>
          <w:position w:val="-12"/>
        </w:rPr>
        <w:object w:dxaOrig="859" w:dyaOrig="360" w14:anchorId="254F707F">
          <v:shape id="_x0000_i1335" type="#_x0000_t75" style="width:43pt;height:19pt" o:ole="">
            <v:imagedata r:id="rId633" o:title=""/>
          </v:shape>
          <o:OLEObject Type="Embed" ProgID="Equation.DSMT4" ShapeID="_x0000_i1335" DrawAspect="Content" ObjectID="_1362387192"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F119D4">
          <w:rPr>
            <w:noProof/>
          </w:rPr>
          <w:t>20</w:t>
        </w:r>
      </w:hyperlink>
      <w:r w:rsidR="00A56950">
        <w:rPr>
          <w:noProof/>
        </w:rPr>
        <w:t xml:space="preserve">, </w:t>
      </w:r>
      <w:hyperlink w:anchor="_ENREF_22" w:tooltip="Eringen, 1965 #63" w:history="1">
        <w:r w:rsidR="00F119D4">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pt;height:13pt" o:ole="">
            <v:imagedata r:id="rId635" o:title=""/>
          </v:shape>
          <o:OLEObject Type="Embed" ProgID="Equation.DSMT4" ShapeID="_x0000_i1336" DrawAspect="Content" ObjectID="_1362387193" r:id="rId636"/>
        </w:object>
      </w:r>
      <w:r>
        <w:t xml:space="preserve">, </w:t>
      </w:r>
      <w:r w:rsidR="00905817" w:rsidRPr="00905817">
        <w:rPr>
          <w:position w:val="-12"/>
        </w:rPr>
        <w:object w:dxaOrig="300" w:dyaOrig="360" w14:anchorId="53A62F08">
          <v:shape id="_x0000_i1337" type="#_x0000_t75" style="width:15pt;height:19pt" o:ole="">
            <v:imagedata r:id="rId637" o:title=""/>
          </v:shape>
          <o:OLEObject Type="Embed" ProgID="Equation.DSMT4" ShapeID="_x0000_i1337" DrawAspect="Content" ObjectID="_1362387194" r:id="rId638"/>
        </w:object>
      </w:r>
      <w:r>
        <w:t xml:space="preserve"> and </w:t>
      </w:r>
      <w:r w:rsidR="00905817" w:rsidRPr="00905817">
        <w:rPr>
          <w:position w:val="-12"/>
        </w:rPr>
        <w:object w:dxaOrig="260" w:dyaOrig="360" w14:anchorId="4F67F1AC">
          <v:shape id="_x0000_i1338" type="#_x0000_t75" style="width:13pt;height:19pt" o:ole="">
            <v:imagedata r:id="rId639" o:title=""/>
          </v:shape>
          <o:OLEObject Type="Embed" ProgID="Equation.DSMT4" ShapeID="_x0000_i1338" DrawAspect="Content" ObjectID="_1362387195" r:id="rId640"/>
        </w:object>
      </w:r>
      <w:r>
        <w:t xml:space="preserve"> may be prescribed as boundary conditions.</w:t>
      </w:r>
    </w:p>
    <w:p w14:paraId="24B9513D" w14:textId="77777777" w:rsidR="00FB6012" w:rsidRDefault="00FB6012" w:rsidP="00FB6012"/>
    <w:p w14:paraId="746E5A23" w14:textId="768CD918"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1" o:title=""/>
          </v:shape>
          <o:OLEObject Type="Embed" ProgID="Equation.DSMT4" ShapeID="_x0000_i1339" DrawAspect="Content" ObjectID="_1362387196" r:id="rId642"/>
        </w:object>
      </w:r>
      <w:r>
        <w:t xml:space="preserve"> and </w:t>
      </w:r>
      <w:r w:rsidR="00905817" w:rsidRPr="00905817">
        <w:rPr>
          <w:position w:val="-10"/>
        </w:rPr>
        <w:object w:dxaOrig="320" w:dyaOrig="360" w14:anchorId="2B2FA01D">
          <v:shape id="_x0000_i1340" type="#_x0000_t75" style="width:16pt;height:19pt" o:ole="">
            <v:imagedata r:id="rId643" o:title=""/>
          </v:shape>
          <o:OLEObject Type="Embed" ProgID="Equation.DSMT4" ShapeID="_x0000_i1340" DrawAspect="Content" ObjectID="_1362387197"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F119D4">
          <w:rPr>
            <w:noProof/>
          </w:rPr>
          <w:t>20</w:t>
        </w:r>
      </w:hyperlink>
      <w:r w:rsidR="00A56950">
        <w:rPr>
          <w:noProof/>
        </w:rPr>
        <w:t xml:space="preserve">, </w:t>
      </w:r>
      <w:hyperlink w:anchor="_ENREF_23" w:tooltip="Katzir-Katchalsky, 1965 #64" w:history="1">
        <w:r w:rsidR="00F119D4">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45" o:title=""/>
          </v:shape>
          <o:OLEObject Type="Embed" ProgID="Equation.DSMT4" ShapeID="_x0000_i1341" DrawAspect="Content" ObjectID="_1362387198" r:id="rId646"/>
        </w:object>
      </w:r>
      <w:r>
        <w:t xml:space="preserve">, </w:t>
      </w:r>
      <w:r w:rsidR="00905817" w:rsidRPr="00905817">
        <w:rPr>
          <w:position w:val="-12"/>
        </w:rPr>
        <w:object w:dxaOrig="320" w:dyaOrig="380" w14:anchorId="312F137A">
          <v:shape id="_x0000_i1342" type="#_x0000_t75" style="width:16pt;height:19pt" o:ole="">
            <v:imagedata r:id="rId647" o:title=""/>
          </v:shape>
          <o:OLEObject Type="Embed" ProgID="Equation.DSMT4" ShapeID="_x0000_i1342" DrawAspect="Content" ObjectID="_1362387199" r:id="rId648"/>
        </w:object>
      </w:r>
      <w:r>
        <w:t xml:space="preserve">, </w:t>
      </w:r>
      <w:r w:rsidR="00905817" w:rsidRPr="00905817">
        <w:rPr>
          <w:position w:val="-12"/>
        </w:rPr>
        <w:object w:dxaOrig="300" w:dyaOrig="360" w14:anchorId="55058A34">
          <v:shape id="_x0000_i1343" type="#_x0000_t75" style="width:15pt;height:19pt" o:ole="">
            <v:imagedata r:id="rId649" o:title=""/>
          </v:shape>
          <o:OLEObject Type="Embed" ProgID="Equation.DSMT4" ShapeID="_x0000_i1343" DrawAspect="Content" ObjectID="_1362387200" r:id="rId650"/>
        </w:object>
      </w:r>
      <w:r>
        <w:t xml:space="preserve"> and </w:t>
      </w:r>
      <w:r w:rsidR="00905817" w:rsidRPr="00905817">
        <w:rPr>
          <w:position w:val="-12"/>
        </w:rPr>
        <w:object w:dxaOrig="240" w:dyaOrig="360" w14:anchorId="732CDE38">
          <v:shape id="_x0000_i1344" type="#_x0000_t75" style="width:12pt;height:19pt" o:ole="">
            <v:imagedata r:id="rId651" o:title=""/>
          </v:shape>
          <o:OLEObject Type="Embed" ProgID="Equation.DSMT4" ShapeID="_x0000_i1344" DrawAspect="Content" ObjectID="_1362387201"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F119D4">
        <w:fldChar w:fldCharType="begin"/>
      </w:r>
      <w:r w:rsidR="00F119D4">
        <w:instrText xml:space="preserve"> REF ZEqnNum276818 \* Charformat \! \* MERGEFORMAT </w:instrText>
      </w:r>
      <w:r w:rsidR="00F119D4">
        <w:fldChar w:fldCharType="separate"/>
      </w:r>
      <w:r w:rsidR="00F119D4">
        <w:instrText>(2.104)</w:instrText>
      </w:r>
      <w:r w:rsidR="00F119D4">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pt;height:13pt" o:ole="">
            <v:imagedata r:id="rId653" o:title=""/>
          </v:shape>
          <o:OLEObject Type="Embed" ProgID="Equation.DSMT4" ShapeID="_x0000_i1345" DrawAspect="Content" ObjectID="_1362387202" r:id="rId654"/>
        </w:object>
      </w:r>
      <w:r>
        <w:t xml:space="preserve"> or solute concentration </w:t>
      </w:r>
      <w:r w:rsidR="00905817" w:rsidRPr="00905817">
        <w:rPr>
          <w:position w:val="-6"/>
        </w:rPr>
        <w:object w:dxaOrig="180" w:dyaOrig="220" w14:anchorId="04A9D81E">
          <v:shape id="_x0000_i1346" type="#_x0000_t75" style="width:9pt;height:11pt" o:ole="">
            <v:imagedata r:id="rId655" o:title=""/>
          </v:shape>
          <o:OLEObject Type="Embed" ProgID="Equation.DSMT4" ShapeID="_x0000_i1346" DrawAspect="Content" ObjectID="_1362387203"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F119D4">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F119D4">
        <w:fldChar w:fldCharType="begin"/>
      </w:r>
      <w:r w:rsidR="00F119D4">
        <w:instrText xml:space="preserve"> REF ZEqnNum276818 \* Charformat \! \* MERGEFORMAT </w:instrText>
      </w:r>
      <w:r w:rsidR="00F119D4">
        <w:fldChar w:fldCharType="separate"/>
      </w:r>
      <w:r w:rsidR="00F119D4">
        <w:instrText>(2.104)</w:instrText>
      </w:r>
      <w:r w:rsidR="00F119D4">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7pt;height:48pt" o:ole="">
            <v:imagedata r:id="rId657" o:title=""/>
          </v:shape>
          <o:OLEObject Type="Embed" ProgID="Equation.DSMT4" ShapeID="_x0000_i1347" DrawAspect="Content" ObjectID="_1362387204" r:id="rId65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56" w:author="Gerard" w:date="2015-03-22T11:01:00Z">
        <w:r w:rsidR="00F119D4" w:rsidDel="00F119D4">
          <w:fldChar w:fldCharType="separate"/>
        </w:r>
      </w:del>
      <w:r w:rsidR="00F119D4">
        <w:fldChar w:fldCharType="end"/>
      </w:r>
      <w:bookmarkStart w:id="1157" w:name="ZEqnNum385284"/>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w:instrText>
      </w:r>
      <w:r w:rsidR="00F119D4">
        <w:instrText xml:space="preserve">SEQ MTEqn \c \* Arabic \* MERGEFORMAT </w:instrText>
      </w:r>
      <w:r w:rsidR="00F119D4">
        <w:fldChar w:fldCharType="separate"/>
      </w:r>
      <w:r w:rsidR="00F119D4">
        <w:rPr>
          <w:noProof/>
        </w:rPr>
        <w:instrText>112</w:instrText>
      </w:r>
      <w:r w:rsidR="00F119D4">
        <w:rPr>
          <w:noProof/>
        </w:rPr>
        <w:fldChar w:fldCharType="end"/>
      </w:r>
      <w:r>
        <w:instrText>)</w:instrText>
      </w:r>
      <w:bookmarkEnd w:id="1157"/>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pt;height:16pt" o:ole="">
            <v:imagedata r:id="rId659" o:title=""/>
          </v:shape>
          <o:OLEObject Type="Embed" ProgID="Equation.DSMT4" ShapeID="_x0000_i1348" DrawAspect="Content" ObjectID="_1362387205" r:id="rId660"/>
        </w:object>
      </w:r>
      <w:r>
        <w:t xml:space="preserve"> is the effective fluid pressure and </w:t>
      </w:r>
      <w:r w:rsidR="00905817" w:rsidRPr="00905817">
        <w:rPr>
          <w:position w:val="-6"/>
        </w:rPr>
        <w:object w:dxaOrig="180" w:dyaOrig="279" w14:anchorId="16A62C32">
          <v:shape id="_x0000_i1349" type="#_x0000_t75" style="width:9pt;height:14pt" o:ole="">
            <v:imagedata r:id="rId661" o:title=""/>
          </v:shape>
          <o:OLEObject Type="Embed" ProgID="Equation.DSMT4" ShapeID="_x0000_i1349" DrawAspect="Content" ObjectID="_1362387206" r:id="rId662"/>
        </w:object>
      </w:r>
      <w:r>
        <w:t xml:space="preserve"> is the effective solute concentration in the mixture. Note that </w:t>
      </w:r>
      <w:r w:rsidR="00905817" w:rsidRPr="00905817">
        <w:rPr>
          <w:position w:val="-10"/>
        </w:rPr>
        <w:object w:dxaOrig="240" w:dyaOrig="320" w14:anchorId="00476EB4">
          <v:shape id="_x0000_i1350" type="#_x0000_t75" style="width:12pt;height:16pt" o:ole="">
            <v:imagedata r:id="rId663" o:title=""/>
          </v:shape>
          <o:OLEObject Type="Embed" ProgID="Equation.DSMT4" ShapeID="_x0000_i1350" DrawAspect="Content" ObjectID="_1362387207"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pt;height:16pt" o:ole="">
            <v:imagedata r:id="rId665" o:title=""/>
          </v:shape>
          <o:OLEObject Type="Embed" ProgID="Equation.DSMT4" ShapeID="_x0000_i1351" DrawAspect="Content" ObjectID="_1362387208" r:id="rId666"/>
        </w:object>
      </w:r>
      <w:r>
        <w:t xml:space="preserve"> may be viewed as the osmotic pressure contribution to </w:t>
      </w:r>
      <w:r w:rsidR="00905817" w:rsidRPr="00905817">
        <w:rPr>
          <w:position w:val="-10"/>
        </w:rPr>
        <w:object w:dxaOrig="240" w:dyaOrig="260" w14:anchorId="442D2175">
          <v:shape id="_x0000_i1352" type="#_x0000_t75" style="width:12pt;height:13pt" o:ole="">
            <v:imagedata r:id="rId667" o:title=""/>
          </v:shape>
          <o:OLEObject Type="Embed" ProgID="Equation.DSMT4" ShapeID="_x0000_i1352" DrawAspect="Content" ObjectID="_1362387209" r:id="rId668"/>
        </w:object>
      </w:r>
      <w:r>
        <w:t>)</w:t>
      </w:r>
      <w:r w:rsidR="005D060C">
        <w:t>,</w:t>
      </w:r>
      <w:r>
        <w:t xml:space="preserve"> and </w:t>
      </w:r>
      <w:r w:rsidR="00905817" w:rsidRPr="00905817">
        <w:rPr>
          <w:position w:val="-6"/>
        </w:rPr>
        <w:object w:dxaOrig="180" w:dyaOrig="279" w14:anchorId="3A743CB5">
          <v:shape id="_x0000_i1353" type="#_x0000_t75" style="width:9pt;height:14pt" o:ole="">
            <v:imagedata r:id="rId669" o:title=""/>
          </v:shape>
          <o:OLEObject Type="Embed" ProgID="Equation.DSMT4" ShapeID="_x0000_i1353" DrawAspect="Content" ObjectID="_1362387210" r:id="rId670"/>
        </w:object>
      </w:r>
      <w:r>
        <w:t xml:space="preserve"> is a straightforward measure of the solute activity, since </w:t>
      </w:r>
      <w:r w:rsidR="00905817" w:rsidRPr="00905817">
        <w:rPr>
          <w:position w:val="-12"/>
        </w:rPr>
        <w:object w:dxaOrig="999" w:dyaOrig="380" w14:anchorId="6F29FEF3">
          <v:shape id="_x0000_i1354" type="#_x0000_t75" style="width:50pt;height:19pt" o:ole="">
            <v:imagedata r:id="rId671" o:title=""/>
          </v:shape>
          <o:OLEObject Type="Embed" ProgID="Equation.DSMT4" ShapeID="_x0000_i1354" DrawAspect="Content" ObjectID="_1362387211"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1pt" o:ole="">
            <v:imagedata r:id="rId673" o:title=""/>
          </v:shape>
          <o:OLEObject Type="Embed" ProgID="Equation.DSMT4" ShapeID="_x0000_i1355" DrawAspect="Content" ObjectID="_1362387212" r:id="rId674"/>
        </w:object>
      </w:r>
      <w:r>
        <w:t xml:space="preserve">, </w:t>
      </w:r>
      <w:r w:rsidR="00905817" w:rsidRPr="00905817">
        <w:rPr>
          <w:position w:val="-10"/>
        </w:rPr>
        <w:object w:dxaOrig="240" w:dyaOrig="320" w14:anchorId="415FEDD2">
          <v:shape id="_x0000_i1356" type="#_x0000_t75" style="width:12pt;height:16pt" o:ole="">
            <v:imagedata r:id="rId675" o:title=""/>
          </v:shape>
          <o:OLEObject Type="Embed" ProgID="Equation.DSMT4" ShapeID="_x0000_i1356" DrawAspect="Content" ObjectID="_1362387213" r:id="rId676"/>
        </w:object>
      </w:r>
      <w:r>
        <w:t xml:space="preserve"> and </w:t>
      </w:r>
      <w:r w:rsidR="00905817" w:rsidRPr="00905817">
        <w:rPr>
          <w:position w:val="-6"/>
        </w:rPr>
        <w:object w:dxaOrig="180" w:dyaOrig="279" w14:anchorId="1DD16434">
          <v:shape id="_x0000_i1357" type="#_x0000_t75" style="width:9pt;height:14pt" o:ole="">
            <v:imagedata r:id="rId677" o:title=""/>
          </v:shape>
          <o:OLEObject Type="Embed" ProgID="Equation.DSMT4" ShapeID="_x0000_i1357" DrawAspect="Content" ObjectID="_1362387214"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9pt;height:80pt" o:ole="">
            <v:imagedata r:id="rId679" o:title=""/>
          </v:shape>
          <o:OLEObject Type="Embed" ProgID="Equation.DSMT4" ShapeID="_x0000_i1358" DrawAspect="Content" ObjectID="_1362387215" r:id="rId68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5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w:instrText>
      </w:r>
      <w:r w:rsidR="00F119D4">
        <w:instrText xml:space="preserve">c \* Arabic \* MERGEFORMAT </w:instrText>
      </w:r>
      <w:r w:rsidR="00F119D4">
        <w:fldChar w:fldCharType="separate"/>
      </w:r>
      <w:r w:rsidR="00F119D4">
        <w:rPr>
          <w:noProof/>
        </w:rPr>
        <w:instrText>113</w:instrText>
      </w:r>
      <w:r w:rsidR="00F119D4">
        <w:rPr>
          <w:noProof/>
        </w:rPr>
        <w:fldChar w:fldCharType="end"/>
      </w:r>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pt;height:120pt" o:ole="">
            <v:imagedata r:id="rId681" o:title=""/>
          </v:shape>
          <o:OLEObject Type="Embed" ProgID="Equation.DSMT4" ShapeID="_x0000_i1359" DrawAspect="Content" ObjectID="_1362387216" r:id="rId68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59" w:author="Gerard" w:date="2015-03-22T11:01:00Z">
        <w:r w:rsidR="00F119D4" w:rsidDel="00F119D4">
          <w:fldChar w:fldCharType="separate"/>
        </w:r>
      </w:del>
      <w:r w:rsidR="00F119D4">
        <w:fldChar w:fldCharType="end"/>
      </w:r>
      <w:bookmarkStart w:id="1160" w:name="ZEqnNum915453"/>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114</w:instrText>
      </w:r>
      <w:r w:rsidR="00F119D4">
        <w:rPr>
          <w:noProof/>
        </w:rPr>
        <w:fldChar w:fldCharType="end"/>
      </w:r>
      <w:r>
        <w:instrText>)</w:instrText>
      </w:r>
      <w:bookmarkEnd w:id="1160"/>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5pt;height:16pt" o:ole="">
            <v:imagedata r:id="rId683" o:title=""/>
          </v:shape>
          <o:OLEObject Type="Embed" ProgID="Equation.DSMT4" ShapeID="_x0000_i1360" DrawAspect="Content" ObjectID="_1362387217" r:id="rId684"/>
        </w:object>
      </w:r>
      <w:r>
        <w:t xml:space="preserve">, </w:t>
      </w:r>
      <w:r w:rsidR="00905817" w:rsidRPr="00905817">
        <w:rPr>
          <w:position w:val="-4"/>
        </w:rPr>
        <w:object w:dxaOrig="220" w:dyaOrig="260" w14:anchorId="4C0B826E">
          <v:shape id="_x0000_i1361" type="#_x0000_t75" style="width:11pt;height:13pt" o:ole="">
            <v:imagedata r:id="rId685" o:title=""/>
          </v:shape>
          <o:OLEObject Type="Embed" ProgID="Equation.DSMT4" ShapeID="_x0000_i1361" DrawAspect="Content" ObjectID="_1362387218" r:id="rId686"/>
        </w:object>
      </w:r>
      <w:r>
        <w:t xml:space="preserve">, </w:t>
      </w:r>
      <w:r w:rsidR="00905817" w:rsidRPr="00905817">
        <w:rPr>
          <w:position w:val="-6"/>
        </w:rPr>
        <w:object w:dxaOrig="200" w:dyaOrig="279" w14:anchorId="5E097156">
          <v:shape id="_x0000_i1362" type="#_x0000_t75" style="width:10pt;height:14pt" o:ole="">
            <v:imagedata r:id="rId687" o:title=""/>
          </v:shape>
          <o:OLEObject Type="Embed" ProgID="Equation.DSMT4" ShapeID="_x0000_i1362" DrawAspect="Content" ObjectID="_1362387219" r:id="rId688"/>
        </w:object>
      </w:r>
      <w:r>
        <w:t xml:space="preserve">, </w:t>
      </w:r>
      <w:r w:rsidR="00905817" w:rsidRPr="00905817">
        <w:rPr>
          <w:position w:val="-12"/>
        </w:rPr>
        <w:object w:dxaOrig="279" w:dyaOrig="360" w14:anchorId="5CD43A8C">
          <v:shape id="_x0000_i1363" type="#_x0000_t75" style="width:14pt;height:19pt" o:ole="">
            <v:imagedata r:id="rId689" o:title=""/>
          </v:shape>
          <o:OLEObject Type="Embed" ProgID="Equation.DSMT4" ShapeID="_x0000_i1363" DrawAspect="Content" ObjectID="_1362387220" r:id="rId690"/>
        </w:object>
      </w:r>
      <w:r>
        <w:t xml:space="preserve">, </w:t>
      </w:r>
      <w:r w:rsidR="00905817" w:rsidRPr="00905817">
        <w:rPr>
          <w:position w:val="-4"/>
        </w:rPr>
        <w:object w:dxaOrig="220" w:dyaOrig="260" w14:anchorId="3B2D9A9B">
          <v:shape id="_x0000_i1364" type="#_x0000_t75" style="width:11pt;height:13pt" o:ole="">
            <v:imagedata r:id="rId691" o:title=""/>
          </v:shape>
          <o:OLEObject Type="Embed" ProgID="Equation.DSMT4" ShapeID="_x0000_i1364" DrawAspect="Content" ObjectID="_1362387221" r:id="rId692"/>
        </w:object>
      </w:r>
      <w:r>
        <w:t xml:space="preserve"> and </w:t>
      </w:r>
      <w:r w:rsidR="00905817" w:rsidRPr="00905817">
        <w:rPr>
          <w:position w:val="-4"/>
        </w:rPr>
        <w:object w:dxaOrig="260" w:dyaOrig="240" w14:anchorId="20ABF69A">
          <v:shape id="_x0000_i1365" type="#_x0000_t75" style="width:13pt;height:12pt" o:ole="">
            <v:imagedata r:id="rId693" o:title=""/>
          </v:shape>
          <o:OLEObject Type="Embed" ProgID="Equation.DSMT4" ShapeID="_x0000_i1365" DrawAspect="Content" ObjectID="_1362387222"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161" w:name="_Toc176704833"/>
      <w:bookmarkStart w:id="1162" w:name="_Toc288641436"/>
      <w:r>
        <w:t>Triphasic and Multiphasic Materials</w:t>
      </w:r>
      <w:bookmarkEnd w:id="1162"/>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F119D4">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F119D4">
        <w:t>2.6</w:t>
      </w:r>
      <w:r w:rsidR="001A4C1F">
        <w:fldChar w:fldCharType="end"/>
      </w:r>
      <w:r w:rsidR="001A4C1F">
        <w:t>).</w:t>
      </w:r>
    </w:p>
    <w:p w14:paraId="19C3E800" w14:textId="77777777" w:rsidR="001A4C1F" w:rsidRDefault="001A4C1F" w:rsidP="00CB13D9">
      <w:pPr>
        <w:pStyle w:val="Heading3"/>
      </w:pPr>
      <w:bookmarkStart w:id="1163" w:name="_Toc288641437"/>
      <w:r>
        <w:lastRenderedPageBreak/>
        <w:t>Governing Equations</w:t>
      </w:r>
      <w:bookmarkEnd w:id="1163"/>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1pt;height:11pt" o:ole="">
            <v:imagedata r:id="rId695" o:title=""/>
          </v:shape>
          <o:OLEObject Type="Embed" ProgID="Equation.DSMT4" ShapeID="_x0000_i1366" DrawAspect="Content" ObjectID="_1362387223"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3pt" o:ole="">
            <v:imagedata r:id="rId697" o:title=""/>
          </v:shape>
          <o:OLEObject Type="Embed" ProgID="Equation.DSMT4" ShapeID="_x0000_i1367" DrawAspect="Content" ObjectID="_1362387224" r:id="rId698"/>
        </w:object>
      </w:r>
      <w:r w:rsidR="00236764">
        <w:t xml:space="preserve"> and the stress </w:t>
      </w:r>
      <w:r w:rsidR="00905817" w:rsidRPr="00905817">
        <w:rPr>
          <w:position w:val="-6"/>
        </w:rPr>
        <w:object w:dxaOrig="300" w:dyaOrig="340" w14:anchorId="4418BA5B">
          <v:shape id="_x0000_i1368" type="#_x0000_t75" style="width:15pt;height:17pt" o:ole="">
            <v:imagedata r:id="rId699" o:title=""/>
          </v:shape>
          <o:OLEObject Type="Embed" ProgID="Equation.DSMT4" ShapeID="_x0000_i1368" DrawAspect="Content" ObjectID="_1362387225"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1" o:title=""/>
          </v:shape>
          <o:OLEObject Type="Embed" ProgID="Equation.DSMT4" ShapeID="_x0000_i1369" DrawAspect="Content" ObjectID="_1362387226" r:id="rId70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115</w:instrText>
      </w:r>
      <w:r w:rsidR="00F119D4">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8pt" o:ole="">
            <v:imagedata r:id="rId703" o:title=""/>
          </v:shape>
          <o:OLEObject Type="Embed" ProgID="Equation.DSMT4" ShapeID="_x0000_i1370" DrawAspect="Content" ObjectID="_1362387227" r:id="rId70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6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w:instrText>
      </w:r>
      <w:r w:rsidR="00F119D4">
        <w:instrText xml:space="preserve">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116</w:instrText>
      </w:r>
      <w:r w:rsidR="00F119D4">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3pt;height:22pt" o:ole="">
            <v:imagedata r:id="rId705" o:title=""/>
          </v:shape>
          <o:OLEObject Type="Embed" ProgID="Equation.DSMT4" ShapeID="_x0000_i1371" DrawAspect="Content" ObjectID="_1362387228"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3pt" o:ole="">
            <v:imagedata r:id="rId707" o:title=""/>
          </v:shape>
          <o:OLEObject Type="Embed" ProgID="Equation.DSMT4" ShapeID="_x0000_i1372" DrawAspect="Content" ObjectID="_1362387229" r:id="rId708"/>
        </w:object>
      </w:r>
      <w:r>
        <w:t xml:space="preserve"> is the absolute temperature, </w:t>
      </w:r>
      <w:r w:rsidR="00905817" w:rsidRPr="00905817">
        <w:rPr>
          <w:position w:val="-14"/>
        </w:rPr>
        <w:object w:dxaOrig="320" w:dyaOrig="420" w14:anchorId="16004B5E">
          <v:shape id="_x0000_i1373" type="#_x0000_t75" style="width:16pt;height:21pt" o:ole="">
            <v:imagedata r:id="rId709" o:title=""/>
          </v:shape>
          <o:OLEObject Type="Embed" ProgID="Equation.DSMT4" ShapeID="_x0000_i1373" DrawAspect="Content" ObjectID="_1362387230"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3pt" o:ole="">
            <v:imagedata r:id="rId711" o:title=""/>
          </v:shape>
          <o:OLEObject Type="Embed" ProgID="Equation.DSMT4" ShapeID="_x0000_i1374" DrawAspect="Content" ObjectID="_1362387231" r:id="rId712"/>
        </w:object>
      </w:r>
      <w:r>
        <w:t xml:space="preserve"> is the fluid pressure, </w:t>
      </w:r>
      <w:r w:rsidR="00905817" w:rsidRPr="00905817">
        <w:rPr>
          <w:position w:val="-14"/>
        </w:rPr>
        <w:object w:dxaOrig="279" w:dyaOrig="400" w14:anchorId="66191415">
          <v:shape id="_x0000_i1375" type="#_x0000_t75" style="width:14pt;height:20pt" o:ole="">
            <v:imagedata r:id="rId713" o:title=""/>
          </v:shape>
          <o:OLEObject Type="Embed" ProgID="Equation.DSMT4" ShapeID="_x0000_i1375" DrawAspect="Content" ObjectID="_1362387232" r:id="rId714"/>
        </w:object>
      </w:r>
      <w:r w:rsidR="00714B16">
        <w:t xml:space="preserve"> is the corresponding pressure in the standard state, </w:t>
      </w:r>
      <w:r w:rsidR="00905817" w:rsidRPr="00905817">
        <w:rPr>
          <w:position w:val="-6"/>
        </w:rPr>
        <w:object w:dxaOrig="240" w:dyaOrig="279" w14:anchorId="057401F9">
          <v:shape id="_x0000_i1376" type="#_x0000_t75" style="width:12pt;height:14pt" o:ole="">
            <v:imagedata r:id="rId715" o:title=""/>
          </v:shape>
          <o:OLEObject Type="Embed" ProgID="Equation.DSMT4" ShapeID="_x0000_i1376" DrawAspect="Content" ObjectID="_1362387233" r:id="rId716"/>
        </w:object>
      </w:r>
      <w:r w:rsidR="00714B16">
        <w:t xml:space="preserve"> is the universal gas constant, </w:t>
      </w:r>
      <w:r w:rsidR="00905817" w:rsidRPr="00905817">
        <w:rPr>
          <w:position w:val="-4"/>
        </w:rPr>
        <w:object w:dxaOrig="240" w:dyaOrig="260" w14:anchorId="3665613D">
          <v:shape id="_x0000_i1377" type="#_x0000_t75" style="width:12pt;height:13pt" o:ole="">
            <v:imagedata r:id="rId717" o:title=""/>
          </v:shape>
          <o:OLEObject Type="Embed" ProgID="Equation.DSMT4" ShapeID="_x0000_i1377" DrawAspect="Content" ObjectID="_1362387234"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pt;height:16pt" o:ole="">
            <v:imagedata r:id="rId719" o:title=""/>
          </v:shape>
          <o:OLEObject Type="Embed" ProgID="Equation.DSMT4" ShapeID="_x0000_i1378" DrawAspect="Content" ObjectID="_1362387235" r:id="rId720"/>
        </w:object>
      </w:r>
      <w:r w:rsidR="00714B16">
        <w:t xml:space="preserve"> is the solution volume-based concentration of solute </w:t>
      </w:r>
      <w:r w:rsidR="00905817" w:rsidRPr="00905817">
        <w:rPr>
          <w:position w:val="-4"/>
        </w:rPr>
        <w:object w:dxaOrig="220" w:dyaOrig="200" w14:anchorId="16EC64A0">
          <v:shape id="_x0000_i1379" type="#_x0000_t75" style="width:11pt;height:10pt" o:ole="">
            <v:imagedata r:id="rId721" o:title=""/>
          </v:shape>
          <o:OLEObject Type="Embed" ProgID="Equation.DSMT4" ShapeID="_x0000_i1379" DrawAspect="Content" ObjectID="_1362387236"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7pt;height:42pt" o:ole="">
            <v:imagedata r:id="rId723" o:title=""/>
          </v:shape>
          <o:OLEObject Type="Embed" ProgID="Equation.DSMT4" ShapeID="_x0000_i1380" DrawAspect="Content" ObjectID="_1362387237" r:id="rId72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6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117</w:instrText>
      </w:r>
      <w:r w:rsidR="00F119D4">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1pt;height:16pt" o:ole="">
            <v:imagedata r:id="rId725" o:title=""/>
          </v:shape>
          <o:OLEObject Type="Embed" ProgID="Equation.DSMT4" ShapeID="_x0000_i1381" DrawAspect="Content" ObjectID="_1362387238" r:id="rId726"/>
        </w:object>
      </w:r>
      <w:r>
        <w:t xml:space="preserve"> is the molar mass of the solute, </w:t>
      </w:r>
      <w:r w:rsidR="00905817" w:rsidRPr="00905817">
        <w:rPr>
          <w:position w:val="-10"/>
        </w:rPr>
        <w:object w:dxaOrig="320" w:dyaOrig="380" w14:anchorId="097FB869">
          <v:shape id="_x0000_i1382" type="#_x0000_t75" style="width:16pt;height:19pt" o:ole="">
            <v:imagedata r:id="rId727" o:title=""/>
          </v:shape>
          <o:OLEObject Type="Embed" ProgID="Equation.DSMT4" ShapeID="_x0000_i1382" DrawAspect="Content" ObjectID="_1362387239" r:id="rId728"/>
        </w:object>
      </w:r>
      <w:r>
        <w:t xml:space="preserve"> is its activity coefficient, </w:t>
      </w:r>
      <w:r w:rsidR="00905817" w:rsidRPr="00905817">
        <w:rPr>
          <w:position w:val="-4"/>
        </w:rPr>
        <w:object w:dxaOrig="300" w:dyaOrig="320" w14:anchorId="24E50B0E">
          <v:shape id="_x0000_i1383" type="#_x0000_t75" style="width:15pt;height:16pt" o:ole="">
            <v:imagedata r:id="rId729" o:title=""/>
          </v:shape>
          <o:OLEObject Type="Embed" ProgID="Equation.DSMT4" ShapeID="_x0000_i1383" DrawAspect="Content" ObjectID="_1362387240" r:id="rId730"/>
        </w:object>
      </w:r>
      <w:r>
        <w:t xml:space="preserve"> is its solubility, </w:t>
      </w:r>
      <w:r w:rsidR="00905817" w:rsidRPr="00905817">
        <w:rPr>
          <w:position w:val="-4"/>
        </w:rPr>
        <w:object w:dxaOrig="279" w:dyaOrig="320" w14:anchorId="1F3024B2">
          <v:shape id="_x0000_i1384" type="#_x0000_t75" style="width:14pt;height:16pt" o:ole="">
            <v:imagedata r:id="rId731" o:title=""/>
          </v:shape>
          <o:OLEObject Type="Embed" ProgID="Equation.DSMT4" ShapeID="_x0000_i1384" DrawAspect="Content" ObjectID="_1362387241"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pt;height:21pt" o:ole="">
            <v:imagedata r:id="rId733" o:title=""/>
          </v:shape>
          <o:OLEObject Type="Embed" ProgID="Equation.DSMT4" ShapeID="_x0000_i1385" DrawAspect="Content" ObjectID="_1362387242" r:id="rId734"/>
        </w:object>
      </w:r>
      <w:r w:rsidR="00D000EA">
        <w:t xml:space="preserve"> is its concentration in the solute standard state; </w:t>
      </w:r>
      <w:r w:rsidR="00905817" w:rsidRPr="00905817">
        <w:rPr>
          <w:position w:val="-14"/>
        </w:rPr>
        <w:object w:dxaOrig="260" w:dyaOrig="400" w14:anchorId="2E9B2396">
          <v:shape id="_x0000_i1386" type="#_x0000_t75" style="width:13pt;height:20pt" o:ole="">
            <v:imagedata r:id="rId735" o:title=""/>
          </v:shape>
          <o:OLEObject Type="Embed" ProgID="Equation.DSMT4" ShapeID="_x0000_i1386" DrawAspect="Content" ObjectID="_1362387243" r:id="rId736"/>
        </w:object>
      </w:r>
      <w:r>
        <w:t xml:space="preserve"> is Faraday’s constant, </w:t>
      </w:r>
      <w:r w:rsidR="00905817" w:rsidRPr="00905817">
        <w:rPr>
          <w:position w:val="-10"/>
        </w:rPr>
        <w:object w:dxaOrig="240" w:dyaOrig="320" w14:anchorId="1481126B">
          <v:shape id="_x0000_i1387" type="#_x0000_t75" style="width:12pt;height:16pt" o:ole="">
            <v:imagedata r:id="rId737" o:title=""/>
          </v:shape>
          <o:OLEObject Type="Embed" ProgID="Equation.DSMT4" ShapeID="_x0000_i1387" DrawAspect="Content" ObjectID="_1362387244" r:id="rId738"/>
        </w:object>
      </w:r>
      <w:r>
        <w:t xml:space="preserve"> is the electrical potential of the mixture, and </w:t>
      </w:r>
      <w:r w:rsidR="00905817" w:rsidRPr="00905817">
        <w:rPr>
          <w:position w:val="-14"/>
        </w:rPr>
        <w:object w:dxaOrig="300" w:dyaOrig="400" w14:anchorId="4943A27B">
          <v:shape id="_x0000_i1388" type="#_x0000_t75" style="width:15pt;height:20pt" o:ole="">
            <v:imagedata r:id="rId739" o:title=""/>
          </v:shape>
          <o:OLEObject Type="Embed" ProgID="Equation.DSMT4" ShapeID="_x0000_i1388" DrawAspect="Content" ObjectID="_1362387245"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pt;height:13pt" o:ole="">
            <v:imagedata r:id="rId741" o:title=""/>
          </v:shape>
          <o:OLEObject Type="Embed" ProgID="Equation.DSMT4" ShapeID="_x0000_i1389" DrawAspect="Content" ObjectID="_1362387246" r:id="rId742"/>
        </w:object>
      </w:r>
      <w:r w:rsidR="00F55CEE">
        <w:t xml:space="preserve"> and </w:t>
      </w:r>
      <w:r w:rsidR="00905817" w:rsidRPr="00905817">
        <w:rPr>
          <w:position w:val="-10"/>
        </w:rPr>
        <w:object w:dxaOrig="320" w:dyaOrig="380" w14:anchorId="75E0A0DE">
          <v:shape id="_x0000_i1390" type="#_x0000_t75" style="width:16pt;height:19pt" o:ole="">
            <v:imagedata r:id="rId743" o:title=""/>
          </v:shape>
          <o:OLEObject Type="Embed" ProgID="Equation.DSMT4" ShapeID="_x0000_i1390" DrawAspect="Content" ObjectID="_1362387247"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5pt;height:16pt" o:ole="">
            <v:imagedata r:id="rId745" o:title=""/>
          </v:shape>
          <o:OLEObject Type="Embed" ProgID="Equation.DSMT4" ShapeID="_x0000_i1391" DrawAspect="Content" ObjectID="_1362387248"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1pt;height:10pt" o:ole="">
            <v:imagedata r:id="rId747" o:title=""/>
          </v:shape>
          <o:OLEObject Type="Embed" ProgID="Equation.DSMT4" ShapeID="_x0000_i1392" DrawAspect="Content" ObjectID="_1362387249"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3pt;height:22pt" o:ole="">
            <v:imagedata r:id="rId749" o:title=""/>
          </v:shape>
          <o:OLEObject Type="Embed" ProgID="Equation.DSMT4" ShapeID="_x0000_i1393" DrawAspect="Content" ObjectID="_1362387250" r:id="rId750"/>
        </w:object>
      </w:r>
      <w:r w:rsidR="00F55CEE">
        <w:t xml:space="preserve">, </w:t>
      </w:r>
      <w:r w:rsidR="00905817" w:rsidRPr="00905817">
        <w:rPr>
          <w:position w:val="-14"/>
        </w:rPr>
        <w:object w:dxaOrig="279" w:dyaOrig="400" w14:anchorId="310E0430">
          <v:shape id="_x0000_i1394" type="#_x0000_t75" style="width:14pt;height:20pt" o:ole="">
            <v:imagedata r:id="rId751" o:title=""/>
          </v:shape>
          <o:OLEObject Type="Embed" ProgID="Equation.DSMT4" ShapeID="_x0000_i1394" DrawAspect="Content" ObjectID="_1362387251" r:id="rId752"/>
        </w:object>
      </w:r>
      <w:r w:rsidR="00F55CEE">
        <w:t xml:space="preserve">, </w:t>
      </w:r>
      <w:r w:rsidR="00905817" w:rsidRPr="00905817">
        <w:rPr>
          <w:position w:val="-14"/>
        </w:rPr>
        <w:object w:dxaOrig="300" w:dyaOrig="400" w14:anchorId="4096442C">
          <v:shape id="_x0000_i1395" type="#_x0000_t75" style="width:15pt;height:20pt" o:ole="">
            <v:imagedata r:id="rId753" o:title=""/>
          </v:shape>
          <o:OLEObject Type="Embed" ProgID="Equation.DSMT4" ShapeID="_x0000_i1395" DrawAspect="Content" ObjectID="_1362387252" r:id="rId754"/>
        </w:object>
      </w:r>
      <w:r w:rsidR="00F55CEE">
        <w:t xml:space="preserve">, </w:t>
      </w:r>
      <w:r w:rsidR="00905817" w:rsidRPr="00905817">
        <w:rPr>
          <w:position w:val="-16"/>
        </w:rPr>
        <w:object w:dxaOrig="660" w:dyaOrig="440" w14:anchorId="270F0C88">
          <v:shape id="_x0000_i1396" type="#_x0000_t75" style="width:33pt;height:22pt" o:ole="">
            <v:imagedata r:id="rId755" o:title=""/>
          </v:shape>
          <o:OLEObject Type="Embed" ProgID="Equation.DSMT4" ShapeID="_x0000_i1396" DrawAspect="Content" ObjectID="_1362387253" r:id="rId756"/>
        </w:object>
      </w:r>
      <w:r w:rsidR="00F55CEE">
        <w:t xml:space="preserve">, and </w:t>
      </w:r>
      <w:r w:rsidR="00905817" w:rsidRPr="00905817">
        <w:rPr>
          <w:position w:val="-14"/>
        </w:rPr>
        <w:object w:dxaOrig="279" w:dyaOrig="420" w14:anchorId="2CC908D4">
          <v:shape id="_x0000_i1397" type="#_x0000_t75" style="width:14pt;height:21pt" o:ole="">
            <v:imagedata r:id="rId757" o:title=""/>
          </v:shape>
          <o:OLEObject Type="Embed" ProgID="Equation.DSMT4" ShapeID="_x0000_i1397" DrawAspect="Content" ObjectID="_1362387254"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5pt;height:16pt" o:ole="">
            <v:imagedata r:id="rId759" o:title=""/>
          </v:shape>
          <o:OLEObject Type="Embed" ProgID="Equation.DSMT4" ShapeID="_x0000_i1398" DrawAspect="Content" ObjectID="_1362387255" r:id="rId760"/>
        </w:object>
      </w:r>
      <w:r w:rsidR="004F2D16">
        <w:t xml:space="preserve"> and </w:t>
      </w:r>
      <w:r w:rsidR="00905817" w:rsidRPr="00905817">
        <w:rPr>
          <w:position w:val="-10"/>
        </w:rPr>
        <w:object w:dxaOrig="320" w:dyaOrig="380" w14:anchorId="71269933">
          <v:shape id="_x0000_i1399" type="#_x0000_t75" style="width:16pt;height:19pt" o:ole="">
            <v:imagedata r:id="rId761" o:title=""/>
          </v:shape>
          <o:OLEObject Type="Embed" ProgID="Equation.DSMT4" ShapeID="_x0000_i1399" DrawAspect="Content" ObjectID="_1362387256"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pt;height:19pt" o:ole="">
            <v:imagedata r:id="rId763" o:title=""/>
          </v:shape>
          <o:OLEObject Type="Embed" ProgID="Equation.DSMT4" ShapeID="_x0000_i1400" DrawAspect="Content" ObjectID="_1362387257"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pt;height:16pt" o:ole="">
            <v:imagedata r:id="rId765" o:title=""/>
          </v:shape>
          <o:OLEObject Type="Embed" ProgID="Equation.DSMT4" ShapeID="_x0000_i1401" DrawAspect="Content" ObjectID="_1362387258"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pt;height:28pt" o:ole="">
            <v:imagedata r:id="rId767" o:title=""/>
          </v:shape>
          <o:OLEObject Type="Embed" ProgID="Equation.DSMT4" ShapeID="_x0000_i1402" DrawAspect="Content" ObjectID="_1362387259" r:id="rId76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67" w:author="Gerard" w:date="2015-03-22T11:01:00Z">
        <w:r w:rsidR="00F119D4" w:rsidDel="00F119D4">
          <w:fldChar w:fldCharType="separate"/>
        </w:r>
      </w:del>
      <w:r w:rsidR="00F119D4">
        <w:fldChar w:fldCharType="end"/>
      </w:r>
      <w:bookmarkStart w:id="1168" w:name="ZEqnNum814726"/>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118</w:instrText>
      </w:r>
      <w:r w:rsidR="00F119D4">
        <w:rPr>
          <w:noProof/>
        </w:rPr>
        <w:fldChar w:fldCharType="end"/>
      </w:r>
      <w:r>
        <w:instrText>)</w:instrText>
      </w:r>
      <w:bookmarkEnd w:id="1168"/>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pt;height:16pt" o:ole="">
            <v:imagedata r:id="rId769" o:title=""/>
          </v:shape>
          <o:OLEObject Type="Embed" ProgID="Equation.DSMT4" ShapeID="_x0000_i1403" DrawAspect="Content" ObjectID="_1362387260" r:id="rId770"/>
        </w:object>
      </w:r>
      <w:r>
        <w:t xml:space="preserve"> and </w:t>
      </w:r>
      <w:r w:rsidR="00905817" w:rsidRPr="00905817">
        <w:rPr>
          <w:position w:val="-4"/>
        </w:rPr>
        <w:object w:dxaOrig="740" w:dyaOrig="320" w14:anchorId="6DF14E19">
          <v:shape id="_x0000_i1404" type="#_x0000_t75" style="width:37pt;height:16pt" o:ole="">
            <v:imagedata r:id="rId771" o:title=""/>
          </v:shape>
          <o:OLEObject Type="Embed" ProgID="Equation.DSMT4" ShapeID="_x0000_i1404" DrawAspect="Content" ObjectID="_1362387261" r:id="rId772"/>
        </w:object>
      </w:r>
      <w:r>
        <w:t xml:space="preserve"> for all </w:t>
      </w:r>
      <w:r w:rsidR="00905817" w:rsidRPr="00905817">
        <w:rPr>
          <w:position w:val="-4"/>
        </w:rPr>
        <w:object w:dxaOrig="220" w:dyaOrig="200" w14:anchorId="54C75149">
          <v:shape id="_x0000_i1405" type="#_x0000_t75" style="width:11pt;height:10pt" o:ole="">
            <v:imagedata r:id="rId773" o:title=""/>
          </v:shape>
          <o:OLEObject Type="Embed" ProgID="Equation.DSMT4" ShapeID="_x0000_i1405" DrawAspect="Content" ObjectID="_1362387262"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1pt;height:10pt" o:ole="">
            <v:imagedata r:id="rId775" o:title=""/>
          </v:shape>
          <o:OLEObject Type="Embed" ProgID="Equation.DSMT4" ShapeID="_x0000_i1406" DrawAspect="Content" ObjectID="_1362387263"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pt;height:34pt" o:ole="">
            <v:imagedata r:id="rId777" o:title=""/>
          </v:shape>
          <o:OLEObject Type="Embed" ProgID="Equation.DSMT4" ShapeID="_x0000_i1407" DrawAspect="Content" ObjectID="_1362387264" r:id="rId77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6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w:instrText>
      </w:r>
      <w:r w:rsidR="00F119D4">
        <w:instrText xml:space="preserve">c \* MERGEFORMAT </w:instrText>
      </w:r>
      <w:r w:rsidR="00F119D4">
        <w:fldChar w:fldCharType="separate"/>
      </w:r>
      <w:r w:rsidR="00F119D4">
        <w:rPr>
          <w:noProof/>
        </w:rPr>
        <w:instrText>119</w:instrText>
      </w:r>
      <w:r w:rsidR="00F119D4">
        <w:rPr>
          <w:noProof/>
        </w:rPr>
        <w:fldChar w:fldCharType="end"/>
      </w:r>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5pt;height:19pt" o:ole="">
            <v:imagedata r:id="rId779" o:title=""/>
          </v:shape>
          <o:OLEObject Type="Embed" ProgID="Equation.DSMT4" ShapeID="_x0000_i1408" DrawAspect="Content" ObjectID="_1362387265" r:id="rId780"/>
        </w:object>
      </w:r>
      <w:r>
        <w:t xml:space="preserve"> is the apparent density and </w:t>
      </w:r>
      <w:r w:rsidR="00905817" w:rsidRPr="00905817">
        <w:rPr>
          <w:position w:val="-4"/>
        </w:rPr>
        <w:object w:dxaOrig="300" w:dyaOrig="320" w14:anchorId="4D74AE9C">
          <v:shape id="_x0000_i1409" type="#_x0000_t75" style="width:15pt;height:16pt" o:ole="">
            <v:imagedata r:id="rId781" o:title=""/>
          </v:shape>
          <o:OLEObject Type="Embed" ProgID="Equation.DSMT4" ShapeID="_x0000_i1409" DrawAspect="Content" ObjectID="_1362387266"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pt;height:24pt" o:ole="">
            <v:imagedata r:id="rId783" o:title=""/>
          </v:shape>
          <o:OLEObject Type="Embed" ProgID="Equation.DSMT4" ShapeID="_x0000_i1410" DrawAspect="Content" ObjectID="_1362387267" r:id="rId784"/>
        </w:object>
      </w:r>
      <w:r>
        <w:t xml:space="preserve">, where </w:t>
      </w:r>
      <w:r w:rsidR="00905817" w:rsidRPr="00905817">
        <w:rPr>
          <w:position w:val="-10"/>
        </w:rPr>
        <w:object w:dxaOrig="300" w:dyaOrig="380" w14:anchorId="63F12701">
          <v:shape id="_x0000_i1411" type="#_x0000_t75" style="width:15pt;height:19pt" o:ole="">
            <v:imagedata r:id="rId785" o:title=""/>
          </v:shape>
          <o:OLEObject Type="Embed" ProgID="Equation.DSMT4" ShapeID="_x0000_i1411" DrawAspect="Content" ObjectID="_1362387268"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pt;height:19pt" o:ole="">
            <v:imagedata r:id="rId787" o:title=""/>
          </v:shape>
          <o:OLEObject Type="Embed" ProgID="Equation.DSMT4" ShapeID="_x0000_i1412" DrawAspect="Content" ObjectID="_1362387269" r:id="rId788"/>
        </w:object>
      </w:r>
      <w:r w:rsidR="00E3488F">
        <w:t xml:space="preserve">, where </w:t>
      </w:r>
      <w:r w:rsidR="00905817" w:rsidRPr="00905817">
        <w:rPr>
          <w:position w:val="-10"/>
        </w:rPr>
        <w:object w:dxaOrig="340" w:dyaOrig="380" w14:anchorId="4D7E41E6">
          <v:shape id="_x0000_i1413" type="#_x0000_t75" style="width:17pt;height:19pt" o:ole="">
            <v:imagedata r:id="rId789" o:title=""/>
          </v:shape>
          <o:OLEObject Type="Embed" ProgID="Equation.DSMT4" ShapeID="_x0000_i1413" DrawAspect="Content" ObjectID="_1362387270"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pt;height:24pt" o:ole="">
            <v:imagedata r:id="rId791" o:title=""/>
          </v:shape>
          <o:OLEObject Type="Embed" ProgID="Equation.DSMT4" ShapeID="_x0000_i1414" DrawAspect="Content" ObjectID="_1362387271" r:id="rId792"/>
        </w:object>
      </w:r>
      <w:r w:rsidR="00E3488F">
        <w:t xml:space="preserve">, where </w:t>
      </w:r>
      <w:r w:rsidR="00905817" w:rsidRPr="00905817">
        <w:rPr>
          <w:position w:val="-4"/>
        </w:rPr>
        <w:object w:dxaOrig="300" w:dyaOrig="320" w14:anchorId="5CB5FFA8">
          <v:shape id="_x0000_i1415" type="#_x0000_t75" style="width:15pt;height:16pt" o:ole="">
            <v:imagedata r:id="rId793" o:title=""/>
          </v:shape>
          <o:OLEObject Type="Embed" ProgID="Equation.DSMT4" ShapeID="_x0000_i1415" DrawAspect="Content" ObjectID="_1362387272"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pt;height:34pt" o:ole="">
            <v:imagedata r:id="rId795" o:title=""/>
          </v:shape>
          <o:OLEObject Type="Embed" ProgID="Equation.DSMT4" ShapeID="_x0000_i1416" DrawAspect="Content" ObjectID="_1362387273" r:id="rId796"/>
        </w:object>
      </w:r>
      <w:r w:rsidR="0064700D">
        <w:t>,</w:t>
      </w:r>
      <w:r>
        <w:tab/>
      </w:r>
      <w:r>
        <w:fldChar w:fldCharType="begin"/>
      </w:r>
      <w:r>
        <w:instrText xml:space="preserve"> MACROBUTTON MTPlaceRef \* MERGEFORMAT </w:instrText>
      </w:r>
      <w:r w:rsidR="00F119D4">
        <w:fldChar w:fldCharType="begin"/>
      </w:r>
      <w:r w:rsidR="00F119D4">
        <w:instrText xml:space="preserve"> SEQ MTEqn \h \* MERGEFORMAT </w:instrText>
      </w:r>
      <w:del w:id="117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120</w:instrText>
      </w:r>
      <w:r w:rsidR="00F119D4">
        <w:rPr>
          <w:noProof/>
        </w:rPr>
        <w:fldChar w:fldCharType="end"/>
      </w:r>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pt;height:23pt" o:ole="">
            <v:imagedata r:id="rId797" o:title=""/>
          </v:shape>
          <o:OLEObject Type="Embed" ProgID="Equation.DSMT4" ShapeID="_x0000_i1417" DrawAspect="Content" ObjectID="_1362387274"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pt;height:13pt" o:ole="">
            <v:imagedata r:id="rId799" o:title=""/>
          </v:shape>
          <o:OLEObject Type="Embed" ProgID="Equation.DSMT4" ShapeID="_x0000_i1418" DrawAspect="Content" ObjectID="_1362387275" r:id="rId800"/>
        </w:object>
      </w:r>
      <w:r>
        <w:t xml:space="preserve">, where </w:t>
      </w:r>
      <w:r w:rsidR="00905817" w:rsidRPr="00905817">
        <w:rPr>
          <w:position w:val="-4"/>
        </w:rPr>
        <w:object w:dxaOrig="220" w:dyaOrig="260" w14:anchorId="021AFE89">
          <v:shape id="_x0000_i1419" type="#_x0000_t75" style="width:11pt;height:13pt" o:ole="">
            <v:imagedata r:id="rId801" o:title=""/>
          </v:shape>
          <o:OLEObject Type="Embed" ProgID="Equation.DSMT4" ShapeID="_x0000_i1419" DrawAspect="Content" ObjectID="_1362387276"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pt;height:24pt" o:ole="">
            <v:imagedata r:id="rId803" o:title=""/>
          </v:shape>
          <o:OLEObject Type="Embed" ProgID="Equation.DSMT4" ShapeID="_x0000_i1420" DrawAspect="Content" ObjectID="_1362387277" r:id="rId804"/>
        </w:object>
      </w:r>
      <w:r>
        <w:t xml:space="preserve">, where </w:t>
      </w:r>
      <w:r w:rsidR="00905817" w:rsidRPr="00905817">
        <w:rPr>
          <w:position w:val="-4"/>
        </w:rPr>
        <w:object w:dxaOrig="320" w:dyaOrig="320" w14:anchorId="1F89D3E7">
          <v:shape id="_x0000_i1421" type="#_x0000_t75" style="width:16pt;height:16pt" o:ole="">
            <v:imagedata r:id="rId805" o:title=""/>
          </v:shape>
          <o:OLEObject Type="Embed" ProgID="Equation.DSMT4" ShapeID="_x0000_i1421" DrawAspect="Content" ObjectID="_1362387278"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7pt;height:24pt" o:ole="">
            <v:imagedata r:id="rId807" o:title=""/>
          </v:shape>
          <o:OLEObject Type="Embed" ProgID="Equation.DSMT4" ShapeID="_x0000_i1422" DrawAspect="Content" ObjectID="_1362387279" r:id="rId80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121</w:instrText>
      </w:r>
      <w:r w:rsidR="00F119D4">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pt" o:ole="">
            <v:imagedata r:id="rId809" o:title=""/>
          </v:shape>
          <o:OLEObject Type="Embed" ProgID="Equation.DSMT4" ShapeID="_x0000_i1423" DrawAspect="Content" ObjectID="_1362387280" r:id="rId810"/>
        </w:object>
      </w:r>
      <w:r>
        <w:t xml:space="preserve">, which may be integrated to produce the algebraic relation </w:t>
      </w:r>
      <w:r w:rsidR="00905817" w:rsidRPr="00905817">
        <w:rPr>
          <w:position w:val="-18"/>
        </w:rPr>
        <w:object w:dxaOrig="1140" w:dyaOrig="460" w14:anchorId="400C763C">
          <v:shape id="_x0000_i1424" type="#_x0000_t75" style="width:57pt;height:23pt" o:ole="">
            <v:imagedata r:id="rId811" o:title=""/>
          </v:shape>
          <o:OLEObject Type="Embed" ProgID="Equation.DSMT4" ShapeID="_x0000_i1424" DrawAspect="Content" ObjectID="_1362387281" r:id="rId812"/>
        </w:object>
      </w:r>
      <w:r>
        <w:t xml:space="preserve">, where </w:t>
      </w:r>
      <w:r w:rsidR="00905817" w:rsidRPr="00905817">
        <w:rPr>
          <w:position w:val="-14"/>
        </w:rPr>
        <w:object w:dxaOrig="300" w:dyaOrig="420" w14:anchorId="7016C76C">
          <v:shape id="_x0000_i1425" type="#_x0000_t75" style="width:15pt;height:21pt" o:ole="">
            <v:imagedata r:id="rId813" o:title=""/>
          </v:shape>
          <o:OLEObject Type="Embed" ProgID="Equation.DSMT4" ShapeID="_x0000_i1425" DrawAspect="Content" ObjectID="_1362387282"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F119D4">
        <w:fldChar w:fldCharType="begin"/>
      </w:r>
      <w:r w:rsidR="00F119D4">
        <w:instrText xml:space="preserve"> REF ZEqnNum814726 \* Charformat \! \* MERGEFORMAT </w:instrText>
      </w:r>
      <w:r w:rsidR="00F119D4">
        <w:fldChar w:fldCharType="separate"/>
      </w:r>
      <w:r w:rsidR="00F119D4">
        <w:instrText>(2.118)</w:instrText>
      </w:r>
      <w:r w:rsidR="00F119D4">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7pt;height:30pt" o:ole="">
            <v:imagedata r:id="rId815" o:title=""/>
          </v:shape>
          <o:OLEObject Type="Embed" ProgID="Equation.DSMT4" ShapeID="_x0000_i1426" DrawAspect="Content" ObjectID="_1362387283" r:id="rId81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2" w:author="Gerard" w:date="2015-03-22T11:01:00Z">
        <w:r w:rsidR="00F119D4" w:rsidDel="00F119D4">
          <w:fldChar w:fldCharType="separate"/>
        </w:r>
      </w:del>
      <w:r w:rsidR="00F119D4">
        <w:fldChar w:fldCharType="end"/>
      </w:r>
      <w:bookmarkStart w:id="1173" w:name="ZEqnNum351181"/>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122</w:instrText>
      </w:r>
      <w:r w:rsidR="00F119D4">
        <w:rPr>
          <w:noProof/>
        </w:rPr>
        <w:fldChar w:fldCharType="end"/>
      </w:r>
      <w:r>
        <w:instrText>)</w:instrText>
      </w:r>
      <w:bookmarkEnd w:id="1173"/>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9pt;height:23pt" o:ole="">
            <v:imagedata r:id="rId817" o:title=""/>
          </v:shape>
          <o:OLEObject Type="Embed" ProgID="Equation.DSMT4" ShapeID="_x0000_i1427" DrawAspect="Content" ObjectID="_1362387284" r:id="rId818"/>
        </w:object>
      </w:r>
      <w:r w:rsidR="005C3A32">
        <w:t xml:space="preserve"> is the current density in the mixture, with </w:t>
      </w:r>
      <w:r w:rsidR="00905817" w:rsidRPr="00905817">
        <w:rPr>
          <w:position w:val="-14"/>
        </w:rPr>
        <w:object w:dxaOrig="260" w:dyaOrig="400" w14:anchorId="592C8FC1">
          <v:shape id="_x0000_i1428" type="#_x0000_t75" style="width:13pt;height:20pt" o:ole="">
            <v:imagedata r:id="rId819" o:title=""/>
          </v:shape>
          <o:OLEObject Type="Embed" ProgID="Equation.DSMT4" ShapeID="_x0000_i1428" DrawAspect="Content" ObjectID="_1362387285" r:id="rId820"/>
        </w:object>
      </w:r>
      <w:r w:rsidR="005C3A32">
        <w:t xml:space="preserve"> representing Faraday’s constant, the relation of </w:t>
      </w:r>
      <w:r w:rsidR="005C3A32">
        <w:fldChar w:fldCharType="begin"/>
      </w:r>
      <w:r w:rsidR="005C3A32">
        <w:instrText xml:space="preserve"> GOTOBUTTON ZEqnNum351181  \* MERGEFORMAT </w:instrText>
      </w:r>
      <w:r w:rsidR="00F119D4">
        <w:fldChar w:fldCharType="begin"/>
      </w:r>
      <w:r w:rsidR="00F119D4">
        <w:instrText xml:space="preserve"> REF ZEqnNum351181 \* Charformat \! \* MERGEFORMAT </w:instrText>
      </w:r>
      <w:r w:rsidR="00F119D4">
        <w:fldChar w:fldCharType="separate"/>
      </w:r>
      <w:r w:rsidR="00F119D4">
        <w:instrText>(2.122)</w:instrText>
      </w:r>
      <w:r w:rsidR="00F119D4">
        <w:fldChar w:fldCharType="end"/>
      </w:r>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3pt;height:20pt" o:ole="">
            <v:imagedata r:id="rId821" o:title=""/>
          </v:shape>
          <o:OLEObject Type="Embed" ProgID="Equation.DSMT4" ShapeID="_x0000_i1429" DrawAspect="Content" ObjectID="_1362387286"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F119D4">
        <w:t>2.6.2</w:t>
      </w:r>
      <w:r>
        <w:fldChar w:fldCharType="end"/>
      </w:r>
      <w:r>
        <w:t xml:space="preserve">, the fluid pressure </w:t>
      </w:r>
      <w:r w:rsidR="00905817" w:rsidRPr="00905817">
        <w:rPr>
          <w:position w:val="-10"/>
        </w:rPr>
        <w:object w:dxaOrig="200" w:dyaOrig="260" w14:anchorId="740CEDCE">
          <v:shape id="_x0000_i1430" type="#_x0000_t75" style="width:10pt;height:13pt" o:ole="">
            <v:imagedata r:id="rId823" o:title=""/>
          </v:shape>
          <o:OLEObject Type="Embed" ProgID="Equation.DSMT4" ShapeID="_x0000_i1430" DrawAspect="Content" ObjectID="_1362387287" r:id="rId824"/>
        </w:object>
      </w:r>
      <w:r>
        <w:t xml:space="preserve"> and solute concentrations </w:t>
      </w:r>
      <w:r w:rsidR="00905817" w:rsidRPr="00905817">
        <w:rPr>
          <w:position w:val="-4"/>
        </w:rPr>
        <w:object w:dxaOrig="279" w:dyaOrig="320" w14:anchorId="3B4C9898">
          <v:shape id="_x0000_i1431" type="#_x0000_t75" style="width:14pt;height:16pt" o:ole="">
            <v:imagedata r:id="rId825" o:title=""/>
          </v:shape>
          <o:OLEObject Type="Embed" ProgID="Equation.DSMT4" ShapeID="_x0000_i1431" DrawAspect="Content" ObjectID="_1362387288"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6pt;height:19pt" o:ole="">
            <v:imagedata r:id="rId827" o:title=""/>
          </v:shape>
          <o:OLEObject Type="Embed" ProgID="Equation.DSMT4" ShapeID="_x0000_i1432" DrawAspect="Content" ObjectID="_1362387289" r:id="rId828"/>
        </w:object>
      </w:r>
      <w:r w:rsidR="004E12EC">
        <w:t xml:space="preserve"> and </w:t>
      </w:r>
      <w:r w:rsidR="00905817" w:rsidRPr="00905817">
        <w:rPr>
          <w:position w:val="-10"/>
        </w:rPr>
        <w:object w:dxaOrig="320" w:dyaOrig="380" w14:anchorId="7AF3F9BF">
          <v:shape id="_x0000_i1433" type="#_x0000_t75" style="width:16pt;height:19pt" o:ole="">
            <v:imagedata r:id="rId829" o:title=""/>
          </v:shape>
          <o:OLEObject Type="Embed" ProgID="Equation.DSMT4" ShapeID="_x0000_i1433" DrawAspect="Content" ObjectID="_1362387290"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3pt;height:30pt" o:ole="">
            <v:imagedata r:id="rId831" o:title=""/>
          </v:shape>
          <o:OLEObject Type="Embed" ProgID="Equation.DSMT4" ShapeID="_x0000_i1434" DrawAspect="Content" ObjectID="_1362387291" r:id="rId83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123</w:instrText>
      </w:r>
      <w:r w:rsidR="00F119D4">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pt;height:23pt" o:ole="">
            <v:imagedata r:id="rId833" o:title=""/>
          </v:shape>
          <o:OLEObject Type="Embed" ProgID="Equation.DSMT4" ShapeID="_x0000_i1435" DrawAspect="Content" ObjectID="_1362387292" r:id="rId83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124</w:instrText>
      </w:r>
      <w:r w:rsidR="00F119D4">
        <w:rPr>
          <w:noProof/>
        </w:rPr>
        <w:fldChar w:fldCharType="end"/>
      </w:r>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5pt;height:16pt" o:ole="">
            <v:imagedata r:id="rId835" o:title=""/>
          </v:shape>
          <o:OLEObject Type="Embed" ProgID="Equation.DSMT4" ShapeID="_x0000_i1436" DrawAspect="Content" ObjectID="_1362387293"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pt;height:42pt" o:ole="">
            <v:imagedata r:id="rId837" o:title=""/>
          </v:shape>
          <o:OLEObject Type="Embed" ProgID="Equation.DSMT4" ShapeID="_x0000_i1437" DrawAspect="Content" ObjectID="_1362387294" r:id="rId83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125</w:instrText>
      </w:r>
      <w:r w:rsidR="00F119D4">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pt;height:22pt" o:ole="">
            <v:imagedata r:id="rId839" o:title=""/>
          </v:shape>
          <o:OLEObject Type="Embed" ProgID="Equation.DSMT4" ShapeID="_x0000_i1438" DrawAspect="Content" ObjectID="_1362387295"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pt;height:16pt" o:ole="">
            <v:imagedata r:id="rId841" o:title=""/>
          </v:shape>
          <o:OLEObject Type="Embed" ProgID="Equation.DSMT4" ShapeID="_x0000_i1439" DrawAspect="Content" ObjectID="_1362387296"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pt;height:13pt" o:ole="">
            <v:imagedata r:id="rId843" o:title=""/>
          </v:shape>
          <o:OLEObject Type="Embed" ProgID="Equation.DSMT4" ShapeID="_x0000_i1440" DrawAspect="Content" ObjectID="_1362387297" r:id="rId844"/>
        </w:object>
      </w:r>
      <w:r w:rsidRPr="001B779A">
        <w:t xml:space="preserve">. Similarly, the effective solute concentration </w:t>
      </w:r>
      <w:r w:rsidR="00905817" w:rsidRPr="00905817">
        <w:rPr>
          <w:position w:val="-6"/>
        </w:rPr>
        <w:object w:dxaOrig="300" w:dyaOrig="320" w14:anchorId="4C39564A">
          <v:shape id="_x0000_i1441" type="#_x0000_t75" style="width:15pt;height:16pt" o:ole="">
            <v:imagedata r:id="rId845" o:title=""/>
          </v:shape>
          <o:OLEObject Type="Embed" ProgID="Equation.DSMT4" ShapeID="_x0000_i1441" DrawAspect="Content" ObjectID="_1362387298"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pt;height:42pt" o:ole="">
            <v:imagedata r:id="rId847" o:title=""/>
          </v:shape>
          <o:OLEObject Type="Embed" ProgID="Equation.DSMT4" ShapeID="_x0000_i1442" DrawAspect="Content" ObjectID="_1362387299" r:id="rId84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w:instrText>
      </w:r>
      <w:r w:rsidR="00F119D4">
        <w:instrText xml:space="preserve">c \* Arabic \* MERGEFORMAT </w:instrText>
      </w:r>
      <w:r w:rsidR="00F119D4">
        <w:fldChar w:fldCharType="separate"/>
      </w:r>
      <w:r w:rsidR="00F119D4">
        <w:rPr>
          <w:noProof/>
        </w:rPr>
        <w:instrText>126</w:instrText>
      </w:r>
      <w:r w:rsidR="00F119D4">
        <w:rPr>
          <w:noProof/>
        </w:rPr>
        <w:fldChar w:fldCharType="end"/>
      </w:r>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pt;height:42pt" o:ole="">
            <v:imagedata r:id="rId849" o:title=""/>
          </v:shape>
          <o:OLEObject Type="Embed" ProgID="Equation.DSMT4" ShapeID="_x0000_i1443" DrawAspect="Content" ObjectID="_1362387300" r:id="rId85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127</w:instrText>
      </w:r>
      <w:r w:rsidR="00F119D4">
        <w:rPr>
          <w:noProof/>
        </w:rPr>
        <w:fldChar w:fldCharType="end"/>
      </w:r>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70pt;height:47pt" o:ole="">
            <v:imagedata r:id="rId851" o:title=""/>
          </v:shape>
          <o:OLEObject Type="Embed" ProgID="Equation.DSMT4" ShapeID="_x0000_i1444" DrawAspect="Content" ObjectID="_1362387301" r:id="rId85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1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128</w:instrText>
      </w:r>
      <w:r w:rsidR="00F119D4">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pt;height:14pt" o:ole="">
            <v:imagedata r:id="rId853" o:title=""/>
          </v:shape>
          <o:OLEObject Type="Embed" ProgID="Equation.DSMT4" ShapeID="_x0000_i1445" DrawAspect="Content" ObjectID="_1362387302" r:id="rId85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129</w:instrText>
      </w:r>
      <w:r w:rsidR="00F119D4">
        <w:rPr>
          <w:noProof/>
        </w:rPr>
        <w:fldChar w:fldCharType="end"/>
      </w:r>
      <w:r>
        <w:instrText>)</w:instrText>
      </w:r>
      <w:r>
        <w:fldChar w:fldCharType="end"/>
      </w:r>
    </w:p>
    <w:p w14:paraId="097C1561" w14:textId="77777777" w:rsidR="00FB6012" w:rsidRDefault="00FB6012" w:rsidP="00FB6012">
      <w:pPr>
        <w:pStyle w:val="Heading2"/>
      </w:pPr>
      <w:bookmarkStart w:id="1181" w:name="_Toc288641438"/>
      <w:r>
        <w:t>Mixture of Solids</w:t>
      </w:r>
      <w:bookmarkEnd w:id="1161"/>
      <w:bookmarkEnd w:id="1181"/>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pt;height:11pt" o:ole="">
            <v:imagedata r:id="rId855" o:title=""/>
          </v:shape>
          <o:OLEObject Type="Embed" ProgID="Equation.DSMT4" ShapeID="_x0000_i1446" DrawAspect="Content" ObjectID="_1362387303" r:id="rId856"/>
        </w:object>
      </w:r>
      <w:r>
        <w:t xml:space="preserve">, a constrained mixture satisfies </w:t>
      </w:r>
      <w:r w:rsidR="00905817" w:rsidRPr="00905817">
        <w:rPr>
          <w:position w:val="-6"/>
        </w:rPr>
        <w:object w:dxaOrig="780" w:dyaOrig="320" w14:anchorId="6B2D4609">
          <v:shape id="_x0000_i1447" type="#_x0000_t75" style="width:39pt;height:16pt" o:ole="">
            <v:imagedata r:id="rId857" o:title=""/>
          </v:shape>
          <o:OLEObject Type="Embed" ProgID="Equation.DSMT4" ShapeID="_x0000_i1447" DrawAspect="Content" ObjectID="_1362387304" r:id="rId858"/>
        </w:object>
      </w:r>
      <w:r>
        <w:t xml:space="preserve"> for all </w:t>
      </w:r>
      <w:r w:rsidR="00905817" w:rsidRPr="00905817">
        <w:rPr>
          <w:position w:val="-6"/>
        </w:rPr>
        <w:object w:dxaOrig="240" w:dyaOrig="220" w14:anchorId="0AB82223">
          <v:shape id="_x0000_i1448" type="#_x0000_t75" style="width:12pt;height:11pt" o:ole="">
            <v:imagedata r:id="rId859" o:title=""/>
          </v:shape>
          <o:OLEObject Type="Embed" ProgID="Equation.DSMT4" ShapeID="_x0000_i1448" DrawAspect="Content" ObjectID="_1362387305" r:id="rId860"/>
        </w:object>
      </w:r>
      <w:r>
        <w:t xml:space="preserve">, where </w:t>
      </w:r>
      <w:r w:rsidR="00905817" w:rsidRPr="00905817">
        <w:rPr>
          <w:position w:val="-6"/>
        </w:rPr>
        <w:object w:dxaOrig="279" w:dyaOrig="320" w14:anchorId="2558D912">
          <v:shape id="_x0000_i1449" type="#_x0000_t75" style="width:14pt;height:16pt" o:ole="">
            <v:imagedata r:id="rId861" o:title=""/>
          </v:shape>
          <o:OLEObject Type="Embed" ProgID="Equation.DSMT4" ShapeID="_x0000_i1449" DrawAspect="Content" ObjectID="_1362387306"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3" o:title=""/>
          </v:shape>
          <o:OLEObject Type="Embed" ProgID="Equation.DSMT4" ShapeID="_x0000_i1450" DrawAspect="Content" ObjectID="_1362387307" r:id="rId864"/>
        </w:object>
      </w:r>
      <w:r>
        <w:t xml:space="preserve">, which is the ratio of the mass of </w:t>
      </w:r>
      <w:r w:rsidR="00905817" w:rsidRPr="00905817">
        <w:rPr>
          <w:position w:val="-6"/>
        </w:rPr>
        <w:object w:dxaOrig="240" w:dyaOrig="220" w14:anchorId="29EC0E5A">
          <v:shape id="_x0000_i1451" type="#_x0000_t75" style="width:12pt;height:11pt" o:ole="">
            <v:imagedata r:id="rId865" o:title=""/>
          </v:shape>
          <o:OLEObject Type="Embed" ProgID="Equation.DSMT4" ShapeID="_x0000_i1451" DrawAspect="Content" ObjectID="_1362387308"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pt" o:ole="">
            <v:imagedata r:id="rId867" o:title=""/>
          </v:shape>
          <o:OLEObject Type="Embed" ProgID="Equation.DSMT4" ShapeID="_x0000_i1452" DrawAspect="Content" ObjectID="_1362387309" r:id="rId86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w:instrText>
      </w:r>
      <w:r w:rsidR="00F119D4">
        <w:instrText xml:space="preserve">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130</w:instrText>
      </w:r>
      <w:r w:rsidR="00F119D4">
        <w:rPr>
          <w:noProof/>
        </w:rPr>
        <w:fldChar w:fldCharType="end"/>
      </w:r>
      <w:r>
        <w:instrText>)</w:instrText>
      </w:r>
      <w:r>
        <w:fldChar w:fldCharType="end"/>
      </w:r>
    </w:p>
    <w:p w14:paraId="2DC1CCD7" w14:textId="029ECC8A" w:rsidR="00FB6012" w:rsidRDefault="00FB6012" w:rsidP="00FB6012">
      <w:r>
        <w:t xml:space="preserve">where </w:t>
      </w:r>
      <w:r w:rsidR="00905817" w:rsidRPr="00905817">
        <w:rPr>
          <w:position w:val="-4"/>
        </w:rPr>
        <w:object w:dxaOrig="340" w:dyaOrig="300" w14:anchorId="74BDEABF">
          <v:shape id="_x0000_i1453" type="#_x0000_t75" style="width:17pt;height:15pt" o:ole="">
            <v:imagedata r:id="rId869" o:title=""/>
          </v:shape>
          <o:OLEObject Type="Embed" ProgID="Equation.DSMT4" ShapeID="_x0000_i1453" DrawAspect="Content" ObjectID="_1362387310" r:id="rId870"/>
        </w:object>
      </w:r>
      <w:r>
        <w:t xml:space="preserve"> is the deformation gradient of constituent </w:t>
      </w:r>
      <w:r w:rsidR="00905817" w:rsidRPr="00905817">
        <w:rPr>
          <w:position w:val="-6"/>
        </w:rPr>
        <w:object w:dxaOrig="240" w:dyaOrig="220" w14:anchorId="1BB16E21">
          <v:shape id="_x0000_i1454" type="#_x0000_t75" style="width:12pt;height:11pt" o:ole="">
            <v:imagedata r:id="rId871" o:title=""/>
          </v:shape>
          <o:OLEObject Type="Embed" ProgID="Equation.DSMT4" ShapeID="_x0000_i1454" DrawAspect="Content" ObjectID="_1362387311" r:id="rId872"/>
        </w:object>
      </w:r>
      <w:r>
        <w:t xml:space="preserve"> and </w:t>
      </w:r>
      <w:r w:rsidR="00905817" w:rsidRPr="00905817">
        <w:rPr>
          <w:position w:val="-6"/>
        </w:rPr>
        <w:object w:dxaOrig="200" w:dyaOrig="220" w14:anchorId="3E2009B5">
          <v:shape id="_x0000_i1455" type="#_x0000_t75" style="width:10pt;height:11pt" o:ole="">
            <v:imagedata r:id="rId873" o:title=""/>
          </v:shape>
          <o:OLEObject Type="Embed" ProgID="Equation.DSMT4" ShapeID="_x0000_i1455" DrawAspect="Content" ObjectID="_1362387312"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F119D4">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pt" o:ole="">
            <v:imagedata r:id="rId875" o:title=""/>
          </v:shape>
          <o:OLEObject Type="Embed" ProgID="Equation.DSMT4" ShapeID="_x0000_i1456" DrawAspect="Content" ObjectID="_1362387313" r:id="rId8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131</w:instrText>
      </w:r>
      <w:r w:rsidR="00F119D4">
        <w:rPr>
          <w:noProof/>
        </w:rPr>
        <w:fldChar w:fldCharType="end"/>
      </w:r>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5pt" o:ole="">
            <v:imagedata r:id="rId877" o:title=""/>
          </v:shape>
          <o:OLEObject Type="Embed" ProgID="Equation.DSMT4" ShapeID="_x0000_i1457" DrawAspect="Content" ObjectID="_1362387314" r:id="rId878"/>
        </w:object>
      </w:r>
      <w:r>
        <w:t xml:space="preserve"> is the strain energy density of constituent </w:t>
      </w:r>
      <w:r w:rsidR="00905817" w:rsidRPr="00905817">
        <w:rPr>
          <w:position w:val="-6"/>
        </w:rPr>
        <w:object w:dxaOrig="240" w:dyaOrig="220" w14:anchorId="311DD5AA">
          <v:shape id="_x0000_i1458" type="#_x0000_t75" style="width:12pt;height:11pt" o:ole="">
            <v:imagedata r:id="rId879" o:title=""/>
          </v:shape>
          <o:OLEObject Type="Embed" ProgID="Equation.DSMT4" ShapeID="_x0000_i1458" DrawAspect="Content" ObjectID="_1362387315"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pt;height:34pt" o:ole="">
            <v:imagedata r:id="rId881" o:title=""/>
          </v:shape>
          <o:OLEObject Type="Embed" ProgID="Equation.DSMT4" ShapeID="_x0000_i1459" DrawAspect="Content" ObjectID="_1362387316" r:id="rId8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132</w:instrText>
      </w:r>
      <w:r w:rsidR="00F119D4">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5pt" o:ole="">
            <v:imagedata r:id="rId883" o:title=""/>
          </v:shape>
          <o:OLEObject Type="Embed" ProgID="Equation.DSMT4" ShapeID="_x0000_i1460" DrawAspect="Content" ObjectID="_1362387317" r:id="rId884"/>
        </w:object>
      </w:r>
      <w:r>
        <w:t xml:space="preserve"> depends only on the deformation gradient and mass content of </w:t>
      </w:r>
      <w:r w:rsidR="00905817" w:rsidRPr="00905817">
        <w:rPr>
          <w:position w:val="-6"/>
        </w:rPr>
        <w:object w:dxaOrig="240" w:dyaOrig="220" w14:anchorId="75E8185A">
          <v:shape id="_x0000_i1461" type="#_x0000_t75" style="width:12pt;height:11pt" o:ole="">
            <v:imagedata r:id="rId885" o:title=""/>
          </v:shape>
          <o:OLEObject Type="Embed" ProgID="Equation.DSMT4" ShapeID="_x0000_i1461" DrawAspect="Content" ObjectID="_1362387318"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pt;height:15pt" o:ole="">
            <v:imagedata r:id="rId887" o:title=""/>
          </v:shape>
          <o:OLEObject Type="Embed" ProgID="Equation.DSMT4" ShapeID="_x0000_i1462" DrawAspect="Content" ObjectID="_1362387319" r:id="rId888"/>
        </w:object>
      </w:r>
      <w:r>
        <w:t xml:space="preserve"> for all </w:t>
      </w:r>
      <w:r w:rsidR="00905817" w:rsidRPr="00905817">
        <w:rPr>
          <w:position w:val="-6"/>
        </w:rPr>
        <w:object w:dxaOrig="240" w:dyaOrig="220" w14:anchorId="1654985D">
          <v:shape id="_x0000_i1463" type="#_x0000_t75" style="width:12pt;height:11pt" o:ole="">
            <v:imagedata r:id="rId889" o:title=""/>
          </v:shape>
          <o:OLEObject Type="Embed" ProgID="Equation.DSMT4" ShapeID="_x0000_i1463" DrawAspect="Content" ObjectID="_1362387320"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pt;height:13pt" o:ole="">
            <v:imagedata r:id="rId891" o:title=""/>
          </v:shape>
          <o:OLEObject Type="Embed" ProgID="Equation.DSMT4" ShapeID="_x0000_i1464" DrawAspect="Content" ObjectID="_1362387321"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pt;height:34pt" o:ole="">
            <v:imagedata r:id="rId893" o:title=""/>
          </v:shape>
          <o:OLEObject Type="Embed" ProgID="Equation.DSMT4" ShapeID="_x0000_i1465" DrawAspect="Content" ObjectID="_1362387322" r:id="rId89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5" w:author="Gerard" w:date="2015-03-22T11:01:00Z">
        <w:r w:rsidR="00F119D4" w:rsidDel="00F119D4">
          <w:fldChar w:fldCharType="separate"/>
        </w:r>
      </w:del>
      <w:r w:rsidR="00F119D4">
        <w:fldChar w:fldCharType="end"/>
      </w:r>
      <w:bookmarkStart w:id="1186" w:name="ZEqnNum493756"/>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133</w:instrText>
      </w:r>
      <w:r w:rsidR="00F119D4">
        <w:rPr>
          <w:noProof/>
        </w:rPr>
        <w:fldChar w:fldCharType="end"/>
      </w:r>
      <w:r>
        <w:instrText>)</w:instrText>
      </w:r>
      <w:bookmarkEnd w:id="1186"/>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5pt;height:35pt" o:ole="">
            <v:imagedata r:id="rId895" o:title=""/>
          </v:shape>
          <o:OLEObject Type="Embed" ProgID="Equation.DSMT4" ShapeID="_x0000_i1466" DrawAspect="Content" ObjectID="_1362387323" r:id="rId89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w:instrText>
      </w:r>
      <w:r w:rsidR="00F119D4">
        <w:instrText xml:space="preserve">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134</w:instrText>
      </w:r>
      <w:r w:rsidR="00F119D4">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5pt" o:ole="">
            <v:imagedata r:id="rId897" o:title=""/>
          </v:shape>
          <o:OLEObject Type="Embed" ProgID="Equation.DSMT4" ShapeID="_x0000_i1467" DrawAspect="Content" ObjectID="_1362387324" r:id="rId898"/>
        </w:object>
      </w:r>
      <w:r>
        <w:t xml:space="preserve"> also depends on </w:t>
      </w:r>
      <w:r w:rsidR="00905817" w:rsidRPr="00905817">
        <w:rPr>
          <w:position w:val="-12"/>
        </w:rPr>
        <w:object w:dxaOrig="340" w:dyaOrig="380" w14:anchorId="01C02394">
          <v:shape id="_x0000_i1468" type="#_x0000_t75" style="width:17pt;height:19pt" o:ole="">
            <v:imagedata r:id="rId899" o:title=""/>
          </v:shape>
          <o:OLEObject Type="Embed" ProgID="Equation.DSMT4" ShapeID="_x0000_i1468" DrawAspect="Content" ObjectID="_1362387325"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6pt" o:ole="">
            <v:imagedata r:id="rId901" o:title=""/>
          </v:shape>
          <o:OLEObject Type="Embed" ProgID="Equation.DSMT4" ShapeID="_x0000_i1469" DrawAspect="Content" ObjectID="_1362387326" r:id="rId902"/>
        </w:object>
      </w:r>
      <w:r>
        <w:t xml:space="preserve"> are dependent on the mass content of solid </w:t>
      </w:r>
      <w:r w:rsidR="00905817" w:rsidRPr="00905817">
        <w:rPr>
          <w:position w:val="-6"/>
        </w:rPr>
        <w:object w:dxaOrig="240" w:dyaOrig="220" w14:anchorId="2D0DDBE3">
          <v:shape id="_x0000_i1470" type="#_x0000_t75" style="width:12pt;height:11pt" o:ole="">
            <v:imagedata r:id="rId903" o:title=""/>
          </v:shape>
          <o:OLEObject Type="Embed" ProgID="Equation.DSMT4" ShapeID="_x0000_i1470" DrawAspect="Content" ObjectID="_1362387327"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F119D4">
        <w:fldChar w:fldCharType="begin"/>
      </w:r>
      <w:r w:rsidR="00F119D4">
        <w:instrText xml:space="preserve"> REF ZEqnNum493756 \* Charformat \! \* MERG</w:instrText>
      </w:r>
      <w:r w:rsidR="00F119D4">
        <w:instrText xml:space="preserve">EFORMAT </w:instrText>
      </w:r>
      <w:r w:rsidR="00F119D4">
        <w:fldChar w:fldCharType="separate"/>
      </w:r>
      <w:r w:rsidR="00F119D4">
        <w:instrText>(2.133)</w:instrText>
      </w:r>
      <w:r w:rsidR="00F119D4">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pt;height:34pt" o:ole="">
            <v:imagedata r:id="rId905" o:title=""/>
          </v:shape>
          <o:OLEObject Type="Embed" ProgID="Equation.DSMT4" ShapeID="_x0000_i1471" DrawAspect="Content" ObjectID="_1362387328" r:id="rId90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135</w:instrText>
      </w:r>
      <w:r w:rsidR="00F119D4">
        <w:rPr>
          <w:noProof/>
        </w:rPr>
        <w:fldChar w:fldCharType="end"/>
      </w:r>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1pt;height:20pt" o:ole="">
            <v:imagedata r:id="rId907" o:title=""/>
          </v:shape>
          <o:OLEObject Type="Embed" ProgID="Equation.DSMT4" ShapeID="_x0000_i1472" DrawAspect="Content" ObjectID="_1362387329" r:id="rId908"/>
        </w:object>
      </w:r>
      <w:r>
        <w:t xml:space="preserve"> is the volumetric energy component, </w:t>
      </w:r>
      <w:r w:rsidR="00905817" w:rsidRPr="00905817">
        <w:rPr>
          <w:position w:val="-16"/>
        </w:rPr>
        <w:object w:dxaOrig="1260" w:dyaOrig="420" w14:anchorId="6F8FC015">
          <v:shape id="_x0000_i1473" type="#_x0000_t75" style="width:63pt;height:21pt" o:ole="">
            <v:imagedata r:id="rId909" o:title=""/>
          </v:shape>
          <o:OLEObject Type="Embed" ProgID="Equation.DSMT4" ShapeID="_x0000_i1473" DrawAspect="Content" ObjectID="_1362387330" r:id="rId910"/>
        </w:object>
      </w:r>
      <w:r>
        <w:t xml:space="preserve"> is the distortional energy component, and </w:t>
      </w:r>
      <w:r w:rsidR="00905817" w:rsidRPr="00905817">
        <w:rPr>
          <w:position w:val="-4"/>
        </w:rPr>
        <w:object w:dxaOrig="220" w:dyaOrig="300" w14:anchorId="6BAD8F70">
          <v:shape id="_x0000_i1474" type="#_x0000_t75" style="width:11pt;height:15pt" o:ole="">
            <v:imagedata r:id="rId911" o:title=""/>
          </v:shape>
          <o:OLEObject Type="Embed" ProgID="Equation.DSMT4" ShapeID="_x0000_i1474" DrawAspect="Content" ObjectID="_1362387331"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F119D4">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189" w:name="_Toc176704834"/>
      <w:bookmarkStart w:id="1190" w:name="_Toc288641439"/>
      <w:r>
        <w:lastRenderedPageBreak/>
        <w:t>Equilibrium Swelling</w:t>
      </w:r>
      <w:bookmarkEnd w:id="1189"/>
      <w:bookmarkEnd w:id="1190"/>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F119D4">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pt;height:19pt" o:ole="">
            <v:imagedata r:id="rId913" o:title=""/>
          </v:shape>
          <o:OLEObject Type="Embed" ProgID="Equation.DSMT4" ShapeID="_x0000_i1475" DrawAspect="Content" ObjectID="_1362387332" r:id="rId91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91" w:author="Gerard" w:date="2015-03-22T11:01:00Z">
        <w:r w:rsidR="00F119D4" w:rsidDel="00F119D4">
          <w:fldChar w:fldCharType="separate"/>
        </w:r>
      </w:del>
      <w:r w:rsidR="00F119D4">
        <w:fldChar w:fldCharType="end"/>
      </w:r>
      <w:bookmarkStart w:id="1192" w:name="ZEqnNum905335"/>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136</w:instrText>
      </w:r>
      <w:r w:rsidR="00F119D4">
        <w:rPr>
          <w:noProof/>
        </w:rPr>
        <w:fldChar w:fldCharType="end"/>
      </w:r>
      <w:r>
        <w:instrText>)</w:instrText>
      </w:r>
      <w:bookmarkEnd w:id="1192"/>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pt;height:13pt" o:ole="">
            <v:imagedata r:id="rId915" o:title=""/>
          </v:shape>
          <o:OLEObject Type="Embed" ProgID="Equation.DSMT4" ShapeID="_x0000_i1476" DrawAspect="Content" ObjectID="_1362387333" r:id="rId916"/>
        </w:object>
      </w:r>
      <w:r>
        <w:t xml:space="preserve"> is he fluid pressure and </w:t>
      </w:r>
      <w:r w:rsidR="00905817" w:rsidRPr="00905817">
        <w:rPr>
          <w:position w:val="-6"/>
        </w:rPr>
        <w:object w:dxaOrig="300" w:dyaOrig="320" w14:anchorId="4B2E6CB6">
          <v:shape id="_x0000_i1477" type="#_x0000_t75" style="width:15pt;height:16pt" o:ole="">
            <v:imagedata r:id="rId917" o:title=""/>
          </v:shape>
          <o:OLEObject Type="Embed" ProgID="Equation.DSMT4" ShapeID="_x0000_i1477" DrawAspect="Content" ObjectID="_1362387334"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pt;height:13pt" o:ole="">
            <v:imagedata r:id="rId919" o:title=""/>
          </v:shape>
          <o:OLEObject Type="Embed" ProgID="Equation.DSMT4" ShapeID="_x0000_i1478" DrawAspect="Content" ObjectID="_1362387335"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F119D4">
        <w:fldChar w:fldCharType="begin"/>
      </w:r>
      <w:r w:rsidR="00F119D4">
        <w:instrText xml:space="preserve"> REF ZEqnNum385284 \* Charformat \! \* MERGEFORMAT </w:instrText>
      </w:r>
      <w:r w:rsidR="00F119D4">
        <w:fldChar w:fldCharType="separate"/>
      </w:r>
      <w:r w:rsidR="00F119D4">
        <w:instrText>(2.112)</w:instrText>
      </w:r>
      <w:r w:rsidR="00F119D4">
        <w:fldChar w:fldCharType="end"/>
      </w:r>
      <w:r w:rsidR="00F71297">
        <w:fldChar w:fldCharType="end"/>
      </w:r>
      <w:r>
        <w:t xml:space="preserve">, </w:t>
      </w:r>
      <w:r w:rsidR="00905817" w:rsidRPr="00905817">
        <w:rPr>
          <w:position w:val="-10"/>
        </w:rPr>
        <w:object w:dxaOrig="1400" w:dyaOrig="320" w14:anchorId="0BA8CA2A">
          <v:shape id="_x0000_i1479" type="#_x0000_t75" style="width:70pt;height:16pt" o:ole="">
            <v:imagedata r:id="rId921" o:title=""/>
          </v:shape>
          <o:OLEObject Type="Embed" ProgID="Equation.DSMT4" ShapeID="_x0000_i1479" DrawAspect="Content" ObjectID="_1362387336" r:id="rId922"/>
        </w:object>
      </w:r>
      <w:r>
        <w:t xml:space="preserve"> where </w:t>
      </w:r>
      <w:r w:rsidR="00905817" w:rsidRPr="00905817">
        <w:rPr>
          <w:position w:val="-10"/>
        </w:rPr>
        <w:object w:dxaOrig="240" w:dyaOrig="320" w14:anchorId="4A3A70B0">
          <v:shape id="_x0000_i1480" type="#_x0000_t75" style="width:12pt;height:16pt" o:ole="">
            <v:imagedata r:id="rId923" o:title=""/>
          </v:shape>
          <o:OLEObject Type="Embed" ProgID="Equation.DSMT4" ShapeID="_x0000_i1480" DrawAspect="Content" ObjectID="_1362387337" r:id="rId924"/>
        </w:object>
      </w:r>
      <w:r>
        <w:t xml:space="preserve"> is the mechanical pressure resulting from ambient conditions and </w:t>
      </w:r>
      <w:r w:rsidR="00905817" w:rsidRPr="00905817">
        <w:rPr>
          <w:position w:val="-6"/>
        </w:rPr>
        <w:object w:dxaOrig="639" w:dyaOrig="279" w14:anchorId="1847E9E1">
          <v:shape id="_x0000_i1481" type="#_x0000_t75" style="width:31pt;height:14pt" o:ole="">
            <v:imagedata r:id="rId925" o:title=""/>
          </v:shape>
          <o:OLEObject Type="Embed" ProgID="Equation.DSMT4" ShapeID="_x0000_i1481" DrawAspect="Content" ObjectID="_1362387338" r:id="rId926"/>
        </w:object>
      </w:r>
      <w:r>
        <w:t xml:space="preserve"> is the osmotic pressure resulting from the osmolarity </w:t>
      </w:r>
      <w:r w:rsidR="00905817" w:rsidRPr="00905817">
        <w:rPr>
          <w:position w:val="-6"/>
        </w:rPr>
        <w:object w:dxaOrig="180" w:dyaOrig="220" w14:anchorId="348D95C1">
          <v:shape id="_x0000_i1482" type="#_x0000_t75" style="width:9pt;height:11pt" o:ole="">
            <v:imagedata r:id="rId927" o:title=""/>
          </v:shape>
          <o:OLEObject Type="Embed" ProgID="Equation.DSMT4" ShapeID="_x0000_i1482" DrawAspect="Content" ObjectID="_1362387339"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pt;height:13pt" o:ole="">
            <v:imagedata r:id="rId929" o:title=""/>
          </v:shape>
          <o:OLEObject Type="Embed" ProgID="Equation.DSMT4" ShapeID="_x0000_i1483" DrawAspect="Content" ObjectID="_1362387340"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pt;height:13pt" o:ole="">
            <v:imagedata r:id="rId931" o:title=""/>
          </v:shape>
          <o:OLEObject Type="Embed" ProgID="Equation.DSMT4" ShapeID="_x0000_i1484" DrawAspect="Content" ObjectID="_1362387341" r:id="rId932"/>
        </w:object>
      </w:r>
      <w:r>
        <w:t xml:space="preserve">, where </w:t>
      </w:r>
      <w:r w:rsidR="00905817" w:rsidRPr="00905817">
        <w:rPr>
          <w:position w:val="-4"/>
        </w:rPr>
        <w:object w:dxaOrig="200" w:dyaOrig="200" w14:anchorId="3D7BC902">
          <v:shape id="_x0000_i1485" type="#_x0000_t75" style="width:10pt;height:10pt" o:ole="">
            <v:imagedata r:id="rId933" o:title=""/>
          </v:shape>
          <o:OLEObject Type="Embed" ProgID="Equation.DSMT4" ShapeID="_x0000_i1485" DrawAspect="Content" ObjectID="_1362387342" r:id="rId934"/>
        </w:object>
      </w:r>
      <w:r>
        <w:t xml:space="preserve"> is the unit outward normal to the boundary.  When </w:t>
      </w:r>
      <w:r w:rsidR="00905817" w:rsidRPr="00905817">
        <w:rPr>
          <w:position w:val="-6"/>
        </w:rPr>
        <w:object w:dxaOrig="520" w:dyaOrig="279" w14:anchorId="76544407">
          <v:shape id="_x0000_i1486" type="#_x0000_t75" style="width:26pt;height:14pt" o:ole="">
            <v:imagedata r:id="rId935" o:title=""/>
          </v:shape>
          <o:OLEObject Type="Embed" ProgID="Equation.DSMT4" ShapeID="_x0000_i1486" DrawAspect="Content" ObjectID="_1362387343" r:id="rId936"/>
        </w:object>
      </w:r>
      <w:r w:rsidR="0077444B">
        <w:t>,</w:t>
      </w:r>
      <w:r>
        <w:t xml:space="preserve"> the relation of </w:t>
      </w:r>
      <w:r>
        <w:fldChar w:fldCharType="begin"/>
      </w:r>
      <w:r>
        <w:instrText xml:space="preserve"> GOTOBUTTON ZEqnNum905335  \* MERGEFORMAT </w:instrText>
      </w:r>
      <w:r w:rsidR="00F119D4">
        <w:fldChar w:fldCharType="begin"/>
      </w:r>
      <w:r w:rsidR="00F119D4">
        <w:instrText xml:space="preserve"> REF ZEqnNum905335 \* Charformat \! \* MERGEFORMAT </w:instrText>
      </w:r>
      <w:r w:rsidR="00F119D4">
        <w:fldChar w:fldCharType="separate"/>
      </w:r>
      <w:r w:rsidR="00F119D4">
        <w:instrText>(2.136)</w:instrText>
      </w:r>
      <w:r w:rsidR="00F119D4">
        <w:fldChar w:fldCharType="end"/>
      </w:r>
      <w:r>
        <w:fldChar w:fldCharType="end"/>
      </w:r>
      <w:r>
        <w:t xml:space="preserve"> produces </w:t>
      </w:r>
      <w:r w:rsidR="00905817" w:rsidRPr="00905817">
        <w:rPr>
          <w:position w:val="-10"/>
        </w:rPr>
        <w:object w:dxaOrig="1219" w:dyaOrig="360" w14:anchorId="24EB6B19">
          <v:shape id="_x0000_i1487" type="#_x0000_t75" style="width:61pt;height:19pt" o:ole="">
            <v:imagedata r:id="rId937" o:title=""/>
          </v:shape>
          <o:OLEObject Type="Embed" ProgID="Equation.DSMT4" ShapeID="_x0000_i1487" DrawAspect="Content" ObjectID="_1362387344" r:id="rId938"/>
        </w:object>
      </w:r>
      <w:r>
        <w:t xml:space="preserve">, clearly showing that the osmotic pressure </w:t>
      </w:r>
      <w:r w:rsidR="00905817" w:rsidRPr="00905817">
        <w:rPr>
          <w:position w:val="-10"/>
        </w:rPr>
        <w:object w:dxaOrig="240" w:dyaOrig="260" w14:anchorId="693DFD54">
          <v:shape id="_x0000_i1488" type="#_x0000_t75" style="width:12pt;height:13pt" o:ole="">
            <v:imagedata r:id="rId939" o:title=""/>
          </v:shape>
          <o:OLEObject Type="Embed" ProgID="Equation.DSMT4" ShapeID="_x0000_i1488" DrawAspect="Content" ObjectID="_1362387345"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3pt;height:34pt" o:ole="">
            <v:imagedata r:id="rId941" o:title=""/>
          </v:shape>
          <o:OLEObject Type="Embed" ProgID="Equation.DSMT4" ShapeID="_x0000_i1489" DrawAspect="Content" ObjectID="_1362387346" r:id="rId942"/>
        </w:object>
      </w:r>
      <w:r w:rsidR="0077444B">
        <w:t>,</w:t>
      </w:r>
      <w:r>
        <w:tab/>
      </w:r>
      <w:r>
        <w:fldChar w:fldCharType="begin"/>
      </w:r>
      <w:r>
        <w:instrText xml:space="preserve"> MACROBUTTON MTPlaceRef \* MERGEFORMAT </w:instrText>
      </w:r>
      <w:r w:rsidR="00F119D4">
        <w:fldChar w:fldCharType="begin"/>
      </w:r>
      <w:r w:rsidR="00F119D4">
        <w:instrText xml:space="preserve"> SEQ MTEqn \h \* MERGEFORMAT </w:instrText>
      </w:r>
      <w:del w:id="1193" w:author="Gerard" w:date="2015-03-22T11:01:00Z">
        <w:r w:rsidR="00F119D4" w:rsidDel="00F119D4">
          <w:fldChar w:fldCharType="separate"/>
        </w:r>
      </w:del>
      <w:r w:rsidR="00F119D4">
        <w:fldChar w:fldCharType="end"/>
      </w:r>
      <w:bookmarkStart w:id="1194" w:name="ZEqnNum130917"/>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137</w:instrText>
      </w:r>
      <w:r w:rsidR="00F119D4">
        <w:rPr>
          <w:noProof/>
        </w:rPr>
        <w:fldChar w:fldCharType="end"/>
      </w:r>
      <w:r>
        <w:instrText>)</w:instrText>
      </w:r>
      <w:bookmarkEnd w:id="1194"/>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pt;height:19pt" o:ole="">
            <v:imagedata r:id="rId943" o:title=""/>
          </v:shape>
          <o:OLEObject Type="Embed" ProgID="Equation.DSMT4" ShapeID="_x0000_i1490" DrawAspect="Content" ObjectID="_1362387347"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5pt;height:19pt" o:ole="">
            <v:imagedata r:id="rId945" o:title=""/>
          </v:shape>
          <o:OLEObject Type="Embed" ProgID="Equation.DSMT4" ShapeID="_x0000_i1491" DrawAspect="Content" ObjectID="_1362387348"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pt;height:14pt" o:ole="">
            <v:imagedata r:id="rId947" o:title=""/>
          </v:shape>
          <o:OLEObject Type="Embed" ProgID="Equation.DSMT4" ShapeID="_x0000_i1492" DrawAspect="Content" ObjectID="_1362387349" r:id="rId948"/>
        </w:object>
      </w:r>
      <w:r>
        <w:t xml:space="preserve"> is the relative volume of the porous solid matrix.  Neither </w:t>
      </w:r>
      <w:r w:rsidR="00905817" w:rsidRPr="00905817">
        <w:rPr>
          <w:position w:val="-12"/>
        </w:rPr>
        <w:object w:dxaOrig="240" w:dyaOrig="360" w14:anchorId="5C19E977">
          <v:shape id="_x0000_i1493" type="#_x0000_t75" style="width:12pt;height:19pt" o:ole="">
            <v:imagedata r:id="rId949" o:title=""/>
          </v:shape>
          <o:OLEObject Type="Embed" ProgID="Equation.DSMT4" ShapeID="_x0000_i1493" DrawAspect="Content" ObjectID="_1362387350" r:id="rId950"/>
        </w:object>
      </w:r>
      <w:r>
        <w:t xml:space="preserve"> nor </w:t>
      </w:r>
      <w:r w:rsidR="00905817" w:rsidRPr="00905817">
        <w:rPr>
          <w:position w:val="-12"/>
        </w:rPr>
        <w:object w:dxaOrig="300" w:dyaOrig="380" w14:anchorId="026393FB">
          <v:shape id="_x0000_i1494" type="#_x0000_t75" style="width:15pt;height:19pt" o:ole="">
            <v:imagedata r:id="rId951" o:title=""/>
          </v:shape>
          <o:OLEObject Type="Embed" ProgID="Equation.DSMT4" ShapeID="_x0000_i1494" DrawAspect="Content" ObjectID="_1362387351" r:id="rId952"/>
        </w:object>
      </w:r>
      <w:r>
        <w:t xml:space="preserve"> depend on the solid matrix deformation, thus </w:t>
      </w:r>
      <w:r>
        <w:fldChar w:fldCharType="begin"/>
      </w:r>
      <w:r>
        <w:instrText xml:space="preserve"> GOTOBUTTON ZEqnNum130917  \* MERGEFORMAT </w:instrText>
      </w:r>
      <w:r w:rsidR="00F119D4">
        <w:fldChar w:fldCharType="begin"/>
      </w:r>
      <w:r w:rsidR="00F119D4">
        <w:instrText xml:space="preserve"> REF ZEqnNum130917 \* Charformat \! \* MERGEFORMAT </w:instrText>
      </w:r>
      <w:r w:rsidR="00F119D4">
        <w:fldChar w:fldCharType="separate"/>
      </w:r>
      <w:r w:rsidR="00F119D4">
        <w:instrText>(2.137)</w:instrText>
      </w:r>
      <w:r w:rsidR="00F119D4">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9pt;height:11pt" o:ole="">
            <v:imagedata r:id="rId953" o:title=""/>
          </v:shape>
          <o:OLEObject Type="Embed" ProgID="Equation.DSMT4" ShapeID="_x0000_i1495" DrawAspect="Content" ObjectID="_1362387352" r:id="rId954"/>
        </w:object>
      </w:r>
      <w:r>
        <w:t xml:space="preserve"> on </w:t>
      </w:r>
      <w:r w:rsidR="00905817" w:rsidRPr="00905817">
        <w:rPr>
          <w:position w:val="-6"/>
        </w:rPr>
        <w:object w:dxaOrig="220" w:dyaOrig="279" w14:anchorId="4EC3B5A5">
          <v:shape id="_x0000_i1496" type="#_x0000_t75" style="width:11pt;height:14pt" o:ole="">
            <v:imagedata r:id="rId955" o:title=""/>
          </v:shape>
          <o:OLEObject Type="Embed" ProgID="Equation.DSMT4" ShapeID="_x0000_i1496" DrawAspect="Content" ObjectID="_1362387353"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3pt;height:16pt" o:ole="">
            <v:imagedata r:id="rId957" o:title=""/>
          </v:shape>
          <o:OLEObject Type="Embed" ProgID="Equation.DSMT4" ShapeID="_x0000_i1497" DrawAspect="Content" ObjectID="_1362387354" r:id="rId958"/>
        </w:object>
      </w:r>
      <w:r>
        <w:t xml:space="preserve"> in </w:t>
      </w:r>
      <w:r>
        <w:fldChar w:fldCharType="begin"/>
      </w:r>
      <w:r>
        <w:instrText xml:space="preserve"> GOTOBUTTON ZEqnNum905335  \* MERGEFORMAT </w:instrText>
      </w:r>
      <w:r w:rsidR="00F119D4">
        <w:fldChar w:fldCharType="begin"/>
      </w:r>
      <w:r w:rsidR="00F119D4">
        <w:instrText xml:space="preserve"> REF ZEqnNum905335 \* Charformat \! \* MERGEFORMAT </w:instrText>
      </w:r>
      <w:r w:rsidR="00F119D4">
        <w:fldChar w:fldCharType="separate"/>
      </w:r>
      <w:r w:rsidR="00F119D4">
        <w:instrText>(2.136)</w:instrText>
      </w:r>
      <w:r w:rsidR="00F119D4">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pt;height:13pt" o:ole="">
            <v:imagedata r:id="rId959" o:title=""/>
          </v:shape>
          <o:OLEObject Type="Embed" ProgID="Equation.DSMT4" ShapeID="_x0000_i1498" DrawAspect="Content" ObjectID="_1362387355" r:id="rId960"/>
        </w:object>
      </w:r>
      <w:r>
        <w:t xml:space="preserve"> also depends on the osmotic coefficient, if we assume that </w:t>
      </w:r>
      <w:r w:rsidR="00905817" w:rsidRPr="00905817">
        <w:rPr>
          <w:position w:val="-4"/>
        </w:rPr>
        <w:object w:dxaOrig="260" w:dyaOrig="240" w14:anchorId="0E7E96BF">
          <v:shape id="_x0000_i1499" type="#_x0000_t75" style="width:13pt;height:12pt" o:ole="">
            <v:imagedata r:id="rId961" o:title=""/>
          </v:shape>
          <o:OLEObject Type="Embed" ProgID="Equation.DSMT4" ShapeID="_x0000_i1499" DrawAspect="Content" ObjectID="_1362387356" r:id="rId962"/>
        </w:object>
      </w:r>
      <w:r>
        <w:t xml:space="preserve"> depends on the solid strain at most via a dependence on </w:t>
      </w:r>
      <w:r w:rsidR="00905817" w:rsidRPr="00905817">
        <w:rPr>
          <w:position w:val="-6"/>
        </w:rPr>
        <w:object w:dxaOrig="220" w:dyaOrig="279" w14:anchorId="18C55CE9">
          <v:shape id="_x0000_i1500" type="#_x0000_t75" style="width:11pt;height:14pt" o:ole="">
            <v:imagedata r:id="rId963" o:title=""/>
          </v:shape>
          <o:OLEObject Type="Embed" ProgID="Equation.DSMT4" ShapeID="_x0000_i1500" DrawAspect="Content" ObjectID="_1362387357" r:id="rId964"/>
        </w:object>
      </w:r>
      <w:r>
        <w:t xml:space="preserve">, we may thus state generically that </w:t>
      </w:r>
      <w:r w:rsidR="00905817" w:rsidRPr="00905817">
        <w:rPr>
          <w:position w:val="-14"/>
        </w:rPr>
        <w:object w:dxaOrig="999" w:dyaOrig="400" w14:anchorId="18473361">
          <v:shape id="_x0000_i1501" type="#_x0000_t75" style="width:50pt;height:20pt" o:ole="">
            <v:imagedata r:id="rId965" o:title=""/>
          </v:shape>
          <o:OLEObject Type="Embed" ProgID="Equation.DSMT4" ShapeID="_x0000_i1501" DrawAspect="Content" ObjectID="_1362387358"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1pt;height:11pt" o:ole="">
            <v:imagedata r:id="rId967" o:title=""/>
          </v:shape>
          <o:OLEObject Type="Embed" ProgID="Equation.DSMT4" ShapeID="_x0000_i1502" DrawAspect="Content" ObjectID="_1362387359"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5pt;height:34pt" o:ole="">
            <v:imagedata r:id="rId969" o:title=""/>
          </v:shape>
          <o:OLEObject Type="Embed" ProgID="Equation.DSMT4" ShapeID="_x0000_i1503" DrawAspect="Content" ObjectID="_1362387360" r:id="rId97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195" w:author="Gerard" w:date="2015-03-22T11:01:00Z">
        <w:r w:rsidR="00F119D4" w:rsidDel="00F119D4">
          <w:fldChar w:fldCharType="separate"/>
        </w:r>
      </w:del>
      <w:r w:rsidR="00F119D4">
        <w:fldChar w:fldCharType="end"/>
      </w:r>
      <w:bookmarkStart w:id="1196" w:name="ZEqnNum689586"/>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138</w:instrText>
      </w:r>
      <w:r w:rsidR="00F119D4">
        <w:rPr>
          <w:noProof/>
        </w:rPr>
        <w:fldChar w:fldCharType="end"/>
      </w:r>
      <w:r>
        <w:instrText>)</w:instrText>
      </w:r>
      <w:bookmarkEnd w:id="1196"/>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3pt;height:15pt" o:ole="">
            <v:imagedata r:id="rId971" o:title=""/>
          </v:shape>
          <o:OLEObject Type="Embed" ProgID="Equation.DSMT4" ShapeID="_x0000_i1504" DrawAspect="Content" ObjectID="_1362387361" r:id="rId972"/>
        </w:object>
      </w:r>
      <w:r>
        <w:t xml:space="preserve"> is the elasticity tensor of </w:t>
      </w:r>
      <w:r w:rsidR="00905817" w:rsidRPr="00905817">
        <w:rPr>
          <w:position w:val="-6"/>
        </w:rPr>
        <w:object w:dxaOrig="300" w:dyaOrig="320" w14:anchorId="5B07140F">
          <v:shape id="_x0000_i1505" type="#_x0000_t75" style="width:15pt;height:16pt" o:ole="">
            <v:imagedata r:id="rId973" o:title=""/>
          </v:shape>
          <o:OLEObject Type="Embed" ProgID="Equation.DSMT4" ShapeID="_x0000_i1505" DrawAspect="Content" ObjectID="_1362387362" r:id="rId974"/>
        </w:object>
      </w:r>
      <w:r>
        <w:t>.</w:t>
      </w:r>
    </w:p>
    <w:p w14:paraId="5D80D4AA" w14:textId="77777777" w:rsidR="00FB6012" w:rsidRDefault="00FB6012" w:rsidP="00FB6012"/>
    <w:p w14:paraId="326B66E2" w14:textId="77777777" w:rsidR="00FB6012" w:rsidRDefault="00FB6012" w:rsidP="00FB6012">
      <w:pPr>
        <w:pStyle w:val="Heading3"/>
      </w:pPr>
      <w:bookmarkStart w:id="1197" w:name="_Toc176704835"/>
      <w:bookmarkStart w:id="1198" w:name="_Toc288641440"/>
      <w:r>
        <w:t>Perfect Osmometer</w:t>
      </w:r>
      <w:bookmarkEnd w:id="1197"/>
      <w:bookmarkEnd w:id="1198"/>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pt;height:19pt" o:ole="">
            <v:imagedata r:id="rId975" o:title=""/>
          </v:shape>
          <o:OLEObject Type="Embed" ProgID="Equation.DSMT4" ShapeID="_x0000_i1506" DrawAspect="Content" ObjectID="_1362387363"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pt;height:16pt" o:ole="">
            <v:imagedata r:id="rId977" o:title=""/>
          </v:shape>
          <o:OLEObject Type="Embed" ProgID="Equation.DSMT4" ShapeID="_x0000_i1507" DrawAspect="Content" ObjectID="_1362387364"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pt;height:13pt" o:ole="">
            <v:imagedata r:id="rId979" o:title=""/>
          </v:shape>
          <o:OLEObject Type="Embed" ProgID="Equation.DSMT4" ShapeID="_x0000_i1508" DrawAspect="Content" ObjectID="_1362387365"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pt;height:22pt" o:ole="">
            <v:imagedata r:id="rId981" o:title=""/>
          </v:shape>
          <o:OLEObject Type="Embed" ProgID="Equation.DSMT4" ShapeID="_x0000_i1509" DrawAspect="Content" ObjectID="_1362387366" r:id="rId982"/>
        </w:object>
      </w:r>
      <w:r>
        <w:t xml:space="preserve">, where </w:t>
      </w:r>
      <w:r w:rsidR="00905817" w:rsidRPr="00905817">
        <w:rPr>
          <w:position w:val="-6"/>
        </w:rPr>
        <w:object w:dxaOrig="240" w:dyaOrig="320" w14:anchorId="1007E757">
          <v:shape id="_x0000_i1510" type="#_x0000_t75" style="width:12pt;height:16pt" o:ole="">
            <v:imagedata r:id="rId983" o:title=""/>
          </v:shape>
          <o:OLEObject Type="Embed" ProgID="Equation.DSMT4" ShapeID="_x0000_i1510" DrawAspect="Content" ObjectID="_1362387367" r:id="rId984"/>
        </w:object>
      </w:r>
      <w:r>
        <w:t xml:space="preserve">is the osmolarity of the external environment.  Using </w:t>
      </w:r>
      <w:r>
        <w:fldChar w:fldCharType="begin"/>
      </w:r>
      <w:r>
        <w:instrText xml:space="preserve"> GOTOBUTTON ZEqnNum130917  \* MERGEFORMAT </w:instrText>
      </w:r>
      <w:r w:rsidR="00F119D4">
        <w:fldChar w:fldCharType="begin"/>
      </w:r>
      <w:r w:rsidR="00F119D4">
        <w:instrText xml:space="preserve"> REF ZEqnNum130917 \* Charformat \! \* MERGEFORMAT </w:instrText>
      </w:r>
      <w:r w:rsidR="00F119D4">
        <w:fldChar w:fldCharType="separate"/>
      </w:r>
      <w:r w:rsidR="00F119D4">
        <w:instrText>(2.137)</w:instrText>
      </w:r>
      <w:r w:rsidR="00F119D4">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pt;height:38pt" o:ole="">
            <v:imagedata r:id="rId985" o:title=""/>
          </v:shape>
          <o:OLEObject Type="Embed" ProgID="Equation.DSMT4" ShapeID="_x0000_i1511" DrawAspect="Content" ObjectID="_1362387368" r:id="rId986"/>
        </w:object>
      </w:r>
      <w:r w:rsidR="0077444B">
        <w:t>.</w:t>
      </w:r>
      <w:r>
        <w:tab/>
      </w:r>
      <w:r>
        <w:fldChar w:fldCharType="begin"/>
      </w:r>
      <w:r>
        <w:instrText xml:space="preserve"> MACROBUTTON MTPlaceRef \* MERGEFORMAT </w:instrText>
      </w:r>
      <w:r w:rsidR="00F119D4">
        <w:fldChar w:fldCharType="begin"/>
      </w:r>
      <w:r w:rsidR="00F119D4">
        <w:instrText xml:space="preserve"> SEQ MTEqn \h \* MERGEFORMAT </w:instrText>
      </w:r>
      <w:del w:id="1199" w:author="Gerard" w:date="2015-03-22T11:01:00Z">
        <w:r w:rsidR="00F119D4" w:rsidDel="00F119D4">
          <w:fldChar w:fldCharType="separate"/>
        </w:r>
      </w:del>
      <w:r w:rsidR="00F119D4">
        <w:fldChar w:fldCharType="end"/>
      </w:r>
      <w:bookmarkStart w:id="1200" w:name="ZEqnNum819789"/>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w:instrText>
      </w:r>
      <w:r w:rsidR="00F119D4">
        <w:instrText xml:space="preserve">GEFORMAT </w:instrText>
      </w:r>
      <w:r w:rsidR="00F119D4">
        <w:fldChar w:fldCharType="separate"/>
      </w:r>
      <w:r w:rsidR="00F119D4">
        <w:rPr>
          <w:noProof/>
        </w:rPr>
        <w:instrText>139</w:instrText>
      </w:r>
      <w:r w:rsidR="00F119D4">
        <w:rPr>
          <w:noProof/>
        </w:rPr>
        <w:fldChar w:fldCharType="end"/>
      </w:r>
      <w:r>
        <w:instrText>)</w:instrText>
      </w:r>
      <w:bookmarkEnd w:id="1200"/>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pt;height:14pt" o:ole="">
            <v:imagedata r:id="rId987" o:title=""/>
          </v:shape>
          <o:OLEObject Type="Embed" ProgID="Equation.DSMT4" ShapeID="_x0000_i1512" DrawAspect="Content" ObjectID="_1362387369" r:id="rId988"/>
        </w:object>
      </w:r>
      <w:r>
        <w:t xml:space="preserve"> and </w:t>
      </w:r>
      <w:r w:rsidR="00905817" w:rsidRPr="00905817">
        <w:rPr>
          <w:position w:val="-10"/>
        </w:rPr>
        <w:object w:dxaOrig="580" w:dyaOrig="320" w14:anchorId="21E5E08B">
          <v:shape id="_x0000_i1513" type="#_x0000_t75" style="width:29pt;height:16pt" o:ole="">
            <v:imagedata r:id="rId989" o:title=""/>
          </v:shape>
          <o:OLEObject Type="Embed" ProgID="Equation.DSMT4" ShapeID="_x0000_i1513" DrawAspect="Content" ObjectID="_1362387370" r:id="rId990"/>
        </w:object>
      </w:r>
      <w:r>
        <w:t xml:space="preserve">, from which it follows that </w:t>
      </w:r>
      <w:r w:rsidR="00905817" w:rsidRPr="00905817">
        <w:rPr>
          <w:position w:val="-16"/>
        </w:rPr>
        <w:object w:dxaOrig="1420" w:dyaOrig="440" w14:anchorId="23C1265A">
          <v:shape id="_x0000_i1514" type="#_x0000_t75" style="width:71pt;height:22pt" o:ole="">
            <v:imagedata r:id="rId991" o:title=""/>
          </v:shape>
          <o:OLEObject Type="Embed" ProgID="Equation.DSMT4" ShapeID="_x0000_i1514" DrawAspect="Content" ObjectID="_1362387371" r:id="rId992"/>
        </w:object>
      </w:r>
      <w:r w:rsidR="0077444B">
        <w:t>,</w:t>
      </w:r>
      <w:r>
        <w:t xml:space="preserve"> where </w:t>
      </w:r>
      <w:r w:rsidR="00905817" w:rsidRPr="00905817">
        <w:rPr>
          <w:position w:val="-12"/>
        </w:rPr>
        <w:object w:dxaOrig="240" w:dyaOrig="380" w14:anchorId="7679F34B">
          <v:shape id="_x0000_i1515" type="#_x0000_t75" style="width:12pt;height:19pt" o:ole="">
            <v:imagedata r:id="rId993" o:title=""/>
          </v:shape>
          <o:OLEObject Type="Embed" ProgID="Equation.DSMT4" ShapeID="_x0000_i1515" DrawAspect="Content" ObjectID="_1362387372" r:id="rId994"/>
        </w:object>
      </w:r>
      <w:r>
        <w:t xml:space="preserve"> is the value of </w:t>
      </w:r>
      <w:r w:rsidR="00905817" w:rsidRPr="00905817">
        <w:rPr>
          <w:position w:val="-6"/>
        </w:rPr>
        <w:object w:dxaOrig="240" w:dyaOrig="320" w14:anchorId="169B68F8">
          <v:shape id="_x0000_i1516" type="#_x0000_t75" style="width:12pt;height:16pt" o:ole="">
            <v:imagedata r:id="rId995" o:title=""/>
          </v:shape>
          <o:OLEObject Type="Embed" ProgID="Equation.DSMT4" ShapeID="_x0000_i1516" DrawAspect="Content" ObjectID="_1362387373" r:id="rId996"/>
        </w:object>
      </w:r>
      <w:r>
        <w:t xml:space="preserve"> in the reference state.  Therefore </w:t>
      </w:r>
      <w:r>
        <w:fldChar w:fldCharType="begin"/>
      </w:r>
      <w:r>
        <w:instrText xml:space="preserve"> GOTOBUTTON ZEqnNum819789  \* MERGEFORMAT </w:instrText>
      </w:r>
      <w:r w:rsidR="00F119D4">
        <w:fldChar w:fldCharType="begin"/>
      </w:r>
      <w:r w:rsidR="00F119D4">
        <w:instrText xml:space="preserve"> REF ZEqnNum819789 \* Charformat \! \* MERGEFORMAT </w:instrText>
      </w:r>
      <w:r w:rsidR="00F119D4">
        <w:fldChar w:fldCharType="separate"/>
      </w:r>
      <w:r w:rsidR="00F119D4">
        <w:instrText>(2.139)</w:instrText>
      </w:r>
      <w:r w:rsidR="00F119D4">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20pt;height:38pt" o:ole="">
            <v:imagedata r:id="rId997" o:title=""/>
          </v:shape>
          <o:OLEObject Type="Embed" ProgID="Equation.DSMT4" ShapeID="_x0000_i1517" DrawAspect="Content" ObjectID="_1362387374" r:id="rId99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01" w:author="Gerard" w:date="2015-03-22T11:01:00Z">
        <w:r w:rsidR="00F119D4" w:rsidDel="00F119D4">
          <w:fldChar w:fldCharType="separate"/>
        </w:r>
      </w:del>
      <w:r w:rsidR="00F119D4">
        <w:fldChar w:fldCharType="end"/>
      </w:r>
      <w:bookmarkStart w:id="1202" w:name="ZEqnNum217617"/>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140</w:instrText>
      </w:r>
      <w:r w:rsidR="00F119D4">
        <w:rPr>
          <w:noProof/>
        </w:rPr>
        <w:fldChar w:fldCharType="end"/>
      </w:r>
      <w:r>
        <w:instrText>)</w:instrText>
      </w:r>
      <w:bookmarkEnd w:id="1202"/>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F119D4">
        <w:fldChar w:fldCharType="begin"/>
      </w:r>
      <w:r w:rsidR="00F119D4">
        <w:instrText xml:space="preserve"> REF ZEqnNum689586 \* Charformat \! \* MERGEFORMAT </w:instrText>
      </w:r>
      <w:r w:rsidR="00F119D4">
        <w:fldChar w:fldCharType="separate"/>
      </w:r>
      <w:r w:rsidR="00F119D4">
        <w:instrText>(2.138)</w:instrText>
      </w:r>
      <w:r w:rsidR="00F119D4">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pt;height:16pt" o:ole="">
            <v:imagedata r:id="rId999" o:title=""/>
          </v:shape>
          <o:OLEObject Type="Embed" ProgID="Equation.DSMT4" ShapeID="_x0000_i1518" DrawAspect="Content" ObjectID="_1362387375" r:id="rId1000"/>
        </w:object>
      </w:r>
      <w:r>
        <w:t xml:space="preserve">).  In that case </w:t>
      </w:r>
      <w:r w:rsidR="00905817" w:rsidRPr="00905817">
        <w:rPr>
          <w:position w:val="-10"/>
        </w:rPr>
        <w:object w:dxaOrig="580" w:dyaOrig="320" w14:anchorId="275C91E2">
          <v:shape id="_x0000_i1519" type="#_x0000_t75" style="width:29pt;height:16pt" o:ole="">
            <v:imagedata r:id="rId1001" o:title=""/>
          </v:shape>
          <o:OLEObject Type="Embed" ProgID="Equation.DSMT4" ShapeID="_x0000_i1519" DrawAspect="Content" ObjectID="_1362387376" r:id="rId1002"/>
        </w:object>
      </w:r>
      <w:r>
        <w:t xml:space="preserve"> and </w:t>
      </w:r>
      <w:r>
        <w:fldChar w:fldCharType="begin"/>
      </w:r>
      <w:r>
        <w:instrText xml:space="preserve"> GOTOBUTTON ZEqnNum217617  \* MERGEFORMAT </w:instrText>
      </w:r>
      <w:r w:rsidR="00F119D4">
        <w:fldChar w:fldCharType="begin"/>
      </w:r>
      <w:r w:rsidR="00F119D4">
        <w:instrText xml:space="preserve"> REF ZEqnNum217617 \* Charformat \! \* MERGEFORMAT </w:instrText>
      </w:r>
      <w:r w:rsidR="00F119D4">
        <w:fldChar w:fldCharType="separate"/>
      </w:r>
      <w:r w:rsidR="00F119D4">
        <w:instrText>(2.140)</w:instrText>
      </w:r>
      <w:r w:rsidR="00F119D4">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3pt;height:33pt" o:ole="">
            <v:imagedata r:id="rId1003" o:title=""/>
          </v:shape>
          <o:OLEObject Type="Embed" ProgID="Equation.DSMT4" ShapeID="_x0000_i1520" DrawAspect="Content" ObjectID="_1362387377" r:id="rId100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0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141</w:instrText>
      </w:r>
      <w:r w:rsidR="00F119D4">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pt;height:16pt" o:ole="">
            <v:imagedata r:id="rId1005" o:title=""/>
          </v:shape>
          <o:OLEObject Type="Embed" ProgID="Equation.DSMT4" ShapeID="_x0000_i1521" DrawAspect="Content" ObjectID="_1362387378" r:id="rId1006"/>
        </w:object>
      </w:r>
      <w:r>
        <w:t xml:space="preserve"> is an affine function of </w:t>
      </w:r>
      <w:r w:rsidR="00905817" w:rsidRPr="00905817">
        <w:rPr>
          <w:position w:val="-12"/>
        </w:rPr>
        <w:object w:dxaOrig="580" w:dyaOrig="380" w14:anchorId="55C2F8D6">
          <v:shape id="_x0000_i1522" type="#_x0000_t75" style="width:29pt;height:19pt" o:ole="">
            <v:imagedata r:id="rId1007" o:title=""/>
          </v:shape>
          <o:OLEObject Type="Embed" ProgID="Equation.DSMT4" ShapeID="_x0000_i1522" DrawAspect="Content" ObjectID="_1362387379"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F119D4">
        <w:fldChar w:fldCharType="begin"/>
      </w:r>
      <w:r w:rsidR="00F119D4">
        <w:instrText xml:space="preserve"> REF ZEqnNum217617 \* Charformat \! \* MERGEFORMAT </w:instrText>
      </w:r>
      <w:r w:rsidR="00F119D4">
        <w:fldChar w:fldCharType="separate"/>
      </w:r>
      <w:r w:rsidR="00F119D4">
        <w:instrText>(2.140)</w:instrText>
      </w:r>
      <w:r w:rsidR="00F119D4">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pt;height:16pt" o:ole="">
            <v:imagedata r:id="rId1009" o:title=""/>
          </v:shape>
          <o:OLEObject Type="Embed" ProgID="Equation.DSMT4" ShapeID="_x0000_i1523" DrawAspect="Content" ObjectID="_1362387380" r:id="rId1010"/>
        </w:object>
      </w:r>
      <w:r>
        <w:t>.</w:t>
      </w:r>
    </w:p>
    <w:p w14:paraId="0F348A65" w14:textId="77777777" w:rsidR="00FB6012" w:rsidRDefault="00FB6012" w:rsidP="00FB6012">
      <w:pPr>
        <w:pStyle w:val="Heading3"/>
      </w:pPr>
      <w:bookmarkStart w:id="1204" w:name="_Toc176704836"/>
      <w:bookmarkStart w:id="1205" w:name="_Toc288641441"/>
      <w:r>
        <w:t>Cell Growth</w:t>
      </w:r>
      <w:bookmarkEnd w:id="1204"/>
      <w:bookmarkEnd w:id="1205"/>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F119D4">
        <w:fldChar w:fldCharType="begin"/>
      </w:r>
      <w:r w:rsidR="00F119D4">
        <w:instrText xml:space="preserve"> REF ZEqnNum819789 \* Charformat \! \* MERGEFORMAT </w:instrText>
      </w:r>
      <w:r w:rsidR="00F119D4">
        <w:fldChar w:fldCharType="separate"/>
      </w:r>
      <w:r w:rsidR="00F119D4">
        <w:instrText>(2.139)</w:instrText>
      </w:r>
      <w:r w:rsidR="00F119D4">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5pt;height:19pt" o:ole="">
            <v:imagedata r:id="rId1011" o:title=""/>
          </v:shape>
          <o:OLEObject Type="Embed" ProgID="Equation.DSMT4" ShapeID="_x0000_i1524" DrawAspect="Content" ObjectID="_1362387381" r:id="rId1012"/>
        </w:object>
      </w:r>
      <w:r>
        <w:t xml:space="preserve"> and </w:t>
      </w:r>
      <w:r w:rsidR="00905817" w:rsidRPr="00905817">
        <w:rPr>
          <w:position w:val="-12"/>
        </w:rPr>
        <w:object w:dxaOrig="240" w:dyaOrig="360" w14:anchorId="58BE7122">
          <v:shape id="_x0000_i1525" type="#_x0000_t75" style="width:12pt;height:19pt" o:ole="">
            <v:imagedata r:id="rId1013" o:title=""/>
          </v:shape>
          <o:OLEObject Type="Embed" ProgID="Equation.DSMT4" ShapeID="_x0000_i1525" DrawAspect="Content" ObjectID="_1362387382"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5pt;height:19pt" o:ole="">
            <v:imagedata r:id="rId1015" o:title=""/>
          </v:shape>
          <o:OLEObject Type="Embed" ProgID="Equation.DSMT4" ShapeID="_x0000_i1526" DrawAspect="Content" ObjectID="_1362387383" r:id="rId1016"/>
        </w:object>
      </w:r>
      <w:r>
        <w:t xml:space="preserve"> and </w:t>
      </w:r>
      <w:r w:rsidR="00905817" w:rsidRPr="00905817">
        <w:rPr>
          <w:position w:val="-12"/>
        </w:rPr>
        <w:object w:dxaOrig="240" w:dyaOrig="360" w14:anchorId="2B7055E3">
          <v:shape id="_x0000_i1527" type="#_x0000_t75" style="width:12pt;height:19pt" o:ole="">
            <v:imagedata r:id="rId1017" o:title=""/>
          </v:shape>
          <o:OLEObject Type="Embed" ProgID="Equation.DSMT4" ShapeID="_x0000_i1527" DrawAspect="Content" ObjectID="_1362387384"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pt;height:22pt" o:ole="">
            <v:imagedata r:id="rId1019" o:title=""/>
          </v:shape>
          <o:OLEObject Type="Embed" ProgID="Equation.DSMT4" ShapeID="_x0000_i1528" DrawAspect="Content" ObjectID="_1362387385"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206" w:name="_Toc176704837"/>
      <w:bookmarkStart w:id="1207" w:name="_Toc288641442"/>
      <w:r>
        <w:t>Donnan Equilibrium Swelling</w:t>
      </w:r>
      <w:bookmarkEnd w:id="1206"/>
      <w:bookmarkEnd w:id="1207"/>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5pt;height:16pt" o:ole="">
            <v:imagedata r:id="rId1021" o:title=""/>
          </v:shape>
          <o:OLEObject Type="Embed" ProgID="Equation.DSMT4" ShapeID="_x0000_i1529" DrawAspect="Content" ObjectID="_1362387386"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8pt;height:28pt" o:ole="">
            <v:imagedata r:id="rId1023" o:title=""/>
          </v:shape>
          <o:OLEObject Type="Embed" ProgID="Equation.DSMT4" ShapeID="_x0000_i1530" DrawAspect="Content" ObjectID="_1362387387" r:id="rId1024"/>
        </w:object>
      </w:r>
      <w:r w:rsidR="0018091D">
        <w:t>,</w:t>
      </w:r>
      <w:r>
        <w:tab/>
      </w:r>
      <w:r>
        <w:fldChar w:fldCharType="begin"/>
      </w:r>
      <w:r>
        <w:instrText xml:space="preserve"> MACROBUTTON MTPlaceRef \* MERGEFORMAT </w:instrText>
      </w:r>
      <w:r w:rsidR="00F119D4">
        <w:fldChar w:fldCharType="begin"/>
      </w:r>
      <w:r w:rsidR="00F119D4">
        <w:instrText xml:space="preserve"> SEQ MTEqn \h \* MERGEFORMAT </w:instrText>
      </w:r>
      <w:del w:id="120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142</w:instrText>
      </w:r>
      <w:r w:rsidR="00F119D4">
        <w:rPr>
          <w:noProof/>
        </w:rPr>
        <w:fldChar w:fldCharType="end"/>
      </w:r>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pt;height:16pt" o:ole="">
            <v:imagedata r:id="rId1025" o:title=""/>
          </v:shape>
          <o:OLEObject Type="Embed" ProgID="Equation.DSMT4" ShapeID="_x0000_i1531" DrawAspect="Content" ObjectID="_1362387388"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pt;height:16pt" o:ole="">
            <v:imagedata r:id="rId1027" o:title=""/>
          </v:shape>
          <o:OLEObject Type="Embed" ProgID="Equation.DSMT4" ShapeID="_x0000_i1532" DrawAspect="Content" ObjectID="_1362387389" r:id="rId1028"/>
        </w:object>
      </w:r>
      <w:r>
        <w:t xml:space="preserve">.  Though this expression may be equated with </w:t>
      </w:r>
      <w:r>
        <w:fldChar w:fldCharType="begin"/>
      </w:r>
      <w:r>
        <w:instrText xml:space="preserve"> GOTOBUTTON ZEqnNum130917  \* MERGEFORMAT </w:instrText>
      </w:r>
      <w:r w:rsidR="00F119D4">
        <w:fldChar w:fldCharType="begin"/>
      </w:r>
      <w:r w:rsidR="00F119D4">
        <w:instrText xml:space="preserve"> REF ZEqnNum130917 \* Charformat \! \* MERGEFORMAT </w:instrText>
      </w:r>
      <w:r w:rsidR="00F119D4">
        <w:fldChar w:fldCharType="separate"/>
      </w:r>
      <w:r w:rsidR="00F119D4">
        <w:instrText>(2.137)</w:instrText>
      </w:r>
      <w:r w:rsidR="00F119D4">
        <w:fldChar w:fldCharType="end"/>
      </w:r>
      <w:r>
        <w:fldChar w:fldCharType="end"/>
      </w:r>
      <w:r>
        <w:t xml:space="preserve">, the resulting value of </w:t>
      </w:r>
      <w:r w:rsidR="00905817" w:rsidRPr="00905817">
        <w:rPr>
          <w:position w:val="-12"/>
        </w:rPr>
        <w:object w:dxaOrig="240" w:dyaOrig="360" w14:anchorId="09752010">
          <v:shape id="_x0000_i1533" type="#_x0000_t75" style="width:12pt;height:19pt" o:ole="">
            <v:imagedata r:id="rId1029" o:title=""/>
          </v:shape>
          <o:OLEObject Type="Embed" ProgID="Equation.DSMT4" ShapeID="_x0000_i1533" DrawAspect="Content" ObjectID="_1362387390"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F119D4">
        <w:fldChar w:fldCharType="begin"/>
      </w:r>
      <w:r w:rsidR="00F119D4">
        <w:instrText xml:space="preserve"> REF ZEqnNum130917 \* Charformat \! \* MERGEFORMAT </w:instrText>
      </w:r>
      <w:r w:rsidR="00F119D4">
        <w:fldChar w:fldCharType="separate"/>
      </w:r>
      <w:r w:rsidR="00F119D4">
        <w:instrText>(2.137)</w:instrText>
      </w:r>
      <w:r w:rsidR="00F119D4">
        <w:fldChar w:fldCharType="end"/>
      </w:r>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5pt;height:16pt" o:ole="">
            <v:imagedata r:id="rId1031" o:title=""/>
          </v:shape>
          <o:OLEObject Type="Embed" ProgID="Equation.DSMT4" ShapeID="_x0000_i1534" DrawAspect="Content" ObjectID="_1362387391" r:id="rId1032"/>
        </w:object>
      </w:r>
      <w:r>
        <w:t>, and the corresponding value in the reference configuration,</w:t>
      </w:r>
      <w:r w:rsidR="00905817" w:rsidRPr="00905817">
        <w:rPr>
          <w:position w:val="-12"/>
        </w:rPr>
        <w:object w:dxaOrig="300" w:dyaOrig="380" w14:anchorId="1D4C98E9">
          <v:shape id="_x0000_i1535" type="#_x0000_t75" style="width:15pt;height:19pt" o:ole="">
            <v:imagedata r:id="rId1033" o:title=""/>
          </v:shape>
          <o:OLEObject Type="Embed" ProgID="Equation.DSMT4" ShapeID="_x0000_i1535" DrawAspect="Content" ObjectID="_1362387392"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pt" o:ole="">
            <v:imagedata r:id="rId1035" o:title=""/>
          </v:shape>
          <o:OLEObject Type="Embed" ProgID="Equation.DSMT4" ShapeID="_x0000_i1536" DrawAspect="Content" ObjectID="_1362387393" r:id="rId103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0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w:instrText>
      </w:r>
      <w:r w:rsidR="00F119D4">
        <w:instrText xml:space="preserve">T </w:instrText>
      </w:r>
      <w:r w:rsidR="00F119D4">
        <w:fldChar w:fldCharType="separate"/>
      </w:r>
      <w:r w:rsidR="00F119D4">
        <w:rPr>
          <w:noProof/>
        </w:rPr>
        <w:instrText>143</w:instrText>
      </w:r>
      <w:r w:rsidR="00F119D4">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1pt;height:50pt" o:ole="">
            <v:imagedata r:id="rId1037" o:title=""/>
          </v:shape>
          <o:OLEObject Type="Embed" ProgID="Equation.DSMT4" ShapeID="_x0000_i1537" DrawAspect="Content" ObjectID="_1362387394" r:id="rId103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1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144</w:instrText>
      </w:r>
      <w:r w:rsidR="00F119D4">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F119D4">
        <w:fldChar w:fldCharType="begin"/>
      </w:r>
      <w:r w:rsidR="00F119D4">
        <w:instrText xml:space="preserve"> REF ZEqnNum689586 \* Charformat \! \* MERGEFORMAT </w:instrText>
      </w:r>
      <w:r w:rsidR="00F119D4">
        <w:fldChar w:fldCharType="separate"/>
      </w:r>
      <w:r w:rsidR="00F119D4">
        <w:instrText>(2.138)</w:instrText>
      </w:r>
      <w:r w:rsidR="00F119D4">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211" w:name="_Toc288641443"/>
      <w:r>
        <w:t>Chemical Reactions</w:t>
      </w:r>
      <w:bookmarkEnd w:id="1211"/>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pt;height:33pt" o:ole="">
            <v:imagedata r:id="rId1039" o:title=""/>
          </v:shape>
          <o:OLEObject Type="Embed" ProgID="Equation.DSMT4" ShapeID="_x0000_i1538" DrawAspect="Content" ObjectID="_1362387395" r:id="rId1040"/>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12" w:author="Gerard" w:date="2015-03-22T11:01:00Z">
        <w:r w:rsidR="00F119D4" w:rsidDel="00F119D4">
          <w:fldChar w:fldCharType="separate"/>
        </w:r>
      </w:del>
      <w:r w:rsidR="00F119D4">
        <w:fldChar w:fldCharType="end"/>
      </w:r>
      <w:bookmarkStart w:id="1213" w:name="ZEqnNum719595"/>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145</w:instrText>
      </w:r>
      <w:r w:rsidR="00F119D4">
        <w:rPr>
          <w:noProof/>
        </w:rPr>
        <w:fldChar w:fldCharType="end"/>
      </w:r>
      <w:r w:rsidR="00F75A04">
        <w:instrText>)</w:instrText>
      </w:r>
      <w:bookmarkEnd w:id="1213"/>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1" o:title=""/>
          </v:shape>
          <o:OLEObject Type="Embed" ProgID="Equation.DSMT4" ShapeID="_x0000_i1539" DrawAspect="Content" ObjectID="_1362387396" r:id="rId1042"/>
        </w:object>
      </w:r>
      <w:r>
        <w:t xml:space="preserve">  is the volume density of mass supply to </w:t>
      </w:r>
      <w:r w:rsidR="00905817" w:rsidRPr="00905817">
        <w:rPr>
          <w:position w:val="-6"/>
        </w:rPr>
        <w:object w:dxaOrig="240" w:dyaOrig="220" w14:anchorId="343A8316">
          <v:shape id="_x0000_i1540" type="#_x0000_t75" style="width:12pt;height:11pt" o:ole="">
            <v:imagedata r:id="rId1043" o:title=""/>
          </v:shape>
          <o:OLEObject Type="Embed" ProgID="Equation.DSMT4" ShapeID="_x0000_i1540" DrawAspect="Content" ObjectID="_1362387397"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pt;height:27pt" o:ole="">
            <v:imagedata r:id="rId1045" o:title=""/>
          </v:shape>
          <o:OLEObject Type="Embed" ProgID="Equation.DSMT4" ShapeID="_x0000_i1541" DrawAspect="Content" ObjectID="_1362387398" r:id="rId1046"/>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w:instrText>
      </w:r>
      <w:r w:rsidR="00F119D4">
        <w:instrText xml:space="preserve">ORMAT </w:instrText>
      </w:r>
      <w:del w:id="1214" w:author="Gerard" w:date="2015-03-22T11:01:00Z">
        <w:r w:rsidR="00F119D4" w:rsidDel="00F119D4">
          <w:fldChar w:fldCharType="separate"/>
        </w:r>
      </w:del>
      <w:r w:rsidR="00F119D4">
        <w:fldChar w:fldCharType="end"/>
      </w:r>
      <w:bookmarkStart w:id="1215" w:name="ZEqnNum534803"/>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146</w:instrText>
      </w:r>
      <w:r w:rsidR="00F119D4">
        <w:rPr>
          <w:noProof/>
        </w:rPr>
        <w:fldChar w:fldCharType="end"/>
      </w:r>
      <w:r w:rsidR="00F75A04">
        <w:instrText>)</w:instrText>
      </w:r>
      <w:bookmarkEnd w:id="1215"/>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pt;height:11pt" o:ole="">
            <v:imagedata r:id="rId1047" o:title=""/>
          </v:shape>
          <o:OLEObject Type="Embed" ProgID="Equation.DSMT4" ShapeID="_x0000_i1542" DrawAspect="Content" ObjectID="_1362387399"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pt;height:22pt" o:ole="">
            <v:imagedata r:id="rId1049" o:title=""/>
          </v:shape>
          <o:OLEObject Type="Embed" ProgID="Equation.DSMT4" ShapeID="_x0000_i1543" DrawAspect="Content" ObjectID="_1362387400" r:id="rId1050"/>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16" w:author="Gerard" w:date="2015-03-22T11:01:00Z">
        <w:r w:rsidR="00F119D4" w:rsidDel="00F119D4">
          <w:fldChar w:fldCharType="separate"/>
        </w:r>
      </w:del>
      <w:r w:rsidR="00F119D4">
        <w:fldChar w:fldCharType="end"/>
      </w:r>
      <w:bookmarkStart w:id="1217" w:name="ZEqnNum888503"/>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147</w:instrText>
      </w:r>
      <w:r w:rsidR="00F119D4">
        <w:rPr>
          <w:noProof/>
        </w:rPr>
        <w:fldChar w:fldCharType="end"/>
      </w:r>
      <w:r w:rsidR="00F75A04">
        <w:instrText>)</w:instrText>
      </w:r>
      <w:bookmarkEnd w:id="1217"/>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F119D4">
        <w:fldChar w:fldCharType="begin"/>
      </w:r>
      <w:r w:rsidR="00F119D4">
        <w:instrText xml:space="preserve"> REF ZEqnNum888503 \* Charformat \! \* MERGEFORMAT </w:instrText>
      </w:r>
      <w:r w:rsidR="00F119D4">
        <w:fldChar w:fldCharType="separate"/>
      </w:r>
      <w:r w:rsidR="00F119D4">
        <w:instrText>(2.147)</w:instrText>
      </w:r>
      <w:r w:rsidR="00F119D4">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F119D4">
        <w:fldChar w:fldCharType="begin"/>
      </w:r>
      <w:r w:rsidR="00F119D4">
        <w:instrText xml:space="preserve"> REF ZEqnNum719595 \* Charformat \! \* ME</w:instrText>
      </w:r>
      <w:r w:rsidR="00F119D4">
        <w:instrText xml:space="preserve">RGEFORMAT </w:instrText>
      </w:r>
      <w:r w:rsidR="00F119D4">
        <w:fldChar w:fldCharType="separate"/>
      </w:r>
      <w:r w:rsidR="00F119D4">
        <w:instrText>(2.145)</w:instrText>
      </w:r>
      <w:r w:rsidR="00F119D4">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pt;height:33pt" o:ole="">
            <v:imagedata r:id="rId1051" o:title=""/>
          </v:shape>
          <o:OLEObject Type="Embed" ProgID="Equation.DSMT4" ShapeID="_x0000_i1544" DrawAspect="Content" ObjectID="_1362387401" r:id="rId1052"/>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18" w:author="Gerard" w:date="2015-03-22T11:01:00Z">
        <w:r w:rsidR="00F119D4" w:rsidDel="00F119D4">
          <w:fldChar w:fldCharType="separate"/>
        </w:r>
      </w:del>
      <w:r w:rsidR="00F119D4">
        <w:fldChar w:fldCharType="end"/>
      </w:r>
      <w:bookmarkStart w:id="1219" w:name="ZEqnNum431995"/>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w:instrText>
      </w:r>
      <w:r w:rsidR="00F119D4">
        <w:instrText xml:space="preserve">\* MERGEFORMAT </w:instrText>
      </w:r>
      <w:r w:rsidR="00F119D4">
        <w:fldChar w:fldCharType="separate"/>
      </w:r>
      <w:r w:rsidR="00F119D4">
        <w:rPr>
          <w:noProof/>
        </w:rPr>
        <w:instrText>148</w:instrText>
      </w:r>
      <w:r w:rsidR="00F119D4">
        <w:rPr>
          <w:noProof/>
        </w:rPr>
        <w:fldChar w:fldCharType="end"/>
      </w:r>
      <w:r w:rsidR="00F75A04">
        <w:instrText>)</w:instrText>
      </w:r>
      <w:bookmarkEnd w:id="1219"/>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pt;height:20pt" o:ole="">
            <v:imagedata r:id="rId1053" o:title=""/>
          </v:shape>
          <o:OLEObject Type="Embed" ProgID="Equation.DSMT4" ShapeID="_x0000_i1545" DrawAspect="Content" ObjectID="_1362387402"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pt;height:14pt" o:ole="">
            <v:imagedata r:id="rId1055" o:title=""/>
          </v:shape>
          <o:OLEObject Type="Embed" ProgID="Equation.DSMT4" ShapeID="_x0000_i1546" DrawAspect="Content" ObjectID="_1362387403" r:id="rId1056"/>
        </w:object>
      </w:r>
      <w:r>
        <w:t xml:space="preserve">, where </w:t>
      </w:r>
      <w:r w:rsidR="00905817" w:rsidRPr="00905817">
        <w:rPr>
          <w:position w:val="-4"/>
        </w:rPr>
        <w:object w:dxaOrig="220" w:dyaOrig="260" w14:anchorId="1878C93C">
          <v:shape id="_x0000_i1547" type="#_x0000_t75" style="width:11pt;height:13pt" o:ole="">
            <v:imagedata r:id="rId1057" o:title=""/>
          </v:shape>
          <o:OLEObject Type="Embed" ProgID="Equation.DSMT4" ShapeID="_x0000_i1547" DrawAspect="Content" ObjectID="_1362387404" r:id="rId1058"/>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59" o:title=""/>
          </v:shape>
          <o:OLEObject Type="Embed" ProgID="Equation.DSMT4" ShapeID="_x0000_i1548" DrawAspect="Content" ObjectID="_1362387405" r:id="rId1060"/>
        </w:object>
      </w:r>
      <w:r>
        <w:t xml:space="preserve"> is the apparent density and </w:t>
      </w:r>
      <w:r w:rsidR="00905817" w:rsidRPr="00905817">
        <w:rPr>
          <w:position w:val="-12"/>
        </w:rPr>
        <w:object w:dxaOrig="340" w:dyaOrig="380" w14:anchorId="419B024A">
          <v:shape id="_x0000_i1549" type="#_x0000_t75" style="width:17pt;height:19pt" o:ole="">
            <v:imagedata r:id="rId1061" o:title=""/>
          </v:shape>
          <o:OLEObject Type="Embed" ProgID="Equation.DSMT4" ShapeID="_x0000_i1549" DrawAspect="Content" ObjectID="_1362387406" r:id="rId1062"/>
        </w:object>
      </w:r>
      <w:r>
        <w:t xml:space="preserve"> is the volume density of mass supply to </w:t>
      </w:r>
      <w:r w:rsidR="00905817" w:rsidRPr="00905817">
        <w:rPr>
          <w:position w:val="-6"/>
        </w:rPr>
        <w:object w:dxaOrig="240" w:dyaOrig="220" w14:anchorId="3F5ACEAC">
          <v:shape id="_x0000_i1550" type="#_x0000_t75" style="width:12pt;height:11pt" o:ole="">
            <v:imagedata r:id="rId1063" o:title=""/>
          </v:shape>
          <o:OLEObject Type="Embed" ProgID="Equation.DSMT4" ShapeID="_x0000_i1550" DrawAspect="Content" ObjectID="_1362387407"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pt;height:19pt" o:ole="">
            <v:imagedata r:id="rId1065" o:title=""/>
          </v:shape>
          <o:OLEObject Type="Embed" ProgID="Equation.DSMT4" ShapeID="_x0000_i1551" DrawAspect="Content" ObjectID="_1362387408" r:id="rId1066"/>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0" w:author="Gerard" w:date="2015-03-22T11:01:00Z">
        <w:r w:rsidR="00F119D4" w:rsidDel="00F119D4">
          <w:fldChar w:fldCharType="separate"/>
        </w:r>
      </w:del>
      <w:r w:rsidR="00F119D4">
        <w:fldChar w:fldCharType="end"/>
      </w:r>
      <w:bookmarkStart w:id="1221" w:name="ZEqnNum466274"/>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149</w:instrText>
      </w:r>
      <w:r w:rsidR="00F119D4">
        <w:rPr>
          <w:noProof/>
        </w:rPr>
        <w:fldChar w:fldCharType="end"/>
      </w:r>
      <w:r w:rsidR="00F75A04">
        <w:instrText>)</w:instrText>
      </w:r>
      <w:bookmarkEnd w:id="1221"/>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67" o:title=""/>
          </v:shape>
          <o:OLEObject Type="Embed" ProgID="Equation.DSMT4" ShapeID="_x0000_i1552" DrawAspect="Content" ObjectID="_1362387409" r:id="rId1068"/>
        </w:object>
      </w:r>
      <w:r>
        <w:t xml:space="preserve"> is the mass of </w:t>
      </w:r>
      <w:r w:rsidR="00905817" w:rsidRPr="00905817">
        <w:rPr>
          <w:position w:val="-6"/>
        </w:rPr>
        <w:object w:dxaOrig="240" w:dyaOrig="220" w14:anchorId="018608B1">
          <v:shape id="_x0000_i1553" type="#_x0000_t75" style="width:12pt;height:11pt" o:ole="">
            <v:imagedata r:id="rId1069" o:title=""/>
          </v:shape>
          <o:OLEObject Type="Embed" ProgID="Equation.DSMT4" ShapeID="_x0000_i1553" DrawAspect="Content" ObjectID="_1362387410"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pt;height:11pt" o:ole="">
            <v:imagedata r:id="rId1071" o:title=""/>
          </v:shape>
          <o:OLEObject Type="Embed" ProgID="Equation.DSMT4" ShapeID="_x0000_i1554" DrawAspect="Content" ObjectID="_1362387411"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222" w:name="_Toc288641444"/>
      <w:r>
        <w:t>Solid Matrix and Solid-Bound Molecular Constituents</w:t>
      </w:r>
      <w:bookmarkEnd w:id="1222"/>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1pt;height:11pt" o:ole="">
            <v:imagedata r:id="rId1073" o:title=""/>
          </v:shape>
          <o:OLEObject Type="Embed" ProgID="Equation.DSMT4" ShapeID="_x0000_i1555" DrawAspect="Content" ObjectID="_1362387412" r:id="rId1074"/>
        </w:object>
      </w:r>
      <w:r>
        <w:t xml:space="preserve"> and satisfying </w:t>
      </w:r>
      <w:r w:rsidR="00905817" w:rsidRPr="00905817">
        <w:rPr>
          <w:position w:val="-6"/>
        </w:rPr>
        <w:object w:dxaOrig="780" w:dyaOrig="320" w14:anchorId="1ADFB5DC">
          <v:shape id="_x0000_i1556" type="#_x0000_t75" style="width:39pt;height:16pt" o:ole="">
            <v:imagedata r:id="rId1075" o:title=""/>
          </v:shape>
          <o:OLEObject Type="Embed" ProgID="Equation.DSMT4" ShapeID="_x0000_i1556" DrawAspect="Content" ObjectID="_1362387413" r:id="rId1076"/>
        </w:object>
      </w:r>
      <w:r>
        <w:t xml:space="preserve"> , </w:t>
      </w:r>
      <w:r w:rsidR="00905817" w:rsidRPr="00905817">
        <w:rPr>
          <w:position w:val="-6"/>
        </w:rPr>
        <w:object w:dxaOrig="420" w:dyaOrig="279" w14:anchorId="2F7EACE9">
          <v:shape id="_x0000_i1557" type="#_x0000_t75" style="width:21pt;height:14pt" o:ole="">
            <v:imagedata r:id="rId1077" o:title=""/>
          </v:shape>
          <o:OLEObject Type="Embed" ProgID="Equation.DSMT4" ShapeID="_x0000_i1557" DrawAspect="Content" ObjectID="_1362387414" r:id="rId1078"/>
        </w:object>
      </w:r>
      <w:r>
        <w:t xml:space="preserve">), the statement of mass balance in </w:t>
      </w:r>
      <w:r w:rsidR="005F3B18">
        <w:fldChar w:fldCharType="begin"/>
      </w:r>
      <w:r w:rsidR="005F3B18">
        <w:instrText xml:space="preserve"> GOTOBUTTON ZEqnNum431995  \* MERGEFORMAT </w:instrText>
      </w:r>
      <w:r w:rsidR="00F119D4">
        <w:fldChar w:fldCharType="begin"/>
      </w:r>
      <w:r w:rsidR="00F119D4">
        <w:instrText xml:space="preserve"> REF ZEqnNum</w:instrText>
      </w:r>
      <w:r w:rsidR="00F119D4">
        <w:instrText xml:space="preserve">431995 \* Charformat \! \* MERGEFORMAT </w:instrText>
      </w:r>
      <w:r w:rsidR="00F119D4">
        <w:fldChar w:fldCharType="separate"/>
      </w:r>
      <w:r w:rsidR="00F119D4">
        <w:instrText>(2.148)</w:instrText>
      </w:r>
      <w:r w:rsidR="00F119D4">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pt;height:19pt" o:ole="">
            <v:imagedata r:id="rId1079" o:title=""/>
          </v:shape>
          <o:OLEObject Type="Embed" ProgID="Equation.DSMT4" ShapeID="_x0000_i1558" DrawAspect="Content" ObjectID="_1362387415" r:id="rId1080"/>
        </w:object>
      </w:r>
      <w:r>
        <w:t xml:space="preserve">. </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3"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w:instrText>
      </w:r>
      <w:r w:rsidR="00F119D4">
        <w:instrText xml:space="preserve">GEFORMAT </w:instrText>
      </w:r>
      <w:r w:rsidR="00F119D4">
        <w:fldChar w:fldCharType="separate"/>
      </w:r>
      <w:r w:rsidR="00F119D4">
        <w:rPr>
          <w:noProof/>
        </w:rPr>
        <w:instrText>150</w:instrText>
      </w:r>
      <w:r w:rsidR="00F119D4">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1" o:title=""/>
          </v:shape>
          <o:OLEObject Type="Embed" ProgID="Equation.DSMT4" ShapeID="_x0000_i1559" DrawAspect="Content" ObjectID="_1362387416"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F119D4">
        <w:fldChar w:fldCharType="begin"/>
      </w:r>
      <w:r w:rsidR="00F119D4">
        <w:instrText xml:space="preserve"> REF ZEqnNum431995 \* Charformat \! \* MERGEFORMAT </w:instrText>
      </w:r>
      <w:r w:rsidR="00F119D4">
        <w:fldChar w:fldCharType="separate"/>
      </w:r>
      <w:r w:rsidR="00F119D4">
        <w:instrText>(2.148)</w:instrText>
      </w:r>
      <w:r w:rsidR="00F119D4">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3" o:title=""/>
          </v:shape>
          <o:OLEObject Type="Embed" ProgID="Equation.DSMT4" ShapeID="_x0000_i1560" DrawAspect="Content" ObjectID="_1362387417" r:id="rId1084"/>
        </w:object>
      </w:r>
      <w:r>
        <w:t xml:space="preserve"> for solutes or solvent (</w:t>
      </w:r>
      <w:r w:rsidR="00905817" w:rsidRPr="00905817">
        <w:rPr>
          <w:position w:val="-6"/>
        </w:rPr>
        <w:object w:dxaOrig="639" w:dyaOrig="240" w14:anchorId="10384E6E">
          <v:shape id="_x0000_i1561" type="#_x0000_t75" style="width:31pt;height:12pt" o:ole="">
            <v:imagedata r:id="rId1085" o:title=""/>
          </v:shape>
          <o:OLEObject Type="Embed" ProgID="Equation.DSMT4" ShapeID="_x0000_i1561" DrawAspect="Content" ObjectID="_1362387418"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87" o:title=""/>
          </v:shape>
          <o:OLEObject Type="Embed" ProgID="Equation.DSMT4" ShapeID="_x0000_i1562" DrawAspect="Content" ObjectID="_1362387419"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pt;height:27pt" o:ole="">
            <v:imagedata r:id="rId1089" o:title=""/>
          </v:shape>
          <o:OLEObject Type="Embed" ProgID="Equation.DSMT4" ShapeID="_x0000_i1563" DrawAspect="Content" ObjectID="_1362387420"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pt;height:27pt" o:ole="">
            <v:imagedata r:id="rId1091" o:title=""/>
          </v:shape>
          <o:OLEObject Type="Embed" ProgID="Equation.DSMT4" ShapeID="_x0000_i1564" DrawAspect="Content" ObjectID="_1362387421"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4pt;height:19pt" o:ole="">
            <v:imagedata r:id="rId1093" o:title=""/>
          </v:shape>
          <o:OLEObject Type="Embed" ProgID="Equation.DSMT4" ShapeID="_x0000_i1565" DrawAspect="Content" ObjectID="_1362387422"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5pt;height:19pt" o:ole="">
            <v:imagedata r:id="rId1095" o:title=""/>
          </v:shape>
          <o:OLEObject Type="Embed" ProgID="Equation.DSMT4" ShapeID="_x0000_i1566" DrawAspect="Content" ObjectID="_1362387423" r:id="rId1096"/>
        </w:object>
      </w:r>
      <w:r w:rsidRPr="00AB7E22">
        <w:t xml:space="preserve">, may be evaluated from </w:t>
      </w:r>
    </w:p>
    <w:p w14:paraId="5C885346" w14:textId="44C7D0A1" w:rsidR="00BC28B4" w:rsidRDefault="00BC28B4" w:rsidP="00BC28B4">
      <w:pPr>
        <w:pStyle w:val="MTDisplayEquation"/>
      </w:pPr>
      <w:r>
        <w:tab/>
      </w:r>
      <w:r w:rsidR="00905817" w:rsidRPr="00905817">
        <w:rPr>
          <w:position w:val="-28"/>
        </w:rPr>
        <w:object w:dxaOrig="1600" w:dyaOrig="540" w14:anchorId="425F9EC1">
          <v:shape id="_x0000_i1567" type="#_x0000_t75" style="width:80pt;height:27pt" o:ole="">
            <v:imagedata r:id="rId1097" o:title=""/>
          </v:shape>
          <o:OLEObject Type="Embed" ProgID="Equation.DSMT4" ShapeID="_x0000_i1567" DrawAspect="Content" ObjectID="_1362387424" r:id="rId1098"/>
        </w:object>
      </w:r>
      <w:r w:rsidR="00C32FBE">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4" w:author="Gerard" w:date="2015-03-22T11:01:00Z">
        <w:r w:rsidR="00F119D4" w:rsidDel="00F119D4">
          <w:fldChar w:fldCharType="separate"/>
        </w:r>
      </w:del>
      <w:r w:rsidR="00F119D4">
        <w:fldChar w:fldCharType="end"/>
      </w:r>
      <w:bookmarkStart w:id="1225" w:name="ZEqnNum766291"/>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151</w:instrText>
      </w:r>
      <w:r w:rsidR="00F119D4">
        <w:rPr>
          <w:noProof/>
        </w:rPr>
        <w:fldChar w:fldCharType="end"/>
      </w:r>
      <w:r w:rsidR="00F75A04">
        <w:instrText>)</w:instrText>
      </w:r>
      <w:bookmarkEnd w:id="1225"/>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pt;height:19pt" o:ole="">
            <v:imagedata r:id="rId1099" o:title=""/>
          </v:shape>
          <o:OLEObject Type="Embed" ProgID="Equation.DSMT4" ShapeID="_x0000_i1568" DrawAspect="Content" ObjectID="_1362387425"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pt;height:11pt" o:ole="">
            <v:imagedata r:id="rId1101" o:title=""/>
          </v:shape>
          <o:OLEObject Type="Embed" ProgID="Equation.DSMT4" ShapeID="_x0000_i1569" DrawAspect="Content" ObjectID="_1362387426" r:id="rId1102"/>
        </w:object>
      </w:r>
      <w:r w:rsidRPr="00AB7E22">
        <w:t xml:space="preserve"> (mass of </w:t>
      </w:r>
      <w:r w:rsidR="00905817" w:rsidRPr="00905817">
        <w:rPr>
          <w:position w:val="-6"/>
        </w:rPr>
        <w:object w:dxaOrig="240" w:dyaOrig="220" w14:anchorId="41460B8E">
          <v:shape id="_x0000_i1570" type="#_x0000_t75" style="width:12pt;height:11pt" o:ole="">
            <v:imagedata r:id="rId1103" o:title=""/>
          </v:shape>
          <o:OLEObject Type="Embed" ProgID="Equation.DSMT4" ShapeID="_x0000_i1570" DrawAspect="Content" ObjectID="_1362387427" r:id="rId1104"/>
        </w:object>
      </w:r>
      <w:r w:rsidRPr="00AB7E22">
        <w:t xml:space="preserve"> per volume of </w:t>
      </w:r>
      <w:r w:rsidR="00905817" w:rsidRPr="00905817">
        <w:rPr>
          <w:position w:val="-6"/>
        </w:rPr>
        <w:object w:dxaOrig="240" w:dyaOrig="220" w14:anchorId="572A1C79">
          <v:shape id="_x0000_i1571" type="#_x0000_t75" style="width:12pt;height:11pt" o:ole="">
            <v:imagedata r:id="rId1105" o:title=""/>
          </v:shape>
          <o:OLEObject Type="Embed" ProgID="Equation.DSMT4" ShapeID="_x0000_i1571" DrawAspect="Content" ObjectID="_1362387428" r:id="rId1106"/>
        </w:object>
      </w:r>
      <w:r w:rsidRPr="00AB7E22">
        <w:t>). According to</w:t>
      </w:r>
      <w:r w:rsidR="006F568B">
        <w:t xml:space="preserve"> </w:t>
      </w:r>
      <w:r w:rsidR="006F568B">
        <w:fldChar w:fldCharType="begin"/>
      </w:r>
      <w:r w:rsidR="006F568B">
        <w:instrText xml:space="preserve"> GOTOBUTTON ZEqnNum466274  \* MERGEFORMAT </w:instrText>
      </w:r>
      <w:r w:rsidR="00F119D4">
        <w:fldChar w:fldCharType="begin"/>
      </w:r>
      <w:r w:rsidR="00F119D4">
        <w:instrText xml:space="preserve"> REF ZEqnNum466274 \* Charformat \! \* MERGEFORMAT </w:instrText>
      </w:r>
      <w:r w:rsidR="00F119D4">
        <w:fldChar w:fldCharType="separate"/>
      </w:r>
      <w:r w:rsidR="00F119D4">
        <w:instrText>(2.149)</w:instrText>
      </w:r>
      <w:r w:rsidR="00F119D4">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5pt;height:19pt" o:ole="">
            <v:imagedata r:id="rId1107" o:title=""/>
          </v:shape>
          <o:OLEObject Type="Embed" ProgID="Equation.DSMT4" ShapeID="_x0000_i1572" DrawAspect="Content" ObjectID="_1362387429"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pt;height:19pt" o:ole="">
            <v:imagedata r:id="rId1109" o:title=""/>
          </v:shape>
          <o:OLEObject Type="Embed" ProgID="Equation.DSMT4" ShapeID="_x0000_i1573" DrawAspect="Content" ObjectID="_1362387430" r:id="rId1110"/>
        </w:object>
      </w:r>
      <w:r w:rsidRPr="00AB7E22">
        <w:t xml:space="preserve"> under all circumstances, while </w:t>
      </w:r>
      <w:r w:rsidR="00905817" w:rsidRPr="00905817">
        <w:rPr>
          <w:position w:val="-12"/>
        </w:rPr>
        <w:object w:dxaOrig="1060" w:dyaOrig="380" w14:anchorId="49F53FBB">
          <v:shape id="_x0000_i1574" type="#_x0000_t75" style="width:53pt;height:19pt" o:ole="">
            <v:imagedata r:id="rId1111" o:title=""/>
          </v:shape>
          <o:OLEObject Type="Embed" ProgID="Equation.DSMT4" ShapeID="_x0000_i1574" DrawAspect="Content" ObjectID="_1362387431"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5pt;height:19pt" o:ole="">
            <v:imagedata r:id="rId1113" o:title=""/>
          </v:shape>
          <o:OLEObject Type="Embed" ProgID="Equation.DSMT4" ShapeID="_x0000_i1575" DrawAspect="Content" ObjectID="_1362387432"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5pt;height:15pt" o:ole="">
            <v:imagedata r:id="rId1115" o:title=""/>
          </v:shape>
          <o:OLEObject Type="Embed" ProgID="Equation.DSMT4" ShapeID="_x0000_i1576" DrawAspect="Content" ObjectID="_1362387433"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pt;height:11pt" o:ole="">
            <v:imagedata r:id="rId1117" o:title=""/>
          </v:shape>
          <o:OLEObject Type="Embed" ProgID="Equation.DSMT4" ShapeID="_x0000_i1577" DrawAspect="Content" ObjectID="_1362387434"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1252BB58" w:rsidR="00743B89" w:rsidRDefault="00743B89" w:rsidP="00743B89">
      <w:pPr>
        <w:pStyle w:val="MTDisplayEquation"/>
      </w:pPr>
      <w:r>
        <w:tab/>
      </w:r>
      <w:r w:rsidR="00905817" w:rsidRPr="00905817">
        <w:rPr>
          <w:position w:val="-30"/>
        </w:rPr>
        <w:object w:dxaOrig="2020" w:dyaOrig="720" w14:anchorId="27639053">
          <v:shape id="_x0000_i1578" type="#_x0000_t75" style="width:101pt;height:36pt" o:ole="">
            <v:imagedata r:id="rId1119" o:title=""/>
          </v:shape>
          <o:OLEObject Type="Embed" ProgID="Equation.DSMT4" ShapeID="_x0000_i1578" DrawAspect="Content" ObjectID="_1362387435" r:id="rId1120"/>
        </w:object>
      </w:r>
      <w:r w:rsidR="00747431">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6"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152</w:instrText>
      </w:r>
      <w:r w:rsidR="00F119D4">
        <w:rPr>
          <w:noProof/>
        </w:rPr>
        <w:fldChar w:fldCharType="end"/>
      </w:r>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1pt;height:15pt" o:ole="">
            <v:imagedata r:id="rId1121" o:title=""/>
          </v:shape>
          <o:OLEObject Type="Embed" ProgID="Equation.DSMT4" ShapeID="_x0000_i1579" DrawAspect="Content" ObjectID="_1362387436" r:id="rId1122"/>
        </w:object>
      </w:r>
      <w:r w:rsidRPr="00743B89">
        <w:t xml:space="preserve"> is the molar mass of </w:t>
      </w:r>
      <w:r w:rsidR="00905817" w:rsidRPr="00905817">
        <w:rPr>
          <w:position w:val="-6"/>
        </w:rPr>
        <w:object w:dxaOrig="240" w:dyaOrig="220" w14:anchorId="707BEE1A">
          <v:shape id="_x0000_i1580" type="#_x0000_t75" style="width:12pt;height:11pt" o:ole="">
            <v:imagedata r:id="rId1123" o:title=""/>
          </v:shape>
          <o:OLEObject Type="Embed" ProgID="Equation.DSMT4" ShapeID="_x0000_i1580" DrawAspect="Content" ObjectID="_1362387437"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pt;height:19pt" o:ole="">
            <v:imagedata r:id="rId1125" o:title=""/>
          </v:shape>
          <o:OLEObject Type="Embed" ProgID="Equation.DSMT4" ShapeID="_x0000_i1581" DrawAspect="Content" ObjectID="_1362387438"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3A156511" w:rsidR="00743B89" w:rsidRDefault="00743B89" w:rsidP="00743B89">
      <w:pPr>
        <w:pStyle w:val="MTDisplayEquation"/>
      </w:pPr>
      <w:r>
        <w:tab/>
      </w:r>
      <w:r w:rsidR="00905817" w:rsidRPr="00905817">
        <w:rPr>
          <w:position w:val="-30"/>
        </w:rPr>
        <w:object w:dxaOrig="1500" w:dyaOrig="720" w14:anchorId="24C24549">
          <v:shape id="_x0000_i1582" type="#_x0000_t75" style="width:76pt;height:36pt" o:ole="">
            <v:imagedata r:id="rId1127" o:title=""/>
          </v:shape>
          <o:OLEObject Type="Embed" ProgID="Equation.DSMT4" ShapeID="_x0000_i1582" DrawAspect="Content" ObjectID="_1362387439" r:id="rId1128"/>
        </w:object>
      </w:r>
      <w:r w:rsidR="00535BE8">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7"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153</w:instrText>
      </w:r>
      <w:r w:rsidR="00F119D4">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228" w:name="_Toc288641445"/>
      <w:r>
        <w:t>Solutes</w:t>
      </w:r>
      <w:bookmarkEnd w:id="1228"/>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pt;height:11pt" o:ole="">
            <v:imagedata r:id="rId1129" o:title=""/>
          </v:shape>
          <o:OLEObject Type="Embed" ProgID="Equation.DSMT4" ShapeID="_x0000_i1583" DrawAspect="Content" ObjectID="_1362387440"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pt;height:16pt" o:ole="">
            <v:imagedata r:id="rId1131" o:title=""/>
          </v:shape>
          <o:OLEObject Type="Embed" ProgID="Equation.DSMT4" ShapeID="_x0000_i1584" DrawAspect="Content" ObjectID="_1362387441" r:id="rId1132"/>
        </w:object>
      </w:r>
      <w:r>
        <w:t xml:space="preserve"> and molar supply </w:t>
      </w:r>
      <w:r w:rsidR="00905817" w:rsidRPr="00905817">
        <w:rPr>
          <w:position w:val="-6"/>
        </w:rPr>
        <w:object w:dxaOrig="240" w:dyaOrig="320" w14:anchorId="164752AB">
          <v:shape id="_x0000_i1585" type="#_x0000_t75" style="width:12pt;height:16pt" o:ole="">
            <v:imagedata r:id="rId1133" o:title=""/>
          </v:shape>
          <o:OLEObject Type="Embed" ProgID="Equation.DSMT4" ShapeID="_x0000_i1585" DrawAspect="Content" ObjectID="_1362387442" r:id="rId1134"/>
        </w:object>
      </w:r>
      <w:r>
        <w:t xml:space="preserve"> are related to </w:t>
      </w:r>
      <w:r w:rsidR="00905817" w:rsidRPr="00905817">
        <w:rPr>
          <w:position w:val="-10"/>
        </w:rPr>
        <w:object w:dxaOrig="279" w:dyaOrig="360" w14:anchorId="29E7783A">
          <v:shape id="_x0000_i1586" type="#_x0000_t75" style="width:14pt;height:19pt" o:ole="">
            <v:imagedata r:id="rId1135" o:title=""/>
          </v:shape>
          <o:OLEObject Type="Embed" ProgID="Equation.DSMT4" ShapeID="_x0000_i1586" DrawAspect="Content" ObjectID="_1362387443" r:id="rId1136"/>
        </w:object>
      </w:r>
      <w:r>
        <w:t xml:space="preserve"> and </w:t>
      </w:r>
      <w:r w:rsidR="00905817" w:rsidRPr="00905817">
        <w:rPr>
          <w:position w:val="-10"/>
        </w:rPr>
        <w:object w:dxaOrig="279" w:dyaOrig="360" w14:anchorId="64A48734">
          <v:shape id="_x0000_i1587" type="#_x0000_t75" style="width:14pt;height:19pt" o:ole="">
            <v:imagedata r:id="rId1137" o:title=""/>
          </v:shape>
          <o:OLEObject Type="Embed" ProgID="Equation.DSMT4" ShapeID="_x0000_i1587" DrawAspect="Content" ObjectID="_1362387444" r:id="rId1138"/>
        </w:object>
      </w:r>
      <w:r>
        <w:t xml:space="preserve"> via</w:t>
      </w:r>
    </w:p>
    <w:p w14:paraId="7E87A1B6" w14:textId="4DF18E0B" w:rsidR="004D70A8" w:rsidRDefault="004D70A8" w:rsidP="004D70A8">
      <w:pPr>
        <w:pStyle w:val="MTDisplayEquation"/>
      </w:pPr>
      <w:r>
        <w:tab/>
      </w:r>
      <w:r w:rsidR="00905817" w:rsidRPr="00905817">
        <w:rPr>
          <w:position w:val="-38"/>
        </w:rPr>
        <w:object w:dxaOrig="3400" w:dyaOrig="800" w14:anchorId="2FED1175">
          <v:shape id="_x0000_i1588" type="#_x0000_t75" style="width:170pt;height:40pt" o:ole="">
            <v:imagedata r:id="rId1139" o:title=""/>
          </v:shape>
          <o:OLEObject Type="Embed" ProgID="Equation.DSMT4" ShapeID="_x0000_i1588" DrawAspect="Content" ObjectID="_1362387445" r:id="rId1140"/>
        </w:object>
      </w:r>
      <w:r w:rsidR="00E976CC">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29" w:author="Gerard" w:date="2015-03-22T11:01:00Z">
        <w:r w:rsidR="00F119D4" w:rsidDel="00F119D4">
          <w:fldChar w:fldCharType="separate"/>
        </w:r>
      </w:del>
      <w:r w:rsidR="00F119D4">
        <w:fldChar w:fldCharType="end"/>
      </w:r>
      <w:bookmarkStart w:id="1230" w:name="ZEqnNum560749"/>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w:instrText>
      </w:r>
      <w:r w:rsidR="00F119D4">
        <w:instrText xml:space="preserve"> MTEqn \c \* Arabic \* MERGEFORMAT </w:instrText>
      </w:r>
      <w:r w:rsidR="00F119D4">
        <w:fldChar w:fldCharType="separate"/>
      </w:r>
      <w:r w:rsidR="00F119D4">
        <w:rPr>
          <w:noProof/>
        </w:rPr>
        <w:instrText>154</w:instrText>
      </w:r>
      <w:r w:rsidR="00F119D4">
        <w:rPr>
          <w:noProof/>
        </w:rPr>
        <w:fldChar w:fldCharType="end"/>
      </w:r>
      <w:r w:rsidR="00F75A04">
        <w:instrText>)</w:instrText>
      </w:r>
      <w:bookmarkEnd w:id="1230"/>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7pt;height:11pt" o:ole="">
            <v:imagedata r:id="rId1141" o:title=""/>
          </v:shape>
          <o:OLEObject Type="Embed" ProgID="Equation.DSMT4" ShapeID="_x0000_i1589" DrawAspect="Content" ObjectID="_1362387446" r:id="rId1142"/>
        </w:object>
      </w:r>
      <w:r>
        <w:t xml:space="preserve"> relative to the solid is given by </w:t>
      </w:r>
    </w:p>
    <w:p w14:paraId="0CE34DAE" w14:textId="64DB3CC1" w:rsidR="004D70A8" w:rsidRDefault="004D70A8" w:rsidP="004D70A8">
      <w:pPr>
        <w:pStyle w:val="MTDisplayEquation"/>
      </w:pPr>
      <w:r>
        <w:tab/>
      </w:r>
      <w:r w:rsidR="00905817" w:rsidRPr="00905817">
        <w:rPr>
          <w:position w:val="-16"/>
        </w:rPr>
        <w:object w:dxaOrig="2260" w:dyaOrig="440" w14:anchorId="4709620A">
          <v:shape id="_x0000_i1590" type="#_x0000_t75" style="width:113pt;height:22pt" o:ole="">
            <v:imagedata r:id="rId1143" o:title=""/>
          </v:shape>
          <o:OLEObject Type="Embed" ProgID="Equation.DSMT4" ShapeID="_x0000_i1590" DrawAspect="Content" ObjectID="_1362387447" r:id="rId1144"/>
        </w:object>
      </w:r>
      <w:r w:rsidR="00D80579">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31"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155</w:instrText>
      </w:r>
      <w:r w:rsidR="00F119D4">
        <w:rPr>
          <w:noProof/>
        </w:rPr>
        <w:fldChar w:fldCharType="end"/>
      </w:r>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pt;height:19pt" o:ole="">
            <v:imagedata r:id="rId1145" o:title=""/>
          </v:shape>
          <o:OLEObject Type="Embed" ProgID="Equation.DSMT4" ShapeID="_x0000_i1591" DrawAspect="Content" ObjectID="_1362387448" r:id="rId1146"/>
        </w:object>
      </w:r>
      <w:r>
        <w:t xml:space="preserve">. Combining these relations with </w:t>
      </w:r>
      <w:r w:rsidR="006F568B">
        <w:fldChar w:fldCharType="begin"/>
      </w:r>
      <w:r w:rsidR="006F568B">
        <w:instrText xml:space="preserve"> GOTOBUTTON ZEqnNum431995  \* MERGEFORMAT </w:instrText>
      </w:r>
      <w:r w:rsidR="00F119D4">
        <w:fldChar w:fldCharType="begin"/>
      </w:r>
      <w:r w:rsidR="00F119D4">
        <w:instrText xml:space="preserve"> REF ZEqnNum431995 \* Charformat \!</w:instrText>
      </w:r>
      <w:r w:rsidR="00F119D4">
        <w:instrText xml:space="preserve"> \* MERGEFORMAT </w:instrText>
      </w:r>
      <w:r w:rsidR="00F119D4">
        <w:fldChar w:fldCharType="separate"/>
      </w:r>
      <w:r w:rsidR="00F119D4">
        <w:instrText>(2.148)</w:instrText>
      </w:r>
      <w:r w:rsidR="00F119D4">
        <w:fldChar w:fldCharType="end"/>
      </w:r>
      <w:r w:rsidR="006F568B">
        <w:fldChar w:fldCharType="end"/>
      </w:r>
      <w:r>
        <w:t>-</w:t>
      </w:r>
      <w:r w:rsidR="006F568B">
        <w:fldChar w:fldCharType="begin"/>
      </w:r>
      <w:r w:rsidR="006F568B">
        <w:instrText xml:space="preserve"> GOTOBUTTON ZEqnNum466274  \* MERGEFORMAT </w:instrText>
      </w:r>
      <w:r w:rsidR="00F119D4">
        <w:fldChar w:fldCharType="begin"/>
      </w:r>
      <w:r w:rsidR="00F119D4">
        <w:instrText xml:space="preserve"> REF ZEqnNum466274 \* Charformat \! \* MERGEFORMAT </w:instrText>
      </w:r>
      <w:r w:rsidR="00F119D4">
        <w:fldChar w:fldCharType="separate"/>
      </w:r>
      <w:r w:rsidR="00F119D4">
        <w:instrText>(2.149)</w:instrText>
      </w:r>
      <w:r w:rsidR="00F119D4">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pt;height:39pt" o:ole="">
            <v:imagedata r:id="rId1147" o:title=""/>
          </v:shape>
          <o:OLEObject Type="Embed" ProgID="Equation.DSMT4" ShapeID="_x0000_i1592" DrawAspect="Content" ObjectID="_1362387449" r:id="rId1148"/>
        </w:object>
      </w:r>
      <w:r w:rsidR="00CB173E">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32" w:author="Gerard" w:date="2015-03-22T11:01:00Z">
        <w:r w:rsidR="00F119D4" w:rsidDel="00F119D4">
          <w:fldChar w:fldCharType="separate"/>
        </w:r>
      </w:del>
      <w:r w:rsidR="00F119D4">
        <w:fldChar w:fldCharType="end"/>
      </w:r>
      <w:bookmarkStart w:id="1233" w:name="ZEqnNum715998"/>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156</w:instrText>
      </w:r>
      <w:r w:rsidR="00F119D4">
        <w:rPr>
          <w:noProof/>
        </w:rPr>
        <w:fldChar w:fldCharType="end"/>
      </w:r>
      <w:r w:rsidR="00F75A04">
        <w:instrText>)</w:instrText>
      </w:r>
      <w:bookmarkEnd w:id="1233"/>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234" w:name="_Toc288641446"/>
      <w:r w:rsidRPr="009F07AE">
        <w:t>Mixture with Negligible Solute Volume Fraction</w:t>
      </w:r>
      <w:bookmarkEnd w:id="1234"/>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pt;height:19pt" o:ole="">
            <v:imagedata r:id="rId1149" o:title=""/>
          </v:shape>
          <o:OLEObject Type="Embed" ProgID="Equation.DSMT4" ShapeID="_x0000_i1593" DrawAspect="Content" ObjectID="_1362387450" r:id="rId1150"/>
        </w:object>
      </w:r>
      <w:r>
        <w:t xml:space="preserve">.  In a saturated mixture these volume fractions satisfy </w:t>
      </w:r>
      <w:r w:rsidR="00905817" w:rsidRPr="00905817">
        <w:rPr>
          <w:position w:val="-28"/>
        </w:rPr>
        <w:object w:dxaOrig="940" w:dyaOrig="540" w14:anchorId="64291E04">
          <v:shape id="_x0000_i1594" type="#_x0000_t75" style="width:47pt;height:27pt" o:ole="">
            <v:imagedata r:id="rId1151" o:title=""/>
          </v:shape>
          <o:OLEObject Type="Embed" ProgID="Equation.DSMT4" ShapeID="_x0000_i1594" DrawAspect="Content" ObjectID="_1362387451" r:id="rId1152"/>
        </w:object>
      </w:r>
      <w:r>
        <w:t xml:space="preserve">.  Substituting </w:t>
      </w:r>
      <w:r w:rsidR="00905817" w:rsidRPr="00905817">
        <w:rPr>
          <w:position w:val="-12"/>
        </w:rPr>
        <w:object w:dxaOrig="1120" w:dyaOrig="380" w14:anchorId="24BDCD18">
          <v:shape id="_x0000_i1595" type="#_x0000_t75" style="width:56pt;height:19pt" o:ole="">
            <v:imagedata r:id="rId1153" o:title=""/>
          </v:shape>
          <o:OLEObject Type="Embed" ProgID="Equation.DSMT4" ShapeID="_x0000_i1595" DrawAspect="Content" ObjectID="_1362387452" r:id="rId1154"/>
        </w:object>
      </w:r>
      <w:r>
        <w:t xml:space="preserve"> into</w:t>
      </w:r>
      <w:r w:rsidR="006F568B">
        <w:t xml:space="preserve"> </w:t>
      </w:r>
      <w:r w:rsidR="006F568B">
        <w:fldChar w:fldCharType="begin"/>
      </w:r>
      <w:r w:rsidR="006F568B">
        <w:instrText xml:space="preserve"> GOTOBUTTON ZEqnNum719595  \* MERGEFORMAT </w:instrText>
      </w:r>
      <w:r w:rsidR="00F119D4">
        <w:fldChar w:fldCharType="begin"/>
      </w:r>
      <w:r w:rsidR="00F119D4">
        <w:instrText xml:space="preserve"> REF ZEqnNum719595 \* Charformat \! \* MERGEFORMAT </w:instrText>
      </w:r>
      <w:r w:rsidR="00F119D4">
        <w:fldChar w:fldCharType="separate"/>
      </w:r>
      <w:r w:rsidR="00F119D4">
        <w:instrText>(2.145)</w:instrText>
      </w:r>
      <w:r w:rsidR="00F119D4">
        <w:fldChar w:fldCharType="end"/>
      </w:r>
      <w:r w:rsidR="006F568B">
        <w:fldChar w:fldCharType="end"/>
      </w:r>
      <w:r>
        <w:t xml:space="preserve">, dividing across by </w:t>
      </w:r>
      <w:r w:rsidR="00905817" w:rsidRPr="00905817">
        <w:rPr>
          <w:position w:val="-12"/>
        </w:rPr>
        <w:object w:dxaOrig="340" w:dyaOrig="380" w14:anchorId="1255C163">
          <v:shape id="_x0000_i1596" type="#_x0000_t75" style="width:17pt;height:19pt" o:ole="">
            <v:imagedata r:id="rId1155" o:title=""/>
          </v:shape>
          <o:OLEObject Type="Embed" ProgID="Equation.DSMT4" ShapeID="_x0000_i1596" DrawAspect="Content" ObjectID="_1362387453"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pt" o:ole="">
            <v:imagedata r:id="rId1157" o:title=""/>
          </v:shape>
          <o:OLEObject Type="Embed" ProgID="Equation.DSMT4" ShapeID="_x0000_i1597" DrawAspect="Content" ObjectID="_1362387454" r:id="rId1158"/>
        </w:object>
      </w:r>
      <w:r w:rsidR="006D7B8B">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35" w:author="Gerard" w:date="2015-03-22T11:01:00Z">
        <w:r w:rsidR="00F119D4" w:rsidDel="00F119D4">
          <w:fldChar w:fldCharType="separate"/>
        </w:r>
      </w:del>
      <w:r w:rsidR="00F119D4">
        <w:fldChar w:fldCharType="end"/>
      </w:r>
      <w:bookmarkStart w:id="1236" w:name="ZEqnNum661851"/>
      <w:r w:rsidR="00F75A04">
        <w:instrText>(</w:instrText>
      </w:r>
      <w:r w:rsidR="00F119D4">
        <w:fldChar w:fldCharType="begin"/>
      </w:r>
      <w:r w:rsidR="00F119D4">
        <w:instrText xml:space="preserve"> SEQ MTSec \c \</w:instrText>
      </w:r>
      <w:r w:rsidR="00F119D4">
        <w:instrText xml:space="preserve">*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157</w:instrText>
      </w:r>
      <w:r w:rsidR="00F119D4">
        <w:rPr>
          <w:noProof/>
        </w:rPr>
        <w:fldChar w:fldCharType="end"/>
      </w:r>
      <w:r w:rsidR="00F75A04">
        <w:instrText>)</w:instrText>
      </w:r>
      <w:bookmarkEnd w:id="1236"/>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pt;height:19pt" o:ole="">
            <v:imagedata r:id="rId1159" o:title=""/>
          </v:shape>
          <o:OLEObject Type="Embed" ProgID="Equation.DSMT4" ShapeID="_x0000_i1598" DrawAspect="Content" ObjectID="_1362387455" r:id="rId1160"/>
        </w:object>
      </w:r>
      <w:r>
        <w:t xml:space="preserve"> is the same for all </w:t>
      </w:r>
      <w:r w:rsidR="00905817" w:rsidRPr="00905817">
        <w:rPr>
          <w:position w:val="-6"/>
        </w:rPr>
        <w:object w:dxaOrig="240" w:dyaOrig="220" w14:anchorId="37A95C17">
          <v:shape id="_x0000_i1599" type="#_x0000_t75" style="width:12pt;height:11pt" o:ole="">
            <v:imagedata r:id="rId1161" o:title=""/>
          </v:shape>
          <o:OLEObject Type="Embed" ProgID="Equation.DSMT4" ShapeID="_x0000_i1599" DrawAspect="Content" ObjectID="_1362387456" r:id="rId1162"/>
        </w:object>
      </w:r>
      <w:r>
        <w:t xml:space="preserve"> would nullify the right-hand-side of </w:t>
      </w:r>
      <w:r w:rsidR="006F568B">
        <w:fldChar w:fldCharType="begin"/>
      </w:r>
      <w:r w:rsidR="006F568B">
        <w:instrText xml:space="preserve"> GOTOBUTTON ZEqnNum661851  \* MERGEFORMAT </w:instrText>
      </w:r>
      <w:r w:rsidR="00F119D4">
        <w:fldChar w:fldCharType="begin"/>
      </w:r>
      <w:r w:rsidR="00F119D4">
        <w:instrText xml:space="preserve"> REF ZEqnNum661851 \* Charformat \! \* MERGEFORMAT </w:instrText>
      </w:r>
      <w:r w:rsidR="00F119D4">
        <w:fldChar w:fldCharType="separate"/>
      </w:r>
      <w:r w:rsidR="00F119D4">
        <w:instrText>(2.157)</w:instrText>
      </w:r>
      <w:r w:rsidR="00F119D4">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F119D4">
        <w:fldChar w:fldCharType="begin"/>
      </w:r>
      <w:r w:rsidR="00F119D4">
        <w:instrText xml:space="preserve"> REF ZEqnNum534803 \* Charformat \! \* MERGEFORMAT </w:instrText>
      </w:r>
      <w:r w:rsidR="00F119D4">
        <w:fldChar w:fldCharType="separate"/>
      </w:r>
      <w:r w:rsidR="00F119D4">
        <w:instrText>(2.146)</w:instrText>
      </w:r>
      <w:r w:rsidR="00F119D4">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pt;height:19pt" o:ole="">
            <v:imagedata r:id="rId1163" o:title=""/>
          </v:shape>
          <o:OLEObject Type="Embed" ProgID="Equation.DSMT4" ShapeID="_x0000_i1600" DrawAspect="Content" ObjectID="_1362387457" r:id="rId1164"/>
        </w:object>
      </w:r>
      <w:r>
        <w:t xml:space="preserve">), from which it follows that </w:t>
      </w:r>
      <w:r w:rsidR="00905817" w:rsidRPr="00905817">
        <w:rPr>
          <w:position w:val="-10"/>
        </w:rPr>
        <w:object w:dxaOrig="1120" w:dyaOrig="360" w14:anchorId="31E80CAC">
          <v:shape id="_x0000_i1601" type="#_x0000_t75" style="width:56pt;height:19pt" o:ole="">
            <v:imagedata r:id="rId1165" o:title=""/>
          </v:shape>
          <o:OLEObject Type="Embed" ProgID="Equation.DSMT4" ShapeID="_x0000_i1601" DrawAspect="Content" ObjectID="_1362387458" r:id="rId1166"/>
        </w:object>
      </w:r>
      <w:r>
        <w:t xml:space="preserve"> and </w:t>
      </w:r>
      <w:r w:rsidR="00905817" w:rsidRPr="00905817">
        <w:rPr>
          <w:position w:val="-28"/>
        </w:rPr>
        <w:object w:dxaOrig="1740" w:dyaOrig="540" w14:anchorId="4D208934">
          <v:shape id="_x0000_i1602" type="#_x0000_t75" style="width:87pt;height:27pt" o:ole="">
            <v:imagedata r:id="rId1167" o:title=""/>
          </v:shape>
          <o:OLEObject Type="Embed" ProgID="Equation.DSMT4" ShapeID="_x0000_i1602" DrawAspect="Content" ObjectID="_1362387459" r:id="rId1168"/>
        </w:object>
      </w:r>
      <w:r>
        <w:t xml:space="preserve">, where </w:t>
      </w:r>
      <w:r w:rsidR="00905817" w:rsidRPr="00905817">
        <w:rPr>
          <w:position w:val="-16"/>
        </w:rPr>
        <w:object w:dxaOrig="1680" w:dyaOrig="440" w14:anchorId="11AE8BE3">
          <v:shape id="_x0000_i1603" type="#_x0000_t75" style="width:84pt;height:22pt" o:ole="">
            <v:imagedata r:id="rId1169" o:title=""/>
          </v:shape>
          <o:OLEObject Type="Embed" ProgID="Equation.DSMT4" ShapeID="_x0000_i1603" DrawAspect="Content" ObjectID="_1362387460"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pt;height:28pt" o:ole="">
            <v:imagedata r:id="rId1171" o:title=""/>
          </v:shape>
          <o:OLEObject Type="Embed" ProgID="Equation.DSMT4" ShapeID="_x0000_i1604" DrawAspect="Content" ObjectID="_1362387461" r:id="rId1172"/>
        </w:object>
      </w:r>
      <w:r w:rsidR="00F31C72">
        <w:t>.</w:t>
      </w:r>
      <w:r w:rsidR="008E2F3A">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37" w:author="Gerard" w:date="2015-03-22T11:01:00Z">
        <w:r w:rsidR="00F119D4" w:rsidDel="00F119D4">
          <w:fldChar w:fldCharType="separate"/>
        </w:r>
      </w:del>
      <w:r w:rsidR="00F119D4">
        <w:fldChar w:fldCharType="end"/>
      </w:r>
      <w:bookmarkStart w:id="1238" w:name="ZEqnNum939122"/>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158</w:instrText>
      </w:r>
      <w:r w:rsidR="00F119D4">
        <w:rPr>
          <w:noProof/>
        </w:rPr>
        <w:fldChar w:fldCharType="end"/>
      </w:r>
      <w:r w:rsidR="00F75A04">
        <w:instrText>)</w:instrText>
      </w:r>
      <w:bookmarkEnd w:id="1238"/>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239" w:name="_Toc288641447"/>
      <w:r w:rsidRPr="007E0937">
        <w:t>Chemical Kinetics</w:t>
      </w:r>
      <w:bookmarkEnd w:id="1239"/>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pt" o:ole="">
            <v:imagedata r:id="rId1173" o:title=""/>
          </v:shape>
          <o:OLEObject Type="Embed" ProgID="Equation.DSMT4" ShapeID="_x0000_i1605" DrawAspect="Content" ObjectID="_1362387462"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1pt;height:13pt" o:ole="">
            <v:imagedata r:id="rId1175" o:title=""/>
          </v:shape>
          <o:OLEObject Type="Embed" ProgID="Equation.DSMT4" ShapeID="_x0000_i1606" DrawAspect="Content" ObjectID="_1362387463"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pt;height:16pt" o:ole="">
            <v:imagedata r:id="rId1177" o:title=""/>
          </v:shape>
          <o:OLEObject Type="Embed" ProgID="Equation.DSMT4" ShapeID="_x0000_i1607" DrawAspect="Content" ObjectID="_1362387464"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1pt;height:13pt" o:ole="">
            <v:imagedata r:id="rId1179" o:title=""/>
          </v:shape>
          <o:OLEObject Type="Embed" ProgID="Equation.DSMT4" ShapeID="_x0000_i1608" DrawAspect="Content" ObjectID="_1362387465"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62094307" w:rsidR="00BB69E3" w:rsidRDefault="00BB69E3" w:rsidP="00BB69E3">
      <w:pPr>
        <w:pStyle w:val="MTDisplayEquation"/>
      </w:pPr>
      <w:r>
        <w:tab/>
      </w:r>
      <w:r w:rsidR="00905817" w:rsidRPr="00905817">
        <w:rPr>
          <w:position w:val="-38"/>
        </w:rPr>
        <w:object w:dxaOrig="3780" w:dyaOrig="800" w14:anchorId="183CC4DC">
          <v:shape id="_x0000_i1609" type="#_x0000_t75" style="width:189pt;height:40pt" o:ole="">
            <v:imagedata r:id="rId1181" o:title=""/>
          </v:shape>
          <o:OLEObject Type="Embed" ProgID="Equation.DSMT4" ShapeID="_x0000_i1609" DrawAspect="Content" ObjectID="_1362387466" r:id="rId1182"/>
        </w:object>
      </w:r>
      <w:r w:rsidR="00F11C2A">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0" w:author="Gerard" w:date="2015-03-22T11:01:00Z">
        <w:r w:rsidR="00F119D4" w:rsidDel="00F119D4">
          <w:fldChar w:fldCharType="separate"/>
        </w:r>
      </w:del>
      <w:r w:rsidR="00F119D4">
        <w:fldChar w:fldCharType="end"/>
      </w:r>
      <w:bookmarkStart w:id="1241" w:name="ZEqnNum169221"/>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159</w:instrText>
      </w:r>
      <w:r w:rsidR="00F119D4">
        <w:rPr>
          <w:noProof/>
        </w:rPr>
        <w:fldChar w:fldCharType="end"/>
      </w:r>
      <w:r w:rsidR="00F75A04">
        <w:instrText>)</w:instrText>
      </w:r>
      <w:bookmarkEnd w:id="1241"/>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9pt;height:27pt" o:ole="">
            <v:imagedata r:id="rId1183" o:title=""/>
          </v:shape>
          <o:OLEObject Type="Embed" ProgID="Equation.DSMT4" ShapeID="_x0000_i1610" DrawAspect="Content" ObjectID="_1362387467" r:id="rId1184"/>
        </w:object>
      </w:r>
      <w:r w:rsidR="00064AE0">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2"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160</w:instrText>
      </w:r>
      <w:r w:rsidR="00F119D4">
        <w:rPr>
          <w:noProof/>
        </w:rPr>
        <w:fldChar w:fldCharType="end"/>
      </w:r>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6pt;height:15pt" o:ole="">
            <v:imagedata r:id="rId1185" o:title=""/>
          </v:shape>
          <o:OLEObject Type="Embed" ProgID="Equation.DSMT4" ShapeID="_x0000_i1611" DrawAspect="Content" ObjectID="_1362387468" r:id="rId1186"/>
        </w:object>
      </w:r>
      <w:r>
        <w:t xml:space="preserve"> is the chemical species representing constituent </w:t>
      </w:r>
      <w:r w:rsidR="00905817" w:rsidRPr="00905817">
        <w:rPr>
          <w:position w:val="-6"/>
        </w:rPr>
        <w:object w:dxaOrig="240" w:dyaOrig="220" w14:anchorId="36052CD0">
          <v:shape id="_x0000_i1612" type="#_x0000_t75" style="width:12pt;height:11pt" o:ole="">
            <v:imagedata r:id="rId1187" o:title=""/>
          </v:shape>
          <o:OLEObject Type="Embed" ProgID="Equation.DSMT4" ShapeID="_x0000_i1612" DrawAspect="Content" ObjectID="_1362387469" r:id="rId1188"/>
        </w:object>
      </w:r>
      <w:r>
        <w:t xml:space="preserve">; </w:t>
      </w:r>
      <w:r w:rsidR="00905817" w:rsidRPr="00905817">
        <w:rPr>
          <w:position w:val="-12"/>
        </w:rPr>
        <w:object w:dxaOrig="300" w:dyaOrig="380" w14:anchorId="77C88F39">
          <v:shape id="_x0000_i1613" type="#_x0000_t75" style="width:15pt;height:19pt" o:ole="">
            <v:imagedata r:id="rId1189" o:title=""/>
          </v:shape>
          <o:OLEObject Type="Embed" ProgID="Equation.DSMT4" ShapeID="_x0000_i1613" DrawAspect="Content" ObjectID="_1362387470" r:id="rId1190"/>
        </w:object>
      </w:r>
      <w:r>
        <w:t xml:space="preserve"> and </w:t>
      </w:r>
      <w:r w:rsidR="00905817" w:rsidRPr="00905817">
        <w:rPr>
          <w:position w:val="-12"/>
        </w:rPr>
        <w:object w:dxaOrig="300" w:dyaOrig="380" w14:anchorId="779319A6">
          <v:shape id="_x0000_i1614" type="#_x0000_t75" style="width:15pt;height:19pt" o:ole="">
            <v:imagedata r:id="rId1191" o:title=""/>
          </v:shape>
          <o:OLEObject Type="Embed" ProgID="Equation.DSMT4" ShapeID="_x0000_i1614" DrawAspect="Content" ObjectID="_1362387471"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pt;height:16pt" o:ole="">
            <v:imagedata r:id="rId1193" o:title=""/>
          </v:shape>
          <o:OLEObject Type="Embed" ProgID="Equation.DSMT4" ShapeID="_x0000_i1615" DrawAspect="Content" ObjectID="_1362387472"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pt;height:19pt" o:ole="">
            <v:imagedata r:id="rId1195" o:title=""/>
          </v:shape>
          <o:OLEObject Type="Embed" ProgID="Equation.DSMT4" ShapeID="_x0000_i1616" DrawAspect="Content" ObjectID="_1362387473"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pt;height:19pt" o:ole="">
            <v:imagedata r:id="rId1197" o:title=""/>
          </v:shape>
          <o:OLEObject Type="Embed" ProgID="Equation.DSMT4" ShapeID="_x0000_i1617" DrawAspect="Content" ObjectID="_1362387474" r:id="rId1198"/>
        </w:object>
      </w:r>
      <w:r w:rsidR="00195FA3">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3" w:author="Gerard" w:date="2015-03-22T11:01:00Z">
        <w:r w:rsidR="00F119D4" w:rsidDel="00F119D4">
          <w:fldChar w:fldCharType="separate"/>
        </w:r>
      </w:del>
      <w:r w:rsidR="00F119D4">
        <w:fldChar w:fldCharType="end"/>
      </w:r>
      <w:bookmarkStart w:id="1244" w:name="ZEqnNum937961"/>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161</w:instrText>
      </w:r>
      <w:r w:rsidR="00F119D4">
        <w:rPr>
          <w:noProof/>
        </w:rPr>
        <w:fldChar w:fldCharType="end"/>
      </w:r>
      <w:r w:rsidR="00F75A04">
        <w:instrText>)</w:instrText>
      </w:r>
      <w:bookmarkEnd w:id="1244"/>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5pt;height:16pt" o:ole="">
            <v:imagedata r:id="rId1199" o:title=""/>
          </v:shape>
          <o:OLEObject Type="Embed" ProgID="Equation.DSMT4" ShapeID="_x0000_i1618" DrawAspect="Content" ObjectID="_1362387475" r:id="rId1200"/>
        </w:object>
      </w:r>
      <w:r>
        <w:t xml:space="preserve"> represents the net stoichiometric coefficient for </w:t>
      </w:r>
      <w:r w:rsidR="00905817" w:rsidRPr="00905817">
        <w:rPr>
          <w:position w:val="-4"/>
        </w:rPr>
        <w:object w:dxaOrig="320" w:dyaOrig="300" w14:anchorId="71985CB7">
          <v:shape id="_x0000_i1619" type="#_x0000_t75" style="width:16pt;height:15pt" o:ole="">
            <v:imagedata r:id="rId1201" o:title=""/>
          </v:shape>
          <o:OLEObject Type="Embed" ProgID="Equation.DSMT4" ShapeID="_x0000_i1619" DrawAspect="Content" ObjectID="_1362387476"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3pt;height:19pt" o:ole="">
            <v:imagedata r:id="rId1203" o:title=""/>
          </v:shape>
          <o:OLEObject Type="Embed" ProgID="Equation.DSMT4" ShapeID="_x0000_i1620" DrawAspect="Content" ObjectID="_1362387477" r:id="rId1204"/>
        </w:object>
      </w:r>
      <w:r w:rsidR="00495AFF">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w:instrText>
      </w:r>
      <w:r w:rsidR="00F119D4">
        <w:instrText xml:space="preserve">T </w:instrText>
      </w:r>
      <w:del w:id="1245" w:author="Gerard" w:date="2015-03-22T11:01:00Z">
        <w:r w:rsidR="00F119D4" w:rsidDel="00F119D4">
          <w:fldChar w:fldCharType="separate"/>
        </w:r>
      </w:del>
      <w:r w:rsidR="00F119D4">
        <w:fldChar w:fldCharType="end"/>
      </w:r>
      <w:bookmarkStart w:id="1246" w:name="ZEqnNum145872"/>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162</w:instrText>
      </w:r>
      <w:r w:rsidR="00F119D4">
        <w:rPr>
          <w:noProof/>
        </w:rPr>
        <w:fldChar w:fldCharType="end"/>
      </w:r>
      <w:r w:rsidR="00F75A04">
        <w:instrText>)</w:instrText>
      </w:r>
      <w:bookmarkEnd w:id="1246"/>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pt;height:16pt" o:ole="">
            <v:imagedata r:id="rId1205" o:title=""/>
          </v:shape>
          <o:OLEObject Type="Embed" ProgID="Equation.DSMT4" ShapeID="_x0000_i1621" DrawAspect="Content" ObjectID="_1362387478" r:id="rId1206"/>
        </w:object>
      </w:r>
      <w:r>
        <w:t xml:space="preserve"> is equivalent to providing a single relation for </w:t>
      </w:r>
      <w:r w:rsidR="00905817" w:rsidRPr="00905817">
        <w:rPr>
          <w:position w:val="-16"/>
        </w:rPr>
        <w:object w:dxaOrig="1140" w:dyaOrig="440" w14:anchorId="2E9AF2EA">
          <v:shape id="_x0000_i1622" type="#_x0000_t75" style="width:57pt;height:22pt" o:ole="">
            <v:imagedata r:id="rId1207" o:title=""/>
          </v:shape>
          <o:OLEObject Type="Embed" ProgID="Equation.DSMT4" ShapeID="_x0000_i1622" DrawAspect="Content" ObjectID="_1362387479"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pt;height:27pt" o:ole="">
            <v:imagedata r:id="rId1209" o:title=""/>
          </v:shape>
          <o:OLEObject Type="Embed" ProgID="Equation.DSMT4" ShapeID="_x0000_i1623" DrawAspect="Content" ObjectID="_1362387480" r:id="rId1210"/>
        </w:object>
      </w:r>
      <w:r w:rsidR="000F1BF1">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7"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163</w:instrText>
      </w:r>
      <w:r w:rsidR="00F119D4">
        <w:rPr>
          <w:noProof/>
        </w:rPr>
        <w:fldChar w:fldCharType="end"/>
      </w:r>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r w:rsidR="00F119D4">
        <w:fldChar w:fldCharType="begin"/>
      </w:r>
      <w:r w:rsidR="00F119D4">
        <w:instrText xml:space="preserve"> REF ZEqnNum937961 \* Charformat \! \* MERGEFORMAT </w:instrText>
      </w:r>
      <w:r w:rsidR="00F119D4">
        <w:fldChar w:fldCharType="separate"/>
      </w:r>
      <w:r w:rsidR="00F119D4">
        <w:instrText>(2.161)</w:instrText>
      </w:r>
      <w:r w:rsidR="00F119D4">
        <w:fldChar w:fldCharType="end"/>
      </w:r>
      <w:r w:rsidR="006F568B">
        <w:fldChar w:fldCharType="end"/>
      </w:r>
      <w:r>
        <w:t>-</w:t>
      </w:r>
      <w:r w:rsidR="006F568B">
        <w:fldChar w:fldCharType="begin"/>
      </w:r>
      <w:r w:rsidR="006F568B">
        <w:instrText xml:space="preserve"> GOTOBUTTON ZEqnNum145872  \* MERGEFORMAT </w:instrText>
      </w:r>
      <w:r w:rsidR="00F119D4">
        <w:fldChar w:fldCharType="begin"/>
      </w:r>
      <w:r w:rsidR="00F119D4">
        <w:instrText xml:space="preserve"> REF ZEqnNum145872 \* Charformat \! \* MERGEFORMAT </w:instrText>
      </w:r>
      <w:r w:rsidR="00F119D4">
        <w:fldChar w:fldCharType="separate"/>
      </w:r>
      <w:r w:rsidR="00F119D4">
        <w:instrText>(2.162)</w:instrText>
      </w:r>
      <w:r w:rsidR="00F119D4">
        <w:fldChar w:fldCharType="end"/>
      </w:r>
      <w:r w:rsidR="006F568B">
        <w:fldChar w:fldCharType="end"/>
      </w:r>
      <w:r>
        <w:t xml:space="preserve"> still apply but the form of </w:t>
      </w:r>
      <w:r w:rsidR="00905817" w:rsidRPr="00905817">
        <w:rPr>
          <w:position w:val="-10"/>
        </w:rPr>
        <w:object w:dxaOrig="240" w:dyaOrig="380" w14:anchorId="630E52A5">
          <v:shape id="_x0000_i1624" type="#_x0000_t75" style="width:12pt;height:19pt" o:ole="">
            <v:imagedata r:id="rId1211" o:title=""/>
          </v:shape>
          <o:OLEObject Type="Embed" ProgID="Equation.DSMT4" ShapeID="_x0000_i1624" DrawAspect="Content" ObjectID="_1362387481"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F119D4">
        <w:fldChar w:fldCharType="begin"/>
      </w:r>
      <w:r w:rsidR="00F119D4">
        <w:instrText xml:space="preserve"> REF ZEqnNum560749 \* Charformat \! \* MERGEFORMAT </w:instrText>
      </w:r>
      <w:r w:rsidR="00F119D4">
        <w:fldChar w:fldCharType="separate"/>
      </w:r>
      <w:r w:rsidR="00F119D4">
        <w:instrText>(2.154)</w:instrText>
      </w:r>
      <w:r w:rsidR="00F119D4">
        <w:fldChar w:fldCharType="end"/>
      </w:r>
      <w:r w:rsidR="006F568B">
        <w:fldChar w:fldCharType="end"/>
      </w:r>
      <w:r>
        <w:t xml:space="preserve">, </w:t>
      </w:r>
      <w:r w:rsidR="006F568B">
        <w:fldChar w:fldCharType="begin"/>
      </w:r>
      <w:r w:rsidR="006F568B">
        <w:instrText xml:space="preserve"> GOTOBUTTON ZEqnNum169221  \* MERGEFORMAT </w:instrText>
      </w:r>
      <w:r w:rsidR="00F119D4">
        <w:fldChar w:fldCharType="begin"/>
      </w:r>
      <w:r w:rsidR="00F119D4">
        <w:instrText xml:space="preserve"> REF ZEqnNum169221 \* Charformat \! \* MERGEFORMAT </w:instrText>
      </w:r>
      <w:r w:rsidR="00F119D4">
        <w:fldChar w:fldCharType="separate"/>
      </w:r>
      <w:r w:rsidR="00F119D4">
        <w:instrText>(2.159)</w:instrText>
      </w:r>
      <w:r w:rsidR="00F119D4">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F119D4">
        <w:fldChar w:fldCharType="begin"/>
      </w:r>
      <w:r w:rsidR="00F119D4">
        <w:instrText xml:space="preserve"> REF ZEqnNum937961 \* Charformat \! \* MERGEFORMAT </w:instrText>
      </w:r>
      <w:r w:rsidR="00F119D4">
        <w:fldChar w:fldCharType="separate"/>
      </w:r>
      <w:r w:rsidR="00F119D4">
        <w:instrText>(2.161)</w:instrText>
      </w:r>
      <w:r w:rsidR="00F119D4">
        <w:fldChar w:fldCharType="end"/>
      </w:r>
      <w:r w:rsidR="006F568B">
        <w:fldChar w:fldCharType="end"/>
      </w:r>
      <w:r>
        <w:t xml:space="preserve">, it follows in general that </w:t>
      </w:r>
      <w:r w:rsidR="00905817" w:rsidRPr="00905817">
        <w:rPr>
          <w:position w:val="-16"/>
        </w:rPr>
        <w:object w:dxaOrig="2100" w:dyaOrig="440" w14:anchorId="06F9E29C">
          <v:shape id="_x0000_i1625" type="#_x0000_t75" style="width:105pt;height:22pt" o:ole="">
            <v:imagedata r:id="rId1213" o:title=""/>
          </v:shape>
          <o:OLEObject Type="Embed" ProgID="Equation.DSMT4" ShapeID="_x0000_i1625" DrawAspect="Content" ObjectID="_1362387482" r:id="rId1214"/>
        </w:object>
      </w:r>
      <w:r>
        <w:t xml:space="preserve">, so that the constraint of </w:t>
      </w:r>
      <w:r w:rsidR="006F568B">
        <w:fldChar w:fldCharType="begin"/>
      </w:r>
      <w:r w:rsidR="006F568B">
        <w:instrText xml:space="preserve"> GOTOBUTTON ZEqnNum534803  \* MERGEFORMAT </w:instrText>
      </w:r>
      <w:r w:rsidR="00F119D4">
        <w:fldChar w:fldCharType="begin"/>
      </w:r>
      <w:r w:rsidR="00F119D4">
        <w:instrText xml:space="preserve"> REF ZEqnNum534803 </w:instrText>
      </w:r>
      <w:r w:rsidR="00F119D4">
        <w:instrText xml:space="preserve">\* Charformat \! \* MERGEFORMAT </w:instrText>
      </w:r>
      <w:r w:rsidR="00F119D4">
        <w:fldChar w:fldCharType="separate"/>
      </w:r>
      <w:r w:rsidR="00F119D4">
        <w:instrText>(2.146)</w:instrText>
      </w:r>
      <w:r w:rsidR="00F119D4">
        <w:fldChar w:fldCharType="end"/>
      </w:r>
      <w:r w:rsidR="006F568B">
        <w:fldChar w:fldCharType="end"/>
      </w:r>
      <w:r>
        <w:t xml:space="preserve"> is equivalent to enforcing stoichiometry, namely,</w:t>
      </w:r>
    </w:p>
    <w:p w14:paraId="366C5BF1" w14:textId="7CC245C3" w:rsidR="00032843" w:rsidRDefault="00032843" w:rsidP="00032843">
      <w:pPr>
        <w:pStyle w:val="MTDisplayEquation"/>
      </w:pPr>
      <w:r>
        <w:tab/>
      </w:r>
      <w:r w:rsidR="00905817" w:rsidRPr="00905817">
        <w:rPr>
          <w:position w:val="-28"/>
        </w:rPr>
        <w:object w:dxaOrig="1340" w:dyaOrig="540" w14:anchorId="2D3E2306">
          <v:shape id="_x0000_i1626" type="#_x0000_t75" style="width:67pt;height:27pt" o:ole="">
            <v:imagedata r:id="rId1215" o:title=""/>
          </v:shape>
          <o:OLEObject Type="Embed" ProgID="Equation.DSMT4" ShapeID="_x0000_i1626" DrawAspect="Content" ObjectID="_1362387483" r:id="rId1216"/>
        </w:object>
      </w:r>
      <w:r w:rsidR="00351D6C">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8"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w:instrText>
      </w:r>
      <w:r w:rsidR="00F119D4">
        <w:instrText xml:space="preserve"> Arabic \* MERGEFORMAT </w:instrText>
      </w:r>
      <w:r w:rsidR="00F119D4">
        <w:fldChar w:fldCharType="separate"/>
      </w:r>
      <w:r w:rsidR="00F119D4">
        <w:rPr>
          <w:noProof/>
        </w:rPr>
        <w:instrText>164</w:instrText>
      </w:r>
      <w:r w:rsidR="00F119D4">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F119D4">
        <w:fldChar w:fldCharType="begin"/>
      </w:r>
      <w:r w:rsidR="00F119D4">
        <w:instrText xml:space="preserve"> REF ZEqnNum939122 \* Charformat \! \* MERGEFORMAT </w:instrText>
      </w:r>
      <w:r w:rsidR="00F119D4">
        <w:fldChar w:fldCharType="separate"/>
      </w:r>
      <w:r w:rsidR="00F119D4">
        <w:instrText>(2.158)</w:instrText>
      </w:r>
      <w:r w:rsidR="00F119D4">
        <w:fldChar w:fldCharType="end"/>
      </w:r>
      <w:r w:rsidR="006F568B">
        <w:fldChar w:fldCharType="end"/>
      </w:r>
      <w:r>
        <w:t xml:space="preserve"> may now be rewritten as</w:t>
      </w:r>
    </w:p>
    <w:p w14:paraId="54900664" w14:textId="4A497217" w:rsidR="008B0E40" w:rsidRDefault="008B0E40" w:rsidP="008B0E40">
      <w:pPr>
        <w:pStyle w:val="MTDisplayEquation"/>
      </w:pPr>
      <w:r>
        <w:tab/>
      </w:r>
      <w:r w:rsidR="00905817" w:rsidRPr="00905817">
        <w:rPr>
          <w:position w:val="-16"/>
        </w:rPr>
        <w:object w:dxaOrig="2680" w:dyaOrig="440" w14:anchorId="1CC0872E">
          <v:shape id="_x0000_i1627" type="#_x0000_t75" style="width:134pt;height:22pt" o:ole="">
            <v:imagedata r:id="rId1217" o:title=""/>
          </v:shape>
          <o:OLEObject Type="Embed" ProgID="Equation.DSMT4" ShapeID="_x0000_i1627" DrawAspect="Content" ObjectID="_1362387484" r:id="rId1218"/>
        </w:object>
      </w:r>
      <w:r w:rsidR="001F3F5A">
        <w:t>,</w:t>
      </w:r>
      <w:r>
        <w:tab/>
      </w:r>
      <w:r w:rsidR="00F75A04">
        <w:fldChar w:fldCharType="begin"/>
      </w:r>
      <w:r w:rsidR="00F75A04">
        <w:instrText xml:space="preserve"> MACROBUTTON MTPlaceRef \* MERGEFORMAT </w:instrText>
      </w:r>
      <w:r w:rsidR="00F119D4">
        <w:fldChar w:fldCharType="begin"/>
      </w:r>
      <w:r w:rsidR="00F119D4">
        <w:instrText xml:space="preserve"> SEQ MTEqn \h \* MERGEFORMAT </w:instrText>
      </w:r>
      <w:del w:id="1249" w:author="Gerard" w:date="2015-03-22T11:01:00Z">
        <w:r w:rsidR="00F119D4" w:rsidDel="00F119D4">
          <w:fldChar w:fldCharType="separate"/>
        </w:r>
      </w:del>
      <w:r w:rsidR="00F119D4">
        <w:fldChar w:fldCharType="end"/>
      </w:r>
      <w:r w:rsidR="00F75A04">
        <w:instrText>(</w:instrText>
      </w:r>
      <w:r w:rsidR="00F119D4">
        <w:fldChar w:fldCharType="begin"/>
      </w:r>
      <w:r w:rsidR="00F119D4">
        <w:instrText xml:space="preserve"> SEQ MTSec \c \* Arabic \* MERGEFORMAT </w:instrText>
      </w:r>
      <w:r w:rsidR="00F119D4">
        <w:fldChar w:fldCharType="separate"/>
      </w:r>
      <w:r w:rsidR="00F119D4">
        <w:rPr>
          <w:noProof/>
        </w:rPr>
        <w:instrText>2</w:instrText>
      </w:r>
      <w:r w:rsidR="00F119D4">
        <w:rPr>
          <w:noProof/>
        </w:rPr>
        <w:fldChar w:fldCharType="end"/>
      </w:r>
      <w:r w:rsidR="00F75A04">
        <w:instrText>.</w:instrText>
      </w:r>
      <w:r w:rsidR="00F119D4">
        <w:fldChar w:fldCharType="begin"/>
      </w:r>
      <w:r w:rsidR="00F119D4">
        <w:instrText xml:space="preserve"> SEQ MTEqn \c \* Arabic \* MERGEFORMAT </w:instrText>
      </w:r>
      <w:r w:rsidR="00F119D4">
        <w:fldChar w:fldCharType="separate"/>
      </w:r>
      <w:r w:rsidR="00F119D4">
        <w:rPr>
          <w:noProof/>
        </w:rPr>
        <w:instrText>165</w:instrText>
      </w:r>
      <w:r w:rsidR="00F119D4">
        <w:rPr>
          <w:noProof/>
        </w:rPr>
        <w:fldChar w:fldCharType="end"/>
      </w:r>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4pt;height:28pt" o:ole="">
            <v:imagedata r:id="rId1219" o:title=""/>
          </v:shape>
          <o:OLEObject Type="Embed" ProgID="Equation.DSMT4" ShapeID="_x0000_i1628" DrawAspect="Content" ObjectID="_1362387485" r:id="rId1220"/>
        </w:object>
      </w:r>
      <w:r>
        <w:t xml:space="preserve"> and </w:t>
      </w:r>
      <w:r w:rsidR="00905817" w:rsidRPr="00905817">
        <w:rPr>
          <w:position w:val="-12"/>
        </w:rPr>
        <w:object w:dxaOrig="1400" w:dyaOrig="380" w14:anchorId="38181C30">
          <v:shape id="_x0000_i1629" type="#_x0000_t75" style="width:70pt;height:19pt" o:ole="">
            <v:imagedata r:id="rId1221" o:title=""/>
          </v:shape>
          <o:OLEObject Type="Embed" ProgID="Equation.DSMT4" ShapeID="_x0000_i1629" DrawAspect="Content" ObjectID="_1362387486" r:id="rId1222"/>
        </w:object>
      </w:r>
      <w:r>
        <w:t xml:space="preserve"> is the molar volume of </w:t>
      </w:r>
      <w:r w:rsidR="00905817" w:rsidRPr="00905817">
        <w:rPr>
          <w:position w:val="-6"/>
        </w:rPr>
        <w:object w:dxaOrig="240" w:dyaOrig="220" w14:anchorId="7BD9A716">
          <v:shape id="_x0000_i1630" type="#_x0000_t75" style="width:12pt;height:11pt" o:ole="">
            <v:imagedata r:id="rId1223" o:title=""/>
          </v:shape>
          <o:OLEObject Type="Embed" ProgID="Equation.DSMT4" ShapeID="_x0000_i1630" DrawAspect="Content" ObjectID="_1362387487" r:id="rId1224"/>
        </w:object>
      </w:r>
      <w:r>
        <w:t xml:space="preserve">. Similarly, the solute mass balance in </w:t>
      </w:r>
      <w:r w:rsidR="006F568B">
        <w:fldChar w:fldCharType="begin"/>
      </w:r>
      <w:r w:rsidR="006F568B">
        <w:instrText xml:space="preserve"> GOTOBUTTON ZEqnNum715998  \* MERGEFORMAT </w:instrText>
      </w:r>
      <w:r w:rsidR="00F119D4">
        <w:fldChar w:fldCharType="begin"/>
      </w:r>
      <w:r w:rsidR="00F119D4">
        <w:instrText xml:space="preserve"> REF ZEqnNum715998 \* Charformat \! \* MERGEFORMAT </w:instrText>
      </w:r>
      <w:r w:rsidR="00F119D4">
        <w:fldChar w:fldCharType="separate"/>
      </w:r>
      <w:r w:rsidR="00F119D4">
        <w:instrText>(2.156)</w:instrText>
      </w:r>
      <w:r w:rsidR="00F119D4">
        <w:fldChar w:fldCharType="end"/>
      </w:r>
      <w:r w:rsidR="006F568B">
        <w:fldChar w:fldCharType="end"/>
      </w:r>
      <w:r>
        <w:t xml:space="preserve"> becomes</w:t>
      </w:r>
    </w:p>
    <w:p w14:paraId="4B486257" w14:textId="530802F1" w:rsidR="008B0E40" w:rsidRDefault="008B0E40" w:rsidP="008B0E40">
      <w:pPr>
        <w:pStyle w:val="MTDisplayEquation"/>
      </w:pPr>
      <w:r>
        <w:tab/>
      </w:r>
      <w:r w:rsidR="00905817" w:rsidRPr="00905817">
        <w:rPr>
          <w:position w:val="-24"/>
        </w:rPr>
        <w:object w:dxaOrig="4000" w:dyaOrig="780" w14:anchorId="05803AA7">
          <v:shape id="_x0000_i1631" type="#_x0000_t75" style="width:200pt;height:39pt" o:ole="">
            <v:imagedata r:id="rId1225" o:title=""/>
          </v:shape>
          <o:OLEObject Type="Embed" ProgID="Equation.DSMT4" ShapeID="_x0000_i1631" DrawAspect="Content" ObjectID="_1362387488"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pt;height:19pt" o:ole="">
            <v:imagedata r:id="rId1227" o:title=""/>
          </v:shape>
          <o:OLEObject Type="Embed" ProgID="Equation.DSMT4" ShapeID="_x0000_i1632" DrawAspect="Content" ObjectID="_1362387489"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250" w:name="_Ref174786840"/>
      <w:bookmarkStart w:id="1251" w:name="_Toc288641448"/>
      <w:r>
        <w:lastRenderedPageBreak/>
        <w:t>The Nonlinear FE Method</w:t>
      </w:r>
      <w:bookmarkEnd w:id="1250"/>
      <w:bookmarkEnd w:id="1251"/>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F119D4">
        <w:fldChar w:fldCharType="begin"/>
      </w:r>
      <w:r w:rsidR="00F119D4">
        <w:instrText xml:space="preserve"> SEQ MTEqn \r \h \* MERGEFORMAT </w:instrText>
      </w:r>
      <w:del w:id="1252" w:author="Gerard" w:date="2015-03-22T11:01:00Z">
        <w:r w:rsidR="00F119D4" w:rsidDel="00F119D4">
          <w:fldChar w:fldCharType="separate"/>
        </w:r>
      </w:del>
      <w:r w:rsidR="00F119D4">
        <w:fldChar w:fldCharType="end"/>
      </w:r>
      <w:r w:rsidR="00F119D4">
        <w:fldChar w:fldCharType="begin"/>
      </w:r>
      <w:r w:rsidR="00F119D4">
        <w:instrText xml:space="preserve"> SEQ MTSec \h \* MERGEFORMA</w:instrText>
      </w:r>
      <w:r w:rsidR="00F119D4">
        <w:instrText xml:space="preserve">T </w:instrText>
      </w:r>
      <w:del w:id="1253" w:author="Gerard" w:date="2015-03-22T11:01:00Z">
        <w:r w:rsidR="00F119D4" w:rsidDel="00F119D4">
          <w:fldChar w:fldCharType="separate"/>
        </w:r>
      </w:del>
      <w:r w:rsidR="00F119D4">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254" w:name="_Toc288641449"/>
      <w:r>
        <w:t>Weak formulation</w:t>
      </w:r>
      <w:r w:rsidR="00FB6012">
        <w:t xml:space="preserve"> for </w:t>
      </w:r>
      <w:r w:rsidR="0081541F">
        <w:t>S</w:t>
      </w:r>
      <w:r w:rsidR="00FB6012">
        <w:t xml:space="preserve">olid </w:t>
      </w:r>
      <w:r w:rsidR="0081541F">
        <w:t>M</w:t>
      </w:r>
      <w:r w:rsidR="00FB6012">
        <w:t>aterials</w:t>
      </w:r>
      <w:bookmarkEnd w:id="125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5pt;height:30pt" o:ole="">
            <v:imagedata r:id="rId1229" o:title=""/>
          </v:shape>
          <o:OLEObject Type="Embed" ProgID="Equation.DSMT4" ShapeID="_x0000_i1633" DrawAspect="Content" ObjectID="_1362387490" r:id="rId123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55" w:author="Gerard" w:date="2015-03-22T11:01:00Z">
        <w:r w:rsidR="00F119D4" w:rsidDel="00F119D4">
          <w:fldChar w:fldCharType="separate"/>
        </w:r>
      </w:del>
      <w:r w:rsidR="00F119D4">
        <w:fldChar w:fldCharType="end"/>
      </w:r>
      <w:bookmarkStart w:id="1256" w:name="ZEqnNum461456"/>
      <w:r>
        <w:instrText>(</w:instrText>
      </w:r>
      <w:r w:rsidR="00F119D4">
        <w:fldChar w:fldCharType="begin"/>
      </w:r>
      <w:r w:rsidR="00F119D4">
        <w:instrText xml:space="preserve"> S</w:instrText>
      </w:r>
      <w:r w:rsidR="00F119D4">
        <w:instrText xml:space="preserve">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w:instrText>
      </w:r>
      <w:r w:rsidR="00F119D4">
        <w:rPr>
          <w:noProof/>
        </w:rPr>
        <w:fldChar w:fldCharType="end"/>
      </w:r>
      <w:r>
        <w:instrText>)</w:instrText>
      </w:r>
      <w:bookmarkEnd w:id="1256"/>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pt;height:14pt" o:ole="">
            <v:imagedata r:id="rId1231" o:title=""/>
          </v:shape>
          <o:OLEObject Type="Embed" ProgID="Equation.DSMT4" ShapeID="_x0000_i1634" DrawAspect="Content" ObjectID="_1362387491" r:id="rId1232"/>
        </w:object>
      </w:r>
      <w:r>
        <w:t xml:space="preserve">is a virtual velocity and </w:t>
      </w:r>
      <w:r w:rsidR="00905817" w:rsidRPr="00905817">
        <w:rPr>
          <w:position w:val="-6"/>
        </w:rPr>
        <w:object w:dxaOrig="340" w:dyaOrig="279" w14:anchorId="3B2C97B0">
          <v:shape id="_x0000_i1635" type="#_x0000_t75" style="width:17pt;height:14pt" o:ole="">
            <v:imagedata r:id="rId1233" o:title=""/>
          </v:shape>
          <o:OLEObject Type="Embed" ProgID="Equation.DSMT4" ShapeID="_x0000_i1635" DrawAspect="Content" ObjectID="_1362387492"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pt;height:30pt" o:ole="">
            <v:imagedata r:id="rId1235" o:title=""/>
          </v:shape>
          <o:OLEObject Type="Embed" ProgID="Equation.DSMT4" ShapeID="_x0000_i1636" DrawAspect="Content" ObjectID="_1362387493" r:id="rId1236"/>
        </w:object>
      </w:r>
      <w:r w:rsidR="004D379B">
        <w:t>.</w:t>
      </w:r>
      <w:r>
        <w:tab/>
      </w:r>
      <w:r>
        <w:fldChar w:fldCharType="begin"/>
      </w:r>
      <w:r>
        <w:instrText xml:space="preserve"> MACROBUTTON MTPlaceRef \* MERGEFORMAT </w:instrText>
      </w:r>
      <w:r w:rsidR="00F119D4">
        <w:fldChar w:fldCharType="begin"/>
      </w:r>
      <w:r w:rsidR="00F119D4">
        <w:instrText xml:space="preserve"> SEQ MTEqn \h \* MERGEFORMAT </w:instrText>
      </w:r>
      <w:del w:id="125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w:instrText>
      </w:r>
      <w:r w:rsidR="00F119D4">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pt;height:19pt" o:ole="">
            <v:imagedata r:id="rId1237" o:title=""/>
          </v:shape>
          <o:OLEObject Type="Embed" ProgID="Equation.DSMT4" ShapeID="_x0000_i1637" DrawAspect="Content" ObjectID="_1362387494" r:id="rId1238"/>
        </w:object>
      </w:r>
      <w:r>
        <w:t xml:space="preserve">is the body force per unit undeformed volume and </w:t>
      </w:r>
      <w:r w:rsidR="00905817" w:rsidRPr="00905817">
        <w:rPr>
          <w:position w:val="-14"/>
        </w:rPr>
        <w:object w:dxaOrig="1460" w:dyaOrig="400" w14:anchorId="4454C930">
          <v:shape id="_x0000_i1638" type="#_x0000_t75" style="width:73pt;height:20pt" o:ole="">
            <v:imagedata r:id="rId1239" o:title=""/>
          </v:shape>
          <o:OLEObject Type="Embed" ProgID="Equation.DSMT4" ShapeID="_x0000_i1638" DrawAspect="Content" ObjectID="_1362387495"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258" w:name="_Toc288641450"/>
      <w:r>
        <w:t>Linearization</w:t>
      </w:r>
      <w:bookmarkEnd w:id="1258"/>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F119D4">
        <w:fldChar w:fldCharType="begin"/>
      </w:r>
      <w:r w:rsidR="00F119D4">
        <w:instrText xml:space="preserve"> REF ZEqnNum461456 \! \* MERGEFORMAT </w:instrText>
      </w:r>
      <w:r w:rsidR="00F119D4">
        <w:fldChar w:fldCharType="separate"/>
      </w:r>
      <w:r w:rsidR="00F119D4">
        <w:instrText>(3.1)</w:instrText>
      </w:r>
      <w:r w:rsidR="00F119D4">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F119D4">
        <w:fldChar w:fldCharType="begin"/>
      </w:r>
      <w:r w:rsidR="00F119D4">
        <w:instrText xml:space="preserve"> REF ZEqnNum461456 \! \* MERGEFORMAT </w:instrText>
      </w:r>
      <w:r w:rsidR="00F119D4">
        <w:fldChar w:fldCharType="separate"/>
      </w:r>
      <w:r w:rsidR="00F119D4">
        <w:instrText>(3.1)</w:instrText>
      </w:r>
      <w:r w:rsidR="00F119D4">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6pt" o:ole="">
            <v:imagedata r:id="rId1241" o:title=""/>
          </v:shape>
          <o:OLEObject Type="Embed" ProgID="Equation.DSMT4" ShapeID="_x0000_i1639" DrawAspect="Content" ObjectID="_1362387496" r:id="rId1242"/>
        </w:object>
      </w:r>
      <w:r>
        <w:t xml:space="preserve"> will be approximated by a trial solution </w:t>
      </w:r>
      <w:r w:rsidR="00905817" w:rsidRPr="00905817">
        <w:rPr>
          <w:position w:val="-12"/>
        </w:rPr>
        <w:object w:dxaOrig="260" w:dyaOrig="360" w14:anchorId="421C8A1B">
          <v:shape id="_x0000_i1640" type="#_x0000_t75" style="width:13pt;height:19pt" o:ole="">
            <v:imagedata r:id="rId1243" o:title=""/>
          </v:shape>
          <o:OLEObject Type="Embed" ProgID="Equation.DSMT4" ShapeID="_x0000_i1640" DrawAspect="Content" ObjectID="_1362387497"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70pt;height:20pt" o:ole="">
            <v:imagedata r:id="rId1245" o:title=""/>
          </v:shape>
          <o:OLEObject Type="Embed" ProgID="Equation.DSMT4" ShapeID="_x0000_i1641" DrawAspect="Content" ObjectID="_1362387498" r:id="rId124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59" w:author="Gerard" w:date="2015-03-22T11:01:00Z">
        <w:r w:rsidR="00F119D4" w:rsidDel="00F119D4">
          <w:fldChar w:fldCharType="separate"/>
        </w:r>
      </w:del>
      <w:r w:rsidR="00F119D4">
        <w:fldChar w:fldCharType="end"/>
      </w:r>
      <w:bookmarkStart w:id="1260" w:name="ZEqnNum927486"/>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w:instrText>
      </w:r>
      <w:r w:rsidR="00F119D4">
        <w:rPr>
          <w:noProof/>
        </w:rPr>
        <w:fldChar w:fldCharType="end"/>
      </w:r>
      <w:r>
        <w:instrText>)</w:instrText>
      </w:r>
      <w:bookmarkEnd w:id="1260"/>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pt;height:20pt" o:ole="">
            <v:imagedata r:id="rId1247" o:title=""/>
          </v:shape>
          <o:OLEObject Type="Embed" ProgID="Equation.DSMT4" ShapeID="_x0000_i1642" DrawAspect="Content" ObjectID="_1362387499" r:id="rId124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6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w:instrText>
      </w:r>
      <w:r w:rsidR="00F119D4">
        <w:rPr>
          <w:noProof/>
        </w:rPr>
        <w:fldChar w:fldCharType="end"/>
      </w:r>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20pt;height:30pt" o:ole="">
            <v:imagedata r:id="rId1249" o:title=""/>
          </v:shape>
          <o:OLEObject Type="Embed" ProgID="Equation.DSMT4" ShapeID="_x0000_i1643" DrawAspect="Content" ObjectID="_1362387500" r:id="rId125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6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w:instrText>
      </w:r>
      <w:r w:rsidR="00F119D4">
        <w:rPr>
          <w:noProof/>
        </w:rPr>
        <w:fldChar w:fldCharType="end"/>
      </w:r>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5pt;height:30pt" o:ole="">
            <v:imagedata r:id="rId1251" o:title=""/>
          </v:shape>
          <o:OLEObject Type="Embed" ProgID="Equation.DSMT4" ShapeID="_x0000_i1644" DrawAspect="Content" ObjectID="_1362387501" r:id="rId125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6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w:instrText>
      </w:r>
      <w:r w:rsidR="00F119D4">
        <w:instrText xml:space="preserve"> \* Arabic \* MERGEFORMAT </w:instrText>
      </w:r>
      <w:r w:rsidR="00F119D4">
        <w:fldChar w:fldCharType="separate"/>
      </w:r>
      <w:r w:rsidR="00F119D4">
        <w:rPr>
          <w:noProof/>
        </w:rPr>
        <w:instrText>6</w:instrText>
      </w:r>
      <w:r w:rsidR="00F119D4">
        <w:rPr>
          <w:noProof/>
        </w:rPr>
        <w:fldChar w:fldCharType="end"/>
      </w:r>
      <w:r>
        <w:instrText>)</w:instrText>
      </w:r>
      <w:r>
        <w:fldChar w:fldCharType="end"/>
      </w:r>
    </w:p>
    <w:p w14:paraId="3195BA43" w14:textId="256A23C4"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pt;height:31pt" o:ole="">
            <v:imagedata r:id="rId1253" o:title=""/>
          </v:shape>
          <o:OLEObject Type="Embed" ProgID="Equation.DSMT4" ShapeID="_x0000_i1645" DrawAspect="Content" ObjectID="_1362387502" r:id="rId125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w:instrText>
      </w:r>
      <w:r w:rsidR="00F119D4">
        <w:instrText xml:space="preserve">MTEqn \c \* Arabic \* MERGEFORMAT </w:instrText>
      </w:r>
      <w:r w:rsidR="00F119D4">
        <w:fldChar w:fldCharType="separate"/>
      </w:r>
      <w:r w:rsidR="00F119D4">
        <w:rPr>
          <w:noProof/>
        </w:rPr>
        <w:instrText>7</w:instrText>
      </w:r>
      <w:r w:rsidR="00F119D4">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pt;height:14pt" o:ole="">
            <v:imagedata r:id="rId1255" o:title=""/>
          </v:shape>
          <o:OLEObject Type="Embed" ProgID="Equation.DSMT4" ShapeID="_x0000_i1646" DrawAspect="Content" ObjectID="_1362387503" r:id="rId1256"/>
        </w:object>
      </w:r>
      <w:r>
        <w:t xml:space="preserve">and </w:t>
      </w:r>
      <w:r w:rsidR="00905817" w:rsidRPr="00905817">
        <w:rPr>
          <w:position w:val="-6"/>
        </w:rPr>
        <w:object w:dxaOrig="200" w:dyaOrig="220" w14:anchorId="1AC85E31">
          <v:shape id="_x0000_i1647" type="#_x0000_t75" style="width:10pt;height:11pt" o:ole="">
            <v:imagedata r:id="rId1257" o:title=""/>
          </v:shape>
          <o:OLEObject Type="Embed" ProgID="Equation.DSMT4" ShapeID="_x0000_i1647" DrawAspect="Content" ObjectID="_1362387504"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pt;height:82pt" o:ole="">
            <v:imagedata r:id="rId1259" o:title=""/>
          </v:shape>
          <o:OLEObject Type="Embed" ProgID="Equation.DSMT4" ShapeID="_x0000_i1648" DrawAspect="Content" ObjectID="_1362387505" r:id="rId126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26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5pt;height:16pt" o:ole="">
            <v:imagedata r:id="rId1261" o:title=""/>
          </v:shape>
          <o:OLEObject Type="Embed" ProgID="Equation.DSMT4" ShapeID="_x0000_i1649" DrawAspect="Content" ObjectID="_1362387506"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pt;height:11pt" o:ole="">
            <v:imagedata r:id="rId1263" o:title=""/>
          </v:shape>
          <o:OLEObject Type="Embed" ProgID="Equation.DSMT4" ShapeID="_x0000_i1650" DrawAspect="Content" ObjectID="_1362387507" r:id="rId1264"/>
        </w:object>
      </w:r>
      <w:r>
        <w:t xml:space="preserve">, about an axis passing through the point </w:t>
      </w:r>
      <w:r w:rsidR="00905817" w:rsidRPr="00905817">
        <w:rPr>
          <w:position w:val="-6"/>
        </w:rPr>
        <w:object w:dxaOrig="180" w:dyaOrig="220" w14:anchorId="37E22AB4">
          <v:shape id="_x0000_i1651" type="#_x0000_t75" style="width:9pt;height:11pt" o:ole="">
            <v:imagedata r:id="rId1265" o:title=""/>
          </v:shape>
          <o:OLEObject Type="Embed" ProgID="Equation.DSMT4" ShapeID="_x0000_i1651" DrawAspect="Content" ObjectID="_1362387508" r:id="rId1266"/>
        </w:object>
      </w:r>
      <w:r>
        <w:t xml:space="preserve"> and directed along the unit vector </w:t>
      </w:r>
      <w:r w:rsidR="00905817" w:rsidRPr="00905817">
        <w:rPr>
          <w:position w:val="-4"/>
        </w:rPr>
        <w:object w:dxaOrig="200" w:dyaOrig="200" w14:anchorId="0FFB5260">
          <v:shape id="_x0000_i1652" type="#_x0000_t75" style="width:10pt;height:10pt" o:ole="">
            <v:imagedata r:id="rId1267" o:title=""/>
          </v:shape>
          <o:OLEObject Type="Embed" ProgID="Equation.DSMT4" ShapeID="_x0000_i1652" DrawAspect="Content" ObjectID="_1362387509" r:id="rId1268"/>
        </w:object>
      </w:r>
      <w:r>
        <w:t xml:space="preserve">, the body force is given by </w:t>
      </w:r>
      <w:r w:rsidR="00905817" w:rsidRPr="00905817">
        <w:rPr>
          <w:position w:val="-10"/>
        </w:rPr>
        <w:object w:dxaOrig="940" w:dyaOrig="360" w14:anchorId="181A75D1">
          <v:shape id="_x0000_i1653" type="#_x0000_t75" style="width:47pt;height:19pt" o:ole="">
            <v:imagedata r:id="rId1269" o:title=""/>
          </v:shape>
          <o:OLEObject Type="Embed" ProgID="Equation.DSMT4" ShapeID="_x0000_i1653" DrawAspect="Content" ObjectID="_1362387510" r:id="rId1270"/>
        </w:object>
      </w:r>
      <w:r>
        <w:t xml:space="preserve">, where </w:t>
      </w:r>
      <w:r w:rsidR="00905817" w:rsidRPr="00905817">
        <w:rPr>
          <w:position w:val="-4"/>
        </w:rPr>
        <w:object w:dxaOrig="180" w:dyaOrig="200" w14:anchorId="21DA85D2">
          <v:shape id="_x0000_i1654" type="#_x0000_t75" style="width:9pt;height:10pt" o:ole="">
            <v:imagedata r:id="rId1271" o:title=""/>
          </v:shape>
          <o:OLEObject Type="Embed" ProgID="Equation.DSMT4" ShapeID="_x0000_i1654" DrawAspect="Content" ObjectID="_1362387511" r:id="rId1272"/>
        </w:object>
      </w:r>
      <w:r>
        <w:t xml:space="preserve"> is the vector distance from a point </w:t>
      </w:r>
      <w:r w:rsidR="00905817" w:rsidRPr="00905817">
        <w:rPr>
          <w:position w:val="-4"/>
        </w:rPr>
        <w:object w:dxaOrig="200" w:dyaOrig="200" w14:anchorId="5809F9DA">
          <v:shape id="_x0000_i1655" type="#_x0000_t75" style="width:10pt;height:10pt" o:ole="">
            <v:imagedata r:id="rId1273" o:title=""/>
          </v:shape>
          <o:OLEObject Type="Embed" ProgID="Equation.DSMT4" ShapeID="_x0000_i1655" DrawAspect="Content" ObjectID="_1362387512"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pt;height:20pt" o:ole="">
            <v:imagedata r:id="rId1275" o:title=""/>
          </v:shape>
          <o:OLEObject Type="Embed" ProgID="Equation.DSMT4" ShapeID="_x0000_i1656" DrawAspect="Content" ObjectID="_1362387513" r:id="rId1276"/>
        </w:object>
      </w:r>
      <w:r w:rsidRPr="0075365E">
        <w:tab/>
      </w:r>
      <w:r w:rsidRPr="0075365E">
        <w:fldChar w:fldCharType="begin"/>
      </w:r>
      <w:r w:rsidRPr="0075365E">
        <w:instrText xml:space="preserve"> MACROBUTTON MTPlaceRef \* MERGEFORMAT </w:instrText>
      </w:r>
      <w:r w:rsidR="00F119D4">
        <w:fldChar w:fldCharType="begin"/>
      </w:r>
      <w:r w:rsidR="00F119D4">
        <w:instrText xml:space="preserve"> SEQ MTEqn \h \* MERGEFORMAT </w:instrText>
      </w:r>
      <w:del w:id="1266" w:author="Gerard" w:date="2015-03-22T11:01:00Z">
        <w:r w:rsidR="00F119D4" w:rsidDel="00F119D4">
          <w:fldChar w:fldCharType="separate"/>
        </w:r>
      </w:del>
      <w:r w:rsidR="00F119D4">
        <w:fldChar w:fldCharType="end"/>
      </w:r>
      <w:r w:rsidRPr="0075365E">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rsidRPr="0075365E">
        <w:instrText>.</w:instrText>
      </w:r>
      <w:r w:rsidR="00F119D4">
        <w:fldChar w:fldCharType="begin"/>
      </w:r>
      <w:r w:rsidR="00F119D4">
        <w:instrText xml:space="preserve"> SEQ MTEqn \c \* Arabic \* MERGEFORMAT </w:instrText>
      </w:r>
      <w:r w:rsidR="00F119D4">
        <w:fldChar w:fldCharType="separate"/>
      </w:r>
      <w:r w:rsidR="00F119D4">
        <w:rPr>
          <w:noProof/>
        </w:rPr>
        <w:instrText>9</w:instrText>
      </w:r>
      <w:r w:rsidR="00F119D4">
        <w:rPr>
          <w:noProof/>
        </w:rPr>
        <w:fldChar w:fldCharType="end"/>
      </w:r>
      <w:r w:rsidRPr="0075365E">
        <w:instrText>)</w:instrText>
      </w:r>
      <w:r w:rsidRPr="0075365E">
        <w:fldChar w:fldCharType="end"/>
      </w:r>
    </w:p>
    <w:p w14:paraId="0861A841" w14:textId="77777777" w:rsidR="008C7882" w:rsidRPr="000C2253" w:rsidRDefault="003747B4" w:rsidP="008C7882">
      <w:pPr>
        <w:jc w:val="center"/>
      </w:pPr>
      <w:ins w:id="1267"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268"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pt;height:30pt" o:ole="">
            <v:imagedata r:id="rId1279" o:title=""/>
          </v:shape>
          <o:OLEObject Type="Embed" ProgID="Equation.DSMT4" ShapeID="_x0000_i1657" DrawAspect="Content" ObjectID="_1362387514" r:id="rId1280"/>
        </w:object>
      </w:r>
      <w:r w:rsidRPr="000C2253">
        <w:t>,</w:t>
      </w:r>
      <w:r w:rsidRPr="000C2253">
        <w:tab/>
      </w:r>
      <w:r w:rsidRPr="000C2253">
        <w:fldChar w:fldCharType="begin"/>
      </w:r>
      <w:r w:rsidRPr="000C2253">
        <w:instrText xml:space="preserve"> MACROBUTTON MTPlaceRef \* MERGEFORMAT </w:instrText>
      </w:r>
      <w:r w:rsidR="00F119D4">
        <w:fldChar w:fldCharType="begin"/>
      </w:r>
      <w:r w:rsidR="00F119D4">
        <w:instrText xml:space="preserve"> SEQ MTEqn \h \* MERGEFORMAT </w:instrText>
      </w:r>
      <w:del w:id="1269" w:author="Gerard" w:date="2015-03-22T11:01:00Z">
        <w:r w:rsidR="00F119D4" w:rsidDel="00F119D4">
          <w:fldChar w:fldCharType="separate"/>
        </w:r>
      </w:del>
      <w:r w:rsidR="00F119D4">
        <w:fldChar w:fldCharType="end"/>
      </w:r>
      <w:r w:rsidRPr="000C2253">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rsidRPr="000C2253">
        <w:instrText>.</w:instrText>
      </w:r>
      <w:r w:rsidR="00F119D4">
        <w:fldChar w:fldCharType="begin"/>
      </w:r>
      <w:r w:rsidR="00F119D4">
        <w:instrText xml:space="preserve"> SEQ MTEqn \c \* Arabic \* MERGEFORMAT </w:instrText>
      </w:r>
      <w:r w:rsidR="00F119D4">
        <w:fldChar w:fldCharType="separate"/>
      </w:r>
      <w:r w:rsidR="00F119D4">
        <w:rPr>
          <w:noProof/>
        </w:rPr>
        <w:instrText>10</w:instrText>
      </w:r>
      <w:r w:rsidR="00F119D4">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270" w:name="_Toc288641451"/>
      <w:r>
        <w:t>Discretization</w:t>
      </w:r>
      <w:bookmarkEnd w:id="1270"/>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pt;height:19pt" o:ole="">
            <v:imagedata r:id="rId1281" o:title=""/>
          </v:shape>
          <o:OLEObject Type="Embed" ProgID="Equation.DSMT4" ShapeID="_x0000_i1658" DrawAspect="Content" ObjectID="_1362387515" r:id="rId1282"/>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pt;height:34pt" o:ole="">
            <v:imagedata r:id="rId1283" o:title=""/>
          </v:shape>
          <o:OLEObject Type="Embed" ProgID="Equation.DSMT4" ShapeID="_x0000_i1659" DrawAspect="Content" ObjectID="_1362387516" r:id="rId128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w:instrText>
      </w:r>
      <w:r w:rsidR="00F119D4">
        <w:rPr>
          <w:noProof/>
        </w:rPr>
        <w:fldChar w:fldCharType="end"/>
      </w:r>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pt;height:19pt" o:ole="">
            <v:imagedata r:id="rId1285" o:title=""/>
          </v:shape>
          <o:OLEObject Type="Embed" ProgID="Equation.DSMT4" ShapeID="_x0000_i1660" DrawAspect="Content" ObjectID="_1362387517" r:id="rId1286"/>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pt;height:20pt" o:ole="">
            <v:imagedata r:id="rId1287" o:title=""/>
          </v:shape>
          <o:OLEObject Type="Embed" ProgID="Equation.DSMT4" ShapeID="_x0000_i1661" DrawAspect="Content" ObjectID="_1362387518" r:id="rId1288"/>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pt;height:34pt" o:ole="">
            <v:imagedata r:id="rId1289" o:title=""/>
          </v:shape>
          <o:OLEObject Type="Embed" ProgID="Equation.DSMT4" ShapeID="_x0000_i1662" DrawAspect="Content" ObjectID="_1362387519" r:id="rId129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7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w:instrText>
      </w:r>
      <w:r w:rsidR="00F119D4">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pt;height:26pt" o:ole="">
            <v:imagedata r:id="rId1291" o:title=""/>
          </v:shape>
          <o:OLEObject Type="Embed" ProgID="Equation.DSMT4" ShapeID="_x0000_i1663" DrawAspect="Content" ObjectID="_1362387520" r:id="rId1292"/>
        </w:object>
      </w:r>
      <w:r>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27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w:instrText>
      </w:r>
      <w:r w:rsidR="00F119D4">
        <w:rPr>
          <w:noProof/>
        </w:rPr>
        <w:fldChar w:fldCharType="end"/>
      </w:r>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5pt;height:64pt" o:ole="">
            <v:imagedata r:id="rId1293" o:title=""/>
          </v:shape>
          <o:OLEObject Type="Embed" ProgID="Equation.DSMT4" ShapeID="_x0000_i1664" DrawAspect="Content" ObjectID="_1362387521" r:id="rId129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27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w:instrText>
      </w:r>
      <w:r w:rsidR="00F119D4">
        <w:rPr>
          <w:noProof/>
        </w:rPr>
        <w:fldChar w:fldCharType="end"/>
      </w:r>
      <w:r>
        <w:instrText>)</w:instrText>
      </w:r>
      <w:r>
        <w:fldChar w:fldCharType="end"/>
      </w:r>
    </w:p>
    <w:p w14:paraId="3A2A7765" w14:textId="6E7A784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1pt;height:56pt" o:ole="">
            <v:imagedata r:id="rId1295" o:title=""/>
          </v:shape>
          <o:OLEObject Type="Embed" ProgID="Equation.DSMT4" ShapeID="_x0000_i1665" DrawAspect="Content" ObjectID="_1362387522" r:id="rId129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2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w:instrText>
      </w:r>
      <w:r w:rsidR="00F119D4">
        <w:instrText xml:space="preserve">ic \* MERGEFORMAT </w:instrText>
      </w:r>
      <w:r w:rsidR="00F119D4">
        <w:fldChar w:fldCharType="separate"/>
      </w:r>
      <w:r w:rsidR="00F119D4">
        <w:rPr>
          <w:noProof/>
        </w:rPr>
        <w:instrText>15</w:instrText>
      </w:r>
      <w:r w:rsidR="00F119D4">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10pt;height:42pt" o:ole="">
            <v:imagedata r:id="rId1297" o:title=""/>
          </v:shape>
          <o:OLEObject Type="Embed" ProgID="Equation.DSMT4" ShapeID="_x0000_i1666" DrawAspect="Content" ObjectID="_1362387523" r:id="rId129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16</w:instrText>
      </w:r>
      <w:r w:rsidR="00F119D4">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8pt;height:31pt" o:ole="">
            <v:imagedata r:id="rId1299" o:title=""/>
          </v:shape>
          <o:OLEObject Type="Embed" ProgID="Equation.DSMT4" ShapeID="_x0000_i1667" DrawAspect="Content" ObjectID="_1362387524" r:id="rId1300"/>
        </w:object>
      </w:r>
      <w:r>
        <w:t>.</w:t>
      </w:r>
      <w:r>
        <w:tab/>
      </w:r>
      <w:r>
        <w:fldChar w:fldCharType="begin"/>
      </w:r>
      <w:r>
        <w:instrText xml:space="preserve"> MACROBUTTON MTPlaceRef \* MERGEFORMAT </w:instrText>
      </w:r>
      <w:r w:rsidR="00F119D4">
        <w:fldChar w:fldCharType="begin"/>
      </w:r>
      <w:r w:rsidR="00F119D4">
        <w:instrText xml:space="preserve"> SEQ MTEqn \h \* M</w:instrText>
      </w:r>
      <w:r w:rsidR="00F119D4">
        <w:instrText xml:space="preserve">ERGEFORMAT </w:instrText>
      </w:r>
      <w:del w:id="127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17</w:instrText>
      </w:r>
      <w:r w:rsidR="00F119D4">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pt;height:34pt" o:ole="">
            <v:imagedata r:id="rId1301" o:title=""/>
          </v:shape>
          <o:OLEObject Type="Embed" ProgID="Equation.DSMT4" ShapeID="_x0000_i1668" DrawAspect="Content" ObjectID="_1362387525" r:id="rId130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18</w:instrText>
      </w:r>
      <w:r w:rsidR="00F119D4">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7pt;height:110pt" o:ole="">
            <v:imagedata r:id="rId1303" o:title=""/>
          </v:shape>
          <o:OLEObject Type="Embed" ProgID="Equation.DSMT4" ShapeID="_x0000_i1669" DrawAspect="Content" ObjectID="_1362387526" r:id="rId130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19</w:instrText>
      </w:r>
      <w:r w:rsidR="00F119D4">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05" o:title=""/>
          </v:shape>
          <o:OLEObject Type="Embed" ProgID="Equation.DSMT4" ShapeID="_x0000_i1670" DrawAspect="Content" ObjectID="_1362387527" r:id="rId1306"/>
        </w:object>
      </w:r>
      <w:r>
        <w:t xml:space="preserve">using the following table; </w:t>
      </w:r>
      <w:r w:rsidR="00905817" w:rsidRPr="00905817">
        <w:rPr>
          <w:position w:val="-14"/>
        </w:rPr>
        <w:object w:dxaOrig="940" w:dyaOrig="380" w14:anchorId="40B0DEBA">
          <v:shape id="_x0000_i1671" type="#_x0000_t75" style="width:47pt;height:19pt" o:ole="">
            <v:imagedata r:id="rId1307" o:title=""/>
          </v:shape>
          <o:OLEObject Type="Embed" ProgID="Equation.DSMT4" ShapeID="_x0000_i1671" DrawAspect="Content" ObjectID="_1362387528" r:id="rId1308"/>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9pt;height:31pt" o:ole="">
            <v:imagedata r:id="rId1309" o:title=""/>
          </v:shape>
          <o:OLEObject Type="Embed" ProgID="Equation.DSMT4" ShapeID="_x0000_i1672" DrawAspect="Content" ObjectID="_1362387529" r:id="rId131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20</w:instrText>
      </w:r>
      <w:r w:rsidR="00F119D4">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pt;height:21pt" o:ole="">
            <v:imagedata r:id="rId1311" o:title=""/>
          </v:shape>
          <o:OLEObject Type="Embed" ProgID="Equation.DSMT4" ShapeID="_x0000_i1673" DrawAspect="Content" ObjectID="_1362387530" r:id="rId131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28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21</w:instrText>
      </w:r>
      <w:r w:rsidR="00F119D4">
        <w:rPr>
          <w:noProof/>
        </w:rPr>
        <w:fldChar w:fldCharType="end"/>
      </w:r>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1pt;height:74pt" o:ole="">
            <v:imagedata r:id="rId1313" o:title=""/>
          </v:shape>
          <o:OLEObject Type="Embed" ProgID="Equation.DSMT4" ShapeID="_x0000_i1674" DrawAspect="Content" ObjectID="_1362387531" r:id="rId131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2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22</w:instrText>
      </w:r>
      <w:r w:rsidR="00F119D4">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283" w:name="_Toc176704842"/>
      <w:bookmarkStart w:id="1284" w:name="_Toc288641452"/>
      <w:r>
        <w:lastRenderedPageBreak/>
        <w:t>Weak formulation for biphasic materials</w:t>
      </w:r>
      <w:bookmarkEnd w:id="1283"/>
      <w:bookmarkEnd w:id="1284"/>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F119D4">
        <w:fldChar w:fldCharType="begin"/>
      </w:r>
      <w:r w:rsidR="00F119D4">
        <w:instrText xml:space="preserve"> REF ZEqnNum902981 \* Charformat \! \* MERGEFORMAT </w:instrText>
      </w:r>
      <w:r w:rsidR="00F119D4">
        <w:fldChar w:fldCharType="separate"/>
      </w:r>
      <w:r w:rsidR="00F119D4">
        <w:instrText>(2.97)</w:instrText>
      </w:r>
      <w:r w:rsidR="00F119D4">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F119D4">
        <w:fldChar w:fldCharType="begin"/>
      </w:r>
      <w:r w:rsidR="00F119D4">
        <w:instrText xml:space="preserve"> REF ZEqnNum916857 \* Charformat \! \* MERGEFORMAT </w:instrText>
      </w:r>
      <w:r w:rsidR="00F119D4">
        <w:fldChar w:fldCharType="separate"/>
      </w:r>
      <w:r w:rsidR="00F119D4">
        <w:instrText>(2.99)</w:instrText>
      </w:r>
      <w:r w:rsidR="00F119D4">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pt;height:24pt" o:ole="">
            <v:imagedata r:id="rId1315" o:title=""/>
          </v:shape>
          <o:OLEObject Type="Embed" ProgID="Equation.DSMT4" ShapeID="_x0000_i1675" DrawAspect="Content" ObjectID="_1362387532" r:id="rId1316"/>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23</w:instrText>
      </w:r>
      <w:r w:rsidR="00F119D4">
        <w:rPr>
          <w:noProof/>
        </w:rPr>
        <w:fldChar w:fldCharType="end"/>
      </w:r>
      <w:r>
        <w:instrText>)</w:instrText>
      </w:r>
      <w:r>
        <w:fldChar w:fldCharType="end"/>
      </w:r>
    </w:p>
    <w:p w14:paraId="5914A3C8" w14:textId="67572B28" w:rsidR="00FB6012" w:rsidRDefault="00FB6012" w:rsidP="00FB6012">
      <w:pPr>
        <w:rPr>
          <w:ins w:id="1286" w:author="Gerard" w:date="2014-11-07T12:48:00Z"/>
        </w:rPr>
      </w:pPr>
      <w:r w:rsidRPr="000037DA">
        <w:t xml:space="preserve">where </w:t>
      </w:r>
      <w:r w:rsidR="00905817" w:rsidRPr="00905817">
        <w:rPr>
          <w:position w:val="-6"/>
        </w:rPr>
        <w:object w:dxaOrig="200" w:dyaOrig="279" w14:anchorId="07CA5FD5">
          <v:shape id="_x0000_i1676" type="#_x0000_t75" style="width:10pt;height:14pt" o:ole="">
            <v:imagedata r:id="rId1317" o:title=""/>
          </v:shape>
          <o:OLEObject Type="Embed" ProgID="Equation.DSMT4" ShapeID="_x0000_i1676" DrawAspect="Content" ObjectID="_1362387533" r:id="rId1318"/>
        </w:object>
      </w:r>
      <w:r w:rsidRPr="000037DA">
        <w:t xml:space="preserve"> is the domain of interest defined on the solid matrix, </w:t>
      </w:r>
      <w:r w:rsidR="00905817" w:rsidRPr="00905817">
        <w:rPr>
          <w:position w:val="-6"/>
        </w:rPr>
        <w:object w:dxaOrig="420" w:dyaOrig="320" w14:anchorId="5C3636DF">
          <v:shape id="_x0000_i1677" type="#_x0000_t75" style="width:21pt;height:16pt" o:ole="">
            <v:imagedata r:id="rId1319" o:title=""/>
          </v:shape>
          <o:OLEObject Type="Embed" ProgID="Equation.DSMT4" ShapeID="_x0000_i1677" DrawAspect="Content" ObjectID="_1362387534" r:id="rId1320"/>
        </w:object>
      </w:r>
      <w:r w:rsidRPr="000037DA">
        <w:t xml:space="preserve"> is a virtual velocity of the solid and </w:t>
      </w:r>
      <w:r w:rsidR="00905817" w:rsidRPr="00905817">
        <w:rPr>
          <w:position w:val="-10"/>
        </w:rPr>
        <w:object w:dxaOrig="380" w:dyaOrig="320" w14:anchorId="16D346E7">
          <v:shape id="_x0000_i1678" type="#_x0000_t75" style="width:19pt;height:16pt" o:ole="">
            <v:imagedata r:id="rId1321" o:title=""/>
          </v:shape>
          <o:OLEObject Type="Embed" ProgID="Equation.DSMT4" ShapeID="_x0000_i1678" DrawAspect="Content" ObjectID="_1362387535" r:id="rId1322"/>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F119D4">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5pt;height:14pt" o:ole="">
            <v:imagedata r:id="rId1323" o:title=""/>
          </v:shape>
          <o:OLEObject Type="Embed" ProgID="Equation.DSMT4" ShapeID="_x0000_i1679" DrawAspect="Content" ObjectID="_1362387536" r:id="rId1324"/>
        </w:object>
      </w:r>
      <w:r>
        <w:t xml:space="preserve"> is an elemental volume of </w:t>
      </w:r>
      <w:r w:rsidR="00905817" w:rsidRPr="00905817">
        <w:rPr>
          <w:position w:val="-6"/>
        </w:rPr>
        <w:object w:dxaOrig="200" w:dyaOrig="279" w14:anchorId="4C8EB6E7">
          <v:shape id="_x0000_i1680" type="#_x0000_t75" style="width:10pt;height:14pt" o:ole="">
            <v:imagedata r:id="rId1325" o:title=""/>
          </v:shape>
          <o:OLEObject Type="Embed" ProgID="Equation.DSMT4" ShapeID="_x0000_i1680" DrawAspect="Content" ObjectID="_1362387537" r:id="rId1326"/>
        </w:object>
      </w:r>
      <w:r w:rsidRPr="000037DA">
        <w:t>.  Using the divergence theorem, this expression may be rearranged as</w:t>
      </w:r>
    </w:p>
    <w:p w14:paraId="4DFAA7C5" w14:textId="48572D74" w:rsidR="001C1E70" w:rsidRPr="000037DA" w:rsidDel="00DD709E" w:rsidRDefault="001C1E70">
      <w:pPr>
        <w:pStyle w:val="MTDisplayEquation"/>
        <w:rPr>
          <w:del w:id="1287" w:author="Gerard" w:date="2014-11-07T13:02:00Z"/>
        </w:rPr>
        <w:pPrChange w:id="1288"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pt;height:48pt" o:ole="">
            <v:imagedata r:id="rId1327" o:title=""/>
          </v:shape>
          <o:OLEObject Type="Embed" ProgID="Equation.DSMT4" ShapeID="_x0000_i1681" DrawAspect="Content" ObjectID="_1362387538" r:id="rId1328"/>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89" w:author="Gerard" w:date="2015-03-22T11:01:00Z">
        <w:r w:rsidR="00F119D4" w:rsidDel="00F119D4">
          <w:fldChar w:fldCharType="separate"/>
        </w:r>
      </w:del>
      <w:r w:rsidR="00F119D4">
        <w:fldChar w:fldCharType="end"/>
      </w:r>
      <w:bookmarkStart w:id="1290" w:name="ZEqnNum414242"/>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24</w:instrText>
      </w:r>
      <w:r w:rsidR="00F119D4">
        <w:rPr>
          <w:noProof/>
        </w:rPr>
        <w:fldChar w:fldCharType="end"/>
      </w:r>
      <w:r>
        <w:instrText>)</w:instrText>
      </w:r>
      <w:bookmarkEnd w:id="1290"/>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5pt;height:22pt" o:ole="">
            <v:imagedata r:id="rId1329" o:title=""/>
          </v:shape>
          <o:OLEObject Type="Embed" ProgID="Equation.DSMT4" ShapeID="_x0000_i1682" DrawAspect="Content" ObjectID="_1362387539" r:id="rId1330"/>
        </w:object>
      </w:r>
      <w:r w:rsidRPr="000037DA">
        <w:t xml:space="preserve"> is the virtual rate of deformation tensor, </w:t>
      </w:r>
      <w:r w:rsidR="00905817" w:rsidRPr="00905817">
        <w:rPr>
          <w:position w:val="-6"/>
        </w:rPr>
        <w:object w:dxaOrig="800" w:dyaOrig="260" w14:anchorId="69B9D247">
          <v:shape id="_x0000_i1683" type="#_x0000_t75" style="width:40pt;height:13pt" o:ole="">
            <v:imagedata r:id="rId1331" o:title=""/>
          </v:shape>
          <o:OLEObject Type="Embed" ProgID="Equation.DSMT4" ShapeID="_x0000_i1683" DrawAspect="Content" ObjectID="_1362387540" r:id="rId1332"/>
        </w:object>
      </w:r>
      <w:r w:rsidRPr="000037DA">
        <w:t xml:space="preserve"> is the total traction on the surface </w:t>
      </w:r>
      <w:r w:rsidR="00905817" w:rsidRPr="00905817">
        <w:rPr>
          <w:position w:val="-6"/>
        </w:rPr>
        <w:object w:dxaOrig="320" w:dyaOrig="279" w14:anchorId="69F2BB59">
          <v:shape id="_x0000_i1684" type="#_x0000_t75" style="width:16pt;height:14pt" o:ole="">
            <v:imagedata r:id="rId1333" o:title=""/>
          </v:shape>
          <o:OLEObject Type="Embed" ProgID="Equation.DSMT4" ShapeID="_x0000_i1684" DrawAspect="Content" ObjectID="_1362387541" r:id="rId1334"/>
        </w:object>
      </w:r>
      <w:r w:rsidRPr="000037DA">
        <w:t xml:space="preserve">, and </w:t>
      </w:r>
      <w:r w:rsidR="00905817" w:rsidRPr="00905817">
        <w:rPr>
          <w:position w:val="-12"/>
        </w:rPr>
        <w:object w:dxaOrig="999" w:dyaOrig="360" w14:anchorId="06078747">
          <v:shape id="_x0000_i1685" type="#_x0000_t75" style="width:50pt;height:19pt" o:ole="">
            <v:imagedata r:id="rId1335" o:title=""/>
          </v:shape>
          <o:OLEObject Type="Embed" ProgID="Equation.DSMT4" ShapeID="_x0000_i1685" DrawAspect="Content" ObjectID="_1362387542" r:id="rId1336"/>
        </w:object>
      </w:r>
      <w:r w:rsidRPr="000037DA">
        <w:t xml:space="preserve"> is the component of the fluid flux normal to </w:t>
      </w:r>
      <w:r w:rsidR="00905817" w:rsidRPr="00905817">
        <w:rPr>
          <w:position w:val="-6"/>
        </w:rPr>
        <w:object w:dxaOrig="320" w:dyaOrig="279" w14:anchorId="61B6C5A9">
          <v:shape id="_x0000_i1686" type="#_x0000_t75" style="width:16pt;height:14pt" o:ole="">
            <v:imagedata r:id="rId1337" o:title=""/>
          </v:shape>
          <o:OLEObject Type="Embed" ProgID="Equation.DSMT4" ShapeID="_x0000_i1686" DrawAspect="Content" ObjectID="_1362387543" r:id="rId1338"/>
        </w:object>
      </w:r>
      <w:r w:rsidRPr="000037DA">
        <w:t xml:space="preserve">, with </w:t>
      </w:r>
      <w:r w:rsidR="00905817" w:rsidRPr="00905817">
        <w:rPr>
          <w:position w:val="-4"/>
        </w:rPr>
        <w:object w:dxaOrig="200" w:dyaOrig="200" w14:anchorId="4963D2E2">
          <v:shape id="_x0000_i1687" type="#_x0000_t75" style="width:10pt;height:10pt" o:ole="">
            <v:imagedata r:id="rId1339" o:title=""/>
          </v:shape>
          <o:OLEObject Type="Embed" ProgID="Equation.DSMT4" ShapeID="_x0000_i1687" DrawAspect="Content" ObjectID="_1362387544" r:id="rId1340"/>
        </w:object>
      </w:r>
      <w:r w:rsidRPr="000037DA">
        <w:t xml:space="preserve"> representing the unit outward normal to </w:t>
      </w:r>
      <w:r w:rsidR="00905817" w:rsidRPr="00905817">
        <w:rPr>
          <w:position w:val="-6"/>
        </w:rPr>
        <w:object w:dxaOrig="320" w:dyaOrig="279" w14:anchorId="1B218C13">
          <v:shape id="_x0000_i1688" type="#_x0000_t75" style="width:16pt;height:14pt" o:ole="">
            <v:imagedata r:id="rId1341" o:title=""/>
          </v:shape>
          <o:OLEObject Type="Embed" ProgID="Equation.DSMT4" ShapeID="_x0000_i1688" DrawAspect="Content" ObjectID="_1362387545" r:id="rId1342"/>
        </w:object>
      </w:r>
      <w:r w:rsidR="0018091D">
        <w:t>.</w:t>
      </w:r>
      <w:r w:rsidRPr="000037DA">
        <w:t xml:space="preserve"> </w:t>
      </w:r>
      <w:r w:rsidR="00905817" w:rsidRPr="00905817">
        <w:rPr>
          <w:position w:val="-6"/>
        </w:rPr>
        <w:object w:dxaOrig="320" w:dyaOrig="279" w14:anchorId="0DAB0E22">
          <v:shape id="_x0000_i1689" type="#_x0000_t75" style="width:16pt;height:14pt" o:ole="">
            <v:imagedata r:id="rId1343" o:title=""/>
          </v:shape>
          <o:OLEObject Type="Embed" ProgID="Equation.DSMT4" ShapeID="_x0000_i1689" DrawAspect="Content" ObjectID="_1362387546" r:id="rId1344"/>
        </w:object>
      </w:r>
      <w:r w:rsidRPr="000037DA">
        <w:t xml:space="preserve"> represents an elemental area of </w:t>
      </w:r>
      <w:r w:rsidR="00905817" w:rsidRPr="00905817">
        <w:rPr>
          <w:position w:val="-6"/>
        </w:rPr>
        <w:object w:dxaOrig="320" w:dyaOrig="279" w14:anchorId="27C26F71">
          <v:shape id="_x0000_i1690" type="#_x0000_t75" style="width:16pt;height:14pt" o:ole="">
            <v:imagedata r:id="rId1345" o:title=""/>
          </v:shape>
          <o:OLEObject Type="Embed" ProgID="Equation.DSMT4" ShapeID="_x0000_i1690" DrawAspect="Content" ObjectID="_1362387547" r:id="rId1346"/>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1pt" o:ole="">
            <v:imagedata r:id="rId1347" o:title=""/>
          </v:shape>
          <o:OLEObject Type="Embed" ProgID="Equation.DSMT4" ShapeID="_x0000_i1691" DrawAspect="Content" ObjectID="_1362387548" r:id="rId1348"/>
        </w:object>
      </w:r>
      <w:r w:rsidRPr="000037DA">
        <w:t xml:space="preserve"> and </w:t>
      </w:r>
      <w:r w:rsidR="00905817" w:rsidRPr="00905817">
        <w:rPr>
          <w:position w:val="-10"/>
        </w:rPr>
        <w:object w:dxaOrig="240" w:dyaOrig="260" w14:anchorId="534FF661">
          <v:shape id="_x0000_i1692" type="#_x0000_t75" style="width:12pt;height:13pt" o:ole="">
            <v:imagedata r:id="rId1349" o:title=""/>
          </v:shape>
          <o:OLEObject Type="Embed" ProgID="Equation.DSMT4" ShapeID="_x0000_i1692" DrawAspect="Content" ObjectID="_1362387549" r:id="rId1350"/>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pt;height:13pt" o:ole="">
            <v:imagedata r:id="rId1351" o:title=""/>
          </v:shape>
          <o:OLEObject Type="Embed" ProgID="Equation.DSMT4" ShapeID="_x0000_i1693" DrawAspect="Content" ObjectID="_1362387550" r:id="rId1352"/>
        </w:object>
      </w:r>
      <w:r w:rsidRPr="000037DA">
        <w:t xml:space="preserve"> and </w:t>
      </w:r>
      <w:r w:rsidR="00905817" w:rsidRPr="00905817">
        <w:rPr>
          <w:position w:val="-12"/>
        </w:rPr>
        <w:object w:dxaOrig="300" w:dyaOrig="360" w14:anchorId="031C5117">
          <v:shape id="_x0000_i1694" type="#_x0000_t75" style="width:15pt;height:19pt" o:ole="">
            <v:imagedata r:id="rId1353" o:title=""/>
          </v:shape>
          <o:OLEObject Type="Embed" ProgID="Equation.DSMT4" ShapeID="_x0000_i1694" DrawAspect="Content" ObjectID="_1362387551" r:id="rId1354"/>
        </w:object>
      </w:r>
      <w:r w:rsidRPr="000037DA">
        <w:t>. In the expression of Eq.</w:t>
      </w:r>
      <w:r w:rsidR="00F71297">
        <w:fldChar w:fldCharType="begin"/>
      </w:r>
      <w:r w:rsidR="00F71297">
        <w:instrText xml:space="preserve"> GOTOBUTTON ZEqnNum414242  \* MERGEFORMAT </w:instrText>
      </w:r>
      <w:r w:rsidR="00F119D4">
        <w:fldChar w:fldCharType="begin"/>
      </w:r>
      <w:r w:rsidR="00F119D4">
        <w:instrText xml:space="preserve"> REF ZEqnNum414242 \* Charformat \! \* MERGEFORMAT </w:instrText>
      </w:r>
      <w:r w:rsidR="00F119D4">
        <w:fldChar w:fldCharType="separate"/>
      </w:r>
      <w:r w:rsidR="00F119D4">
        <w:instrText>(3.24)</w:instrText>
      </w:r>
      <w:r w:rsidR="00F119D4">
        <w:fldChar w:fldCharType="end"/>
      </w:r>
      <w:r w:rsidR="00F71297">
        <w:fldChar w:fldCharType="end"/>
      </w:r>
      <w:r w:rsidRPr="000037DA">
        <w:t xml:space="preserve">, </w:t>
      </w:r>
      <w:r w:rsidR="00905817" w:rsidRPr="00905817">
        <w:rPr>
          <w:position w:val="-16"/>
        </w:rPr>
        <w:object w:dxaOrig="1960" w:dyaOrig="440" w14:anchorId="6E6B5819">
          <v:shape id="_x0000_i1695" type="#_x0000_t75" style="width:98pt;height:22pt" o:ole="">
            <v:imagedata r:id="rId1355" o:title=""/>
          </v:shape>
          <o:OLEObject Type="Embed" ProgID="Equation.DSMT4" ShapeID="_x0000_i1695" DrawAspect="Content" ObjectID="_1362387552" r:id="rId1356"/>
        </w:object>
      </w:r>
      <w:r w:rsidRPr="000037DA">
        <w:t xml:space="preserve"> represents the virtual work.</w:t>
      </w:r>
    </w:p>
    <w:p w14:paraId="6020D169" w14:textId="77777777" w:rsidR="00FB6012" w:rsidRPr="000037DA" w:rsidRDefault="00FB6012" w:rsidP="00FB6012">
      <w:pPr>
        <w:pStyle w:val="Heading3"/>
      </w:pPr>
      <w:bookmarkStart w:id="1291" w:name="_Toc176704843"/>
      <w:bookmarkStart w:id="1292" w:name="_Toc288641453"/>
      <w:r>
        <w:t>Linearization</w:t>
      </w:r>
      <w:bookmarkEnd w:id="1291"/>
      <w:bookmarkEnd w:id="1292"/>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F119D4">
        <w:fldChar w:fldCharType="begin"/>
      </w:r>
      <w:r w:rsidR="00F119D4">
        <w:instrText xml:space="preserve"> REF ZEqnNum414242 \* Charformat \! \* MERGEFORMAT </w:instrText>
      </w:r>
      <w:r w:rsidR="00F119D4">
        <w:fldChar w:fldCharType="separate"/>
      </w:r>
      <w:r w:rsidR="00F119D4">
        <w:instrText>(3.24)</w:instrText>
      </w:r>
      <w:r w:rsidR="00F119D4">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1pt;height:14pt" o:ole="">
            <v:imagedata r:id="rId1357" o:title=""/>
          </v:shape>
          <o:OLEObject Type="Embed" ProgID="Equation.DSMT4" ShapeID="_x0000_i1696" DrawAspect="Content" ObjectID="_1362387553" r:id="rId1358"/>
        </w:object>
      </w:r>
      <w:r w:rsidRPr="000037DA">
        <w:t xml:space="preserve"> at some trial solution </w:t>
      </w:r>
      <w:r w:rsidR="00905817" w:rsidRPr="00905817">
        <w:rPr>
          <w:position w:val="-16"/>
        </w:rPr>
        <w:object w:dxaOrig="840" w:dyaOrig="440" w14:anchorId="3CF04EB9">
          <v:shape id="_x0000_i1697" type="#_x0000_t75" style="width:42pt;height:22pt" o:ole="">
            <v:imagedata r:id="rId1359" o:title=""/>
          </v:shape>
          <o:OLEObject Type="Embed" ProgID="Equation.DSMT4" ShapeID="_x0000_i1697" DrawAspect="Content" ObjectID="_1362387554" r:id="rId1360"/>
        </w:object>
      </w:r>
      <w:r w:rsidRPr="000037DA">
        <w:t xml:space="preserve">, along an increment </w:t>
      </w:r>
      <w:r w:rsidR="00905817" w:rsidRPr="00905817">
        <w:rPr>
          <w:position w:val="-6"/>
        </w:rPr>
        <w:object w:dxaOrig="360" w:dyaOrig="279" w14:anchorId="6CE6B6C3">
          <v:shape id="_x0000_i1698" type="#_x0000_t75" style="width:19pt;height:14pt" o:ole="">
            <v:imagedata r:id="rId1361" o:title=""/>
          </v:shape>
          <o:OLEObject Type="Embed" ProgID="Equation.DSMT4" ShapeID="_x0000_i1698" DrawAspect="Content" ObjectID="_1362387555" r:id="rId1362"/>
        </w:object>
      </w:r>
      <w:r w:rsidRPr="000037DA">
        <w:t xml:space="preserve"> in </w:t>
      </w:r>
      <w:r w:rsidR="00905817" w:rsidRPr="00905817">
        <w:rPr>
          <w:position w:val="-10"/>
        </w:rPr>
        <w:object w:dxaOrig="300" w:dyaOrig="360" w14:anchorId="56CEF113">
          <v:shape id="_x0000_i1699" type="#_x0000_t75" style="width:15pt;height:19pt" o:ole="">
            <v:imagedata r:id="rId1363" o:title=""/>
          </v:shape>
          <o:OLEObject Type="Embed" ProgID="Equation.DSMT4" ShapeID="_x0000_i1699" DrawAspect="Content" ObjectID="_1362387556" r:id="rId1364"/>
        </w:object>
      </w:r>
      <w:r w:rsidRPr="000037DA">
        <w:t xml:space="preserve"> and an increment </w:t>
      </w:r>
      <w:r w:rsidR="00905817" w:rsidRPr="00905817">
        <w:rPr>
          <w:position w:val="-10"/>
        </w:rPr>
        <w:object w:dxaOrig="340" w:dyaOrig="320" w14:anchorId="1905E398">
          <v:shape id="_x0000_i1700" type="#_x0000_t75" style="width:17pt;height:16pt" o:ole="">
            <v:imagedata r:id="rId1365" o:title=""/>
          </v:shape>
          <o:OLEObject Type="Embed" ProgID="Equation.DSMT4" ShapeID="_x0000_i1700" DrawAspect="Content" ObjectID="_1362387557" r:id="rId1366"/>
        </w:object>
      </w:r>
      <w:r w:rsidRPr="000037DA">
        <w:t xml:space="preserve"> in </w:t>
      </w:r>
      <w:r w:rsidR="00905817" w:rsidRPr="00905817">
        <w:rPr>
          <w:position w:val="-10"/>
        </w:rPr>
        <w:object w:dxaOrig="240" w:dyaOrig="260" w14:anchorId="43515783">
          <v:shape id="_x0000_i1701" type="#_x0000_t75" style="width:12pt;height:13pt" o:ole="">
            <v:imagedata r:id="rId1367" o:title=""/>
          </v:shape>
          <o:OLEObject Type="Embed" ProgID="Equation.DSMT4" ShapeID="_x0000_i1701" DrawAspect="Content" ObjectID="_1362387558" r:id="rId1368"/>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60pt;height:20pt" o:ole="">
            <v:imagedata r:id="rId1369" o:title=""/>
          </v:shape>
          <o:OLEObject Type="Embed" ProgID="Equation.DSMT4" ShapeID="_x0000_i1702" DrawAspect="Content" ObjectID="_1362387559" r:id="rId1370"/>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25</w:instrText>
      </w:r>
      <w:r w:rsidR="00F119D4">
        <w:rPr>
          <w:noProof/>
        </w:rPr>
        <w:fldChar w:fldCharType="end"/>
      </w:r>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pt;height:20pt" o:ole="">
            <v:imagedata r:id="rId1371" o:title=""/>
          </v:shape>
          <o:OLEObject Type="Embed" ProgID="Equation.DSMT4" ShapeID="_x0000_i1703" DrawAspect="Content" ObjectID="_1362387560" r:id="rId1372"/>
        </w:object>
      </w:r>
      <w:r w:rsidRPr="000037DA">
        <w:t xml:space="preserve"> represents the directional derivative of </w:t>
      </w:r>
      <w:r w:rsidR="00905817" w:rsidRPr="00905817">
        <w:rPr>
          <w:position w:val="-10"/>
        </w:rPr>
        <w:object w:dxaOrig="240" w:dyaOrig="320" w14:anchorId="45E0FF9E">
          <v:shape id="_x0000_i1704" type="#_x0000_t75" style="width:12pt;height:16pt" o:ole="">
            <v:imagedata r:id="rId1373" o:title=""/>
          </v:shape>
          <o:OLEObject Type="Embed" ProgID="Equation.DSMT4" ShapeID="_x0000_i1704" DrawAspect="Content" ObjectID="_1362387561" r:id="rId1374"/>
        </w:object>
      </w:r>
      <w:r w:rsidRPr="000037DA">
        <w:t xml:space="preserve"> along </w:t>
      </w:r>
      <w:r w:rsidR="00905817" w:rsidRPr="00905817">
        <w:rPr>
          <w:position w:val="-10"/>
        </w:rPr>
        <w:object w:dxaOrig="340" w:dyaOrig="320" w14:anchorId="121708BD">
          <v:shape id="_x0000_i1705" type="#_x0000_t75" style="width:17pt;height:16pt" o:ole="">
            <v:imagedata r:id="rId1375" o:title=""/>
          </v:shape>
          <o:OLEObject Type="Embed" ProgID="Equation.DSMT4" ShapeID="_x0000_i1705" DrawAspect="Content" ObjectID="_1362387562" r:id="rId1376"/>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2pt;height:19pt" o:ole="">
            <v:imagedata r:id="rId1377" o:title=""/>
          </v:shape>
          <o:OLEObject Type="Embed" ProgID="Equation.DSMT4" ShapeID="_x0000_i1706" DrawAspect="Content" ObjectID="_1362387563" r:id="rId1378"/>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9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26</w:instrText>
      </w:r>
      <w:r w:rsidR="00F119D4">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3pt;height:23pt" o:ole="">
            <v:imagedata r:id="rId1379" o:title=""/>
          </v:shape>
          <o:OLEObject Type="Embed" ProgID="Equation.DSMT4" ShapeID="_x0000_i1707" DrawAspect="Content" ObjectID="_1362387564" r:id="rId1380"/>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95" w:author="Gerard" w:date="2015-03-22T11:01:00Z">
        <w:r w:rsidR="00F119D4" w:rsidDel="00F119D4">
          <w:fldChar w:fldCharType="separate"/>
        </w:r>
      </w:del>
      <w:r w:rsidR="00F119D4">
        <w:fldChar w:fldCharType="end"/>
      </w:r>
      <w:bookmarkStart w:id="1296" w:name="ZEqnNum162760"/>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w:instrText>
      </w:r>
      <w:r w:rsidR="00F119D4">
        <w:instrText xml:space="preserve"> \* Arabic \* MERGEFORMAT </w:instrText>
      </w:r>
      <w:r w:rsidR="00F119D4">
        <w:fldChar w:fldCharType="separate"/>
      </w:r>
      <w:r w:rsidR="00F119D4">
        <w:rPr>
          <w:noProof/>
        </w:rPr>
        <w:instrText>27</w:instrText>
      </w:r>
      <w:r w:rsidR="00F119D4">
        <w:rPr>
          <w:noProof/>
        </w:rPr>
        <w:fldChar w:fldCharType="end"/>
      </w:r>
      <w:r>
        <w:instrText>)</w:instrText>
      </w:r>
      <w:bookmarkEnd w:id="1296"/>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9pt;height:23pt" o:ole="">
            <v:imagedata r:id="rId1381" o:title=""/>
          </v:shape>
          <o:OLEObject Type="Embed" ProgID="Equation.DSMT4" ShapeID="_x0000_i1708" DrawAspect="Content" ObjectID="_1362387565" r:id="rId1382"/>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28</w:instrText>
      </w:r>
      <w:r w:rsidR="00F119D4">
        <w:rPr>
          <w:noProof/>
        </w:rPr>
        <w:fldChar w:fldCharType="end"/>
      </w:r>
      <w:r>
        <w:instrText>)</w:instrText>
      </w:r>
      <w:r>
        <w:fldChar w:fldCharType="end"/>
      </w:r>
    </w:p>
    <w:p w14:paraId="6AD1FFF7" w14:textId="02FC7AC6"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pt;height:14pt" o:ole="">
            <v:imagedata r:id="rId1383" o:title=""/>
          </v:shape>
          <o:OLEObject Type="Embed" ProgID="Equation.DSMT4" ShapeID="_x0000_i1709" DrawAspect="Content" ObjectID="_1362387566" r:id="rId1384"/>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pt;height:112pt" o:ole="">
            <v:imagedata r:id="rId1385" o:title=""/>
          </v:shape>
          <o:OLEObject Type="Embed" ProgID="Equation.DSMT4" ShapeID="_x0000_i1710" DrawAspect="Content" ObjectID="_1362387567" r:id="rId1386"/>
        </w:objec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298" w:author="Gerard" w:date="2015-03-22T11:01:00Z">
        <w:r w:rsidR="00F119D4" w:rsidDel="00F119D4">
          <w:fldChar w:fldCharType="separate"/>
        </w:r>
      </w:del>
      <w:r w:rsidR="00F119D4">
        <w:fldChar w:fldCharType="end"/>
      </w:r>
      <w:bookmarkStart w:id="1299" w:name="ZEqnNum239613"/>
      <w:r>
        <w:instrText>(</w:instrText>
      </w:r>
      <w:r w:rsidR="00F119D4">
        <w:fldChar w:fldCharType="begin"/>
      </w:r>
      <w:r w:rsidR="00F119D4">
        <w:instrText xml:space="preserve"> SEQ MTSec \c \* Ara</w:instrText>
      </w:r>
      <w:r w:rsidR="00F119D4">
        <w:instrText xml:space="preserve">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29</w:instrText>
      </w:r>
      <w:r w:rsidR="00F119D4">
        <w:rPr>
          <w:noProof/>
        </w:rPr>
        <w:fldChar w:fldCharType="end"/>
      </w:r>
      <w:r>
        <w:instrText>)</w:instrText>
      </w:r>
      <w:bookmarkEnd w:id="1299"/>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pt;height:10pt" o:ole="">
            <v:imagedata r:id="rId1387" o:title=""/>
          </v:shape>
          <o:OLEObject Type="Embed" ProgID="Equation.DSMT4" ShapeID="_x0000_i1711" DrawAspect="Content" ObjectID="_1362387568" r:id="rId1388"/>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pt;height:22pt" o:ole="">
            <v:imagedata r:id="rId1389" o:title=""/>
          </v:shape>
          <o:OLEObject Type="Embed" ProgID="Equation.DSMT4" ShapeID="_x0000_i1712" DrawAspect="Content" ObjectID="_1362387569" r:id="rId1390"/>
        </w:object>
      </w:r>
      <w:r w:rsidRPr="000037DA">
        <w:t>.  Based on the relation of Eq.</w:t>
      </w:r>
      <w:r w:rsidR="00DE5C49">
        <w:fldChar w:fldCharType="begin"/>
      </w:r>
      <w:r w:rsidR="00DE5C49">
        <w:instrText xml:space="preserve"> GOTOBUTTON ZEqnNum359393  \* MERGEFORMAT </w:instrText>
      </w:r>
      <w:r w:rsidR="00F119D4">
        <w:fldChar w:fldCharType="begin"/>
      </w:r>
      <w:r w:rsidR="00F119D4">
        <w:instrText xml:space="preserve"> REF ZEqnNum359393 \* Charformat \! \* MERGEFORMAT </w:instrText>
      </w:r>
      <w:r w:rsidR="00F119D4">
        <w:fldChar w:fldCharType="separate"/>
      </w:r>
      <w:r w:rsidR="00F119D4">
        <w:instrText>(2.98)</w:instrText>
      </w:r>
      <w:r w:rsidR="00F119D4">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30pt;height:22pt" o:ole="">
            <v:imagedata r:id="rId1391" o:title=""/>
          </v:shape>
          <o:OLEObject Type="Embed" ProgID="Equation.DSMT4" ShapeID="_x0000_i1713" DrawAspect="Content" ObjectID="_1362387570" r:id="rId1392"/>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w:instrText>
      </w:r>
      <w:r w:rsidR="00F119D4">
        <w:instrText xml:space="preserve">AT </w:instrText>
      </w:r>
      <w:del w:id="130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30</w:instrText>
      </w:r>
      <w:r w:rsidR="00F119D4">
        <w:rPr>
          <w:noProof/>
        </w:rPr>
        <w:fldChar w:fldCharType="end"/>
      </w:r>
      <w:r>
        <w:instrText>)</w:instrText>
      </w:r>
      <w:r>
        <w:fldChar w:fldCharType="end"/>
      </w:r>
    </w:p>
    <w:p w14:paraId="42A6EA5D" w14:textId="60BD46F7"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3pt;height:15pt" o:ole="">
            <v:imagedata r:id="rId1393" o:title=""/>
          </v:shape>
          <o:OLEObject Type="Embed" ProgID="Equation.DSMT4" ShapeID="_x0000_i1714" DrawAspect="Content" ObjectID="_1362387571" r:id="rId1394"/>
        </w:object>
      </w:r>
      <w:r w:rsidRPr="000037DA">
        <w:t xml:space="preserve"> is the spatial elasticity tensor for the solid matrix</w:t>
      </w:r>
      <w:r>
        <w:t xml:space="preserve"> </w:t>
      </w:r>
      <w:r>
        <w:fldChar w:fldCharType="begin"/>
      </w:r>
      <w:r w:rsidR="001763A3">
        <w:instrText xml:space="preserve"> ADDIN EN.CITE &lt;EndNote&gt;&lt;Cite&gt;&lt;Author&gt;Curnier&lt;/Author&gt;&lt;Year&gt;1994&lt;/Year&gt;&lt;RecNum&gt;52&lt;/RecNum&gt;&lt;DisplayText&gt;[27]&lt;/DisplayText&gt;&lt;record&gt;&lt;rec-number&gt;52&lt;/rec-number&gt;&lt;foreign-keys&gt;&lt;key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relations&lt;/keyword&gt;&lt;/keywords&gt;&lt;dates&gt;&lt;year&gt;1994&lt;/year&gt;&lt;/dates&gt;&lt;urls&gt;&lt;/urls&gt;&lt;research-notes&gt;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4 #52" w:history="1">
        <w:r w:rsidR="00F119D4">
          <w:rPr>
            <w:noProof/>
          </w:rPr>
          <w:t>27</w:t>
        </w:r>
      </w:hyperlink>
      <w:r w:rsidR="00A56950">
        <w:rPr>
          <w:noProof/>
        </w:rPr>
        <w:t>]</w:t>
      </w:r>
      <w:r>
        <w:fldChar w:fldCharType="end"/>
      </w:r>
      <w:r w:rsidRPr="000037DA">
        <w:t xml:space="preserve">.  It is related to the material elasticity tensor </w:t>
      </w:r>
      <w:r w:rsidR="00905817" w:rsidRPr="00905817">
        <w:rPr>
          <w:position w:val="-6"/>
        </w:rPr>
        <w:object w:dxaOrig="300" w:dyaOrig="320" w14:anchorId="7C5DE806">
          <v:shape id="_x0000_i1715" type="#_x0000_t75" style="width:15pt;height:16pt" o:ole="">
            <v:imagedata r:id="rId1395" o:title=""/>
          </v:shape>
          <o:OLEObject Type="Embed" ProgID="Equation.DSMT4" ShapeID="_x0000_i1715" DrawAspect="Content" ObjectID="_1362387572" r:id="rId1396"/>
        </w:object>
      </w:r>
      <w:r w:rsidRPr="000037DA">
        <w:t xml:space="preserve"> via</w:t>
      </w:r>
    </w:p>
    <w:p w14:paraId="1879C136" w14:textId="6FB8155E" w:rsidR="00FB6012" w:rsidRPr="000037DA" w:rsidRDefault="00FB6012" w:rsidP="00FB6012">
      <w:pPr>
        <w:pStyle w:val="MTDisplayEquation"/>
      </w:pPr>
      <w:r w:rsidRPr="000037DA">
        <w:tab/>
      </w:r>
      <w:r w:rsidR="00905817" w:rsidRPr="00905817">
        <w:rPr>
          <w:position w:val="-16"/>
        </w:rPr>
        <w:object w:dxaOrig="3080" w:dyaOrig="440" w14:anchorId="3EAA40DD">
          <v:shape id="_x0000_i1716" type="#_x0000_t75" style="width:154pt;height:22pt" o:ole="">
            <v:imagedata r:id="rId1397" o:title=""/>
          </v:shape>
          <o:OLEObject Type="Embed" ProgID="Equation.DSMT4" ShapeID="_x0000_i1716" DrawAspect="Content" ObjectID="_1362387573" r:id="rId1398"/>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30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31</w:instrText>
      </w:r>
      <w:r w:rsidR="00F119D4">
        <w:rPr>
          <w:noProof/>
        </w:rPr>
        <w:fldChar w:fldCharType="end"/>
      </w:r>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1pt;height:13pt" o:ole="">
            <v:imagedata r:id="rId1399" o:title=""/>
          </v:shape>
          <o:OLEObject Type="Embed" ProgID="Equation.DSMT4" ShapeID="_x0000_i1717" DrawAspect="Content" ObjectID="_1362387574" r:id="rId1400"/>
        </w:object>
      </w:r>
      <w:r w:rsidRPr="000037DA">
        <w:t xml:space="preserve"> is the deformation gradient of the solid matrix, </w:t>
      </w:r>
      <w:r w:rsidR="00905817" w:rsidRPr="00905817">
        <w:rPr>
          <w:position w:val="-10"/>
        </w:rPr>
        <w:object w:dxaOrig="1280" w:dyaOrig="360" w14:anchorId="5001AC09">
          <v:shape id="_x0000_i1718" type="#_x0000_t75" style="width:64pt;height:19pt" o:ole="">
            <v:imagedata r:id="rId1401" o:title=""/>
          </v:shape>
          <o:OLEObject Type="Embed" ProgID="Equation.DSMT4" ShapeID="_x0000_i1718" DrawAspect="Content" ObjectID="_1362387575" r:id="rId1402"/>
        </w:object>
      </w:r>
      <w:r w:rsidRPr="000037DA">
        <w:t xml:space="preserve"> where </w:t>
      </w:r>
      <w:r w:rsidR="00905817" w:rsidRPr="00905817">
        <w:rPr>
          <w:position w:val="-4"/>
        </w:rPr>
        <w:object w:dxaOrig="240" w:dyaOrig="260" w14:anchorId="1A7E61C7">
          <v:shape id="_x0000_i1719" type="#_x0000_t75" style="width:12pt;height:13pt" o:ole="">
            <v:imagedata r:id="rId1403" o:title=""/>
          </v:shape>
          <o:OLEObject Type="Embed" ProgID="Equation.DSMT4" ShapeID="_x0000_i1719" DrawAspect="Content" ObjectID="_1362387576" r:id="rId1404"/>
        </w:object>
      </w:r>
      <w:r w:rsidRPr="000037DA">
        <w:t xml:space="preserve"> is the Lagrangian strain tensor and </w:t>
      </w:r>
      <w:r w:rsidR="00905817" w:rsidRPr="00905817">
        <w:rPr>
          <w:position w:val="-6"/>
        </w:rPr>
        <w:object w:dxaOrig="279" w:dyaOrig="320" w14:anchorId="7DF0E237">
          <v:shape id="_x0000_i1720" type="#_x0000_t75" style="width:14pt;height:16pt" o:ole="">
            <v:imagedata r:id="rId1405" o:title=""/>
          </v:shape>
          <o:OLEObject Type="Embed" ProgID="Equation.DSMT4" ShapeID="_x0000_i1720" DrawAspect="Content" ObjectID="_1362387577" r:id="rId1406"/>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pt;height:16pt" o:ole="">
            <v:imagedata r:id="rId1407" o:title=""/>
          </v:shape>
          <o:OLEObject Type="Embed" ProgID="Equation.DSMT4" ShapeID="_x0000_i1721" DrawAspect="Content" ObjectID="_1362387578" r:id="rId1408"/>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pt;height:16pt" o:ole="">
            <v:imagedata r:id="rId1409" o:title=""/>
          </v:shape>
          <o:OLEObject Type="Embed" ProgID="Equation.DSMT4" ShapeID="_x0000_i1722" DrawAspect="Content" ObjectID="_1362387579" r:id="rId1410"/>
        </w:object>
      </w:r>
      <w:r w:rsidRPr="000037DA">
        <w:t xml:space="preserve"> is a fourth-order tensor that represents the spatial measure of the rate of change of permeability with strain.  It is related to its material frame equivalent </w:t>
      </w:r>
      <w:r w:rsidR="00905817" w:rsidRPr="00905817">
        <w:rPr>
          <w:position w:val="-6"/>
        </w:rPr>
        <w:object w:dxaOrig="279" w:dyaOrig="279" w14:anchorId="40E88F31">
          <v:shape id="_x0000_i1723" type="#_x0000_t75" style="width:14pt;height:14pt" o:ole="">
            <v:imagedata r:id="rId1411" o:title=""/>
          </v:shape>
          <o:OLEObject Type="Embed" ProgID="Equation.DSMT4" ShapeID="_x0000_i1723" DrawAspect="Content" ObjectID="_1362387580" r:id="rId1412"/>
        </w:object>
      </w:r>
      <w:r w:rsidRPr="000037DA">
        <w:t xml:space="preserve"> via</w:t>
      </w:r>
    </w:p>
    <w:p w14:paraId="0213A98B" w14:textId="7A976A5E" w:rsidR="00FB6012" w:rsidRPr="000037DA" w:rsidRDefault="00FB6012" w:rsidP="00FB6012">
      <w:pPr>
        <w:pStyle w:val="MTDisplayEquation"/>
      </w:pPr>
      <w:r w:rsidRPr="000037DA">
        <w:tab/>
      </w:r>
      <w:r w:rsidR="00905817" w:rsidRPr="00905817">
        <w:rPr>
          <w:position w:val="-16"/>
        </w:rPr>
        <w:object w:dxaOrig="2980" w:dyaOrig="440" w14:anchorId="7A14F986">
          <v:shape id="_x0000_i1724" type="#_x0000_t75" style="width:149pt;height:22pt" o:ole="">
            <v:imagedata r:id="rId1413" o:title=""/>
          </v:shape>
          <o:OLEObject Type="Embed" ProgID="Equation.DSMT4" ShapeID="_x0000_i1724" DrawAspect="Content" ObjectID="_1362387581" r:id="rId1414"/>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30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32</w:instrText>
      </w:r>
      <w:r w:rsidR="00F119D4">
        <w:rPr>
          <w:noProof/>
        </w:rPr>
        <w:fldChar w:fldCharType="end"/>
      </w:r>
      <w:r>
        <w:instrText>)</w:instrText>
      </w:r>
      <w:r>
        <w:fldChar w:fldCharType="end"/>
      </w:r>
    </w:p>
    <w:p w14:paraId="475BFC08" w14:textId="785A92DA" w:rsidR="00FB6012" w:rsidRPr="000037DA" w:rsidRDefault="00FB6012" w:rsidP="00FB6012">
      <w:r w:rsidRPr="000037DA">
        <w:t xml:space="preserve">where </w:t>
      </w:r>
      <w:r w:rsidR="00905817" w:rsidRPr="00905817">
        <w:rPr>
          <w:position w:val="-10"/>
        </w:rPr>
        <w:object w:dxaOrig="1200" w:dyaOrig="340" w14:anchorId="6EEFE1C3">
          <v:shape id="_x0000_i1725" type="#_x0000_t75" style="width:60pt;height:17pt" o:ole="">
            <v:imagedata r:id="rId1415" o:title=""/>
          </v:shape>
          <o:OLEObject Type="Embed" ProgID="Equation.DSMT4" ShapeID="_x0000_i1725" DrawAspect="Content" ObjectID="_1362387582" r:id="rId1416"/>
        </w:object>
      </w:r>
      <w:r w:rsidRPr="000037DA">
        <w:t xml:space="preserve"> and </w:t>
      </w:r>
      <w:r w:rsidR="00905817" w:rsidRPr="00905817">
        <w:rPr>
          <w:position w:val="-4"/>
        </w:rPr>
        <w:object w:dxaOrig="279" w:dyaOrig="260" w14:anchorId="1D71FF18">
          <v:shape id="_x0000_i1726" type="#_x0000_t75" style="width:14pt;height:13pt" o:ole="">
            <v:imagedata r:id="rId1417" o:title=""/>
          </v:shape>
          <o:OLEObject Type="Embed" ProgID="Equation.DSMT4" ShapeID="_x0000_i1726" DrawAspect="Content" ObjectID="_1362387583" r:id="rId1418"/>
        </w:object>
      </w:r>
      <w:r w:rsidRPr="000037DA">
        <w:t xml:space="preserve"> is the permeability tensor in the material frame, such that </w:t>
      </w:r>
      <w:r w:rsidR="00905817" w:rsidRPr="00905817">
        <w:rPr>
          <w:position w:val="-6"/>
        </w:rPr>
        <w:object w:dxaOrig="1579" w:dyaOrig="320" w14:anchorId="0B07A495">
          <v:shape id="_x0000_i1727" type="#_x0000_t75" style="width:79pt;height:16pt" o:ole="">
            <v:imagedata r:id="rId1419" o:title=""/>
          </v:shape>
          <o:OLEObject Type="Embed" ProgID="Equation.DSMT4" ShapeID="_x0000_i1727" DrawAspect="Content" ObjectID="_1362387584" r:id="rId1420"/>
        </w:object>
      </w:r>
      <w:r w:rsidRPr="000037DA">
        <w:t xml:space="preserve">.  Since </w:t>
      </w:r>
      <w:r w:rsidR="00905817" w:rsidRPr="00905817">
        <w:rPr>
          <w:position w:val="-4"/>
        </w:rPr>
        <w:object w:dxaOrig="279" w:dyaOrig="260" w14:anchorId="25E4F64C">
          <v:shape id="_x0000_i1728" type="#_x0000_t75" style="width:14pt;height:13pt" o:ole="">
            <v:imagedata r:id="rId1421" o:title=""/>
          </v:shape>
          <o:OLEObject Type="Embed" ProgID="Equation.DSMT4" ShapeID="_x0000_i1728" DrawAspect="Content" ObjectID="_1362387585" r:id="rId1422"/>
        </w:object>
      </w:r>
      <w:r w:rsidRPr="000037DA">
        <w:t xml:space="preserve"> and </w:t>
      </w:r>
      <w:r w:rsidR="00905817" w:rsidRPr="00905817">
        <w:rPr>
          <w:position w:val="-4"/>
        </w:rPr>
        <w:object w:dxaOrig="240" w:dyaOrig="260" w14:anchorId="19339381">
          <v:shape id="_x0000_i1729" type="#_x0000_t75" style="width:12pt;height:13pt" o:ole="">
            <v:imagedata r:id="rId1423" o:title=""/>
          </v:shape>
          <o:OLEObject Type="Embed" ProgID="Equation.DSMT4" ShapeID="_x0000_i1729" DrawAspect="Content" ObjectID="_1362387586" r:id="rId1424"/>
        </w:object>
      </w:r>
      <w:r w:rsidRPr="000037DA">
        <w:t xml:space="preserve"> are symmetric tensors, it follows that </w:t>
      </w:r>
      <w:r w:rsidR="00905817" w:rsidRPr="00905817">
        <w:rPr>
          <w:position w:val="-6"/>
        </w:rPr>
        <w:object w:dxaOrig="240" w:dyaOrig="320" w14:anchorId="588E5718">
          <v:shape id="_x0000_i1730" type="#_x0000_t75" style="width:12pt;height:16pt" o:ole="">
            <v:imagedata r:id="rId1425" o:title=""/>
          </v:shape>
          <o:OLEObject Type="Embed" ProgID="Equation.DSMT4" ShapeID="_x0000_i1730" DrawAspect="Content" ObjectID="_1362387587" r:id="rId1426"/>
        </w:object>
      </w:r>
      <w:r w:rsidRPr="000037DA">
        <w:t xml:space="preserve"> and </w:t>
      </w:r>
      <w:r w:rsidR="00905817" w:rsidRPr="00905817">
        <w:rPr>
          <w:position w:val="-6"/>
        </w:rPr>
        <w:object w:dxaOrig="279" w:dyaOrig="279" w14:anchorId="59EDC4FA">
          <v:shape id="_x0000_i1731" type="#_x0000_t75" style="width:14pt;height:14pt" o:ole="">
            <v:imagedata r:id="rId1427" o:title=""/>
          </v:shape>
          <o:OLEObject Type="Embed" ProgID="Equation.DSMT4" ShapeID="_x0000_i1731" DrawAspect="Content" ObjectID="_1362387588" r:id="rId1428"/>
        </w:object>
      </w:r>
      <w:r w:rsidRPr="000037DA">
        <w:t xml:space="preserve"> exhibit two minor symmetries (e.g., </w:t>
      </w:r>
      <w:r w:rsidR="00905817" w:rsidRPr="00905817">
        <w:rPr>
          <w:position w:val="-14"/>
        </w:rPr>
        <w:object w:dxaOrig="980" w:dyaOrig="400" w14:anchorId="4544B719">
          <v:shape id="_x0000_i1732" type="#_x0000_t75" style="width:49pt;height:20pt" o:ole="">
            <v:imagedata r:id="rId1429" o:title=""/>
          </v:shape>
          <o:OLEObject Type="Embed" ProgID="Equation.DSMT4" ShapeID="_x0000_i1732" DrawAspect="Content" ObjectID="_1362387589" r:id="rId1430"/>
        </w:object>
      </w:r>
      <w:r w:rsidRPr="000037DA">
        <w:t xml:space="preserve"> and </w:t>
      </w:r>
      <w:r w:rsidR="00905817" w:rsidRPr="00905817">
        <w:rPr>
          <w:position w:val="-14"/>
        </w:rPr>
        <w:object w:dxaOrig="1080" w:dyaOrig="380" w14:anchorId="4555D772">
          <v:shape id="_x0000_i1733" type="#_x0000_t75" style="width:54pt;height:19pt" o:ole="">
            <v:imagedata r:id="rId1431" o:title=""/>
          </v:shape>
          <o:OLEObject Type="Embed" ProgID="Equation.DSMT4" ShapeID="_x0000_i1733" DrawAspect="Content" ObjectID="_1362387590" r:id="rId1432"/>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pt;height:19pt" o:ole="">
            <v:imagedata r:id="rId1433" o:title=""/>
          </v:shape>
          <o:OLEObject Type="Embed" ProgID="Equation.DSMT4" ShapeID="_x0000_i1734" DrawAspect="Content" ObjectID="_1362387591" r:id="rId1434"/>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pt;height:19pt" o:ole="">
            <v:imagedata r:id="rId1435" o:title=""/>
          </v:shape>
          <o:OLEObject Type="Embed" ProgID="Equation.DSMT4" ShapeID="_x0000_i1735" DrawAspect="Content" ObjectID="_1362387592" r:id="rId1436"/>
        </w:object>
      </w:r>
      <w:r w:rsidRPr="000037DA">
        <w:t xml:space="preserve"> along </w:t>
      </w:r>
      <w:r w:rsidR="00905817" w:rsidRPr="00905817">
        <w:rPr>
          <w:position w:val="-10"/>
        </w:rPr>
        <w:object w:dxaOrig="340" w:dyaOrig="320" w14:anchorId="19FD7FD5">
          <v:shape id="_x0000_i1736" type="#_x0000_t75" style="width:17pt;height:16pt" o:ole="">
            <v:imagedata r:id="rId1437" o:title=""/>
          </v:shape>
          <o:OLEObject Type="Embed" ProgID="Equation.DSMT4" ShapeID="_x0000_i1736" DrawAspect="Content" ObjectID="_1362387593" r:id="rId1438"/>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4pt;height:23pt" o:ole="">
            <v:imagedata r:id="rId1439" o:title=""/>
          </v:shape>
          <o:OLEObject Type="Embed" ProgID="Equation.DSMT4" ShapeID="_x0000_i1737" DrawAspect="Content" ObjectID="_1362387594" r:id="rId1440"/>
        </w:object>
      </w:r>
      <w:r>
        <w:t>.</w:t>
      </w:r>
      <w:r w:rsidRPr="000037DA">
        <w:tab/>
      </w:r>
      <w:r>
        <w:fldChar w:fldCharType="begin"/>
      </w:r>
      <w:r>
        <w:instrText xml:space="preserve"> MACROBUTTON MTPlaceRef \* MERGEFORMAT </w:instrText>
      </w:r>
      <w:r w:rsidR="00F119D4">
        <w:fldChar w:fldCharType="begin"/>
      </w:r>
      <w:r w:rsidR="00F119D4">
        <w:instrText xml:space="preserve"> SEQ MTEqn \h \* MERGEFORMAT </w:instrText>
      </w:r>
      <w:del w:id="1303" w:author="Gerard" w:date="2015-03-22T11:01:00Z">
        <w:r w:rsidR="00F119D4" w:rsidDel="00F119D4">
          <w:fldChar w:fldCharType="separate"/>
        </w:r>
      </w:del>
      <w:r w:rsidR="00F119D4">
        <w:fldChar w:fldCharType="end"/>
      </w:r>
      <w:bookmarkStart w:id="1304" w:name="ZEqnNum782864"/>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33</w:instrText>
      </w:r>
      <w:r w:rsidR="00F119D4">
        <w:rPr>
          <w:noProof/>
        </w:rPr>
        <w:fldChar w:fldCharType="end"/>
      </w:r>
      <w:r>
        <w:instrText>)</w:instrText>
      </w:r>
      <w:bookmarkEnd w:id="1304"/>
      <w:r>
        <w:fldChar w:fldCharType="end"/>
      </w:r>
    </w:p>
    <w:p w14:paraId="23B3D585" w14:textId="2046116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pt;height:16pt" o:ole="">
            <v:imagedata r:id="rId1441" o:title=""/>
          </v:shape>
          <o:OLEObject Type="Embed" ProgID="Equation.DSMT4" ShapeID="_x0000_i1738" DrawAspect="Content" ObjectID="_1362387595" r:id="rId1442"/>
        </w:object>
      </w:r>
      <w:r w:rsidRPr="000037DA">
        <w:t xml:space="preserve"> and </w:t>
      </w:r>
      <w:r w:rsidR="00905817" w:rsidRPr="00905817">
        <w:rPr>
          <w:position w:val="-10"/>
        </w:rPr>
        <w:object w:dxaOrig="720" w:dyaOrig="320" w14:anchorId="377FCE3D">
          <v:shape id="_x0000_i1739" type="#_x0000_t75" style="width:36pt;height:16pt" o:ole="">
            <v:imagedata r:id="rId1443" o:title=""/>
          </v:shape>
          <o:OLEObject Type="Embed" ProgID="Equation.DSMT4" ShapeID="_x0000_i1739" DrawAspect="Content" ObjectID="_1362387596" r:id="rId1444"/>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F119D4">
        <w:fldChar w:fldCharType="begin"/>
      </w:r>
      <w:r w:rsidR="00F119D4">
        <w:instrText xml:space="preserve"> </w:instrText>
      </w:r>
      <w:r w:rsidR="00F119D4">
        <w:instrText xml:space="preserve">REF ZEqnNum239613 \* Charformat \! \* MERGEFORMAT </w:instrText>
      </w:r>
      <w:r w:rsidR="00F119D4">
        <w:fldChar w:fldCharType="separate"/>
      </w:r>
      <w:r w:rsidR="00F119D4">
        <w:instrText>(3.29)</w:instrText>
      </w:r>
      <w:r w:rsidR="00F119D4">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pt;height:14pt" o:ole="">
            <v:imagedata r:id="rId1445" o:title=""/>
          </v:shape>
          <o:OLEObject Type="Embed" ProgID="Equation.DSMT4" ShapeID="_x0000_i1740" DrawAspect="Content" ObjectID="_1362387597" r:id="rId1446"/>
        </w:object>
      </w:r>
      <w:r w:rsidRPr="000037DA">
        <w:t xml:space="preserve"> and </w:t>
      </w:r>
      <w:r w:rsidR="00905817" w:rsidRPr="00905817">
        <w:rPr>
          <w:position w:val="-6"/>
        </w:rPr>
        <w:object w:dxaOrig="420" w:dyaOrig="320" w14:anchorId="37A41ABE">
          <v:shape id="_x0000_i1741" type="#_x0000_t75" style="width:21pt;height:16pt" o:ole="">
            <v:imagedata r:id="rId1447" o:title=""/>
          </v:shape>
          <o:OLEObject Type="Embed" ProgID="Equation.DSMT4" ShapeID="_x0000_i1741" DrawAspect="Content" ObjectID="_1362387598" r:id="rId1448"/>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F119D4">
        <w:fldChar w:fldCharType="begin"/>
      </w:r>
      <w:r w:rsidR="00F119D4">
        <w:instrText xml:space="preserve"> REF ZEqnNum239613</w:instrText>
      </w:r>
      <w:r w:rsidR="00F119D4">
        <w:instrText xml:space="preserve"> \* Charformat \! \* MERGEFORMAT </w:instrText>
      </w:r>
      <w:r w:rsidR="00F119D4">
        <w:fldChar w:fldCharType="separate"/>
      </w:r>
      <w:r w:rsidR="00F119D4">
        <w:instrText>(3.29)</w:instrText>
      </w:r>
      <w:r w:rsidR="00F119D4">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F119D4">
        <w:fldChar w:fldCharType="begin"/>
      </w:r>
      <w:r w:rsidR="00F119D4">
        <w:instrText xml:space="preserve"> REF ZEqnNum782864 \* Charformat \! \* MERGEFORMAT </w:instrText>
      </w:r>
      <w:r w:rsidR="00F119D4">
        <w:fldChar w:fldCharType="separate"/>
      </w:r>
      <w:r w:rsidR="00F119D4">
        <w:instrText>(3.33)</w:instrText>
      </w:r>
      <w:r w:rsidR="00F119D4">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5pt;height:20pt" o:ole="">
            <v:imagedata r:id="rId1449" o:title=""/>
          </v:shape>
          <o:OLEObject Type="Embed" ProgID="Equation.DSMT4" ShapeID="_x0000_i1742" DrawAspect="Content" ObjectID="_1362387599" r:id="rId1450"/>
        </w:object>
      </w:r>
      <w:r w:rsidRPr="000037DA">
        <w:t xml:space="preserve"> and </w:t>
      </w:r>
      <w:r w:rsidR="00905817" w:rsidRPr="00905817">
        <w:rPr>
          <w:position w:val="-16"/>
        </w:rPr>
        <w:object w:dxaOrig="999" w:dyaOrig="440" w14:anchorId="2B968604">
          <v:shape id="_x0000_i1743" type="#_x0000_t75" style="width:50pt;height:22pt" o:ole="">
            <v:imagedata r:id="rId1451" o:title=""/>
          </v:shape>
          <o:OLEObject Type="Embed" ProgID="Equation.DSMT4" ShapeID="_x0000_i1743" DrawAspect="Content" ObjectID="_1362387600" r:id="rId1452"/>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8pt;height:19pt" o:ole="">
            <v:imagedata r:id="rId1453" o:title=""/>
          </v:shape>
          <o:OLEObject Type="Embed" ProgID="Equation.DSMT4" ShapeID="_x0000_i1744" DrawAspect="Content" ObjectID="_1362387601" r:id="rId1454"/>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1pt;height:19pt" o:ole="">
            <v:imagedata r:id="rId1455" o:title=""/>
          </v:shape>
          <o:OLEObject Type="Embed" ProgID="Equation.DSMT4" ShapeID="_x0000_i1745" DrawAspect="Content" ObjectID="_1362387602" r:id="rId1456"/>
        </w:object>
      </w:r>
      <w:r>
        <w:t xml:space="preserve">, where </w:t>
      </w:r>
      <w:r w:rsidR="00905817" w:rsidRPr="00905817">
        <w:rPr>
          <w:position w:val="-12"/>
        </w:rPr>
        <w:object w:dxaOrig="680" w:dyaOrig="360" w14:anchorId="1FC60A59">
          <v:shape id="_x0000_i1746" type="#_x0000_t75" style="width:34pt;height:19pt" o:ole="">
            <v:imagedata r:id="rId1457" o:title=""/>
          </v:shape>
          <o:OLEObject Type="Embed" ProgID="Equation.DSMT4" ShapeID="_x0000_i1746" DrawAspect="Content" ObjectID="_1362387603" r:id="rId1458"/>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pt;height:23pt" o:ole="">
            <v:imagedata r:id="rId1459" o:title=""/>
          </v:shape>
          <o:OLEObject Type="Embed" ProgID="Equation.DSMT4" ShapeID="_x0000_i1747" DrawAspect="Content" ObjectID="_1362387604" r:id="rId1460"/>
        </w:object>
      </w:r>
      <w:r w:rsidR="0018091D">
        <w:t>,</w:t>
      </w:r>
      <w:r>
        <w:tab/>
      </w:r>
      <w:r>
        <w:fldChar w:fldCharType="begin"/>
      </w:r>
      <w:r>
        <w:instrText xml:space="preserve"> MACROBUTTON MTPlaceRef \* MERGEFORMAT </w:instrText>
      </w:r>
      <w:r w:rsidR="00F119D4">
        <w:fldChar w:fldCharType="begin"/>
      </w:r>
      <w:r w:rsidR="00F119D4">
        <w:instrText xml:space="preserve"> SEQ MTEqn \h \* MERGEFORMAT </w:instrText>
      </w:r>
      <w:del w:id="1305" w:author="Gerard" w:date="2015-03-22T11:01:00Z">
        <w:r w:rsidR="00F119D4" w:rsidDel="00F119D4">
          <w:fldChar w:fldCharType="separate"/>
        </w:r>
      </w:del>
      <w:r w:rsidR="00F119D4">
        <w:fldChar w:fldCharType="end"/>
      </w:r>
      <w:bookmarkStart w:id="1306" w:name="ZEqnNum269251"/>
      <w:r>
        <w:instrText>(</w:instrText>
      </w:r>
      <w:r w:rsidR="00F119D4">
        <w:fldChar w:fldCharType="begin"/>
      </w:r>
      <w:r w:rsidR="00F119D4">
        <w:instrText xml:space="preserve"> SEQ MTSec \c \* Ara</w:instrText>
      </w:r>
      <w:r w:rsidR="00F119D4">
        <w:instrText xml:space="preserve">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34</w:instrText>
      </w:r>
      <w:r w:rsidR="00F119D4">
        <w:rPr>
          <w:noProof/>
        </w:rPr>
        <w:fldChar w:fldCharType="end"/>
      </w:r>
      <w:r>
        <w:instrText>)</w:instrText>
      </w:r>
      <w:bookmarkEnd w:id="1306"/>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pt;height:58pt" o:ole="">
            <v:imagedata r:id="rId1461" o:title=""/>
          </v:shape>
          <o:OLEObject Type="Embed" ProgID="Equation.DSMT4" ShapeID="_x0000_i1748" DrawAspect="Content" ObjectID="_1362387605" r:id="rId146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07" w:author="Gerard" w:date="2015-03-22T11:01:00Z">
        <w:r w:rsidR="00F119D4" w:rsidDel="00F119D4">
          <w:fldChar w:fldCharType="separate"/>
        </w:r>
      </w:del>
      <w:r w:rsidR="00F119D4">
        <w:fldChar w:fldCharType="end"/>
      </w:r>
      <w:bookmarkStart w:id="1308" w:name="ZEqnNum737993"/>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35</w:instrText>
      </w:r>
      <w:r w:rsidR="00F119D4">
        <w:rPr>
          <w:noProof/>
        </w:rPr>
        <w:fldChar w:fldCharType="end"/>
      </w:r>
      <w:r>
        <w:instrText>)</w:instrText>
      </w:r>
      <w:bookmarkEnd w:id="1308"/>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100pt;height:33pt" o:ole="">
            <v:imagedata r:id="rId1463" o:title=""/>
          </v:shape>
          <o:OLEObject Type="Embed" ProgID="Equation.DSMT4" ShapeID="_x0000_i1749" DrawAspect="Content" ObjectID="_1362387606" r:id="rId146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0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36</w:instrText>
      </w:r>
      <w:r w:rsidR="00F119D4">
        <w:rPr>
          <w:noProof/>
        </w:rPr>
        <w:fldChar w:fldCharType="end"/>
      </w:r>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6pt;height:14pt" o:ole="">
            <v:imagedata r:id="rId1465" o:title=""/>
          </v:shape>
          <o:OLEObject Type="Embed" ProgID="Equation.DSMT4" ShapeID="_x0000_i1750" DrawAspect="Content" ObjectID="_1362387607" r:id="rId1466"/>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pt;height:35pt" o:ole="">
            <v:imagedata r:id="rId1467" o:title=""/>
          </v:shape>
          <o:OLEObject Type="Embed" ProgID="Equation.DSMT4" ShapeID="_x0000_i1751" DrawAspect="Content" ObjectID="_1362387608" r:id="rId1468"/>
        </w:object>
      </w:r>
      <w:r w:rsidR="0018091D">
        <w:t>.</w:t>
      </w:r>
      <w:r>
        <w:tab/>
      </w:r>
      <w:r>
        <w:fldChar w:fldCharType="begin"/>
      </w:r>
      <w:r>
        <w:instrText xml:space="preserve"> MACROBUTTON MTPlaceRef \* MERGEFORMAT </w:instrText>
      </w:r>
      <w:r w:rsidR="00F119D4">
        <w:fldChar w:fldCharType="begin"/>
      </w:r>
      <w:r w:rsidR="00F119D4">
        <w:instrText xml:space="preserve"> SEQ MTEqn \h \* MERGEFORMAT </w:instrText>
      </w:r>
      <w:del w:id="131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w:instrText>
      </w:r>
      <w:r w:rsidR="00F119D4">
        <w:instrText xml:space="preserve">GEFORMAT </w:instrText>
      </w:r>
      <w:r w:rsidR="00F119D4">
        <w:fldChar w:fldCharType="separate"/>
      </w:r>
      <w:r w:rsidR="00F119D4">
        <w:rPr>
          <w:noProof/>
        </w:rPr>
        <w:instrText>37</w:instrText>
      </w:r>
      <w:r w:rsidR="00F119D4">
        <w:rPr>
          <w:noProof/>
        </w:rPr>
        <w:fldChar w:fldCharType="end"/>
      </w:r>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1pt;height:19pt" o:ole="">
            <v:imagedata r:id="rId1469" o:title=""/>
          </v:shape>
          <o:OLEObject Type="Embed" ProgID="Equation.DSMT4" ShapeID="_x0000_i1752" DrawAspect="Content" ObjectID="_1362387609" r:id="rId1470"/>
        </w:object>
      </w:r>
      <w:r>
        <w:t xml:space="preserve">, where </w:t>
      </w:r>
      <w:r w:rsidR="00905817" w:rsidRPr="00905817">
        <w:rPr>
          <w:position w:val="-16"/>
        </w:rPr>
        <w:object w:dxaOrig="1420" w:dyaOrig="440" w14:anchorId="4B4CF952">
          <v:shape id="_x0000_i1753" type="#_x0000_t75" style="width:71pt;height:22pt" o:ole="">
            <v:imagedata r:id="rId1471" o:title=""/>
          </v:shape>
          <o:OLEObject Type="Embed" ProgID="Equation.DSMT4" ShapeID="_x0000_i1753" DrawAspect="Content" ObjectID="_1362387610" r:id="rId1472"/>
        </w:object>
      </w:r>
      <w:r>
        <w:t xml:space="preserve"> and </w:t>
      </w:r>
      <w:r w:rsidR="00905817" w:rsidRPr="00905817">
        <w:rPr>
          <w:position w:val="-10"/>
        </w:rPr>
        <w:object w:dxaOrig="240" w:dyaOrig="260" w14:anchorId="63A9D63F">
          <v:shape id="_x0000_i1754" type="#_x0000_t75" style="width:12pt;height:13pt" o:ole="">
            <v:imagedata r:id="rId1473" o:title=""/>
          </v:shape>
          <o:OLEObject Type="Embed" ProgID="Equation.DSMT4" ShapeID="_x0000_i1754" DrawAspect="Content" ObjectID="_1362387611" r:id="rId1474"/>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pt;height:23pt" o:ole="">
            <v:imagedata r:id="rId1475" o:title=""/>
          </v:shape>
          <o:OLEObject Type="Embed" ProgID="Equation.DSMT4" ShapeID="_x0000_i1755" DrawAspect="Content" ObjectID="_1362387612" r:id="rId1476"/>
        </w:object>
      </w:r>
      <w:r w:rsidR="0018091D">
        <w:t>,</w:t>
      </w:r>
      <w:r>
        <w:tab/>
      </w:r>
      <w:r>
        <w:fldChar w:fldCharType="begin"/>
      </w:r>
      <w:r>
        <w:instrText xml:space="preserve"> MACROBUTTON MTPlaceRef \* MERGEFORMAT </w:instrText>
      </w:r>
      <w:r w:rsidR="00F119D4">
        <w:fldChar w:fldCharType="begin"/>
      </w:r>
      <w:r w:rsidR="00F119D4">
        <w:instrText xml:space="preserve"> SEQ MTEqn \h \* MERGEFORMAT </w:instrText>
      </w:r>
      <w:del w:id="1311" w:author="Gerard" w:date="2015-03-22T11:01:00Z">
        <w:r w:rsidR="00F119D4" w:rsidDel="00F119D4">
          <w:fldChar w:fldCharType="separate"/>
        </w:r>
      </w:del>
      <w:r w:rsidR="00F119D4">
        <w:fldChar w:fldCharType="end"/>
      </w:r>
      <w:bookmarkStart w:id="1312" w:name="ZEqnNum641883"/>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38</w:instrText>
      </w:r>
      <w:r w:rsidR="00F119D4">
        <w:rPr>
          <w:noProof/>
        </w:rPr>
        <w:fldChar w:fldCharType="end"/>
      </w:r>
      <w:r>
        <w:instrText>)</w:instrText>
      </w:r>
      <w:bookmarkEnd w:id="1312"/>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pt;height:62pt" o:ole="">
            <v:imagedata r:id="rId1477" o:title=""/>
          </v:shape>
          <o:OLEObject Type="Embed" ProgID="Equation.DSMT4" ShapeID="_x0000_i1756" DrawAspect="Content" ObjectID="_1362387613" r:id="rId147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13" w:author="Gerard" w:date="2015-03-22T11:01:00Z">
        <w:r w:rsidR="00F119D4" w:rsidDel="00F119D4">
          <w:fldChar w:fldCharType="separate"/>
        </w:r>
      </w:del>
      <w:r w:rsidR="00F119D4">
        <w:fldChar w:fldCharType="end"/>
      </w:r>
      <w:bookmarkStart w:id="1314" w:name="ZEqnNum675799"/>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39</w:instrText>
      </w:r>
      <w:r w:rsidR="00F119D4">
        <w:rPr>
          <w:noProof/>
        </w:rPr>
        <w:fldChar w:fldCharType="end"/>
      </w:r>
      <w:r>
        <w:instrText>)</w:instrText>
      </w:r>
      <w:bookmarkEnd w:id="1314"/>
      <w:r>
        <w:fldChar w:fldCharType="end"/>
      </w:r>
    </w:p>
    <w:p w14:paraId="5999C349" w14:textId="68EAC14E" w:rsidR="00FB6012" w:rsidRDefault="00FB6012" w:rsidP="00FB6012">
      <w:del w:id="1315" w:author="Gerard" w:date="2014-11-07T13:04:00Z">
        <w:r w:rsidDel="001529A7">
          <w:delText>Finally, f</w:delText>
        </w:r>
      </w:del>
      <w:ins w:id="1316" w:author="Gerard" w:date="2014-11-07T13:04:00Z">
        <w:r w:rsidR="001529A7">
          <w:t>F</w:t>
        </w:r>
      </w:ins>
      <w:r>
        <w:t xml:space="preserve">or a prescribed normal fluid flux </w:t>
      </w:r>
      <w:r w:rsidR="00905817" w:rsidRPr="00905817">
        <w:rPr>
          <w:position w:val="-12"/>
        </w:rPr>
        <w:object w:dxaOrig="999" w:dyaOrig="360" w14:anchorId="7C7F981F">
          <v:shape id="_x0000_i1757" type="#_x0000_t75" style="width:50pt;height:19pt" o:ole="">
            <v:imagedata r:id="rId1479" o:title=""/>
          </v:shape>
          <o:OLEObject Type="Embed" ProgID="Equation.DSMT4" ShapeID="_x0000_i1757" DrawAspect="Content" ObjectID="_1362387614" r:id="rId1480"/>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7pt;height:23pt" o:ole="">
            <v:imagedata r:id="rId1481" o:title=""/>
          </v:shape>
          <o:OLEObject Type="Embed" ProgID="Equation.DSMT4" ShapeID="_x0000_i1758" DrawAspect="Content" ObjectID="_1362387615" r:id="rId1482"/>
        </w:object>
      </w:r>
      <w:r w:rsidR="0018091D">
        <w:t>,</w:t>
      </w:r>
      <w:r>
        <w:tab/>
      </w:r>
      <w:r>
        <w:fldChar w:fldCharType="begin"/>
      </w:r>
      <w:r>
        <w:instrText xml:space="preserve"> MACROBUTTON MTPlaceRef \* MERGEFORMAT </w:instrText>
      </w:r>
      <w:r w:rsidR="00F119D4">
        <w:fldChar w:fldCharType="begin"/>
      </w:r>
      <w:r w:rsidR="00F119D4">
        <w:instrText xml:space="preserve"> SEQ MTEqn \h \* MERGEF</w:instrText>
      </w:r>
      <w:r w:rsidR="00F119D4">
        <w:instrText xml:space="preserve">ORMAT </w:instrText>
      </w:r>
      <w:del w:id="1317" w:author="Gerard" w:date="2015-03-22T11:01:00Z">
        <w:r w:rsidR="00F119D4" w:rsidDel="00F119D4">
          <w:fldChar w:fldCharType="separate"/>
        </w:r>
      </w:del>
      <w:r w:rsidR="00F119D4">
        <w:fldChar w:fldCharType="end"/>
      </w:r>
      <w:bookmarkStart w:id="1318" w:name="ZEqnNum525838"/>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40</w:instrText>
      </w:r>
      <w:r w:rsidR="00F119D4">
        <w:rPr>
          <w:noProof/>
        </w:rPr>
        <w:fldChar w:fldCharType="end"/>
      </w:r>
      <w:r>
        <w:instrText>)</w:instrText>
      </w:r>
      <w:bookmarkEnd w:id="1318"/>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1319" w:author="Gerard" w:date="2014-11-07T13:05:00Z"/>
        </w:rPr>
      </w:pPr>
      <w:r>
        <w:tab/>
      </w:r>
      <w:r w:rsidR="00905817" w:rsidRPr="00905817">
        <w:rPr>
          <w:position w:val="-52"/>
        </w:rPr>
        <w:object w:dxaOrig="5520" w:dyaOrig="1160" w14:anchorId="245AD3FB">
          <v:shape id="_x0000_i1759" type="#_x0000_t75" style="width:277pt;height:58pt" o:ole="">
            <v:imagedata r:id="rId1483" o:title=""/>
          </v:shape>
          <o:OLEObject Type="Embed" ProgID="Equation.DSMT4" ShapeID="_x0000_i1759" DrawAspect="Content" ObjectID="_1362387616" r:id="rId148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20" w:author="Gerard" w:date="2015-03-22T11:01:00Z">
        <w:r w:rsidR="00F119D4" w:rsidDel="00F119D4">
          <w:fldChar w:fldCharType="separate"/>
        </w:r>
      </w:del>
      <w:r w:rsidR="00F119D4">
        <w:fldChar w:fldCharType="end"/>
      </w:r>
      <w:bookmarkStart w:id="1321" w:name="ZEqnNum669406"/>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41</w:instrText>
      </w:r>
      <w:r w:rsidR="00F119D4">
        <w:rPr>
          <w:noProof/>
        </w:rPr>
        <w:fldChar w:fldCharType="end"/>
      </w:r>
      <w:r>
        <w:instrText>)</w:instrText>
      </w:r>
      <w:bookmarkEnd w:id="1321"/>
      <w:r>
        <w:fldChar w:fldCharType="end"/>
      </w:r>
    </w:p>
    <w:p w14:paraId="0BA8D431" w14:textId="0898E95C" w:rsidR="001529A7" w:rsidRDefault="008E3CAC" w:rsidP="001529A7">
      <w:pPr>
        <w:rPr>
          <w:ins w:id="1322" w:author="Gerard" w:date="2014-11-07T13:05:00Z"/>
        </w:rPr>
      </w:pPr>
      <w:ins w:id="1323" w:author="Gerard" w:date="2014-11-07T16:07:00Z">
        <w:r>
          <w:t>Finally, f</w:t>
        </w:r>
      </w:ins>
      <w:ins w:id="1324" w:author="Gerard" w:date="2014-11-07T13:05:00Z">
        <w:r w:rsidR="001529A7">
          <w:t>or a prescribed external body force,</w:t>
        </w:r>
      </w:ins>
      <w:ins w:id="1325" w:author="Gerard" w:date="2014-11-07T13:15:00Z">
        <w:r w:rsidR="001734DC">
          <w:t xml:space="preserve"> recognizing that </w:t>
        </w:r>
      </w:ins>
      <w:r w:rsidR="00905817" w:rsidRPr="00905817">
        <w:rPr>
          <w:position w:val="-10"/>
        </w:rPr>
        <w:object w:dxaOrig="1780" w:dyaOrig="360" w14:anchorId="71383249">
          <v:shape id="_x0000_i1760" type="#_x0000_t75" style="width:89pt;height:19pt" o:ole="">
            <v:imagedata r:id="rId1485" o:title=""/>
          </v:shape>
          <o:OLEObject Type="Embed" ProgID="Equation.DSMT4" ShapeID="_x0000_i1760" DrawAspect="Content" ObjectID="_1362387617" r:id="rId1486"/>
        </w:object>
      </w:r>
      <w:ins w:id="1326" w:author="Gerard" w:date="2014-11-07T13:15:00Z">
        <w:r w:rsidR="001734DC">
          <w:t xml:space="preserve"> and assuming that the body forces </w:t>
        </w:r>
      </w:ins>
      <w:r w:rsidR="00905817" w:rsidRPr="00905817">
        <w:rPr>
          <w:position w:val="-6"/>
        </w:rPr>
        <w:object w:dxaOrig="279" w:dyaOrig="320" w14:anchorId="3EC9F3F9">
          <v:shape id="_x0000_i1761" type="#_x0000_t75" style="width:14pt;height:16pt" o:ole="">
            <v:imagedata r:id="rId1487" o:title=""/>
          </v:shape>
          <o:OLEObject Type="Embed" ProgID="Equation.DSMT4" ShapeID="_x0000_i1761" DrawAspect="Content" ObjectID="_1362387618" r:id="rId1488"/>
        </w:object>
      </w:r>
      <w:ins w:id="1327" w:author="Gerard" w:date="2014-11-07T13:16:00Z">
        <w:r w:rsidR="001734DC">
          <w:t xml:space="preserve"> and </w:t>
        </w:r>
      </w:ins>
      <w:r w:rsidR="00905817" w:rsidRPr="00905817">
        <w:rPr>
          <w:position w:val="-6"/>
        </w:rPr>
        <w:object w:dxaOrig="300" w:dyaOrig="320" w14:anchorId="1EC3519C">
          <v:shape id="_x0000_i1762" type="#_x0000_t75" style="width:15pt;height:16pt" o:ole="">
            <v:imagedata r:id="rId1489" o:title=""/>
          </v:shape>
          <o:OLEObject Type="Embed" ProgID="Equation.DSMT4" ShapeID="_x0000_i1762" DrawAspect="Content" ObjectID="_1362387619" r:id="rId1490"/>
        </w:object>
      </w:r>
      <w:ins w:id="1328" w:author="Gerard" w:date="2014-11-07T13:16:00Z">
        <w:r w:rsidR="001734DC">
          <w:t xml:space="preserve"> do not depend on </w:t>
        </w:r>
      </w:ins>
      <w:r w:rsidR="00905817" w:rsidRPr="00905817">
        <w:rPr>
          <w:position w:val="-10"/>
        </w:rPr>
        <w:object w:dxaOrig="240" w:dyaOrig="260" w14:anchorId="55F23A1B">
          <v:shape id="_x0000_i1763" type="#_x0000_t75" style="width:12pt;height:13pt" o:ole="">
            <v:imagedata r:id="rId1491" o:title=""/>
          </v:shape>
          <o:OLEObject Type="Embed" ProgID="Equation.DSMT4" ShapeID="_x0000_i1763" DrawAspect="Content" ObjectID="_1362387620" r:id="rId1492"/>
        </w:object>
      </w:r>
      <w:ins w:id="1329" w:author="Gerard" w:date="2014-11-07T13:16:00Z">
        <w:r w:rsidR="001734DC">
          <w:t>,</w:t>
        </w:r>
      </w:ins>
    </w:p>
    <w:p w14:paraId="3ADEB444" w14:textId="68651E57" w:rsidR="001529A7" w:rsidRPr="001529A7" w:rsidRDefault="001529A7" w:rsidP="001529A7">
      <w:pPr>
        <w:pStyle w:val="MTDisplayEquation"/>
      </w:pPr>
      <w:ins w:id="1330" w:author="Gerard" w:date="2014-11-07T13:05:00Z">
        <w:r>
          <w:tab/>
        </w:r>
      </w:ins>
      <w:r w:rsidR="00905817" w:rsidRPr="00905817">
        <w:rPr>
          <w:position w:val="-42"/>
        </w:rPr>
        <w:object w:dxaOrig="7220" w:dyaOrig="960" w14:anchorId="713C9964">
          <v:shape id="_x0000_i1764" type="#_x0000_t75" style="width:361pt;height:48pt" o:ole="">
            <v:imagedata r:id="rId1493" o:title=""/>
          </v:shape>
          <o:OLEObject Type="Embed" ProgID="Equation.DSMT4" ShapeID="_x0000_i1764" DrawAspect="Content" ObjectID="_1362387621" r:id="rId1494"/>
        </w:object>
      </w:r>
      <w:ins w:id="1331"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1332" w:author="Gerard" w:date="2015-03-22T11:01:00Z">
        <w:r w:rsidR="00F119D4" w:rsidDel="00F119D4">
          <w:fldChar w:fldCharType="separate"/>
        </w:r>
      </w:del>
      <w:del w:id="1333" w:author="Gerard" w:date="2015-03-21T10:54:00Z">
        <w:r>
          <w:fldChar w:fldCharType="end"/>
        </w:r>
      </w:del>
      <w:ins w:id="1334" w:author="Gerard" w:date="2014-11-07T13:05:00Z">
        <w:r>
          <w:instrText>(</w:instrText>
        </w:r>
        <w:r>
          <w:fldChar w:fldCharType="begin"/>
        </w:r>
        <w:r>
          <w:instrText xml:space="preserve"> SEQ MTSec \c \* Arabic \* MERGEFORMAT </w:instrText>
        </w:r>
      </w:ins>
      <w:r>
        <w:fldChar w:fldCharType="separate"/>
      </w:r>
      <w:ins w:id="1335" w:author="Gerard" w:date="2015-03-22T11:01:00Z">
        <w:r w:rsidR="00F119D4">
          <w:rPr>
            <w:noProof/>
          </w:rPr>
          <w:instrText>3</w:instrText>
        </w:r>
      </w:ins>
      <w:ins w:id="1336" w:author="Gerard" w:date="2014-11-07T13:05:00Z">
        <w:r>
          <w:fldChar w:fldCharType="end"/>
        </w:r>
        <w:r>
          <w:instrText>.</w:instrText>
        </w:r>
        <w:r>
          <w:fldChar w:fldCharType="begin"/>
        </w:r>
        <w:r>
          <w:instrText xml:space="preserve"> SEQ MTEqn \c \* Arabic \* MERGEFORMAT </w:instrText>
        </w:r>
      </w:ins>
      <w:r>
        <w:fldChar w:fldCharType="separate"/>
      </w:r>
      <w:ins w:id="1337" w:author="Gerard" w:date="2015-03-22T11:01:00Z">
        <w:r w:rsidR="00F119D4">
          <w:rPr>
            <w:noProof/>
          </w:rPr>
          <w:instrText>42</w:instrText>
        </w:r>
      </w:ins>
      <w:ins w:id="1338" w:author="Gerard" w:date="2014-11-07T13:05:00Z">
        <w:r>
          <w:fldChar w:fldCharType="end"/>
        </w:r>
        <w:r>
          <w:instrText>)</w:instrText>
        </w:r>
        <w:r>
          <w:fldChar w:fldCharType="end"/>
        </w:r>
      </w:ins>
    </w:p>
    <w:p w14:paraId="4D1D7760" w14:textId="77777777" w:rsidR="00FB6012" w:rsidRDefault="00FB6012" w:rsidP="00FB6012">
      <w:pPr>
        <w:pStyle w:val="Heading3"/>
      </w:pPr>
      <w:bookmarkStart w:id="1339" w:name="_Toc176704844"/>
      <w:bookmarkStart w:id="1340" w:name="_Toc288641454"/>
      <w:r>
        <w:t>Discretization</w:t>
      </w:r>
      <w:bookmarkEnd w:id="1339"/>
      <w:bookmarkEnd w:id="1340"/>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2pt;height:68pt" o:ole="">
            <v:imagedata r:id="rId1495" o:title=""/>
          </v:shape>
          <o:OLEObject Type="Embed" ProgID="Equation.DSMT4" ShapeID="_x0000_i1765" DrawAspect="Content" ObjectID="_1362387622" r:id="rId1496"/>
        </w:object>
      </w:r>
      <w:r w:rsidRPr="00DE14F9">
        <w:tab/>
      </w:r>
      <w:r>
        <w:fldChar w:fldCharType="begin"/>
      </w:r>
      <w:r>
        <w:instrText xml:space="preserve"> MACROBUTTON MTPlaceRef \* MERGEFORMAT </w:instrText>
      </w:r>
      <w:r w:rsidR="00F119D4">
        <w:fldChar w:fldCharType="begin"/>
      </w:r>
      <w:r w:rsidR="00F119D4">
        <w:instrText xml:space="preserve"> SEQ MTEqn \h \* MERGEFORMAT </w:instrText>
      </w:r>
      <w:del w:id="13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42" w:author="Gerard" w:date="2015-03-22T11:01:00Z">
        <w:r w:rsidR="00F119D4">
          <w:rPr>
            <w:noProof/>
          </w:rPr>
          <w:instrText>43</w:instrText>
        </w:r>
      </w:ins>
      <w:del w:id="1343" w:author="Gerard" w:date="2015-03-21T10:54:00Z">
        <w:r w:rsidR="008D52AD" w:rsidDel="00541E56">
          <w:rPr>
            <w:noProof/>
          </w:rPr>
          <w:delInstrText>42</w:delInstrText>
        </w:r>
      </w:del>
      <w:r w:rsidR="00F119D4">
        <w:rPr>
          <w:noProof/>
        </w:rPr>
        <w:fldChar w:fldCharType="end"/>
      </w:r>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pt;height:19pt" o:ole="">
            <v:imagedata r:id="rId1497" o:title=""/>
          </v:shape>
          <o:OLEObject Type="Embed" ProgID="Equation.DSMT4" ShapeID="_x0000_i1766" DrawAspect="Content" ObjectID="_1362387623" r:id="rId1498"/>
        </w:object>
      </w:r>
      <w:r w:rsidRPr="00DE14F9">
        <w:t xml:space="preserve"> represents the interpolation functions over an element, </w:t>
      </w:r>
      <w:r w:rsidR="00905817" w:rsidRPr="00905817">
        <w:rPr>
          <w:position w:val="-12"/>
        </w:rPr>
        <w:object w:dxaOrig="2220" w:dyaOrig="360" w14:anchorId="018242F6">
          <v:shape id="_x0000_i1767" type="#_x0000_t75" style="width:111pt;height:19pt" o:ole="">
            <v:imagedata r:id="rId1499" o:title=""/>
          </v:shape>
          <o:OLEObject Type="Embed" ProgID="Equation.DSMT4" ShapeID="_x0000_i1767" DrawAspect="Content" ObjectID="_1362387624" r:id="rId1500"/>
        </w:object>
      </w:r>
      <w:r w:rsidRPr="00DE14F9">
        <w:t xml:space="preserve"> respectively represent nodal values of </w:t>
      </w:r>
      <w:r w:rsidR="00905817" w:rsidRPr="00905817">
        <w:rPr>
          <w:position w:val="-10"/>
        </w:rPr>
        <w:object w:dxaOrig="1939" w:dyaOrig="360" w14:anchorId="0ED9025B">
          <v:shape id="_x0000_i1768" type="#_x0000_t75" style="width:97pt;height:19pt" o:ole="">
            <v:imagedata r:id="rId1501" o:title=""/>
          </v:shape>
          <o:OLEObject Type="Embed" ProgID="Equation.DSMT4" ShapeID="_x0000_i1768" DrawAspect="Content" ObjectID="_1362387625" r:id="rId1502"/>
        </w:object>
      </w:r>
      <w:r w:rsidRPr="00DE14F9">
        <w:t xml:space="preserve">, and </w:t>
      </w:r>
      <w:r w:rsidR="00905817" w:rsidRPr="00905817">
        <w:rPr>
          <w:position w:val="-6"/>
        </w:rPr>
        <w:object w:dxaOrig="260" w:dyaOrig="220" w14:anchorId="0F58121C">
          <v:shape id="_x0000_i1769" type="#_x0000_t75" style="width:13pt;height:11pt" o:ole="">
            <v:imagedata r:id="rId1503" o:title=""/>
          </v:shape>
          <o:OLEObject Type="Embed" ProgID="Equation.DSMT4" ShapeID="_x0000_i1769" DrawAspect="Content" ObjectID="_1362387626" r:id="rId1504"/>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pt;height:19pt" o:ole="">
            <v:imagedata r:id="rId1505" o:title=""/>
          </v:shape>
          <o:OLEObject Type="Embed" ProgID="Equation.DSMT4" ShapeID="_x0000_i1770" DrawAspect="Content" ObjectID="_1362387627" r:id="rId1506"/>
        </w:object>
      </w:r>
      <w:r w:rsidRPr="00DE14F9">
        <w:t xml:space="preserve"> in Eq.</w:t>
      </w:r>
      <w:r w:rsidR="001677E3">
        <w:fldChar w:fldCharType="begin"/>
      </w:r>
      <w:r w:rsidR="001677E3">
        <w:instrText xml:space="preserve"> GOTOBUTTON ZEqnNum162760  \* MERGEFORMAT </w:instrText>
      </w:r>
      <w:r w:rsidR="00F119D4">
        <w:fldChar w:fldCharType="begin"/>
      </w:r>
      <w:r w:rsidR="00F119D4">
        <w:instrText xml:space="preserve"> REF ZEqnNum162760 \* Charformat \! \* MERGEFORMAT </w:instrText>
      </w:r>
      <w:r w:rsidR="00F119D4">
        <w:fldChar w:fldCharType="separate"/>
      </w:r>
      <w:r w:rsidR="00F119D4">
        <w:instrText>(3.27)</w:instrText>
      </w:r>
      <w:r w:rsidR="00F119D4">
        <w:fldChar w:fldCharType="end"/>
      </w:r>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2pt;height:40pt" o:ole="">
            <v:imagedata r:id="rId1507" o:title=""/>
          </v:shape>
          <o:OLEObject Type="Embed" ProgID="Equation.DSMT4" ShapeID="_x0000_i1771" DrawAspect="Content" ObjectID="_1362387628" r:id="rId1508"/>
        </w:object>
      </w:r>
      <w:r w:rsidR="0018091D">
        <w:t>,</w:t>
      </w:r>
      <w:r w:rsidRPr="00DE14F9">
        <w:tab/>
      </w:r>
      <w:r>
        <w:fldChar w:fldCharType="begin"/>
      </w:r>
      <w:r>
        <w:instrText xml:space="preserve"> MACROBUTTON MTPlaceRef \* MERGEFORMAT </w:instrText>
      </w:r>
      <w:r w:rsidR="00F119D4">
        <w:fldChar w:fldCharType="begin"/>
      </w:r>
      <w:r w:rsidR="00F119D4">
        <w:instrText xml:space="preserve"> SEQ MTEqn \h \* MERGEFORMAT </w:instrText>
      </w:r>
      <w:del w:id="13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45" w:author="Gerard" w:date="2015-03-22T11:01:00Z">
        <w:r w:rsidR="00F119D4">
          <w:rPr>
            <w:noProof/>
          </w:rPr>
          <w:instrText>44</w:instrText>
        </w:r>
      </w:ins>
      <w:del w:id="1346" w:author="Gerard" w:date="2015-03-21T10:54:00Z">
        <w:r w:rsidR="008D52AD" w:rsidDel="00541E56">
          <w:rPr>
            <w:noProof/>
          </w:rPr>
          <w:delInstrText>43</w:delInstrText>
        </w:r>
      </w:del>
      <w:r w:rsidR="00F119D4">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3pt;height:19pt" o:ole="">
            <v:imagedata r:id="rId1509" o:title=""/>
          </v:shape>
          <o:OLEObject Type="Embed" ProgID="Equation.DSMT4" ShapeID="_x0000_i1772" DrawAspect="Content" ObjectID="_1362387629" r:id="rId1510"/>
        </w:object>
      </w:r>
      <w:r w:rsidRPr="00074384">
        <w:t xml:space="preserve"> is the number of elements in </w:t>
      </w:r>
      <w:r w:rsidR="00905817" w:rsidRPr="00905817">
        <w:rPr>
          <w:position w:val="-6"/>
        </w:rPr>
        <w:object w:dxaOrig="200" w:dyaOrig="279" w14:anchorId="4535B78F">
          <v:shape id="_x0000_i1773" type="#_x0000_t75" style="width:10pt;height:14pt" o:ole="">
            <v:imagedata r:id="rId1511" o:title=""/>
          </v:shape>
          <o:OLEObject Type="Embed" ProgID="Equation.DSMT4" ShapeID="_x0000_i1773" DrawAspect="Content" ObjectID="_1362387630" r:id="rId1512"/>
        </w:object>
      </w:r>
      <w:r w:rsidRPr="00074384">
        <w:t xml:space="preserve">, </w:t>
      </w:r>
      <w:r w:rsidR="00905817" w:rsidRPr="00905817">
        <w:rPr>
          <w:position w:val="-12"/>
        </w:rPr>
        <w:object w:dxaOrig="380" w:dyaOrig="400" w14:anchorId="2CA75A8B">
          <v:shape id="_x0000_i1774" type="#_x0000_t75" style="width:19pt;height:20pt" o:ole="">
            <v:imagedata r:id="rId1513" o:title=""/>
          </v:shape>
          <o:OLEObject Type="Embed" ProgID="Equation.DSMT4" ShapeID="_x0000_i1774" DrawAspect="Content" ObjectID="_1362387631" r:id="rId1514"/>
        </w:object>
      </w:r>
      <w:r w:rsidRPr="00074384">
        <w:t xml:space="preserve"> is the number of integration points in the </w:t>
      </w:r>
      <w:r w:rsidR="00905817" w:rsidRPr="00905817">
        <w:rPr>
          <w:position w:val="-6"/>
        </w:rPr>
        <w:object w:dxaOrig="360" w:dyaOrig="220" w14:anchorId="1153A4D2">
          <v:shape id="_x0000_i1775" type="#_x0000_t75" style="width:19pt;height:11pt" o:ole="">
            <v:imagedata r:id="rId1515" o:title=""/>
          </v:shape>
          <o:OLEObject Type="Embed" ProgID="Equation.DSMT4" ShapeID="_x0000_i1775" DrawAspect="Content" ObjectID="_1362387632" r:id="rId1516"/>
        </w:object>
      </w:r>
      <w:r w:rsidRPr="00074384">
        <w:t xml:space="preserve">th element, </w:t>
      </w:r>
      <w:r w:rsidR="00905817" w:rsidRPr="00905817">
        <w:rPr>
          <w:position w:val="-12"/>
        </w:rPr>
        <w:object w:dxaOrig="320" w:dyaOrig="360" w14:anchorId="22019D29">
          <v:shape id="_x0000_i1776" type="#_x0000_t75" style="width:16pt;height:19pt" o:ole="">
            <v:imagedata r:id="rId1517" o:title=""/>
          </v:shape>
          <o:OLEObject Type="Embed" ProgID="Equation.DSMT4" ShapeID="_x0000_i1776" DrawAspect="Content" ObjectID="_1362387633" r:id="rId1518"/>
        </w:object>
      </w:r>
      <w:r w:rsidRPr="00074384">
        <w:t xml:space="preserve"> is the quadrature weight associated with the </w:t>
      </w:r>
      <w:r w:rsidR="00905817" w:rsidRPr="00905817">
        <w:rPr>
          <w:position w:val="-6"/>
        </w:rPr>
        <w:object w:dxaOrig="380" w:dyaOrig="279" w14:anchorId="7CE85A71">
          <v:shape id="_x0000_i1777" type="#_x0000_t75" style="width:19pt;height:14pt" o:ole="">
            <v:imagedata r:id="rId1519" o:title=""/>
          </v:shape>
          <o:OLEObject Type="Embed" ProgID="Equation.DSMT4" ShapeID="_x0000_i1777" DrawAspect="Content" ObjectID="_1362387634" r:id="rId1520"/>
        </w:object>
      </w:r>
      <w:r w:rsidRPr="00074384">
        <w:t xml:space="preserve">th integration point, and </w:t>
      </w:r>
      <w:r w:rsidR="00905817" w:rsidRPr="00905817">
        <w:rPr>
          <w:position w:val="-14"/>
        </w:rPr>
        <w:object w:dxaOrig="300" w:dyaOrig="380" w14:anchorId="6650F922">
          <v:shape id="_x0000_i1778" type="#_x0000_t75" style="width:15pt;height:19pt" o:ole="">
            <v:imagedata r:id="rId1521" o:title=""/>
          </v:shape>
          <o:OLEObject Type="Embed" ProgID="Equation.DSMT4" ShapeID="_x0000_i1778" DrawAspect="Content" ObjectID="_1362387635" r:id="rId1522"/>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2pt;height:22pt" o:ole="">
            <v:imagedata r:id="rId1523" o:title=""/>
          </v:shape>
          <o:OLEObject Type="Embed" ProgID="Equation.DSMT4" ShapeID="_x0000_i1779" DrawAspect="Content" ObjectID="_1362387636" r:id="rId1524"/>
        </w:object>
      </w:r>
      <w:r w:rsidRPr="00074384">
        <w:tab/>
      </w:r>
      <w:r>
        <w:fldChar w:fldCharType="begin"/>
      </w:r>
      <w:r>
        <w:instrText xml:space="preserve"> MACROBUTTON MTPlaceRef \* MERGEFORMAT </w:instrText>
      </w:r>
      <w:r w:rsidR="00F119D4">
        <w:fldChar w:fldCharType="begin"/>
      </w:r>
      <w:r w:rsidR="00F119D4">
        <w:instrText xml:space="preserve"> SEQ MTEqn \h \* MERGEFORMAT </w:instrText>
      </w:r>
      <w:del w:id="134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48" w:author="Gerard" w:date="2015-03-22T11:01:00Z">
        <w:r w:rsidR="00F119D4">
          <w:rPr>
            <w:noProof/>
          </w:rPr>
          <w:instrText>45</w:instrText>
        </w:r>
      </w:ins>
      <w:del w:id="1349" w:author="Gerard" w:date="2015-03-21T10:54:00Z">
        <w:r w:rsidR="008D52AD" w:rsidDel="00541E56">
          <w:rPr>
            <w:noProof/>
          </w:rPr>
          <w:delInstrText>44</w:delInstrText>
        </w:r>
      </w:del>
      <w:r w:rsidR="00F119D4">
        <w:rPr>
          <w:noProof/>
        </w:rPr>
        <w:fldChar w:fldCharType="end"/>
      </w:r>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5pt;height:19pt" o:ole="">
            <v:imagedata r:id="rId1525" o:title=""/>
          </v:shape>
          <o:OLEObject Type="Embed" ProgID="Equation.DSMT4" ShapeID="_x0000_i1780" DrawAspect="Content" ObjectID="_1362387637" r:id="rId1526"/>
        </w:object>
      </w:r>
      <w:r w:rsidRPr="00074384">
        <w:t xml:space="preserve">, </w:t>
      </w:r>
      <w:r w:rsidR="00905817" w:rsidRPr="00905817">
        <w:rPr>
          <w:position w:val="-12"/>
        </w:rPr>
        <w:object w:dxaOrig="260" w:dyaOrig="380" w14:anchorId="613A5389">
          <v:shape id="_x0000_i1781" type="#_x0000_t75" style="width:13pt;height:19pt" o:ole="">
            <v:imagedata r:id="rId1527" o:title=""/>
          </v:shape>
          <o:OLEObject Type="Embed" ProgID="Equation.DSMT4" ShapeID="_x0000_i1781" DrawAspect="Content" ObjectID="_1362387638" r:id="rId1528"/>
        </w:object>
      </w:r>
      <w:r w:rsidRPr="00074384">
        <w:t xml:space="preserve"> and </w:t>
      </w:r>
      <w:r w:rsidR="00905817" w:rsidRPr="00905817">
        <w:rPr>
          <w:position w:val="-12"/>
        </w:rPr>
        <w:object w:dxaOrig="279" w:dyaOrig="380" w14:anchorId="16315F6D">
          <v:shape id="_x0000_i1782" type="#_x0000_t75" style="width:14pt;height:19pt" o:ole="">
            <v:imagedata r:id="rId1529" o:title=""/>
          </v:shape>
          <o:OLEObject Type="Embed" ProgID="Equation.DSMT4" ShapeID="_x0000_i1782" DrawAspect="Content" ObjectID="_1362387639" r:id="rId1530"/>
        </w:object>
      </w:r>
      <w:r w:rsidRPr="00074384">
        <w:t xml:space="preserve"> are evaluated at the parametric coordinates of the </w:t>
      </w:r>
      <w:r w:rsidR="00905817" w:rsidRPr="00905817">
        <w:rPr>
          <w:position w:val="-6"/>
        </w:rPr>
        <w:object w:dxaOrig="380" w:dyaOrig="279" w14:anchorId="1053581B">
          <v:shape id="_x0000_i1783" type="#_x0000_t75" style="width:19pt;height:14pt" o:ole="">
            <v:imagedata r:id="rId1531" o:title=""/>
          </v:shape>
          <o:OLEObject Type="Embed" ProgID="Equation.DSMT4" ShapeID="_x0000_i1783" DrawAspect="Content" ObjectID="_1362387640" r:id="rId1532"/>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pt;height:19pt" o:ole="">
            <v:imagedata r:id="rId1533" o:title=""/>
          </v:shape>
          <o:OLEObject Type="Embed" ProgID="Equation.DSMT4" ShapeID="_x0000_i1784" DrawAspect="Content" ObjectID="_1362387641" r:id="rId1534"/>
        </w:object>
      </w:r>
      <w:r w:rsidRPr="00DE14F9">
        <w:t xml:space="preserve"> in Eq</w:t>
      </w:r>
      <w:r w:rsidR="001677E3">
        <w:t>s</w:t>
      </w:r>
      <w:r w:rsidRPr="00DE14F9">
        <w:t>.</w:t>
      </w:r>
      <w:r w:rsidR="001677E3">
        <w:fldChar w:fldCharType="begin"/>
      </w:r>
      <w:r w:rsidR="001677E3">
        <w:instrText xml:space="preserve"> GOTOBUTTON ZEqnNum239613  \* MERGEFORMAT </w:instrText>
      </w:r>
      <w:r w:rsidR="00F119D4">
        <w:fldChar w:fldCharType="begin"/>
      </w:r>
      <w:r w:rsidR="00F119D4">
        <w:instrText xml:space="preserve"> REF ZEqnNum239613 \* Charformat \! \* MERGEFORMAT </w:instrText>
      </w:r>
      <w:r w:rsidR="00F119D4">
        <w:fldChar w:fldCharType="separate"/>
      </w:r>
      <w:r w:rsidR="00F119D4">
        <w:instrText>(3.29)</w:instrText>
      </w:r>
      <w:r w:rsidR="00F119D4">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F119D4">
        <w:fldChar w:fldCharType="begin"/>
      </w:r>
      <w:r w:rsidR="00F119D4">
        <w:instrText xml:space="preserve"> REF ZEqnNum782864 \* Charformat \! \* MERGEFORMAT </w:instrText>
      </w:r>
      <w:r w:rsidR="00F119D4">
        <w:fldChar w:fldCharType="separate"/>
      </w:r>
      <w:r w:rsidR="00F119D4">
        <w:instrText>(3.33)</w:instrText>
      </w:r>
      <w:r w:rsidR="00F119D4">
        <w:fldChar w:fldCharType="end"/>
      </w:r>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pt;height:40pt" o:ole="">
            <v:imagedata r:id="rId1535" o:title=""/>
          </v:shape>
          <o:OLEObject Type="Embed" ProgID="Equation.DSMT4" ShapeID="_x0000_i1785" DrawAspect="Content" ObjectID="_1362387642" r:id="rId1536"/>
        </w:object>
      </w:r>
      <w:r w:rsidR="00981087">
        <w:t>,</w:t>
      </w:r>
      <w:r w:rsidRPr="00DE14F9">
        <w:tab/>
      </w:r>
      <w:r>
        <w:fldChar w:fldCharType="begin"/>
      </w:r>
      <w:r>
        <w:instrText xml:space="preserve"> MACROBUTTON MTPlaceRef \* MERGEFORMAT </w:instrText>
      </w:r>
      <w:r w:rsidR="00F119D4">
        <w:fldChar w:fldCharType="begin"/>
      </w:r>
      <w:r w:rsidR="00F119D4">
        <w:instrText xml:space="preserve"> SEQ MTEqn \h \* MERGEFORMAT </w:instrText>
      </w:r>
      <w:del w:id="13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51" w:author="Gerard" w:date="2015-03-22T11:01:00Z">
        <w:r w:rsidR="00F119D4">
          <w:rPr>
            <w:noProof/>
          </w:rPr>
          <w:instrText>46</w:instrText>
        </w:r>
      </w:ins>
      <w:del w:id="1352" w:author="Gerard" w:date="2015-03-21T10:54:00Z">
        <w:r w:rsidR="008D52AD" w:rsidDel="00541E56">
          <w:rPr>
            <w:noProof/>
          </w:rPr>
          <w:delInstrText>45</w:delInstrText>
        </w:r>
      </w:del>
      <w:r w:rsidR="00F119D4">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pt;height:141pt" o:ole="">
            <v:imagedata r:id="rId1537" o:title=""/>
          </v:shape>
          <o:OLEObject Type="Embed" ProgID="Equation.DSMT4" ShapeID="_x0000_i1786" DrawAspect="Content" ObjectID="_1362387643" r:id="rId1538"/>
        </w:object>
      </w:r>
      <w:r w:rsidRPr="00DE14F9">
        <w:tab/>
      </w:r>
      <w:r>
        <w:fldChar w:fldCharType="begin"/>
      </w:r>
      <w:r>
        <w:instrText xml:space="preserve"> MACROBUTTON MTPlaceRef \* MERGEFORMAT </w:instrText>
      </w:r>
      <w:r w:rsidR="00F119D4">
        <w:fldChar w:fldCharType="begin"/>
      </w:r>
      <w:r w:rsidR="00F119D4">
        <w:instrText xml:space="preserve"> SEQ MTEqn \h \* MERGEFORMAT </w:instrText>
      </w:r>
      <w:del w:id="135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54" w:author="Gerard" w:date="2015-03-22T11:01:00Z">
        <w:r w:rsidR="00F119D4">
          <w:rPr>
            <w:noProof/>
          </w:rPr>
          <w:instrText>47</w:instrText>
        </w:r>
      </w:ins>
      <w:del w:id="1355" w:author="Gerard" w:date="2015-03-21T10:54:00Z">
        <w:r w:rsidR="008D52AD" w:rsidDel="00541E56">
          <w:rPr>
            <w:noProof/>
          </w:rPr>
          <w:delInstrText>46</w:delInstrText>
        </w:r>
      </w:del>
      <w:r w:rsidR="00F119D4">
        <w:rPr>
          <w:noProof/>
        </w:rPr>
        <w:fldChar w:fldCharType="end"/>
      </w:r>
      <w:r>
        <w:instrText>)</w:instrText>
      </w:r>
      <w:r>
        <w:fldChar w:fldCharType="end"/>
      </w:r>
    </w:p>
    <w:p w14:paraId="63278DE7" w14:textId="5FFBDD8A"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5pt;height:14pt" o:ole="">
            <v:imagedata r:id="rId1539" o:title=""/>
          </v:shape>
          <o:OLEObject Type="Embed" ProgID="Equation.DSMT4" ShapeID="_x0000_i1787" DrawAspect="Content" ObjectID="_1362387644" r:id="rId1540"/>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pt;height:22pt" o:ole="">
            <v:imagedata r:id="rId1541" o:title=""/>
          </v:shape>
          <o:OLEObject Type="Embed" ProgID="Equation.DSMT4" ShapeID="_x0000_i1788" DrawAspect="Content" ObjectID="_1362387645" r:id="rId1542"/>
        </w:object>
      </w:r>
      <w:r w:rsidRPr="00DE14F9">
        <w:t xml:space="preserve"> from </w:t>
      </w:r>
      <w:r w:rsidR="00905817" w:rsidRPr="00905817">
        <w:rPr>
          <w:position w:val="-10"/>
        </w:rPr>
        <w:object w:dxaOrig="460" w:dyaOrig="360" w14:anchorId="6A8512C9">
          <v:shape id="_x0000_i1789" type="#_x0000_t75" style="width:23pt;height:19pt" o:ole="">
            <v:imagedata r:id="rId1543" o:title=""/>
          </v:shape>
          <o:OLEObject Type="Embed" ProgID="Equation.DSMT4" ShapeID="_x0000_i1789" DrawAspect="Content" ObjectID="_1362387646" r:id="rId1544"/>
        </w:object>
      </w:r>
      <w:r w:rsidRPr="00DE14F9">
        <w:t xml:space="preserve">, where </w:t>
      </w:r>
      <w:r w:rsidR="00905817" w:rsidRPr="00905817">
        <w:rPr>
          <w:position w:val="-6"/>
        </w:rPr>
        <w:object w:dxaOrig="940" w:dyaOrig="279" w14:anchorId="5EE4F9A6">
          <v:shape id="_x0000_i1790" type="#_x0000_t75" style="width:47pt;height:14pt" o:ole="">
            <v:imagedata r:id="rId1545" o:title=""/>
          </v:shape>
          <o:OLEObject Type="Embed" ProgID="Equation.DSMT4" ShapeID="_x0000_i1790" DrawAspect="Content" ObjectID="_1362387647" r:id="rId1546"/>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pt;height:19pt" o:ole="">
            <v:imagedata r:id="rId1547" o:title=""/>
          </v:shape>
          <o:OLEObject Type="Embed" ProgID="Equation.DSMT4" ShapeID="_x0000_i1791" DrawAspect="Content" ObjectID="_1362387648" r:id="rId1548"/>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F119D4">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792" type="#_x0000_t75" style="width:195pt;height:40pt" o:ole="">
            <v:imagedata r:id="rId1549" o:title=""/>
          </v:shape>
          <o:OLEObject Type="Embed" ProgID="Equation.DSMT4" ShapeID="_x0000_i1792" DrawAspect="Content" ObjectID="_1362387649" r:id="rId1550"/>
        </w:object>
      </w:r>
      <w:r w:rsidR="00981087">
        <w:t>,</w:t>
      </w:r>
      <w:r>
        <w:tab/>
      </w:r>
      <w:r>
        <w:fldChar w:fldCharType="begin"/>
      </w:r>
      <w:r>
        <w:instrText xml:space="preserve"> MACROBUTTON MTPlaceRef \* MERGEFORMAT </w:instrText>
      </w:r>
      <w:r w:rsidR="00F119D4">
        <w:fldChar w:fldCharType="begin"/>
      </w:r>
      <w:r w:rsidR="00F119D4">
        <w:instrText xml:space="preserve"> SEQ MTEqn \h \* MERGEFORMAT </w:instrText>
      </w:r>
      <w:del w:id="135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57" w:author="Gerard" w:date="2015-03-22T11:01:00Z">
        <w:r w:rsidR="00F119D4">
          <w:rPr>
            <w:noProof/>
          </w:rPr>
          <w:instrText>48</w:instrText>
        </w:r>
      </w:ins>
      <w:del w:id="1358" w:author="Gerard" w:date="2015-03-21T10:54:00Z">
        <w:r w:rsidR="008D52AD" w:rsidDel="00541E56">
          <w:rPr>
            <w:noProof/>
          </w:rPr>
          <w:delInstrText>47</w:delInstrText>
        </w:r>
      </w:del>
      <w:r w:rsidR="00F119D4">
        <w:rPr>
          <w:noProof/>
        </w:rPr>
        <w:fldChar w:fldCharType="end"/>
      </w:r>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5pt;height:40pt" o:ole="">
            <v:imagedata r:id="rId1551" o:title=""/>
          </v:shape>
          <o:OLEObject Type="Embed" ProgID="Equation.DSMT4" ShapeID="_x0000_i1793" DrawAspect="Content" ObjectID="_1362387650" r:id="rId1552"/>
        </w:object>
      </w:r>
      <w:r w:rsidR="00981087">
        <w:t>,</w:t>
      </w:r>
      <w:r>
        <w:tab/>
      </w:r>
      <w:r>
        <w:fldChar w:fldCharType="begin"/>
      </w:r>
      <w:r>
        <w:instrText xml:space="preserve"> MACROBUTTON MTPlaceRef \* MERGEFORMAT </w:instrText>
      </w:r>
      <w:r w:rsidR="00F119D4">
        <w:fldChar w:fldCharType="begin"/>
      </w:r>
      <w:r w:rsidR="00F119D4">
        <w:instrText xml:space="preserve"> SEQ MTEqn \h \* MERGEFORMAT </w:instrText>
      </w:r>
      <w:del w:id="135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60" w:author="Gerard" w:date="2015-03-22T11:01:00Z">
        <w:r w:rsidR="00F119D4">
          <w:rPr>
            <w:noProof/>
          </w:rPr>
          <w:instrText>49</w:instrText>
        </w:r>
      </w:ins>
      <w:del w:id="1361" w:author="Gerard" w:date="2015-03-21T10:54:00Z">
        <w:r w:rsidR="008D52AD" w:rsidDel="00541E56">
          <w:rPr>
            <w:noProof/>
          </w:rPr>
          <w:delInstrText>48</w:delInstrText>
        </w:r>
      </w:del>
      <w:r w:rsidR="00F119D4">
        <w:rPr>
          <w:noProof/>
        </w:rPr>
        <w:fldChar w:fldCharType="end"/>
      </w:r>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794" type="#_x0000_t75" style="width:62pt;height:20pt" o:ole="">
            <v:imagedata r:id="rId1553" o:title=""/>
          </v:shape>
          <o:OLEObject Type="Embed" ProgID="Equation.DSMT4" ShapeID="_x0000_i1794" DrawAspect="Content" ObjectID="_1362387651" r:id="rId1554"/>
        </w:object>
      </w:r>
      <w:r w:rsidR="00981087">
        <w:t>.</w:t>
      </w:r>
      <w:r>
        <w:tab/>
      </w:r>
      <w:r>
        <w:fldChar w:fldCharType="begin"/>
      </w:r>
      <w:r>
        <w:instrText xml:space="preserve"> MACROBUTTON MTPlaceRef \* MERGEFORMAT </w:instrText>
      </w:r>
      <w:r w:rsidR="00F119D4">
        <w:fldChar w:fldCharType="begin"/>
      </w:r>
      <w:r w:rsidR="00F119D4">
        <w:instrText xml:space="preserve"> SEQ MTEqn \h \* MERGEFORMAT </w:instrText>
      </w:r>
      <w:del w:id="136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63" w:author="Gerard" w:date="2015-03-22T11:01:00Z">
        <w:r w:rsidR="00F119D4">
          <w:rPr>
            <w:noProof/>
          </w:rPr>
          <w:instrText>50</w:instrText>
        </w:r>
      </w:ins>
      <w:del w:id="1364" w:author="Gerard" w:date="2015-03-21T10:54:00Z">
        <w:r w:rsidR="008D52AD" w:rsidDel="00541E56">
          <w:rPr>
            <w:noProof/>
          </w:rPr>
          <w:delInstrText>49</w:delInstrText>
        </w:r>
      </w:del>
      <w:r w:rsidR="00F119D4">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3pt;height:11pt" o:ole="">
            <v:imagedata r:id="rId1555" o:title=""/>
          </v:shape>
          <o:OLEObject Type="Embed" ProgID="Equation.DSMT4" ShapeID="_x0000_i1795" DrawAspect="Content" ObjectID="_1362387652" r:id="rId1556"/>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1pt;height:19pt" o:ole="">
            <v:imagedata r:id="rId1557" o:title=""/>
          </v:shape>
          <o:OLEObject Type="Embed" ProgID="Equation.DSMT4" ShapeID="_x0000_i1796" DrawAspect="Content" ObjectID="_1362387653" r:id="rId1558"/>
        </w:object>
      </w:r>
      <w:r>
        <w:t xml:space="preserve"> as given in </w:t>
      </w:r>
      <w:r w:rsidR="001677E3">
        <w:fldChar w:fldCharType="begin"/>
      </w:r>
      <w:r w:rsidR="001677E3">
        <w:instrText xml:space="preserve"> GOTOBUTTON ZEqnNum269251  \* MERGEFORMAT </w:instrText>
      </w:r>
      <w:r w:rsidR="00F119D4">
        <w:fldChar w:fldCharType="begin"/>
      </w:r>
      <w:r w:rsidR="00F119D4">
        <w:instrText xml:space="preserve"> REF ZEqnNum269251 \* Charformat \! \* MERGEFORMAT </w:instrText>
      </w:r>
      <w:r w:rsidR="00F119D4">
        <w:fldChar w:fldCharType="separate"/>
      </w:r>
      <w:r w:rsidR="00F119D4">
        <w:instrText>(3.34)</w:instrText>
      </w:r>
      <w:r w:rsidR="00F119D4">
        <w:fldChar w:fldCharType="end"/>
      </w:r>
      <w:r w:rsidR="001677E3">
        <w:fldChar w:fldCharType="end"/>
      </w:r>
      <w:r>
        <w:t>-</w:t>
      </w:r>
      <w:r w:rsidR="001677E3">
        <w:fldChar w:fldCharType="begin"/>
      </w:r>
      <w:r w:rsidR="001677E3">
        <w:instrText xml:space="preserve"> GOTOBUTTON ZEqnNum737993  \* MERGEFORMAT </w:instrText>
      </w:r>
      <w:r w:rsidR="00F119D4">
        <w:fldChar w:fldCharType="begin"/>
      </w:r>
      <w:r w:rsidR="00F119D4">
        <w:instrText xml:space="preserve"> REF ZEqnNum737993 \* Charformat \! \* MERGEFORMAT </w:instrText>
      </w:r>
      <w:r w:rsidR="00F119D4">
        <w:fldChar w:fldCharType="separate"/>
      </w:r>
      <w:r w:rsidR="00F119D4">
        <w:instrText>(3.35)</w:instrText>
      </w:r>
      <w:r w:rsidR="00F119D4">
        <w:fldChar w:fldCharType="end"/>
      </w:r>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7pt;height:77pt" o:ole="">
            <v:imagedata r:id="rId1559" o:title=""/>
          </v:shape>
          <o:OLEObject Type="Embed" ProgID="Equation.DSMT4" ShapeID="_x0000_i1797" DrawAspect="Content" ObjectID="_1362387654" r:id="rId156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6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w:instrText>
      </w:r>
      <w:r w:rsidR="00F119D4">
        <w:instrText xml:space="preserve">GEFORMAT </w:instrText>
      </w:r>
      <w:r w:rsidR="00F119D4">
        <w:fldChar w:fldCharType="separate"/>
      </w:r>
      <w:ins w:id="1366" w:author="Gerard" w:date="2015-03-22T11:01:00Z">
        <w:r w:rsidR="00F119D4">
          <w:rPr>
            <w:noProof/>
          </w:rPr>
          <w:instrText>51</w:instrText>
        </w:r>
      </w:ins>
      <w:del w:id="1367" w:author="Gerard" w:date="2015-03-21T10:54:00Z">
        <w:r w:rsidR="008D52AD" w:rsidDel="00541E56">
          <w:rPr>
            <w:noProof/>
          </w:rPr>
          <w:delInstrText>50</w:delInstrText>
        </w:r>
      </w:del>
      <w:r w:rsidR="00F119D4">
        <w:rPr>
          <w:noProof/>
        </w:rPr>
        <w:fldChar w:fldCharType="end"/>
      </w:r>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3pt;height:20pt" o:ole="">
            <v:imagedata r:id="rId1561" o:title=""/>
          </v:shape>
          <o:OLEObject Type="Embed" ProgID="Equation.DSMT4" ShapeID="_x0000_i1798" DrawAspect="Content" ObjectID="_1362387655" r:id="rId1562"/>
        </w:object>
      </w:r>
      <w:r>
        <w:t xml:space="preserve"> is the skew-symmetric tensor whose dual vector is </w:t>
      </w:r>
      <w:r w:rsidR="00905817" w:rsidRPr="00905817">
        <w:rPr>
          <w:position w:val="-6"/>
        </w:rPr>
        <w:object w:dxaOrig="200" w:dyaOrig="220" w14:anchorId="6DA18B90">
          <v:shape id="_x0000_i1799" type="#_x0000_t75" style="width:10pt;height:11pt" o:ole="">
            <v:imagedata r:id="rId1563" o:title=""/>
          </v:shape>
          <o:OLEObject Type="Embed" ProgID="Equation.DSMT4" ShapeID="_x0000_i1799" DrawAspect="Content" ObjectID="_1362387656" r:id="rId1564"/>
        </w:object>
      </w:r>
      <w:r>
        <w:t xml:space="preserve"> and </w:t>
      </w:r>
      <w:r w:rsidR="00905817" w:rsidRPr="00905817">
        <w:rPr>
          <w:position w:val="-4"/>
        </w:rPr>
        <w:object w:dxaOrig="220" w:dyaOrig="260" w14:anchorId="48088CB0">
          <v:shape id="_x0000_i1800" type="#_x0000_t75" style="width:11pt;height:13pt" o:ole="">
            <v:imagedata r:id="rId1565" o:title=""/>
          </v:shape>
          <o:OLEObject Type="Embed" ProgID="Equation.DSMT4" ShapeID="_x0000_i1800" DrawAspect="Content" ObjectID="_1362387657" r:id="rId1566"/>
        </w:object>
      </w:r>
      <w:r>
        <w:t xml:space="preserve"> is the third-order permutation pseudo-tensor.  For a prescribed traction </w:t>
      </w:r>
      <w:r w:rsidR="00905817" w:rsidRPr="00905817">
        <w:rPr>
          <w:position w:val="-12"/>
        </w:rPr>
        <w:object w:dxaOrig="220" w:dyaOrig="380" w14:anchorId="47D0DC93">
          <v:shape id="_x0000_i1801" type="#_x0000_t75" style="width:11pt;height:19pt" o:ole="">
            <v:imagedata r:id="rId1567" o:title=""/>
          </v:shape>
          <o:OLEObject Type="Embed" ProgID="Equation.DSMT4" ShapeID="_x0000_i1801" DrawAspect="Content" ObjectID="_1362387658" r:id="rId1568"/>
        </w:object>
      </w:r>
      <w:r>
        <w:t xml:space="preserve"> as given in </w:t>
      </w:r>
      <w:r w:rsidR="001677E3">
        <w:fldChar w:fldCharType="begin"/>
      </w:r>
      <w:r w:rsidR="001677E3">
        <w:instrText xml:space="preserve"> GOTOBUTTON ZEqnNum641883  \* MERGEFORMAT </w:instrText>
      </w:r>
      <w:r w:rsidR="00F119D4">
        <w:fldChar w:fldCharType="begin"/>
      </w:r>
      <w:r w:rsidR="00F119D4">
        <w:instrText xml:space="preserve"> REF ZEqnNum641883 \* Charformat \! \* MERGEFORMAT </w:instrText>
      </w:r>
      <w:r w:rsidR="00F119D4">
        <w:fldChar w:fldCharType="separate"/>
      </w:r>
      <w:r w:rsidR="00F119D4">
        <w:instrText>(3.38)</w:instrText>
      </w:r>
      <w:r w:rsidR="00F119D4">
        <w:fldChar w:fldCharType="end"/>
      </w:r>
      <w:r w:rsidR="001677E3">
        <w:fldChar w:fldCharType="end"/>
      </w:r>
      <w:r>
        <w:t>-</w:t>
      </w:r>
      <w:r w:rsidR="001677E3">
        <w:fldChar w:fldCharType="begin"/>
      </w:r>
      <w:r w:rsidR="001677E3">
        <w:instrText xml:space="preserve"> GOTOBUTTON ZEqnNum675799  \* MERGEFORMAT </w:instrText>
      </w:r>
      <w:r w:rsidR="00F119D4">
        <w:fldChar w:fldCharType="begin"/>
      </w:r>
      <w:r w:rsidR="00F119D4">
        <w:instrText xml:space="preserve"> REF ZEqnNum675799 \* Charformat \! \* MERGEFORMAT </w:instrText>
      </w:r>
      <w:r w:rsidR="00F119D4">
        <w:fldChar w:fldCharType="separate"/>
      </w:r>
      <w:r w:rsidR="00F119D4">
        <w:instrText>(3.39)</w:instrText>
      </w:r>
      <w:r w:rsidR="00F119D4">
        <w:fldChar w:fldCharType="end"/>
      </w:r>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02" type="#_x0000_t75" style="width:291pt;height:81pt" o:ole="">
            <v:imagedata r:id="rId1569" o:title=""/>
          </v:shape>
          <o:OLEObject Type="Embed" ProgID="Equation.DSMT4" ShapeID="_x0000_i1802" DrawAspect="Content" ObjectID="_1362387659" r:id="rId157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6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69" w:author="Gerard" w:date="2015-03-22T11:01:00Z">
        <w:r w:rsidR="00F119D4">
          <w:rPr>
            <w:noProof/>
          </w:rPr>
          <w:instrText>52</w:instrText>
        </w:r>
      </w:ins>
      <w:del w:id="1370" w:author="Gerard" w:date="2015-03-21T10:54:00Z">
        <w:r w:rsidR="008D52AD" w:rsidDel="00541E56">
          <w:rPr>
            <w:noProof/>
          </w:rPr>
          <w:delInstrText>51</w:delInstrText>
        </w:r>
      </w:del>
      <w:r w:rsidR="00F119D4">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5pt;height:19pt" o:ole="">
            <v:imagedata r:id="rId1571" o:title=""/>
          </v:shape>
          <o:OLEObject Type="Embed" ProgID="Equation.DSMT4" ShapeID="_x0000_i1803" DrawAspect="Content" ObjectID="_1362387660" r:id="rId1572"/>
        </w:object>
      </w:r>
      <w:r>
        <w:t xml:space="preserve"> as given in </w:t>
      </w:r>
      <w:r w:rsidR="00DB161C">
        <w:fldChar w:fldCharType="begin"/>
      </w:r>
      <w:r w:rsidR="00DB161C">
        <w:instrText xml:space="preserve"> GOTOBUTTON ZEqnNum525838  \* MERGEFORMAT </w:instrText>
      </w:r>
      <w:r w:rsidR="00F119D4">
        <w:fldChar w:fldCharType="begin"/>
      </w:r>
      <w:r w:rsidR="00F119D4">
        <w:instrText xml:space="preserve"> REF ZEqnNum525838 \* Charformat \! \* MERGEFORMAT </w:instrText>
      </w:r>
      <w:r w:rsidR="00F119D4">
        <w:fldChar w:fldCharType="separate"/>
      </w:r>
      <w:r w:rsidR="00F119D4">
        <w:instrText>(3.40)</w:instrText>
      </w:r>
      <w:r w:rsidR="00F119D4">
        <w:fldChar w:fldCharType="end"/>
      </w:r>
      <w:r w:rsidR="00DB161C">
        <w:fldChar w:fldCharType="end"/>
      </w:r>
      <w:r>
        <w:t>-</w:t>
      </w:r>
      <w:r w:rsidR="00DB161C">
        <w:fldChar w:fldCharType="begin"/>
      </w:r>
      <w:r w:rsidR="00DB161C">
        <w:instrText xml:space="preserve"> GOTOBUTTON ZEqnNum669406  \* MERGEFORMAT </w:instrText>
      </w:r>
      <w:r w:rsidR="00F119D4">
        <w:fldChar w:fldCharType="begin"/>
      </w:r>
      <w:r w:rsidR="00F119D4">
        <w:instrText xml:space="preserve"> REF ZEqnNum669406 \* Charformat \! \* MERGEFORMAT </w:instrText>
      </w:r>
      <w:r w:rsidR="00F119D4">
        <w:fldChar w:fldCharType="separate"/>
      </w:r>
      <w:r w:rsidR="00F119D4">
        <w:instrText>(3.41)</w:instrText>
      </w:r>
      <w:r w:rsidR="00F119D4">
        <w:fldChar w:fldCharType="end"/>
      </w:r>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04" type="#_x0000_t75" style="width:232pt;height:77pt" o:ole="">
            <v:imagedata r:id="rId1573" o:title=""/>
          </v:shape>
          <o:OLEObject Type="Embed" ProgID="Equation.DSMT4" ShapeID="_x0000_i1804" DrawAspect="Content" ObjectID="_1362387661" r:id="rId157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72" w:author="Gerard" w:date="2015-03-22T11:01:00Z">
        <w:r w:rsidR="00F119D4">
          <w:rPr>
            <w:noProof/>
          </w:rPr>
          <w:instrText>53</w:instrText>
        </w:r>
      </w:ins>
      <w:del w:id="1373" w:author="Gerard" w:date="2015-03-21T10:54:00Z">
        <w:r w:rsidR="008D52AD" w:rsidDel="00541E56">
          <w:rPr>
            <w:noProof/>
          </w:rPr>
          <w:delInstrText>52</w:delInstrText>
        </w:r>
      </w:del>
      <w:r w:rsidR="00F119D4">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374" w:name="_Toc176704845"/>
      <w:bookmarkStart w:id="1375" w:name="_Toc288641455"/>
      <w:r>
        <w:t xml:space="preserve">Weak </w:t>
      </w:r>
      <w:r w:rsidR="0081541F">
        <w:t>F</w:t>
      </w:r>
      <w:r>
        <w:t xml:space="preserve">ormulation for </w:t>
      </w:r>
      <w:r w:rsidR="0081541F">
        <w:t>B</w:t>
      </w:r>
      <w:r>
        <w:t>iphasic-</w:t>
      </w:r>
      <w:r w:rsidR="0081541F">
        <w:t>S</w:t>
      </w:r>
      <w:r>
        <w:t xml:space="preserve">olute </w:t>
      </w:r>
      <w:r w:rsidR="0081541F">
        <w:t>M</w:t>
      </w:r>
      <w:r>
        <w:t>aterials</w:t>
      </w:r>
      <w:bookmarkEnd w:id="1374"/>
      <w:bookmarkEnd w:id="1375"/>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05" type="#_x0000_t75" style="width:405pt;height:44pt" o:ole="">
            <v:imagedata r:id="rId1575" o:title=""/>
          </v:shape>
          <o:OLEObject Type="Embed" ProgID="Equation.DSMT4" ShapeID="_x0000_i1805" DrawAspect="Content" ObjectID="_1362387662" r:id="rId15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3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77" w:author="Gerard" w:date="2015-03-22T11:01:00Z">
        <w:r w:rsidR="00F119D4">
          <w:rPr>
            <w:noProof/>
          </w:rPr>
          <w:instrText>54</w:instrText>
        </w:r>
      </w:ins>
      <w:del w:id="1378" w:author="Gerard" w:date="2015-03-21T10:54:00Z">
        <w:r w:rsidR="008D52AD" w:rsidDel="00541E56">
          <w:rPr>
            <w:noProof/>
          </w:rPr>
          <w:delInstrText>53</w:delInstrText>
        </w:r>
      </w:del>
      <w:r w:rsidR="00F119D4">
        <w:rPr>
          <w:noProof/>
        </w:rPr>
        <w:fldChar w:fldCharType="end"/>
      </w:r>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pt;height:14pt" o:ole="">
            <v:imagedata r:id="rId1577" o:title=""/>
          </v:shape>
          <o:OLEObject Type="Embed" ProgID="Equation.DSMT4" ShapeID="_x0000_i1806" DrawAspect="Content" ObjectID="_1362387663" r:id="rId1578"/>
        </w:object>
      </w:r>
      <w:r>
        <w:t xml:space="preserve"> is the virtual velocity of the solid, </w:t>
      </w:r>
      <w:r w:rsidR="00905817" w:rsidRPr="00905817">
        <w:rPr>
          <w:position w:val="-10"/>
        </w:rPr>
        <w:object w:dxaOrig="380" w:dyaOrig="320" w14:anchorId="04037FCB">
          <v:shape id="_x0000_i1807" type="#_x0000_t75" style="width:19pt;height:16pt" o:ole="">
            <v:imagedata r:id="rId1579" o:title=""/>
          </v:shape>
          <o:OLEObject Type="Embed" ProgID="Equation.DSMT4" ShapeID="_x0000_i1807" DrawAspect="Content" ObjectID="_1362387664" r:id="rId1580"/>
        </w:object>
      </w:r>
      <w:r>
        <w:t xml:space="preserve"> is the virtual effective fluid pressure, and </w:t>
      </w:r>
      <w:r w:rsidR="00905817" w:rsidRPr="00905817">
        <w:rPr>
          <w:position w:val="-6"/>
        </w:rPr>
        <w:object w:dxaOrig="320" w:dyaOrig="279" w14:anchorId="240DB4FD">
          <v:shape id="_x0000_i1808" type="#_x0000_t75" style="width:16pt;height:14pt" o:ole="">
            <v:imagedata r:id="rId1581" o:title=""/>
          </v:shape>
          <o:OLEObject Type="Embed" ProgID="Equation.DSMT4" ShapeID="_x0000_i1808" DrawAspect="Content" ObjectID="_1362387665" r:id="rId1582"/>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pt;height:14pt" o:ole="">
            <v:imagedata r:id="rId1583" o:title=""/>
          </v:shape>
          <o:OLEObject Type="Embed" ProgID="Equation.DSMT4" ShapeID="_x0000_i1809" DrawAspect="Content" ObjectID="_1362387666" r:id="rId1584"/>
        </w:object>
      </w:r>
      <w:r>
        <w:t xml:space="preserve"> represents the mixture domain in the spatial frame and </w:t>
      </w:r>
      <w:r w:rsidR="00905817" w:rsidRPr="00905817">
        <w:rPr>
          <w:position w:val="-6"/>
        </w:rPr>
        <w:object w:dxaOrig="300" w:dyaOrig="279" w14:anchorId="291A54F1">
          <v:shape id="_x0000_i1810" type="#_x0000_t75" style="width:15pt;height:14pt" o:ole="">
            <v:imagedata r:id="rId1585" o:title=""/>
          </v:shape>
          <o:OLEObject Type="Embed" ProgID="Equation.DSMT4" ShapeID="_x0000_i1810" DrawAspect="Content" ObjectID="_1362387667" r:id="rId1586"/>
        </w:object>
      </w:r>
      <w:r>
        <w:t xml:space="preserve"> is an elemental mixture volume in </w:t>
      </w:r>
      <w:r w:rsidR="00905817" w:rsidRPr="00905817">
        <w:rPr>
          <w:position w:val="-6"/>
        </w:rPr>
        <w:object w:dxaOrig="200" w:dyaOrig="279" w14:anchorId="4CF1B120">
          <v:shape id="_x0000_i1811" type="#_x0000_t75" style="width:10pt;height:14pt" o:ole="">
            <v:imagedata r:id="rId1587" o:title=""/>
          </v:shape>
          <o:OLEObject Type="Embed" ProgID="Equation.DSMT4" ShapeID="_x0000_i1811" DrawAspect="Content" ObjectID="_1362387668" r:id="rId1588"/>
        </w:object>
      </w:r>
      <w:r>
        <w:t xml:space="preserve">. In the last integral of </w:t>
      </w:r>
      <w:r w:rsidR="00905817" w:rsidRPr="00905817">
        <w:rPr>
          <w:position w:val="-6"/>
        </w:rPr>
        <w:object w:dxaOrig="420" w:dyaOrig="279" w14:anchorId="3D26C69B">
          <v:shape id="_x0000_i1812" type="#_x0000_t75" style="width:21pt;height:14pt" o:ole="">
            <v:imagedata r:id="rId1589" o:title=""/>
          </v:shape>
          <o:OLEObject Type="Embed" ProgID="Equation.DSMT4" ShapeID="_x0000_i1812" DrawAspect="Content" ObjectID="_1362387669" r:id="rId1590"/>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13" type="#_x0000_t75" style="width:203pt;height:36pt" o:ole="">
            <v:imagedata r:id="rId1591" o:title=""/>
          </v:shape>
          <o:OLEObject Type="Embed" ProgID="Equation.DSMT4" ShapeID="_x0000_i1813" DrawAspect="Content" ObjectID="_1362387670" r:id="rId1592"/>
        </w:object>
      </w:r>
      <w:r>
        <w:t>,</w:t>
      </w:r>
      <w:r>
        <w:tab/>
      </w:r>
      <w:r>
        <w:fldChar w:fldCharType="begin"/>
      </w:r>
      <w:r>
        <w:instrText xml:space="preserve"> MACROBUTTON MTPlaceRef \* MERGEFORMAT </w:instrText>
      </w:r>
      <w:r w:rsidR="00F119D4">
        <w:fldChar w:fldCharType="begin"/>
      </w:r>
      <w:r w:rsidR="00F119D4">
        <w:instrText xml:space="preserve"> SEQ MTEqn \h \* MERGEFORMAT</w:instrText>
      </w:r>
      <w:r w:rsidR="00F119D4">
        <w:instrText xml:space="preserve"> </w:instrText>
      </w:r>
      <w:del w:id="13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80" w:author="Gerard" w:date="2015-03-22T11:01:00Z">
        <w:r w:rsidR="00F119D4">
          <w:rPr>
            <w:noProof/>
          </w:rPr>
          <w:instrText>55</w:instrText>
        </w:r>
      </w:ins>
      <w:del w:id="1381" w:author="Gerard" w:date="2015-03-21T10:54:00Z">
        <w:r w:rsidR="008D52AD" w:rsidDel="00541E56">
          <w:rPr>
            <w:noProof/>
          </w:rPr>
          <w:delInstrText>54</w:delInstrText>
        </w:r>
      </w:del>
      <w:r w:rsidR="00F119D4">
        <w:rPr>
          <w:noProof/>
        </w:rPr>
        <w:fldChar w:fldCharType="end"/>
      </w:r>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7pt;height:19pt" o:ole="">
            <v:imagedata r:id="rId1593" o:title=""/>
          </v:shape>
          <o:OLEObject Type="Embed" ProgID="Equation.DSMT4" ShapeID="_x0000_i1814" DrawAspect="Content" ObjectID="_1362387671" r:id="rId1594"/>
        </w:object>
      </w:r>
      <w:r>
        <w:t xml:space="preserve"> is the material time derivative of a scalar function </w:t>
      </w:r>
      <w:r w:rsidR="00905817" w:rsidRPr="00905817">
        <w:rPr>
          <w:position w:val="-10"/>
        </w:rPr>
        <w:object w:dxaOrig="240" w:dyaOrig="320" w14:anchorId="5CCB554F">
          <v:shape id="_x0000_i1815" type="#_x0000_t75" style="width:12pt;height:16pt" o:ole="">
            <v:imagedata r:id="rId1595" o:title=""/>
          </v:shape>
          <o:OLEObject Type="Embed" ProgID="Equation.DSMT4" ShapeID="_x0000_i1815" DrawAspect="Content" ObjectID="_1362387672" r:id="rId1596"/>
        </w:object>
      </w:r>
      <w:r>
        <w:t xml:space="preserve"> in the spatial frame, following the solid. Similarly, note that </w:t>
      </w:r>
      <w:r w:rsidR="00905817" w:rsidRPr="00905817">
        <w:rPr>
          <w:position w:val="-16"/>
        </w:rPr>
        <w:object w:dxaOrig="2240" w:dyaOrig="440" w14:anchorId="4DEA6AB3">
          <v:shape id="_x0000_i1816" type="#_x0000_t75" style="width:112pt;height:22pt" o:ole="">
            <v:imagedata r:id="rId1597" o:title=""/>
          </v:shape>
          <o:OLEObject Type="Embed" ProgID="Equation.DSMT4" ShapeID="_x0000_i1816" DrawAspect="Content" ObjectID="_1362387673" r:id="rId1598"/>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17" type="#_x0000_t75" style="width:92pt;height:19pt" o:ole="">
            <v:imagedata r:id="rId1599" o:title=""/>
          </v:shape>
          <o:OLEObject Type="Embed" ProgID="Equation.DSMT4" ShapeID="_x0000_i1817" DrawAspect="Content" ObjectID="_1362387674" r:id="rId1600"/>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18" type="#_x0000_t75" style="width:424pt;height:62pt" o:ole="">
            <v:imagedata r:id="rId1601" o:title=""/>
          </v:shape>
          <o:OLEObject Type="Embed" ProgID="Equation.DSMT4" ShapeID="_x0000_i1818" DrawAspect="Content" ObjectID="_1362387675" r:id="rId160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82" w:author="Gerard" w:date="2015-03-22T11:01:00Z">
        <w:r w:rsidR="00F119D4" w:rsidDel="00F119D4">
          <w:fldChar w:fldCharType="separate"/>
        </w:r>
      </w:del>
      <w:r w:rsidR="00F119D4">
        <w:fldChar w:fldCharType="end"/>
      </w:r>
      <w:bookmarkStart w:id="1383" w:name="ZEqnNum588916"/>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84" w:author="Gerard" w:date="2015-03-22T11:01:00Z">
        <w:r w:rsidR="00F119D4">
          <w:rPr>
            <w:noProof/>
          </w:rPr>
          <w:instrText>56</w:instrText>
        </w:r>
      </w:ins>
      <w:del w:id="1385" w:author="Gerard" w:date="2015-03-21T10:54:00Z">
        <w:r w:rsidR="008D52AD" w:rsidDel="00541E56">
          <w:rPr>
            <w:noProof/>
          </w:rPr>
          <w:delInstrText>55</w:delInstrText>
        </w:r>
      </w:del>
      <w:r w:rsidR="00F119D4">
        <w:rPr>
          <w:noProof/>
        </w:rPr>
        <w:fldChar w:fldCharType="end"/>
      </w:r>
      <w:r>
        <w:instrText>)</w:instrText>
      </w:r>
      <w:bookmarkEnd w:id="1383"/>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8pt;height:19pt" o:ole="">
            <v:imagedata r:id="rId1603" o:title=""/>
          </v:shape>
          <o:OLEObject Type="Embed" ProgID="Equation.DSMT4" ShapeID="_x0000_i1819" DrawAspect="Content" ObjectID="_1362387676" r:id="rId1604"/>
        </w:object>
      </w:r>
      <w:r>
        <w:t xml:space="preserve"> being evaluated on the domain’s boundary surface </w:t>
      </w:r>
      <w:r w:rsidR="00905817" w:rsidRPr="00905817">
        <w:rPr>
          <w:position w:val="-6"/>
        </w:rPr>
        <w:object w:dxaOrig="320" w:dyaOrig="279" w14:anchorId="2E52722F">
          <v:shape id="_x0000_i1820" type="#_x0000_t75" style="width:16pt;height:14pt" o:ole="">
            <v:imagedata r:id="rId1605" o:title=""/>
          </v:shape>
          <o:OLEObject Type="Embed" ProgID="Equation.DSMT4" ShapeID="_x0000_i1820" DrawAspect="Content" ObjectID="_1362387677" r:id="rId1606"/>
        </w:object>
      </w:r>
      <w:r>
        <w:t xml:space="preserve">. In the first expression </w:t>
      </w:r>
      <w:r w:rsidR="00905817" w:rsidRPr="00905817">
        <w:rPr>
          <w:position w:val="-16"/>
        </w:rPr>
        <w:object w:dxaOrig="2900" w:dyaOrig="440" w14:anchorId="25B0D946">
          <v:shape id="_x0000_i1821" type="#_x0000_t75" style="width:145pt;height:22pt" o:ole="">
            <v:imagedata r:id="rId1607" o:title=""/>
          </v:shape>
          <o:OLEObject Type="Embed" ProgID="Equation.DSMT4" ShapeID="_x0000_i1821" DrawAspect="Content" ObjectID="_1362387678" r:id="rId1608"/>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pt;height:11pt" o:ole="">
            <v:imagedata r:id="rId1609" o:title=""/>
          </v:shape>
          <o:OLEObject Type="Embed" ProgID="Equation.DSMT4" ShapeID="_x0000_i1822" DrawAspect="Content" ObjectID="_1362387679" r:id="rId1610"/>
        </w:object>
      </w:r>
      <w:r>
        <w:t xml:space="preserve">, </w:t>
      </w:r>
      <w:r w:rsidR="00905817" w:rsidRPr="00905817">
        <w:rPr>
          <w:position w:val="-10"/>
        </w:rPr>
        <w:object w:dxaOrig="240" w:dyaOrig="320" w14:anchorId="57EB5BDB">
          <v:shape id="_x0000_i1823" type="#_x0000_t75" style="width:12pt;height:16pt" o:ole="">
            <v:imagedata r:id="rId1611" o:title=""/>
          </v:shape>
          <o:OLEObject Type="Embed" ProgID="Equation.DSMT4" ShapeID="_x0000_i1823" DrawAspect="Content" ObjectID="_1362387680" r:id="rId1612"/>
        </w:object>
      </w:r>
      <w:r>
        <w:t xml:space="preserve"> and </w:t>
      </w:r>
      <w:r w:rsidR="00905817" w:rsidRPr="00905817">
        <w:rPr>
          <w:position w:val="-6"/>
        </w:rPr>
        <w:object w:dxaOrig="180" w:dyaOrig="279" w14:anchorId="6FF4B16D">
          <v:shape id="_x0000_i1824" type="#_x0000_t75" style="width:9pt;height:14pt" o:ole="">
            <v:imagedata r:id="rId1613" o:title=""/>
          </v:shape>
          <o:OLEObject Type="Embed" ProgID="Equation.DSMT4" ShapeID="_x0000_i1824" DrawAspect="Content" ObjectID="_1362387681" r:id="rId1614"/>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25" type="#_x0000_t75" style="width:220pt;height:20pt" o:ole="">
            <v:imagedata r:id="rId1615" o:title=""/>
          </v:shape>
          <o:OLEObject Type="Embed" ProgID="Equation.DSMT4" ShapeID="_x0000_i1825" DrawAspect="Content" ObjectID="_1362387682" r:id="rId161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3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87" w:author="Gerard" w:date="2015-03-22T11:01:00Z">
        <w:r w:rsidR="00F119D4">
          <w:rPr>
            <w:noProof/>
          </w:rPr>
          <w:instrText>57</w:instrText>
        </w:r>
      </w:ins>
      <w:del w:id="1388" w:author="Gerard" w:date="2015-03-21T10:54:00Z">
        <w:r w:rsidR="008D52AD" w:rsidDel="00541E56">
          <w:rPr>
            <w:noProof/>
          </w:rPr>
          <w:delInstrText>56</w:delInstrText>
        </w:r>
      </w:del>
      <w:r w:rsidR="00F119D4">
        <w:rPr>
          <w:noProof/>
        </w:rPr>
        <w:fldChar w:fldCharType="end"/>
      </w:r>
      <w:r>
        <w:instrText>)</w:instrText>
      </w:r>
      <w:r>
        <w:fldChar w:fldCharType="end"/>
      </w:r>
    </w:p>
    <w:p w14:paraId="33318620" w14:textId="5F7EB65F" w:rsidR="00FB6012" w:rsidRDefault="00FB6012" w:rsidP="00FB6012">
      <w:r>
        <w:t xml:space="preserve">where, for any function </w:t>
      </w:r>
      <w:r w:rsidR="00905817" w:rsidRPr="00905817">
        <w:rPr>
          <w:position w:val="-14"/>
        </w:rPr>
        <w:object w:dxaOrig="580" w:dyaOrig="400" w14:anchorId="61777C78">
          <v:shape id="_x0000_i1826" type="#_x0000_t75" style="width:29pt;height:20pt" o:ole="">
            <v:imagedata r:id="rId1617" o:title=""/>
          </v:shape>
          <o:OLEObject Type="Embed" ProgID="Equation.DSMT4" ShapeID="_x0000_i1826" DrawAspect="Content" ObjectID="_1362387683" r:id="rId1618"/>
        </w:object>
      </w:r>
      <w:r>
        <w:t xml:space="preserve">, </w:t>
      </w:r>
      <w:r w:rsidR="00905817" w:rsidRPr="00905817">
        <w:rPr>
          <w:position w:val="-14"/>
        </w:rPr>
        <w:object w:dxaOrig="840" w:dyaOrig="400" w14:anchorId="1A8A6B9E">
          <v:shape id="_x0000_i1827" type="#_x0000_t75" style="width:42pt;height:20pt" o:ole="">
            <v:imagedata r:id="rId1619" o:title=""/>
          </v:shape>
          <o:OLEObject Type="Embed" ProgID="Equation.DSMT4" ShapeID="_x0000_i1827" DrawAspect="Content" ObjectID="_1362387684" r:id="rId1620"/>
        </w:object>
      </w:r>
      <w:r>
        <w:t xml:space="preserve"> represents the directional derivative of </w:t>
      </w:r>
      <w:r w:rsidR="00905817" w:rsidRPr="00905817">
        <w:rPr>
          <w:position w:val="-10"/>
        </w:rPr>
        <w:object w:dxaOrig="240" w:dyaOrig="320" w14:anchorId="62270671">
          <v:shape id="_x0000_i1828" type="#_x0000_t75" style="width:12pt;height:16pt" o:ole="">
            <v:imagedata r:id="rId1621" o:title=""/>
          </v:shape>
          <o:OLEObject Type="Embed" ProgID="Equation.DSMT4" ShapeID="_x0000_i1828" DrawAspect="Content" ObjectID="_1362387685" r:id="rId1622"/>
        </w:object>
      </w:r>
      <w:r>
        <w:t xml:space="preserve"> along </w:t>
      </w:r>
      <w:r w:rsidR="00905817" w:rsidRPr="00905817">
        <w:rPr>
          <w:position w:val="-10"/>
        </w:rPr>
        <w:object w:dxaOrig="340" w:dyaOrig="320" w14:anchorId="768E5263">
          <v:shape id="_x0000_i1829" type="#_x0000_t75" style="width:17pt;height:16pt" o:ole="">
            <v:imagedata r:id="rId1623" o:title=""/>
          </v:shape>
          <o:OLEObject Type="Embed" ProgID="Equation.DSMT4" ShapeID="_x0000_i1829" DrawAspect="Content" ObjectID="_1362387686" r:id="rId1624"/>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pt;height:19pt" o:ole="">
            <v:imagedata r:id="rId1625" o:title=""/>
          </v:shape>
          <o:OLEObject Type="Embed" ProgID="Equation.DSMT4" ShapeID="_x0000_i1830" DrawAspect="Content" ObjectID="_1362387687" r:id="rId1626"/>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31" type="#_x0000_t75" style="width:425pt;height:34pt" o:ole="">
            <v:imagedata r:id="rId1627" o:title=""/>
          </v:shape>
          <o:OLEObject Type="Embed" ProgID="Equation.DSMT4" ShapeID="_x0000_i1831" DrawAspect="Content" ObjectID="_1362387688" r:id="rId162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389" w:author="Gerard" w:date="2015-03-22T11:01:00Z">
        <w:r w:rsidR="00F119D4" w:rsidDel="00F119D4">
          <w:fldChar w:fldCharType="separate"/>
        </w:r>
      </w:del>
      <w:r w:rsidR="00F119D4">
        <w:fldChar w:fldCharType="end"/>
      </w:r>
      <w:bookmarkStart w:id="1390" w:name="ZEqnNum390398"/>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91" w:author="Gerard" w:date="2015-03-22T11:01:00Z">
        <w:r w:rsidR="00F119D4">
          <w:rPr>
            <w:noProof/>
          </w:rPr>
          <w:instrText>58</w:instrText>
        </w:r>
      </w:ins>
      <w:del w:id="1392" w:author="Gerard" w:date="2015-03-21T10:54:00Z">
        <w:r w:rsidR="008D52AD" w:rsidDel="00541E56">
          <w:rPr>
            <w:noProof/>
          </w:rPr>
          <w:delInstrText>57</w:delInstrText>
        </w:r>
      </w:del>
      <w:r w:rsidR="00F119D4">
        <w:rPr>
          <w:noProof/>
        </w:rPr>
        <w:fldChar w:fldCharType="end"/>
      </w:r>
      <w:r>
        <w:instrText>)</w:instrText>
      </w:r>
      <w:bookmarkEnd w:id="1390"/>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2pt;height:13pt" o:ole="">
            <v:imagedata r:id="rId1629" o:title=""/>
          </v:shape>
          <o:OLEObject Type="Embed" ProgID="Equation.DSMT4" ShapeID="_x0000_i1832" DrawAspect="Content" ObjectID="_1362387689" r:id="rId1630"/>
        </w:object>
      </w:r>
      <w:r>
        <w:t xml:space="preserve"> represents the mixture domain in the material frame, </w:t>
      </w:r>
      <w:r w:rsidR="00905817" w:rsidRPr="00905817">
        <w:rPr>
          <w:position w:val="-6"/>
        </w:rPr>
        <w:object w:dxaOrig="380" w:dyaOrig="279" w14:anchorId="2DABF192">
          <v:shape id="_x0000_i1833" type="#_x0000_t75" style="width:19pt;height:14pt" o:ole="">
            <v:imagedata r:id="rId1631" o:title=""/>
          </v:shape>
          <o:OLEObject Type="Embed" ProgID="Equation.DSMT4" ShapeID="_x0000_i1833" DrawAspect="Content" ObjectID="_1362387690" r:id="rId1632"/>
        </w:object>
      </w:r>
      <w:r>
        <w:t xml:space="preserve"> is an elemental mixture volume in </w:t>
      </w:r>
      <w:r w:rsidR="00905817" w:rsidRPr="00905817">
        <w:rPr>
          <w:position w:val="-4"/>
        </w:rPr>
        <w:object w:dxaOrig="240" w:dyaOrig="260" w14:anchorId="3F5717D0">
          <v:shape id="_x0000_i1834" type="#_x0000_t75" style="width:12pt;height:13pt" o:ole="">
            <v:imagedata r:id="rId1633" o:title=""/>
          </v:shape>
          <o:OLEObject Type="Embed" ProgID="Equation.DSMT4" ShapeID="_x0000_i1834" DrawAspect="Content" ObjectID="_1362387691" r:id="rId1634"/>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35" type="#_x0000_t75" style="width:95pt;height:76pt" o:ole="">
            <v:imagedata r:id="rId1635" o:title=""/>
          </v:shape>
          <o:OLEObject Type="Embed" ProgID="Equation.DSMT4" ShapeID="_x0000_i1835" DrawAspect="Content" ObjectID="_1362387692" r:id="rId163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93" w:author="Gerard" w:date="2015-03-22T11:01:00Z">
        <w:r w:rsidR="00F119D4" w:rsidDel="00F119D4">
          <w:fldChar w:fldCharType="separate"/>
        </w:r>
      </w:del>
      <w:r w:rsidR="00F119D4">
        <w:fldChar w:fldCharType="end"/>
      </w:r>
      <w:bookmarkStart w:id="1394" w:name="ZEqnNum587890"/>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395" w:author="Gerard" w:date="2015-03-22T11:01:00Z">
        <w:r w:rsidR="00F119D4">
          <w:rPr>
            <w:noProof/>
          </w:rPr>
          <w:instrText>59</w:instrText>
        </w:r>
      </w:ins>
      <w:del w:id="1396" w:author="Gerard" w:date="2015-03-21T10:54:00Z">
        <w:r w:rsidR="008D52AD" w:rsidDel="00541E56">
          <w:rPr>
            <w:noProof/>
          </w:rPr>
          <w:delInstrText>58</w:delInstrText>
        </w:r>
      </w:del>
      <w:r w:rsidR="00F119D4">
        <w:rPr>
          <w:noProof/>
        </w:rPr>
        <w:fldChar w:fldCharType="end"/>
      </w:r>
      <w:r>
        <w:instrText>)</w:instrText>
      </w:r>
      <w:bookmarkEnd w:id="1394"/>
      <w:r>
        <w:fldChar w:fldCharType="end"/>
      </w:r>
    </w:p>
    <w:p w14:paraId="0E3F6C6E" w14:textId="1DE6B1B7"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pt;height:14pt" o:ole="">
            <v:imagedata r:id="rId1637" o:title=""/>
          </v:shape>
          <o:OLEObject Type="Embed" ProgID="Equation.DSMT4" ShapeID="_x0000_i1836" DrawAspect="Content" ObjectID="_1362387693" r:id="rId1638"/>
        </w:object>
      </w:r>
      <w:r>
        <w:t xml:space="preserve">, and material flux vectors </w:t>
      </w:r>
      <w:r w:rsidR="00905817" w:rsidRPr="00905817">
        <w:rPr>
          <w:position w:val="-6"/>
        </w:rPr>
        <w:object w:dxaOrig="320" w:dyaOrig="279" w14:anchorId="76F1BC35">
          <v:shape id="_x0000_i1837" type="#_x0000_t75" style="width:16pt;height:14pt" o:ole="">
            <v:imagedata r:id="rId1639" o:title=""/>
          </v:shape>
          <o:OLEObject Type="Embed" ProgID="Equation.DSMT4" ShapeID="_x0000_i1837" DrawAspect="Content" ObjectID="_1362387694" r:id="rId1640"/>
        </w:object>
      </w:r>
      <w:r>
        <w:t xml:space="preserve"> and </w:t>
      </w:r>
      <w:r w:rsidR="00905817" w:rsidRPr="00905817">
        <w:rPr>
          <w:position w:val="-6"/>
        </w:rPr>
        <w:object w:dxaOrig="200" w:dyaOrig="279" w14:anchorId="77EC1D3A">
          <v:shape id="_x0000_i1838" type="#_x0000_t75" style="width:10pt;height:14pt" o:ole="">
            <v:imagedata r:id="rId1641" o:title=""/>
          </v:shape>
          <o:OLEObject Type="Embed" ProgID="Equation.DSMT4" ShapeID="_x0000_i1838" DrawAspect="Content" ObjectID="_1362387695" r:id="rId1642"/>
        </w:object>
      </w:r>
      <w:r>
        <w:t xml:space="preserve">, are respectively related to </w:t>
      </w:r>
      <w:r w:rsidR="00905817" w:rsidRPr="00905817">
        <w:rPr>
          <w:position w:val="-6"/>
        </w:rPr>
        <w:object w:dxaOrig="220" w:dyaOrig="220" w14:anchorId="7CAC764C">
          <v:shape id="_x0000_i1839" type="#_x0000_t75" style="width:11pt;height:11pt" o:ole="">
            <v:imagedata r:id="rId1643" o:title=""/>
          </v:shape>
          <o:OLEObject Type="Embed" ProgID="Equation.DSMT4" ShapeID="_x0000_i1839" DrawAspect="Content" ObjectID="_1362387696" r:id="rId1644"/>
        </w:object>
      </w:r>
      <w:r>
        <w:t xml:space="preserve">, </w:t>
      </w:r>
      <w:r w:rsidR="00905817" w:rsidRPr="00905817">
        <w:rPr>
          <w:position w:val="-6"/>
        </w:rPr>
        <w:object w:dxaOrig="260" w:dyaOrig="220" w14:anchorId="319A4004">
          <v:shape id="_x0000_i1840" type="#_x0000_t75" style="width:13pt;height:11pt" o:ole="">
            <v:imagedata r:id="rId1645" o:title=""/>
          </v:shape>
          <o:OLEObject Type="Embed" ProgID="Equation.DSMT4" ShapeID="_x0000_i1840" DrawAspect="Content" ObjectID="_1362387697" r:id="rId1646"/>
        </w:object>
      </w:r>
      <w:r>
        <w:t xml:space="preserve"> and </w:t>
      </w:r>
      <w:r w:rsidR="00905817" w:rsidRPr="00905817">
        <w:rPr>
          <w:position w:val="-10"/>
        </w:rPr>
        <w:object w:dxaOrig="160" w:dyaOrig="320" w14:anchorId="1036A024">
          <v:shape id="_x0000_i1841" type="#_x0000_t75" style="width:8pt;height:16pt" o:ole="">
            <v:imagedata r:id="rId1647" o:title=""/>
          </v:shape>
          <o:OLEObject Type="Embed" ProgID="Equation.DSMT4" ShapeID="_x0000_i1841" DrawAspect="Content" ObjectID="_1362387698" r:id="rId1648"/>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 xml:space="preserve">, </w:t>
      </w:r>
      <w:hyperlink w:anchor="_ENREF_29" w:tooltip="Marsden, 1994 #7" w:history="1">
        <w:r w:rsidR="00F119D4">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F119D4">
        <w:fldChar w:fldCharType="begin"/>
      </w:r>
      <w:r w:rsidR="00F119D4">
        <w:instrText xml:space="preserve"> REF </w:instrText>
      </w:r>
      <w:r w:rsidR="00F119D4">
        <w:instrText xml:space="preserve">ZEqnNum587890 \* Charformat \! \* MERGEFORMAT </w:instrText>
      </w:r>
      <w:r w:rsidR="00F119D4">
        <w:fldChar w:fldCharType="separate"/>
      </w:r>
      <w:ins w:id="1397" w:author="Gerard" w:date="2015-03-22T11:01:00Z">
        <w:r w:rsidR="00F119D4">
          <w:instrText>(3.59)</w:instrText>
        </w:r>
      </w:ins>
      <w:del w:id="1398" w:author="Gerard" w:date="2015-03-21T10:54:00Z">
        <w:r w:rsidR="008D52AD" w:rsidDel="00541E56">
          <w:delInstrText>(3.58)</w:delInstrText>
        </w:r>
      </w:del>
      <w:r w:rsidR="00F119D4">
        <w:fldChar w:fldCharType="end"/>
      </w:r>
      <w:r w:rsidR="0055288F">
        <w:fldChar w:fldCharType="end"/>
      </w:r>
      <w:r>
        <w:t xml:space="preserve"> into </w:t>
      </w:r>
      <w:r w:rsidR="0055288F">
        <w:fldChar w:fldCharType="begin"/>
      </w:r>
      <w:r w:rsidR="0055288F">
        <w:instrText xml:space="preserve"> GOTOBUTTON ZEqnNum915453  \* MERGEFORMAT </w:instrText>
      </w:r>
      <w:r w:rsidR="00F119D4">
        <w:fldChar w:fldCharType="begin"/>
      </w:r>
      <w:r w:rsidR="00F119D4">
        <w:instrText xml:space="preserve"> REF ZEqnNum915453 \* Charformat \! \* MERGEFORMAT </w:instrText>
      </w:r>
      <w:r w:rsidR="00F119D4">
        <w:fldChar w:fldCharType="separate"/>
      </w:r>
      <w:r w:rsidR="00F119D4">
        <w:instrText>(2.114)</w:instrText>
      </w:r>
      <w:r w:rsidR="00F119D4">
        <w:fldChar w:fldCharType="end"/>
      </w:r>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42" type="#_x0000_t75" style="width:217pt;height:76pt" o:ole="">
            <v:imagedata r:id="rId1649" o:title=""/>
          </v:shape>
          <o:OLEObject Type="Embed" ProgID="Equation.DSMT4" ShapeID="_x0000_i1842" DrawAspect="Content" ObjectID="_1362387699" r:id="rId165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39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00" w:author="Gerard" w:date="2015-03-22T11:01:00Z">
        <w:r w:rsidR="00F119D4">
          <w:rPr>
            <w:noProof/>
          </w:rPr>
          <w:instrText>60</w:instrText>
        </w:r>
      </w:ins>
      <w:del w:id="1401" w:author="Gerard" w:date="2015-03-21T10:54:00Z">
        <w:r w:rsidR="008D52AD" w:rsidDel="00541E56">
          <w:rPr>
            <w:noProof/>
          </w:rPr>
          <w:delInstrText>59</w:delInstrText>
        </w:r>
      </w:del>
      <w:r w:rsidR="00F119D4">
        <w:rPr>
          <w:noProof/>
        </w:rPr>
        <w:fldChar w:fldCharType="end"/>
      </w:r>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pt;height:15pt" o:ole="">
            <v:imagedata r:id="rId1651" o:title=""/>
          </v:shape>
          <o:OLEObject Type="Embed" ProgID="Equation.DSMT4" ShapeID="_x0000_i1843" DrawAspect="Content" ObjectID="_1362387700" r:id="rId1652"/>
        </w:object>
      </w:r>
      <w:r>
        <w:t xml:space="preserve"> and </w:t>
      </w:r>
      <w:r w:rsidR="00905817" w:rsidRPr="00905817">
        <w:rPr>
          <w:position w:val="-4"/>
        </w:rPr>
        <w:object w:dxaOrig="240" w:dyaOrig="260" w14:anchorId="5FD7E965">
          <v:shape id="_x0000_i1844" type="#_x0000_t75" style="width:12pt;height:13pt" o:ole="">
            <v:imagedata r:id="rId1653" o:title=""/>
          </v:shape>
          <o:OLEObject Type="Embed" ProgID="Equation.DSMT4" ShapeID="_x0000_i1844" DrawAspect="Content" ObjectID="_1362387701" r:id="rId1654"/>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1pt;height:15pt" o:ole="">
            <v:imagedata r:id="rId1655" o:title=""/>
          </v:shape>
          <o:OLEObject Type="Embed" ProgID="Equation.DSMT4" ShapeID="_x0000_i1845" DrawAspect="Content" ObjectID="_1362387702" r:id="rId1656"/>
        </w:object>
      </w:r>
      <w:r>
        <w:t xml:space="preserve"> and </w:t>
      </w:r>
      <w:r w:rsidR="00905817" w:rsidRPr="00905817">
        <w:rPr>
          <w:position w:val="-6"/>
        </w:rPr>
        <w:object w:dxaOrig="200" w:dyaOrig="279" w14:anchorId="670105C4">
          <v:shape id="_x0000_i1846" type="#_x0000_t75" style="width:10pt;height:14pt" o:ole="">
            <v:imagedata r:id="rId1657" o:title=""/>
          </v:shape>
          <o:OLEObject Type="Embed" ProgID="Equation.DSMT4" ShapeID="_x0000_i1846" DrawAspect="Content" ObjectID="_1362387703" r:id="rId1658"/>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47" type="#_x0000_t75" style="width:92pt;height:38pt" o:ole="">
            <v:imagedata r:id="rId1659" o:title=""/>
          </v:shape>
          <o:OLEObject Type="Embed" ProgID="Equation.DSMT4" ShapeID="_x0000_i1847" DrawAspect="Content" ObjectID="_1362387704" r:id="rId166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02" w:author="Gerard" w:date="2015-03-22T11:01:00Z">
        <w:r w:rsidR="00F119D4" w:rsidDel="00F119D4">
          <w:fldChar w:fldCharType="separate"/>
        </w:r>
      </w:del>
      <w:r w:rsidR="00F119D4">
        <w:fldChar w:fldCharType="end"/>
      </w:r>
      <w:bookmarkStart w:id="1403" w:name="ZEqnNum709663"/>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04" w:author="Gerard" w:date="2015-03-22T11:01:00Z">
        <w:r w:rsidR="00F119D4">
          <w:rPr>
            <w:noProof/>
          </w:rPr>
          <w:instrText>61</w:instrText>
        </w:r>
      </w:ins>
      <w:del w:id="1405" w:author="Gerard" w:date="2015-03-21T10:54:00Z">
        <w:r w:rsidR="008D52AD" w:rsidDel="00541E56">
          <w:rPr>
            <w:noProof/>
          </w:rPr>
          <w:delInstrText>60</w:delInstrText>
        </w:r>
      </w:del>
      <w:r w:rsidR="00F119D4">
        <w:rPr>
          <w:noProof/>
        </w:rPr>
        <w:fldChar w:fldCharType="end"/>
      </w:r>
      <w:r>
        <w:instrText>)</w:instrText>
      </w:r>
      <w:bookmarkEnd w:id="1403"/>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pt;height:19pt" o:ole="">
            <v:imagedata r:id="rId1661" o:title=""/>
          </v:shape>
          <o:OLEObject Type="Embed" ProgID="Equation.DSMT4" ShapeID="_x0000_i1848" DrawAspect="Content" ObjectID="_1362387705" r:id="rId1662"/>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1pt;height:13pt" o:ole="">
            <v:imagedata r:id="rId1663" o:title=""/>
          </v:shape>
          <o:OLEObject Type="Embed" ProgID="Equation.DSMT4" ShapeID="_x0000_i1849" DrawAspect="Content" ObjectID="_1362387706" r:id="rId1664"/>
        </w:object>
      </w:r>
      <w:r>
        <w:t xml:space="preserve"> and </w:t>
      </w:r>
      <w:r w:rsidR="00905817" w:rsidRPr="00905817">
        <w:rPr>
          <w:position w:val="-4"/>
        </w:rPr>
        <w:object w:dxaOrig="260" w:dyaOrig="240" w14:anchorId="735F5F34">
          <v:shape id="_x0000_i1850" type="#_x0000_t75" style="width:13pt;height:12pt" o:ole="">
            <v:imagedata r:id="rId1665" o:title=""/>
          </v:shape>
          <o:OLEObject Type="Embed" ProgID="Equation.DSMT4" ShapeID="_x0000_i1850" DrawAspect="Content" ObjectID="_1362387707" r:id="rId1666"/>
        </w:object>
      </w:r>
      <w:r>
        <w:t xml:space="preserve"> to the complete state of solid matrix strain (such as </w:t>
      </w:r>
      <w:r w:rsidR="00905817" w:rsidRPr="00905817">
        <w:rPr>
          <w:position w:val="-6"/>
        </w:rPr>
        <w:object w:dxaOrig="240" w:dyaOrig="279" w14:anchorId="795072E5">
          <v:shape id="_x0000_i1851" type="#_x0000_t75" style="width:12pt;height:14pt" o:ole="">
            <v:imagedata r:id="rId1667" o:title=""/>
          </v:shape>
          <o:OLEObject Type="Embed" ProgID="Equation.DSMT4" ShapeID="_x0000_i1851" DrawAspect="Content" ObjectID="_1362387708" r:id="rId1668"/>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6pt;height:22pt" o:ole="">
            <v:imagedata r:id="rId1669" o:title=""/>
          </v:shape>
          <o:OLEObject Type="Embed" ProgID="Equation.DSMT4" ShapeID="_x0000_i1852" DrawAspect="Content" ObjectID="_1362387709" r:id="rId1670"/>
        </w:object>
      </w:r>
      <w:r>
        <w:t xml:space="preserve">. Furthermore, it is assumed that the free solution diffusivity </w:t>
      </w:r>
      <w:r w:rsidR="00905817" w:rsidRPr="00905817">
        <w:rPr>
          <w:position w:val="-12"/>
        </w:rPr>
        <w:object w:dxaOrig="279" w:dyaOrig="360" w14:anchorId="527EB3C7">
          <v:shape id="_x0000_i1853" type="#_x0000_t75" style="width:14pt;height:19pt" o:ole="">
            <v:imagedata r:id="rId1671" o:title=""/>
          </v:shape>
          <o:OLEObject Type="Embed" ProgID="Equation.DSMT4" ShapeID="_x0000_i1853" DrawAspect="Content" ObjectID="_1362387710" r:id="rId1672"/>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8pt;height:19pt" o:ole="">
            <v:imagedata r:id="rId1673" o:title=""/>
          </v:shape>
          <o:OLEObject Type="Embed" ProgID="Equation.DSMT4" ShapeID="_x0000_i1854" DrawAspect="Content" ObjectID="_1362387711" r:id="rId1674"/>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F119D4">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pt;height:11pt" o:ole="">
            <v:imagedata r:id="rId1675" o:title=""/>
          </v:shape>
          <o:OLEObject Type="Embed" ProgID="Equation.DSMT4" ShapeID="_x0000_i1855" DrawAspect="Content" ObjectID="_1362387712" r:id="rId1676"/>
        </w:object>
      </w:r>
      <w:r>
        <w:t xml:space="preserve">, </w:t>
      </w:r>
      <w:r w:rsidR="00905817" w:rsidRPr="00905817">
        <w:rPr>
          <w:position w:val="-10"/>
        </w:rPr>
        <w:object w:dxaOrig="240" w:dyaOrig="320" w14:anchorId="05AFAEF7">
          <v:shape id="_x0000_i1856" type="#_x0000_t75" style="width:12pt;height:16pt" o:ole="">
            <v:imagedata r:id="rId1677" o:title=""/>
          </v:shape>
          <o:OLEObject Type="Embed" ProgID="Equation.DSMT4" ShapeID="_x0000_i1856" DrawAspect="Content" ObjectID="_1362387713" r:id="rId1678"/>
        </w:object>
      </w:r>
      <w:r>
        <w:t xml:space="preserve"> and </w:t>
      </w:r>
      <w:r w:rsidR="00905817" w:rsidRPr="00905817">
        <w:rPr>
          <w:position w:val="-6"/>
        </w:rPr>
        <w:object w:dxaOrig="180" w:dyaOrig="279" w14:anchorId="645BB943">
          <v:shape id="_x0000_i1857" type="#_x0000_t75" style="width:9pt;height:14pt" o:ole="">
            <v:imagedata r:id="rId1679" o:title=""/>
          </v:shape>
          <o:OLEObject Type="Embed" ProgID="Equation.DSMT4" ShapeID="_x0000_i1857" DrawAspect="Content" ObjectID="_1362387714" r:id="rId1680"/>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F119D4">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5pt;height:16pt" o:ole="">
            <v:imagedata r:id="rId1681" o:title=""/>
          </v:shape>
          <o:OLEObject Type="Embed" ProgID="Equation.DSMT4" ShapeID="_x0000_i1858" DrawAspect="Content" ObjectID="_1362387715" r:id="rId1682"/>
        </w:object>
      </w:r>
      <w:r>
        <w:t xml:space="preserve">, </w:t>
      </w:r>
      <w:r w:rsidR="00905817" w:rsidRPr="00905817">
        <w:rPr>
          <w:position w:val="-4"/>
        </w:rPr>
        <w:object w:dxaOrig="220" w:dyaOrig="260" w14:anchorId="42365E72">
          <v:shape id="_x0000_i1859" type="#_x0000_t75" style="width:11pt;height:13pt" o:ole="">
            <v:imagedata r:id="rId1683" o:title=""/>
          </v:shape>
          <o:OLEObject Type="Embed" ProgID="Equation.DSMT4" ShapeID="_x0000_i1859" DrawAspect="Content" ObjectID="_1362387716" r:id="rId1684"/>
        </w:object>
      </w:r>
      <w:r>
        <w:t xml:space="preserve">, </w:t>
      </w:r>
      <w:r w:rsidR="00905817" w:rsidRPr="00905817">
        <w:rPr>
          <w:position w:val="-6"/>
        </w:rPr>
        <w:object w:dxaOrig="200" w:dyaOrig="279" w14:anchorId="70CDEB81">
          <v:shape id="_x0000_i1860" type="#_x0000_t75" style="width:10pt;height:14pt" o:ole="">
            <v:imagedata r:id="rId1685" o:title=""/>
          </v:shape>
          <o:OLEObject Type="Embed" ProgID="Equation.DSMT4" ShapeID="_x0000_i1860" DrawAspect="Content" ObjectID="_1362387717" r:id="rId1686"/>
        </w:object>
      </w:r>
      <w:r>
        <w:t xml:space="preserve"> (and </w:t>
      </w:r>
      <w:r w:rsidR="00905817" w:rsidRPr="00905817">
        <w:rPr>
          <w:position w:val="-12"/>
        </w:rPr>
        <w:object w:dxaOrig="279" w:dyaOrig="360" w14:anchorId="3DE2E9B3">
          <v:shape id="_x0000_i1861" type="#_x0000_t75" style="width:14pt;height:19pt" o:ole="">
            <v:imagedata r:id="rId1687" o:title=""/>
          </v:shape>
          <o:OLEObject Type="Embed" ProgID="Equation.DSMT4" ShapeID="_x0000_i1861" DrawAspect="Content" ObjectID="_1362387718" r:id="rId1688"/>
        </w:object>
      </w:r>
      <w:r>
        <w:t xml:space="preserve">), </w:t>
      </w:r>
      <w:r w:rsidR="00905817" w:rsidRPr="00905817">
        <w:rPr>
          <w:position w:val="-4"/>
        </w:rPr>
        <w:object w:dxaOrig="220" w:dyaOrig="260" w14:anchorId="4D37848E">
          <v:shape id="_x0000_i1862" type="#_x0000_t75" style="width:11pt;height:13pt" o:ole="">
            <v:imagedata r:id="rId1689" o:title=""/>
          </v:shape>
          <o:OLEObject Type="Embed" ProgID="Equation.DSMT4" ShapeID="_x0000_i1862" DrawAspect="Content" ObjectID="_1362387719" r:id="rId1690"/>
        </w:object>
      </w:r>
      <w:r>
        <w:t xml:space="preserve"> and </w:t>
      </w:r>
      <w:r w:rsidR="00905817" w:rsidRPr="00905817">
        <w:rPr>
          <w:position w:val="-4"/>
        </w:rPr>
        <w:object w:dxaOrig="260" w:dyaOrig="240" w14:anchorId="3848E08B">
          <v:shape id="_x0000_i1863" type="#_x0000_t75" style="width:13pt;height:12pt" o:ole="">
            <v:imagedata r:id="rId1691" o:title=""/>
          </v:shape>
          <o:OLEObject Type="Embed" ProgID="Equation.DSMT4" ShapeID="_x0000_i1863" DrawAspect="Content" ObjectID="_1362387720" r:id="rId1692"/>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pt;height:14pt" o:ole="">
            <v:imagedata r:id="rId1693" o:title=""/>
          </v:shape>
          <o:OLEObject Type="Embed" ProgID="Equation.DSMT4" ShapeID="_x0000_i1864" DrawAspect="Content" ObjectID="_1362387721" r:id="rId1694"/>
        </w:object>
      </w:r>
      <w:r>
        <w:t xml:space="preserve"> and </w:t>
      </w:r>
      <w:r w:rsidR="00905817" w:rsidRPr="00905817">
        <w:rPr>
          <w:position w:val="-6"/>
        </w:rPr>
        <w:object w:dxaOrig="180" w:dyaOrig="279" w14:anchorId="12E6BF5F">
          <v:shape id="_x0000_i1865" type="#_x0000_t75" style="width:9pt;height:14pt" o:ole="">
            <v:imagedata r:id="rId1695" o:title=""/>
          </v:shape>
          <o:OLEObject Type="Embed" ProgID="Equation.DSMT4" ShapeID="_x0000_i1865" DrawAspect="Content" ObjectID="_1362387722" r:id="rId1696"/>
        </w:object>
      </w:r>
      <w:r>
        <w:t xml:space="preserve">, along with corresponding derivatives of these functions with respect to </w:t>
      </w:r>
      <w:r w:rsidR="00905817" w:rsidRPr="00905817">
        <w:rPr>
          <w:position w:val="-6"/>
        </w:rPr>
        <w:object w:dxaOrig="240" w:dyaOrig="279" w14:anchorId="1F40D34E">
          <v:shape id="_x0000_i1866" type="#_x0000_t75" style="width:12pt;height:14pt" o:ole="">
            <v:imagedata r:id="rId1697" o:title=""/>
          </v:shape>
          <o:OLEObject Type="Embed" ProgID="Equation.DSMT4" ShapeID="_x0000_i1866" DrawAspect="Content" ObjectID="_1362387723" r:id="rId1698"/>
        </w:object>
      </w:r>
      <w:r>
        <w:t xml:space="preserve"> and </w:t>
      </w:r>
      <w:r w:rsidR="00905817" w:rsidRPr="00905817">
        <w:rPr>
          <w:position w:val="-6"/>
        </w:rPr>
        <w:object w:dxaOrig="180" w:dyaOrig="279" w14:anchorId="22277B3C">
          <v:shape id="_x0000_i1867" type="#_x0000_t75" style="width:9pt;height:14pt" o:ole="">
            <v:imagedata r:id="rId1699" o:title=""/>
          </v:shape>
          <o:OLEObject Type="Embed" ProgID="Equation.DSMT4" ShapeID="_x0000_i1867" DrawAspect="Content" ObjectID="_1362387724" r:id="rId1700"/>
        </w:object>
      </w:r>
      <w:r>
        <w:t xml:space="preserve">. The implementation accepts essential boundary conditions on </w:t>
      </w:r>
      <w:r w:rsidR="00905817" w:rsidRPr="00905817">
        <w:rPr>
          <w:position w:val="-6"/>
        </w:rPr>
        <w:object w:dxaOrig="200" w:dyaOrig="220" w14:anchorId="31E9BDC9">
          <v:shape id="_x0000_i1868" type="#_x0000_t75" style="width:10pt;height:11pt" o:ole="">
            <v:imagedata r:id="rId1701" o:title=""/>
          </v:shape>
          <o:OLEObject Type="Embed" ProgID="Equation.DSMT4" ShapeID="_x0000_i1868" DrawAspect="Content" ObjectID="_1362387725" r:id="rId1702"/>
        </w:object>
      </w:r>
      <w:r>
        <w:t xml:space="preserve">, </w:t>
      </w:r>
      <w:r w:rsidR="00905817" w:rsidRPr="00905817">
        <w:rPr>
          <w:position w:val="-10"/>
        </w:rPr>
        <w:object w:dxaOrig="240" w:dyaOrig="320" w14:anchorId="2D1AED94">
          <v:shape id="_x0000_i1869" type="#_x0000_t75" style="width:12pt;height:16pt" o:ole="">
            <v:imagedata r:id="rId1703" o:title=""/>
          </v:shape>
          <o:OLEObject Type="Embed" ProgID="Equation.DSMT4" ShapeID="_x0000_i1869" DrawAspect="Content" ObjectID="_1362387726" r:id="rId1704"/>
        </w:object>
      </w:r>
      <w:r>
        <w:t xml:space="preserve"> and </w:t>
      </w:r>
      <w:r w:rsidR="00905817" w:rsidRPr="00905817">
        <w:rPr>
          <w:position w:val="-6"/>
        </w:rPr>
        <w:object w:dxaOrig="180" w:dyaOrig="279" w14:anchorId="5B136304">
          <v:shape id="_x0000_i1870" type="#_x0000_t75" style="width:9pt;height:14pt" o:ole="">
            <v:imagedata r:id="rId1705" o:title=""/>
          </v:shape>
          <o:OLEObject Type="Embed" ProgID="Equation.DSMT4" ShapeID="_x0000_i1870" DrawAspect="Content" ObjectID="_1362387727" r:id="rId1706"/>
        </w:object>
      </w:r>
      <w:r>
        <w:t xml:space="preserve">, or natural boundary conditions on </w:t>
      </w:r>
      <w:r w:rsidR="00905817" w:rsidRPr="00905817">
        <w:rPr>
          <w:position w:val="-6"/>
        </w:rPr>
        <w:object w:dxaOrig="160" w:dyaOrig="260" w14:anchorId="45B71900">
          <v:shape id="_x0000_i1871" type="#_x0000_t75" style="width:8pt;height:13pt" o:ole="">
            <v:imagedata r:id="rId1707" o:title=""/>
          </v:shape>
          <o:OLEObject Type="Embed" ProgID="Equation.DSMT4" ShapeID="_x0000_i1871" DrawAspect="Content" ObjectID="_1362387728" r:id="rId1708"/>
        </w:object>
      </w:r>
      <w:r>
        <w:t xml:space="preserve">, </w:t>
      </w:r>
      <w:r w:rsidR="00905817" w:rsidRPr="00905817">
        <w:rPr>
          <w:position w:val="-12"/>
        </w:rPr>
        <w:object w:dxaOrig="300" w:dyaOrig="360" w14:anchorId="199A1BE8">
          <v:shape id="_x0000_i1872" type="#_x0000_t75" style="width:15pt;height:19pt" o:ole="">
            <v:imagedata r:id="rId1709" o:title=""/>
          </v:shape>
          <o:OLEObject Type="Embed" ProgID="Equation.DSMT4" ShapeID="_x0000_i1872" DrawAspect="Content" ObjectID="_1362387729" r:id="rId1710"/>
        </w:object>
      </w:r>
      <w:r>
        <w:t xml:space="preserve"> and </w:t>
      </w:r>
      <w:r w:rsidR="00905817" w:rsidRPr="00905817">
        <w:rPr>
          <w:position w:val="-12"/>
        </w:rPr>
        <w:object w:dxaOrig="260" w:dyaOrig="360" w14:anchorId="26D02FB9">
          <v:shape id="_x0000_i1873" type="#_x0000_t75" style="width:13pt;height:19pt" o:ole="">
            <v:imagedata r:id="rId1711" o:title=""/>
          </v:shape>
          <o:OLEObject Type="Embed" ProgID="Equation.DSMT4" ShapeID="_x0000_i1873" DrawAspect="Content" ObjectID="_1362387730" r:id="rId1712"/>
        </w:object>
      </w:r>
      <w:r>
        <w:t xml:space="preserve">; initial conditions may also be specified for </w:t>
      </w:r>
      <w:r w:rsidR="00905817" w:rsidRPr="00905817">
        <w:rPr>
          <w:position w:val="-10"/>
        </w:rPr>
        <w:object w:dxaOrig="240" w:dyaOrig="320" w14:anchorId="2E022FC9">
          <v:shape id="_x0000_i1874" type="#_x0000_t75" style="width:12pt;height:16pt" o:ole="">
            <v:imagedata r:id="rId1713" o:title=""/>
          </v:shape>
          <o:OLEObject Type="Embed" ProgID="Equation.DSMT4" ShapeID="_x0000_i1874" DrawAspect="Content" ObjectID="_1362387731" r:id="rId1714"/>
        </w:object>
      </w:r>
      <w:r>
        <w:t xml:space="preserve"> and </w:t>
      </w:r>
      <w:r w:rsidR="00905817" w:rsidRPr="00905817">
        <w:rPr>
          <w:position w:val="-6"/>
        </w:rPr>
        <w:object w:dxaOrig="180" w:dyaOrig="279" w14:anchorId="0A104FC7">
          <v:shape id="_x0000_i1875" type="#_x0000_t75" style="width:9pt;height:14pt" o:ole="">
            <v:imagedata r:id="rId1715" o:title=""/>
          </v:shape>
          <o:OLEObject Type="Embed" ProgID="Equation.DSMT4" ShapeID="_x0000_i1875" DrawAspect="Content" ObjectID="_1362387732" r:id="rId1716"/>
        </w:object>
      </w:r>
      <w:r>
        <w:t xml:space="preserve">. Analysis results for pressure and concentration may be displayed either as </w:t>
      </w:r>
      <w:r w:rsidR="00905817" w:rsidRPr="00905817">
        <w:rPr>
          <w:position w:val="-10"/>
        </w:rPr>
        <w:object w:dxaOrig="240" w:dyaOrig="320" w14:anchorId="7CA1E77A">
          <v:shape id="_x0000_i1876" type="#_x0000_t75" style="width:12pt;height:16pt" o:ole="">
            <v:imagedata r:id="rId1717" o:title=""/>
          </v:shape>
          <o:OLEObject Type="Embed" ProgID="Equation.DSMT4" ShapeID="_x0000_i1876" DrawAspect="Content" ObjectID="_1362387733" r:id="rId1718"/>
        </w:object>
      </w:r>
      <w:r>
        <w:t xml:space="preserve"> and </w:t>
      </w:r>
      <w:r w:rsidR="00905817" w:rsidRPr="00905817">
        <w:rPr>
          <w:position w:val="-6"/>
        </w:rPr>
        <w:object w:dxaOrig="180" w:dyaOrig="279" w14:anchorId="402168B0">
          <v:shape id="_x0000_i1877" type="#_x0000_t75" style="width:9pt;height:14pt" o:ole="">
            <v:imagedata r:id="rId1719" o:title=""/>
          </v:shape>
          <o:OLEObject Type="Embed" ProgID="Equation.DSMT4" ShapeID="_x0000_i1877" DrawAspect="Content" ObjectID="_1362387734" r:id="rId1720"/>
        </w:object>
      </w:r>
      <w:r>
        <w:t xml:space="preserve">, or as </w:t>
      </w:r>
      <w:r w:rsidR="00905817" w:rsidRPr="00905817">
        <w:rPr>
          <w:position w:val="-10"/>
        </w:rPr>
        <w:object w:dxaOrig="240" w:dyaOrig="260" w14:anchorId="4B07AC0B">
          <v:shape id="_x0000_i1878" type="#_x0000_t75" style="width:12pt;height:13pt" o:ole="">
            <v:imagedata r:id="rId1721" o:title=""/>
          </v:shape>
          <o:OLEObject Type="Embed" ProgID="Equation.DSMT4" ShapeID="_x0000_i1878" DrawAspect="Content" ObjectID="_1362387735" r:id="rId1722"/>
        </w:object>
      </w:r>
      <w:r>
        <w:t xml:space="preserve"> and </w:t>
      </w:r>
      <w:r w:rsidR="00905817" w:rsidRPr="00905817">
        <w:rPr>
          <w:position w:val="-6"/>
        </w:rPr>
        <w:object w:dxaOrig="180" w:dyaOrig="220" w14:anchorId="72627B99">
          <v:shape id="_x0000_i1879" type="#_x0000_t75" style="width:9pt;height:11pt" o:ole="">
            <v:imagedata r:id="rId1723" o:title=""/>
          </v:shape>
          <o:OLEObject Type="Embed" ProgID="Equation.DSMT4" ShapeID="_x0000_i1879" DrawAspect="Content" ObjectID="_1362387736" r:id="rId1724"/>
        </w:object>
      </w:r>
      <w:r>
        <w:t xml:space="preserve"> by inverting the relations of </w:t>
      </w:r>
      <w:r w:rsidR="00B3531D">
        <w:fldChar w:fldCharType="begin"/>
      </w:r>
      <w:r w:rsidR="00B3531D">
        <w:instrText xml:space="preserve"> GOTOBUTTON ZEqnNum385284  \* MERGEFORMAT </w:instrText>
      </w:r>
      <w:r w:rsidR="00F119D4">
        <w:fldChar w:fldCharType="begin"/>
      </w:r>
      <w:r w:rsidR="00F119D4">
        <w:instrText xml:space="preserve"> REF ZEqnNum385284 \* Charformat \! \* MERGEFORMAT </w:instrText>
      </w:r>
      <w:r w:rsidR="00F119D4">
        <w:fldChar w:fldCharType="separate"/>
      </w:r>
      <w:r w:rsidR="00F119D4">
        <w:instrText>(2.112)</w:instrText>
      </w:r>
      <w:r w:rsidR="00F119D4">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406" w:name="_Toc176704846"/>
      <w:bookmarkStart w:id="1407" w:name="_Ref191695102"/>
      <w:bookmarkStart w:id="1408" w:name="_Toc288641456"/>
      <w:r>
        <w:t>Linearization of Internal Virtual Work</w:t>
      </w:r>
      <w:bookmarkEnd w:id="1406"/>
      <w:bookmarkEnd w:id="1407"/>
      <w:bookmarkEnd w:id="1408"/>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0" type="#_x0000_t75" style="width:27pt;height:19pt" o:ole="">
            <v:imagedata r:id="rId1725" o:title=""/>
          </v:shape>
          <o:OLEObject Type="Embed" ProgID="Equation.DSMT4" ShapeID="_x0000_i1880" DrawAspect="Content" ObjectID="_1362387737" r:id="rId1726"/>
        </w:object>
      </w:r>
      <w:r>
        <w:t xml:space="preserve"> in </w:t>
      </w:r>
      <w:r w:rsidR="00605580">
        <w:fldChar w:fldCharType="begin"/>
      </w:r>
      <w:r w:rsidR="00605580">
        <w:instrText xml:space="preserve"> GOTOBUTTON ZEqnNum390398  \* MERGEFORMAT </w:instrText>
      </w:r>
      <w:r w:rsidR="00F119D4">
        <w:fldChar w:fldCharType="begin"/>
      </w:r>
      <w:r w:rsidR="00F119D4">
        <w:instrText xml:space="preserve"> REF ZEqn</w:instrText>
      </w:r>
      <w:r w:rsidR="00F119D4">
        <w:instrText xml:space="preserve">Num390398 \* Charformat \! \* MERGEFORMAT </w:instrText>
      </w:r>
      <w:r w:rsidR="00F119D4">
        <w:fldChar w:fldCharType="separate"/>
      </w:r>
      <w:ins w:id="1409" w:author="Gerard" w:date="2015-03-22T11:01:00Z">
        <w:r w:rsidR="00F119D4">
          <w:instrText>(3.58)</w:instrText>
        </w:r>
      </w:ins>
      <w:del w:id="1410" w:author="Gerard" w:date="2015-03-21T10:54:00Z">
        <w:r w:rsidR="008D52AD" w:rsidDel="00541E56">
          <w:delInstrText>(3.57)</w:delInstrText>
        </w:r>
      </w:del>
      <w:r w:rsidR="00F119D4">
        <w:fldChar w:fldCharType="end"/>
      </w:r>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pt;height:14pt" o:ole="">
            <v:imagedata r:id="rId1727" o:title=""/>
          </v:shape>
          <o:OLEObject Type="Embed" ProgID="Equation.DSMT4" ShapeID="_x0000_i1881" DrawAspect="Content" ObjectID="_1362387738" r:id="rId1728"/>
        </w:object>
      </w:r>
      <w:r>
        <w:t xml:space="preserve">, </w:t>
      </w:r>
      <w:r w:rsidR="00905817" w:rsidRPr="00905817">
        <w:rPr>
          <w:position w:val="-10"/>
        </w:rPr>
        <w:object w:dxaOrig="340" w:dyaOrig="320" w14:anchorId="35F5C129">
          <v:shape id="_x0000_i1882" type="#_x0000_t75" style="width:17pt;height:16pt" o:ole="">
            <v:imagedata r:id="rId1729" o:title=""/>
          </v:shape>
          <o:OLEObject Type="Embed" ProgID="Equation.DSMT4" ShapeID="_x0000_i1882" DrawAspect="Content" ObjectID="_1362387739" r:id="rId1730"/>
        </w:object>
      </w:r>
      <w:r>
        <w:t xml:space="preserve"> and </w:t>
      </w:r>
      <w:r w:rsidR="00905817" w:rsidRPr="00905817">
        <w:rPr>
          <w:position w:val="-6"/>
        </w:rPr>
        <w:object w:dxaOrig="340" w:dyaOrig="279" w14:anchorId="75BF9229">
          <v:shape id="_x0000_i1883" type="#_x0000_t75" style="width:17pt;height:14pt" o:ole="">
            <v:imagedata r:id="rId1731" o:title=""/>
          </v:shape>
          <o:OLEObject Type="Embed" ProgID="Equation.DSMT4" ShapeID="_x0000_i1883" DrawAspect="Content" ObjectID="_1362387740" r:id="rId1732"/>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84" type="#_x0000_t75" style="width:202pt;height:26pt" o:ole="">
            <v:imagedata r:id="rId1733" o:title=""/>
          </v:shape>
          <o:OLEObject Type="Embed" ProgID="Equation.DSMT4" ShapeID="_x0000_i1884" DrawAspect="Content" ObjectID="_1362387741" r:id="rId173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1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12" w:author="Gerard" w:date="2015-03-22T11:01:00Z">
        <w:r w:rsidR="00F119D4">
          <w:rPr>
            <w:noProof/>
          </w:rPr>
          <w:instrText>62</w:instrText>
        </w:r>
      </w:ins>
      <w:del w:id="1413" w:author="Gerard" w:date="2015-03-21T10:54:00Z">
        <w:r w:rsidR="008D52AD" w:rsidDel="00541E56">
          <w:rPr>
            <w:noProof/>
          </w:rPr>
          <w:delInstrText>61</w:delInstrText>
        </w:r>
      </w:del>
      <w:r w:rsidR="00F119D4">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pt;height:20pt" o:ole="">
            <v:imagedata r:id="rId1735" o:title=""/>
          </v:shape>
          <o:OLEObject Type="Embed" ProgID="Equation.DSMT4" ShapeID="_x0000_i1885" DrawAspect="Content" ObjectID="_1362387742" r:id="rId1736"/>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pt;height:14pt" o:ole="">
            <v:imagedata r:id="rId1737" o:title=""/>
          </v:shape>
          <o:OLEObject Type="Embed" ProgID="Equation.DSMT4" ShapeID="_x0000_i1886" DrawAspect="Content" ObjectID="_1362387743" r:id="rId1738"/>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pt;height:19pt" o:ole="">
            <v:imagedata r:id="rId1739" o:title=""/>
          </v:shape>
          <o:OLEObject Type="Embed" ProgID="Equation.DSMT4" ShapeID="_x0000_i1887" DrawAspect="Content" ObjectID="_1362387744" r:id="rId1740"/>
        </w:object>
      </w:r>
      <w:r>
        <w:t xml:space="preserve"> along </w:t>
      </w:r>
      <w:r w:rsidR="00905817" w:rsidRPr="00905817">
        <w:rPr>
          <w:position w:val="-6"/>
        </w:rPr>
        <w:object w:dxaOrig="360" w:dyaOrig="279" w14:anchorId="1B89B195">
          <v:shape id="_x0000_i1888" type="#_x0000_t75" style="width:19pt;height:14pt" o:ole="">
            <v:imagedata r:id="rId1741" o:title=""/>
          </v:shape>
          <o:OLEObject Type="Embed" ProgID="Equation.DSMT4" ShapeID="_x0000_i1888" DrawAspect="Content" ObjectID="_1362387745" r:id="rId1742"/>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89" type="#_x0000_t75" style="width:4in;height:24pt" o:ole="">
            <v:imagedata r:id="rId1743" o:title=""/>
          </v:shape>
          <o:OLEObject Type="Embed" ProgID="Equation.DSMT4" ShapeID="_x0000_i1889" DrawAspect="Content" ObjectID="_1362387746" r:id="rId1744"/>
        </w:object>
      </w:r>
      <w:r w:rsidR="008B6535">
        <w:t>,</w:t>
      </w:r>
      <w:r>
        <w:tab/>
      </w:r>
      <w:r>
        <w:fldChar w:fldCharType="begin"/>
      </w:r>
      <w:r>
        <w:instrText xml:space="preserve"> MACROBUTTON MTPlaceRef \* MERGEFORMAT </w:instrText>
      </w:r>
      <w:r w:rsidR="00F119D4">
        <w:fldChar w:fldCharType="begin"/>
      </w:r>
      <w:r w:rsidR="00F119D4">
        <w:instrText xml:space="preserve"> SEQ MTEqn \h \* MERGEFORMAT </w:instrText>
      </w:r>
      <w:del w:id="141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15" w:author="Gerard" w:date="2015-03-22T11:01:00Z">
        <w:r w:rsidR="00F119D4">
          <w:rPr>
            <w:noProof/>
          </w:rPr>
          <w:instrText>63</w:instrText>
        </w:r>
      </w:ins>
      <w:del w:id="1416" w:author="Gerard" w:date="2015-03-21T10:54:00Z">
        <w:r w:rsidR="008D52AD" w:rsidDel="00541E56">
          <w:rPr>
            <w:noProof/>
          </w:rPr>
          <w:delInstrText>62</w:delInstrText>
        </w:r>
      </w:del>
      <w:r w:rsidR="00F119D4">
        <w:rPr>
          <w:noProof/>
        </w:rPr>
        <w:fldChar w:fldCharType="end"/>
      </w:r>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pt;height:10pt" o:ole="">
            <v:imagedata r:id="rId1745" o:title=""/>
          </v:shape>
          <o:OLEObject Type="Embed" ProgID="Equation.DSMT4" ShapeID="_x0000_i1890" DrawAspect="Content" ObjectID="_1362387747" r:id="rId1746"/>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891" type="#_x0000_t75" style="width:283pt;height:33pt" o:ole="">
            <v:imagedata r:id="rId1747" o:title=""/>
          </v:shape>
          <o:OLEObject Type="Embed" ProgID="Equation.DSMT4" ShapeID="_x0000_i1891" DrawAspect="Content" ObjectID="_1362387748" r:id="rId174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1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18" w:author="Gerard" w:date="2015-03-22T11:01:00Z">
        <w:r w:rsidR="00F119D4">
          <w:rPr>
            <w:noProof/>
          </w:rPr>
          <w:instrText>64</w:instrText>
        </w:r>
      </w:ins>
      <w:del w:id="1419" w:author="Gerard" w:date="2015-03-21T10:54:00Z">
        <w:r w:rsidR="008D52AD" w:rsidDel="00541E56">
          <w:rPr>
            <w:noProof/>
          </w:rPr>
          <w:delInstrText>63</w:delInstrText>
        </w:r>
      </w:del>
      <w:r w:rsidR="00F119D4">
        <w:rPr>
          <w:noProof/>
        </w:rPr>
        <w:fldChar w:fldCharType="end"/>
      </w:r>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3pt;height:15pt" o:ole="">
            <v:imagedata r:id="rId1749" o:title=""/>
          </v:shape>
          <o:OLEObject Type="Embed" ProgID="Equation.DSMT4" ShapeID="_x0000_i1892" DrawAspect="Content" ObjectID="_1362387749" r:id="rId1750"/>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893" type="#_x0000_t75" style="width:170pt;height:33pt" o:ole="">
            <v:imagedata r:id="rId1751" o:title=""/>
          </v:shape>
          <o:OLEObject Type="Embed" ProgID="Equation.DSMT4" ShapeID="_x0000_i1893" DrawAspect="Content" ObjectID="_1362387750" r:id="rId175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2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21" w:author="Gerard" w:date="2015-03-22T11:01:00Z">
        <w:r w:rsidR="00F119D4">
          <w:rPr>
            <w:noProof/>
          </w:rPr>
          <w:instrText>65</w:instrText>
        </w:r>
      </w:ins>
      <w:del w:id="1422" w:author="Gerard" w:date="2015-03-21T10:54:00Z">
        <w:r w:rsidR="008D52AD" w:rsidDel="00541E56">
          <w:rPr>
            <w:noProof/>
          </w:rPr>
          <w:delInstrText>64</w:delInstrText>
        </w:r>
      </w:del>
      <w:r w:rsidR="00F119D4">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894" type="#_x0000_t75" style="width:206pt;height:20pt" o:ole="">
            <v:imagedata r:id="rId1753" o:title=""/>
          </v:shape>
          <o:OLEObject Type="Embed" ProgID="Equation.DSMT4" ShapeID="_x0000_i1894" DrawAspect="Content" ObjectID="_1362387751" r:id="rId1754"/>
        </w:object>
      </w:r>
      <w:r w:rsidR="008B6535">
        <w:t>,</w:t>
      </w:r>
      <w:r>
        <w:tab/>
      </w:r>
      <w:r>
        <w:fldChar w:fldCharType="begin"/>
      </w:r>
      <w:r>
        <w:instrText xml:space="preserve"> MACROBUTTON MTPlaceRef \* MERGEFORMAT </w:instrText>
      </w:r>
      <w:r w:rsidR="00F119D4">
        <w:fldChar w:fldCharType="begin"/>
      </w:r>
      <w:r w:rsidR="00F119D4">
        <w:instrText xml:space="preserve"> SEQ MTEqn \h \* MERGEFORMAT </w:instrText>
      </w:r>
      <w:del w:id="142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24" w:author="Gerard" w:date="2015-03-22T11:01:00Z">
        <w:r w:rsidR="00F119D4">
          <w:rPr>
            <w:noProof/>
          </w:rPr>
          <w:instrText>66</w:instrText>
        </w:r>
      </w:ins>
      <w:del w:id="1425" w:author="Gerard" w:date="2015-03-21T10:54:00Z">
        <w:r w:rsidR="008D52AD" w:rsidDel="00541E56">
          <w:rPr>
            <w:noProof/>
          </w:rPr>
          <w:delInstrText>65</w:delInstrText>
        </w:r>
      </w:del>
      <w:r w:rsidR="00F119D4">
        <w:rPr>
          <w:noProof/>
        </w:rPr>
        <w:fldChar w:fldCharType="end"/>
      </w:r>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895" type="#_x0000_t75" style="width:394pt;height:84pt" o:ole="">
            <v:imagedata r:id="rId1755" o:title=""/>
          </v:shape>
          <o:OLEObject Type="Embed" ProgID="Equation.DSMT4" ShapeID="_x0000_i1895" DrawAspect="Content" ObjectID="_1362387752" r:id="rId175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2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27" w:author="Gerard" w:date="2015-03-22T11:01:00Z">
        <w:r w:rsidR="00F119D4">
          <w:rPr>
            <w:noProof/>
          </w:rPr>
          <w:instrText>67</w:instrText>
        </w:r>
      </w:ins>
      <w:del w:id="1428" w:author="Gerard" w:date="2015-03-21T10:54:00Z">
        <w:r w:rsidR="008D52AD" w:rsidDel="00541E56">
          <w:rPr>
            <w:noProof/>
          </w:rPr>
          <w:delInstrText>66</w:delInstrText>
        </w:r>
      </w:del>
      <w:r w:rsidR="00F119D4">
        <w:rPr>
          <w:noProof/>
        </w:rPr>
        <w:fldChar w:fldCharType="end"/>
      </w:r>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896" type="#_x0000_t75" style="width:174pt;height:66pt" o:ole="">
            <v:imagedata r:id="rId1757" o:title=""/>
          </v:shape>
          <o:OLEObject Type="Embed" ProgID="Equation.DSMT4" ShapeID="_x0000_i1896" DrawAspect="Content" ObjectID="_1362387753" r:id="rId175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2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30" w:author="Gerard" w:date="2015-03-22T11:01:00Z">
        <w:r w:rsidR="00F119D4">
          <w:rPr>
            <w:noProof/>
          </w:rPr>
          <w:instrText>68</w:instrText>
        </w:r>
      </w:ins>
      <w:del w:id="1431" w:author="Gerard" w:date="2015-03-21T10:54:00Z">
        <w:r w:rsidR="008D52AD" w:rsidDel="00541E56">
          <w:rPr>
            <w:noProof/>
          </w:rPr>
          <w:delInstrText>67</w:delInstrText>
        </w:r>
      </w:del>
      <w:r w:rsidR="00F119D4">
        <w:rPr>
          <w:noProof/>
        </w:rPr>
        <w:fldChar w:fldCharType="end"/>
      </w:r>
      <w:r>
        <w:instrText>)</w:instrText>
      </w:r>
      <w:r>
        <w:fldChar w:fldCharType="end"/>
      </w:r>
    </w:p>
    <w:p w14:paraId="24FF16D9" w14:textId="1D8391F2"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F119D4">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pt;height:16pt" o:ole="">
            <v:imagedata r:id="rId1759" o:title=""/>
          </v:shape>
          <o:OLEObject Type="Embed" ProgID="Equation.DSMT4" ShapeID="_x0000_i1897" DrawAspect="Content" ObjectID="_1362387754" r:id="rId1760"/>
        </w:object>
      </w:r>
      <w:r>
        <w:t xml:space="preserve"> is given by substituting </w:t>
      </w:r>
      <w:r w:rsidR="00605580">
        <w:fldChar w:fldCharType="begin"/>
      </w:r>
      <w:r w:rsidR="00605580">
        <w:instrText xml:space="preserve"> GOTOBUTTON ZEqnNum915453  \* MERGEFORMAT </w:instrText>
      </w:r>
      <w:r w:rsidR="00F119D4">
        <w:fldChar w:fldCharType="begin"/>
      </w:r>
      <w:r w:rsidR="00F119D4">
        <w:instrText xml:space="preserve"> REF ZEqnNum915453 \* Charformat \! \* MERGEFORMAT </w:instrText>
      </w:r>
      <w:r w:rsidR="00F119D4">
        <w:fldChar w:fldCharType="separate"/>
      </w:r>
      <w:r w:rsidR="00F119D4">
        <w:instrText>(2.114)</w:instrText>
      </w:r>
      <w:r w:rsidR="00F119D4">
        <w:fldChar w:fldCharType="end"/>
      </w:r>
      <w:r w:rsidR="00605580">
        <w:fldChar w:fldCharType="end"/>
      </w:r>
      <w:r w:rsidR="00905817" w:rsidRPr="00905817">
        <w:rPr>
          <w:position w:val="-12"/>
        </w:rPr>
        <w:object w:dxaOrig="139" w:dyaOrig="360" w14:anchorId="093D14EE">
          <v:shape id="_x0000_i1898" type="#_x0000_t75" style="width:7pt;height:19pt" o:ole="">
            <v:imagedata r:id="rId1761" o:title=""/>
          </v:shape>
          <o:OLEObject Type="Embed" ProgID="Equation.DSMT4" ShapeID="_x0000_i1898" DrawAspect="Content" ObjectID="_1362387755" r:id="rId1762"/>
        </w:object>
      </w:r>
      <w:r>
        <w:t xml:space="preserve"> into </w:t>
      </w:r>
      <w:r w:rsidR="00605580">
        <w:fldChar w:fldCharType="begin"/>
      </w:r>
      <w:r w:rsidR="00605580">
        <w:instrText xml:space="preserve"> GOTOBUTTON ZEqnNum709663  \* MERGEFORMAT </w:instrText>
      </w:r>
      <w:r w:rsidR="00F119D4">
        <w:fldChar w:fldCharType="begin"/>
      </w:r>
      <w:r w:rsidR="00F119D4">
        <w:instrText xml:space="preserve"> REF ZEqnNum709663 \* Charformat \! \* MERGEFORMAT </w:instrText>
      </w:r>
      <w:r w:rsidR="00F119D4">
        <w:fldChar w:fldCharType="separate"/>
      </w:r>
      <w:ins w:id="1432" w:author="Gerard" w:date="2015-03-22T11:01:00Z">
        <w:r w:rsidR="00F119D4">
          <w:instrText>(3.61)</w:instrText>
        </w:r>
      </w:ins>
      <w:del w:id="1433" w:author="Gerard" w:date="2015-03-21T10:54:00Z">
        <w:r w:rsidR="008D52AD" w:rsidDel="00541E56">
          <w:delInstrText>(3.60)</w:delInstrText>
        </w:r>
      </w:del>
      <w:r w:rsidR="00F119D4">
        <w:fldChar w:fldCharType="end"/>
      </w:r>
      <w:r w:rsidR="00605580">
        <w:fldChar w:fldCharType="end"/>
      </w:r>
      <w:r w:rsidR="00905817" w:rsidRPr="00905817">
        <w:rPr>
          <w:position w:val="-12"/>
        </w:rPr>
        <w:object w:dxaOrig="120" w:dyaOrig="360" w14:anchorId="338FEFDC">
          <v:shape id="_x0000_i1899" type="#_x0000_t75" style="width:6pt;height:19pt" o:ole="">
            <v:imagedata r:id="rId1763" o:title=""/>
          </v:shape>
          <o:OLEObject Type="Embed" ProgID="Equation.DSMT4" ShapeID="_x0000_i1899" DrawAspect="Content" ObjectID="_1362387756" r:id="rId1764"/>
        </w:object>
      </w:r>
      <w:r>
        <w:t xml:space="preserve">, the evaluation of </w:t>
      </w:r>
      <w:r w:rsidR="00905817" w:rsidRPr="00905817">
        <w:rPr>
          <w:position w:val="-6"/>
        </w:rPr>
        <w:object w:dxaOrig="240" w:dyaOrig="360" w14:anchorId="1C80AC2E">
          <v:shape id="_x0000_i1900" type="#_x0000_t75" style="width:12pt;height:19pt" o:ole="">
            <v:imagedata r:id="rId1765" o:title=""/>
          </v:shape>
          <o:OLEObject Type="Embed" ProgID="Equation.DSMT4" ShapeID="_x0000_i1900" DrawAspect="Content" ObjectID="_1362387757" r:id="rId1766"/>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01" type="#_x0000_t75" style="width:169pt;height:24pt" o:ole="">
            <v:imagedata r:id="rId1767" o:title=""/>
          </v:shape>
          <o:OLEObject Type="Embed" ProgID="Equation.DSMT4" ShapeID="_x0000_i1901" DrawAspect="Content" ObjectID="_1362387758" r:id="rId176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3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35" w:author="Gerard" w:date="2015-03-22T11:01:00Z">
        <w:r w:rsidR="00F119D4">
          <w:rPr>
            <w:noProof/>
          </w:rPr>
          <w:instrText>69</w:instrText>
        </w:r>
      </w:ins>
      <w:del w:id="1436" w:author="Gerard" w:date="2015-03-21T10:54:00Z">
        <w:r w:rsidR="008D52AD" w:rsidDel="00541E56">
          <w:rPr>
            <w:noProof/>
          </w:rPr>
          <w:delInstrText>68</w:delInstrText>
        </w:r>
      </w:del>
      <w:r w:rsidR="00F119D4">
        <w:rPr>
          <w:noProof/>
        </w:rPr>
        <w:fldChar w:fldCharType="end"/>
      </w:r>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02" type="#_x0000_t75" style="width:202pt;height:100pt" o:ole="">
            <v:imagedata r:id="rId1769" o:title=""/>
          </v:shape>
          <o:OLEObject Type="Embed" ProgID="Equation.DSMT4" ShapeID="_x0000_i1902" DrawAspect="Content" ObjectID="_1362387759" r:id="rId177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3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38" w:author="Gerard" w:date="2015-03-22T11:01:00Z">
        <w:r w:rsidR="00F119D4">
          <w:rPr>
            <w:noProof/>
          </w:rPr>
          <w:instrText>70</w:instrText>
        </w:r>
      </w:ins>
      <w:del w:id="1439" w:author="Gerard" w:date="2015-03-21T10:54:00Z">
        <w:r w:rsidR="008D52AD" w:rsidDel="00541E56">
          <w:rPr>
            <w:noProof/>
          </w:rPr>
          <w:delInstrText>69</w:delInstrText>
        </w:r>
      </w:del>
      <w:r w:rsidR="00F119D4">
        <w:rPr>
          <w:noProof/>
        </w:rPr>
        <w:fldChar w:fldCharType="end"/>
      </w:r>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03" type="#_x0000_t75" style="width:166pt;height:31pt" o:ole="">
            <v:imagedata r:id="rId1771" o:title=""/>
          </v:shape>
          <o:OLEObject Type="Embed" ProgID="Equation.DSMT4" ShapeID="_x0000_i1903" DrawAspect="Content" ObjectID="_1362387760" r:id="rId177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4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w:instrText>
      </w:r>
      <w:r w:rsidR="00F119D4">
        <w:instrText xml:space="preserve">\*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41" w:author="Gerard" w:date="2015-03-22T11:01:00Z">
        <w:r w:rsidR="00F119D4">
          <w:rPr>
            <w:noProof/>
          </w:rPr>
          <w:instrText>71</w:instrText>
        </w:r>
      </w:ins>
      <w:del w:id="1442" w:author="Gerard" w:date="2015-03-21T10:54:00Z">
        <w:r w:rsidR="008D52AD" w:rsidDel="00541E56">
          <w:rPr>
            <w:noProof/>
          </w:rPr>
          <w:delInstrText>70</w:delInstrText>
        </w:r>
      </w:del>
      <w:r w:rsidR="00F119D4">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pt;height:19pt" o:ole="">
            <v:imagedata r:id="rId1773" o:title=""/>
          </v:shape>
          <o:OLEObject Type="Embed" ProgID="Equation.DSMT4" ShapeID="_x0000_i1904" DrawAspect="Content" ObjectID="_1362387761" r:id="rId1774"/>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05" type="#_x0000_t75" style="width:358pt;height:38pt" o:ole="">
            <v:imagedata r:id="rId1775" o:title=""/>
          </v:shape>
          <o:OLEObject Type="Embed" ProgID="Equation.DSMT4" ShapeID="_x0000_i1905" DrawAspect="Content" ObjectID="_1362387762" r:id="rId17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4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44" w:author="Gerard" w:date="2015-03-22T11:01:00Z">
        <w:r w:rsidR="00F119D4">
          <w:rPr>
            <w:noProof/>
          </w:rPr>
          <w:instrText>72</w:instrText>
        </w:r>
      </w:ins>
      <w:del w:id="1445" w:author="Gerard" w:date="2015-03-21T10:54:00Z">
        <w:r w:rsidR="008D52AD" w:rsidDel="00541E56">
          <w:rPr>
            <w:noProof/>
          </w:rPr>
          <w:delInstrText>71</w:delInstrText>
        </w:r>
      </w:del>
      <w:r w:rsidR="00F119D4">
        <w:rPr>
          <w:noProof/>
        </w:rPr>
        <w:fldChar w:fldCharType="end"/>
      </w:r>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06" type="#_x0000_t75" style="width:46pt;height:33pt" o:ole="">
            <v:imagedata r:id="rId1777" o:title=""/>
          </v:shape>
          <o:OLEObject Type="Embed" ProgID="Equation.DSMT4" ShapeID="_x0000_i1906" DrawAspect="Content" ObjectID="_1362387763" r:id="rId1778"/>
        </w:object>
      </w:r>
      <w:r w:rsidR="00CC0A33">
        <w:t>,</w:t>
      </w:r>
      <w:r>
        <w:tab/>
      </w:r>
      <w:r>
        <w:fldChar w:fldCharType="begin"/>
      </w:r>
      <w:r>
        <w:instrText xml:space="preserve"> MACROBUTTON MTPlaceRef \* MERGEFORMAT </w:instrText>
      </w:r>
      <w:r w:rsidR="00F119D4">
        <w:fldChar w:fldCharType="begin"/>
      </w:r>
      <w:r w:rsidR="00F119D4">
        <w:instrText xml:space="preserve"> SEQ MTEqn \h \* MERGEFORMAT </w:instrText>
      </w:r>
      <w:del w:id="144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w:instrText>
      </w:r>
      <w:r w:rsidR="00F119D4">
        <w:instrText xml:space="preserve">\c \* Arabic \* MERGEFORMAT </w:instrText>
      </w:r>
      <w:r w:rsidR="00F119D4">
        <w:fldChar w:fldCharType="separate"/>
      </w:r>
      <w:ins w:id="1447" w:author="Gerard" w:date="2015-03-22T11:01:00Z">
        <w:r w:rsidR="00F119D4">
          <w:rPr>
            <w:noProof/>
          </w:rPr>
          <w:instrText>73</w:instrText>
        </w:r>
      </w:ins>
      <w:del w:id="1448" w:author="Gerard" w:date="2015-03-21T10:54:00Z">
        <w:r w:rsidR="008D52AD" w:rsidDel="00541E56">
          <w:rPr>
            <w:noProof/>
          </w:rPr>
          <w:delInstrText>72</w:delInstrText>
        </w:r>
      </w:del>
      <w:r w:rsidR="00F119D4">
        <w:rPr>
          <w:noProof/>
        </w:rPr>
        <w:fldChar w:fldCharType="end"/>
      </w:r>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5pt;height:14pt" o:ole="">
            <v:imagedata r:id="rId1779" o:title=""/>
          </v:shape>
          <o:OLEObject Type="Embed" ProgID="Equation.DSMT4" ShapeID="_x0000_i1907" DrawAspect="Content" ObjectID="_1362387764" r:id="rId1780"/>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08" type="#_x0000_t75" style="width:190pt;height:20pt" o:ole="">
            <v:imagedata r:id="rId1781" o:title=""/>
          </v:shape>
          <o:OLEObject Type="Embed" ProgID="Equation.DSMT4" ShapeID="_x0000_i1908" DrawAspect="Content" ObjectID="_1362387765" r:id="rId17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4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50" w:author="Gerard" w:date="2015-03-22T11:01:00Z">
        <w:r w:rsidR="00F119D4">
          <w:rPr>
            <w:noProof/>
          </w:rPr>
          <w:instrText>74</w:instrText>
        </w:r>
      </w:ins>
      <w:del w:id="1451" w:author="Gerard" w:date="2015-03-21T10:54:00Z">
        <w:r w:rsidR="008D52AD" w:rsidDel="00541E56">
          <w:rPr>
            <w:noProof/>
          </w:rPr>
          <w:delInstrText>73</w:delInstrText>
        </w:r>
      </w:del>
      <w:r w:rsidR="00F119D4">
        <w:rPr>
          <w:noProof/>
        </w:rPr>
        <w:fldChar w:fldCharType="end"/>
      </w:r>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09" type="#_x0000_t75" style="width:342pt;height:76pt" o:ole="">
            <v:imagedata r:id="rId1783" o:title=""/>
          </v:shape>
          <o:OLEObject Type="Embed" ProgID="Equation.DSMT4" ShapeID="_x0000_i1909" DrawAspect="Content" ObjectID="_1362387766" r:id="rId178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5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53" w:author="Gerard" w:date="2015-03-22T11:01:00Z">
        <w:r w:rsidR="00F119D4">
          <w:rPr>
            <w:noProof/>
          </w:rPr>
          <w:instrText>75</w:instrText>
        </w:r>
      </w:ins>
      <w:del w:id="1454" w:author="Gerard" w:date="2015-03-21T10:54:00Z">
        <w:r w:rsidR="008D52AD" w:rsidDel="00541E56">
          <w:rPr>
            <w:noProof/>
          </w:rPr>
          <w:delInstrText>74</w:delInstrText>
        </w:r>
      </w:del>
      <w:r w:rsidR="00F119D4">
        <w:rPr>
          <w:noProof/>
        </w:rPr>
        <w:fldChar w:fldCharType="end"/>
      </w:r>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5pt;height:86pt" o:ole="">
            <v:imagedata r:id="rId1785" o:title=""/>
          </v:shape>
          <o:OLEObject Type="Embed" ProgID="Equation.DSMT4" ShapeID="_x0000_i1910" DrawAspect="Content" ObjectID="_1362387767" r:id="rId178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5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56" w:author="Gerard" w:date="2015-03-22T11:01:00Z">
        <w:r w:rsidR="00F119D4">
          <w:rPr>
            <w:noProof/>
          </w:rPr>
          <w:instrText>76</w:instrText>
        </w:r>
      </w:ins>
      <w:del w:id="1457" w:author="Gerard" w:date="2015-03-21T10:54:00Z">
        <w:r w:rsidR="008D52AD" w:rsidDel="00541E56">
          <w:rPr>
            <w:noProof/>
          </w:rPr>
          <w:delInstrText>75</w:delInstrText>
        </w:r>
      </w:del>
      <w:r w:rsidR="00F119D4">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pt;height:16pt" o:ole="">
            <v:imagedata r:id="rId1787" o:title=""/>
          </v:shape>
          <o:OLEObject Type="Embed" ProgID="Equation.DSMT4" ShapeID="_x0000_i1911" DrawAspect="Content" ObjectID="_1362387768" r:id="rId1788"/>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pt;height:19pt" o:ole="">
            <v:imagedata r:id="rId1789" o:title=""/>
          </v:shape>
          <o:OLEObject Type="Embed" ProgID="Equation.DSMT4" ShapeID="_x0000_i1912" DrawAspect="Content" ObjectID="_1362387769" r:id="rId1790"/>
        </w:object>
      </w:r>
      <w:r>
        <w:t xml:space="preserve"> along </w:t>
      </w:r>
      <w:r w:rsidR="00905817" w:rsidRPr="00905817">
        <w:rPr>
          <w:position w:val="-10"/>
        </w:rPr>
        <w:object w:dxaOrig="340" w:dyaOrig="320" w14:anchorId="4D66D5A0">
          <v:shape id="_x0000_i1913" type="#_x0000_t75" style="width:17pt;height:16pt" o:ole="">
            <v:imagedata r:id="rId1791" o:title=""/>
          </v:shape>
          <o:OLEObject Type="Embed" ProgID="Equation.DSMT4" ShapeID="_x0000_i1913" DrawAspect="Content" ObjectID="_1362387770" r:id="rId1792"/>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14" type="#_x0000_t75" style="width:169pt;height:22pt" o:ole="">
            <v:imagedata r:id="rId1793" o:title=""/>
          </v:shape>
          <o:OLEObject Type="Embed" ProgID="Equation.DSMT4" ShapeID="_x0000_i1914" DrawAspect="Content" ObjectID="_1362387771" r:id="rId179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5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59" w:author="Gerard" w:date="2015-03-22T11:01:00Z">
        <w:r w:rsidR="00F119D4">
          <w:rPr>
            <w:noProof/>
          </w:rPr>
          <w:instrText>77</w:instrText>
        </w:r>
      </w:ins>
      <w:del w:id="1460" w:author="Gerard" w:date="2015-03-21T10:54:00Z">
        <w:r w:rsidR="008D52AD" w:rsidDel="00541E56">
          <w:rPr>
            <w:noProof/>
          </w:rPr>
          <w:delInstrText>76</w:delInstrText>
        </w:r>
      </w:del>
      <w:r w:rsidR="00F119D4">
        <w:rPr>
          <w:noProof/>
        </w:rPr>
        <w:fldChar w:fldCharType="end"/>
      </w:r>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15" type="#_x0000_t75" style="width:291pt;height:34pt" o:ole="">
            <v:imagedata r:id="rId1795" o:title=""/>
          </v:shape>
          <o:OLEObject Type="Embed" ProgID="Equation.DSMT4" ShapeID="_x0000_i1915" DrawAspect="Content" ObjectID="_1362387772" r:id="rId1796"/>
        </w:object>
      </w:r>
      <w:r>
        <w:t>,</w:t>
      </w:r>
      <w:r>
        <w:tab/>
      </w:r>
      <w:r>
        <w:fldChar w:fldCharType="begin"/>
      </w:r>
      <w:r>
        <w:instrText xml:space="preserve"> MACROBUTTON MTPlaceRef \* MERGEFORMAT </w:instrText>
      </w:r>
      <w:r w:rsidR="00F119D4">
        <w:fldChar w:fldCharType="begin"/>
      </w:r>
      <w:r w:rsidR="00F119D4">
        <w:instrText xml:space="preserve"> SEQ MTEqn \h \* MER</w:instrText>
      </w:r>
      <w:r w:rsidR="00F119D4">
        <w:instrText xml:space="preserve">GEFORMAT </w:instrText>
      </w:r>
      <w:del w:id="146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62" w:author="Gerard" w:date="2015-03-22T11:01:00Z">
        <w:r w:rsidR="00F119D4">
          <w:rPr>
            <w:noProof/>
          </w:rPr>
          <w:instrText>78</w:instrText>
        </w:r>
      </w:ins>
      <w:del w:id="1463" w:author="Gerard" w:date="2015-03-21T10:54:00Z">
        <w:r w:rsidR="008D52AD" w:rsidDel="00541E56">
          <w:rPr>
            <w:noProof/>
          </w:rPr>
          <w:delInstrText>77</w:delInstrText>
        </w:r>
      </w:del>
      <w:r w:rsidR="00F119D4">
        <w:rPr>
          <w:noProof/>
        </w:rPr>
        <w:fldChar w:fldCharType="end"/>
      </w:r>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16" type="#_x0000_t75" style="width:346pt;height:44pt" o:ole="">
            <v:imagedata r:id="rId1797" o:title=""/>
          </v:shape>
          <o:OLEObject Type="Embed" ProgID="Equation.DSMT4" ShapeID="_x0000_i1916" DrawAspect="Content" ObjectID="_1362387773" r:id="rId179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65" w:author="Gerard" w:date="2015-03-22T11:01:00Z">
        <w:r w:rsidR="00F119D4">
          <w:rPr>
            <w:noProof/>
          </w:rPr>
          <w:instrText>79</w:instrText>
        </w:r>
      </w:ins>
      <w:del w:id="1466" w:author="Gerard" w:date="2015-03-21T10:54:00Z">
        <w:r w:rsidR="008D52AD" w:rsidDel="00541E56">
          <w:rPr>
            <w:noProof/>
          </w:rPr>
          <w:delInstrText>78</w:delInstrText>
        </w:r>
      </w:del>
      <w:r w:rsidR="00F119D4">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pt;height:14pt" o:ole="">
            <v:imagedata r:id="rId1799" o:title=""/>
          </v:shape>
          <o:OLEObject Type="Embed" ProgID="Equation.DSMT4" ShapeID="_x0000_i1917" DrawAspect="Content" ObjectID="_1362387774" r:id="rId1800"/>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pt;height:19pt" o:ole="">
            <v:imagedata r:id="rId1801" o:title=""/>
          </v:shape>
          <o:OLEObject Type="Embed" ProgID="Equation.DSMT4" ShapeID="_x0000_i1918" DrawAspect="Content" ObjectID="_1362387775" r:id="rId1802"/>
        </w:object>
      </w:r>
      <w:r>
        <w:t xml:space="preserve"> along </w:t>
      </w:r>
      <w:r w:rsidR="00905817" w:rsidRPr="00905817">
        <w:rPr>
          <w:position w:val="-6"/>
        </w:rPr>
        <w:object w:dxaOrig="340" w:dyaOrig="279" w14:anchorId="73F11E58">
          <v:shape id="_x0000_i1919" type="#_x0000_t75" style="width:17pt;height:14pt" o:ole="">
            <v:imagedata r:id="rId1803" o:title=""/>
          </v:shape>
          <o:OLEObject Type="Embed" ProgID="Equation.DSMT4" ShapeID="_x0000_i1919" DrawAspect="Content" ObjectID="_1362387776" r:id="rId1804"/>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0" type="#_x0000_t75" style="width:282pt;height:38pt" o:ole="">
            <v:imagedata r:id="rId1805" o:title=""/>
          </v:shape>
          <o:OLEObject Type="Embed" ProgID="Equation.DSMT4" ShapeID="_x0000_i1920" DrawAspect="Content" ObjectID="_1362387777" r:id="rId180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6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68" w:author="Gerard" w:date="2015-03-22T11:01:00Z">
        <w:r w:rsidR="00F119D4">
          <w:rPr>
            <w:noProof/>
          </w:rPr>
          <w:instrText>80</w:instrText>
        </w:r>
      </w:ins>
      <w:del w:id="1469" w:author="Gerard" w:date="2015-03-21T10:54:00Z">
        <w:r w:rsidR="008D52AD" w:rsidDel="00541E56">
          <w:rPr>
            <w:noProof/>
          </w:rPr>
          <w:delInstrText>79</w:delInstrText>
        </w:r>
      </w:del>
      <w:r w:rsidR="00F119D4">
        <w:rPr>
          <w:noProof/>
        </w:rPr>
        <w:fldChar w:fldCharType="end"/>
      </w:r>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21" type="#_x0000_t75" style="width:96pt;height:33pt" o:ole="">
            <v:imagedata r:id="rId1807" o:title=""/>
          </v:shape>
          <o:OLEObject Type="Embed" ProgID="Equation.DSMT4" ShapeID="_x0000_i1921" DrawAspect="Content" ObjectID="_1362387778" r:id="rId180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7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71" w:author="Gerard" w:date="2015-03-22T11:01:00Z">
        <w:r w:rsidR="00F119D4">
          <w:rPr>
            <w:noProof/>
          </w:rPr>
          <w:instrText>81</w:instrText>
        </w:r>
      </w:ins>
      <w:del w:id="1472" w:author="Gerard" w:date="2015-03-21T10:54:00Z">
        <w:r w:rsidR="008D52AD" w:rsidDel="00541E56">
          <w:rPr>
            <w:noProof/>
          </w:rPr>
          <w:delInstrText>80</w:delInstrText>
        </w:r>
      </w:del>
      <w:r w:rsidR="00F119D4">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22" type="#_x0000_t75" style="width:204pt;height:20pt" o:ole="">
            <v:imagedata r:id="rId1809" o:title=""/>
          </v:shape>
          <o:OLEObject Type="Embed" ProgID="Equation.DSMT4" ShapeID="_x0000_i1922" DrawAspect="Content" ObjectID="_1362387779" r:id="rId181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7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74" w:author="Gerard" w:date="2015-03-22T11:01:00Z">
        <w:r w:rsidR="00F119D4">
          <w:rPr>
            <w:noProof/>
          </w:rPr>
          <w:instrText>82</w:instrText>
        </w:r>
      </w:ins>
      <w:del w:id="1475" w:author="Gerard" w:date="2015-03-21T10:54:00Z">
        <w:r w:rsidR="008D52AD" w:rsidDel="00541E56">
          <w:rPr>
            <w:noProof/>
          </w:rPr>
          <w:delInstrText>81</w:delInstrText>
        </w:r>
      </w:del>
      <w:r w:rsidR="00F119D4">
        <w:rPr>
          <w:noProof/>
        </w:rPr>
        <w:fldChar w:fldCharType="end"/>
      </w:r>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23" type="#_x0000_t75" style="width:293pt;height:80pt" o:ole="">
            <v:imagedata r:id="rId1811" o:title=""/>
          </v:shape>
          <o:OLEObject Type="Embed" ProgID="Equation.DSMT4" ShapeID="_x0000_i1923" DrawAspect="Content" ObjectID="_1362387780" r:id="rId181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77" w:author="Gerard" w:date="2015-03-22T11:01:00Z">
        <w:r w:rsidR="00F119D4">
          <w:rPr>
            <w:noProof/>
          </w:rPr>
          <w:instrText>83</w:instrText>
        </w:r>
      </w:ins>
      <w:del w:id="1478" w:author="Gerard" w:date="2015-03-21T10:54:00Z">
        <w:r w:rsidR="008D52AD" w:rsidDel="00541E56">
          <w:rPr>
            <w:noProof/>
          </w:rPr>
          <w:delInstrText>82</w:delInstrText>
        </w:r>
      </w:del>
      <w:r w:rsidR="00F119D4">
        <w:rPr>
          <w:noProof/>
        </w:rPr>
        <w:fldChar w:fldCharType="end"/>
      </w:r>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24" type="#_x0000_t75" style="width:92pt;height:33pt" o:ole="">
            <v:imagedata r:id="rId1813" o:title=""/>
          </v:shape>
          <o:OLEObject Type="Embed" ProgID="Equation.DSMT4" ShapeID="_x0000_i1924" DrawAspect="Content" ObjectID="_1362387781" r:id="rId181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w:instrText>
      </w:r>
      <w:r w:rsidR="00F119D4">
        <w:instrText xml:space="preserve">*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80" w:author="Gerard" w:date="2015-03-22T11:01:00Z">
        <w:r w:rsidR="00F119D4">
          <w:rPr>
            <w:noProof/>
          </w:rPr>
          <w:instrText>84</w:instrText>
        </w:r>
      </w:ins>
      <w:del w:id="1481" w:author="Gerard" w:date="2015-03-21T10:54:00Z">
        <w:r w:rsidR="008D52AD" w:rsidDel="00541E56">
          <w:rPr>
            <w:noProof/>
          </w:rPr>
          <w:delInstrText>83</w:delInstrText>
        </w:r>
      </w:del>
      <w:r w:rsidR="00F119D4">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pt;height:34pt" o:ole="">
            <v:imagedata r:id="rId1815" o:title=""/>
          </v:shape>
          <o:OLEObject Type="Embed" ProgID="Equation.DSMT4" ShapeID="_x0000_i1925" DrawAspect="Content" ObjectID="_1362387782" r:id="rId181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83" w:author="Gerard" w:date="2015-03-22T11:01:00Z">
        <w:r w:rsidR="00F119D4">
          <w:rPr>
            <w:noProof/>
          </w:rPr>
          <w:instrText>85</w:instrText>
        </w:r>
      </w:ins>
      <w:del w:id="1484" w:author="Gerard" w:date="2015-03-21T10:54:00Z">
        <w:r w:rsidR="008D52AD" w:rsidDel="00541E56">
          <w:rPr>
            <w:noProof/>
          </w:rPr>
          <w:delInstrText>84</w:delInstrText>
        </w:r>
      </w:del>
      <w:r w:rsidR="00F119D4">
        <w:rPr>
          <w:noProof/>
        </w:rPr>
        <w:fldChar w:fldCharType="end"/>
      </w:r>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26" type="#_x0000_t75" style="width:189pt;height:20pt" o:ole="">
            <v:imagedata r:id="rId1817" o:title=""/>
          </v:shape>
          <o:OLEObject Type="Embed" ProgID="Equation.DSMT4" ShapeID="_x0000_i1926" DrawAspect="Content" ObjectID="_1362387783" r:id="rId181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86" w:author="Gerard" w:date="2015-03-22T11:01:00Z">
        <w:r w:rsidR="00F119D4">
          <w:rPr>
            <w:noProof/>
          </w:rPr>
          <w:instrText>86</w:instrText>
        </w:r>
      </w:ins>
      <w:del w:id="1487" w:author="Gerard" w:date="2015-03-21T10:54:00Z">
        <w:r w:rsidR="008D52AD" w:rsidDel="00541E56">
          <w:rPr>
            <w:noProof/>
          </w:rPr>
          <w:delInstrText>85</w:delInstrText>
        </w:r>
      </w:del>
      <w:r w:rsidR="00F119D4">
        <w:rPr>
          <w:noProof/>
        </w:rPr>
        <w:fldChar w:fldCharType="end"/>
      </w:r>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27" type="#_x0000_t75" style="width:208pt;height:94pt" o:ole="">
            <v:imagedata r:id="rId1819" o:title=""/>
          </v:shape>
          <o:OLEObject Type="Embed" ProgID="Equation.DSMT4" ShapeID="_x0000_i1927" DrawAspect="Content" ObjectID="_1362387784" r:id="rId182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w:instrText>
      </w:r>
      <w:r w:rsidR="00F119D4">
        <w:instrText xml:space="preserve">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89" w:author="Gerard" w:date="2015-03-22T11:01:00Z">
        <w:r w:rsidR="00F119D4">
          <w:rPr>
            <w:noProof/>
          </w:rPr>
          <w:instrText>87</w:instrText>
        </w:r>
      </w:ins>
      <w:del w:id="1490" w:author="Gerard" w:date="2015-03-21T10:54:00Z">
        <w:r w:rsidR="008D52AD" w:rsidDel="00541E56">
          <w:rPr>
            <w:noProof/>
          </w:rPr>
          <w:delInstrText>86</w:delInstrText>
        </w:r>
      </w:del>
      <w:r w:rsidR="00F119D4">
        <w:rPr>
          <w:noProof/>
        </w:rPr>
        <w:fldChar w:fldCharType="end"/>
      </w:r>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28" type="#_x0000_t75" style="width:91pt;height:31pt" o:ole="">
            <v:imagedata r:id="rId1821" o:title=""/>
          </v:shape>
          <o:OLEObject Type="Embed" ProgID="Equation.DSMT4" ShapeID="_x0000_i1928" DrawAspect="Content" ObjectID="_1362387785" r:id="rId1822"/>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9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92" w:author="Gerard" w:date="2015-03-22T11:01:00Z">
        <w:r w:rsidR="00F119D4">
          <w:rPr>
            <w:noProof/>
          </w:rPr>
          <w:instrText>88</w:instrText>
        </w:r>
      </w:ins>
      <w:del w:id="1493" w:author="Gerard" w:date="2015-03-21T10:54:00Z">
        <w:r w:rsidR="008D52AD" w:rsidDel="00541E56">
          <w:rPr>
            <w:noProof/>
          </w:rPr>
          <w:delInstrText>87</w:delInstrText>
        </w:r>
      </w:del>
      <w:r w:rsidR="00F119D4">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29" type="#_x0000_t75" style="width:319pt;height:120pt" o:ole="">
            <v:imagedata r:id="rId1823" o:title=""/>
          </v:shape>
          <o:OLEObject Type="Embed" ProgID="Equation.DSMT4" ShapeID="_x0000_i1929" DrawAspect="Content" ObjectID="_1362387786" r:id="rId182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494" w:author="Gerard" w:date="2015-03-22T11:01:00Z">
        <w:r w:rsidR="00F119D4" w:rsidDel="00F119D4">
          <w:fldChar w:fldCharType="separate"/>
        </w:r>
      </w:del>
      <w:r w:rsidR="00F119D4">
        <w:fldChar w:fldCharType="end"/>
      </w:r>
      <w:r>
        <w:instrText>(</w:instrText>
      </w:r>
      <w:r w:rsidR="00F119D4">
        <w:fldChar w:fldCharType="begin"/>
      </w:r>
      <w:r w:rsidR="00F119D4">
        <w:instrText xml:space="preserve"> </w:instrText>
      </w:r>
      <w:r w:rsidR="00F119D4">
        <w:instrText xml:space="preserve">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95" w:author="Gerard" w:date="2015-03-22T11:01:00Z">
        <w:r w:rsidR="00F119D4">
          <w:rPr>
            <w:noProof/>
          </w:rPr>
          <w:instrText>89</w:instrText>
        </w:r>
      </w:ins>
      <w:del w:id="1496" w:author="Gerard" w:date="2015-03-21T10:54:00Z">
        <w:r w:rsidR="008D52AD" w:rsidDel="00541E56">
          <w:rPr>
            <w:noProof/>
          </w:rPr>
          <w:delInstrText>88</w:delInstrText>
        </w:r>
      </w:del>
      <w:r w:rsidR="00F119D4">
        <w:rPr>
          <w:noProof/>
        </w:rPr>
        <w:fldChar w:fldCharType="end"/>
      </w:r>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0" type="#_x0000_t75" style="width:44pt;height:33pt" o:ole="">
            <v:imagedata r:id="rId1825" o:title=""/>
          </v:shape>
          <o:OLEObject Type="Embed" ProgID="Equation.DSMT4" ShapeID="_x0000_i1930" DrawAspect="Content" ObjectID="_1362387787" r:id="rId182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4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498" w:author="Gerard" w:date="2015-03-22T11:01:00Z">
        <w:r w:rsidR="00F119D4">
          <w:rPr>
            <w:noProof/>
          </w:rPr>
          <w:instrText>90</w:instrText>
        </w:r>
      </w:ins>
      <w:del w:id="1499" w:author="Gerard" w:date="2015-03-21T10:54:00Z">
        <w:r w:rsidR="008D52AD" w:rsidDel="00541E56">
          <w:rPr>
            <w:noProof/>
          </w:rPr>
          <w:delInstrText>89</w:delInstrText>
        </w:r>
      </w:del>
      <w:r w:rsidR="00F119D4">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500" w:name="_Toc176704847"/>
      <w:bookmarkStart w:id="1501" w:name="_Ref177807078"/>
      <w:bookmarkStart w:id="1502" w:name="_Ref177807153"/>
      <w:bookmarkStart w:id="1503" w:name="_Ref191695106"/>
      <w:bookmarkStart w:id="1504" w:name="_Toc288641457"/>
      <w:r>
        <w:t>Linearization of External Virtual Work</w:t>
      </w:r>
      <w:bookmarkEnd w:id="1500"/>
      <w:bookmarkEnd w:id="1501"/>
      <w:bookmarkEnd w:id="1502"/>
      <w:bookmarkEnd w:id="1503"/>
      <w:bookmarkEnd w:id="1504"/>
    </w:p>
    <w:p w14:paraId="6FD362A5" w14:textId="7F76491A" w:rsidR="00FB6012" w:rsidRDefault="00FB6012" w:rsidP="00FB6012">
      <w:r>
        <w:t xml:space="preserve">The linearization of </w:t>
      </w:r>
      <w:r w:rsidR="00905817" w:rsidRPr="00905817">
        <w:rPr>
          <w:position w:val="-12"/>
        </w:rPr>
        <w:object w:dxaOrig="560" w:dyaOrig="360" w14:anchorId="72AFEB6D">
          <v:shape id="_x0000_i1931" type="#_x0000_t75" style="width:28pt;height:19pt" o:ole="">
            <v:imagedata r:id="rId1827" o:title=""/>
          </v:shape>
          <o:OLEObject Type="Embed" ProgID="Equation.DSMT4" ShapeID="_x0000_i1931" DrawAspect="Content" ObjectID="_1362387788" r:id="rId1828"/>
        </w:object>
      </w:r>
      <w:r>
        <w:t xml:space="preserve"> in </w:t>
      </w:r>
      <w:r w:rsidR="00605580">
        <w:fldChar w:fldCharType="begin"/>
      </w:r>
      <w:r w:rsidR="00605580">
        <w:instrText xml:space="preserve"> GOTOBUTTON ZEqnNum588916  \* MERGEFORMAT </w:instrText>
      </w:r>
      <w:r w:rsidR="00F119D4">
        <w:fldChar w:fldCharType="begin"/>
      </w:r>
      <w:r w:rsidR="00F119D4">
        <w:instrText xml:space="preserve"> REF ZEqnNum588916 \* Charformat \! \* MERGEFORMAT </w:instrText>
      </w:r>
      <w:r w:rsidR="00F119D4">
        <w:fldChar w:fldCharType="separate"/>
      </w:r>
      <w:ins w:id="1505" w:author="Gerard" w:date="2015-03-22T11:01:00Z">
        <w:r w:rsidR="00F119D4">
          <w:instrText>(3.56)</w:instrText>
        </w:r>
      </w:ins>
      <w:del w:id="1506" w:author="Gerard" w:date="2015-03-21T10:54:00Z">
        <w:r w:rsidR="008D52AD" w:rsidDel="00541E56">
          <w:delInstrText>(3.55)</w:delInstrText>
        </w:r>
      </w:del>
      <w:r w:rsidR="00F119D4">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pt;height:16pt" o:ole="">
            <v:imagedata r:id="rId1829" o:title=""/>
          </v:shape>
          <o:OLEObject Type="Embed" ProgID="Equation.DSMT4" ShapeID="_x0000_i1932" DrawAspect="Content" ObjectID="_1362387789" r:id="rId1830"/>
        </w:object>
      </w:r>
      <w:r>
        <w:t xml:space="preserve"> (net force), </w:t>
      </w:r>
      <w:r w:rsidR="00905817" w:rsidRPr="00905817">
        <w:rPr>
          <w:position w:val="-12"/>
        </w:rPr>
        <w:object w:dxaOrig="560" w:dyaOrig="360" w14:anchorId="4937EEE3">
          <v:shape id="_x0000_i1933" type="#_x0000_t75" style="width:28pt;height:19pt" o:ole="">
            <v:imagedata r:id="rId1831" o:title=""/>
          </v:shape>
          <o:OLEObject Type="Embed" ProgID="Equation.DSMT4" ShapeID="_x0000_i1933" DrawAspect="Content" ObjectID="_1362387790" r:id="rId1832"/>
        </w:object>
      </w:r>
      <w:r>
        <w:t xml:space="preserve"> (net volumetric flow rate), or </w:t>
      </w:r>
      <w:r w:rsidR="00905817" w:rsidRPr="00905817">
        <w:rPr>
          <w:position w:val="-12"/>
        </w:rPr>
        <w:object w:dxaOrig="520" w:dyaOrig="360" w14:anchorId="50ED4F52">
          <v:shape id="_x0000_i1934" type="#_x0000_t75" style="width:26pt;height:19pt" o:ole="">
            <v:imagedata r:id="rId1833" o:title=""/>
          </v:shape>
          <o:OLEObject Type="Embed" ProgID="Equation.DSMT4" ShapeID="_x0000_i1934" DrawAspect="Content" ObjectID="_1362387791" r:id="rId1834"/>
        </w:object>
      </w:r>
      <w:r>
        <w:t xml:space="preserve"> (net molar flow rate) are prescribed over the elemental area </w:t>
      </w:r>
      <w:r w:rsidR="00905817" w:rsidRPr="00905817">
        <w:rPr>
          <w:position w:val="-6"/>
        </w:rPr>
        <w:object w:dxaOrig="320" w:dyaOrig="279" w14:anchorId="51C55B45">
          <v:shape id="_x0000_i1935" type="#_x0000_t75" style="width:16pt;height:14pt" o:ole="">
            <v:imagedata r:id="rId1835" o:title=""/>
          </v:shape>
          <o:OLEObject Type="Embed" ProgID="Equation.DSMT4" ShapeID="_x0000_i1935" DrawAspect="Content" ObjectID="_1362387792" r:id="rId1836"/>
        </w:object>
      </w:r>
      <w:r>
        <w:t xml:space="preserve">, there is no variation in </w:t>
      </w:r>
      <w:r w:rsidR="00905817" w:rsidRPr="00905817">
        <w:rPr>
          <w:position w:val="-12"/>
        </w:rPr>
        <w:object w:dxaOrig="560" w:dyaOrig="360" w14:anchorId="4798DA61">
          <v:shape id="_x0000_i1936" type="#_x0000_t75" style="width:28pt;height:19pt" o:ole="">
            <v:imagedata r:id="rId1837" o:title=""/>
          </v:shape>
          <o:OLEObject Type="Embed" ProgID="Equation.DSMT4" ShapeID="_x0000_i1936" DrawAspect="Content" ObjectID="_1362387793" r:id="rId1838"/>
        </w:object>
      </w:r>
      <w:r>
        <w:t xml:space="preserve"> and it follows that </w:t>
      </w:r>
      <w:r w:rsidR="00905817" w:rsidRPr="00905817">
        <w:rPr>
          <w:position w:val="-12"/>
        </w:rPr>
        <w:object w:dxaOrig="1120" w:dyaOrig="360" w14:anchorId="10C5D26D">
          <v:shape id="_x0000_i1937" type="#_x0000_t75" style="width:56pt;height:19pt" o:ole="">
            <v:imagedata r:id="rId1839" o:title=""/>
          </v:shape>
          <o:OLEObject Type="Embed" ProgID="Equation.DSMT4" ShapeID="_x0000_i1937" DrawAspect="Content" ObjectID="_1362387794" r:id="rId1840"/>
        </w:object>
      </w:r>
      <w:r>
        <w:t xml:space="preserve">. Alternatively, in the case when </w:t>
      </w:r>
      <w:r w:rsidR="00905817" w:rsidRPr="00905817">
        <w:rPr>
          <w:position w:val="-6"/>
        </w:rPr>
        <w:object w:dxaOrig="160" w:dyaOrig="260" w14:anchorId="36DB65D2">
          <v:shape id="_x0000_i1938" type="#_x0000_t75" style="width:8pt;height:13pt" o:ole="">
            <v:imagedata r:id="rId1841" o:title=""/>
          </v:shape>
          <o:OLEObject Type="Embed" ProgID="Equation.DSMT4" ShapeID="_x0000_i1938" DrawAspect="Content" ObjectID="_1362387795" r:id="rId1842"/>
        </w:object>
      </w:r>
      <w:r>
        <w:t xml:space="preserve">, </w:t>
      </w:r>
      <w:r w:rsidR="00905817" w:rsidRPr="00905817">
        <w:rPr>
          <w:position w:val="-12"/>
        </w:rPr>
        <w:object w:dxaOrig="300" w:dyaOrig="360" w14:anchorId="358960B7">
          <v:shape id="_x0000_i1939" type="#_x0000_t75" style="width:15pt;height:19pt" o:ole="">
            <v:imagedata r:id="rId1843" o:title=""/>
          </v:shape>
          <o:OLEObject Type="Embed" ProgID="Equation.DSMT4" ShapeID="_x0000_i1939" DrawAspect="Content" ObjectID="_1362387796" r:id="rId1844"/>
        </w:object>
      </w:r>
      <w:r>
        <w:t xml:space="preserve"> or </w:t>
      </w:r>
      <w:r w:rsidR="00905817" w:rsidRPr="00905817">
        <w:rPr>
          <w:position w:val="-12"/>
        </w:rPr>
        <w:object w:dxaOrig="260" w:dyaOrig="360" w14:anchorId="3D80CD32">
          <v:shape id="_x0000_i1940" type="#_x0000_t75" style="width:13pt;height:19pt" o:ole="">
            <v:imagedata r:id="rId1845" o:title=""/>
          </v:shape>
          <o:OLEObject Type="Embed" ProgID="Equation.DSMT4" ShapeID="_x0000_i1940" DrawAspect="Content" ObjectID="_1362387797" r:id="rId1846"/>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6pt;height:14pt" o:ole="">
            <v:imagedata r:id="rId1847" o:title=""/>
          </v:shape>
          <o:OLEObject Type="Embed" ProgID="Equation.DSMT4" ShapeID="_x0000_i1941" DrawAspect="Content" ObjectID="_1362387798" r:id="rId1848"/>
        </w:object>
      </w:r>
      <w:r>
        <w:t xml:space="preserve">, with parametric coordinates </w:t>
      </w:r>
      <w:r w:rsidR="00905817" w:rsidRPr="00905817">
        <w:rPr>
          <w:position w:val="-16"/>
        </w:rPr>
        <w:object w:dxaOrig="800" w:dyaOrig="440" w14:anchorId="06220D0F">
          <v:shape id="_x0000_i1942" type="#_x0000_t75" style="width:40pt;height:22pt" o:ole="">
            <v:imagedata r:id="rId1849" o:title=""/>
          </v:shape>
          <o:OLEObject Type="Embed" ProgID="Equation.DSMT4" ShapeID="_x0000_i1942" DrawAspect="Content" ObjectID="_1362387799" r:id="rId1850"/>
        </w:object>
      </w:r>
      <w:r>
        <w:t xml:space="preserve">. Accordingly, for a point </w:t>
      </w:r>
      <w:r w:rsidR="00905817" w:rsidRPr="00905817">
        <w:rPr>
          <w:position w:val="-16"/>
        </w:rPr>
        <w:object w:dxaOrig="940" w:dyaOrig="440" w14:anchorId="630B3B6E">
          <v:shape id="_x0000_i1943" type="#_x0000_t75" style="width:47pt;height:22pt" o:ole="">
            <v:imagedata r:id="rId1851" o:title=""/>
          </v:shape>
          <o:OLEObject Type="Embed" ProgID="Equation.DSMT4" ShapeID="_x0000_i1943" DrawAspect="Content" ObjectID="_1362387800" r:id="rId1852"/>
        </w:object>
      </w:r>
      <w:r>
        <w:t xml:space="preserve"> on </w:t>
      </w:r>
      <w:r w:rsidR="00905817" w:rsidRPr="00905817">
        <w:rPr>
          <w:position w:val="-6"/>
        </w:rPr>
        <w:object w:dxaOrig="320" w:dyaOrig="279" w14:anchorId="2A3D3939">
          <v:shape id="_x0000_i1944" type="#_x0000_t75" style="width:16pt;height:14pt" o:ole="">
            <v:imagedata r:id="rId1853" o:title=""/>
          </v:shape>
          <o:OLEObject Type="Embed" ProgID="Equation.DSMT4" ShapeID="_x0000_i1944" DrawAspect="Content" ObjectID="_1362387801" r:id="rId1854"/>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9pt;height:33pt" o:ole="">
            <v:imagedata r:id="rId1855" o:title=""/>
          </v:shape>
          <o:OLEObject Type="Embed" ProgID="Equation.DSMT4" ShapeID="_x0000_i1945" DrawAspect="Content" ObjectID="_1362387802" r:id="rId185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0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08" w:author="Gerard" w:date="2015-03-22T11:01:00Z">
        <w:r w:rsidR="00F119D4">
          <w:rPr>
            <w:noProof/>
          </w:rPr>
          <w:instrText>91</w:instrText>
        </w:r>
      </w:ins>
      <w:del w:id="1509" w:author="Gerard" w:date="2015-03-21T10:54:00Z">
        <w:r w:rsidR="008D52AD" w:rsidDel="00541E56">
          <w:rPr>
            <w:noProof/>
          </w:rPr>
          <w:delInstrText>90</w:delInstrText>
        </w:r>
      </w:del>
      <w:r w:rsidR="00F119D4">
        <w:rPr>
          <w:noProof/>
        </w:rPr>
        <w:fldChar w:fldCharType="end"/>
      </w:r>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46" type="#_x0000_t75" style="width:59pt;height:35pt" o:ole="">
            <v:imagedata r:id="rId1857" o:title=""/>
          </v:shape>
          <o:OLEObject Type="Embed" ProgID="Equation.DSMT4" ShapeID="_x0000_i1946" DrawAspect="Content" ObjectID="_1362387803" r:id="rId185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1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w:instrText>
      </w:r>
      <w:r w:rsidR="00F119D4">
        <w:instrText xml:space="preserve">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11" w:author="Gerard" w:date="2015-03-22T11:01:00Z">
        <w:r w:rsidR="00F119D4">
          <w:rPr>
            <w:noProof/>
          </w:rPr>
          <w:instrText>92</w:instrText>
        </w:r>
      </w:ins>
      <w:del w:id="1512" w:author="Gerard" w:date="2015-03-21T10:54:00Z">
        <w:r w:rsidR="008D52AD" w:rsidDel="00541E56">
          <w:rPr>
            <w:noProof/>
          </w:rPr>
          <w:delInstrText>91</w:delInstrText>
        </w:r>
      </w:del>
      <w:r w:rsidR="00F119D4">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6pt;height:14pt" o:ole="">
            <v:imagedata r:id="rId1859" o:title=""/>
          </v:shape>
          <o:OLEObject Type="Embed" ProgID="Equation.DSMT4" ShapeID="_x0000_i1947" DrawAspect="Content" ObjectID="_1362387804" r:id="rId1860"/>
        </w:object>
      </w:r>
      <w:r>
        <w:t xml:space="preserve"> is </w:t>
      </w:r>
      <w:r w:rsidR="00905817" w:rsidRPr="00905817">
        <w:rPr>
          <w:position w:val="-14"/>
        </w:rPr>
        <w:object w:dxaOrig="1980" w:dyaOrig="400" w14:anchorId="34C619DD">
          <v:shape id="_x0000_i1948" type="#_x0000_t75" style="width:99pt;height:20pt" o:ole="">
            <v:imagedata r:id="rId1861" o:title=""/>
          </v:shape>
          <o:OLEObject Type="Embed" ProgID="Equation.DSMT4" ShapeID="_x0000_i1948" DrawAspect="Content" ObjectID="_1362387805" r:id="rId1862"/>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49" type="#_x0000_t75" style="width:236pt;height:23pt" o:ole="">
            <v:imagedata r:id="rId1863" o:title=""/>
          </v:shape>
          <o:OLEObject Type="Embed" ProgID="Equation.DSMT4" ShapeID="_x0000_i1949" DrawAspect="Content" ObjectID="_1362387806" r:id="rId186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1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14" w:author="Gerard" w:date="2015-03-22T11:01:00Z">
        <w:r w:rsidR="00F119D4">
          <w:rPr>
            <w:noProof/>
          </w:rPr>
          <w:instrText>93</w:instrText>
        </w:r>
      </w:ins>
      <w:del w:id="1515" w:author="Gerard" w:date="2015-03-21T10:54:00Z">
        <w:r w:rsidR="008D52AD" w:rsidDel="00541E56">
          <w:rPr>
            <w:noProof/>
          </w:rPr>
          <w:delInstrText>92</w:delInstrText>
        </w:r>
      </w:del>
      <w:r w:rsidR="00F119D4">
        <w:rPr>
          <w:noProof/>
        </w:rPr>
        <w:fldChar w:fldCharType="end"/>
      </w:r>
      <w:r>
        <w:instrText>)</w:instrText>
      </w:r>
      <w:r>
        <w:fldChar w:fldCharType="end"/>
      </w:r>
    </w:p>
    <w:p w14:paraId="016A7CA1" w14:textId="26EAB627" w:rsidR="00FB6012" w:rsidRDefault="00FB6012" w:rsidP="00FB6012">
      <w:r>
        <w:t xml:space="preserve">The directional derivative of </w:t>
      </w:r>
      <w:r w:rsidR="00905817" w:rsidRPr="00905817">
        <w:rPr>
          <w:position w:val="-12"/>
        </w:rPr>
        <w:object w:dxaOrig="560" w:dyaOrig="360" w14:anchorId="690107AC">
          <v:shape id="_x0000_i1950" type="#_x0000_t75" style="width:28pt;height:19pt" o:ole="">
            <v:imagedata r:id="rId1865" o:title=""/>
          </v:shape>
          <o:OLEObject Type="Embed" ProgID="Equation.DSMT4" ShapeID="_x0000_i1950" DrawAspect="Content" ObjectID="_1362387807" r:id="rId1866"/>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pt;height:19pt" o:ole="">
            <v:imagedata r:id="rId1867" o:title=""/>
          </v:shape>
          <o:OLEObject Type="Embed" ProgID="Equation.DSMT4" ShapeID="_x0000_i1951" DrawAspect="Content" ObjectID="_1362387808" r:id="rId1868"/>
        </w:object>
      </w:r>
      <w:r>
        <w:t xml:space="preserve"> where </w:t>
      </w:r>
      <w:r w:rsidR="00905817" w:rsidRPr="00905817">
        <w:rPr>
          <w:position w:val="-12"/>
        </w:rPr>
        <w:object w:dxaOrig="220" w:dyaOrig="360" w14:anchorId="601A72E8">
          <v:shape id="_x0000_i1952" type="#_x0000_t75" style="width:11pt;height:19pt" o:ole="">
            <v:imagedata r:id="rId1869" o:title=""/>
          </v:shape>
          <o:OLEObject Type="Embed" ProgID="Equation.DSMT4" ShapeID="_x0000_i1952" DrawAspect="Content" ObjectID="_1362387809" r:id="rId1870"/>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8pt;height:19pt" o:ole="">
            <v:imagedata r:id="rId1871" o:title=""/>
          </v:shape>
          <o:OLEObject Type="Embed" ProgID="Equation.DSMT4" ShapeID="_x0000_i1953" DrawAspect="Content" ObjectID="_1362387810" r:id="rId1872"/>
        </w:object>
      </w:r>
      <w:r>
        <w:t xml:space="preserve"> along </w:t>
      </w:r>
      <w:r w:rsidR="00905817" w:rsidRPr="00905817">
        <w:rPr>
          <w:position w:val="-6"/>
        </w:rPr>
        <w:object w:dxaOrig="360" w:dyaOrig="279" w14:anchorId="15A0718A">
          <v:shape id="_x0000_i1954" type="#_x0000_t75" style="width:19pt;height:14pt" o:ole="">
            <v:imagedata r:id="rId1873" o:title=""/>
          </v:shape>
          <o:OLEObject Type="Embed" ProgID="Equation.DSMT4" ShapeID="_x0000_i1954" DrawAspect="Content" ObjectID="_1362387811" r:id="rId1874"/>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55" type="#_x0000_t75" style="width:364pt;height:36pt" o:ole="">
            <v:imagedata r:id="rId1875" o:title=""/>
          </v:shape>
          <o:OLEObject Type="Embed" ProgID="Equation.DSMT4" ShapeID="_x0000_i1955" DrawAspect="Content" ObjectID="_1362387812" r:id="rId18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1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17" w:author="Gerard" w:date="2015-03-22T11:01:00Z">
        <w:r w:rsidR="00F119D4">
          <w:rPr>
            <w:noProof/>
          </w:rPr>
          <w:instrText>94</w:instrText>
        </w:r>
      </w:ins>
      <w:del w:id="1518" w:author="Gerard" w:date="2015-03-21T10:54:00Z">
        <w:r w:rsidR="008D52AD" w:rsidDel="00541E56">
          <w:rPr>
            <w:noProof/>
          </w:rPr>
          <w:delInstrText>93</w:delInstrText>
        </w:r>
      </w:del>
      <w:r w:rsidR="00F119D4">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pt;height:16pt" o:ole="">
            <v:imagedata r:id="rId1877" o:title=""/>
          </v:shape>
          <o:OLEObject Type="Embed" ProgID="Equation.DSMT4" ShapeID="_x0000_i1956" DrawAspect="Content" ObjectID="_1362387813" r:id="rId1878"/>
        </w:object>
      </w:r>
      <w:r>
        <w:t xml:space="preserve"> and </w:t>
      </w:r>
      <w:r w:rsidR="00905817" w:rsidRPr="00905817">
        <w:rPr>
          <w:position w:val="-6"/>
        </w:rPr>
        <w:object w:dxaOrig="340" w:dyaOrig="279" w14:anchorId="6F12CA21">
          <v:shape id="_x0000_i1957" type="#_x0000_t75" style="width:17pt;height:14pt" o:ole="">
            <v:imagedata r:id="rId1879" o:title=""/>
          </v:shape>
          <o:OLEObject Type="Embed" ProgID="Equation.DSMT4" ShapeID="_x0000_i1957" DrawAspect="Content" ObjectID="_1362387814" r:id="rId1880"/>
        </w:object>
      </w:r>
      <w:r>
        <w:t xml:space="preserve"> reduce to zero, </w:t>
      </w:r>
      <w:r w:rsidR="00905817" w:rsidRPr="00905817">
        <w:rPr>
          <w:position w:val="-14"/>
        </w:rPr>
        <w:object w:dxaOrig="1800" w:dyaOrig="400" w14:anchorId="07160677">
          <v:shape id="_x0000_i1958" type="#_x0000_t75" style="width:91pt;height:20pt" o:ole="">
            <v:imagedata r:id="rId1881" o:title=""/>
          </v:shape>
          <o:OLEObject Type="Embed" ProgID="Equation.DSMT4" ShapeID="_x0000_i1958" DrawAspect="Content" ObjectID="_1362387815" r:id="rId1882"/>
        </w:object>
      </w:r>
      <w:r>
        <w:t xml:space="preserve"> and </w:t>
      </w:r>
      <w:r w:rsidR="00905817" w:rsidRPr="00905817">
        <w:rPr>
          <w:position w:val="-14"/>
        </w:rPr>
        <w:object w:dxaOrig="1780" w:dyaOrig="400" w14:anchorId="530F59D8">
          <v:shape id="_x0000_i1959" type="#_x0000_t75" style="width:89pt;height:20pt" o:ole="">
            <v:imagedata r:id="rId1883" o:title=""/>
          </v:shape>
          <o:OLEObject Type="Embed" ProgID="Equation.DSMT4" ShapeID="_x0000_i1959" DrawAspect="Content" ObjectID="_1362387816" r:id="rId1884"/>
        </w:object>
      </w:r>
      <w:r>
        <w:t>.</w:t>
      </w:r>
    </w:p>
    <w:p w14:paraId="195DEE71" w14:textId="77777777" w:rsidR="00FB6012" w:rsidRDefault="00FB6012" w:rsidP="00FB6012"/>
    <w:p w14:paraId="439131A1" w14:textId="77777777" w:rsidR="00FB6012" w:rsidRDefault="00FB6012" w:rsidP="00FB6012">
      <w:pPr>
        <w:pStyle w:val="Heading3"/>
      </w:pPr>
      <w:bookmarkStart w:id="1519" w:name="_Toc176704848"/>
      <w:bookmarkStart w:id="1520" w:name="_Toc288641458"/>
      <w:r>
        <w:t>Discretization</w:t>
      </w:r>
      <w:bookmarkEnd w:id="1519"/>
      <w:bookmarkEnd w:id="1520"/>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0" type="#_x0000_t75" style="width:185pt;height:103pt" o:ole="">
            <v:imagedata r:id="rId1885" o:title=""/>
          </v:shape>
          <o:OLEObject Type="Embed" ProgID="Equation.DSMT4" ShapeID="_x0000_i1960" DrawAspect="Content" ObjectID="_1362387817" r:id="rId188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2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22" w:author="Gerard" w:date="2015-03-22T11:01:00Z">
        <w:r w:rsidR="00F119D4">
          <w:rPr>
            <w:noProof/>
          </w:rPr>
          <w:instrText>95</w:instrText>
        </w:r>
      </w:ins>
      <w:del w:id="1523" w:author="Gerard" w:date="2015-03-21T10:54:00Z">
        <w:r w:rsidR="008D52AD" w:rsidDel="00541E56">
          <w:rPr>
            <w:noProof/>
          </w:rPr>
          <w:delInstrText>94</w:delInstrText>
        </w:r>
      </w:del>
      <w:r w:rsidR="00F119D4">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pt;height:19pt" o:ole="">
            <v:imagedata r:id="rId1887" o:title=""/>
          </v:shape>
          <o:OLEObject Type="Embed" ProgID="Equation.DSMT4" ShapeID="_x0000_i1961" DrawAspect="Content" ObjectID="_1362387818" r:id="rId1888"/>
        </w:object>
      </w:r>
      <w:r>
        <w:t xml:space="preserve"> represents the interpolation functions over an element, </w:t>
      </w:r>
      <w:r w:rsidR="00905817" w:rsidRPr="00905817">
        <w:rPr>
          <w:position w:val="-12"/>
        </w:rPr>
        <w:object w:dxaOrig="440" w:dyaOrig="360" w14:anchorId="4C330006">
          <v:shape id="_x0000_i1962" type="#_x0000_t75" style="width:22pt;height:19pt" o:ole="">
            <v:imagedata r:id="rId1889" o:title=""/>
          </v:shape>
          <o:OLEObject Type="Embed" ProgID="Equation.DSMT4" ShapeID="_x0000_i1962" DrawAspect="Content" ObjectID="_1362387819" r:id="rId1890"/>
        </w:object>
      </w:r>
      <w:r>
        <w:t xml:space="preserve">, </w:t>
      </w:r>
      <w:r w:rsidR="00905817" w:rsidRPr="00905817">
        <w:rPr>
          <w:position w:val="-12"/>
        </w:rPr>
        <w:object w:dxaOrig="440" w:dyaOrig="360" w14:anchorId="7AEBDFEF">
          <v:shape id="_x0000_i1963" type="#_x0000_t75" style="width:22pt;height:19pt" o:ole="">
            <v:imagedata r:id="rId1891" o:title=""/>
          </v:shape>
          <o:OLEObject Type="Embed" ProgID="Equation.DSMT4" ShapeID="_x0000_i1963" DrawAspect="Content" ObjectID="_1362387820" r:id="rId1892"/>
        </w:object>
      </w:r>
      <w:r>
        <w:t xml:space="preserve">, </w:t>
      </w:r>
      <w:r w:rsidR="00905817" w:rsidRPr="00905817">
        <w:rPr>
          <w:position w:val="-12"/>
        </w:rPr>
        <w:object w:dxaOrig="400" w:dyaOrig="360" w14:anchorId="5E1099F9">
          <v:shape id="_x0000_i1964" type="#_x0000_t75" style="width:20pt;height:19pt" o:ole="">
            <v:imagedata r:id="rId1893" o:title=""/>
          </v:shape>
          <o:OLEObject Type="Embed" ProgID="Equation.DSMT4" ShapeID="_x0000_i1964" DrawAspect="Content" ObjectID="_1362387821" r:id="rId1894"/>
        </w:object>
      </w:r>
      <w:r>
        <w:t xml:space="preserve">, </w:t>
      </w:r>
      <w:r w:rsidR="00905817" w:rsidRPr="00905817">
        <w:rPr>
          <w:position w:val="-12"/>
        </w:rPr>
        <w:object w:dxaOrig="440" w:dyaOrig="360" w14:anchorId="76BE4949">
          <v:shape id="_x0000_i1965" type="#_x0000_t75" style="width:22pt;height:19pt" o:ole="">
            <v:imagedata r:id="rId1895" o:title=""/>
          </v:shape>
          <o:OLEObject Type="Embed" ProgID="Equation.DSMT4" ShapeID="_x0000_i1965" DrawAspect="Content" ObjectID="_1362387822" r:id="rId1896"/>
        </w:object>
      </w:r>
      <w:r>
        <w:t xml:space="preserve">, </w:t>
      </w:r>
      <w:r w:rsidR="00905817" w:rsidRPr="00905817">
        <w:rPr>
          <w:position w:val="-12"/>
        </w:rPr>
        <w:object w:dxaOrig="420" w:dyaOrig="360" w14:anchorId="5FE73AC1">
          <v:shape id="_x0000_i1966" type="#_x0000_t75" style="width:21pt;height:19pt" o:ole="">
            <v:imagedata r:id="rId1897" o:title=""/>
          </v:shape>
          <o:OLEObject Type="Embed" ProgID="Equation.DSMT4" ShapeID="_x0000_i1966" DrawAspect="Content" ObjectID="_1362387823" r:id="rId1898"/>
        </w:object>
      </w:r>
      <w:r>
        <w:t xml:space="preserve"> and </w:t>
      </w:r>
      <w:r w:rsidR="00905817" w:rsidRPr="00905817">
        <w:rPr>
          <w:position w:val="-12"/>
        </w:rPr>
        <w:object w:dxaOrig="400" w:dyaOrig="360" w14:anchorId="4E574BFF">
          <v:shape id="_x0000_i1967" type="#_x0000_t75" style="width:20pt;height:19pt" o:ole="">
            <v:imagedata r:id="rId1899" o:title=""/>
          </v:shape>
          <o:OLEObject Type="Embed" ProgID="Equation.DSMT4" ShapeID="_x0000_i1967" DrawAspect="Content" ObjectID="_1362387824" r:id="rId1900"/>
        </w:object>
      </w:r>
      <w:r>
        <w:t xml:space="preserve"> respectively represent the nodal values of </w:t>
      </w:r>
      <w:r w:rsidR="00905817" w:rsidRPr="00905817">
        <w:rPr>
          <w:position w:val="-6"/>
        </w:rPr>
        <w:object w:dxaOrig="340" w:dyaOrig="279" w14:anchorId="1BB08E68">
          <v:shape id="_x0000_i1968" type="#_x0000_t75" style="width:17pt;height:14pt" o:ole="">
            <v:imagedata r:id="rId1901" o:title=""/>
          </v:shape>
          <o:OLEObject Type="Embed" ProgID="Equation.DSMT4" ShapeID="_x0000_i1968" DrawAspect="Content" ObjectID="_1362387825" r:id="rId1902"/>
        </w:object>
      </w:r>
      <w:r>
        <w:t xml:space="preserve">, </w:t>
      </w:r>
      <w:r w:rsidR="00905817" w:rsidRPr="00905817">
        <w:rPr>
          <w:position w:val="-10"/>
        </w:rPr>
        <w:object w:dxaOrig="380" w:dyaOrig="320" w14:anchorId="5330836A">
          <v:shape id="_x0000_i1969" type="#_x0000_t75" style="width:19pt;height:16pt" o:ole="">
            <v:imagedata r:id="rId1903" o:title=""/>
          </v:shape>
          <o:OLEObject Type="Embed" ProgID="Equation.DSMT4" ShapeID="_x0000_i1969" DrawAspect="Content" ObjectID="_1362387826" r:id="rId1904"/>
        </w:object>
      </w:r>
      <w:r>
        <w:t xml:space="preserve">, </w:t>
      </w:r>
      <w:r w:rsidR="00905817" w:rsidRPr="00905817">
        <w:rPr>
          <w:position w:val="-6"/>
        </w:rPr>
        <w:object w:dxaOrig="320" w:dyaOrig="279" w14:anchorId="121DA02A">
          <v:shape id="_x0000_i1970" type="#_x0000_t75" style="width:16pt;height:14pt" o:ole="">
            <v:imagedata r:id="rId1905" o:title=""/>
          </v:shape>
          <o:OLEObject Type="Embed" ProgID="Equation.DSMT4" ShapeID="_x0000_i1970" DrawAspect="Content" ObjectID="_1362387827" r:id="rId1906"/>
        </w:object>
      </w:r>
      <w:r>
        <w:t xml:space="preserve">, </w:t>
      </w:r>
      <w:r w:rsidR="00905817" w:rsidRPr="00905817">
        <w:rPr>
          <w:position w:val="-6"/>
        </w:rPr>
        <w:object w:dxaOrig="360" w:dyaOrig="279" w14:anchorId="286402C7">
          <v:shape id="_x0000_i1971" type="#_x0000_t75" style="width:19pt;height:14pt" o:ole="">
            <v:imagedata r:id="rId1907" o:title=""/>
          </v:shape>
          <o:OLEObject Type="Embed" ProgID="Equation.DSMT4" ShapeID="_x0000_i1971" DrawAspect="Content" ObjectID="_1362387828" r:id="rId1908"/>
        </w:object>
      </w:r>
      <w:r>
        <w:t xml:space="preserve">, </w:t>
      </w:r>
      <w:r w:rsidR="00905817" w:rsidRPr="00905817">
        <w:rPr>
          <w:position w:val="-10"/>
        </w:rPr>
        <w:object w:dxaOrig="340" w:dyaOrig="320" w14:anchorId="068CCD19">
          <v:shape id="_x0000_i1972" type="#_x0000_t75" style="width:17pt;height:16pt" o:ole="">
            <v:imagedata r:id="rId1909" o:title=""/>
          </v:shape>
          <o:OLEObject Type="Embed" ProgID="Equation.DSMT4" ShapeID="_x0000_i1972" DrawAspect="Content" ObjectID="_1362387829" r:id="rId1910"/>
        </w:object>
      </w:r>
      <w:r>
        <w:t xml:space="preserve"> and </w:t>
      </w:r>
      <w:r w:rsidR="00905817" w:rsidRPr="00905817">
        <w:rPr>
          <w:position w:val="-6"/>
        </w:rPr>
        <w:object w:dxaOrig="340" w:dyaOrig="279" w14:anchorId="570E68E8">
          <v:shape id="_x0000_i1973" type="#_x0000_t75" style="width:17pt;height:14pt" o:ole="">
            <v:imagedata r:id="rId1911" o:title=""/>
          </v:shape>
          <o:OLEObject Type="Embed" ProgID="Equation.DSMT4" ShapeID="_x0000_i1973" DrawAspect="Content" ObjectID="_1362387830" r:id="rId1912"/>
        </w:object>
      </w:r>
      <w:r>
        <w:t xml:space="preserve">; </w:t>
      </w:r>
      <w:r w:rsidR="00905817" w:rsidRPr="00905817">
        <w:rPr>
          <w:position w:val="-6"/>
        </w:rPr>
        <w:object w:dxaOrig="260" w:dyaOrig="220" w14:anchorId="0502661C">
          <v:shape id="_x0000_i1974" type="#_x0000_t75" style="width:13pt;height:11pt" o:ole="">
            <v:imagedata r:id="rId1913" o:title=""/>
          </v:shape>
          <o:OLEObject Type="Embed" ProgID="Equation.DSMT4" ShapeID="_x0000_i1974" DrawAspect="Content" ObjectID="_1362387831" r:id="rId1914"/>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75" type="#_x0000_t75" style="width:27pt;height:19pt" o:ole="">
            <v:imagedata r:id="rId1915" o:title=""/>
          </v:shape>
          <o:OLEObject Type="Embed" ProgID="Equation.DSMT4" ShapeID="_x0000_i1975" DrawAspect="Content" ObjectID="_1362387832" r:id="rId1916"/>
        </w:object>
      </w:r>
      <w:r>
        <w:t xml:space="preserve"> in </w:t>
      </w:r>
      <w:r w:rsidR="00605580">
        <w:fldChar w:fldCharType="begin"/>
      </w:r>
      <w:r w:rsidR="00605580">
        <w:instrText xml:space="preserve"> GOTOBUTTON ZEqnNum588916  \* MERGEFORMAT </w:instrText>
      </w:r>
      <w:r w:rsidR="00F119D4">
        <w:fldChar w:fldCharType="begin"/>
      </w:r>
      <w:r w:rsidR="00F119D4">
        <w:instrText xml:space="preserve"> REF ZEqnNum588916 \* Charformat \! \* MERGEFORMAT </w:instrText>
      </w:r>
      <w:r w:rsidR="00F119D4">
        <w:fldChar w:fldCharType="separate"/>
      </w:r>
      <w:ins w:id="1524" w:author="Gerard" w:date="2015-03-22T11:01:00Z">
        <w:r w:rsidR="00F119D4">
          <w:instrText>(3.56)</w:instrText>
        </w:r>
      </w:ins>
      <w:del w:id="1525" w:author="Gerard" w:date="2015-03-21T10:54:00Z">
        <w:r w:rsidR="008D52AD" w:rsidDel="00541E56">
          <w:delInstrText>(3.55)</w:delInstrText>
        </w:r>
      </w:del>
      <w:r w:rsidR="00F119D4">
        <w:fldChar w:fldCharType="end"/>
      </w:r>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76" type="#_x0000_t75" style="width:223pt;height:77pt" o:ole="">
            <v:imagedata r:id="rId1917" o:title=""/>
          </v:shape>
          <o:OLEObject Type="Embed" ProgID="Equation.DSMT4" ShapeID="_x0000_i1976" DrawAspect="Content" ObjectID="_1362387833" r:id="rId191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2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27" w:author="Gerard" w:date="2015-03-22T11:01:00Z">
        <w:r w:rsidR="00F119D4">
          <w:rPr>
            <w:noProof/>
          </w:rPr>
          <w:instrText>96</w:instrText>
        </w:r>
      </w:ins>
      <w:del w:id="1528" w:author="Gerard" w:date="2015-03-21T10:54:00Z">
        <w:r w:rsidR="008D52AD" w:rsidDel="00541E56">
          <w:rPr>
            <w:noProof/>
          </w:rPr>
          <w:delInstrText>95</w:delInstrText>
        </w:r>
      </w:del>
      <w:r w:rsidR="00F119D4">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3pt;height:19pt" o:ole="">
            <v:imagedata r:id="rId1919" o:title=""/>
          </v:shape>
          <o:OLEObject Type="Embed" ProgID="Equation.DSMT4" ShapeID="_x0000_i1977" DrawAspect="Content" ObjectID="_1362387834" r:id="rId1920"/>
        </w:object>
      </w:r>
      <w:r>
        <w:t xml:space="preserve"> is the number of elements in </w:t>
      </w:r>
      <w:r w:rsidR="00905817" w:rsidRPr="00905817">
        <w:rPr>
          <w:position w:val="-6"/>
        </w:rPr>
        <w:object w:dxaOrig="200" w:dyaOrig="279" w14:anchorId="51895AC8">
          <v:shape id="_x0000_i1978" type="#_x0000_t75" style="width:10pt;height:14pt" o:ole="">
            <v:imagedata r:id="rId1921" o:title=""/>
          </v:shape>
          <o:OLEObject Type="Embed" ProgID="Equation.DSMT4" ShapeID="_x0000_i1978" DrawAspect="Content" ObjectID="_1362387835" r:id="rId1922"/>
        </w:object>
      </w:r>
      <w:r>
        <w:t xml:space="preserve">, </w:t>
      </w:r>
      <w:r w:rsidR="00905817" w:rsidRPr="00905817">
        <w:rPr>
          <w:position w:val="-12"/>
        </w:rPr>
        <w:object w:dxaOrig="380" w:dyaOrig="400" w14:anchorId="436561F7">
          <v:shape id="_x0000_i1979" type="#_x0000_t75" style="width:19pt;height:20pt" o:ole="">
            <v:imagedata r:id="rId1923" o:title=""/>
          </v:shape>
          <o:OLEObject Type="Embed" ProgID="Equation.DSMT4" ShapeID="_x0000_i1979" DrawAspect="Content" ObjectID="_1362387836" r:id="rId1924"/>
        </w:object>
      </w:r>
      <w:r>
        <w:t xml:space="preserve"> is the number of integration points in the </w:t>
      </w:r>
      <w:r w:rsidR="00905817" w:rsidRPr="00905817">
        <w:rPr>
          <w:position w:val="-6"/>
        </w:rPr>
        <w:object w:dxaOrig="360" w:dyaOrig="220" w14:anchorId="0732807A">
          <v:shape id="_x0000_i1980" type="#_x0000_t75" style="width:19pt;height:11pt" o:ole="">
            <v:imagedata r:id="rId1925" o:title=""/>
          </v:shape>
          <o:OLEObject Type="Embed" ProgID="Equation.DSMT4" ShapeID="_x0000_i1980" DrawAspect="Content" ObjectID="_1362387837" r:id="rId1926"/>
        </w:object>
      </w:r>
      <w:r>
        <w:t xml:space="preserve">th element, </w:t>
      </w:r>
      <w:r w:rsidR="00905817" w:rsidRPr="00905817">
        <w:rPr>
          <w:position w:val="-12"/>
        </w:rPr>
        <w:object w:dxaOrig="320" w:dyaOrig="360" w14:anchorId="06B26C93">
          <v:shape id="_x0000_i1981" type="#_x0000_t75" style="width:16pt;height:19pt" o:ole="">
            <v:imagedata r:id="rId1927" o:title=""/>
          </v:shape>
          <o:OLEObject Type="Embed" ProgID="Equation.DSMT4" ShapeID="_x0000_i1981" DrawAspect="Content" ObjectID="_1362387838" r:id="rId1928"/>
        </w:object>
      </w:r>
      <w:r>
        <w:t xml:space="preserve"> is the quadrature weight associated with the </w:t>
      </w:r>
      <w:r w:rsidR="00905817" w:rsidRPr="00905817">
        <w:rPr>
          <w:position w:val="-6"/>
        </w:rPr>
        <w:object w:dxaOrig="380" w:dyaOrig="279" w14:anchorId="0456D160">
          <v:shape id="_x0000_i1982" type="#_x0000_t75" style="width:19pt;height:14pt" o:ole="">
            <v:imagedata r:id="rId1929" o:title=""/>
          </v:shape>
          <o:OLEObject Type="Embed" ProgID="Equation.DSMT4" ShapeID="_x0000_i1982" DrawAspect="Content" ObjectID="_1362387839" r:id="rId1930"/>
        </w:object>
      </w:r>
      <w:r>
        <w:t xml:space="preserve">th integration point, and </w:t>
      </w:r>
      <w:r w:rsidR="00905817" w:rsidRPr="00905817">
        <w:rPr>
          <w:position w:val="-14"/>
        </w:rPr>
        <w:object w:dxaOrig="300" w:dyaOrig="380" w14:anchorId="542064BE">
          <v:shape id="_x0000_i1983" type="#_x0000_t75" style="width:15pt;height:19pt" o:ole="">
            <v:imagedata r:id="rId1931" o:title=""/>
          </v:shape>
          <o:OLEObject Type="Embed" ProgID="Equation.DSMT4" ShapeID="_x0000_i1983" DrawAspect="Content" ObjectID="_1362387840" r:id="rId1932"/>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84" type="#_x0000_t75" style="width:170pt;height:83pt" o:ole="">
            <v:imagedata r:id="rId1933" o:title=""/>
          </v:shape>
          <o:OLEObject Type="Embed" ProgID="Equation.DSMT4" ShapeID="_x0000_i1984" DrawAspect="Content" ObjectID="_1362387841" r:id="rId193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2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w:instrText>
      </w:r>
      <w:r w:rsidR="00F119D4">
        <w:instrText xml:space="preserve">\c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30" w:author="Gerard" w:date="2015-03-22T11:01:00Z">
        <w:r w:rsidR="00F119D4">
          <w:rPr>
            <w:noProof/>
          </w:rPr>
          <w:instrText>97</w:instrText>
        </w:r>
      </w:ins>
      <w:del w:id="1531" w:author="Gerard" w:date="2015-03-21T10:54:00Z">
        <w:r w:rsidR="008D52AD" w:rsidDel="00541E56">
          <w:rPr>
            <w:noProof/>
          </w:rPr>
          <w:delInstrText>96</w:delInstrText>
        </w:r>
      </w:del>
      <w:r w:rsidR="00F119D4">
        <w:rPr>
          <w:noProof/>
        </w:rPr>
        <w:fldChar w:fldCharType="end"/>
      </w:r>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85" type="#_x0000_t75" style="width:15pt;height:19pt" o:ole="">
            <v:imagedata r:id="rId1935" o:title=""/>
          </v:shape>
          <o:OLEObject Type="Embed" ProgID="Equation.DSMT4" ShapeID="_x0000_i1985" DrawAspect="Content" ObjectID="_1362387842" r:id="rId1936"/>
        </w:object>
      </w:r>
      <w:r>
        <w:t xml:space="preserve">, </w:t>
      </w:r>
      <w:r w:rsidR="00905817" w:rsidRPr="00905817">
        <w:rPr>
          <w:position w:val="-12"/>
        </w:rPr>
        <w:object w:dxaOrig="260" w:dyaOrig="380" w14:anchorId="278E6FF3">
          <v:shape id="_x0000_i1986" type="#_x0000_t75" style="width:13pt;height:19pt" o:ole="">
            <v:imagedata r:id="rId1937" o:title=""/>
          </v:shape>
          <o:OLEObject Type="Embed" ProgID="Equation.DSMT4" ShapeID="_x0000_i1986" DrawAspect="Content" ObjectID="_1362387843" r:id="rId1938"/>
        </w:object>
      </w:r>
      <w:r>
        <w:t xml:space="preserve">, </w:t>
      </w:r>
      <w:r w:rsidR="00905817" w:rsidRPr="00905817">
        <w:rPr>
          <w:position w:val="-12"/>
        </w:rPr>
        <w:object w:dxaOrig="279" w:dyaOrig="380" w14:anchorId="45CE5EC5">
          <v:shape id="_x0000_i1987" type="#_x0000_t75" style="width:14pt;height:19pt" o:ole="">
            <v:imagedata r:id="rId1939" o:title=""/>
          </v:shape>
          <o:OLEObject Type="Embed" ProgID="Equation.DSMT4" ShapeID="_x0000_i1987" DrawAspect="Content" ObjectID="_1362387844" r:id="rId1940"/>
        </w:object>
      </w:r>
      <w:r>
        <w:t xml:space="preserve"> and </w:t>
      </w:r>
      <w:r w:rsidR="00905817" w:rsidRPr="00905817">
        <w:rPr>
          <w:position w:val="-12"/>
        </w:rPr>
        <w:object w:dxaOrig="260" w:dyaOrig="380" w14:anchorId="78E6861C">
          <v:shape id="_x0000_i1988" type="#_x0000_t75" style="width:13pt;height:19pt" o:ole="">
            <v:imagedata r:id="rId1941" o:title=""/>
          </v:shape>
          <o:OLEObject Type="Embed" ProgID="Equation.DSMT4" ShapeID="_x0000_i1988" DrawAspect="Content" ObjectID="_1362387845" r:id="rId1942"/>
        </w:object>
      </w:r>
      <w:r>
        <w:t xml:space="preserve"> are evaluated at the parametric coordinates of the </w:t>
      </w:r>
      <w:r w:rsidR="00905817" w:rsidRPr="00905817">
        <w:rPr>
          <w:position w:val="-6"/>
        </w:rPr>
        <w:object w:dxaOrig="380" w:dyaOrig="279" w14:anchorId="50EE0878">
          <v:shape id="_x0000_i1989" type="#_x0000_t75" style="width:19pt;height:14pt" o:ole="">
            <v:imagedata r:id="rId1943" o:title=""/>
          </v:shape>
          <o:OLEObject Type="Embed" ProgID="Equation.DSMT4" ShapeID="_x0000_i1989" DrawAspect="Content" ObjectID="_1362387846" r:id="rId1944"/>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70pt;height:20pt" o:ole="">
            <v:imagedata r:id="rId1945" o:title=""/>
          </v:shape>
          <o:OLEObject Type="Embed" ProgID="Equation.DSMT4" ShapeID="_x0000_i1990" DrawAspect="Content" ObjectID="_1362387847" r:id="rId1946"/>
        </w:object>
      </w:r>
      <w:r>
        <w:t xml:space="preserve"> appearing in </w:t>
      </w:r>
      <w:r w:rsidR="00605580">
        <w:fldChar w:fldCharType="begin"/>
      </w:r>
      <w:r w:rsidR="00605580">
        <w:instrText xml:space="preserve"> GOTOBUTTON ZEqnNum588916  \* MERGEFORMAT </w:instrText>
      </w:r>
      <w:r w:rsidR="00F119D4">
        <w:fldChar w:fldCharType="begin"/>
      </w:r>
      <w:r w:rsidR="00F119D4">
        <w:instrText xml:space="preserve"> REF ZEqnNum588916 \* Charformat \! \* MERGEFORMAT </w:instrText>
      </w:r>
      <w:r w:rsidR="00F119D4">
        <w:fldChar w:fldCharType="separate"/>
      </w:r>
      <w:ins w:id="1532" w:author="Gerard" w:date="2015-03-22T11:01:00Z">
        <w:r w:rsidR="00F119D4">
          <w:instrText>(3.56)</w:instrText>
        </w:r>
      </w:ins>
      <w:del w:id="1533" w:author="Gerard" w:date="2015-03-21T10:54:00Z">
        <w:r w:rsidR="008D52AD" w:rsidDel="00541E56">
          <w:delInstrText>(3.55)</w:delInstrText>
        </w:r>
      </w:del>
      <w:r w:rsidR="00F119D4">
        <w:fldChar w:fldCharType="end"/>
      </w:r>
      <w:r w:rsidR="00605580">
        <w:fldChar w:fldCharType="end"/>
      </w:r>
      <w:r>
        <w:t xml:space="preserve"> becomes </w:t>
      </w:r>
      <w:r w:rsidR="00905817" w:rsidRPr="00905817">
        <w:rPr>
          <w:position w:val="-14"/>
        </w:rPr>
        <w:object w:dxaOrig="1300" w:dyaOrig="400" w14:anchorId="65CBA84D">
          <v:shape id="_x0000_i1991" type="#_x0000_t75" style="width:65pt;height:20pt" o:ole="">
            <v:imagedata r:id="rId1947" o:title=""/>
          </v:shape>
          <o:OLEObject Type="Embed" ProgID="Equation.DSMT4" ShapeID="_x0000_i1991" DrawAspect="Content" ObjectID="_1362387848" r:id="rId1948"/>
        </w:object>
      </w:r>
      <w:r>
        <w:t xml:space="preserve"> when evaluated at the parametric coordinates </w:t>
      </w:r>
      <w:r w:rsidR="00905817" w:rsidRPr="00905817">
        <w:rPr>
          <w:position w:val="-16"/>
        </w:rPr>
        <w:object w:dxaOrig="1600" w:dyaOrig="440" w14:anchorId="292A8373">
          <v:shape id="_x0000_i1992" type="#_x0000_t75" style="width:80pt;height:22pt" o:ole="">
            <v:imagedata r:id="rId1949" o:title=""/>
          </v:shape>
          <o:OLEObject Type="Embed" ProgID="Equation.DSMT4" ShapeID="_x0000_i1992" DrawAspect="Content" ObjectID="_1362387849" r:id="rId1950"/>
        </w:object>
      </w:r>
      <w:r>
        <w:t xml:space="preserve"> of the </w:t>
      </w:r>
      <w:r w:rsidR="00905817" w:rsidRPr="00905817">
        <w:rPr>
          <w:position w:val="-6"/>
        </w:rPr>
        <w:object w:dxaOrig="380" w:dyaOrig="279" w14:anchorId="03516F60">
          <v:shape id="_x0000_i1993" type="#_x0000_t75" style="width:19pt;height:14pt" o:ole="">
            <v:imagedata r:id="rId1951" o:title=""/>
          </v:shape>
          <o:OLEObject Type="Embed" ProgID="Equation.DSMT4" ShapeID="_x0000_i1993" DrawAspect="Content" ObjectID="_1362387850" r:id="rId1952"/>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9pt;height:20pt" o:ole="">
            <v:imagedata r:id="rId1953" o:title=""/>
          </v:shape>
          <o:OLEObject Type="Embed" ProgID="Equation.DSMT4" ShapeID="_x0000_i1994" DrawAspect="Content" ObjectID="_1362387851" r:id="rId1954"/>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1995" type="#_x0000_t75" style="width:349pt;height:77pt" o:ole="">
            <v:imagedata r:id="rId1955" o:title=""/>
          </v:shape>
          <o:OLEObject Type="Embed" ProgID="Equation.DSMT4" ShapeID="_x0000_i1995" DrawAspect="Content" ObjectID="_1362387852" r:id="rId195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34" w:author="Gerard" w:date="2015-03-22T11:01:00Z">
        <w:r w:rsidR="00F119D4" w:rsidDel="00F119D4">
          <w:fldChar w:fldCharType="separate"/>
        </w:r>
      </w:del>
      <w:r w:rsidR="00F119D4">
        <w:fldChar w:fldCharType="end"/>
      </w:r>
      <w:bookmarkStart w:id="1535" w:name="ZEqnNum438068"/>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36" w:author="Gerard" w:date="2015-03-22T11:01:00Z">
        <w:r w:rsidR="00F119D4">
          <w:rPr>
            <w:noProof/>
          </w:rPr>
          <w:instrText>98</w:instrText>
        </w:r>
      </w:ins>
      <w:del w:id="1537" w:author="Gerard" w:date="2015-03-21T10:54:00Z">
        <w:r w:rsidR="008D52AD" w:rsidDel="00541E56">
          <w:rPr>
            <w:noProof/>
          </w:rPr>
          <w:delInstrText>97</w:delInstrText>
        </w:r>
      </w:del>
      <w:r w:rsidR="00F119D4">
        <w:rPr>
          <w:noProof/>
        </w:rPr>
        <w:fldChar w:fldCharType="end"/>
      </w:r>
      <w:r>
        <w:instrText>)</w:instrText>
      </w:r>
      <w:bookmarkEnd w:id="1535"/>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pt;height:14pt" o:ole="">
            <v:imagedata r:id="rId1957" o:title=""/>
          </v:shape>
          <o:OLEObject Type="Embed" ProgID="Equation.DSMT4" ShapeID="_x0000_i1996" DrawAspect="Content" ObjectID="_1362387853" r:id="rId1958"/>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1997" type="#_x0000_t75" style="width:245pt;height:20pt" o:ole="">
            <v:imagedata r:id="rId1959" o:title=""/>
          </v:shape>
          <o:OLEObject Type="Embed" ProgID="Equation.DSMT4" ShapeID="_x0000_i1997" DrawAspect="Content" ObjectID="_1362387854" r:id="rId1960"/>
        </w:object>
      </w:r>
      <w:r>
        <w:t>,</w:t>
      </w:r>
      <w:r>
        <w:tab/>
      </w:r>
      <w:r>
        <w:fldChar w:fldCharType="begin"/>
      </w:r>
      <w:r>
        <w:instrText xml:space="preserve"> MACROBUTTON MTPlaceRef \* MERGEFORMAT </w:instrText>
      </w:r>
      <w:r w:rsidR="00F119D4">
        <w:fldChar w:fldCharType="begin"/>
      </w:r>
      <w:r w:rsidR="00F119D4">
        <w:instrText xml:space="preserve"> SEQ MTEqn \h \* MERGE</w:instrText>
      </w:r>
      <w:r w:rsidR="00F119D4">
        <w:instrText xml:space="preserve">FORMAT </w:instrText>
      </w:r>
      <w:del w:id="153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39" w:author="Gerard" w:date="2015-03-22T11:01:00Z">
        <w:r w:rsidR="00F119D4">
          <w:rPr>
            <w:noProof/>
          </w:rPr>
          <w:instrText>99</w:instrText>
        </w:r>
      </w:ins>
      <w:del w:id="1540" w:author="Gerard" w:date="2015-03-21T10:54:00Z">
        <w:r w:rsidR="008D52AD" w:rsidDel="00541E56">
          <w:rPr>
            <w:noProof/>
          </w:rPr>
          <w:delInstrText>98</w:delInstrText>
        </w:r>
      </w:del>
      <w:r w:rsidR="00F119D4">
        <w:rPr>
          <w:noProof/>
        </w:rPr>
        <w:fldChar w:fldCharType="end"/>
      </w:r>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1998" type="#_x0000_t75" style="width:2in;height:24pt" o:ole="">
            <v:imagedata r:id="rId1961" o:title=""/>
          </v:shape>
          <o:OLEObject Type="Embed" ProgID="Equation.DSMT4" ShapeID="_x0000_i1998" DrawAspect="Content" ObjectID="_1362387855" r:id="rId196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42" w:author="Gerard" w:date="2015-03-22T11:01:00Z">
        <w:r w:rsidR="00F119D4">
          <w:rPr>
            <w:noProof/>
          </w:rPr>
          <w:instrText>100</w:instrText>
        </w:r>
      </w:ins>
      <w:del w:id="1543" w:author="Gerard" w:date="2015-03-21T10:54:00Z">
        <w:r w:rsidR="008D52AD" w:rsidDel="00541E56">
          <w:rPr>
            <w:noProof/>
          </w:rPr>
          <w:delInstrText>99</w:delInstrText>
        </w:r>
      </w:del>
      <w:r w:rsidR="00F119D4">
        <w:rPr>
          <w:noProof/>
        </w:rPr>
        <w:fldChar w:fldCharType="end"/>
      </w:r>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1999" type="#_x0000_t75" style="width:137pt;height:24pt" o:ole="">
            <v:imagedata r:id="rId1963" o:title=""/>
          </v:shape>
          <o:OLEObject Type="Embed" ProgID="Equation.DSMT4" ShapeID="_x0000_i1999" DrawAspect="Content" ObjectID="_1362387856" r:id="rId196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45" w:author="Gerard" w:date="2015-03-22T11:01:00Z">
        <w:r w:rsidR="00F119D4">
          <w:rPr>
            <w:noProof/>
          </w:rPr>
          <w:instrText>101</w:instrText>
        </w:r>
      </w:ins>
      <w:del w:id="1546" w:author="Gerard" w:date="2015-03-21T10:54:00Z">
        <w:r w:rsidR="008D52AD" w:rsidDel="00541E56">
          <w:rPr>
            <w:noProof/>
          </w:rPr>
          <w:delInstrText>100</w:delInstrText>
        </w:r>
      </w:del>
      <w:r w:rsidR="00F119D4">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pt;height:14pt" o:ole="">
            <v:imagedata r:id="rId1965" o:title=""/>
          </v:shape>
          <o:OLEObject Type="Embed" ProgID="Equation.DSMT4" ShapeID="_x0000_i2000" DrawAspect="Content" ObjectID="_1362387857" r:id="rId196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4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48" w:author="Gerard" w:date="2015-03-22T11:01:00Z">
        <w:r w:rsidR="00F119D4">
          <w:rPr>
            <w:noProof/>
          </w:rPr>
          <w:instrText>102</w:instrText>
        </w:r>
      </w:ins>
      <w:del w:id="1549" w:author="Gerard" w:date="2015-03-21T10:54:00Z">
        <w:r w:rsidR="008D52AD" w:rsidDel="00541E56">
          <w:rPr>
            <w:noProof/>
          </w:rPr>
          <w:delInstrText>101</w:delInstrText>
        </w:r>
      </w:del>
      <w:r w:rsidR="00F119D4">
        <w:rPr>
          <w:noProof/>
        </w:rPr>
        <w:fldChar w:fldCharType="end"/>
      </w:r>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01" type="#_x0000_t75" style="width:436pt;height:78pt" o:ole="">
            <v:imagedata r:id="rId1967" o:title=""/>
          </v:shape>
          <o:OLEObject Type="Embed" ProgID="Equation.DSMT4" ShapeID="_x0000_i2001" DrawAspect="Content" ObjectID="_1362387858" r:id="rId196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51" w:author="Gerard" w:date="2015-03-22T11:01:00Z">
        <w:r w:rsidR="00F119D4">
          <w:rPr>
            <w:noProof/>
          </w:rPr>
          <w:instrText>103</w:instrText>
        </w:r>
      </w:ins>
      <w:del w:id="1552" w:author="Gerard" w:date="2015-03-21T10:54:00Z">
        <w:r w:rsidR="008D52AD" w:rsidDel="00541E56">
          <w:rPr>
            <w:noProof/>
          </w:rPr>
          <w:delInstrText>102</w:delInstrText>
        </w:r>
      </w:del>
      <w:r w:rsidR="00F119D4">
        <w:rPr>
          <w:noProof/>
        </w:rPr>
        <w:fldChar w:fldCharType="end"/>
      </w:r>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02" type="#_x0000_t75" style="width:235pt;height:34pt" o:ole="">
            <v:imagedata r:id="rId1969" o:title=""/>
          </v:shape>
          <o:OLEObject Type="Embed" ProgID="Equation.DSMT4" ShapeID="_x0000_i2002" DrawAspect="Content" ObjectID="_1362387859" r:id="rId1970"/>
        </w:object>
      </w:r>
      <w:r>
        <w:t>,</w:t>
      </w:r>
      <w:r>
        <w:tab/>
      </w:r>
      <w:r>
        <w:fldChar w:fldCharType="begin"/>
      </w:r>
      <w:r>
        <w:instrText xml:space="preserve"> MACROBUTTON MTPlaceRef \* MERGEFORMAT </w:instrText>
      </w:r>
      <w:r w:rsidR="00F119D4">
        <w:fldChar w:fldCharType="begin"/>
      </w:r>
      <w:r w:rsidR="00F119D4">
        <w:instrText xml:space="preserve"> SEQ MTEqn \h \* M</w:instrText>
      </w:r>
      <w:r w:rsidR="00F119D4">
        <w:instrText xml:space="preserve">ERGEFORMAT </w:instrText>
      </w:r>
      <w:del w:id="155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54" w:author="Gerard" w:date="2015-03-22T11:01:00Z">
        <w:r w:rsidR="00F119D4">
          <w:rPr>
            <w:noProof/>
          </w:rPr>
          <w:instrText>104</w:instrText>
        </w:r>
      </w:ins>
      <w:del w:id="1555" w:author="Gerard" w:date="2015-03-21T10:54:00Z">
        <w:r w:rsidR="008D52AD" w:rsidDel="00541E56">
          <w:rPr>
            <w:noProof/>
          </w:rPr>
          <w:delInstrText>103</w:delInstrText>
        </w:r>
      </w:del>
      <w:r w:rsidR="00F119D4">
        <w:rPr>
          <w:noProof/>
        </w:rPr>
        <w:fldChar w:fldCharType="end"/>
      </w:r>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03" type="#_x0000_t75" style="width:369pt;height:44pt" o:ole="">
            <v:imagedata r:id="rId1971" o:title=""/>
          </v:shape>
          <o:OLEObject Type="Embed" ProgID="Equation.DSMT4" ShapeID="_x0000_i2003" DrawAspect="Content" ObjectID="_1362387860" r:id="rId197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5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57" w:author="Gerard" w:date="2015-03-22T11:01:00Z">
        <w:r w:rsidR="00F119D4">
          <w:rPr>
            <w:noProof/>
          </w:rPr>
          <w:instrText>105</w:instrText>
        </w:r>
      </w:ins>
      <w:del w:id="1558" w:author="Gerard" w:date="2015-03-21T10:54:00Z">
        <w:r w:rsidR="008D52AD" w:rsidDel="00541E56">
          <w:rPr>
            <w:noProof/>
          </w:rPr>
          <w:delInstrText>104</w:delInstrText>
        </w:r>
      </w:del>
      <w:r w:rsidR="00F119D4">
        <w:rPr>
          <w:noProof/>
        </w:rPr>
        <w:fldChar w:fldCharType="end"/>
      </w:r>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F119D4">
        <w:fldChar w:fldCharType="begin"/>
      </w:r>
      <w:r w:rsidR="00F119D4">
        <w:instrText xml:space="preserve"> REF ZEqnNum438068 \* Charformat \! \* MERGEFORMAT </w:instrText>
      </w:r>
      <w:r w:rsidR="00F119D4">
        <w:fldChar w:fldCharType="separate"/>
      </w:r>
      <w:ins w:id="1559" w:author="Gerard" w:date="2015-03-22T11:01:00Z">
        <w:r w:rsidR="00F119D4">
          <w:instrText>(3.98)</w:instrText>
        </w:r>
      </w:ins>
      <w:del w:id="1560" w:author="Gerard" w:date="2015-03-21T10:54:00Z">
        <w:r w:rsidR="008D52AD" w:rsidDel="00541E56">
          <w:delInstrText>(3.97)</w:delInstrText>
        </w:r>
      </w:del>
      <w:r w:rsidR="00F119D4">
        <w:fldChar w:fldCharType="end"/>
      </w:r>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pt;height:16pt" o:ole="">
            <v:imagedata r:id="rId1973" o:title=""/>
          </v:shape>
          <o:OLEObject Type="Embed" ProgID="Equation.DSMT4" ShapeID="_x0000_i2004" DrawAspect="Content" ObjectID="_1362387861" r:id="rId1974"/>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05" type="#_x0000_t75" style="width:91pt;height:19pt" o:ole="">
            <v:imagedata r:id="rId1975" o:title=""/>
          </v:shape>
          <o:OLEObject Type="Embed" ProgID="Equation.DSMT4" ShapeID="_x0000_i2005" DrawAspect="Content" ObjectID="_1362387862" r:id="rId197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6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62" w:author="Gerard" w:date="2015-03-22T11:01:00Z">
        <w:r w:rsidR="00F119D4">
          <w:rPr>
            <w:noProof/>
          </w:rPr>
          <w:instrText>106</w:instrText>
        </w:r>
      </w:ins>
      <w:del w:id="1563" w:author="Gerard" w:date="2015-03-21T10:54:00Z">
        <w:r w:rsidR="008D52AD" w:rsidDel="00541E56">
          <w:rPr>
            <w:noProof/>
          </w:rPr>
          <w:delInstrText>105</w:delInstrText>
        </w:r>
      </w:del>
      <w:r w:rsidR="00F119D4">
        <w:rPr>
          <w:noProof/>
        </w:rPr>
        <w:fldChar w:fldCharType="end"/>
      </w:r>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06" type="#_x0000_t75" style="width:131pt;height:20pt" o:ole="">
            <v:imagedata r:id="rId1977" o:title=""/>
          </v:shape>
          <o:OLEObject Type="Embed" ProgID="Equation.DSMT4" ShapeID="_x0000_i2006" DrawAspect="Content" ObjectID="_1362387863" r:id="rId197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65" w:author="Gerard" w:date="2015-03-22T11:01:00Z">
        <w:r w:rsidR="00F119D4">
          <w:rPr>
            <w:noProof/>
          </w:rPr>
          <w:instrText>107</w:instrText>
        </w:r>
      </w:ins>
      <w:del w:id="1566" w:author="Gerard" w:date="2015-03-21T10:54:00Z">
        <w:r w:rsidR="008D52AD" w:rsidDel="00541E56">
          <w:rPr>
            <w:noProof/>
          </w:rPr>
          <w:delInstrText>106</w:delInstrText>
        </w:r>
      </w:del>
      <w:r w:rsidR="00F119D4">
        <w:rPr>
          <w:noProof/>
        </w:rPr>
        <w:fldChar w:fldCharType="end"/>
      </w:r>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07" type="#_x0000_t75" style="width:159pt;height:34pt" o:ole="">
            <v:imagedata r:id="rId1979" o:title=""/>
          </v:shape>
          <o:OLEObject Type="Embed" ProgID="Equation.DSMT4" ShapeID="_x0000_i2007" DrawAspect="Content" ObjectID="_1362387864" r:id="rId198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6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68" w:author="Gerard" w:date="2015-03-22T11:01:00Z">
        <w:r w:rsidR="00F119D4">
          <w:rPr>
            <w:noProof/>
          </w:rPr>
          <w:instrText>108</w:instrText>
        </w:r>
      </w:ins>
      <w:del w:id="1569" w:author="Gerard" w:date="2015-03-21T10:54:00Z">
        <w:r w:rsidR="008D52AD" w:rsidDel="00541E56">
          <w:rPr>
            <w:noProof/>
          </w:rPr>
          <w:delInstrText>107</w:delInstrText>
        </w:r>
      </w:del>
      <w:r w:rsidR="00F119D4">
        <w:rPr>
          <w:noProof/>
        </w:rPr>
        <w:fldChar w:fldCharType="end"/>
      </w:r>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F119D4">
        <w:fldChar w:fldCharType="begin"/>
      </w:r>
      <w:r w:rsidR="00F119D4">
        <w:instrText xml:space="preserve"> REF ZEqnNum438068 \* Charformat \! \* MERGEFORMAT </w:instrText>
      </w:r>
      <w:r w:rsidR="00F119D4">
        <w:fldChar w:fldCharType="separate"/>
      </w:r>
      <w:ins w:id="1570" w:author="Gerard" w:date="2015-03-22T11:01:00Z">
        <w:r w:rsidR="00F119D4">
          <w:instrText>(3.98)</w:instrText>
        </w:r>
      </w:ins>
      <w:del w:id="1571" w:author="Gerard" w:date="2015-03-21T10:54:00Z">
        <w:r w:rsidR="008D52AD" w:rsidDel="00541E56">
          <w:delInstrText>(3.97)</w:delInstrText>
        </w:r>
      </w:del>
      <w:r w:rsidR="00F119D4">
        <w:fldChar w:fldCharType="end"/>
      </w:r>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pt;height:14pt" o:ole="">
            <v:imagedata r:id="rId1981" o:title=""/>
          </v:shape>
          <o:OLEObject Type="Embed" ProgID="Equation.DSMT4" ShapeID="_x0000_i2008" DrawAspect="Content" ObjectID="_1362387865" r:id="rId1982"/>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09" type="#_x0000_t75" style="width:223pt;height:38pt" o:ole="">
            <v:imagedata r:id="rId1983" o:title=""/>
          </v:shape>
          <o:OLEObject Type="Embed" ProgID="Equation.DSMT4" ShapeID="_x0000_i2009" DrawAspect="Content" ObjectID="_1362387866" r:id="rId198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7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w:instrText>
      </w:r>
      <w:r w:rsidR="00F119D4">
        <w:instrText xml:space="preserve">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73" w:author="Gerard" w:date="2015-03-22T11:01:00Z">
        <w:r w:rsidR="00F119D4">
          <w:rPr>
            <w:noProof/>
          </w:rPr>
          <w:instrText>109</w:instrText>
        </w:r>
      </w:ins>
      <w:del w:id="1574" w:author="Gerard" w:date="2015-03-21T10:54:00Z">
        <w:r w:rsidR="008D52AD" w:rsidDel="00541E56">
          <w:rPr>
            <w:noProof/>
          </w:rPr>
          <w:delInstrText>108</w:delInstrText>
        </w:r>
      </w:del>
      <w:r w:rsidR="00F119D4">
        <w:rPr>
          <w:noProof/>
        </w:rPr>
        <w:fldChar w:fldCharType="end"/>
      </w:r>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0" type="#_x0000_t75" style="width:87pt;height:19pt" o:ole="">
            <v:imagedata r:id="rId1985" o:title=""/>
          </v:shape>
          <o:OLEObject Type="Embed" ProgID="Equation.DSMT4" ShapeID="_x0000_i2010" DrawAspect="Content" ObjectID="_1362387867" r:id="rId198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76" w:author="Gerard" w:date="2015-03-22T11:01:00Z">
        <w:r w:rsidR="00F119D4">
          <w:rPr>
            <w:noProof/>
          </w:rPr>
          <w:instrText>110</w:instrText>
        </w:r>
      </w:ins>
      <w:del w:id="1577" w:author="Gerard" w:date="2015-03-21T10:54:00Z">
        <w:r w:rsidR="008D52AD" w:rsidDel="00541E56">
          <w:rPr>
            <w:noProof/>
          </w:rPr>
          <w:delInstrText>109</w:delInstrText>
        </w:r>
      </w:del>
      <w:r w:rsidR="00F119D4">
        <w:rPr>
          <w:noProof/>
        </w:rPr>
        <w:fldChar w:fldCharType="end"/>
      </w:r>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11" type="#_x0000_t75" style="width:116pt;height:19pt" o:ole="">
            <v:imagedata r:id="rId1987" o:title=""/>
          </v:shape>
          <o:OLEObject Type="Embed" ProgID="Equation.DSMT4" ShapeID="_x0000_i2011" DrawAspect="Content" ObjectID="_1362387868" r:id="rId198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79" w:author="Gerard" w:date="2015-03-22T11:01:00Z">
        <w:r w:rsidR="00F119D4">
          <w:rPr>
            <w:noProof/>
          </w:rPr>
          <w:instrText>111</w:instrText>
        </w:r>
      </w:ins>
      <w:del w:id="1580" w:author="Gerard" w:date="2015-03-21T10:54:00Z">
        <w:r w:rsidR="008D52AD" w:rsidDel="00541E56">
          <w:rPr>
            <w:noProof/>
          </w:rPr>
          <w:delInstrText>110</w:delInstrText>
        </w:r>
      </w:del>
      <w:r w:rsidR="00F119D4">
        <w:rPr>
          <w:noProof/>
        </w:rPr>
        <w:fldChar w:fldCharType="end"/>
      </w:r>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12" type="#_x0000_t75" style="width:295pt;height:80pt" o:ole="">
            <v:imagedata r:id="rId1989" o:title=""/>
          </v:shape>
          <o:OLEObject Type="Embed" ProgID="Equation.DSMT4" ShapeID="_x0000_i2012" DrawAspect="Content" ObjectID="_1362387869" r:id="rId199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8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82" w:author="Gerard" w:date="2015-03-22T11:01:00Z">
        <w:r w:rsidR="00F119D4">
          <w:rPr>
            <w:noProof/>
          </w:rPr>
          <w:instrText>112</w:instrText>
        </w:r>
      </w:ins>
      <w:del w:id="1583" w:author="Gerard" w:date="2015-03-21T10:54:00Z">
        <w:r w:rsidR="008D52AD" w:rsidDel="00541E56">
          <w:rPr>
            <w:noProof/>
          </w:rPr>
          <w:delInstrText>111</w:delInstrText>
        </w:r>
      </w:del>
      <w:r w:rsidR="00F119D4">
        <w:rPr>
          <w:noProof/>
        </w:rPr>
        <w:fldChar w:fldCharType="end"/>
      </w:r>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13" type="#_x0000_t75" style="width:346pt;height:38pt" o:ole="">
            <v:imagedata r:id="rId1991" o:title=""/>
          </v:shape>
          <o:OLEObject Type="Embed" ProgID="Equation.DSMT4" ShapeID="_x0000_i2013" DrawAspect="Content" ObjectID="_1362387870" r:id="rId199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85" w:author="Gerard" w:date="2015-03-22T11:01:00Z">
        <w:r w:rsidR="00F119D4">
          <w:rPr>
            <w:noProof/>
          </w:rPr>
          <w:instrText>113</w:instrText>
        </w:r>
      </w:ins>
      <w:del w:id="1586" w:author="Gerard" w:date="2015-03-21T10:54:00Z">
        <w:r w:rsidR="008D52AD" w:rsidDel="00541E56">
          <w:rPr>
            <w:noProof/>
          </w:rPr>
          <w:delInstrText>112</w:delInstrText>
        </w:r>
      </w:del>
      <w:r w:rsidR="00F119D4">
        <w:rPr>
          <w:noProof/>
        </w:rPr>
        <w:fldChar w:fldCharType="end"/>
      </w:r>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14" type="#_x0000_t75" style="width:255pt;height:76pt" o:ole="">
            <v:imagedata r:id="rId1993" o:title=""/>
          </v:shape>
          <o:OLEObject Type="Embed" ProgID="Equation.DSMT4" ShapeID="_x0000_i2014" DrawAspect="Content" ObjectID="_1362387871" r:id="rId1994"/>
        </w:object>
      </w:r>
      <w:r>
        <w:tab/>
      </w:r>
      <w:r>
        <w:fldChar w:fldCharType="begin"/>
      </w:r>
      <w:r>
        <w:instrText xml:space="preserve"> MACROBUTTON MTPlaceRef \* MERGEFORMAT </w:instrText>
      </w:r>
      <w:r w:rsidR="00F119D4">
        <w:fldChar w:fldCharType="begin"/>
      </w:r>
      <w:r w:rsidR="00F119D4">
        <w:instrText xml:space="preserve"> SEQ MTEqn \h \* ME</w:instrText>
      </w:r>
      <w:r w:rsidR="00F119D4">
        <w:instrText xml:space="preserve">RGEFORMAT </w:instrText>
      </w:r>
      <w:del w:id="15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88" w:author="Gerard" w:date="2015-03-22T11:01:00Z">
        <w:r w:rsidR="00F119D4">
          <w:rPr>
            <w:noProof/>
          </w:rPr>
          <w:instrText>114</w:instrText>
        </w:r>
      </w:ins>
      <w:del w:id="1589" w:author="Gerard" w:date="2015-03-21T10:54:00Z">
        <w:r w:rsidR="008D52AD" w:rsidDel="00541E56">
          <w:rPr>
            <w:noProof/>
          </w:rPr>
          <w:delInstrText>113</w:delInstrText>
        </w:r>
      </w:del>
      <w:r w:rsidR="00F119D4">
        <w:rPr>
          <w:noProof/>
        </w:rPr>
        <w:fldChar w:fldCharType="end"/>
      </w:r>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15" type="#_x0000_t75" style="width:28pt;height:19pt" o:ole="">
            <v:imagedata r:id="rId1995" o:title=""/>
          </v:shape>
          <o:OLEObject Type="Embed" ProgID="Equation.DSMT4" ShapeID="_x0000_i2015" DrawAspect="Content" ObjectID="_1362387872" r:id="rId1996"/>
        </w:object>
      </w:r>
      <w:r>
        <w:t xml:space="preserve"> in </w:t>
      </w:r>
      <w:r w:rsidR="00605580">
        <w:fldChar w:fldCharType="begin"/>
      </w:r>
      <w:r w:rsidR="00605580">
        <w:instrText xml:space="preserve"> GOTOBUTTON ZEqnNum588916  \* MERGEFORMAT </w:instrText>
      </w:r>
      <w:r w:rsidR="00F119D4">
        <w:fldChar w:fldCharType="begin"/>
      </w:r>
      <w:r w:rsidR="00F119D4">
        <w:instrText xml:space="preserve"> REF ZEqnNum588916 \* Charformat \! \* MERGEFORMAT </w:instrText>
      </w:r>
      <w:r w:rsidR="00F119D4">
        <w:fldChar w:fldCharType="separate"/>
      </w:r>
      <w:ins w:id="1590" w:author="Gerard" w:date="2015-03-22T11:01:00Z">
        <w:r w:rsidR="00F119D4">
          <w:instrText>(3.56)</w:instrText>
        </w:r>
      </w:ins>
      <w:del w:id="1591" w:author="Gerard" w:date="2015-03-21T10:54:00Z">
        <w:r w:rsidR="008D52AD" w:rsidDel="00541E56">
          <w:delInstrText>(3.55)</w:delInstrText>
        </w:r>
      </w:del>
      <w:r w:rsidR="00F119D4">
        <w:fldChar w:fldCharType="end"/>
      </w:r>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16" type="#_x0000_t75" style="width:242pt;height:76pt" o:ole="">
            <v:imagedata r:id="rId1997" o:title=""/>
          </v:shape>
          <o:OLEObject Type="Embed" ProgID="Equation.DSMT4" ShapeID="_x0000_i2016" DrawAspect="Content" ObjectID="_1362387873" r:id="rId199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59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93" w:author="Gerard" w:date="2015-03-22T11:01:00Z">
        <w:r w:rsidR="00F119D4">
          <w:rPr>
            <w:noProof/>
          </w:rPr>
          <w:instrText>115</w:instrText>
        </w:r>
      </w:ins>
      <w:del w:id="1594" w:author="Gerard" w:date="2015-03-21T10:54:00Z">
        <w:r w:rsidR="008D52AD" w:rsidDel="00541E56">
          <w:rPr>
            <w:noProof/>
          </w:rPr>
          <w:delInstrText>114</w:delInstrText>
        </w:r>
      </w:del>
      <w:r w:rsidR="00F119D4">
        <w:rPr>
          <w:noProof/>
        </w:rPr>
        <w:fldChar w:fldCharType="end"/>
      </w:r>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17" type="#_x0000_t75" style="width:62pt;height:20pt" o:ole="">
            <v:imagedata r:id="rId1999" o:title=""/>
          </v:shape>
          <o:OLEObject Type="Embed" ProgID="Equation.DSMT4" ShapeID="_x0000_i2017" DrawAspect="Content" ObjectID="_1362387874" r:id="rId2000"/>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pt;height:19pt" o:ole="">
            <v:imagedata r:id="rId2001" o:title=""/>
          </v:shape>
          <o:OLEObject Type="Embed" ProgID="Equation.DSMT4" ShapeID="_x0000_i2018" DrawAspect="Content" ObjectID="_1362387875" r:id="rId2002"/>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pt;height:77pt" o:ole="">
            <v:imagedata r:id="rId2003" o:title=""/>
          </v:shape>
          <o:OLEObject Type="Embed" ProgID="Equation.DSMT4" ShapeID="_x0000_i2019" DrawAspect="Content" ObjectID="_1362387876" r:id="rId2004"/>
        </w:object>
      </w:r>
      <w:r>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59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96" w:author="Gerard" w:date="2015-03-22T11:01:00Z">
        <w:r w:rsidR="00F119D4">
          <w:rPr>
            <w:noProof/>
          </w:rPr>
          <w:instrText>116</w:instrText>
        </w:r>
      </w:ins>
      <w:del w:id="1597" w:author="Gerard" w:date="2015-03-21T10:54:00Z">
        <w:r w:rsidR="008D52AD" w:rsidDel="00541E56">
          <w:rPr>
            <w:noProof/>
          </w:rPr>
          <w:delInstrText>115</w:delInstrText>
        </w:r>
      </w:del>
      <w:r w:rsidR="00F119D4">
        <w:rPr>
          <w:noProof/>
        </w:rPr>
        <w:fldChar w:fldCharType="end"/>
      </w:r>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0" type="#_x0000_t75" style="width:183pt;height:112pt" o:ole="">
            <v:imagedata r:id="rId2005" o:title=""/>
          </v:shape>
          <o:OLEObject Type="Embed" ProgID="Equation.DSMT4" ShapeID="_x0000_i2020" DrawAspect="Content" ObjectID="_1362387877" r:id="rId200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5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w:instrText>
      </w:r>
      <w:r w:rsidR="00F119D4">
        <w:instrText xml:space="preserve">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599" w:author="Gerard" w:date="2015-03-22T11:01:00Z">
        <w:r w:rsidR="00F119D4">
          <w:rPr>
            <w:noProof/>
          </w:rPr>
          <w:instrText>117</w:instrText>
        </w:r>
      </w:ins>
      <w:del w:id="1600" w:author="Gerard" w:date="2015-03-21T10:54:00Z">
        <w:r w:rsidR="008D52AD" w:rsidDel="00541E56">
          <w:rPr>
            <w:noProof/>
          </w:rPr>
          <w:delInstrText>116</w:delInstrText>
        </w:r>
      </w:del>
      <w:r w:rsidR="00F119D4">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1pt;height:20pt" o:ole="">
            <v:imagedata r:id="rId2007" o:title=""/>
          </v:shape>
          <o:OLEObject Type="Embed" ProgID="Equation.DSMT4" ShapeID="_x0000_i2021" DrawAspect="Content" ObjectID="_1362387878" r:id="rId2008"/>
        </w:object>
      </w:r>
      <w:r>
        <w:t xml:space="preserve"> is the antisymmetric tensor whose dual vector is </w:t>
      </w:r>
      <w:r w:rsidR="00905817" w:rsidRPr="00905817">
        <w:rPr>
          <w:position w:val="-6"/>
        </w:rPr>
        <w:object w:dxaOrig="200" w:dyaOrig="220" w14:anchorId="6249A3AB">
          <v:shape id="_x0000_i2022" type="#_x0000_t75" style="width:10pt;height:11pt" o:ole="">
            <v:imagedata r:id="rId2009" o:title=""/>
          </v:shape>
          <o:OLEObject Type="Embed" ProgID="Equation.DSMT4" ShapeID="_x0000_i2022" DrawAspect="Content" ObjectID="_1362387879" r:id="rId2010"/>
        </w:object>
      </w:r>
      <w:r>
        <w:t xml:space="preserve"> (such that </w:t>
      </w:r>
      <w:r w:rsidR="00905817" w:rsidRPr="00905817">
        <w:rPr>
          <w:position w:val="-14"/>
        </w:rPr>
        <w:object w:dxaOrig="1579" w:dyaOrig="400" w14:anchorId="6C3AA3E3">
          <v:shape id="_x0000_i2023" type="#_x0000_t75" style="width:79pt;height:20pt" o:ole="">
            <v:imagedata r:id="rId2011" o:title=""/>
          </v:shape>
          <o:OLEObject Type="Embed" ProgID="Equation.DSMT4" ShapeID="_x0000_i2023" DrawAspect="Content" ObjectID="_1362387880" r:id="rId2012"/>
        </w:object>
      </w:r>
      <w:r>
        <w:t xml:space="preserve"> for any vector </w:t>
      </w:r>
      <w:r w:rsidR="00905817" w:rsidRPr="00905817">
        <w:rPr>
          <w:position w:val="-10"/>
        </w:rPr>
        <w:object w:dxaOrig="200" w:dyaOrig="260" w14:anchorId="1E540A76">
          <v:shape id="_x0000_i2024" type="#_x0000_t75" style="width:10pt;height:13pt" o:ole="">
            <v:imagedata r:id="rId2013" o:title=""/>
          </v:shape>
          <o:OLEObject Type="Embed" ProgID="Equation.DSMT4" ShapeID="_x0000_i2024" DrawAspect="Content" ObjectID="_1362387881" r:id="rId2014"/>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601" w:name="_Toc288641459"/>
      <w:r>
        <w:lastRenderedPageBreak/>
        <w:t>Weak Formulation for Multiphasic Materials</w:t>
      </w:r>
      <w:bookmarkEnd w:id="1601"/>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F119D4">
        <w:fldChar w:fldCharType="begin"/>
      </w:r>
      <w:r w:rsidR="00F119D4">
        <w:instrText xml:space="preserve"> REF ZEqnNum351181 \* Charformat \! \* MERGEFORMAT </w:instrText>
      </w:r>
      <w:r w:rsidR="00F119D4">
        <w:fldChar w:fldCharType="separate"/>
      </w:r>
      <w:r w:rsidR="00F119D4">
        <w:instrText>(2.122)</w:instrText>
      </w:r>
      <w:r w:rsidR="00F119D4">
        <w:fldChar w:fldCharType="end"/>
      </w:r>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25" type="#_x0000_t75" style="width:310pt;height:88pt" o:ole="">
            <v:imagedata r:id="rId2015" o:title=""/>
          </v:shape>
          <o:OLEObject Type="Embed" ProgID="Equation.DSMT4" ShapeID="_x0000_i2025" DrawAspect="Content" ObjectID="_1362387882" r:id="rId201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60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03" w:author="Gerard" w:date="2015-03-22T11:01:00Z">
        <w:r w:rsidR="00F119D4">
          <w:rPr>
            <w:noProof/>
          </w:rPr>
          <w:instrText>118</w:instrText>
        </w:r>
      </w:ins>
      <w:del w:id="1604" w:author="Gerard" w:date="2015-03-21T10:54:00Z">
        <w:r w:rsidR="008D52AD" w:rsidDel="00541E56">
          <w:rPr>
            <w:noProof/>
          </w:rPr>
          <w:delInstrText>117</w:delInstrText>
        </w:r>
      </w:del>
      <w:r w:rsidR="00F119D4">
        <w:rPr>
          <w:noProof/>
        </w:rPr>
        <w:fldChar w:fldCharType="end"/>
      </w:r>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pt;height:14pt" o:ole="">
            <v:imagedata r:id="rId2017" o:title=""/>
          </v:shape>
          <o:OLEObject Type="Embed" ProgID="Equation.DSMT4" ShapeID="_x0000_i2026" DrawAspect="Content" ObjectID="_1362387883" r:id="rId2018"/>
        </w:object>
      </w:r>
      <w:r w:rsidRPr="004F2125">
        <w:t xml:space="preserve"> is the virtual velocity of the solid, </w:t>
      </w:r>
      <w:r w:rsidR="00905817" w:rsidRPr="00905817">
        <w:rPr>
          <w:position w:val="-10"/>
        </w:rPr>
        <w:object w:dxaOrig="380" w:dyaOrig="320" w14:anchorId="315924CA">
          <v:shape id="_x0000_i2027" type="#_x0000_t75" style="width:19pt;height:16pt" o:ole="">
            <v:imagedata r:id="rId2019" o:title=""/>
          </v:shape>
          <o:OLEObject Type="Embed" ProgID="Equation.DSMT4" ShapeID="_x0000_i2027" DrawAspect="Content" ObjectID="_1362387884" r:id="rId2020"/>
        </w:object>
      </w:r>
      <w:r w:rsidRPr="004F2125">
        <w:t xml:space="preserve"> is the virtual effective fluid pressure, and </w:t>
      </w:r>
      <w:r w:rsidR="00905817" w:rsidRPr="00905817">
        <w:rPr>
          <w:position w:val="-6"/>
        </w:rPr>
        <w:object w:dxaOrig="440" w:dyaOrig="320" w14:anchorId="2FAB8028">
          <v:shape id="_x0000_i2028" type="#_x0000_t75" style="width:22pt;height:16pt" o:ole="">
            <v:imagedata r:id="rId2021" o:title=""/>
          </v:shape>
          <o:OLEObject Type="Embed" ProgID="Equation.DSMT4" ShapeID="_x0000_i2028" DrawAspect="Content" ObjectID="_1362387885" r:id="rId2022"/>
        </w:object>
      </w:r>
      <w:r w:rsidRPr="004F2125">
        <w:t xml:space="preserve"> is the virtual molar energy of solute </w:t>
      </w:r>
      <w:r w:rsidR="00905817" w:rsidRPr="00905817">
        <w:rPr>
          <w:position w:val="-6"/>
        </w:rPr>
        <w:object w:dxaOrig="240" w:dyaOrig="220" w14:anchorId="1F7C2430">
          <v:shape id="_x0000_i2029" type="#_x0000_t75" style="width:12pt;height:11pt" o:ole="">
            <v:imagedata r:id="rId2023" o:title=""/>
          </v:shape>
          <o:OLEObject Type="Embed" ProgID="Equation.DSMT4" ShapeID="_x0000_i2029" DrawAspect="Content" ObjectID="_1362387886" r:id="rId2024"/>
        </w:object>
      </w:r>
      <w:r w:rsidRPr="004F2125">
        <w:t xml:space="preserve">. Here, </w:t>
      </w:r>
      <w:r w:rsidR="00905817" w:rsidRPr="00905817">
        <w:rPr>
          <w:position w:val="-6"/>
        </w:rPr>
        <w:object w:dxaOrig="200" w:dyaOrig="279" w14:anchorId="1EF9A8DE">
          <v:shape id="_x0000_i2030" type="#_x0000_t75" style="width:10pt;height:14pt" o:ole="">
            <v:imagedata r:id="rId2025" o:title=""/>
          </v:shape>
          <o:OLEObject Type="Embed" ProgID="Equation.DSMT4" ShapeID="_x0000_i2030" DrawAspect="Content" ObjectID="_1362387887" r:id="rId2026"/>
        </w:object>
      </w:r>
      <w:r w:rsidRPr="004F2125">
        <w:t xml:space="preserve"> represents the mixture domain in the spatial frame and </w:t>
      </w:r>
      <w:r w:rsidR="00905817" w:rsidRPr="00905817">
        <w:rPr>
          <w:position w:val="-4"/>
        </w:rPr>
        <w:object w:dxaOrig="300" w:dyaOrig="260" w14:anchorId="1103C9EC">
          <v:shape id="_x0000_i2031" type="#_x0000_t75" style="width:15pt;height:13pt" o:ole="">
            <v:imagedata r:id="rId2027" o:title=""/>
          </v:shape>
          <o:OLEObject Type="Embed" ProgID="Equation.DSMT4" ShapeID="_x0000_i2031" DrawAspect="Content" ObjectID="_1362387888" r:id="rId2028"/>
        </w:object>
      </w:r>
      <w:r w:rsidRPr="004F2125">
        <w:t xml:space="preserve"> is an elemental volume in </w:t>
      </w:r>
      <w:r w:rsidR="00905817" w:rsidRPr="00905817">
        <w:rPr>
          <w:position w:val="-6"/>
        </w:rPr>
        <w:object w:dxaOrig="200" w:dyaOrig="279" w14:anchorId="70611569">
          <v:shape id="_x0000_i2032" type="#_x0000_t75" style="width:10pt;height:14pt" o:ole="">
            <v:imagedata r:id="rId2029" o:title=""/>
          </v:shape>
          <o:OLEObject Type="Embed" ProgID="Equation.DSMT4" ShapeID="_x0000_i2032" DrawAspect="Content" ObjectID="_1362387889" r:id="rId2030"/>
        </w:object>
      </w:r>
      <w:r w:rsidRPr="004F2125">
        <w:t xml:space="preserve">. Applying the divergence theorem, </w:t>
      </w:r>
      <w:r w:rsidR="00905817" w:rsidRPr="00905817">
        <w:rPr>
          <w:position w:val="-6"/>
        </w:rPr>
        <w:object w:dxaOrig="420" w:dyaOrig="279" w14:anchorId="60ADBDE1">
          <v:shape id="_x0000_i2033" type="#_x0000_t75" style="width:21pt;height:14pt" o:ole="">
            <v:imagedata r:id="rId2031" o:title=""/>
          </v:shape>
          <o:OLEObject Type="Embed" ProgID="Equation.DSMT4" ShapeID="_x0000_i2033" DrawAspect="Content" ObjectID="_1362387890" r:id="rId2032"/>
        </w:object>
      </w:r>
      <w:r w:rsidRPr="004F2125">
        <w:t xml:space="preserve"> may be split into internal and external contributions to the virtual work, </w:t>
      </w:r>
      <w:r w:rsidR="00905817" w:rsidRPr="00905817">
        <w:rPr>
          <w:position w:val="-12"/>
        </w:rPr>
        <w:object w:dxaOrig="1840" w:dyaOrig="360" w14:anchorId="77FAF22B">
          <v:shape id="_x0000_i2034" type="#_x0000_t75" style="width:92pt;height:19pt" o:ole="">
            <v:imagedata r:id="rId2033" o:title=""/>
          </v:shape>
          <o:OLEObject Type="Embed" ProgID="Equation.DSMT4" ShapeID="_x0000_i2034" DrawAspect="Content" ObjectID="_1362387891" r:id="rId2034"/>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35" type="#_x0000_t75" style="width:261pt;height:106pt" o:ole="">
            <v:imagedata r:id="rId2035" o:title=""/>
          </v:shape>
          <o:OLEObject Type="Embed" ProgID="Equation.DSMT4" ShapeID="_x0000_i2035" DrawAspect="Content" ObjectID="_1362387892" r:id="rId203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60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06" w:author="Gerard" w:date="2015-03-22T11:01:00Z">
        <w:r w:rsidR="00F119D4">
          <w:rPr>
            <w:noProof/>
          </w:rPr>
          <w:instrText>119</w:instrText>
        </w:r>
      </w:ins>
      <w:del w:id="1607" w:author="Gerard" w:date="2015-03-21T10:54:00Z">
        <w:r w:rsidR="008D52AD" w:rsidDel="00541E56">
          <w:rPr>
            <w:noProof/>
          </w:rPr>
          <w:delInstrText>118</w:delInstrText>
        </w:r>
      </w:del>
      <w:r w:rsidR="00F119D4">
        <w:rPr>
          <w:noProof/>
        </w:rPr>
        <w:fldChar w:fldCharType="end"/>
      </w:r>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pt;height:40pt" o:ole="">
            <v:imagedata r:id="rId2037" o:title=""/>
          </v:shape>
          <o:OLEObject Type="Embed" ProgID="Equation.DSMT4" ShapeID="_x0000_i2036" DrawAspect="Content" ObjectID="_1362387893" r:id="rId203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0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09" w:author="Gerard" w:date="2015-03-22T11:01:00Z">
        <w:r w:rsidR="00F119D4">
          <w:rPr>
            <w:noProof/>
          </w:rPr>
          <w:instrText>120</w:instrText>
        </w:r>
      </w:ins>
      <w:del w:id="1610" w:author="Gerard" w:date="2015-03-21T10:54:00Z">
        <w:r w:rsidR="008D52AD" w:rsidDel="00541E56">
          <w:rPr>
            <w:noProof/>
          </w:rPr>
          <w:delInstrText>119</w:delInstrText>
        </w:r>
      </w:del>
      <w:r w:rsidR="00F119D4">
        <w:rPr>
          <w:noProof/>
        </w:rPr>
        <w:fldChar w:fldCharType="end"/>
      </w:r>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pt;height:22pt" o:ole="">
            <v:imagedata r:id="rId2039" o:title=""/>
          </v:shape>
          <o:OLEObject Type="Embed" ProgID="Equation.DSMT4" ShapeID="_x0000_i2037" DrawAspect="Content" ObjectID="_1362387894" r:id="rId2040"/>
        </w:object>
      </w:r>
      <w:r w:rsidRPr="004F2125">
        <w:t xml:space="preserve">, </w:t>
      </w:r>
      <w:r w:rsidR="00905817" w:rsidRPr="00905817">
        <w:rPr>
          <w:position w:val="-6"/>
        </w:rPr>
        <w:object w:dxaOrig="320" w:dyaOrig="279" w14:anchorId="17B5F318">
          <v:shape id="_x0000_i2038" type="#_x0000_t75" style="width:16pt;height:14pt" o:ole="">
            <v:imagedata r:id="rId2041" o:title=""/>
          </v:shape>
          <o:OLEObject Type="Embed" ProgID="Equation.DSMT4" ShapeID="_x0000_i2038" DrawAspect="Content" ObjectID="_1362387895" r:id="rId2042"/>
        </w:object>
      </w:r>
      <w:r w:rsidRPr="004F2125">
        <w:t xml:space="preserve"> is the boundary of </w:t>
      </w:r>
      <w:r w:rsidR="00905817" w:rsidRPr="00905817">
        <w:rPr>
          <w:position w:val="-6"/>
        </w:rPr>
        <w:object w:dxaOrig="200" w:dyaOrig="279" w14:anchorId="5831CBF7">
          <v:shape id="_x0000_i2039" type="#_x0000_t75" style="width:10pt;height:14pt" o:ole="">
            <v:imagedata r:id="rId2043" o:title=""/>
          </v:shape>
          <o:OLEObject Type="Embed" ProgID="Equation.DSMT4" ShapeID="_x0000_i2039" DrawAspect="Content" ObjectID="_1362387896" r:id="rId2044"/>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6pt;height:14pt" o:ole="">
            <v:imagedata r:id="rId2045" o:title=""/>
          </v:shape>
          <o:OLEObject Type="Embed" ProgID="Equation.DSMT4" ShapeID="_x0000_i2040" DrawAspect="Content" ObjectID="_1362387897" r:id="rId2046"/>
        </w:object>
      </w:r>
      <w:r w:rsidRPr="004F2125">
        <w:t xml:space="preserve">. In this finite element formulation, </w:t>
      </w:r>
      <w:r w:rsidR="00905817" w:rsidRPr="00905817">
        <w:rPr>
          <w:position w:val="-6"/>
        </w:rPr>
        <w:object w:dxaOrig="200" w:dyaOrig="220" w14:anchorId="1987EFF8">
          <v:shape id="_x0000_i2041" type="#_x0000_t75" style="width:10pt;height:11pt" o:ole="">
            <v:imagedata r:id="rId2047" o:title=""/>
          </v:shape>
          <o:OLEObject Type="Embed" ProgID="Equation.DSMT4" ShapeID="_x0000_i2041" DrawAspect="Content" ObjectID="_1362387898" r:id="rId2048"/>
        </w:object>
      </w:r>
      <w:r w:rsidRPr="004F2125">
        <w:t xml:space="preserve">, </w:t>
      </w:r>
      <w:r w:rsidR="00905817" w:rsidRPr="00905817">
        <w:rPr>
          <w:position w:val="-10"/>
        </w:rPr>
        <w:object w:dxaOrig="240" w:dyaOrig="320" w14:anchorId="26C8AD10">
          <v:shape id="_x0000_i2042" type="#_x0000_t75" style="width:12pt;height:16pt" o:ole="">
            <v:imagedata r:id="rId2049" o:title=""/>
          </v:shape>
          <o:OLEObject Type="Embed" ProgID="Equation.DSMT4" ShapeID="_x0000_i2042" DrawAspect="Content" ObjectID="_1362387899" r:id="rId2050"/>
        </w:object>
      </w:r>
      <w:r w:rsidRPr="004F2125">
        <w:t xml:space="preserve"> and </w:t>
      </w:r>
      <w:r w:rsidR="00905817" w:rsidRPr="00905817">
        <w:rPr>
          <w:position w:val="-6"/>
        </w:rPr>
        <w:object w:dxaOrig="300" w:dyaOrig="320" w14:anchorId="540F9337">
          <v:shape id="_x0000_i2043" type="#_x0000_t75" style="width:15pt;height:16pt" o:ole="">
            <v:imagedata r:id="rId2051" o:title=""/>
          </v:shape>
          <o:OLEObject Type="Embed" ProgID="Equation.DSMT4" ShapeID="_x0000_i2043" DrawAspect="Content" ObjectID="_1362387900" r:id="rId2052"/>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pt;height:13pt" o:ole="">
            <v:imagedata r:id="rId2053" o:title=""/>
          </v:shape>
          <o:OLEObject Type="Embed" ProgID="Equation.DSMT4" ShapeID="_x0000_i2044" DrawAspect="Content" ObjectID="_1362387901" r:id="rId2054"/>
        </w:object>
      </w:r>
      <w:r w:rsidRPr="004F2125">
        <w:t xml:space="preserve">, normal fluid flux, </w:t>
      </w:r>
      <w:r w:rsidR="00905817" w:rsidRPr="00905817">
        <w:rPr>
          <w:position w:val="-12"/>
        </w:rPr>
        <w:object w:dxaOrig="999" w:dyaOrig="360" w14:anchorId="67052CE3">
          <v:shape id="_x0000_i2045" type="#_x0000_t75" style="width:50pt;height:19pt" o:ole="">
            <v:imagedata r:id="rId2055" o:title=""/>
          </v:shape>
          <o:OLEObject Type="Embed" ProgID="Equation.DSMT4" ShapeID="_x0000_i2045" DrawAspect="Content" ObjectID="_1362387902" r:id="rId2056"/>
        </w:object>
      </w:r>
      <w:r w:rsidRPr="004F2125">
        <w:t xml:space="preserve">, and normal solute flux, </w:t>
      </w:r>
      <w:r w:rsidR="00905817" w:rsidRPr="00905817">
        <w:rPr>
          <w:position w:val="-12"/>
        </w:rPr>
        <w:object w:dxaOrig="1020" w:dyaOrig="380" w14:anchorId="7576B871">
          <v:shape id="_x0000_i2046" type="#_x0000_t75" style="width:51pt;height:19pt" o:ole="">
            <v:imagedata r:id="rId2057" o:title=""/>
          </v:shape>
          <o:OLEObject Type="Embed" ProgID="Equation.DSMT4" ShapeID="_x0000_i2046" DrawAspect="Content" ObjectID="_1362387903" r:id="rId2058"/>
        </w:object>
      </w:r>
      <w:r w:rsidRPr="004F2125">
        <w:t xml:space="preserve">, where </w:t>
      </w:r>
      <w:r w:rsidR="00905817" w:rsidRPr="00905817">
        <w:rPr>
          <w:position w:val="-4"/>
        </w:rPr>
        <w:object w:dxaOrig="200" w:dyaOrig="200" w14:anchorId="31D0190C">
          <v:shape id="_x0000_i2047" type="#_x0000_t75" style="width:10pt;height:10pt" o:ole="">
            <v:imagedata r:id="rId2059" o:title=""/>
          </v:shape>
          <o:OLEObject Type="Embed" ProgID="Equation.DSMT4" ShapeID="_x0000_i2047" DrawAspect="Content" ObjectID="_1362387904" r:id="rId2060"/>
        </w:object>
      </w:r>
      <w:r w:rsidRPr="004F2125">
        <w:t xml:space="preserve"> is the outward unit normal to </w:t>
      </w:r>
      <w:r w:rsidR="00905817" w:rsidRPr="00905817">
        <w:rPr>
          <w:position w:val="-6"/>
        </w:rPr>
        <w:object w:dxaOrig="320" w:dyaOrig="279" w14:anchorId="35F7D5D1">
          <v:shape id="_x0000_i2048" type="#_x0000_t75" style="width:16pt;height:14pt" o:ole="">
            <v:imagedata r:id="rId2061" o:title=""/>
          </v:shape>
          <o:OLEObject Type="Embed" ProgID="Equation.DSMT4" ShapeID="_x0000_i2048" DrawAspect="Content" ObjectID="_1362387905" r:id="rId2062"/>
        </w:object>
      </w:r>
      <w:r w:rsidRPr="004F2125">
        <w:t xml:space="preserve">. To solve the system </w:t>
      </w:r>
      <w:r w:rsidR="00905817" w:rsidRPr="00905817">
        <w:rPr>
          <w:position w:val="-6"/>
        </w:rPr>
        <w:object w:dxaOrig="780" w:dyaOrig="279" w14:anchorId="6B4F1306">
          <v:shape id="_x0000_i2049" type="#_x0000_t75" style="width:39pt;height:14pt" o:ole="">
            <v:imagedata r:id="rId2063" o:title=""/>
          </v:shape>
          <o:OLEObject Type="Embed" ProgID="Equation.DSMT4" ShapeID="_x0000_i2049" DrawAspect="Content" ObjectID="_1362387906" r:id="rId2064"/>
        </w:object>
      </w:r>
      <w:r w:rsidRPr="004F2125">
        <w:t xml:space="preserve"> for nodal values of </w:t>
      </w:r>
      <w:r w:rsidR="00905817" w:rsidRPr="00905817">
        <w:rPr>
          <w:position w:val="-6"/>
        </w:rPr>
        <w:object w:dxaOrig="200" w:dyaOrig="220" w14:anchorId="01E660FF">
          <v:shape id="_x0000_i2050" type="#_x0000_t75" style="width:10pt;height:11pt" o:ole="">
            <v:imagedata r:id="rId2065" o:title=""/>
          </v:shape>
          <o:OLEObject Type="Embed" ProgID="Equation.DSMT4" ShapeID="_x0000_i2050" DrawAspect="Content" ObjectID="_1362387907" r:id="rId2066"/>
        </w:object>
      </w:r>
      <w:r w:rsidRPr="004F2125">
        <w:t xml:space="preserve">, </w:t>
      </w:r>
      <w:r w:rsidR="00905817" w:rsidRPr="00905817">
        <w:rPr>
          <w:position w:val="-10"/>
        </w:rPr>
        <w:object w:dxaOrig="240" w:dyaOrig="320" w14:anchorId="5B491959">
          <v:shape id="_x0000_i2051" type="#_x0000_t75" style="width:12pt;height:16pt" o:ole="">
            <v:imagedata r:id="rId2067" o:title=""/>
          </v:shape>
          <o:OLEObject Type="Embed" ProgID="Equation.DSMT4" ShapeID="_x0000_i2051" DrawAspect="Content" ObjectID="_1362387908" r:id="rId2068"/>
        </w:object>
      </w:r>
      <w:r w:rsidRPr="004F2125">
        <w:t xml:space="preserve"> and </w:t>
      </w:r>
      <w:r w:rsidR="00905817" w:rsidRPr="00905817">
        <w:rPr>
          <w:position w:val="-6"/>
        </w:rPr>
        <w:object w:dxaOrig="300" w:dyaOrig="320" w14:anchorId="18510526">
          <v:shape id="_x0000_i2052" type="#_x0000_t75" style="width:15pt;height:16pt" o:ole="">
            <v:imagedata r:id="rId2069" o:title=""/>
          </v:shape>
          <o:OLEObject Type="Embed" ProgID="Equation.DSMT4" ShapeID="_x0000_i2052" DrawAspect="Content" ObjectID="_1362387909" r:id="rId2070"/>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F119D4">
        <w:t>3.3.1</w:t>
      </w:r>
      <w:r w:rsidR="001700D6">
        <w:fldChar w:fldCharType="end"/>
      </w:r>
      <w:r w:rsidR="001700D6">
        <w:t>-</w:t>
      </w:r>
      <w:r w:rsidR="001700D6">
        <w:fldChar w:fldCharType="begin"/>
      </w:r>
      <w:r w:rsidR="001700D6">
        <w:instrText xml:space="preserve"> REF _Ref191695106 \r \h </w:instrText>
      </w:r>
      <w:r w:rsidR="001700D6">
        <w:fldChar w:fldCharType="separate"/>
      </w:r>
      <w:r w:rsidR="00F119D4">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pt;height:13pt" o:ole="">
            <v:imagedata r:id="rId2071" o:title=""/>
          </v:shape>
          <o:OLEObject Type="Embed" ProgID="Equation.DSMT4" ShapeID="_x0000_i2053" DrawAspect="Content" ObjectID="_1362387910" r:id="rId2072"/>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F119D4">
        <w:fldChar w:fldCharType="begin"/>
      </w:r>
      <w:r w:rsidR="00F119D4">
        <w:instrText xml:space="preserve"> REF ZEqnNum814726 \* Charformat \! \* MERGEFORMAT </w:instrText>
      </w:r>
      <w:r w:rsidR="00F119D4">
        <w:fldChar w:fldCharType="separate"/>
      </w:r>
      <w:r w:rsidR="00F119D4">
        <w:instrText>(2.118)</w:instrText>
      </w:r>
      <w:r w:rsidR="00F119D4">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54" type="#_x0000_t75" style="width:103pt;height:28pt" o:ole="">
            <v:imagedata r:id="rId2073" o:title=""/>
          </v:shape>
          <o:OLEObject Type="Embed" ProgID="Equation.DSMT4" ShapeID="_x0000_i2054" DrawAspect="Content" ObjectID="_1362387911" r:id="rId207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1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12" w:author="Gerard" w:date="2015-03-22T11:01:00Z">
        <w:r w:rsidR="00F119D4">
          <w:rPr>
            <w:noProof/>
          </w:rPr>
          <w:instrText>121</w:instrText>
        </w:r>
      </w:ins>
      <w:del w:id="1613" w:author="Gerard" w:date="2015-03-21T10:54:00Z">
        <w:r w:rsidR="008D52AD" w:rsidDel="00541E56">
          <w:rPr>
            <w:noProof/>
          </w:rPr>
          <w:delInstrText>120</w:delInstrText>
        </w:r>
      </w:del>
      <w:r w:rsidR="00F119D4">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pt;height:14pt" o:ole="">
            <v:imagedata r:id="rId2075" o:title=""/>
          </v:shape>
          <o:OLEObject Type="Embed" ProgID="Equation.DSMT4" ShapeID="_x0000_i2055" DrawAspect="Content" ObjectID="_1362387912" r:id="rId2076"/>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pt;height:58pt" o:ole="">
            <v:imagedata r:id="rId2077" o:title=""/>
          </v:shape>
          <o:OLEObject Type="Embed" ProgID="Equation.DSMT4" ShapeID="_x0000_i2056" DrawAspect="Content" ObjectID="_1362387913" r:id="rId2078"/>
        </w:object>
      </w:r>
      <w:r>
        <w:t xml:space="preserve">, </w:t>
      </w:r>
      <w:r w:rsidR="00905817" w:rsidRPr="00905817">
        <w:rPr>
          <w:position w:val="-10"/>
        </w:rPr>
        <w:object w:dxaOrig="840" w:dyaOrig="279" w14:anchorId="03A2A5C9">
          <v:shape id="_x0000_i2057" type="#_x0000_t75" style="width:42pt;height:14pt" o:ole="">
            <v:imagedata r:id="rId2079" o:title=""/>
          </v:shape>
          <o:OLEObject Type="Embed" ProgID="Equation.DSMT4" ShapeID="_x0000_i2057" DrawAspect="Content" ObjectID="_1362387914" r:id="rId208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61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15" w:author="Gerard" w:date="2015-03-22T11:01:00Z">
        <w:r w:rsidR="00F119D4">
          <w:rPr>
            <w:noProof/>
          </w:rPr>
          <w:instrText>122</w:instrText>
        </w:r>
      </w:ins>
      <w:del w:id="1616" w:author="Gerard" w:date="2015-03-21T10:54:00Z">
        <w:r w:rsidR="008D52AD" w:rsidDel="00541E56">
          <w:rPr>
            <w:noProof/>
          </w:rPr>
          <w:delInstrText>121</w:delInstrText>
        </w:r>
      </w:del>
      <w:r w:rsidR="00F119D4">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617" w:name="_Toc288641460"/>
      <w:r>
        <w:t>Chemical Reactions</w:t>
      </w:r>
      <w:bookmarkEnd w:id="1617"/>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1pt;height:14pt" o:ole="">
            <v:imagedata r:id="rId2081" o:title=""/>
          </v:shape>
          <o:OLEObject Type="Embed" ProgID="Equation.DSMT4" ShapeID="_x0000_i2058" DrawAspect="Content" ObjectID="_1362387915" r:id="rId2082"/>
        </w:object>
      </w:r>
      <w:r>
        <w:t xml:space="preserve"> due to chemical reactions is given by </w:t>
      </w:r>
      <w:r w:rsidR="00905817" w:rsidRPr="00905817">
        <w:rPr>
          <w:position w:val="-6"/>
        </w:rPr>
        <w:object w:dxaOrig="380" w:dyaOrig="279" w14:anchorId="71483C33">
          <v:shape id="_x0000_i2059" type="#_x0000_t75" style="width:19pt;height:14pt" o:ole="">
            <v:imagedata r:id="rId2083" o:title=""/>
          </v:shape>
          <o:OLEObject Type="Embed" ProgID="Equation.DSMT4" ShapeID="_x0000_i2059" DrawAspect="Content" ObjectID="_1362387916" r:id="rId2084"/>
        </w:object>
      </w:r>
      <w:r>
        <w:t>, where</w:t>
      </w:r>
    </w:p>
    <w:p w14:paraId="32537747" w14:textId="419FF849" w:rsidR="008B3EFC" w:rsidRDefault="008B3EFC" w:rsidP="008B3EFC">
      <w:pPr>
        <w:pStyle w:val="MTDisplayEquation"/>
      </w:pPr>
      <w:r>
        <w:tab/>
      </w:r>
      <w:r w:rsidR="00905817" w:rsidRPr="00905817">
        <w:rPr>
          <w:position w:val="-28"/>
        </w:rPr>
        <w:object w:dxaOrig="4840" w:dyaOrig="560" w14:anchorId="26A9CCDF">
          <v:shape id="_x0000_i2060" type="#_x0000_t75" style="width:242pt;height:28pt" o:ole="">
            <v:imagedata r:id="rId2085" o:title=""/>
          </v:shape>
          <o:OLEObject Type="Embed" ProgID="Equation.DSMT4" ShapeID="_x0000_i2060" DrawAspect="Content" ObjectID="_1362387917" r:id="rId2086"/>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618" w:name="_Toc288641461"/>
      <w:r>
        <w:t xml:space="preserve">Newton-Raphson </w:t>
      </w:r>
      <w:r w:rsidR="0081541F">
        <w:t>M</w:t>
      </w:r>
      <w:r>
        <w:t>ethod</w:t>
      </w:r>
      <w:bookmarkEnd w:id="1618"/>
    </w:p>
    <w:p w14:paraId="1314C5B0" w14:textId="62FC5656"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F119D4">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F119D4">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619" w:name="_Toc288641462"/>
      <w:r>
        <w:t>Full Newton Method</w:t>
      </w:r>
      <w:bookmarkEnd w:id="1619"/>
    </w:p>
    <w:p w14:paraId="30086731" w14:textId="77777777" w:rsidR="008C7882" w:rsidRDefault="008C7882" w:rsidP="008C7882">
      <w:r>
        <w:t xml:space="preserve">The Newton-Raphson equation </w:t>
      </w:r>
      <w:r>
        <w:fldChar w:fldCharType="begin"/>
      </w:r>
      <w:r>
        <w:instrText xml:space="preserve"> GOTOBUTTON ZEqnNum927486  \* MERGEFORMAT </w:instrText>
      </w:r>
      <w:r w:rsidR="00F119D4">
        <w:fldChar w:fldCharType="begin"/>
      </w:r>
      <w:r w:rsidR="00F119D4">
        <w:instrText xml:space="preserve"> REF ZEqnNum927486 \! \* MERGEFORMAT </w:instrText>
      </w:r>
      <w:r w:rsidR="00F119D4">
        <w:fldChar w:fldCharType="separate"/>
      </w:r>
      <w:r w:rsidR="00F119D4">
        <w:instrText>(3.3)</w:instrText>
      </w:r>
      <w:r w:rsidR="00F119D4">
        <w:fldChar w:fldCharType="end"/>
      </w:r>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61" type="#_x0000_t75" style="width:105pt;height:16pt" o:ole="">
            <v:imagedata r:id="rId2087" o:title=""/>
          </v:shape>
          <o:OLEObject Type="Embed" ProgID="Equation.DSMT4" ShapeID="_x0000_i2061" DrawAspect="Content" ObjectID="_1362387918" r:id="rId208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2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21" w:author="Gerard" w:date="2015-03-22T11:01:00Z">
        <w:r w:rsidR="00F119D4">
          <w:rPr>
            <w:noProof/>
          </w:rPr>
          <w:instrText>123</w:instrText>
        </w:r>
      </w:ins>
      <w:del w:id="1622" w:author="Gerard" w:date="2015-03-21T10:54:00Z">
        <w:r w:rsidR="008D52AD" w:rsidDel="00541E56">
          <w:rPr>
            <w:noProof/>
          </w:rPr>
          <w:delInstrText>122</w:delInstrText>
        </w:r>
      </w:del>
      <w:r w:rsidR="00F119D4">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pt;height:14pt" o:ole="">
            <v:imagedata r:id="rId2089" o:title=""/>
          </v:shape>
          <o:OLEObject Type="Embed" ProgID="Equation.DSMT4" ShapeID="_x0000_i2062" DrawAspect="Content" ObjectID="_1362387919" r:id="rId2090"/>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63" type="#_x0000_t75" style="width:173pt;height:20pt" o:ole="">
            <v:imagedata r:id="rId2091" o:title=""/>
          </v:shape>
          <o:OLEObject Type="Embed" ProgID="Equation.DSMT4" ShapeID="_x0000_i2063" DrawAspect="Content" ObjectID="_1362387920" r:id="rId209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23" w:author="Gerard" w:date="2015-03-22T11:01:00Z">
        <w:r w:rsidR="00F119D4" w:rsidDel="00F119D4">
          <w:fldChar w:fldCharType="separate"/>
        </w:r>
      </w:del>
      <w:r w:rsidR="00F119D4">
        <w:fldChar w:fldCharType="end"/>
      </w:r>
      <w:bookmarkStart w:id="1624" w:name="ZEqnNum957438"/>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25" w:author="Gerard" w:date="2015-03-22T11:01:00Z">
        <w:r w:rsidR="00F119D4">
          <w:rPr>
            <w:noProof/>
          </w:rPr>
          <w:instrText>124</w:instrText>
        </w:r>
      </w:ins>
      <w:del w:id="1626" w:author="Gerard" w:date="2015-03-21T10:54:00Z">
        <w:r w:rsidR="008D52AD" w:rsidDel="00541E56">
          <w:rPr>
            <w:noProof/>
          </w:rPr>
          <w:delInstrText>123</w:delInstrText>
        </w:r>
      </w:del>
      <w:r w:rsidR="00F119D4">
        <w:rPr>
          <w:noProof/>
        </w:rPr>
        <w:fldChar w:fldCharType="end"/>
      </w:r>
      <w:r>
        <w:instrText>)</w:instrText>
      </w:r>
      <w:bookmarkEnd w:id="1624"/>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1pt;height:15pt" o:ole="">
            <v:imagedata r:id="rId2093" o:title=""/>
          </v:shape>
          <o:OLEObject Type="Embed" ProgID="Equation.DSMT4" ShapeID="_x0000_i2064" DrawAspect="Content" ObjectID="_1362387921" r:id="rId2094"/>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627" w:name="_Toc288641463"/>
      <w:r>
        <w:t>BFGS Method</w:t>
      </w:r>
      <w:bookmarkEnd w:id="1627"/>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pt;height:19pt" o:ole="">
            <v:imagedata r:id="rId2095" o:title=""/>
          </v:shape>
          <o:OLEObject Type="Embed" ProgID="Equation.DSMT4" ShapeID="_x0000_i2065" DrawAspect="Content" ObjectID="_1362387922" r:id="rId209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28" w:author="Gerard" w:date="2015-03-22T11:01:00Z">
        <w:r w:rsidR="00F119D4" w:rsidDel="00F119D4">
          <w:fldChar w:fldCharType="separate"/>
        </w:r>
      </w:del>
      <w:r w:rsidR="00F119D4">
        <w:fldChar w:fldCharType="end"/>
      </w:r>
      <w:bookmarkStart w:id="1629" w:name="ZEqnNum814327"/>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30" w:author="Gerard" w:date="2015-03-22T11:01:00Z">
        <w:r w:rsidR="00F119D4">
          <w:rPr>
            <w:noProof/>
          </w:rPr>
          <w:instrText>125</w:instrText>
        </w:r>
      </w:ins>
      <w:del w:id="1631" w:author="Gerard" w:date="2015-03-21T10:54:00Z">
        <w:r w:rsidR="008D52AD" w:rsidDel="00541E56">
          <w:rPr>
            <w:noProof/>
          </w:rPr>
          <w:delInstrText>124</w:delInstrText>
        </w:r>
      </w:del>
      <w:r w:rsidR="00F119D4">
        <w:rPr>
          <w:noProof/>
        </w:rPr>
        <w:fldChar w:fldCharType="end"/>
      </w:r>
      <w:r>
        <w:instrText>)</w:instrText>
      </w:r>
      <w:bookmarkEnd w:id="1629"/>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66" type="#_x0000_t75" style="width:76pt;height:19pt" o:ole="">
            <v:imagedata r:id="rId2097" o:title=""/>
          </v:shape>
          <o:OLEObject Type="Embed" ProgID="Equation.DSMT4" ShapeID="_x0000_i2066" DrawAspect="Content" ObjectID="_1362387923" r:id="rId209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32" w:author="Gerard" w:date="2015-03-22T11:01:00Z">
        <w:r w:rsidR="00F119D4" w:rsidDel="00F119D4">
          <w:fldChar w:fldCharType="separate"/>
        </w:r>
      </w:del>
      <w:r w:rsidR="00F119D4">
        <w:fldChar w:fldCharType="end"/>
      </w:r>
      <w:bookmarkStart w:id="1633" w:name="ZEqnNum799904"/>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34" w:author="Gerard" w:date="2015-03-22T11:01:00Z">
        <w:r w:rsidR="00F119D4">
          <w:rPr>
            <w:noProof/>
          </w:rPr>
          <w:instrText>126</w:instrText>
        </w:r>
      </w:ins>
      <w:del w:id="1635" w:author="Gerard" w:date="2015-03-21T10:54:00Z">
        <w:r w:rsidR="008D52AD" w:rsidDel="00541E56">
          <w:rPr>
            <w:noProof/>
          </w:rPr>
          <w:delInstrText>125</w:delInstrText>
        </w:r>
      </w:del>
      <w:r w:rsidR="00F119D4">
        <w:rPr>
          <w:noProof/>
        </w:rPr>
        <w:fldChar w:fldCharType="end"/>
      </w:r>
      <w:r>
        <w:instrText>)</w:instrText>
      </w:r>
      <w:bookmarkEnd w:id="1633"/>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pt;height:19pt" o:ole="">
            <v:imagedata r:id="rId2099" o:title=""/>
          </v:shape>
          <o:OLEObject Type="Embed" ProgID="Equation.DSMT4" ShapeID="_x0000_i2067" DrawAspect="Content" ObjectID="_1362387924" r:id="rId2100"/>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68" type="#_x0000_t75" style="width:56pt;height:19pt" o:ole="">
            <v:imagedata r:id="rId2101" o:title=""/>
          </v:shape>
          <o:OLEObject Type="Embed" ProgID="Equation.DSMT4" ShapeID="_x0000_i2068" DrawAspect="Content" ObjectID="_1362387925" r:id="rId210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3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37" w:author="Gerard" w:date="2015-03-22T11:01:00Z">
        <w:r w:rsidR="00F119D4">
          <w:rPr>
            <w:noProof/>
          </w:rPr>
          <w:instrText>127</w:instrText>
        </w:r>
      </w:ins>
      <w:del w:id="1638" w:author="Gerard" w:date="2015-03-21T10:54:00Z">
        <w:r w:rsidR="008D52AD" w:rsidDel="00541E56">
          <w:rPr>
            <w:noProof/>
          </w:rPr>
          <w:delInstrText>126</w:delInstrText>
        </w:r>
      </w:del>
      <w:r w:rsidR="00F119D4">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69" type="#_x0000_t75" style="width:64pt;height:19pt" o:ole="">
            <v:imagedata r:id="rId2103" o:title=""/>
          </v:shape>
          <o:OLEObject Type="Embed" ProgID="Equation.DSMT4" ShapeID="_x0000_i2069" DrawAspect="Content" ObjectID="_1362387926" r:id="rId210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39" w:author="Gerard" w:date="2015-03-22T11:01:00Z">
        <w:r w:rsidR="00F119D4" w:rsidDel="00F119D4">
          <w:fldChar w:fldCharType="separate"/>
        </w:r>
      </w:del>
      <w:r w:rsidR="00F119D4">
        <w:fldChar w:fldCharType="end"/>
      </w:r>
      <w:bookmarkStart w:id="1640" w:name="ZEqnNum548850"/>
      <w:r>
        <w:instrText>(</w:instrText>
      </w:r>
      <w:r w:rsidR="00F119D4">
        <w:fldChar w:fldCharType="begin"/>
      </w:r>
      <w:r w:rsidR="00F119D4">
        <w:instrText xml:space="preserve"> SEQ MTSec \c \* Arab</w:instrText>
      </w:r>
      <w:r w:rsidR="00F119D4">
        <w:instrText xml:space="preserve">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41" w:author="Gerard" w:date="2015-03-22T11:01:00Z">
        <w:r w:rsidR="00F119D4">
          <w:rPr>
            <w:noProof/>
          </w:rPr>
          <w:instrText>128</w:instrText>
        </w:r>
      </w:ins>
      <w:del w:id="1642" w:author="Gerard" w:date="2015-03-21T10:54:00Z">
        <w:r w:rsidR="008D52AD" w:rsidDel="00541E56">
          <w:rPr>
            <w:noProof/>
          </w:rPr>
          <w:delInstrText>127</w:delInstrText>
        </w:r>
      </w:del>
      <w:r w:rsidR="00F119D4">
        <w:rPr>
          <w:noProof/>
        </w:rPr>
        <w:fldChar w:fldCharType="end"/>
      </w:r>
      <w:r>
        <w:instrText>)</w:instrText>
      </w:r>
      <w:bookmarkEnd w:id="1640"/>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0" type="#_x0000_t75" style="width:68pt;height:19pt" o:ole="">
            <v:imagedata r:id="rId2105" o:title=""/>
          </v:shape>
          <o:OLEObject Type="Embed" ProgID="Equation.DSMT4" ShapeID="_x0000_i2070" DrawAspect="Content" ObjectID="_1362387927" r:id="rId210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4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44" w:author="Gerard" w:date="2015-03-22T11:01:00Z">
        <w:r w:rsidR="00F119D4">
          <w:rPr>
            <w:noProof/>
          </w:rPr>
          <w:instrText>129</w:instrText>
        </w:r>
      </w:ins>
      <w:del w:id="1645" w:author="Gerard" w:date="2015-03-21T10:54:00Z">
        <w:r w:rsidR="008D52AD" w:rsidDel="00541E56">
          <w:rPr>
            <w:noProof/>
          </w:rPr>
          <w:delInstrText>128</w:delInstrText>
        </w:r>
      </w:del>
      <w:r w:rsidR="00F119D4">
        <w:rPr>
          <w:noProof/>
        </w:rPr>
        <w:fldChar w:fldCharType="end"/>
      </w:r>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pt;height:19pt" o:ole="">
            <v:imagedata r:id="rId2107" o:title=""/>
          </v:shape>
          <o:OLEObject Type="Embed" ProgID="Equation.DSMT4" ShapeID="_x0000_i2071" DrawAspect="Content" ObjectID="_1362387928" r:id="rId2108"/>
        </w:object>
      </w:r>
      <w:r>
        <w:t xml:space="preserve">can be evaluated.  Also, using equations </w:t>
      </w:r>
      <w:r>
        <w:fldChar w:fldCharType="begin"/>
      </w:r>
      <w:r>
        <w:instrText xml:space="preserve"> GOTOBUTTON ZEqnNum814327  \* MERGEFORMAT </w:instrText>
      </w:r>
      <w:r w:rsidR="00F119D4">
        <w:fldChar w:fldCharType="begin"/>
      </w:r>
      <w:r w:rsidR="00F119D4">
        <w:instrText xml:space="preserve"> REF ZEqnNum814327 \! \* MERGEFORMAT </w:instrText>
      </w:r>
      <w:r w:rsidR="00F119D4">
        <w:fldChar w:fldCharType="separate"/>
      </w:r>
      <w:ins w:id="1646" w:author="Gerard" w:date="2015-03-22T11:01:00Z">
        <w:r w:rsidR="00F119D4">
          <w:instrText>(3.125)</w:instrText>
        </w:r>
      </w:ins>
      <w:del w:id="1647" w:author="Gerard" w:date="2015-03-21T10:54:00Z">
        <w:r w:rsidR="008D52AD" w:rsidDel="00541E56">
          <w:delInstrText>(3.124)</w:delInstrText>
        </w:r>
      </w:del>
      <w:r w:rsidR="00F119D4">
        <w:fldChar w:fldCharType="end"/>
      </w:r>
      <w:r>
        <w:fldChar w:fldCharType="end"/>
      </w:r>
      <w:r>
        <w:t xml:space="preserve"> and </w:t>
      </w:r>
      <w:r>
        <w:fldChar w:fldCharType="begin"/>
      </w:r>
      <w:r>
        <w:instrText xml:space="preserve"> GOTOBUTTON ZEqnNum799904  \* MERGEFORMAT </w:instrText>
      </w:r>
      <w:r w:rsidR="00F119D4">
        <w:fldChar w:fldCharType="begin"/>
      </w:r>
      <w:r w:rsidR="00F119D4">
        <w:instrText xml:space="preserve"> REF ZEqnNum799904 \! \* MERGEFORMAT </w:instrText>
      </w:r>
      <w:r w:rsidR="00F119D4">
        <w:fldChar w:fldCharType="separate"/>
      </w:r>
      <w:ins w:id="1648" w:author="Gerard" w:date="2015-03-22T11:01:00Z">
        <w:r w:rsidR="00F119D4">
          <w:instrText>(3.126)</w:instrText>
        </w:r>
      </w:ins>
      <w:del w:id="1649" w:author="Gerard" w:date="2015-03-21T10:54:00Z">
        <w:r w:rsidR="008D52AD" w:rsidDel="00541E56">
          <w:delInstrText>(3.125)</w:delInstrText>
        </w:r>
      </w:del>
      <w:r w:rsidR="00F119D4">
        <w:fldChar w:fldCharType="end"/>
      </w:r>
      <w:r>
        <w:fldChar w:fldCharType="end"/>
      </w:r>
      <w:r>
        <w:t xml:space="preserve">, </w:t>
      </w:r>
      <w:r w:rsidR="00905817" w:rsidRPr="00905817">
        <w:rPr>
          <w:position w:val="-12"/>
        </w:rPr>
        <w:object w:dxaOrig="279" w:dyaOrig="360" w14:anchorId="6BF04F30">
          <v:shape id="_x0000_i2072" type="#_x0000_t75" style="width:14pt;height:19pt" o:ole="">
            <v:imagedata r:id="rId2109" o:title=""/>
          </v:shape>
          <o:OLEObject Type="Embed" ProgID="Equation.DSMT4" ShapeID="_x0000_i2072" DrawAspect="Content" ObjectID="_1362387929" r:id="rId2110"/>
        </w:object>
      </w:r>
      <w:r>
        <w:t xml:space="preserve">and </w:t>
      </w:r>
      <w:r w:rsidR="00905817" w:rsidRPr="00905817">
        <w:rPr>
          <w:position w:val="-12"/>
        </w:rPr>
        <w:object w:dxaOrig="340" w:dyaOrig="360" w14:anchorId="17D4F82A">
          <v:shape id="_x0000_i2073" type="#_x0000_t75" style="width:17pt;height:19pt" o:ole="">
            <v:imagedata r:id="rId2111" o:title=""/>
          </v:shape>
          <o:OLEObject Type="Embed" ProgID="Equation.DSMT4" ShapeID="_x0000_i2073" DrawAspect="Content" ObjectID="_1362387930" r:id="rId2112"/>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74" type="#_x0000_t75" style="width:83pt;height:19pt" o:ole="">
            <v:imagedata r:id="rId2113" o:title=""/>
          </v:shape>
          <o:OLEObject Type="Embed" ProgID="Equation.DSMT4" ShapeID="_x0000_i2074" DrawAspect="Content" ObjectID="_1362387931" r:id="rId211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51" w:author="Gerard" w:date="2015-03-22T11:01:00Z">
        <w:r w:rsidR="00F119D4">
          <w:rPr>
            <w:noProof/>
          </w:rPr>
          <w:instrText>130</w:instrText>
        </w:r>
      </w:ins>
      <w:del w:id="1652" w:author="Gerard" w:date="2015-03-21T10:54:00Z">
        <w:r w:rsidR="008D52AD" w:rsidDel="00541E56">
          <w:rPr>
            <w:noProof/>
          </w:rPr>
          <w:delInstrText>129</w:delInstrText>
        </w:r>
      </w:del>
      <w:r w:rsidR="00F119D4">
        <w:rPr>
          <w:noProof/>
        </w:rPr>
        <w:fldChar w:fldCharType="end"/>
      </w:r>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5pt;height:11pt" o:ole="">
            <v:imagedata r:id="rId2115" o:title=""/>
          </v:shape>
          <o:OLEObject Type="Embed" ProgID="Equation.DSMT4" ShapeID="_x0000_i2075" DrawAspect="Content" ObjectID="_1362387932" r:id="rId2116"/>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76" type="#_x0000_t75" style="width:71pt;height:19pt" o:ole="">
            <v:imagedata r:id="rId2117" o:title=""/>
          </v:shape>
          <o:OLEObject Type="Embed" ProgID="Equation.DSMT4" ShapeID="_x0000_i2076" DrawAspect="Content" ObjectID="_1362387933" r:id="rId211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5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54" w:author="Gerard" w:date="2015-03-22T11:01:00Z">
        <w:r w:rsidR="00F119D4">
          <w:rPr>
            <w:noProof/>
          </w:rPr>
          <w:instrText>131</w:instrText>
        </w:r>
      </w:ins>
      <w:del w:id="1655" w:author="Gerard" w:date="2015-03-21T10:54:00Z">
        <w:r w:rsidR="008D52AD" w:rsidDel="00541E56">
          <w:rPr>
            <w:noProof/>
          </w:rPr>
          <w:delInstrText>130</w:delInstrText>
        </w:r>
      </w:del>
      <w:r w:rsidR="00F119D4">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77" type="#_x0000_t75" style="width:164pt;height:40pt" o:ole="">
            <v:imagedata r:id="rId2119" o:title=""/>
          </v:shape>
          <o:OLEObject Type="Embed" ProgID="Equation.DSMT4" ShapeID="_x0000_i2077" DrawAspect="Content" ObjectID="_1362387934" r:id="rId212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5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57" w:author="Gerard" w:date="2015-03-22T11:01:00Z">
        <w:r w:rsidR="00F119D4">
          <w:rPr>
            <w:noProof/>
          </w:rPr>
          <w:instrText>132</w:instrText>
        </w:r>
      </w:ins>
      <w:del w:id="1658" w:author="Gerard" w:date="2015-03-21T10:54:00Z">
        <w:r w:rsidR="008D52AD" w:rsidDel="00541E56">
          <w:rPr>
            <w:noProof/>
          </w:rPr>
          <w:delInstrText>131</w:delInstrText>
        </w:r>
      </w:del>
      <w:r w:rsidR="00F119D4">
        <w:rPr>
          <w:noProof/>
        </w:rPr>
        <w:fldChar w:fldCharType="end"/>
      </w:r>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78" type="#_x0000_t75" style="width:59pt;height:34pt" o:ole="">
            <v:imagedata r:id="rId2121" o:title=""/>
          </v:shape>
          <o:OLEObject Type="Embed" ProgID="Equation.DSMT4" ShapeID="_x0000_i2078" DrawAspect="Content" ObjectID="_1362387935" r:id="rId212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5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60" w:author="Gerard" w:date="2015-03-22T11:01:00Z">
        <w:r w:rsidR="00F119D4">
          <w:rPr>
            <w:noProof/>
          </w:rPr>
          <w:instrText>133</w:instrText>
        </w:r>
      </w:ins>
      <w:del w:id="1661" w:author="Gerard" w:date="2015-03-21T10:54:00Z">
        <w:r w:rsidR="008D52AD" w:rsidDel="00541E56">
          <w:rPr>
            <w:noProof/>
          </w:rPr>
          <w:delInstrText>132</w:delInstrText>
        </w:r>
      </w:del>
      <w:r w:rsidR="00F119D4">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pt;height:19pt" o:ole="">
            <v:imagedata r:id="rId2123" o:title=""/>
          </v:shape>
          <o:OLEObject Type="Embed" ProgID="Equation.DSMT4" ShapeID="_x0000_i2079" DrawAspect="Content" ObjectID="_1362387936" r:id="rId2124"/>
        </w:object>
      </w:r>
      <w:r>
        <w:t xml:space="preserve">is equal to </w:t>
      </w:r>
      <w:r w:rsidR="00905817" w:rsidRPr="00905817">
        <w:rPr>
          <w:position w:val="-12"/>
        </w:rPr>
        <w:object w:dxaOrig="580" w:dyaOrig="360" w14:anchorId="61FFC621">
          <v:shape id="_x0000_i2080" type="#_x0000_t75" style="width:29pt;height:19pt" o:ole="">
            <v:imagedata r:id="rId2125" o:title=""/>
          </v:shape>
          <o:OLEObject Type="Embed" ProgID="Equation.DSMT4" ShapeID="_x0000_i2080" DrawAspect="Content" ObjectID="_1362387937" r:id="rId2126"/>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81" type="#_x0000_t75" style="width:89pt;height:40pt" o:ole="">
            <v:imagedata r:id="rId2127" o:title=""/>
          </v:shape>
          <o:OLEObject Type="Embed" ProgID="Equation.DSMT4" ShapeID="_x0000_i2081" DrawAspect="Content" ObjectID="_1362387938" r:id="rId212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6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63" w:author="Gerard" w:date="2015-03-22T11:01:00Z">
        <w:r w:rsidR="00F119D4">
          <w:rPr>
            <w:noProof/>
          </w:rPr>
          <w:instrText>134</w:instrText>
        </w:r>
      </w:ins>
      <w:del w:id="1664" w:author="Gerard" w:date="2015-03-21T10:54:00Z">
        <w:r w:rsidR="008D52AD" w:rsidDel="00541E56">
          <w:rPr>
            <w:noProof/>
          </w:rPr>
          <w:delInstrText>133</w:delInstrText>
        </w:r>
      </w:del>
      <w:r w:rsidR="00F119D4">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F119D4">
        <w:fldChar w:fldCharType="begin"/>
      </w:r>
      <w:r w:rsidR="00F119D4">
        <w:instrText xml:space="preserve"> REF ZEqnNum548850 \! \* MERGEFORMAT </w:instrText>
      </w:r>
      <w:r w:rsidR="00F119D4">
        <w:fldChar w:fldCharType="separate"/>
      </w:r>
      <w:ins w:id="1665" w:author="Gerard" w:date="2015-03-22T11:01:00Z">
        <w:r w:rsidR="00F119D4">
          <w:instrText>(3.128)</w:instrText>
        </w:r>
      </w:ins>
      <w:del w:id="1666" w:author="Gerard" w:date="2015-03-21T10:54:00Z">
        <w:r w:rsidR="008D52AD" w:rsidDel="00541E56">
          <w:delInstrText>(3.127)</w:delInstrText>
        </w:r>
      </w:del>
      <w:r w:rsidR="00F119D4">
        <w:fldChar w:fldCharType="end"/>
      </w:r>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82" type="#_x0000_t75" style="width:319pt;height:22pt" o:ole="">
            <v:imagedata r:id="rId2129" o:title=""/>
          </v:shape>
          <o:OLEObject Type="Embed" ProgID="Equation.DSMT4" ShapeID="_x0000_i2082" DrawAspect="Content" ObjectID="_1362387939" r:id="rId213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6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w:instrText>
      </w:r>
      <w:r w:rsidR="00F119D4">
        <w:instrText xml:space="preserve">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68" w:author="Gerard" w:date="2015-03-22T11:01:00Z">
        <w:r w:rsidR="00F119D4">
          <w:rPr>
            <w:noProof/>
          </w:rPr>
          <w:instrText>135</w:instrText>
        </w:r>
      </w:ins>
      <w:del w:id="1669" w:author="Gerard" w:date="2015-03-21T10:54:00Z">
        <w:r w:rsidR="008D52AD" w:rsidDel="00541E56">
          <w:rPr>
            <w:noProof/>
          </w:rPr>
          <w:delInstrText>134</w:delInstrText>
        </w:r>
      </w:del>
      <w:r w:rsidR="00F119D4">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670" w:name="_Toc288641464"/>
      <w:r>
        <w:lastRenderedPageBreak/>
        <w:t>Line Search Method</w:t>
      </w:r>
      <w:bookmarkEnd w:id="1670"/>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83" type="#_x0000_t75" style="width:68pt;height:19pt" o:ole="">
            <v:imagedata r:id="rId2131" o:title=""/>
          </v:shape>
          <o:OLEObject Type="Embed" ProgID="Equation.DSMT4" ShapeID="_x0000_i2083" DrawAspect="Content" ObjectID="_1362387940" r:id="rId213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72" w:author="Gerard" w:date="2015-03-22T11:01:00Z">
        <w:r w:rsidR="00F119D4">
          <w:rPr>
            <w:noProof/>
          </w:rPr>
          <w:instrText>136</w:instrText>
        </w:r>
      </w:ins>
      <w:del w:id="1673" w:author="Gerard" w:date="2015-03-21T10:54:00Z">
        <w:r w:rsidR="008D52AD" w:rsidDel="00541E56">
          <w:rPr>
            <w:noProof/>
          </w:rPr>
          <w:delInstrText>135</w:delInstrText>
        </w:r>
      </w:del>
      <w:r w:rsidR="00F119D4">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8pt;height:20pt" o:ole="">
            <v:imagedata r:id="rId2133" o:title=""/>
          </v:shape>
          <o:OLEObject Type="Embed" ProgID="Equation.DSMT4" ShapeID="_x0000_i2084" DrawAspect="Content" ObjectID="_1362387941" r:id="rId2134"/>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8pt;height:20pt" o:ole="">
            <v:imagedata r:id="rId2135" o:title=""/>
          </v:shape>
          <o:OLEObject Type="Embed" ProgID="Equation.DSMT4" ShapeID="_x0000_i2085" DrawAspect="Content" ObjectID="_1362387942" r:id="rId2136"/>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86" type="#_x0000_t75" style="width:123pt;height:20pt" o:ole="">
            <v:imagedata r:id="rId2137" o:title=""/>
          </v:shape>
          <o:OLEObject Type="Embed" ProgID="Equation.DSMT4" ShapeID="_x0000_i2086" DrawAspect="Content" ObjectID="_1362387943" r:id="rId213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7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75" w:author="Gerard" w:date="2015-03-22T11:01:00Z">
        <w:r w:rsidR="00F119D4">
          <w:rPr>
            <w:noProof/>
          </w:rPr>
          <w:instrText>137</w:instrText>
        </w:r>
      </w:ins>
      <w:del w:id="1676" w:author="Gerard" w:date="2015-03-21T10:54:00Z">
        <w:r w:rsidR="008D52AD" w:rsidDel="00541E56">
          <w:rPr>
            <w:noProof/>
          </w:rPr>
          <w:delInstrText>136</w:delInstrText>
        </w:r>
      </w:del>
      <w:r w:rsidR="00F119D4">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87" type="#_x0000_t75" style="width:81pt;height:22pt" o:ole="">
            <v:imagedata r:id="rId2139" o:title=""/>
          </v:shape>
          <o:OLEObject Type="Embed" ProgID="Equation.DSMT4" ShapeID="_x0000_i2087" DrawAspect="Content" ObjectID="_1362387944" r:id="rId214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77" w:author="Gerard" w:date="2015-03-22T11:01:00Z">
        <w:r w:rsidR="00F119D4" w:rsidDel="00F119D4">
          <w:fldChar w:fldCharType="separate"/>
        </w:r>
      </w:del>
      <w:r w:rsidR="00F119D4">
        <w:fldChar w:fldCharType="end"/>
      </w:r>
      <w:bookmarkStart w:id="1678" w:name="ZEqnNum769174"/>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w:instrText>
      </w:r>
      <w:r w:rsidR="00F119D4">
        <w:instrText xml:space="preserve">T </w:instrText>
      </w:r>
      <w:r w:rsidR="00F119D4">
        <w:fldChar w:fldCharType="separate"/>
      </w:r>
      <w:ins w:id="1679" w:author="Gerard" w:date="2015-03-22T11:01:00Z">
        <w:r w:rsidR="00F119D4">
          <w:rPr>
            <w:noProof/>
          </w:rPr>
          <w:instrText>138</w:instrText>
        </w:r>
      </w:ins>
      <w:del w:id="1680" w:author="Gerard" w:date="2015-03-21T10:54:00Z">
        <w:r w:rsidR="008D52AD" w:rsidDel="00541E56">
          <w:rPr>
            <w:noProof/>
          </w:rPr>
          <w:delInstrText>137</w:delInstrText>
        </w:r>
      </w:del>
      <w:r w:rsidR="00F119D4">
        <w:rPr>
          <w:noProof/>
        </w:rPr>
        <w:fldChar w:fldCharType="end"/>
      </w:r>
      <w:r>
        <w:instrText>)</w:instrText>
      </w:r>
      <w:bookmarkEnd w:id="1678"/>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88" type="#_x0000_t75" style="width:39pt;height:16pt" o:ole="">
            <v:imagedata r:id="rId2141" o:title=""/>
          </v:shape>
          <o:OLEObject Type="Embed" ProgID="Equation.DSMT4" ShapeID="_x0000_i2088" DrawAspect="Content" ObjectID="_1362387945" r:id="rId2142"/>
        </w:object>
      </w:r>
      <w:r>
        <w:t xml:space="preserve">is used. Under normal conditions the value </w:t>
      </w:r>
      <w:r w:rsidR="00905817" w:rsidRPr="00905817">
        <w:rPr>
          <w:position w:val="-6"/>
        </w:rPr>
        <w:object w:dxaOrig="499" w:dyaOrig="279" w14:anchorId="1E276233">
          <v:shape id="_x0000_i2089" type="#_x0000_t75" style="width:25pt;height:14pt" o:ole="">
            <v:imagedata r:id="rId2143" o:title=""/>
          </v:shape>
          <o:OLEObject Type="Embed" ProgID="Equation.DSMT4" ShapeID="_x0000_i2089" DrawAspect="Content" ObjectID="_1362387946" r:id="rId2144"/>
        </w:object>
      </w:r>
      <w:r>
        <w:t xml:space="preserve"> automatically satisfies equation </w:t>
      </w:r>
      <w:r>
        <w:fldChar w:fldCharType="begin"/>
      </w:r>
      <w:r>
        <w:instrText xml:space="preserve"> GOTOBUTTON ZEqnNum769174  \* MERGEFORMAT </w:instrText>
      </w:r>
      <w:r w:rsidR="00F119D4">
        <w:fldChar w:fldCharType="begin"/>
      </w:r>
      <w:r w:rsidR="00F119D4">
        <w:instrText xml:space="preserve"> REF ZEqnNum769174 \! \* MERGEFORMAT </w:instrText>
      </w:r>
      <w:r w:rsidR="00F119D4">
        <w:fldChar w:fldCharType="separate"/>
      </w:r>
      <w:ins w:id="1681" w:author="Gerard" w:date="2015-03-22T11:01:00Z">
        <w:r w:rsidR="00F119D4">
          <w:instrText>(3.138)</w:instrText>
        </w:r>
      </w:ins>
      <w:del w:id="1682" w:author="Gerard" w:date="2015-03-21T10:54:00Z">
        <w:r w:rsidR="008D52AD" w:rsidDel="00541E56">
          <w:delInstrText>(3.137)</w:delInstrText>
        </w:r>
      </w:del>
      <w:r w:rsidR="00F119D4">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8pt;height:20pt" o:ole="">
            <v:imagedata r:id="rId2145" o:title=""/>
          </v:shape>
          <o:OLEObject Type="Embed" ProgID="Equation.DSMT4" ShapeID="_x0000_i2090" DrawAspect="Content" ObjectID="_1362387947" r:id="rId2146"/>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091" type="#_x0000_t75" style="width:157pt;height:20pt" o:ole="">
            <v:imagedata r:id="rId2147" o:title=""/>
          </v:shape>
          <o:OLEObject Type="Embed" ProgID="Equation.DSMT4" ShapeID="_x0000_i2091" DrawAspect="Content" ObjectID="_1362387948" r:id="rId214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84" w:author="Gerard" w:date="2015-03-22T11:01:00Z">
        <w:r w:rsidR="00F119D4">
          <w:rPr>
            <w:noProof/>
          </w:rPr>
          <w:instrText>139</w:instrText>
        </w:r>
      </w:ins>
      <w:del w:id="1685" w:author="Gerard" w:date="2015-03-21T10:54:00Z">
        <w:r w:rsidR="008D52AD" w:rsidDel="00541E56">
          <w:rPr>
            <w:noProof/>
          </w:rPr>
          <w:delInstrText>138</w:delInstrText>
        </w:r>
      </w:del>
      <w:r w:rsidR="00F119D4">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092" type="#_x0000_t75" style="width:148pt;height:41pt" o:ole="">
            <v:imagedata r:id="rId2149" o:title=""/>
          </v:shape>
          <o:OLEObject Type="Embed" ProgID="Equation.DSMT4" ShapeID="_x0000_i2092" DrawAspect="Content" ObjectID="_1362387949" r:id="rId215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87" w:author="Gerard" w:date="2015-03-22T11:01:00Z">
        <w:r w:rsidR="00F119D4">
          <w:rPr>
            <w:noProof/>
          </w:rPr>
          <w:instrText>140</w:instrText>
        </w:r>
      </w:ins>
      <w:del w:id="1688" w:author="Gerard" w:date="2015-03-21T10:54:00Z">
        <w:r w:rsidR="008D52AD" w:rsidDel="00541E56">
          <w:rPr>
            <w:noProof/>
          </w:rPr>
          <w:delInstrText>139</w:delInstrText>
        </w:r>
      </w:del>
      <w:r w:rsidR="00F119D4">
        <w:rPr>
          <w:noProof/>
        </w:rPr>
        <w:fldChar w:fldCharType="end"/>
      </w:r>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pt;height:14pt" o:ole="">
            <v:imagedata r:id="rId2151" o:title=""/>
          </v:shape>
          <o:OLEObject Type="Embed" ProgID="Equation.DSMT4" ShapeID="_x0000_i2093" DrawAspect="Content" ObjectID="_1362387950" r:id="rId2152"/>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094" type="#_x0000_t75" style="width:93pt;height:40pt" o:ole="">
            <v:imagedata r:id="rId2153" o:title=""/>
          </v:shape>
          <o:OLEObject Type="Embed" ProgID="Equation.DSMT4" ShapeID="_x0000_i2094" DrawAspect="Content" ObjectID="_1362387951" r:id="rId215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68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3</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690" w:author="Gerard" w:date="2015-03-22T11:01:00Z">
        <w:r w:rsidR="00F119D4">
          <w:rPr>
            <w:noProof/>
          </w:rPr>
          <w:instrText>141</w:instrText>
        </w:r>
      </w:ins>
      <w:del w:id="1691" w:author="Gerard" w:date="2015-03-21T10:54:00Z">
        <w:r w:rsidR="008D52AD" w:rsidDel="00541E56">
          <w:rPr>
            <w:noProof/>
          </w:rPr>
          <w:delInstrText>140</w:delInstrText>
        </w:r>
      </w:del>
      <w:r w:rsidR="00F119D4">
        <w:rPr>
          <w:noProof/>
        </w:rPr>
        <w:fldChar w:fldCharType="end"/>
      </w:r>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095" type="#_x0000_t75" style="width:27pt;height:14pt" o:ole="">
            <v:imagedata r:id="rId2155" o:title=""/>
          </v:shape>
          <o:OLEObject Type="Embed" ProgID="Equation.DSMT4" ShapeID="_x0000_i2095" DrawAspect="Content" ObjectID="_1362387952" r:id="rId2156"/>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3pt;height:19pt" o:ole="">
            <v:imagedata r:id="rId2157" o:title=""/>
          </v:shape>
          <o:OLEObject Type="Embed" ProgID="Equation.DSMT4" ShapeID="_x0000_i2096" DrawAspect="Content" ObjectID="_1362387953" r:id="rId2158"/>
        </w:object>
      </w:r>
      <w:r>
        <w:t xml:space="preserve">. This procedure is now repeated with </w:t>
      </w:r>
      <w:r w:rsidR="00905817" w:rsidRPr="00905817">
        <w:rPr>
          <w:position w:val="-14"/>
        </w:rPr>
        <w:object w:dxaOrig="520" w:dyaOrig="400" w14:anchorId="4AF9F00B">
          <v:shape id="_x0000_i2097" type="#_x0000_t75" style="width:26pt;height:20pt" o:ole="">
            <v:imagedata r:id="rId2159" o:title=""/>
          </v:shape>
          <o:OLEObject Type="Embed" ProgID="Equation.DSMT4" ShapeID="_x0000_i2097" DrawAspect="Content" ObjectID="_1362387954" r:id="rId2160"/>
        </w:object>
      </w:r>
      <w:r>
        <w:t xml:space="preserve"> replaced by </w:t>
      </w:r>
      <w:r w:rsidR="00905817" w:rsidRPr="00905817">
        <w:rPr>
          <w:position w:val="-14"/>
        </w:rPr>
        <w:object w:dxaOrig="620" w:dyaOrig="400" w14:anchorId="4D9A11F0">
          <v:shape id="_x0000_i2098" type="#_x0000_t75" style="width:31pt;height:20pt" o:ole="">
            <v:imagedata r:id="rId2161" o:title=""/>
          </v:shape>
          <o:OLEObject Type="Embed" ProgID="Equation.DSMT4" ShapeID="_x0000_i2098" DrawAspect="Content" ObjectID="_1362387955" r:id="rId2162"/>
        </w:object>
      </w:r>
      <w:r>
        <w:t xml:space="preserve"> until equation </w:t>
      </w:r>
      <w:r>
        <w:fldChar w:fldCharType="begin"/>
      </w:r>
      <w:r>
        <w:instrText xml:space="preserve"> GOTOBUTTON ZEqnNum769174  \* MERGEFORMAT </w:instrText>
      </w:r>
      <w:r w:rsidR="00F119D4">
        <w:fldChar w:fldCharType="begin"/>
      </w:r>
      <w:r w:rsidR="00F119D4">
        <w:instrText xml:space="preserve"> REF ZEqnNum769174 \! \* MERGEFORMAT </w:instrText>
      </w:r>
      <w:r w:rsidR="00F119D4">
        <w:fldChar w:fldCharType="separate"/>
      </w:r>
      <w:ins w:id="1692" w:author="Gerard" w:date="2015-03-22T11:01:00Z">
        <w:r w:rsidR="00F119D4">
          <w:instrText>(3.138)</w:instrText>
        </w:r>
      </w:ins>
      <w:del w:id="1693" w:author="Gerard" w:date="2015-03-21T10:54:00Z">
        <w:r w:rsidR="008D52AD" w:rsidDel="00541E56">
          <w:delInstrText>(3.137)</w:delInstrText>
        </w:r>
      </w:del>
      <w:r w:rsidR="00F119D4">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694" w:name="_Ref300825953"/>
      <w:bookmarkStart w:id="1695" w:name="_Toc288641465"/>
      <w:r>
        <w:lastRenderedPageBreak/>
        <w:t>Element Library</w:t>
      </w:r>
      <w:bookmarkEnd w:id="1694"/>
      <w:bookmarkEnd w:id="1695"/>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696" w:name="_Toc288641466"/>
      <w:r>
        <w:t>Solid Elements</w:t>
      </w:r>
      <w:bookmarkEnd w:id="1696"/>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pt;height:34pt" o:ole="">
            <v:imagedata r:id="rId2163" o:title=""/>
          </v:shape>
          <o:OLEObject Type="Embed" ProgID="Equation.DSMT4" ShapeID="_x0000_i2099" DrawAspect="Content" ObjectID="_1362387956" r:id="rId2164"/>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F119D4">
        <w:fldChar w:fldCharType="begin"/>
      </w:r>
      <w:r w:rsidR="00F119D4">
        <w:instrText xml:space="preserve"> SEQ MTEqn \r \h \* MERGEFORMAT </w:instrText>
      </w:r>
      <w:del w:id="1697" w:author="Gerard" w:date="2015-03-22T11:01:00Z">
        <w:r w:rsidR="00F119D4" w:rsidDel="00F119D4">
          <w:fldChar w:fldCharType="separate"/>
        </w:r>
      </w:del>
      <w:r w:rsidR="00F119D4">
        <w:fldChar w:fldCharType="end"/>
      </w:r>
      <w:r w:rsidR="00F119D4">
        <w:fldChar w:fldCharType="begin"/>
      </w:r>
      <w:r w:rsidR="00F119D4">
        <w:instrText xml:space="preserve"> SEQ MTSec \r 4 \h \* MERGEFORMAT </w:instrText>
      </w:r>
      <w:del w:id="1698" w:author="Gerard" w:date="2015-03-22T11:01:00Z">
        <w:r w:rsidR="00F119D4" w:rsidDel="00F119D4">
          <w:fldChar w:fldCharType="separate"/>
        </w:r>
      </w:del>
      <w:r w:rsidR="00F119D4">
        <w:fldChar w:fldCharType="end"/>
      </w:r>
      <w:r w:rsidR="004F1C97">
        <w:fldChar w:fldCharType="end"/>
      </w:r>
      <w:r w:rsidR="004F1C97">
        <w:fldChar w:fldCharType="begin"/>
      </w:r>
      <w:r w:rsidR="004F1C97">
        <w:instrText xml:space="preserve"> MACROBUTTON MTPlaceRef \* MERGEFORMAT </w:instrText>
      </w:r>
      <w:r w:rsidR="00F119D4">
        <w:fldChar w:fldCharType="begin"/>
      </w:r>
      <w:r w:rsidR="00F119D4">
        <w:instrText xml:space="preserve"> SEQ MT</w:instrText>
      </w:r>
      <w:r w:rsidR="00F119D4">
        <w:instrText xml:space="preserve">Eqn \h \* MERGEFORMAT </w:instrText>
      </w:r>
      <w:del w:id="1699"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w:instrText>
      </w:r>
      <w:r w:rsidR="00F119D4">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5pt;height:19pt" o:ole="">
            <v:imagedata r:id="rId2165" o:title=""/>
          </v:shape>
          <o:OLEObject Type="Embed" ProgID="Equation.DSMT4" ShapeID="_x0000_i2100" DrawAspect="Content" ObjectID="_1362387957" r:id="rId2166"/>
        </w:object>
      </w:r>
      <w:r>
        <w:t xml:space="preserve"> are the element shape functions and </w:t>
      </w:r>
      <w:r w:rsidR="00905817" w:rsidRPr="00905817">
        <w:rPr>
          <w:position w:val="-12"/>
        </w:rPr>
        <w:object w:dxaOrig="240" w:dyaOrig="360" w14:anchorId="67827C5C">
          <v:shape id="_x0000_i2101" type="#_x0000_t75" style="width:12pt;height:19pt" o:ole="">
            <v:imagedata r:id="rId2167" o:title=""/>
          </v:shape>
          <o:OLEObject Type="Embed" ProgID="Equation.DSMT4" ShapeID="_x0000_i2101" DrawAspect="Content" ObjectID="_1362387958" r:id="rId2168"/>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pt;height:36pt" o:ole="">
            <v:imagedata r:id="rId2169" o:title=""/>
          </v:shape>
          <o:OLEObject Type="Embed" ProgID="Equation.DSMT4" ShapeID="_x0000_i2102" DrawAspect="Content" ObjectID="_1362387959" r:id="rId2170"/>
        </w:object>
      </w:r>
      <w:r w:rsidR="00DC6A9C">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00"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2</w:instrText>
      </w:r>
      <w:r w:rsidR="00F119D4">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pt;height:10pt" o:ole="">
            <v:imagedata r:id="rId2171" o:title=""/>
          </v:shape>
          <o:OLEObject Type="Embed" ProgID="Equation.DSMT4" ShapeID="_x0000_i2103" DrawAspect="Content" ObjectID="_1362387960" r:id="rId2172"/>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pt;height:19pt" o:ole="">
            <v:imagedata r:id="rId2173" o:title=""/>
          </v:shape>
          <o:OLEObject Type="Embed" ProgID="Equation.DSMT4" ShapeID="_x0000_i2104" DrawAspect="Content" ObjectID="_1362387961" r:id="rId2174"/>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2pt;height:20pt" o:ole="">
            <v:imagedata r:id="rId2175" o:title=""/>
          </v:shape>
          <o:OLEObject Type="Embed" ProgID="Equation.DSMT4" ShapeID="_x0000_i2105" DrawAspect="Content" ObjectID="_1362387962" r:id="rId2176"/>
        </w:object>
      </w:r>
      <w:r>
        <w:t xml:space="preserve">, and </w:t>
      </w:r>
      <w:r w:rsidR="00905817" w:rsidRPr="00905817">
        <w:rPr>
          <w:position w:val="-12"/>
        </w:rPr>
        <w:object w:dxaOrig="279" w:dyaOrig="360" w14:anchorId="2E3186C8">
          <v:shape id="_x0000_i2106" type="#_x0000_t75" style="width:14pt;height:19pt" o:ole="">
            <v:imagedata r:id="rId2177" o:title=""/>
          </v:shape>
          <o:OLEObject Type="Embed" ProgID="Equation.DSMT4" ShapeID="_x0000_i2106" DrawAspect="Content" ObjectID="_1362387963" r:id="rId2178"/>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1418DC46"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F119D4">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701" w:name="_Toc288641467"/>
      <w:r>
        <w:t xml:space="preserve">Hexahedral </w:t>
      </w:r>
      <w:r w:rsidR="0081541F">
        <w:t>E</w:t>
      </w:r>
      <w:r>
        <w:t>lements</w:t>
      </w:r>
      <w:bookmarkEnd w:id="1701"/>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30pt;height:258pt" o:ole="">
            <v:imagedata r:id="rId2179" o:title=""/>
          </v:shape>
          <o:OLEObject Type="Embed" ProgID="Equation.DSMT4" ShapeID="_x0000_i2107" DrawAspect="Content" ObjectID="_1362387964" r:id="rId2180"/>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02"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3</w:instrText>
      </w:r>
      <w:r w:rsidR="00F119D4">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703" w:name="_Toc288641468"/>
      <w:r>
        <w:t>Pentahedral Elements</w:t>
      </w:r>
      <w:bookmarkEnd w:id="1703"/>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pt;height:192pt" o:ole="">
            <v:imagedata r:id="rId2181" o:title=""/>
          </v:shape>
          <o:OLEObject Type="Embed" ProgID="Equation.DSMT4" ShapeID="_x0000_i2108" DrawAspect="Content" ObjectID="_1362387965" r:id="rId2182"/>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04"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4</w:instrText>
      </w:r>
      <w:r w:rsidR="00F119D4">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705" w:name="_Toc288641469"/>
      <w:r>
        <w:t>Tetrahedral Elements</w:t>
      </w:r>
      <w:bookmarkEnd w:id="1705"/>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pt;height:1in" o:ole="">
            <v:imagedata r:id="rId2183" o:title=""/>
          </v:shape>
          <o:OLEObject Type="Embed" ProgID="Equation.DSMT4" ShapeID="_x0000_i2109" DrawAspect="Content" ObjectID="_1362387966" r:id="rId2184"/>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06"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5</w:instrText>
      </w:r>
      <w:r w:rsidR="00F119D4">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5">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7777777" w:rsidR="008C7882" w:rsidRDefault="008C7882" w:rsidP="00FD7660">
      <w:pPr>
        <w:pStyle w:val="Caption"/>
        <w:jc w:val="center"/>
      </w:pPr>
      <w:r>
        <w:t xml:space="preserve">Figure </w:t>
      </w:r>
      <w:r w:rsidR="00F119D4">
        <w:fldChar w:fldCharType="begin"/>
      </w:r>
      <w:r w:rsidR="00F119D4">
        <w:instrText xml:space="preserve"> STYLEREF 1 \s </w:instrText>
      </w:r>
      <w:r w:rsidR="00F119D4">
        <w:fldChar w:fldCharType="separate"/>
      </w:r>
      <w:r w:rsidR="00F119D4">
        <w:rPr>
          <w:noProof/>
        </w:rPr>
        <w:t>4</w:t>
      </w:r>
      <w:r w:rsidR="00F119D4">
        <w:rPr>
          <w:noProof/>
        </w:rPr>
        <w:fldChar w:fldCharType="end"/>
      </w:r>
      <w:r>
        <w:noBreakHyphen/>
      </w:r>
      <w:r w:rsidR="00F119D4">
        <w:fldChar w:fldCharType="begin"/>
      </w:r>
      <w:r w:rsidR="00F119D4">
        <w:instrText xml:space="preserve"> SEQ Figure \* ARABIC \s 1 </w:instrText>
      </w:r>
      <w:r w:rsidR="00F119D4">
        <w:fldChar w:fldCharType="separate"/>
      </w:r>
      <w:r w:rsidR="00F119D4">
        <w:rPr>
          <w:noProof/>
        </w:rPr>
        <w:t>1</w:t>
      </w:r>
      <w:r w:rsidR="00F119D4">
        <w:rPr>
          <w:noProof/>
        </w:rPr>
        <w:fldChar w:fldCharType="end"/>
      </w:r>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707" w:name="_Toc288641470"/>
      <w:r>
        <w:t xml:space="preserve">Quadratic </w:t>
      </w:r>
      <w:r w:rsidR="0081541F">
        <w:t>T</w:t>
      </w:r>
      <w:r>
        <w:t xml:space="preserve">etrahedral </w:t>
      </w:r>
      <w:r w:rsidR="0081541F">
        <w:t>E</w:t>
      </w:r>
      <w:r>
        <w:t>lements</w:t>
      </w:r>
      <w:bookmarkEnd w:id="1707"/>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6" o:title=""/>
          </v:shape>
          <o:OLEObject Type="Embed" ProgID="Equation.DSMT4" ShapeID="_x0000_i2110" DrawAspect="Content" ObjectID="_1362387967" r:id="rId2187"/>
        </w:object>
      </w:r>
      <w:r>
        <w:t xml:space="preserve"> </w:t>
      </w:r>
      <w:r>
        <w:tab/>
      </w:r>
      <w:r w:rsidR="004F1C97">
        <w:fldChar w:fldCharType="begin"/>
      </w:r>
      <w:r w:rsidR="004F1C97">
        <w:instrText xml:space="preserve"> MACROBUTTON MTPlaceRef \* MERGEFORMAT </w:instrText>
      </w:r>
      <w:r w:rsidR="00F119D4">
        <w:fldChar w:fldCharType="begin"/>
      </w:r>
      <w:r w:rsidR="00F119D4">
        <w:instrText xml:space="preserve"> SEQ MTEqn \h \* ME</w:instrText>
      </w:r>
      <w:r w:rsidR="00F119D4">
        <w:instrText xml:space="preserve">RGEFORMAT </w:instrText>
      </w:r>
      <w:del w:id="1708"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6</w:instrText>
      </w:r>
      <w:r w:rsidR="00F119D4">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1pt;height:130pt" o:ole="">
            <v:imagedata r:id="rId2188" o:title=""/>
          </v:shape>
          <o:OLEObject Type="Embed" ProgID="Equation.DSMT4" ShapeID="_x0000_i2111" DrawAspect="Content" ObjectID="_1362387968" r:id="rId2189"/>
        </w:object>
      </w:r>
      <w:r>
        <w:t xml:space="preserve"> </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09"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w:instrText>
      </w:r>
      <w:r w:rsidR="00F119D4">
        <w:instrText xml:space="preserve">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7</w:instrText>
      </w:r>
      <w:r w:rsidR="00F119D4">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Pr="006F2CC9" w:rsidRDefault="006F2CC9" w:rsidP="00717EF7"/>
    <w:p w14:paraId="1B14B49E" w14:textId="77777777" w:rsidR="008C7882" w:rsidRDefault="008C7882" w:rsidP="008C7882">
      <w:pPr>
        <w:pStyle w:val="Heading2"/>
      </w:pPr>
      <w:bookmarkStart w:id="1710" w:name="_Toc288641471"/>
      <w:r>
        <w:lastRenderedPageBreak/>
        <w:t>Shell Elements</w:t>
      </w:r>
      <w:bookmarkEnd w:id="1710"/>
    </w:p>
    <w:p w14:paraId="0461BECF" w14:textId="091C58D5"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F119D4">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703EB208"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F119D4">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711" w:name="_Toc288641472"/>
      <w:r>
        <w:t>Shell formulation</w:t>
      </w:r>
      <w:bookmarkEnd w:id="1711"/>
    </w:p>
    <w:p w14:paraId="71C39CE1" w14:textId="1F483F6C"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F119D4">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2pt;height:128pt" o:ole="">
            <v:imagedata r:id="rId2190" o:title=""/>
          </v:shape>
          <o:OLEObject Type="Embed" ProgID="Equation.DSMT4" ShapeID="_x0000_i2112" DrawAspect="Content" ObjectID="_1362387969" r:id="rId2191"/>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2"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pt;height:20pt" o:ole="">
            <v:imagedata r:id="rId2192" o:title=""/>
          </v:shape>
          <o:OLEObject Type="Embed" ProgID="Equation.DSMT4" ShapeID="_x0000_i2113" DrawAspect="Content" ObjectID="_1362387970" r:id="rId2193"/>
        </w:object>
      </w:r>
      <w:r>
        <w:t xml:space="preserve">. (Note that this does not necessarily imply that </w:t>
      </w:r>
      <w:r w:rsidR="00905817" w:rsidRPr="00905817">
        <w:rPr>
          <w:position w:val="-14"/>
        </w:rPr>
        <w:object w:dxaOrig="700" w:dyaOrig="400" w14:anchorId="0C58E3A5">
          <v:shape id="_x0000_i2114" type="#_x0000_t75" style="width:35pt;height:20pt" o:ole="">
            <v:imagedata r:id="rId2194" o:title=""/>
          </v:shape>
          <o:OLEObject Type="Embed" ProgID="Equation.DSMT4" ShapeID="_x0000_i2114" DrawAspect="Content" ObjectID="_1362387971" r:id="rId2195"/>
        </w:object>
      </w:r>
      <w:r>
        <w:t xml:space="preserve"> throughout the entire shell.) The function </w:t>
      </w:r>
      <w:r w:rsidR="00905817" w:rsidRPr="00905817">
        <w:rPr>
          <w:position w:val="-12"/>
        </w:rPr>
        <w:object w:dxaOrig="260" w:dyaOrig="360" w14:anchorId="66AC1392">
          <v:shape id="_x0000_i2115" type="#_x0000_t75" style="width:13pt;height:19pt" o:ole="">
            <v:imagedata r:id="rId2196" o:title=""/>
          </v:shape>
          <o:OLEObject Type="Embed" ProgID="Equation.DSMT4" ShapeID="_x0000_i2115" DrawAspect="Content" ObjectID="_1362387972" r:id="rId2197"/>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pt;height:19pt" o:ole="">
            <v:imagedata r:id="rId2198" o:title=""/>
          </v:shape>
          <o:OLEObject Type="Embed" ProgID="Equation.DSMT4" ShapeID="_x0000_i2116" DrawAspect="Content" ObjectID="_1362387973" r:id="rId2199"/>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lastRenderedPageBreak/>
        <w:tab/>
      </w:r>
      <w:r w:rsidR="00905817" w:rsidRPr="00905817">
        <w:rPr>
          <w:position w:val="-98"/>
        </w:rPr>
        <w:object w:dxaOrig="2780" w:dyaOrig="1780" w14:anchorId="226BA832">
          <v:shape id="_x0000_i2117" type="#_x0000_t75" style="width:139pt;height:89pt" o:ole="">
            <v:imagedata r:id="rId2200" o:title=""/>
          </v:shape>
          <o:OLEObject Type="Embed" ProgID="Equation.DSMT4" ShapeID="_x0000_i2117" DrawAspect="Content" ObjectID="_1362387974" r:id="rId2201"/>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3"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9</w:instrText>
      </w:r>
      <w:r w:rsidR="00F119D4">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pt;height:99pt" o:ole="">
            <v:imagedata r:id="rId2202" o:title=""/>
          </v:shape>
          <o:OLEObject Type="Embed" ProgID="Equation.DSMT4" ShapeID="_x0000_i2118" DrawAspect="Content" ObjectID="_1362387975" r:id="rId2203"/>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4"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10</w:instrText>
      </w:r>
      <w:r w:rsidR="00F119D4">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pt;height:19pt" o:ole="">
            <v:imagedata r:id="rId2204" o:title=""/>
          </v:shape>
          <o:OLEObject Type="Embed" ProgID="Equation.DSMT4" ShapeID="_x0000_i2119" DrawAspect="Content" ObjectID="_1362387976" r:id="rId2205"/>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tab/>
      </w:r>
      <w:r w:rsidR="00905817" w:rsidRPr="00905817">
        <w:rPr>
          <w:position w:val="-28"/>
        </w:rPr>
        <w:object w:dxaOrig="4640" w:dyaOrig="680" w14:anchorId="24B5ED8D">
          <v:shape id="_x0000_i2120" type="#_x0000_t75" style="width:232pt;height:34pt" o:ole="">
            <v:imagedata r:id="rId2206" o:title=""/>
          </v:shape>
          <o:OLEObject Type="Embed" ProgID="Equation.DSMT4" ShapeID="_x0000_i2120" DrawAspect="Content" ObjectID="_1362387977" r:id="rId2207"/>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5"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w:instrText>
      </w:r>
      <w:r w:rsidR="00F119D4">
        <w:instrText xml:space="preserve">c \* MERGEFORMAT </w:instrText>
      </w:r>
      <w:r w:rsidR="00F119D4">
        <w:fldChar w:fldCharType="separate"/>
      </w:r>
      <w:r w:rsidR="00F119D4">
        <w:rPr>
          <w:noProof/>
        </w:rPr>
        <w:instrText>11</w:instrText>
      </w:r>
      <w:r w:rsidR="00F119D4">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7pt;height:34pt" o:ole="">
            <v:imagedata r:id="rId2208" o:title=""/>
          </v:shape>
          <o:OLEObject Type="Embed" ProgID="Equation.DSMT4" ShapeID="_x0000_i2121" DrawAspect="Content" ObjectID="_1362387978" r:id="rId2209"/>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6"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12</w:instrText>
      </w:r>
      <w:r w:rsidR="00F119D4">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pt;height:20pt" o:ole="">
            <v:imagedata r:id="rId2210" o:title=""/>
          </v:shape>
          <o:OLEObject Type="Embed" ProgID="Equation.DSMT4" ShapeID="_x0000_i2122" DrawAspect="Content" ObjectID="_1362387979" r:id="rId2211"/>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pt;height:34pt" o:ole="">
            <v:imagedata r:id="rId2212" o:title=""/>
          </v:shape>
          <o:OLEObject Type="Embed" ProgID="Equation.DSMT4" ShapeID="_x0000_i2123" DrawAspect="Content" ObjectID="_1362387980" r:id="rId2213"/>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7"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13</w:instrText>
      </w:r>
      <w:r w:rsidR="00F119D4">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pt;height:68pt" o:ole="">
            <v:imagedata r:id="rId2214" o:title=""/>
          </v:shape>
          <o:OLEObject Type="Embed" ProgID="Equation.DSMT4" ShapeID="_x0000_i2124" DrawAspect="Content" ObjectID="_1362387981" r:id="rId2215"/>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8"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14</w:instrText>
      </w:r>
      <w:r w:rsidR="00F119D4">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lastRenderedPageBreak/>
        <w:tab/>
      </w:r>
      <w:r w:rsidR="00905817" w:rsidRPr="00905817">
        <w:rPr>
          <w:position w:val="-32"/>
        </w:rPr>
        <w:object w:dxaOrig="2980" w:dyaOrig="760" w14:anchorId="07065F06">
          <v:shape id="_x0000_i2125" type="#_x0000_t75" style="width:149pt;height:38pt" o:ole="">
            <v:imagedata r:id="rId2216" o:title=""/>
          </v:shape>
          <o:OLEObject Type="Embed" ProgID="Equation.DSMT4" ShapeID="_x0000_i2125" DrawAspect="Content" ObjectID="_1362387982" r:id="rId2217"/>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19"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15</w:instrText>
      </w:r>
      <w:r w:rsidR="00F119D4">
        <w:rPr>
          <w:noProof/>
        </w:rPr>
        <w:fldChar w:fldCharType="end"/>
      </w:r>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2pt;height:33pt" o:ole="">
            <v:imagedata r:id="rId2218" o:title=""/>
          </v:shape>
          <o:OLEObject Type="Embed" ProgID="Equation.DSMT4" ShapeID="_x0000_i2126" DrawAspect="Content" ObjectID="_1362387983" r:id="rId2219"/>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720" w:name="_Toc288641473"/>
      <w:r>
        <w:t>Quadrilateral shells</w:t>
      </w:r>
      <w:bookmarkEnd w:id="1720"/>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3pt;height:128pt" o:ole="">
            <v:imagedata r:id="rId2220" o:title=""/>
          </v:shape>
          <o:OLEObject Type="Embed" ProgID="Equation.DSMT4" ShapeID="_x0000_i2127" DrawAspect="Content" ObjectID="_1362387984" r:id="rId2221"/>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21"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16</w:instrText>
      </w:r>
      <w:r w:rsidR="00F119D4">
        <w:rPr>
          <w:noProof/>
        </w:rPr>
        <w:fldChar w:fldCharType="end"/>
      </w:r>
      <w:r w:rsidR="004F1C97">
        <w:instrText>)</w:instrText>
      </w:r>
      <w:r w:rsidR="004F1C97">
        <w:fldChar w:fldCharType="end"/>
      </w:r>
    </w:p>
    <w:p w14:paraId="48CBD76E" w14:textId="77777777" w:rsidR="008C7882" w:rsidRDefault="008C7882" w:rsidP="008C7882">
      <w:pPr>
        <w:pStyle w:val="Heading3"/>
      </w:pPr>
      <w:bookmarkStart w:id="1722" w:name="_Toc288641474"/>
      <w:r>
        <w:t>Triangular shells</w:t>
      </w:r>
      <w:bookmarkEnd w:id="1722"/>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4pt;height:54pt" o:ole="">
            <v:imagedata r:id="rId2222" o:title=""/>
          </v:shape>
          <o:OLEObject Type="Embed" ProgID="Equation.DSMT4" ShapeID="_x0000_i2128" DrawAspect="Content" ObjectID="_1362387985" r:id="rId2223"/>
        </w:object>
      </w:r>
      <w:r>
        <w:tab/>
      </w:r>
      <w:r w:rsidR="004F1C97">
        <w:fldChar w:fldCharType="begin"/>
      </w:r>
      <w:r w:rsidR="004F1C97">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723"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4</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17</w:instrText>
      </w:r>
      <w:r w:rsidR="00F119D4">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77777777" w:rsidR="008C7882" w:rsidRPr="00C97806" w:rsidRDefault="008C7882" w:rsidP="00FD7660">
      <w:pPr>
        <w:pStyle w:val="Caption"/>
        <w:jc w:val="center"/>
      </w:pPr>
      <w:r>
        <w:t xml:space="preserve">Figure </w:t>
      </w:r>
      <w:r w:rsidR="00F119D4">
        <w:fldChar w:fldCharType="begin"/>
      </w:r>
      <w:r w:rsidR="00F119D4">
        <w:instrText xml:space="preserve"> STYLEREF 1 \s </w:instrText>
      </w:r>
      <w:r w:rsidR="00F119D4">
        <w:fldChar w:fldCharType="separate"/>
      </w:r>
      <w:r w:rsidR="00F119D4">
        <w:rPr>
          <w:noProof/>
        </w:rPr>
        <w:t>4</w:t>
      </w:r>
      <w:r w:rsidR="00F119D4">
        <w:rPr>
          <w:noProof/>
        </w:rPr>
        <w:fldChar w:fldCharType="end"/>
      </w:r>
      <w:r>
        <w:noBreakHyphen/>
      </w:r>
      <w:r w:rsidR="00F119D4">
        <w:fldChar w:fldCharType="begin"/>
      </w:r>
      <w:r w:rsidR="00F119D4">
        <w:instrText xml:space="preserve"> SEQ Figure \* ARABIC \s 1 </w:instrText>
      </w:r>
      <w:r w:rsidR="00F119D4">
        <w:fldChar w:fldCharType="separate"/>
      </w:r>
      <w:r w:rsidR="00F119D4">
        <w:rPr>
          <w:noProof/>
        </w:rPr>
        <w:t>2</w:t>
      </w:r>
      <w:r w:rsidR="00F119D4">
        <w:rPr>
          <w:noProof/>
        </w:rPr>
        <w:fldChar w:fldCharType="end"/>
      </w:r>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724" w:name="_Ref172970092"/>
      <w:bookmarkStart w:id="1725" w:name="_Toc288641475"/>
      <w:r>
        <w:lastRenderedPageBreak/>
        <w:t>Constitutive Models</w:t>
      </w:r>
      <w:bookmarkEnd w:id="1724"/>
      <w:bookmarkEnd w:id="1725"/>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F119D4">
        <w:fldChar w:fldCharType="begin"/>
      </w:r>
      <w:r w:rsidR="00F119D4">
        <w:instrText xml:space="preserve"> SEQ MTEqn \r \h \* MERGEFORMAT </w:instrText>
      </w:r>
      <w:del w:id="1726" w:author="Gerard" w:date="2015-03-22T11:01:00Z">
        <w:r w:rsidR="00F119D4" w:rsidDel="00F119D4">
          <w:fldChar w:fldCharType="separate"/>
        </w:r>
      </w:del>
      <w:r w:rsidR="00F119D4">
        <w:fldChar w:fldCharType="end"/>
      </w:r>
      <w:r w:rsidR="00F119D4">
        <w:fldChar w:fldCharType="begin"/>
      </w:r>
      <w:r w:rsidR="00F119D4">
        <w:instrText xml:space="preserve"> SEQ MTSec \r 5 \h \* MERGEFORMAT </w:instrText>
      </w:r>
      <w:del w:id="1727" w:author="Gerard" w:date="2015-03-22T11:01:00Z">
        <w:r w:rsidR="00F119D4" w:rsidDel="00F119D4">
          <w:fldChar w:fldCharType="separate"/>
        </w:r>
      </w:del>
      <w:r w:rsidR="00F119D4">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F119D4">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728" w:name="_Ref172102939"/>
      <w:bookmarkStart w:id="1729" w:name="_Toc288641476"/>
      <w:r>
        <w:t>Linear Elasticity</w:t>
      </w:r>
      <w:bookmarkEnd w:id="1728"/>
      <w:bookmarkEnd w:id="1729"/>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pt;height:11pt" o:ole="">
            <v:imagedata r:id="rId2225" o:title=""/>
          </v:shape>
          <o:OLEObject Type="Embed" ProgID="Equation.DSMT4" ShapeID="_x0000_i2129" DrawAspect="Content" ObjectID="_1362387986" r:id="rId2226"/>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pt;height:11pt" o:ole="">
            <v:imagedata r:id="rId2227" o:title=""/>
          </v:shape>
          <o:OLEObject Type="Embed" ProgID="Equation.DSMT4" ShapeID="_x0000_i2130" DrawAspect="Content" ObjectID="_1362387987" r:id="rId2228"/>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0"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1</w:instrText>
      </w:r>
      <w:r w:rsidR="00F119D4">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pt;height:10pt" o:ole="">
            <v:imagedata r:id="rId2229" o:title=""/>
          </v:shape>
          <o:OLEObject Type="Embed" ProgID="Equation.DSMT4" ShapeID="_x0000_i2131" DrawAspect="Content" ObjectID="_1362387988" r:id="rId2230"/>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9pt;height:19pt" o:ole="">
            <v:imagedata r:id="rId2231" o:title=""/>
          </v:shape>
          <o:OLEObject Type="Embed" ProgID="Equation.DSMT4" ShapeID="_x0000_i2132" DrawAspect="Content" ObjectID="_1362387989" r:id="rId2232"/>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pt;height:22pt" o:ole="">
            <v:imagedata r:id="rId2233" o:title=""/>
          </v:shape>
          <o:OLEObject Type="Embed" ProgID="Equation.DSMT4" ShapeID="_x0000_i2133" DrawAspect="Content" ObjectID="_1362387990" r:id="rId2234"/>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1"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2</w:instrText>
      </w:r>
      <w:r w:rsidR="00F119D4">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1pt;height:14pt" o:ole="">
            <v:imagedata r:id="rId2235" o:title=""/>
          </v:shape>
          <o:OLEObject Type="Embed" ProgID="Equation.DSMT4" ShapeID="_x0000_i2134" DrawAspect="Content" ObjectID="_1362387991" r:id="rId2236"/>
        </w:object>
      </w:r>
      <w:r w:rsidR="00190B2E">
        <w:t xml:space="preserve"> </w:t>
      </w:r>
      <w:r>
        <w:t xml:space="preserve">and </w:t>
      </w:r>
      <w:r w:rsidR="00905817" w:rsidRPr="00905817">
        <w:rPr>
          <w:position w:val="-10"/>
        </w:rPr>
        <w:object w:dxaOrig="240" w:dyaOrig="260" w14:anchorId="6D2FE26D">
          <v:shape id="_x0000_i2135" type="#_x0000_t75" style="width:12pt;height:13pt" o:ole="">
            <v:imagedata r:id="rId2237" o:title=""/>
          </v:shape>
          <o:OLEObject Type="Embed" ProgID="Equation.DSMT4" ShapeID="_x0000_i2135" DrawAspect="Content" ObjectID="_1362387992" r:id="rId2238"/>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5pt;height:19pt" o:ole="">
            <v:imagedata r:id="rId2239" o:title=""/>
          </v:shape>
          <o:OLEObject Type="Embed" ProgID="Equation.DSMT4" ShapeID="_x0000_i2136" DrawAspect="Content" ObjectID="_1362387993" r:id="rId2240"/>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2"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3</w:instrText>
      </w:r>
      <w:r w:rsidR="00F119D4">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pt;height:119pt" o:ole="">
            <v:imagedata r:id="rId2241" o:title=""/>
          </v:shape>
          <o:OLEObject Type="Embed" ProgID="Equation.DSMT4" ShapeID="_x0000_i2137" DrawAspect="Content" ObjectID="_1362387994" r:id="rId2242"/>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3"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w:instrText>
      </w:r>
      <w:r w:rsidR="00F119D4">
        <w:instrText xml:space="preserve">EFORMAT </w:instrText>
      </w:r>
      <w:r w:rsidR="00F119D4">
        <w:fldChar w:fldCharType="separate"/>
      </w:r>
      <w:r w:rsidR="00F119D4">
        <w:rPr>
          <w:noProof/>
        </w:rPr>
        <w:instrText>4</w:instrText>
      </w:r>
      <w:r w:rsidR="00F119D4">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3pt;height:19pt" o:ole="">
            <v:imagedata r:id="rId2243" o:title=""/>
          </v:shape>
          <o:OLEObject Type="Embed" ProgID="Equation.DSMT4" ShapeID="_x0000_i2138" DrawAspect="Content" ObjectID="_1362387995" r:id="rId2244"/>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pt;height:11pt" o:ole="">
            <v:imagedata r:id="rId2245" o:title=""/>
          </v:shape>
          <o:OLEObject Type="Embed" ProgID="Equation.DSMT4" ShapeID="_x0000_i2139" DrawAspect="Content" ObjectID="_1362387996" r:id="rId2246"/>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3pt;height:16pt" o:ole="">
                  <v:imagedata r:id="rId2247" o:title=""/>
                </v:shape>
                <o:OLEObject Type="Embed" ProgID="Equation.DSMT4" ShapeID="_x0000_i2140" DrawAspect="Content" ObjectID="_1362387997" r:id="rId2248"/>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3pt;height:16pt" o:ole="">
                  <v:imagedata r:id="rId2249" o:title=""/>
                </v:shape>
                <o:OLEObject Type="Embed" ProgID="Equation.DSMT4" ShapeID="_x0000_i2141" DrawAspect="Content" ObjectID="_1362387998" r:id="rId2250"/>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pt;height:16pt" o:ole="">
                  <v:imagedata r:id="rId2251" o:title=""/>
                </v:shape>
                <o:OLEObject Type="Embed" ProgID="Equation.DSMT4" ShapeID="_x0000_i2142" DrawAspect="Content" ObjectID="_1362387999" r:id="rId2252"/>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3pt;height:16pt" o:ole="">
                  <v:imagedata r:id="rId2253" o:title=""/>
                </v:shape>
                <o:OLEObject Type="Embed" ProgID="Equation.DSMT4" ShapeID="_x0000_i2143" DrawAspect="Content" ObjectID="_1362388000" r:id="rId2254"/>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100pt;height:70pt" o:ole="">
                  <v:imagedata r:id="rId2255" o:title=""/>
                </v:shape>
                <o:OLEObject Type="Embed" ProgID="Equation.DSMT4" ShapeID="_x0000_i2144" DrawAspect="Content" ObjectID="_1362388001" r:id="rId2256"/>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pt;height:64pt" o:ole="">
                  <v:imagedata r:id="rId2257" o:title=""/>
                </v:shape>
                <o:OLEObject Type="Embed" ProgID="Equation.DSMT4" ShapeID="_x0000_i2145" DrawAspect="Content" ObjectID="_1362388002" r:id="rId2258"/>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3pt;height:16pt" o:ole="">
                  <v:imagedata r:id="rId2259" o:title=""/>
                </v:shape>
                <o:OLEObject Type="Embed" ProgID="Equation.DSMT4" ShapeID="_x0000_i2146" DrawAspect="Content" ObjectID="_1362388003" r:id="rId2260"/>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2pt;height:1in" o:ole="">
                  <v:imagedata r:id="rId2261" o:title=""/>
                </v:shape>
                <o:OLEObject Type="Embed" ProgID="Equation.DSMT4" ShapeID="_x0000_i2147" DrawAspect="Content" ObjectID="_1362388004" r:id="rId2262"/>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pt;height:48pt" o:ole="">
                  <v:imagedata r:id="rId2263" o:title=""/>
                </v:shape>
                <o:OLEObject Type="Embed" ProgID="Equation.DSMT4" ShapeID="_x0000_i2148" DrawAspect="Content" ObjectID="_1362388005" r:id="rId2264"/>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pt;height:16pt" o:ole="">
                  <v:imagedata r:id="rId2265" o:title=""/>
                </v:shape>
                <o:OLEObject Type="Embed" ProgID="Equation.DSMT4" ShapeID="_x0000_i2149" DrawAspect="Content" ObjectID="_1362388006" r:id="rId2266"/>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pt;height:1in" o:ole="">
                  <v:imagedata r:id="rId2267" o:title=""/>
                </v:shape>
                <o:OLEObject Type="Embed" ProgID="Equation.DSMT4" ShapeID="_x0000_i2150" DrawAspect="Content" ObjectID="_1362388007" r:id="rId2268"/>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pt;height:48pt" o:ole="">
                  <v:imagedata r:id="rId2269" o:title=""/>
                </v:shape>
                <o:OLEObject Type="Embed" ProgID="Equation.DSMT4" ShapeID="_x0000_i2151" DrawAspect="Content" ObjectID="_1362388008" r:id="rId2270"/>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pt;height:14pt" o:ole="">
            <v:imagedata r:id="rId2271" o:title=""/>
          </v:shape>
          <o:OLEObject Type="Embed" ProgID="Equation.DSMT4" ShapeID="_x0000_i2152" DrawAspect="Content" ObjectID="_1362388009" r:id="rId2272"/>
        </w:object>
      </w:r>
      <w:r w:rsidR="000A0A53">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4"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5</w:instrText>
      </w:r>
      <w:r w:rsidR="00F119D4">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60pt;height:14pt" o:ole="">
            <v:imagedata r:id="rId2273" o:title=""/>
          </v:shape>
          <o:OLEObject Type="Embed" ProgID="Equation.DSMT4" ShapeID="_x0000_i2153" DrawAspect="Content" ObjectID="_1362388010" r:id="rId2274"/>
        </w:object>
      </w:r>
      <w:r w:rsidR="000A0A53">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5"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6</w:instrText>
      </w:r>
      <w:r w:rsidR="00F119D4">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pt;height:31pt" o:ole="">
            <v:imagedata r:id="rId2275" o:title=""/>
          </v:shape>
          <o:OLEObject Type="Embed" ProgID="Equation.DSMT4" ShapeID="_x0000_i2154" DrawAspect="Content" ObjectID="_1362388011" r:id="rId2276"/>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1736" w:author="Gerard" w:date="2015-03-22T11:01:00Z">
        <w:r w:rsidR="00F119D4" w:rsidDel="00F119D4">
          <w:fldChar w:fldCharType="separate"/>
        </w:r>
      </w:del>
      <w:r w:rsidR="00F119D4">
        <w:fldChar w:fldCharType="end"/>
      </w:r>
      <w:bookmarkStart w:id="1737" w:name="ZEqnNum907167"/>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r w:rsidR="00F119D4">
        <w:rPr>
          <w:noProof/>
        </w:rPr>
        <w:instrText>7</w:instrText>
      </w:r>
      <w:r w:rsidR="00F119D4">
        <w:rPr>
          <w:noProof/>
        </w:rPr>
        <w:fldChar w:fldCharType="end"/>
      </w:r>
      <w:r w:rsidR="004F1C97">
        <w:instrText>)</w:instrText>
      </w:r>
      <w:bookmarkEnd w:id="1737"/>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pt;height:31pt" o:ole="">
            <v:imagedata r:id="rId2277" o:title=""/>
          </v:shape>
          <o:OLEObject Type="Embed" ProgID="Equation.DSMT4" ShapeID="_x0000_i2155" DrawAspect="Content" ObjectID="_1362388012" r:id="rId2278"/>
        </w:object>
      </w:r>
      <w:r>
        <w:t xml:space="preserve">. In the case of isotropic elasticity, </w:t>
      </w:r>
      <w:r w:rsidR="004F1C97">
        <w:fldChar w:fldCharType="begin"/>
      </w:r>
      <w:r w:rsidR="004F1C97">
        <w:instrText xml:space="preserve"> GOTOBUTTON ZEqnNum907167  \* MERGEFORMAT </w:instrText>
      </w:r>
      <w:r w:rsidR="00F119D4">
        <w:fldChar w:fldCharType="begin"/>
      </w:r>
      <w:r w:rsidR="00F119D4">
        <w:instrText xml:space="preserve"> REF ZEqnNum907167 \* Charformat \! \* MERGEFORMAT </w:instrText>
      </w:r>
      <w:r w:rsidR="00F119D4">
        <w:fldChar w:fldCharType="separate"/>
      </w:r>
      <w:r w:rsidR="00F119D4">
        <w:instrText>(5.7)</w:instrText>
      </w:r>
      <w:r w:rsidR="00F119D4">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9pt;height:31pt" o:ole="">
            <v:imagedata r:id="rId2279" o:title=""/>
          </v:shape>
          <o:OLEObject Type="Embed" ProgID="Equation.DSMT4" ShapeID="_x0000_i2156" DrawAspect="Content" ObjectID="_1362388013" r:id="rId2280"/>
        </w:object>
      </w:r>
      <w:r>
        <w:t>.</w:t>
      </w:r>
      <w:r>
        <w:tab/>
      </w:r>
      <w:r>
        <w:fldChar w:fldCharType="begin"/>
      </w:r>
      <w:r>
        <w:instrText xml:space="preserve"> MACROBUTTON MTPlaceRef \* MERGEFORMAT </w:instrText>
      </w:r>
      <w:r w:rsidR="00F119D4">
        <w:fldChar w:fldCharType="begin"/>
      </w:r>
      <w:r w:rsidR="00F119D4">
        <w:instrText xml:space="preserve"> SEQ MTEqn \h \* MERGEFO</w:instrText>
      </w:r>
      <w:r w:rsidR="00F119D4">
        <w:instrText xml:space="preserve">RMAT </w:instrText>
      </w:r>
      <w:del w:id="173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2pt;height:20pt" o:ole="">
            <v:imagedata r:id="rId2281" o:title=""/>
          </v:shape>
          <o:OLEObject Type="Embed" ProgID="Equation.DSMT4" ShapeID="_x0000_i2157" DrawAspect="Content" ObjectID="_1362388014" r:id="rId22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73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w:instrText>
      </w:r>
      <w:r w:rsidR="00F119D4">
        <w:instrText xml:space="preserve">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w:instrText>
      </w:r>
      <w:r w:rsidR="00F119D4">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740" w:name="_Ref160500499"/>
      <w:bookmarkStart w:id="1741" w:name="_Toc288641477"/>
      <w:r w:rsidR="00C5691A">
        <w:lastRenderedPageBreak/>
        <w:t>Compressible Materials</w:t>
      </w:r>
      <w:bookmarkEnd w:id="1741"/>
    </w:p>
    <w:p w14:paraId="2382B6B9" w14:textId="77777777" w:rsidR="008C7882" w:rsidRDefault="008C7882" w:rsidP="008F4203">
      <w:pPr>
        <w:pStyle w:val="Heading3"/>
      </w:pPr>
      <w:bookmarkStart w:id="1742" w:name="_Toc288641478"/>
      <w:r>
        <w:t>Isotropic Elasticity</w:t>
      </w:r>
      <w:bookmarkEnd w:id="1740"/>
      <w:bookmarkEnd w:id="1742"/>
    </w:p>
    <w:p w14:paraId="68A88A9B" w14:textId="67EB836D"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F119D4">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pt;height:31pt" o:ole="">
            <v:imagedata r:id="rId2283" o:title=""/>
          </v:shape>
          <o:OLEObject Type="Embed" ProgID="Equation.DSMT4" ShapeID="_x0000_i2158" DrawAspect="Content" ObjectID="_1362388015" r:id="rId228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74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w:instrText>
      </w:r>
      <w:r w:rsidR="00F119D4">
        <w:instrText xml:space="preserve">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w:instrText>
      </w:r>
      <w:r w:rsidR="00F119D4">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pt;height:31pt" o:ole="">
            <v:imagedata r:id="rId2285" o:title=""/>
          </v:shape>
          <o:OLEObject Type="Embed" ProgID="Equation.DSMT4" ShapeID="_x0000_i2159" DrawAspect="Content" ObjectID="_1362388016" r:id="rId228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7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w:instrText>
      </w:r>
      <w:r w:rsidR="00F119D4">
        <w:instrText xml:space="preserve">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w:instrText>
      </w:r>
      <w:r w:rsidR="00F119D4">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905817" w:rsidRPr="00905817">
        <w:rPr>
          <w:position w:val="-24"/>
        </w:rPr>
        <w:object w:dxaOrig="2560" w:dyaOrig="620" w14:anchorId="288EF076">
          <v:shape id="_x0000_i2160" type="#_x0000_t75" style="width:128pt;height:31pt" o:ole="">
            <v:imagedata r:id="rId2287" o:title=""/>
          </v:shape>
          <o:OLEObject Type="Embed" ProgID="Equation.DSMT4" ShapeID="_x0000_i2160" DrawAspect="Content" ObjectID="_1362388017" r:id="rId2288"/>
        </w:object>
      </w:r>
      <w:r w:rsidR="006D7619">
        <w:t>.</w:t>
      </w:r>
      <w:r>
        <w:tab/>
      </w:r>
      <w:r>
        <w:fldChar w:fldCharType="begin"/>
      </w:r>
      <w:r>
        <w:instrText xml:space="preserve"> MACROBUTTON MTPlaceRef \* MERGEFORMAT </w:instrText>
      </w:r>
      <w:r w:rsidR="00F119D4">
        <w:fldChar w:fldCharType="begin"/>
      </w:r>
      <w:r w:rsidR="00F119D4">
        <w:instrText xml:space="preserve"> SEQ MTEqn \h \* MERGEFORMAT </w:instrText>
      </w:r>
      <w:del w:id="174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w:instrText>
      </w:r>
      <w:r w:rsidR="00F119D4">
        <w:rPr>
          <w:noProof/>
        </w:rPr>
        <w:fldChar w:fldCharType="end"/>
      </w:r>
      <w:r>
        <w:instrText>)</w:instrText>
      </w:r>
      <w:r>
        <w:fldChar w:fldCharType="end"/>
      </w:r>
    </w:p>
    <w:p w14:paraId="5ACD0341" w14:textId="77777777" w:rsidR="00A447B3" w:rsidRDefault="008C7882" w:rsidP="008C7882">
      <w:pPr>
        <w:rPr>
          <w:ins w:id="1746"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747" w:author="Gerard" w:date="2014-08-27T22:11:00Z">
        <w:r w:rsidR="00A447B3">
          <w:t xml:space="preserve"> The Cauchy stress is</w:t>
        </w:r>
      </w:ins>
    </w:p>
    <w:p w14:paraId="0602C1CA" w14:textId="27C89654" w:rsidR="00A447B3" w:rsidRDefault="00A447B3">
      <w:pPr>
        <w:pStyle w:val="MTDisplayEquation"/>
        <w:pPrChange w:id="1748" w:author="Gerard" w:date="2014-08-27T22:11:00Z">
          <w:pPr/>
        </w:pPrChange>
      </w:pPr>
      <w:ins w:id="1749" w:author="Gerard" w:date="2014-08-27T22:11:00Z">
        <w:r>
          <w:tab/>
        </w:r>
      </w:ins>
      <w:r w:rsidR="00905817" w:rsidRPr="00905817">
        <w:rPr>
          <w:position w:val="-24"/>
        </w:rPr>
        <w:object w:dxaOrig="2680" w:dyaOrig="620" w14:anchorId="4CD4710F">
          <v:shape id="_x0000_i2161" type="#_x0000_t75" style="width:134pt;height:31pt" o:ole="">
            <v:imagedata r:id="rId2289" o:title=""/>
          </v:shape>
          <o:OLEObject Type="Embed" ProgID="Equation.DSMT4" ShapeID="_x0000_i2161" DrawAspect="Content" ObjectID="_1362388018" r:id="rId2290"/>
        </w:object>
      </w:r>
      <w:ins w:id="1750"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751" w:author="Gerard" w:date="2015-03-22T11:01:00Z">
        <w:r w:rsidR="00F119D4" w:rsidDel="00F119D4">
          <w:fldChar w:fldCharType="separate"/>
        </w:r>
      </w:del>
      <w:del w:id="1752" w:author="Gerard" w:date="2015-03-21T10:54:00Z">
        <w:r>
          <w:fldChar w:fldCharType="end"/>
        </w:r>
      </w:del>
      <w:ins w:id="1753" w:author="Gerard" w:date="2014-08-27T22:11:00Z">
        <w:r>
          <w:instrText>(</w:instrText>
        </w:r>
        <w:r>
          <w:fldChar w:fldCharType="begin"/>
        </w:r>
        <w:r>
          <w:instrText xml:space="preserve"> SEQ MTSec \c \* Arabic \* MERGEFORMAT </w:instrText>
        </w:r>
      </w:ins>
      <w:r>
        <w:fldChar w:fldCharType="separate"/>
      </w:r>
      <w:ins w:id="1754" w:author="Gerard" w:date="2015-03-22T11:01:00Z">
        <w:r w:rsidR="00F119D4">
          <w:rPr>
            <w:noProof/>
          </w:rPr>
          <w:instrText>5</w:instrText>
        </w:r>
      </w:ins>
      <w:ins w:id="1755" w:author="Gerard" w:date="2014-08-27T22:11:00Z">
        <w:r>
          <w:fldChar w:fldCharType="end"/>
        </w:r>
        <w:r>
          <w:instrText>.</w:instrText>
        </w:r>
        <w:r>
          <w:fldChar w:fldCharType="begin"/>
        </w:r>
        <w:r>
          <w:instrText xml:space="preserve"> SEQ MTEqn \c \* Arabic \* MERGEFORMAT </w:instrText>
        </w:r>
      </w:ins>
      <w:r>
        <w:fldChar w:fldCharType="separate"/>
      </w:r>
      <w:ins w:id="1756" w:author="Gerard" w:date="2015-03-22T11:01:00Z">
        <w:r w:rsidR="00F119D4">
          <w:rPr>
            <w:noProof/>
          </w:rPr>
          <w:instrText>13</w:instrText>
        </w:r>
      </w:ins>
      <w:ins w:id="1757" w:author="Gerard" w:date="2014-08-27T22:11:00Z">
        <w:r>
          <w:fldChar w:fldCharType="end"/>
        </w:r>
        <w:r>
          <w:instrText>)</w:instrText>
        </w:r>
        <w:r>
          <w:fldChar w:fldCharType="end"/>
        </w:r>
      </w:ins>
    </w:p>
    <w:p w14:paraId="32D10873" w14:textId="59A96B4A" w:rsidR="008C7882" w:rsidRDefault="00A447B3" w:rsidP="008C7882">
      <w:pPr>
        <w:rPr>
          <w:ins w:id="1758" w:author="Gerard" w:date="2014-08-27T22:16:00Z"/>
        </w:rPr>
      </w:pPr>
      <w:ins w:id="1759" w:author="Gerard" w:date="2014-08-27T22:15:00Z">
        <w:r>
          <w:t xml:space="preserve">where </w:t>
        </w:r>
      </w:ins>
      <w:r w:rsidR="00905817" w:rsidRPr="00905817">
        <w:rPr>
          <w:position w:val="-14"/>
        </w:rPr>
        <w:object w:dxaOrig="1719" w:dyaOrig="400" w14:anchorId="4A7787E2">
          <v:shape id="_x0000_i2162" type="#_x0000_t75" style="width:86pt;height:20pt" o:ole="">
            <v:imagedata r:id="rId2291" o:title=""/>
          </v:shape>
          <o:OLEObject Type="Embed" ProgID="Equation.DSMT4" ShapeID="_x0000_i2162" DrawAspect="Content" ObjectID="_1362388019" r:id="rId2292"/>
        </w:object>
      </w:r>
      <w:ins w:id="1760" w:author="Gerard" w:date="2014-08-27T22:15:00Z">
        <w:r>
          <w:t xml:space="preserve"> , whereas the spatial elasticity tensor is</w:t>
        </w:r>
      </w:ins>
    </w:p>
    <w:p w14:paraId="183DE1BF" w14:textId="0CE7FF42" w:rsidR="00A447B3" w:rsidRDefault="00A447B3">
      <w:pPr>
        <w:pStyle w:val="MTDisplayEquation"/>
        <w:pPrChange w:id="1761" w:author="Gerard" w:date="2014-08-27T22:16:00Z">
          <w:pPr/>
        </w:pPrChange>
      </w:pPr>
      <w:ins w:id="1762" w:author="Gerard" w:date="2014-08-27T22:16:00Z">
        <w:r>
          <w:tab/>
        </w:r>
      </w:ins>
      <w:r w:rsidR="00905817" w:rsidRPr="00905817">
        <w:rPr>
          <w:position w:val="-24"/>
        </w:rPr>
        <w:object w:dxaOrig="2340" w:dyaOrig="620" w14:anchorId="5E328A41">
          <v:shape id="_x0000_i2163" type="#_x0000_t75" style="width:117pt;height:31pt" o:ole="">
            <v:imagedata r:id="rId2293" o:title=""/>
          </v:shape>
          <o:OLEObject Type="Embed" ProgID="Equation.DSMT4" ShapeID="_x0000_i2163" DrawAspect="Content" ObjectID="_1362388020" r:id="rId2294"/>
        </w:object>
      </w:r>
      <w:ins w:id="1763"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764" w:author="Gerard" w:date="2015-03-22T11:01:00Z">
        <w:r w:rsidR="00F119D4" w:rsidDel="00F119D4">
          <w:fldChar w:fldCharType="separate"/>
        </w:r>
      </w:del>
      <w:del w:id="1765" w:author="Gerard" w:date="2015-03-21T10:54:00Z">
        <w:r>
          <w:fldChar w:fldCharType="end"/>
        </w:r>
      </w:del>
      <w:ins w:id="1766" w:author="Gerard" w:date="2014-08-27T22:16:00Z">
        <w:r>
          <w:instrText>(</w:instrText>
        </w:r>
        <w:r>
          <w:fldChar w:fldCharType="begin"/>
        </w:r>
        <w:r>
          <w:instrText xml:space="preserve"> SEQ MTSec \c \* Arabic \* MERGEFORMAT </w:instrText>
        </w:r>
      </w:ins>
      <w:r>
        <w:fldChar w:fldCharType="separate"/>
      </w:r>
      <w:ins w:id="1767" w:author="Gerard" w:date="2015-03-22T11:01:00Z">
        <w:r w:rsidR="00F119D4">
          <w:rPr>
            <w:noProof/>
          </w:rPr>
          <w:instrText>5</w:instrText>
        </w:r>
      </w:ins>
      <w:ins w:id="1768" w:author="Gerard" w:date="2014-08-27T22:16:00Z">
        <w:r>
          <w:fldChar w:fldCharType="end"/>
        </w:r>
        <w:r>
          <w:instrText>.</w:instrText>
        </w:r>
        <w:r>
          <w:fldChar w:fldCharType="begin"/>
        </w:r>
        <w:r>
          <w:instrText xml:space="preserve"> SEQ MTEqn \c \* Arabic \* MERGEFORMAT </w:instrText>
        </w:r>
      </w:ins>
      <w:r>
        <w:fldChar w:fldCharType="separate"/>
      </w:r>
      <w:ins w:id="1769" w:author="Gerard" w:date="2015-03-22T11:01:00Z">
        <w:r w:rsidR="00F119D4">
          <w:rPr>
            <w:noProof/>
          </w:rPr>
          <w:instrText>14</w:instrText>
        </w:r>
      </w:ins>
      <w:ins w:id="1770" w:author="Gerard" w:date="2014-08-27T22:16:00Z">
        <w:r>
          <w:fldChar w:fldCharType="end"/>
        </w:r>
        <w:r>
          <w:instrText>)</w:instrText>
        </w:r>
        <w:r>
          <w:fldChar w:fldCharType="end"/>
        </w:r>
      </w:ins>
    </w:p>
    <w:p w14:paraId="190A182F" w14:textId="77777777" w:rsidR="004979AD" w:rsidRDefault="004979AD" w:rsidP="004979AD">
      <w:pPr>
        <w:pStyle w:val="Heading3"/>
      </w:pPr>
      <w:bookmarkStart w:id="1771" w:name="_Toc288641479"/>
      <w:r>
        <w:t>Orthotropic Elasticity</w:t>
      </w:r>
      <w:bookmarkEnd w:id="1771"/>
    </w:p>
    <w:p w14:paraId="334E749A" w14:textId="60F899D2"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F119D4">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64" type="#_x0000_t75" style="width:3in;height:34pt" o:ole="">
            <v:imagedata r:id="rId2295" o:title=""/>
          </v:shape>
          <o:OLEObject Type="Embed" ProgID="Equation.DSMT4" ShapeID="_x0000_i2164" DrawAspect="Content" ObjectID="_1362388021" r:id="rId2296"/>
        </w:object>
      </w:r>
      <w:r w:rsidR="00E903D4">
        <w:t>,</w:t>
      </w:r>
      <w:r>
        <w:tab/>
      </w:r>
      <w:r>
        <w:fldChar w:fldCharType="begin"/>
      </w:r>
      <w:r>
        <w:instrText xml:space="preserve"> MACROBUTTON MTPlaceRef \* MERGEFORMAT </w:instrText>
      </w:r>
      <w:r w:rsidR="00F119D4">
        <w:fldChar w:fldCharType="begin"/>
      </w:r>
      <w:r w:rsidR="00F119D4">
        <w:instrText xml:space="preserve"> SEQ MTEqn \h \* MERGEFORMAT </w:instrText>
      </w:r>
      <w:del w:id="177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773" w:author="Gerard" w:date="2015-03-22T11:01:00Z">
        <w:r w:rsidR="00F119D4">
          <w:rPr>
            <w:noProof/>
          </w:rPr>
          <w:instrText>15</w:instrText>
        </w:r>
      </w:ins>
      <w:del w:id="1774" w:author="Gerard" w:date="2014-08-27T22:18:00Z">
        <w:r w:rsidR="00567B45" w:rsidDel="00195BE3">
          <w:rPr>
            <w:noProof/>
          </w:rPr>
          <w:delInstrText>13</w:delInstrText>
        </w:r>
      </w:del>
      <w:r w:rsidR="00F119D4">
        <w:rPr>
          <w:noProof/>
        </w:rPr>
        <w:fldChar w:fldCharType="end"/>
      </w:r>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4pt;height:19pt" o:ole="">
            <v:imagedata r:id="rId2297" o:title=""/>
          </v:shape>
          <o:OLEObject Type="Embed" ProgID="Equation.DSMT4" ShapeID="_x0000_i2165" DrawAspect="Content" ObjectID="_1362388022" r:id="rId2298"/>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pt;height:19pt" o:ole="">
            <v:imagedata r:id="rId2299" o:title=""/>
          </v:shape>
          <o:OLEObject Type="Embed" ProgID="Equation.DSMT4" ShapeID="_x0000_i2166" DrawAspect="Content" ObjectID="_1362388023" r:id="rId2300"/>
        </w:object>
      </w:r>
      <w:r>
        <w:t xml:space="preserve"> (</w:t>
      </w:r>
      <w:r w:rsidR="00905817" w:rsidRPr="00905817">
        <w:rPr>
          <w:position w:val="-12"/>
        </w:rPr>
        <w:object w:dxaOrig="1140" w:dyaOrig="380" w14:anchorId="66D30F4F">
          <v:shape id="_x0000_i2167" type="#_x0000_t75" style="width:57pt;height:19pt" o:ole="">
            <v:imagedata r:id="rId2301" o:title=""/>
          </v:shape>
          <o:OLEObject Type="Embed" ProgID="Equation.DSMT4" ShapeID="_x0000_i2167" DrawAspect="Content" ObjectID="_1362388024" r:id="rId2302"/>
        </w:object>
      </w:r>
      <w:r>
        <w:t xml:space="preserve">). The material constants are the three shear moduli </w:t>
      </w:r>
      <w:r w:rsidR="00905817" w:rsidRPr="00905817">
        <w:rPr>
          <w:position w:val="-12"/>
        </w:rPr>
        <w:object w:dxaOrig="300" w:dyaOrig="360" w14:anchorId="0136DDE2">
          <v:shape id="_x0000_i2168" type="#_x0000_t75" style="width:15pt;height:19pt" o:ole="">
            <v:imagedata r:id="rId2303" o:title=""/>
          </v:shape>
          <o:OLEObject Type="Embed" ProgID="Equation.DSMT4" ShapeID="_x0000_i2168" DrawAspect="Content" ObjectID="_1362388025" r:id="rId2304"/>
        </w:object>
      </w:r>
      <w:r w:rsidR="00067FF4">
        <w:t xml:space="preserve"> and six moduli </w:t>
      </w:r>
      <w:r w:rsidR="00905817" w:rsidRPr="00905817">
        <w:rPr>
          <w:position w:val="-12"/>
        </w:rPr>
        <w:object w:dxaOrig="340" w:dyaOrig="360" w14:anchorId="58582D3F">
          <v:shape id="_x0000_i2169" type="#_x0000_t75" style="width:17pt;height:19pt" o:ole="">
            <v:imagedata r:id="rId2305" o:title=""/>
          </v:shape>
          <o:OLEObject Type="Embed" ProgID="Equation.DSMT4" ShapeID="_x0000_i2169" DrawAspect="Content" ObjectID="_1362388026" r:id="rId2306"/>
        </w:object>
      </w:r>
      <w:r w:rsidR="00067FF4">
        <w:t xml:space="preserve">, where </w:t>
      </w:r>
      <w:r w:rsidR="00905817" w:rsidRPr="00905817">
        <w:rPr>
          <w:position w:val="-12"/>
        </w:rPr>
        <w:object w:dxaOrig="880" w:dyaOrig="360" w14:anchorId="1B1DED36">
          <v:shape id="_x0000_i2170" type="#_x0000_t75" style="width:44pt;height:19pt" o:ole="">
            <v:imagedata r:id="rId2307" o:title=""/>
          </v:shape>
          <o:OLEObject Type="Embed" ProgID="Equation.DSMT4" ShapeID="_x0000_i2170" DrawAspect="Content" ObjectID="_1362388027" r:id="rId2308"/>
        </w:object>
      </w:r>
      <w:r w:rsidR="00067FF4">
        <w:t xml:space="preserve">.  They may be related to the Young’s moduli </w:t>
      </w:r>
      <w:r w:rsidR="00905817" w:rsidRPr="00905817">
        <w:rPr>
          <w:position w:val="-12"/>
        </w:rPr>
        <w:object w:dxaOrig="300" w:dyaOrig="360" w14:anchorId="487F2877">
          <v:shape id="_x0000_i2171" type="#_x0000_t75" style="width:15pt;height:19pt" o:ole="">
            <v:imagedata r:id="rId2309" o:title=""/>
          </v:shape>
          <o:OLEObject Type="Embed" ProgID="Equation.DSMT4" ShapeID="_x0000_i2171" DrawAspect="Content" ObjectID="_1362388028" r:id="rId2310"/>
        </w:object>
      </w:r>
      <w:r w:rsidR="00067FF4">
        <w:t xml:space="preserve">, shear moduli </w:t>
      </w:r>
      <w:r w:rsidR="00905817" w:rsidRPr="00905817">
        <w:rPr>
          <w:position w:val="-12"/>
        </w:rPr>
        <w:object w:dxaOrig="380" w:dyaOrig="360" w14:anchorId="3CE99EEC">
          <v:shape id="_x0000_i2172" type="#_x0000_t75" style="width:19pt;height:19pt" o:ole="">
            <v:imagedata r:id="rId2311" o:title=""/>
          </v:shape>
          <o:OLEObject Type="Embed" ProgID="Equation.DSMT4" ShapeID="_x0000_i2172" DrawAspect="Content" ObjectID="_1362388029" r:id="rId2312"/>
        </w:object>
      </w:r>
      <w:r w:rsidR="00067FF4">
        <w:t xml:space="preserve"> and Poisson’s ratios </w:t>
      </w:r>
      <w:r w:rsidR="00905817" w:rsidRPr="00905817">
        <w:rPr>
          <w:position w:val="-12"/>
        </w:rPr>
        <w:object w:dxaOrig="340" w:dyaOrig="360" w14:anchorId="6990B747">
          <v:shape id="_x0000_i2173" type="#_x0000_t75" style="width:17pt;height:19pt" o:ole="">
            <v:imagedata r:id="rId2313" o:title=""/>
          </v:shape>
          <o:OLEObject Type="Embed" ProgID="Equation.DSMT4" ShapeID="_x0000_i2173" DrawAspect="Content" ObjectID="_1362388030" r:id="rId2314"/>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pt;height:242pt" o:ole="">
            <v:imagedata r:id="rId2315" o:title=""/>
          </v:shape>
          <o:OLEObject Type="Embed" ProgID="Equation.DSMT4" ShapeID="_x0000_i2174" DrawAspect="Content" ObjectID="_1362388031" r:id="rId2316"/>
        </w:object>
      </w:r>
      <w:r>
        <w:t xml:space="preserve"> </w:t>
      </w:r>
      <w:r>
        <w:tab/>
      </w:r>
      <w:r>
        <w:fldChar w:fldCharType="begin"/>
      </w:r>
      <w:r>
        <w:instrText xml:space="preserve"> MACROBUTTON MTPlaceRef \* MERGEFORMAT </w:instrText>
      </w:r>
      <w:r w:rsidR="00F119D4">
        <w:fldChar w:fldCharType="begin"/>
      </w:r>
      <w:r w:rsidR="00F119D4">
        <w:instrText xml:space="preserve"> SEQ MTEqn \h \* MERGEFORMAT </w:instrText>
      </w:r>
      <w:del w:id="17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776" w:author="Gerard" w:date="2015-03-22T11:01:00Z">
        <w:r w:rsidR="00F119D4">
          <w:rPr>
            <w:noProof/>
          </w:rPr>
          <w:instrText>16</w:instrText>
        </w:r>
      </w:ins>
      <w:del w:id="1777" w:author="Gerard" w:date="2014-08-27T22:18:00Z">
        <w:r w:rsidR="00567B45" w:rsidDel="00195BE3">
          <w:rPr>
            <w:noProof/>
          </w:rPr>
          <w:delInstrText>14</w:delInstrText>
        </w:r>
      </w:del>
      <w:r w:rsidR="00F119D4">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75" type="#_x0000_t75" style="width:198pt;height:68pt" o:ole="">
            <v:imagedata r:id="rId2317" o:title=""/>
          </v:shape>
          <o:OLEObject Type="Embed" ProgID="Equation.DSMT4" ShapeID="_x0000_i2175" DrawAspect="Content" ObjectID="_1362388032" r:id="rId2318"/>
        </w:object>
      </w:r>
      <w:r>
        <w:tab/>
      </w:r>
      <w:r>
        <w:fldChar w:fldCharType="begin"/>
      </w:r>
      <w:r>
        <w:instrText xml:space="preserve"> MACROBUTTON MTPlaceRef \* MERGEFORMAT </w:instrText>
      </w:r>
      <w:r w:rsidR="00F119D4">
        <w:fldChar w:fldCharType="begin"/>
      </w:r>
      <w:r w:rsidR="00F119D4">
        <w:instrText xml:space="preserve"> SEQ MTEqn \h \* MERGEFORMAT </w:instrText>
      </w:r>
      <w:del w:id="17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779" w:author="Gerard" w:date="2015-03-22T11:01:00Z">
        <w:r w:rsidR="00F119D4">
          <w:rPr>
            <w:noProof/>
          </w:rPr>
          <w:instrText>17</w:instrText>
        </w:r>
      </w:ins>
      <w:del w:id="1780" w:author="Gerard" w:date="2014-08-27T22:18:00Z">
        <w:r w:rsidR="00567B45" w:rsidDel="00195BE3">
          <w:rPr>
            <w:noProof/>
          </w:rPr>
          <w:delInstrText>15</w:delInstrText>
        </w:r>
      </w:del>
      <w:r w:rsidR="00F119D4">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pt;height:13pt" o:ole="">
            <v:imagedata r:id="rId2319" o:title=""/>
          </v:shape>
          <o:OLEObject Type="Embed" ProgID="Equation.DSMT4" ShapeID="_x0000_i2176" DrawAspect="Content" ObjectID="_1362388033" r:id="rId2320"/>
        </w:object>
      </w:r>
      <w:r>
        <w:t>. The material elasticity tensor is then given by,</w:t>
      </w:r>
    </w:p>
    <w:p w14:paraId="01DDD9FA" w14:textId="10824B26" w:rsidR="004979AD" w:rsidRPr="006B4CAD" w:rsidRDefault="004979AD" w:rsidP="004979AD">
      <w:pPr>
        <w:pStyle w:val="MTDisplayEquation"/>
        <w:rPr>
          <w:position w:val="-28"/>
          <w:rPrChange w:id="1781" w:author="Gerard" w:date="2014-08-27T22:47:00Z">
            <w:rPr/>
          </w:rPrChange>
        </w:rPr>
      </w:pPr>
      <w:r>
        <w:tab/>
      </w:r>
      <w:r w:rsidR="00905817" w:rsidRPr="00905817">
        <w:rPr>
          <w:position w:val="-28"/>
        </w:rPr>
        <w:object w:dxaOrig="6340" w:dyaOrig="680" w14:anchorId="676AAD61">
          <v:shape id="_x0000_i2177" type="#_x0000_t75" style="width:317pt;height:34pt" o:ole="">
            <v:imagedata r:id="rId2321" o:title=""/>
          </v:shape>
          <o:OLEObject Type="Embed" ProgID="Equation.DSMT4" ShapeID="_x0000_i2177" DrawAspect="Content" ObjectID="_1362388034" r:id="rId2322"/>
        </w:object>
      </w:r>
      <w:del w:id="1782" w:author="Gerard" w:date="2014-08-27T22:47:00Z">
        <w:r w:rsidR="006E0743" w:rsidDel="006B4CAD">
          <w:delText>.</w:delText>
        </w:r>
      </w:del>
      <w:ins w:id="1783" w:author="Gerard" w:date="2014-08-27T22:47:00Z">
        <w:r w:rsidR="006B4CAD">
          <w:t>.</w:t>
        </w:r>
      </w:ins>
      <w:r>
        <w:tab/>
      </w:r>
      <w:r>
        <w:fldChar w:fldCharType="begin"/>
      </w:r>
      <w:r>
        <w:instrText xml:space="preserve"> MACROBUTTON MTPlaceRef \* MERGEFORMAT </w:instrText>
      </w:r>
      <w:r w:rsidR="00F119D4">
        <w:fldChar w:fldCharType="begin"/>
      </w:r>
      <w:r w:rsidR="00F119D4">
        <w:instrText xml:space="preserve"> SEQ MTEqn \h \* MERGEFORMAT </w:instrText>
      </w:r>
      <w:del w:id="17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785" w:author="Gerard" w:date="2015-03-22T11:01:00Z">
        <w:r w:rsidR="00F119D4">
          <w:rPr>
            <w:noProof/>
          </w:rPr>
          <w:instrText>18</w:instrText>
        </w:r>
      </w:ins>
      <w:del w:id="1786" w:author="Gerard" w:date="2014-08-27T22:18:00Z">
        <w:r w:rsidR="00567B45" w:rsidDel="00195BE3">
          <w:rPr>
            <w:noProof/>
          </w:rPr>
          <w:delInstrText>16</w:delInstrText>
        </w:r>
      </w:del>
      <w:r w:rsidR="00F119D4">
        <w:rPr>
          <w:noProof/>
        </w:rPr>
        <w:fldChar w:fldCharType="end"/>
      </w:r>
      <w:r>
        <w:instrText>)</w:instrText>
      </w:r>
      <w:r>
        <w:fldChar w:fldCharType="end"/>
      </w:r>
    </w:p>
    <w:p w14:paraId="37000B5C" w14:textId="6A43AB4E" w:rsidR="004979AD" w:rsidRDefault="004979AD" w:rsidP="004979AD">
      <w:pPr>
        <w:rPr>
          <w:ins w:id="1787"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788" w:author="Gerard" w:date="2014-08-27T22:32:00Z">
        <w:r w:rsidR="00D41B2F">
          <w:t xml:space="preserve"> The Cauchy stress is</w:t>
        </w:r>
      </w:ins>
    </w:p>
    <w:p w14:paraId="410FAECB" w14:textId="7A6FAAF4" w:rsidR="00D41B2F" w:rsidRDefault="00D41B2F">
      <w:pPr>
        <w:pStyle w:val="MTDisplayEquation"/>
        <w:rPr>
          <w:ins w:id="1789" w:author="Gerard" w:date="2014-08-27T22:43:00Z"/>
        </w:rPr>
        <w:pPrChange w:id="1790" w:author="Gerard" w:date="2014-08-27T22:32:00Z">
          <w:pPr/>
        </w:pPrChange>
      </w:pPr>
      <w:ins w:id="1791" w:author="Gerard" w:date="2014-08-27T22:32:00Z">
        <w:r>
          <w:tab/>
        </w:r>
      </w:ins>
      <w:r w:rsidR="00905817" w:rsidRPr="00905817">
        <w:rPr>
          <w:position w:val="-62"/>
        </w:rPr>
        <w:object w:dxaOrig="4500" w:dyaOrig="1359" w14:anchorId="3F844481">
          <v:shape id="_x0000_i2178" type="#_x0000_t75" style="width:225pt;height:68pt" o:ole="">
            <v:imagedata r:id="rId2323" o:title=""/>
          </v:shape>
          <o:OLEObject Type="Embed" ProgID="Equation.DSMT4" ShapeID="_x0000_i2178" DrawAspect="Content" ObjectID="_1362388035" r:id="rId2324"/>
        </w:object>
      </w:r>
      <w:ins w:id="1792"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1793" w:author="Gerard" w:date="2015-03-22T11:01:00Z">
        <w:r w:rsidR="00F119D4" w:rsidDel="00F119D4">
          <w:fldChar w:fldCharType="separate"/>
        </w:r>
      </w:del>
      <w:del w:id="1794" w:author="Gerard" w:date="2015-03-21T10:54:00Z">
        <w:r>
          <w:fldChar w:fldCharType="end"/>
        </w:r>
      </w:del>
      <w:ins w:id="1795" w:author="Gerard" w:date="2014-08-27T22:32:00Z">
        <w:r>
          <w:instrText>(</w:instrText>
        </w:r>
        <w:r>
          <w:fldChar w:fldCharType="begin"/>
        </w:r>
        <w:r>
          <w:instrText xml:space="preserve"> SEQ MTSec \c \* Arabic \* MERGEFORMAT </w:instrText>
        </w:r>
      </w:ins>
      <w:r>
        <w:fldChar w:fldCharType="separate"/>
      </w:r>
      <w:ins w:id="1796" w:author="Gerard" w:date="2015-03-22T11:01:00Z">
        <w:r w:rsidR="00F119D4">
          <w:rPr>
            <w:noProof/>
          </w:rPr>
          <w:instrText>5</w:instrText>
        </w:r>
      </w:ins>
      <w:ins w:id="1797" w:author="Gerard" w:date="2014-08-27T22:32:00Z">
        <w:r>
          <w:fldChar w:fldCharType="end"/>
        </w:r>
        <w:r>
          <w:instrText>.</w:instrText>
        </w:r>
        <w:r>
          <w:fldChar w:fldCharType="begin"/>
        </w:r>
        <w:r>
          <w:instrText xml:space="preserve"> SEQ MTEqn \c \* Arabic \* MERGEFORMAT </w:instrText>
        </w:r>
      </w:ins>
      <w:r>
        <w:fldChar w:fldCharType="separate"/>
      </w:r>
      <w:ins w:id="1798" w:author="Gerard" w:date="2015-03-22T11:01:00Z">
        <w:r w:rsidR="00F119D4">
          <w:rPr>
            <w:noProof/>
          </w:rPr>
          <w:instrText>19</w:instrText>
        </w:r>
      </w:ins>
      <w:ins w:id="1799" w:author="Gerard" w:date="2014-08-27T22:32:00Z">
        <w:r>
          <w:fldChar w:fldCharType="end"/>
        </w:r>
        <w:r>
          <w:instrText>)</w:instrText>
        </w:r>
        <w:r>
          <w:fldChar w:fldCharType="end"/>
        </w:r>
      </w:ins>
    </w:p>
    <w:p w14:paraId="11D04B39" w14:textId="561A5C44" w:rsidR="00C67E37" w:rsidRDefault="00C67E37" w:rsidP="00C67E37">
      <w:pPr>
        <w:rPr>
          <w:ins w:id="1800" w:author="Gerard" w:date="2014-08-27T22:45:00Z"/>
        </w:rPr>
      </w:pPr>
      <w:ins w:id="1801" w:author="Gerard" w:date="2014-08-27T22:43:00Z">
        <w:r>
          <w:t xml:space="preserve">where </w:t>
        </w:r>
      </w:ins>
      <w:r w:rsidR="00905817" w:rsidRPr="00905817">
        <w:rPr>
          <w:position w:val="-12"/>
        </w:rPr>
        <w:object w:dxaOrig="1520" w:dyaOrig="380" w14:anchorId="27807ACE">
          <v:shape id="_x0000_i2179" type="#_x0000_t75" style="width:76pt;height:19pt" o:ole="">
            <v:imagedata r:id="rId2325" o:title=""/>
          </v:shape>
          <o:OLEObject Type="Embed" ProgID="Equation.DSMT4" ShapeID="_x0000_i2179" DrawAspect="Content" ObjectID="_1362388036" r:id="rId2326"/>
        </w:object>
      </w:r>
      <w:ins w:id="1802" w:author="Gerard" w:date="2014-08-27T22:44:00Z">
        <w:r>
          <w:t xml:space="preserve"> </w:t>
        </w:r>
        <w:r w:rsidR="006B4CAD">
          <w:t xml:space="preserve"> and the spatial elasticity tensor is</w:t>
        </w:r>
      </w:ins>
    </w:p>
    <w:p w14:paraId="43C0C871" w14:textId="18632CA2" w:rsidR="006B4CAD" w:rsidRPr="00C67E37" w:rsidRDefault="006B4CAD">
      <w:pPr>
        <w:pStyle w:val="MTDisplayEquation"/>
        <w:pPrChange w:id="1803" w:author="Gerard" w:date="2014-08-27T22:45:00Z">
          <w:pPr/>
        </w:pPrChange>
      </w:pPr>
      <w:ins w:id="1804" w:author="Gerard" w:date="2014-08-27T22:45:00Z">
        <w:r>
          <w:tab/>
        </w:r>
      </w:ins>
      <w:r w:rsidR="00905817" w:rsidRPr="00905817">
        <w:rPr>
          <w:position w:val="-28"/>
        </w:rPr>
        <w:object w:dxaOrig="5960" w:dyaOrig="680" w14:anchorId="0AE4462B">
          <v:shape id="_x0000_i2180" type="#_x0000_t75" style="width:298pt;height:34pt" o:ole="">
            <v:imagedata r:id="rId2327" o:title=""/>
          </v:shape>
          <o:OLEObject Type="Embed" ProgID="Equation.DSMT4" ShapeID="_x0000_i2180" DrawAspect="Content" ObjectID="_1362388037" r:id="rId2328"/>
        </w:object>
      </w:r>
      <w:ins w:id="1805"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1806" w:author="Gerard" w:date="2015-03-22T11:01:00Z">
        <w:r w:rsidR="00F119D4" w:rsidDel="00F119D4">
          <w:fldChar w:fldCharType="separate"/>
        </w:r>
      </w:del>
      <w:del w:id="1807" w:author="Gerard" w:date="2015-03-21T10:54:00Z">
        <w:r>
          <w:fldChar w:fldCharType="end"/>
        </w:r>
      </w:del>
      <w:ins w:id="1808" w:author="Gerard" w:date="2014-08-27T22:45:00Z">
        <w:r>
          <w:instrText>(</w:instrText>
        </w:r>
        <w:r>
          <w:fldChar w:fldCharType="begin"/>
        </w:r>
        <w:r>
          <w:instrText xml:space="preserve"> SEQ MTSec \c \* Arabic \* MERGEFORMAT </w:instrText>
        </w:r>
      </w:ins>
      <w:r>
        <w:fldChar w:fldCharType="separate"/>
      </w:r>
      <w:ins w:id="1809" w:author="Gerard" w:date="2015-03-22T11:01:00Z">
        <w:r w:rsidR="00F119D4">
          <w:rPr>
            <w:noProof/>
          </w:rPr>
          <w:instrText>5</w:instrText>
        </w:r>
      </w:ins>
      <w:ins w:id="1810" w:author="Gerard" w:date="2014-08-27T22:45:00Z">
        <w:r>
          <w:fldChar w:fldCharType="end"/>
        </w:r>
        <w:r>
          <w:instrText>.</w:instrText>
        </w:r>
        <w:r>
          <w:fldChar w:fldCharType="begin"/>
        </w:r>
        <w:r>
          <w:instrText xml:space="preserve"> SEQ MTEqn \c \* Arabic \* MERGEFORMAT </w:instrText>
        </w:r>
      </w:ins>
      <w:r>
        <w:fldChar w:fldCharType="separate"/>
      </w:r>
      <w:ins w:id="1811" w:author="Gerard" w:date="2015-03-22T11:01:00Z">
        <w:r w:rsidR="00F119D4">
          <w:rPr>
            <w:noProof/>
          </w:rPr>
          <w:instrText>20</w:instrText>
        </w:r>
      </w:ins>
      <w:ins w:id="1812"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1813" w:name="_Toc288641480"/>
      <w:r>
        <w:lastRenderedPageBreak/>
        <w:t>Neo-Hookean Hyperelasticity</w:t>
      </w:r>
      <w:bookmarkEnd w:id="1813"/>
    </w:p>
    <w:p w14:paraId="7AB58106" w14:textId="785AE069"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F119D4">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81" type="#_x0000_t75" style="width:163pt;height:31pt" o:ole="">
            <v:imagedata r:id="rId2329" o:title=""/>
          </v:shape>
          <o:OLEObject Type="Embed" ProgID="Equation.DSMT4" ShapeID="_x0000_i2181" DrawAspect="Content" ObjectID="_1362388038" r:id="rId2330"/>
        </w:object>
      </w:r>
      <w:r w:rsidR="000A0A53">
        <w:t>.</w:t>
      </w:r>
      <w:r>
        <w:tab/>
      </w:r>
      <w:r>
        <w:fldChar w:fldCharType="begin"/>
      </w:r>
      <w:r>
        <w:instrText xml:space="preserve"> MACROBUTTON MTPlaceRef \* MERGEFORMAT </w:instrText>
      </w:r>
      <w:r w:rsidR="00F119D4">
        <w:fldChar w:fldCharType="begin"/>
      </w:r>
      <w:r w:rsidR="00F119D4">
        <w:instrText xml:space="preserve"> SEQ MTEqn \h \* MERGEFORMAT </w:instrText>
      </w:r>
      <w:del w:id="181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w:instrText>
      </w:r>
      <w:r w:rsidR="00F119D4">
        <w:instrText xml:space="preserve">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15" w:author="Gerard" w:date="2015-03-22T11:01:00Z">
        <w:r w:rsidR="00F119D4">
          <w:rPr>
            <w:noProof/>
          </w:rPr>
          <w:instrText>21</w:instrText>
        </w:r>
      </w:ins>
      <w:del w:id="1816" w:author="Gerard" w:date="2014-08-27T22:18:00Z">
        <w:r w:rsidR="00567B45" w:rsidDel="00195BE3">
          <w:rPr>
            <w:noProof/>
          </w:rPr>
          <w:delInstrText>17</w:delInstrText>
        </w:r>
      </w:del>
      <w:r w:rsidR="00F119D4">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pt;height:13pt" o:ole="">
            <v:imagedata r:id="rId2331" o:title=""/>
          </v:shape>
          <o:OLEObject Type="Embed" ProgID="Equation.DSMT4" ShapeID="_x0000_i2182" DrawAspect="Content" ObjectID="_1362388039" r:id="rId2332"/>
        </w:object>
      </w:r>
      <w:r>
        <w:t xml:space="preserve"> and </w:t>
      </w:r>
      <w:r w:rsidR="00905817" w:rsidRPr="00905817">
        <w:rPr>
          <w:position w:val="-6"/>
        </w:rPr>
        <w:object w:dxaOrig="220" w:dyaOrig="279" w14:anchorId="2F37CEE3">
          <v:shape id="_x0000_i2183" type="#_x0000_t75" style="width:11pt;height:14pt" o:ole="">
            <v:imagedata r:id="rId2333" o:title=""/>
          </v:shape>
          <o:OLEObject Type="Embed" ProgID="Equation.DSMT4" ShapeID="_x0000_i2183" DrawAspect="Content" ObjectID="_1362388040" r:id="rId2334"/>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pt;height:31pt" o:ole="">
            <v:imagedata r:id="rId2335" o:title=""/>
          </v:shape>
          <o:OLEObject Type="Embed" ProgID="Equation.DSMT4" ShapeID="_x0000_i2184" DrawAspect="Content" ObjectID="_1362388041" r:id="rId2336"/>
        </w:object>
      </w:r>
      <w:r w:rsidR="000A0A53">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81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18" w:author="Gerard" w:date="2015-03-22T11:01:00Z">
        <w:r w:rsidR="00F119D4">
          <w:rPr>
            <w:noProof/>
          </w:rPr>
          <w:instrText>22</w:instrText>
        </w:r>
      </w:ins>
      <w:del w:id="1819" w:author="Gerard" w:date="2014-08-27T22:18:00Z">
        <w:r w:rsidR="00567B45" w:rsidDel="00195BE3">
          <w:rPr>
            <w:noProof/>
          </w:rPr>
          <w:delInstrText>18</w:delInstrText>
        </w:r>
      </w:del>
      <w:r w:rsidR="00F119D4">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85" type="#_x0000_t75" style="width:156pt;height:31pt" o:ole="">
            <v:imagedata r:id="rId2337" o:title=""/>
          </v:shape>
          <o:OLEObject Type="Embed" ProgID="Equation.DSMT4" ShapeID="_x0000_i2185" DrawAspect="Content" ObjectID="_1362388042" r:id="rId2338"/>
        </w:object>
      </w:r>
      <w:r w:rsidR="000A0A53">
        <w:t>.</w:t>
      </w:r>
      <w:r>
        <w:tab/>
      </w:r>
      <w:r>
        <w:fldChar w:fldCharType="begin"/>
      </w:r>
      <w:r>
        <w:instrText xml:space="preserve"> MACROBUTTON MTPlaceRef \* MERGEFORMAT </w:instrText>
      </w:r>
      <w:r w:rsidR="00F119D4">
        <w:fldChar w:fldCharType="begin"/>
      </w:r>
      <w:r w:rsidR="00F119D4">
        <w:instrText xml:space="preserve"> SEQ MTEqn \h \* MERGEFORMAT </w:instrText>
      </w:r>
      <w:del w:id="182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21" w:author="Gerard" w:date="2015-03-22T11:01:00Z">
        <w:r w:rsidR="00F119D4">
          <w:rPr>
            <w:noProof/>
          </w:rPr>
          <w:instrText>23</w:instrText>
        </w:r>
      </w:ins>
      <w:del w:id="1822" w:author="Gerard" w:date="2014-08-27T22:18:00Z">
        <w:r w:rsidR="00567B45" w:rsidDel="00195BE3">
          <w:rPr>
            <w:noProof/>
          </w:rPr>
          <w:delInstrText>19</w:delInstrText>
        </w:r>
      </w:del>
      <w:r w:rsidR="00F119D4">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823" w:name="_Toc288641481"/>
      <w:r>
        <w:t>Ogden Unconstrained</w:t>
      </w:r>
      <w:bookmarkEnd w:id="1823"/>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86" type="#_x0000_t75" style="width:319pt;height:35pt" o:ole="">
            <v:imagedata r:id="rId2339" o:title=""/>
          </v:shape>
          <o:OLEObject Type="Embed" ProgID="Equation.DSMT4" ShapeID="_x0000_i2186" DrawAspect="Content" ObjectID="_1362388043" r:id="rId234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82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25" w:author="Gerard" w:date="2015-03-22T11:01:00Z">
        <w:r w:rsidR="00F119D4">
          <w:rPr>
            <w:noProof/>
          </w:rPr>
          <w:instrText>24</w:instrText>
        </w:r>
      </w:ins>
      <w:del w:id="1826" w:author="Gerard" w:date="2014-08-27T22:18:00Z">
        <w:r w:rsidR="00567B45" w:rsidDel="00195BE3">
          <w:rPr>
            <w:noProof/>
          </w:rPr>
          <w:delInstrText>20</w:delInstrText>
        </w:r>
      </w:del>
      <w:r w:rsidR="00F119D4">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pt;height:19pt" o:ole="">
            <v:imagedata r:id="rId2341" o:title=""/>
          </v:shape>
          <o:OLEObject Type="Embed" ProgID="Equation.DSMT4" ShapeID="_x0000_i2187" DrawAspect="Content" ObjectID="_1362388044" r:id="rId2342"/>
        </w:object>
      </w:r>
      <w:r w:rsidR="00863541">
        <w:t xml:space="preserve"> </w:t>
      </w:r>
      <w:r>
        <w:t xml:space="preserve">are the principal stretches and </w:t>
      </w:r>
      <w:r w:rsidR="00905817" w:rsidRPr="00905817">
        <w:rPr>
          <w:position w:val="-14"/>
        </w:rPr>
        <w:object w:dxaOrig="279" w:dyaOrig="380" w14:anchorId="76BA56EF">
          <v:shape id="_x0000_i2188" type="#_x0000_t75" style="width:14pt;height:19pt" o:ole="">
            <v:imagedata r:id="rId2343" o:title=""/>
          </v:shape>
          <o:OLEObject Type="Embed" ProgID="Equation.DSMT4" ShapeID="_x0000_i2188" DrawAspect="Content" ObjectID="_1362388045" r:id="rId2344"/>
        </w:object>
      </w:r>
      <w:r>
        <w:t xml:space="preserve">, </w:t>
      </w:r>
      <w:r w:rsidR="00905817" w:rsidRPr="00905817">
        <w:rPr>
          <w:position w:val="-12"/>
        </w:rPr>
        <w:object w:dxaOrig="260" w:dyaOrig="360" w14:anchorId="4B59DB7C">
          <v:shape id="_x0000_i2189" type="#_x0000_t75" style="width:13pt;height:19pt" o:ole="">
            <v:imagedata r:id="rId2345" o:title=""/>
          </v:shape>
          <o:OLEObject Type="Embed" ProgID="Equation.DSMT4" ShapeID="_x0000_i2189" DrawAspect="Content" ObjectID="_1362388046" r:id="rId2346"/>
        </w:object>
      </w:r>
      <w:r>
        <w:t xml:space="preserve">and </w:t>
      </w:r>
      <w:r w:rsidR="00905817" w:rsidRPr="00905817">
        <w:rPr>
          <w:position w:val="-12"/>
        </w:rPr>
        <w:object w:dxaOrig="320" w:dyaOrig="360" w14:anchorId="2EA61B14">
          <v:shape id="_x0000_i2190" type="#_x0000_t75" style="width:16pt;height:19pt" o:ole="">
            <v:imagedata r:id="rId2347" o:title=""/>
          </v:shape>
          <o:OLEObject Type="Embed" ProgID="Equation.DSMT4" ShapeID="_x0000_i2190" DrawAspect="Content" ObjectID="_1362388047" r:id="rId2348"/>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F119D4">
        <w:fldChar w:fldCharType="begin"/>
      </w:r>
      <w:r w:rsidR="00F119D4">
        <w:instrText xml:space="preserve"> REF ZEqnNum891122 \! \* MERGEFORMAT </w:instrText>
      </w:r>
      <w:r w:rsidR="00F119D4">
        <w:fldChar w:fldCharType="separate"/>
      </w:r>
      <w:ins w:id="1827" w:author="Gerard" w:date="2015-03-22T11:01:00Z">
        <w:r w:rsidR="00F119D4" w:rsidRPr="00C1257B">
          <w:instrText>(</w:instrText>
        </w:r>
        <w:r w:rsidR="00F119D4">
          <w:instrText>2</w:instrText>
        </w:r>
        <w:r w:rsidR="00F119D4" w:rsidRPr="00C1257B">
          <w:instrText>.</w:instrText>
        </w:r>
        <w:r w:rsidR="00F119D4">
          <w:instrText>74</w:instrText>
        </w:r>
        <w:r w:rsidR="00F119D4" w:rsidRPr="00C1257B">
          <w:instrText>)</w:instrText>
        </w:r>
      </w:ins>
      <w:ins w:id="1828" w:author="Kingsley" w:date="2014-05-24T14:28:00Z">
        <w:del w:id="1829"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1830"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r w:rsidR="00F119D4">
        <w:fldChar w:fldCharType="end"/>
      </w:r>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191" type="#_x0000_t75" style="width:163pt;height:35pt" o:ole="">
            <v:imagedata r:id="rId2349" o:title=""/>
          </v:shape>
          <o:OLEObject Type="Embed" ProgID="Equation.DSMT4" ShapeID="_x0000_i2191" DrawAspect="Content" ObjectID="_1362388048" r:id="rId235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83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32" w:author="Gerard" w:date="2015-03-22T11:01:00Z">
        <w:r w:rsidR="00F119D4">
          <w:rPr>
            <w:noProof/>
          </w:rPr>
          <w:instrText>25</w:instrText>
        </w:r>
      </w:ins>
      <w:del w:id="1833" w:author="Gerard" w:date="2014-08-27T22:18:00Z">
        <w:r w:rsidR="00567B45" w:rsidDel="00195BE3">
          <w:rPr>
            <w:noProof/>
          </w:rPr>
          <w:delInstrText>21</w:delInstrText>
        </w:r>
      </w:del>
      <w:r w:rsidR="00F119D4">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1pt;height:114pt" o:ole="">
            <v:imagedata r:id="rId2351" o:title=""/>
          </v:shape>
          <o:OLEObject Type="Embed" ProgID="Equation.DSMT4" ShapeID="_x0000_i2192" DrawAspect="Content" ObjectID="_1362388049" r:id="rId2352"/>
        </w:object>
      </w:r>
      <w:r w:rsidRPr="00927C02">
        <w:tab/>
      </w:r>
      <w:r w:rsidRPr="00927C02">
        <w:fldChar w:fldCharType="begin"/>
      </w:r>
      <w:r w:rsidRPr="00927C02">
        <w:instrText xml:space="preserve"> MACROBUTTON MTPlaceRef \* MERGEFORMAT </w:instrText>
      </w:r>
      <w:r w:rsidR="00F119D4">
        <w:fldChar w:fldCharType="begin"/>
      </w:r>
      <w:r w:rsidR="00F119D4">
        <w:instrText xml:space="preserve"> SEQ MTEqn \h \* MERGEFORMAT </w:instrText>
      </w:r>
      <w:del w:id="1834" w:author="Gerard" w:date="2015-03-22T11:01:00Z">
        <w:r w:rsidR="00F119D4" w:rsidDel="00F119D4">
          <w:fldChar w:fldCharType="separate"/>
        </w:r>
      </w:del>
      <w:r w:rsidR="00F119D4">
        <w:fldChar w:fldCharType="end"/>
      </w:r>
      <w:r w:rsidRPr="00927C02">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Pr="00927C02">
        <w:instrText>.</w:instrText>
      </w:r>
      <w:r w:rsidR="00F119D4">
        <w:fldChar w:fldCharType="begin"/>
      </w:r>
      <w:r w:rsidR="00F119D4">
        <w:instrText xml:space="preserve"> SEQ MTEqn \c \* Arabic \* MERGEFORMAT </w:instrText>
      </w:r>
      <w:r w:rsidR="00F119D4">
        <w:fldChar w:fldCharType="separate"/>
      </w:r>
      <w:ins w:id="1835" w:author="Gerard" w:date="2015-03-22T11:01:00Z">
        <w:r w:rsidR="00F119D4">
          <w:rPr>
            <w:noProof/>
          </w:rPr>
          <w:instrText>26</w:instrText>
        </w:r>
      </w:ins>
      <w:del w:id="1836" w:author="Gerard" w:date="2014-08-27T22:18:00Z">
        <w:r w:rsidR="00567B45" w:rsidDel="00195BE3">
          <w:rPr>
            <w:noProof/>
          </w:rPr>
          <w:delInstrText>22</w:delInstrText>
        </w:r>
      </w:del>
      <w:r w:rsidR="00F119D4">
        <w:rPr>
          <w:noProof/>
        </w:rPr>
        <w:fldChar w:fldCharType="end"/>
      </w:r>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pt;height:19pt" o:ole="">
            <v:imagedata r:id="rId2353" o:title=""/>
          </v:shape>
          <o:OLEObject Type="Embed" ProgID="Equation.DSMT4" ShapeID="_x0000_i2193" DrawAspect="Content" ObjectID="_1362388050" r:id="rId2354"/>
        </w:object>
      </w:r>
      <w:r w:rsidRPr="00927C02">
        <w:t xml:space="preserve"> and </w:t>
      </w:r>
      <w:r w:rsidR="00905817" w:rsidRPr="00905817">
        <w:rPr>
          <w:position w:val="-12"/>
        </w:rPr>
        <w:object w:dxaOrig="260" w:dyaOrig="360" w14:anchorId="6486C92C">
          <v:shape id="_x0000_i2194" type="#_x0000_t75" style="width:13pt;height:19pt" o:ole="">
            <v:imagedata r:id="rId2355" o:title=""/>
          </v:shape>
          <o:OLEObject Type="Embed" ProgID="Equation.DSMT4" ShapeID="_x0000_i2194" DrawAspect="Content" ObjectID="_1362388051" r:id="rId2356"/>
        </w:object>
      </w:r>
      <w:r w:rsidRPr="00927C02">
        <w:t xml:space="preserve"> are the eigenvectors of </w:t>
      </w:r>
      <w:r w:rsidR="00905817" w:rsidRPr="00905817">
        <w:rPr>
          <w:position w:val="-6"/>
        </w:rPr>
        <w:object w:dxaOrig="200" w:dyaOrig="279" w14:anchorId="531F48FD">
          <v:shape id="_x0000_i2195" type="#_x0000_t75" style="width:10pt;height:14pt" o:ole="">
            <v:imagedata r:id="rId2357" o:title=""/>
          </v:shape>
          <o:OLEObject Type="Embed" ProgID="Equation.DSMT4" ShapeID="_x0000_i2195" DrawAspect="Content" ObjectID="_1362388052" r:id="rId2358"/>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1pt;height:38pt" o:ole="">
            <v:imagedata r:id="rId2359" o:title=""/>
          </v:shape>
          <o:OLEObject Type="Embed" ProgID="Equation.DSMT4" ShapeID="_x0000_i2196" DrawAspect="Content" ObjectID="_1362388053" r:id="rId2360"/>
        </w:object>
      </w:r>
      <w:r w:rsidRPr="00927C02">
        <w:t>.</w:t>
      </w:r>
      <w:r w:rsidRPr="00927C02">
        <w:tab/>
      </w:r>
      <w:r w:rsidRPr="00927C02">
        <w:fldChar w:fldCharType="begin"/>
      </w:r>
      <w:r w:rsidRPr="00927C02">
        <w:instrText xml:space="preserve"> MACROBUTTON MTPlaceRef \* MERGEFORMAT </w:instrText>
      </w:r>
      <w:r w:rsidR="00F119D4">
        <w:fldChar w:fldCharType="begin"/>
      </w:r>
      <w:r w:rsidR="00F119D4">
        <w:instrText xml:space="preserve"> SEQ MTEqn \h \* MERGEFORMAT </w:instrText>
      </w:r>
      <w:del w:id="1837" w:author="Gerard" w:date="2015-03-22T11:01:00Z">
        <w:r w:rsidR="00F119D4" w:rsidDel="00F119D4">
          <w:fldChar w:fldCharType="separate"/>
        </w:r>
      </w:del>
      <w:r w:rsidR="00F119D4">
        <w:fldChar w:fldCharType="end"/>
      </w:r>
      <w:r w:rsidRPr="00927C02">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Pr="00927C02">
        <w:instrText>.</w:instrText>
      </w:r>
      <w:r w:rsidR="00F119D4">
        <w:fldChar w:fldCharType="begin"/>
      </w:r>
      <w:r w:rsidR="00F119D4">
        <w:instrText xml:space="preserve"> SEQ MTEqn \c \* Arabic \* MERGEFORMAT </w:instrText>
      </w:r>
      <w:r w:rsidR="00F119D4">
        <w:fldChar w:fldCharType="separate"/>
      </w:r>
      <w:ins w:id="1838" w:author="Gerard" w:date="2015-03-22T11:01:00Z">
        <w:r w:rsidR="00F119D4">
          <w:rPr>
            <w:noProof/>
          </w:rPr>
          <w:instrText>27</w:instrText>
        </w:r>
      </w:ins>
      <w:del w:id="1839" w:author="Gerard" w:date="2014-08-27T22:18:00Z">
        <w:r w:rsidR="00567B45" w:rsidDel="00195BE3">
          <w:rPr>
            <w:noProof/>
          </w:rPr>
          <w:delInstrText>23</w:delInstrText>
        </w:r>
      </w:del>
      <w:r w:rsidR="00F119D4">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pt;height:36pt" o:ole="">
            <v:imagedata r:id="rId2361" o:title=""/>
          </v:shape>
          <o:OLEObject Type="Embed" ProgID="Equation.DSMT4" ShapeID="_x0000_i2197" DrawAspect="Content" ObjectID="_1362388054" r:id="rId2362"/>
        </w:object>
      </w:r>
      <w:r w:rsidRPr="00927C02">
        <w:t>,</w:t>
      </w:r>
      <w:r w:rsidRPr="00927C02">
        <w:tab/>
      </w:r>
      <w:r w:rsidRPr="00927C02">
        <w:fldChar w:fldCharType="begin"/>
      </w:r>
      <w:r w:rsidRPr="00927C02">
        <w:instrText xml:space="preserve"> MACROBUTTON MTPlaceRef \* MERGEFORMAT </w:instrText>
      </w:r>
      <w:r w:rsidR="00F119D4">
        <w:fldChar w:fldCharType="begin"/>
      </w:r>
      <w:r w:rsidR="00F119D4">
        <w:instrText xml:space="preserve"> SEQ MTEqn \h \* MERGEFORMAT </w:instrText>
      </w:r>
      <w:del w:id="1840" w:author="Gerard" w:date="2015-03-22T11:01:00Z">
        <w:r w:rsidR="00F119D4" w:rsidDel="00F119D4">
          <w:fldChar w:fldCharType="separate"/>
        </w:r>
      </w:del>
      <w:r w:rsidR="00F119D4">
        <w:fldChar w:fldCharType="end"/>
      </w:r>
      <w:r w:rsidRPr="00927C02">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Pr="00927C02">
        <w:instrText>.</w:instrText>
      </w:r>
      <w:r w:rsidR="00F119D4">
        <w:fldChar w:fldCharType="begin"/>
      </w:r>
      <w:r w:rsidR="00F119D4">
        <w:instrText xml:space="preserve"> SEQ MTEqn \c \* Arabic \* MERGEFORMAT </w:instrText>
      </w:r>
      <w:r w:rsidR="00F119D4">
        <w:fldChar w:fldCharType="separate"/>
      </w:r>
      <w:ins w:id="1841" w:author="Gerard" w:date="2015-03-22T11:01:00Z">
        <w:r w:rsidR="00F119D4">
          <w:rPr>
            <w:noProof/>
          </w:rPr>
          <w:instrText>28</w:instrText>
        </w:r>
      </w:ins>
      <w:del w:id="1842" w:author="Gerard" w:date="2014-08-27T22:18:00Z">
        <w:r w:rsidR="00567B45" w:rsidDel="00195BE3">
          <w:rPr>
            <w:noProof/>
          </w:rPr>
          <w:delInstrText>24</w:delInstrText>
        </w:r>
      </w:del>
      <w:r w:rsidR="00F119D4">
        <w:rPr>
          <w:noProof/>
        </w:rPr>
        <w:fldChar w:fldCharType="end"/>
      </w:r>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F119D4">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pt;height:19pt" o:ole="">
            <v:imagedata r:id="rId2363" o:title=""/>
          </v:shape>
          <o:OLEObject Type="Embed" ProgID="Equation.DSMT4" ShapeID="_x0000_i2198" DrawAspect="Content" ObjectID="_1362388055" r:id="rId2364"/>
        </w:object>
      </w:r>
      <w:r w:rsidRPr="00033649">
        <w:t xml:space="preserve"> and </w:t>
      </w:r>
      <w:r w:rsidR="00905817" w:rsidRPr="00905817">
        <w:rPr>
          <w:position w:val="-16"/>
        </w:rPr>
        <w:object w:dxaOrig="1320" w:dyaOrig="460" w14:anchorId="7C3A8942">
          <v:shape id="_x0000_i2199" type="#_x0000_t75" style="width:66pt;height:23pt" o:ole="">
            <v:imagedata r:id="rId2365" o:title=""/>
          </v:shape>
          <o:OLEObject Type="Embed" ProgID="Equation.DSMT4" ShapeID="_x0000_i2199" DrawAspect="Content" ObjectID="_1362388056" r:id="rId2366"/>
        </w:object>
      </w:r>
      <w:r w:rsidRPr="00033649">
        <w:t>.</w:t>
      </w:r>
    </w:p>
    <w:p w14:paraId="6527D3D1" w14:textId="77777777" w:rsidR="00122416" w:rsidRDefault="00122416" w:rsidP="00C5691A"/>
    <w:p w14:paraId="43F5D4CA" w14:textId="77777777" w:rsidR="00122416" w:rsidRDefault="00122416" w:rsidP="00122416">
      <w:pPr>
        <w:pStyle w:val="Heading3"/>
      </w:pPr>
      <w:bookmarkStart w:id="1843" w:name="_Toc288641482"/>
      <w:r>
        <w:t>Holmes-Mow</w:t>
      </w:r>
      <w:bookmarkEnd w:id="1843"/>
    </w:p>
    <w:p w14:paraId="48F11762" w14:textId="6CE33805"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F119D4">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0" type="#_x0000_t75" style="width:123pt;height:31pt" o:ole="">
            <v:imagedata r:id="rId2367" o:title=""/>
          </v:shape>
          <o:OLEObject Type="Embed" ProgID="Equation.DSMT4" ShapeID="_x0000_i2200" DrawAspect="Content" ObjectID="_1362388057" r:id="rId2368"/>
        </w:object>
      </w:r>
      <w:r w:rsidR="000A0A53">
        <w:t>,</w:t>
      </w:r>
      <w:r>
        <w:tab/>
      </w:r>
      <w:r>
        <w:fldChar w:fldCharType="begin"/>
      </w:r>
      <w:r>
        <w:instrText xml:space="preserve"> MACROBUTTON MTPlaceRef \* MERGEFORMAT </w:instrText>
      </w:r>
      <w:r w:rsidR="00F119D4">
        <w:fldChar w:fldCharType="begin"/>
      </w:r>
      <w:r w:rsidR="00F119D4">
        <w:instrText xml:space="preserve"> SEQ MTEqn \h \* </w:instrText>
      </w:r>
      <w:r w:rsidR="00F119D4">
        <w:instrText xml:space="preserve">MERGEFORMAT </w:instrText>
      </w:r>
      <w:del w:id="18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45" w:author="Gerard" w:date="2015-03-22T11:01:00Z">
        <w:r w:rsidR="00F119D4">
          <w:rPr>
            <w:noProof/>
          </w:rPr>
          <w:instrText>29</w:instrText>
        </w:r>
      </w:ins>
      <w:del w:id="1846" w:author="Gerard" w:date="2014-08-27T22:18:00Z">
        <w:r w:rsidR="00567B45" w:rsidDel="00195BE3">
          <w:rPr>
            <w:noProof/>
          </w:rPr>
          <w:delInstrText>25</w:delInstrText>
        </w:r>
      </w:del>
      <w:r w:rsidR="00F119D4">
        <w:rPr>
          <w:noProof/>
        </w:rPr>
        <w:fldChar w:fldCharType="end"/>
      </w:r>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1pt;height:19pt" o:ole="">
            <v:imagedata r:id="rId2369" o:title=""/>
          </v:shape>
          <o:OLEObject Type="Embed" ProgID="Equation.DSMT4" ShapeID="_x0000_i2201" DrawAspect="Content" ObjectID="_1362388058" r:id="rId2370"/>
        </w:object>
      </w:r>
      <w:r>
        <w:t xml:space="preserve">and </w:t>
      </w:r>
      <w:r w:rsidR="00905817" w:rsidRPr="00905817">
        <w:rPr>
          <w:position w:val="-12"/>
        </w:rPr>
        <w:object w:dxaOrig="240" w:dyaOrig="360" w14:anchorId="0372790B">
          <v:shape id="_x0000_i2202" type="#_x0000_t75" style="width:12pt;height:19pt" o:ole="">
            <v:imagedata r:id="rId2371" o:title=""/>
          </v:shape>
          <o:OLEObject Type="Embed" ProgID="Equation.DSMT4" ShapeID="_x0000_i2202" DrawAspect="Content" ObjectID="_1362388059" r:id="rId2372"/>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03" type="#_x0000_t75" style="width:284pt;height:68pt" o:ole="">
            <v:imagedata r:id="rId2373" o:title=""/>
          </v:shape>
          <o:OLEObject Type="Embed" ProgID="Equation.DSMT4" ShapeID="_x0000_i2203" DrawAspect="Content" ObjectID="_1362388060" r:id="rId237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84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48" w:author="Gerard" w:date="2015-03-22T11:01:00Z">
        <w:r w:rsidR="00F119D4">
          <w:rPr>
            <w:noProof/>
          </w:rPr>
          <w:instrText>30</w:instrText>
        </w:r>
      </w:ins>
      <w:del w:id="1849" w:author="Gerard" w:date="2014-08-27T22:18:00Z">
        <w:r w:rsidR="00567B45" w:rsidDel="00195BE3">
          <w:rPr>
            <w:noProof/>
          </w:rPr>
          <w:delInstrText>26</w:delInstrText>
        </w:r>
      </w:del>
      <w:r w:rsidR="00F119D4">
        <w:rPr>
          <w:noProof/>
        </w:rPr>
        <w:fldChar w:fldCharType="end"/>
      </w:r>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1pt;height:14pt" o:ole="">
            <v:imagedata r:id="rId2375" o:title=""/>
          </v:shape>
          <o:OLEObject Type="Embed" ProgID="Equation.DSMT4" ShapeID="_x0000_i2204" DrawAspect="Content" ObjectID="_1362388061" r:id="rId2376"/>
        </w:object>
      </w:r>
      <w:r>
        <w:t xml:space="preserve">and </w:t>
      </w:r>
      <w:r w:rsidR="00905817" w:rsidRPr="00905817">
        <w:rPr>
          <w:position w:val="-10"/>
        </w:rPr>
        <w:object w:dxaOrig="240" w:dyaOrig="260" w14:anchorId="34542AF1">
          <v:shape id="_x0000_i2205" type="#_x0000_t75" style="width:12pt;height:13pt" o:ole="">
            <v:imagedata r:id="rId2377" o:title=""/>
          </v:shape>
          <o:OLEObject Type="Embed" ProgID="Equation.DSMT4" ShapeID="_x0000_i2205" DrawAspect="Content" ObjectID="_1362388062" r:id="rId2378"/>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06" type="#_x0000_t75" style="width:237pt;height:31pt" o:ole="">
            <v:imagedata r:id="rId2379" o:title=""/>
          </v:shape>
          <o:OLEObject Type="Embed" ProgID="Equation.DSMT4" ShapeID="_x0000_i2206" DrawAspect="Content" ObjectID="_1362388063" r:id="rId238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8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51" w:author="Gerard" w:date="2015-03-22T11:01:00Z">
        <w:r w:rsidR="00F119D4">
          <w:rPr>
            <w:noProof/>
          </w:rPr>
          <w:instrText>31</w:instrText>
        </w:r>
      </w:ins>
      <w:del w:id="1852" w:author="Gerard" w:date="2014-08-27T22:18:00Z">
        <w:r w:rsidR="00567B45" w:rsidDel="00195BE3">
          <w:rPr>
            <w:noProof/>
          </w:rPr>
          <w:delInstrText>27</w:delInstrText>
        </w:r>
      </w:del>
      <w:r w:rsidR="00F119D4">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pPr>
      <w:r>
        <w:tab/>
      </w:r>
      <w:r w:rsidR="00905817" w:rsidRPr="00905817">
        <w:rPr>
          <w:position w:val="-28"/>
        </w:rPr>
        <w:object w:dxaOrig="6259" w:dyaOrig="660" w14:anchorId="689DC561">
          <v:shape id="_x0000_i2207" type="#_x0000_t75" style="width:313pt;height:33pt" o:ole="">
            <v:imagedata r:id="rId2381" o:title=""/>
          </v:shape>
          <o:OLEObject Type="Embed" ProgID="Equation.DSMT4" ShapeID="_x0000_i2207" DrawAspect="Content" ObjectID="_1362388064" r:id="rId23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85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54" w:author="Gerard" w:date="2015-03-22T11:01:00Z">
        <w:r w:rsidR="00F119D4">
          <w:rPr>
            <w:noProof/>
          </w:rPr>
          <w:instrText>32</w:instrText>
        </w:r>
      </w:ins>
      <w:del w:id="1855" w:author="Gerard" w:date="2014-08-27T22:18:00Z">
        <w:r w:rsidR="00567B45" w:rsidDel="00195BE3">
          <w:rPr>
            <w:noProof/>
          </w:rPr>
          <w:delInstrText>28</w:delInstrText>
        </w:r>
      </w:del>
      <w:r w:rsidR="00F119D4">
        <w:rPr>
          <w:noProof/>
        </w:rPr>
        <w:fldChar w:fldCharType="end"/>
      </w:r>
      <w:r>
        <w:instrText>)</w:instrText>
      </w:r>
      <w:r>
        <w:fldChar w:fldCharType="end"/>
      </w:r>
    </w:p>
    <w:p w14:paraId="0DB6529D" w14:textId="77777777" w:rsidR="00715ECB" w:rsidRDefault="00715ECB" w:rsidP="008F4203">
      <w:pPr>
        <w:pStyle w:val="Heading3"/>
      </w:pPr>
      <w:bookmarkStart w:id="1856" w:name="_Toc288641483"/>
      <w:r>
        <w:t>Donnan Equilibrium Swelling</w:t>
      </w:r>
      <w:bookmarkEnd w:id="1856"/>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w:t>
      </w:r>
      <w:r>
        <w:lastRenderedPageBreak/>
        <w:t xml:space="preserve">material, this material is not stable on its own. It must be combined with an elastic material that resists the swelling. </w:t>
      </w:r>
    </w:p>
    <w:p w14:paraId="678CC51E" w14:textId="77777777" w:rsidR="00715ECB" w:rsidRDefault="00715ECB" w:rsidP="00715ECB"/>
    <w:p w14:paraId="1E7301DE" w14:textId="221E6DE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F119D4">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08" type="#_x0000_t75" style="width:44pt;height:16pt" o:ole="">
            <v:imagedata r:id="rId2383" o:title=""/>
          </v:shape>
          <o:OLEObject Type="Embed" ProgID="Equation.DSMT4" ShapeID="_x0000_i2208" DrawAspect="Content" ObjectID="_1362388065" r:id="rId2384"/>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5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w:instrText>
      </w:r>
      <w:r w:rsidR="00F119D4">
        <w:instrText xml:space="preserv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58" w:author="Gerard" w:date="2015-03-22T11:01:00Z">
        <w:r w:rsidR="00F119D4">
          <w:rPr>
            <w:noProof/>
          </w:rPr>
          <w:instrText>33</w:instrText>
        </w:r>
      </w:ins>
      <w:del w:id="1859" w:author="Gerard" w:date="2014-08-27T22:18:00Z">
        <w:r w:rsidR="00567B45" w:rsidDel="00195BE3">
          <w:rPr>
            <w:noProof/>
          </w:rPr>
          <w:delInstrText>29</w:delInstrText>
        </w:r>
      </w:del>
      <w:r w:rsidR="00F119D4">
        <w:rPr>
          <w:noProof/>
        </w:rPr>
        <w:fldChar w:fldCharType="end"/>
      </w:r>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09" type="#_x0000_t75" style="width:11pt;height:11pt" o:ole="">
            <v:imagedata r:id="rId2385" o:title=""/>
          </v:shape>
          <o:OLEObject Type="Embed" ProgID="Equation.DSMT4" ShapeID="_x0000_i2209" DrawAspect="Content" ObjectID="_1362388066" r:id="rId2386"/>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10" type="#_x0000_t75" style="width:2in;height:34pt" o:ole="">
            <v:imagedata r:id="rId2387" o:title=""/>
          </v:shape>
          <o:OLEObject Type="Embed" ProgID="Equation.DSMT4" ShapeID="_x0000_i2210" DrawAspect="Content" ObjectID="_1362388067" r:id="rId2388"/>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6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61" w:author="Gerard" w:date="2015-03-22T11:01:00Z">
        <w:r w:rsidR="00F119D4">
          <w:rPr>
            <w:noProof/>
          </w:rPr>
          <w:instrText>34</w:instrText>
        </w:r>
      </w:ins>
      <w:del w:id="1862" w:author="Gerard" w:date="2014-08-27T22:18:00Z">
        <w:r w:rsidR="00567B45" w:rsidDel="00195BE3">
          <w:rPr>
            <w:noProof/>
          </w:rPr>
          <w:delInstrText>30</w:delInstrText>
        </w:r>
      </w:del>
      <w:r w:rsidR="00F119D4">
        <w:rPr>
          <w:noProof/>
        </w:rPr>
        <w:fldChar w:fldCharType="end"/>
      </w:r>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11" type="#_x0000_t75" style="width:15pt;height:16pt" o:ole="">
            <v:imagedata r:id="rId2389" o:title=""/>
          </v:shape>
          <o:OLEObject Type="Embed" ProgID="Equation.DSMT4" ShapeID="_x0000_i2211" DrawAspect="Content" ObjectID="_1362388068" r:id="rId2390"/>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12" type="#_x0000_t75" style="width:89pt;height:36pt" o:ole="">
            <v:imagedata r:id="rId2391" o:title=""/>
          </v:shape>
          <o:OLEObject Type="Embed" ProgID="Equation.DSMT4" ShapeID="_x0000_i2212" DrawAspect="Content" ObjectID="_1362388069" r:id="rId2392"/>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6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64" w:author="Gerard" w:date="2015-03-22T11:01:00Z">
        <w:r w:rsidR="00F119D4">
          <w:rPr>
            <w:noProof/>
          </w:rPr>
          <w:instrText>35</w:instrText>
        </w:r>
      </w:ins>
      <w:del w:id="1865" w:author="Gerard" w:date="2014-08-27T22:18:00Z">
        <w:r w:rsidR="00567B45" w:rsidDel="00195BE3">
          <w:rPr>
            <w:noProof/>
          </w:rPr>
          <w:delInstrText>31</w:delInstrText>
        </w:r>
      </w:del>
      <w:r w:rsidR="00F119D4">
        <w:rPr>
          <w:noProof/>
        </w:rPr>
        <w:fldChar w:fldCharType="end"/>
      </w:r>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13" type="#_x0000_t75" style="width:47pt;height:14pt" o:ole="">
            <v:imagedata r:id="rId2393" o:title=""/>
          </v:shape>
          <o:OLEObject Type="Embed" ProgID="Equation.DSMT4" ShapeID="_x0000_i2213" DrawAspect="Content" ObjectID="_1362388070" r:id="rId2394"/>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14" type="#_x0000_t75" style="width:12pt;height:13pt" o:ole="">
            <v:imagedata r:id="rId2395" o:title=""/>
          </v:shape>
          <o:OLEObject Type="Embed" ProgID="Equation.DSMT4" ShapeID="_x0000_i2214" DrawAspect="Content" ObjectID="_1362388071" r:id="rId2396"/>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15" type="#_x0000_t75" style="width:10pt;height:14pt" o:ole="">
            <v:imagedata r:id="rId2397" o:title=""/>
          </v:shape>
          <o:OLEObject Type="Embed" ProgID="Equation.DSMT4" ShapeID="_x0000_i2215" DrawAspect="Content" ObjectID="_1362388072" r:id="rId2398"/>
        </w:object>
      </w:r>
      <w:r w:rsidR="00122416">
        <w:t xml:space="preserve"> is the absolute temperature. </w:t>
      </w:r>
    </w:p>
    <w:p w14:paraId="5CB62E26" w14:textId="77777777" w:rsidR="00122416" w:rsidRDefault="00122416" w:rsidP="008C7882"/>
    <w:p w14:paraId="54154730" w14:textId="6169308A" w:rsidR="00644EF7" w:rsidRDefault="00122416" w:rsidP="008C7882">
      <w:r>
        <w:t xml:space="preserve">Note that </w:t>
      </w:r>
      <w:r w:rsidR="00905817" w:rsidRPr="00905817">
        <w:rPr>
          <w:position w:val="-12"/>
        </w:rPr>
        <w:object w:dxaOrig="300" w:dyaOrig="380" w14:anchorId="05BD2B23">
          <v:shape id="_x0000_i2216" type="#_x0000_t75" style="width:15pt;height:19pt" o:ole="">
            <v:imagedata r:id="rId2399" o:title=""/>
          </v:shape>
          <o:OLEObject Type="Embed" ProgID="Equation.DSMT4" ShapeID="_x0000_i2216" DrawAspect="Content" ObjectID="_1362388073" r:id="rId2400"/>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17" type="#_x0000_t75" style="width:16pt;height:19pt" o:ole="">
            <v:imagedata r:id="rId2401" o:title=""/>
          </v:shape>
          <o:OLEObject Type="Embed" ProgID="Equation.DSMT4" ShapeID="_x0000_i2217" DrawAspect="Content" ObjectID="_1362388074" r:id="rId2402"/>
        </w:object>
      </w:r>
      <w:r>
        <w:t xml:space="preserve">is unitless and must be in the range </w:t>
      </w:r>
      <w:r w:rsidR="00905817" w:rsidRPr="00905817">
        <w:rPr>
          <w:position w:val="-12"/>
        </w:rPr>
        <w:object w:dxaOrig="1020" w:dyaOrig="380" w14:anchorId="6BDAAA2C">
          <v:shape id="_x0000_i2218" type="#_x0000_t75" style="width:51pt;height:19pt" o:ole="">
            <v:imagedata r:id="rId2403" o:title=""/>
          </v:shape>
          <o:OLEObject Type="Embed" ProgID="Equation.DSMT4" ShapeID="_x0000_i2218" DrawAspect="Content" ObjectID="_1362388075" r:id="rId240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F119D4">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19" type="#_x0000_t75" style="width:220pt;height:86pt" o:ole="">
            <v:imagedata r:id="rId2405" o:title=""/>
          </v:shape>
          <o:OLEObject Type="Embed" ProgID="Equation.DSMT4" ShapeID="_x0000_i2219" DrawAspect="Content" ObjectID="_1362388076" r:id="rId240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86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67" w:author="Gerard" w:date="2015-03-22T11:01:00Z">
        <w:r w:rsidR="00F119D4">
          <w:rPr>
            <w:noProof/>
          </w:rPr>
          <w:instrText>36</w:instrText>
        </w:r>
      </w:ins>
      <w:del w:id="1868" w:author="Gerard" w:date="2014-08-27T22:18:00Z">
        <w:r w:rsidR="00567B45" w:rsidDel="00195BE3">
          <w:rPr>
            <w:noProof/>
          </w:rPr>
          <w:delInstrText>32</w:delInstrText>
        </w:r>
      </w:del>
      <w:r w:rsidR="00F119D4">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869" w:name="_Toc288641484"/>
      <w:r>
        <w:t>Perfect Osmometer Equilibrium Osmotic Pressure</w:t>
      </w:r>
      <w:bookmarkEnd w:id="1869"/>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74633F2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F119D4">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20" type="#_x0000_t75" style="width:45pt;height:16pt" o:ole="">
            <v:imagedata r:id="rId2407" o:title=""/>
          </v:shape>
          <o:OLEObject Type="Embed" ProgID="Equation.DSMT4" ShapeID="_x0000_i2220" DrawAspect="Content" ObjectID="_1362388077" r:id="rId2408"/>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7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71" w:author="Gerard" w:date="2015-03-22T11:01:00Z">
        <w:r w:rsidR="00F119D4">
          <w:rPr>
            <w:noProof/>
          </w:rPr>
          <w:instrText>37</w:instrText>
        </w:r>
      </w:ins>
      <w:del w:id="1872" w:author="Gerard" w:date="2014-08-27T22:18:00Z">
        <w:r w:rsidR="00567B45" w:rsidDel="00195BE3">
          <w:rPr>
            <w:noProof/>
          </w:rPr>
          <w:delInstrText>33</w:delInstrText>
        </w:r>
      </w:del>
      <w:r w:rsidR="00F119D4">
        <w:rPr>
          <w:noProof/>
        </w:rPr>
        <w:fldChar w:fldCharType="end"/>
      </w:r>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21" type="#_x0000_t75" style="width:11pt;height:11pt" o:ole="">
            <v:imagedata r:id="rId2409" o:title=""/>
          </v:shape>
          <o:OLEObject Type="Embed" ProgID="Equation.DSMT4" ShapeID="_x0000_i2221" DrawAspect="Content" ObjectID="_1362388078" r:id="rId2410"/>
        </w:object>
      </w:r>
      <w:r w:rsidR="00EB2008">
        <w:t xml:space="preserve"> </w:t>
      </w:r>
      <w:r>
        <w:t>is the osmotic pressure, given by</w:t>
      </w:r>
    </w:p>
    <w:p w14:paraId="03D9756D" w14:textId="45C9E52A" w:rsidR="000748EF" w:rsidRDefault="000748EF" w:rsidP="000748EF">
      <w:pPr>
        <w:pStyle w:val="MTDisplayEquation"/>
      </w:pPr>
      <w:r>
        <w:tab/>
      </w:r>
      <w:r w:rsidR="00905817" w:rsidRPr="00905817">
        <w:rPr>
          <w:position w:val="-16"/>
        </w:rPr>
        <w:object w:dxaOrig="1540" w:dyaOrig="440" w14:anchorId="33A65255">
          <v:shape id="_x0000_i2222" type="#_x0000_t75" style="width:77pt;height:22pt" o:ole="">
            <v:imagedata r:id="rId2411" o:title=""/>
          </v:shape>
          <o:OLEObject Type="Embed" ProgID="Equation.DSMT4" ShapeID="_x0000_i2222" DrawAspect="Content" ObjectID="_1362388079" r:id="rId2412"/>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7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74" w:author="Gerard" w:date="2015-03-22T11:01:00Z">
        <w:r w:rsidR="00F119D4">
          <w:rPr>
            <w:noProof/>
          </w:rPr>
          <w:instrText>38</w:instrText>
        </w:r>
      </w:ins>
      <w:del w:id="1875" w:author="Gerard" w:date="2014-08-27T22:18:00Z">
        <w:r w:rsidR="00567B45" w:rsidDel="00195BE3">
          <w:rPr>
            <w:noProof/>
          </w:rPr>
          <w:delInstrText>34</w:delInstrText>
        </w:r>
      </w:del>
      <w:r w:rsidR="00F119D4">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23" type="#_x0000_t75" style="width:11pt;height:13pt" o:ole="">
            <v:imagedata r:id="rId2413" o:title=""/>
          </v:shape>
          <o:OLEObject Type="Embed" ProgID="Equation.DSMT4" ShapeID="_x0000_i2223" DrawAspect="Content" ObjectID="_1362388080" r:id="rId2414"/>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24" type="#_x0000_t75" style="width:81pt;height:36pt" o:ole="">
            <v:imagedata r:id="rId2415" o:title=""/>
          </v:shape>
          <o:OLEObject Type="Embed" ProgID="Equation.DSMT4" ShapeID="_x0000_i2224" DrawAspect="Content" ObjectID="_1362388081" r:id="rId2416"/>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77" w:author="Gerard" w:date="2015-03-22T11:01:00Z">
        <w:r w:rsidR="00F119D4">
          <w:rPr>
            <w:noProof/>
          </w:rPr>
          <w:instrText>39</w:instrText>
        </w:r>
      </w:ins>
      <w:del w:id="1878" w:author="Gerard" w:date="2014-08-27T22:18:00Z">
        <w:r w:rsidR="00567B45" w:rsidDel="00195BE3">
          <w:rPr>
            <w:noProof/>
          </w:rPr>
          <w:delInstrText>35</w:delInstrText>
        </w:r>
      </w:del>
      <w:r w:rsidR="00F119D4">
        <w:rPr>
          <w:noProof/>
        </w:rPr>
        <w:fldChar w:fldCharType="end"/>
      </w:r>
      <w:r>
        <w:instrText>)</w:instrText>
      </w:r>
      <w:r>
        <w:fldChar w:fldCharType="end"/>
      </w:r>
    </w:p>
    <w:p w14:paraId="3A760ABC" w14:textId="44350A25" w:rsidR="00122416" w:rsidRDefault="002E4E77" w:rsidP="00122416">
      <w:r>
        <w:lastRenderedPageBreak/>
        <w:t>where</w:t>
      </w:r>
      <w:r w:rsidR="00EB2008">
        <w:t xml:space="preserve"> </w:t>
      </w:r>
      <w:r w:rsidR="00905817" w:rsidRPr="00905817">
        <w:rPr>
          <w:position w:val="-4"/>
        </w:rPr>
        <w:object w:dxaOrig="240" w:dyaOrig="260" w14:anchorId="1DAB8A29">
          <v:shape id="_x0000_i2225" type="#_x0000_t75" style="width:12pt;height:13pt" o:ole="">
            <v:imagedata r:id="rId2417" o:title=""/>
          </v:shape>
          <o:OLEObject Type="Embed" ProgID="Equation.DSMT4" ShapeID="_x0000_i2225" DrawAspect="Content" ObjectID="_1362388082" r:id="rId2418"/>
        </w:object>
      </w:r>
      <w:r>
        <w:rPr>
          <w:i/>
        </w:rPr>
        <w:t xml:space="preserve"> </w:t>
      </w:r>
      <w:r>
        <w:t>is the universal gas constant and</w:t>
      </w:r>
      <w:r w:rsidR="00EB2008">
        <w:t xml:space="preserve"> </w:t>
      </w:r>
      <w:r w:rsidR="00905817" w:rsidRPr="00905817">
        <w:rPr>
          <w:position w:val="-6"/>
        </w:rPr>
        <w:object w:dxaOrig="200" w:dyaOrig="279" w14:anchorId="566E3012">
          <v:shape id="_x0000_i2226" type="#_x0000_t75" style="width:10pt;height:14pt" o:ole="">
            <v:imagedata r:id="rId2419" o:title=""/>
          </v:shape>
          <o:OLEObject Type="Embed" ProgID="Equation.DSMT4" ShapeID="_x0000_i2226" DrawAspect="Content" ObjectID="_1362388083" r:id="rId242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27" type="#_x0000_t75" style="width:241pt;height:38pt" o:ole="">
            <v:imagedata r:id="rId2421" o:title=""/>
          </v:shape>
          <o:OLEObject Type="Embed" ProgID="Equation.DSMT4" ShapeID="_x0000_i2227" DrawAspect="Content" ObjectID="_1362388084" r:id="rId2422"/>
        </w:object>
      </w:r>
      <w:r w:rsidR="00742950">
        <w:t>.</w:t>
      </w:r>
      <w:r>
        <w:tab/>
      </w:r>
      <w:r>
        <w:fldChar w:fldCharType="begin"/>
      </w:r>
      <w:r>
        <w:instrText xml:space="preserve"> MACROBUTTON MTPlaceRef \* MERGEFORMAT </w:instrText>
      </w:r>
      <w:r w:rsidR="00F119D4">
        <w:fldChar w:fldCharType="begin"/>
      </w:r>
      <w:r w:rsidR="00F119D4">
        <w:instrText xml:space="preserve"> SEQ MTEqn \h \* MERGEFORMAT </w:instrText>
      </w:r>
      <w:del w:id="18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80" w:author="Gerard" w:date="2015-03-22T11:01:00Z">
        <w:r w:rsidR="00F119D4">
          <w:rPr>
            <w:noProof/>
          </w:rPr>
          <w:instrText>40</w:instrText>
        </w:r>
      </w:ins>
      <w:del w:id="1881" w:author="Gerard" w:date="2014-08-27T22:18:00Z">
        <w:r w:rsidR="00567B45" w:rsidDel="00195BE3">
          <w:rPr>
            <w:noProof/>
          </w:rPr>
          <w:delInstrText>36</w:delInstrText>
        </w:r>
      </w:del>
      <w:r w:rsidR="00F119D4">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882" w:name="_Toc288641485"/>
      <w:r>
        <w:t>Nearly-Incompressible Materials</w:t>
      </w:r>
      <w:bookmarkEnd w:id="1882"/>
    </w:p>
    <w:p w14:paraId="769937C5" w14:textId="77777777" w:rsidR="008C7882" w:rsidRDefault="008C7882" w:rsidP="008F4203">
      <w:pPr>
        <w:pStyle w:val="Heading3"/>
      </w:pPr>
      <w:bookmarkStart w:id="1883" w:name="_Toc288641486"/>
      <w:r>
        <w:t>Mooney-Rivlin Hyperelasticity</w:t>
      </w:r>
      <w:bookmarkEnd w:id="1883"/>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28" type="#_x0000_t75" style="width:190pt;height:31pt" o:ole="">
            <v:imagedata r:id="rId2423" o:title=""/>
          </v:shape>
          <o:OLEObject Type="Embed" ProgID="Equation.DSMT4" ShapeID="_x0000_i2228" DrawAspect="Content" ObjectID="_1362388085" r:id="rId2424"/>
        </w:object>
      </w:r>
      <w:r w:rsidR="00FB3B8D">
        <w:t>.</w:t>
      </w:r>
      <w:r>
        <w:tab/>
      </w:r>
      <w:r>
        <w:fldChar w:fldCharType="begin"/>
      </w:r>
      <w:r>
        <w:instrText xml:space="preserve"> MACROBUTTON MTPlaceRef \* MERGEFORMAT </w:instrText>
      </w:r>
      <w:r w:rsidR="00F119D4">
        <w:fldChar w:fldCharType="begin"/>
      </w:r>
      <w:r w:rsidR="00F119D4">
        <w:instrText xml:space="preserve"> SEQ </w:instrText>
      </w:r>
      <w:r w:rsidR="00F119D4">
        <w:instrText xml:space="preserve">MTEqn \h \* MERGEFORMAT </w:instrText>
      </w:r>
      <w:del w:id="18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85" w:author="Gerard" w:date="2015-03-22T11:01:00Z">
        <w:r w:rsidR="00F119D4">
          <w:rPr>
            <w:noProof/>
          </w:rPr>
          <w:instrText>41</w:instrText>
        </w:r>
      </w:ins>
      <w:del w:id="1886" w:author="Gerard" w:date="2014-08-27T22:18:00Z">
        <w:r w:rsidR="00567B45" w:rsidDel="00195BE3">
          <w:rPr>
            <w:noProof/>
          </w:rPr>
          <w:delInstrText>37</w:delInstrText>
        </w:r>
      </w:del>
      <w:r w:rsidR="00F119D4">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29" type="#_x0000_t75" style="width:11pt;height:19pt" o:ole="">
            <v:imagedata r:id="rId2425" o:title=""/>
          </v:shape>
          <o:OLEObject Type="Embed" ProgID="Equation.DSMT4" ShapeID="_x0000_i2229" DrawAspect="Content" ObjectID="_1362388086" r:id="rId2426"/>
        </w:object>
      </w:r>
      <w:r w:rsidR="009773FE">
        <w:t xml:space="preserve"> </w:t>
      </w:r>
      <w:r w:rsidR="008C7882">
        <w:t>and</w:t>
      </w:r>
      <w:r w:rsidR="009773FE">
        <w:t xml:space="preserve"> </w:t>
      </w:r>
      <w:r w:rsidR="00905817" w:rsidRPr="00905817">
        <w:rPr>
          <w:position w:val="-12"/>
        </w:rPr>
        <w:object w:dxaOrig="240" w:dyaOrig="360" w14:anchorId="54BA1864">
          <v:shape id="_x0000_i2230" type="#_x0000_t75" style="width:12pt;height:19pt" o:ole="">
            <v:imagedata r:id="rId2427" o:title=""/>
          </v:shape>
          <o:OLEObject Type="Embed" ProgID="Equation.DSMT4" ShapeID="_x0000_i2230" DrawAspect="Content" ObjectID="_1362388087" r:id="rId2428"/>
        </w:object>
      </w:r>
      <w:r w:rsidR="009773FE">
        <w:t xml:space="preserve"> </w:t>
      </w:r>
      <w:r w:rsidR="008C7882">
        <w:t xml:space="preserve">are the Mooney-Rivlin material coefficients, </w:t>
      </w:r>
      <w:r w:rsidR="00905817" w:rsidRPr="00905817">
        <w:rPr>
          <w:position w:val="-12"/>
        </w:rPr>
        <w:object w:dxaOrig="220" w:dyaOrig="380" w14:anchorId="5B865987">
          <v:shape id="_x0000_i2231" type="#_x0000_t75" style="width:11pt;height:19pt" o:ole="">
            <v:imagedata r:id="rId2429" o:title=""/>
          </v:shape>
          <o:OLEObject Type="Embed" ProgID="Equation.DSMT4" ShapeID="_x0000_i2231" DrawAspect="Content" ObjectID="_1362388088" r:id="rId2430"/>
        </w:object>
      </w:r>
      <w:r w:rsidR="009773FE">
        <w:t xml:space="preserve"> </w:t>
      </w:r>
      <w:r w:rsidR="008C7882">
        <w:t xml:space="preserve">and </w:t>
      </w:r>
      <w:r w:rsidR="00905817" w:rsidRPr="00905817">
        <w:rPr>
          <w:position w:val="-12"/>
        </w:rPr>
        <w:object w:dxaOrig="260" w:dyaOrig="380" w14:anchorId="4BFB450A">
          <v:shape id="_x0000_i2232" type="#_x0000_t75" style="width:13pt;height:19pt" o:ole="">
            <v:imagedata r:id="rId2431" o:title=""/>
          </v:shape>
          <o:OLEObject Type="Embed" ProgID="Equation.DSMT4" ShapeID="_x0000_i2232" DrawAspect="Content" ObjectID="_1362388089" r:id="rId2432"/>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33" type="#_x0000_t75" style="width:46pt;height:16pt" o:ole="">
            <v:imagedata r:id="rId2433" o:title=""/>
          </v:shape>
          <o:OLEObject Type="Embed" ProgID="Equation.DSMT4" ShapeID="_x0000_i2233" DrawAspect="Content" ObjectID="_1362388090" r:id="rId2434"/>
        </w:object>
      </w:r>
      <w:r w:rsidR="008C7882">
        <w:t xml:space="preserve">, where </w:t>
      </w:r>
      <w:r w:rsidR="00905817" w:rsidRPr="00905817">
        <w:rPr>
          <w:position w:val="-6"/>
        </w:rPr>
        <w:object w:dxaOrig="1140" w:dyaOrig="300" w14:anchorId="63B0CC03">
          <v:shape id="_x0000_i2234" type="#_x0000_t75" style="width:57pt;height:15pt" o:ole="">
            <v:imagedata r:id="rId2435" o:title=""/>
          </v:shape>
          <o:OLEObject Type="Embed" ProgID="Equation.DSMT4" ShapeID="_x0000_i2234" DrawAspect="Content" ObjectID="_1362388091" r:id="rId2436"/>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35" type="#_x0000_t75" style="width:54pt;height:19pt" o:ole="">
            <v:imagedata r:id="rId2437" o:title=""/>
          </v:shape>
          <o:OLEObject Type="Embed" ProgID="Equation.DSMT4" ShapeID="_x0000_i2235" DrawAspect="Content" ObjectID="_1362388092" r:id="rId2438"/>
        </w:object>
      </w:r>
      <w:r w:rsidR="009773FE">
        <w:t xml:space="preserve"> </w:t>
      </w:r>
      <w:r w:rsidR="008C7882">
        <w:t xml:space="preserve">is the Jacobian of the deformation. When </w:t>
      </w:r>
      <w:r w:rsidR="00905817" w:rsidRPr="00905817">
        <w:rPr>
          <w:position w:val="-12"/>
        </w:rPr>
        <w:object w:dxaOrig="620" w:dyaOrig="360" w14:anchorId="1A618713">
          <v:shape id="_x0000_i2236" type="#_x0000_t75" style="width:31pt;height:19pt" o:ole="">
            <v:imagedata r:id="rId2439" o:title=""/>
          </v:shape>
          <o:OLEObject Type="Embed" ProgID="Equation.DSMT4" ShapeID="_x0000_i2236" DrawAspect="Content" ObjectID="_1362388093" r:id="rId244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37" type="#_x0000_t75" style="width:240pt;height:34pt" o:ole="">
            <v:imagedata r:id="rId2441" o:title=""/>
          </v:shape>
          <o:OLEObject Type="Embed" ProgID="Equation.DSMT4" ShapeID="_x0000_i2237" DrawAspect="Content" ObjectID="_1362388094" r:id="rId2442"/>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88" w:author="Gerard" w:date="2015-03-22T11:01:00Z">
        <w:r w:rsidR="00F119D4">
          <w:rPr>
            <w:noProof/>
          </w:rPr>
          <w:instrText>42</w:instrText>
        </w:r>
      </w:ins>
      <w:del w:id="1889" w:author="Gerard" w:date="2014-08-27T22:18:00Z">
        <w:r w:rsidR="00567B45" w:rsidDel="00195BE3">
          <w:rPr>
            <w:noProof/>
          </w:rPr>
          <w:delInstrText>38</w:delInstrText>
        </w:r>
      </w:del>
      <w:r w:rsidR="00F119D4">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38" type="#_x0000_t75" style="width:251pt;height:31pt" o:ole="">
            <v:imagedata r:id="rId2443" o:title=""/>
          </v:shape>
          <o:OLEObject Type="Embed" ProgID="Equation.DSMT4" ShapeID="_x0000_i2238" DrawAspect="Content" ObjectID="_1362388095" r:id="rId2444"/>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89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91" w:author="Gerard" w:date="2015-03-22T11:01:00Z">
        <w:r w:rsidR="00F119D4">
          <w:rPr>
            <w:noProof/>
          </w:rPr>
          <w:instrText>43</w:instrText>
        </w:r>
      </w:ins>
      <w:del w:id="1892" w:author="Gerard" w:date="2014-08-27T22:18:00Z">
        <w:r w:rsidR="00567B45" w:rsidDel="00195BE3">
          <w:rPr>
            <w:noProof/>
          </w:rPr>
          <w:delInstrText>39</w:delInstrText>
        </w:r>
      </w:del>
      <w:r w:rsidR="00F119D4">
        <w:rPr>
          <w:noProof/>
        </w:rPr>
        <w:fldChar w:fldCharType="end"/>
      </w:r>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39" type="#_x0000_t75" style="width:284pt;height:68pt" o:ole="">
            <v:imagedata r:id="rId2445" o:title=""/>
          </v:shape>
          <o:OLEObject Type="Embed" ProgID="Equation.DSMT4" ShapeID="_x0000_i2239" DrawAspect="Content" ObjectID="_1362388096" r:id="rId244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8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w:instrText>
      </w:r>
      <w:r w:rsidR="00F119D4">
        <w:instrText xml:space="preserve">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894" w:author="Gerard" w:date="2015-03-22T11:01:00Z">
        <w:r w:rsidR="00F119D4">
          <w:rPr>
            <w:noProof/>
          </w:rPr>
          <w:instrText>44</w:instrText>
        </w:r>
      </w:ins>
      <w:del w:id="1895" w:author="Gerard" w:date="2014-08-27T22:18:00Z">
        <w:r w:rsidR="00567B45" w:rsidDel="00195BE3">
          <w:rPr>
            <w:noProof/>
          </w:rPr>
          <w:delInstrText>40</w:delInstrText>
        </w:r>
      </w:del>
      <w:r w:rsidR="00F119D4">
        <w:rPr>
          <w:noProof/>
        </w:rPr>
        <w:fldChar w:fldCharType="end"/>
      </w:r>
      <w:r>
        <w:instrText>)</w:instrText>
      </w:r>
      <w:r>
        <w:fldChar w:fldCharType="end"/>
      </w:r>
    </w:p>
    <w:p w14:paraId="280378D4" w14:textId="77777777" w:rsidR="00E16837" w:rsidRPr="00E16837" w:rsidRDefault="00E16837" w:rsidP="008F4203"/>
    <w:p w14:paraId="283F380E" w14:textId="59A88DB0"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F119D4">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896" w:name="_Toc288641487"/>
      <w:commentRangeStart w:id="1897"/>
      <w:r>
        <w:t>Ogden Hyperelastic</w:t>
      </w:r>
      <w:commentRangeEnd w:id="1897"/>
      <w:r w:rsidR="00FB3B8D">
        <w:rPr>
          <w:rStyle w:val="CommentReference"/>
          <w:rFonts w:cs="Times New Roman"/>
          <w:b w:val="0"/>
          <w:bCs w:val="0"/>
        </w:rPr>
        <w:commentReference w:id="1897"/>
      </w:r>
      <w:bookmarkEnd w:id="1896"/>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40" type="#_x0000_t75" style="width:253pt;height:35pt" o:ole="">
            <v:imagedata r:id="rId2447" o:title=""/>
          </v:shape>
          <o:OLEObject Type="Embed" ProgID="Equation.DSMT4" ShapeID="_x0000_i2240" DrawAspect="Content" ObjectID="_1362388097" r:id="rId244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8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w:instrText>
      </w:r>
      <w:r w:rsidR="00F119D4">
        <w:instrText xml:space="preserve">EFORMAT </w:instrText>
      </w:r>
      <w:r w:rsidR="00F119D4">
        <w:fldChar w:fldCharType="separate"/>
      </w:r>
      <w:ins w:id="1899" w:author="Gerard" w:date="2015-03-22T11:01:00Z">
        <w:r w:rsidR="00F119D4">
          <w:rPr>
            <w:noProof/>
          </w:rPr>
          <w:instrText>45</w:instrText>
        </w:r>
      </w:ins>
      <w:del w:id="1900" w:author="Gerard" w:date="2014-08-27T22:18:00Z">
        <w:r w:rsidR="00567B45" w:rsidDel="00195BE3">
          <w:rPr>
            <w:noProof/>
          </w:rPr>
          <w:delInstrText>41</w:delInstrText>
        </w:r>
      </w:del>
      <w:r w:rsidR="00F119D4">
        <w:rPr>
          <w:noProof/>
        </w:rPr>
        <w:fldChar w:fldCharType="end"/>
      </w:r>
      <w:r>
        <w:instrText>)</w:instrText>
      </w:r>
      <w:r>
        <w:fldChar w:fldCharType="end"/>
      </w:r>
    </w:p>
    <w:p w14:paraId="7668C040" w14:textId="1CE5BEE8" w:rsidR="008C7882" w:rsidRDefault="008C7882" w:rsidP="008C7882">
      <w:r>
        <w:lastRenderedPageBreak/>
        <w:t xml:space="preserve">Here, </w:t>
      </w:r>
      <w:r w:rsidR="00905817" w:rsidRPr="00905817">
        <w:rPr>
          <w:position w:val="-12"/>
        </w:rPr>
        <w:object w:dxaOrig="240" w:dyaOrig="400" w14:anchorId="3990AC1B">
          <v:shape id="_x0000_i2241" type="#_x0000_t75" style="width:12pt;height:20pt" o:ole="">
            <v:imagedata r:id="rId2449" o:title=""/>
          </v:shape>
          <o:OLEObject Type="Embed" ProgID="Equation.DSMT4" ShapeID="_x0000_i2241" DrawAspect="Content" ObjectID="_1362388098" r:id="rId2450"/>
        </w:object>
      </w:r>
      <w:r w:rsidR="00C2754B">
        <w:t xml:space="preserve"> </w:t>
      </w:r>
      <w:r>
        <w:t xml:space="preserve">are the deviatoric principal stretches and </w:t>
      </w:r>
      <w:r w:rsidR="00905817" w:rsidRPr="00905817">
        <w:rPr>
          <w:position w:val="-12"/>
        </w:rPr>
        <w:object w:dxaOrig="220" w:dyaOrig="360" w14:anchorId="5C92B3E8">
          <v:shape id="_x0000_i2242" type="#_x0000_t75" style="width:11pt;height:19pt" o:ole="">
            <v:imagedata r:id="rId2451" o:title=""/>
          </v:shape>
          <o:OLEObject Type="Embed" ProgID="Equation.DSMT4" ShapeID="_x0000_i2242" DrawAspect="Content" ObjectID="_1362388099" r:id="rId2452"/>
        </w:object>
      </w:r>
      <w:r w:rsidR="00C2754B">
        <w:t xml:space="preserve"> </w:t>
      </w:r>
      <w:r>
        <w:t xml:space="preserve">and </w:t>
      </w:r>
      <w:r w:rsidR="00905817" w:rsidRPr="00905817">
        <w:rPr>
          <w:position w:val="-12"/>
        </w:rPr>
        <w:object w:dxaOrig="279" w:dyaOrig="360" w14:anchorId="596CCB2C">
          <v:shape id="_x0000_i2243" type="#_x0000_t75" style="width:14pt;height:19pt" o:ole="">
            <v:imagedata r:id="rId2453" o:title=""/>
          </v:shape>
          <o:OLEObject Type="Embed" ProgID="Equation.DSMT4" ShapeID="_x0000_i2243" DrawAspect="Content" ObjectID="_1362388100" r:id="rId2454"/>
        </w:object>
      </w:r>
      <w:r>
        <w:t xml:space="preserve"> are material parameters. The term </w:t>
      </w:r>
      <w:r w:rsidR="00905817" w:rsidRPr="00905817">
        <w:rPr>
          <w:position w:val="-14"/>
        </w:rPr>
        <w:object w:dxaOrig="620" w:dyaOrig="400" w14:anchorId="48AD0EDF">
          <v:shape id="_x0000_i2244" type="#_x0000_t75" style="width:31pt;height:20pt" o:ole="">
            <v:imagedata r:id="rId2455" o:title=""/>
          </v:shape>
          <o:OLEObject Type="Embed" ProgID="Equation.DSMT4" ShapeID="_x0000_i2244" DrawAspect="Content" ObjectID="_1362388101" r:id="rId245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45" type="#_x0000_t75" style="width:11pt;height:19pt" o:ole="">
            <v:imagedata r:id="rId2457" o:title=""/>
          </v:shape>
          <o:OLEObject Type="Embed" ProgID="Equation.DSMT4" ShapeID="_x0000_i2245" DrawAspect="Content" ObjectID="_1362388102" r:id="rId2458"/>
        </w:object>
      </w:r>
      <w:r w:rsidR="00C2754B">
        <w:t xml:space="preserve"> </w:t>
      </w:r>
      <w:r>
        <w:t xml:space="preserve">and </w:t>
      </w:r>
      <w:r w:rsidR="00905817" w:rsidRPr="00905817">
        <w:rPr>
          <w:position w:val="-12"/>
        </w:rPr>
        <w:object w:dxaOrig="279" w:dyaOrig="360" w14:anchorId="7DBA1D57">
          <v:shape id="_x0000_i2246" type="#_x0000_t75" style="width:14pt;height:19pt" o:ole="">
            <v:imagedata r:id="rId2459" o:title=""/>
          </v:shape>
          <o:OLEObject Type="Embed" ProgID="Equation.DSMT4" ShapeID="_x0000_i2246" DrawAspect="Content" ObjectID="_1362388103" r:id="rId2460"/>
        </w:object>
      </w:r>
      <w:r>
        <w:t>.</w:t>
      </w:r>
    </w:p>
    <w:p w14:paraId="310948CB" w14:textId="77777777" w:rsidR="008C7882" w:rsidRDefault="008C7882" w:rsidP="008F4203">
      <w:pPr>
        <w:pStyle w:val="Heading3"/>
      </w:pPr>
      <w:bookmarkStart w:id="1901" w:name="_Toc302481274"/>
      <w:bookmarkStart w:id="1902" w:name="_Toc302490328"/>
      <w:bookmarkStart w:id="1903" w:name="_Toc302491862"/>
      <w:bookmarkStart w:id="1904" w:name="_Toc302492231"/>
      <w:bookmarkStart w:id="1905" w:name="_Toc288641488"/>
      <w:bookmarkEnd w:id="1901"/>
      <w:bookmarkEnd w:id="1902"/>
      <w:bookmarkEnd w:id="1903"/>
      <w:bookmarkEnd w:id="1904"/>
      <w:r>
        <w:t>Veronda-Westmann Hyperelasticity</w:t>
      </w:r>
      <w:bookmarkEnd w:id="1905"/>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47" type="#_x0000_t75" style="width:212pt;height:31pt" o:ole="">
            <v:imagedata r:id="rId2461" o:title=""/>
          </v:shape>
          <o:OLEObject Type="Embed" ProgID="Equation.DSMT4" ShapeID="_x0000_i2247" DrawAspect="Content" ObjectID="_1362388104" r:id="rId2462"/>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0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07" w:author="Gerard" w:date="2015-03-22T11:01:00Z">
        <w:r w:rsidR="00F119D4">
          <w:rPr>
            <w:noProof/>
          </w:rPr>
          <w:instrText>46</w:instrText>
        </w:r>
      </w:ins>
      <w:del w:id="1908" w:author="Gerard" w:date="2014-08-27T22:18:00Z">
        <w:r w:rsidR="00567B45" w:rsidDel="00195BE3">
          <w:rPr>
            <w:noProof/>
          </w:rPr>
          <w:delInstrText>42</w:delInstrText>
        </w:r>
      </w:del>
      <w:r w:rsidR="00F119D4">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48" type="#_x0000_t75" style="width:10pt;height:11pt" o:ole="">
            <v:imagedata r:id="rId2463" o:title=""/>
          </v:shape>
          <o:OLEObject Type="Embed" ProgID="Equation.DSMT4" ShapeID="_x0000_i2248" DrawAspect="Content" ObjectID="_1362388105" r:id="rId2464"/>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49" type="#_x0000_t75" style="width:73pt;height:19pt" o:ole="">
            <v:imagedata r:id="rId2465" o:title=""/>
          </v:shape>
          <o:OLEObject Type="Embed" ProgID="Equation.DSMT4" ShapeID="_x0000_i2249" DrawAspect="Content" ObjectID="_1362388106" r:id="rId2466"/>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0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10" w:author="Gerard" w:date="2015-03-22T11:01:00Z">
        <w:r w:rsidR="00F119D4">
          <w:rPr>
            <w:noProof/>
          </w:rPr>
          <w:instrText>47</w:instrText>
        </w:r>
      </w:ins>
      <w:del w:id="1911" w:author="Gerard" w:date="2014-08-27T22:18:00Z">
        <w:r w:rsidR="00567B45" w:rsidDel="00195BE3">
          <w:rPr>
            <w:noProof/>
          </w:rPr>
          <w:delInstrText>43</w:delInstrText>
        </w:r>
      </w:del>
      <w:r w:rsidR="00F119D4">
        <w:rPr>
          <w:noProof/>
        </w:rPr>
        <w:fldChar w:fldCharType="end"/>
      </w:r>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50" type="#_x0000_t75" style="width:141pt;height:31pt" o:ole="">
            <v:imagedata r:id="rId2467" o:title=""/>
          </v:shape>
          <o:OLEObject Type="Embed" ProgID="Equation.DSMT4" ShapeID="_x0000_i2250" DrawAspect="Content" ObjectID="_1362388107" r:id="rId2468"/>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1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13" w:author="Gerard" w:date="2015-03-22T11:01:00Z">
        <w:r w:rsidR="00F119D4">
          <w:rPr>
            <w:noProof/>
          </w:rPr>
          <w:instrText>48</w:instrText>
        </w:r>
      </w:ins>
      <w:del w:id="1914" w:author="Gerard" w:date="2014-08-27T22:18:00Z">
        <w:r w:rsidR="00567B45" w:rsidDel="00195BE3">
          <w:rPr>
            <w:noProof/>
          </w:rPr>
          <w:delInstrText>44</w:delInstrText>
        </w:r>
      </w:del>
      <w:r w:rsidR="00F119D4">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51" type="#_x0000_t75" style="width:82pt;height:20pt" o:ole="">
            <v:imagedata r:id="rId2469" o:title=""/>
          </v:shape>
          <o:OLEObject Type="Embed" ProgID="Equation.DSMT4" ShapeID="_x0000_i2251" DrawAspect="Content" ObjectID="_1362388108" r:id="rId2470"/>
        </w:object>
      </w:r>
      <w:r w:rsidR="00D57045">
        <w:t>,</w:t>
      </w:r>
      <w:r>
        <w:tab/>
      </w:r>
      <w:r>
        <w:fldChar w:fldCharType="begin"/>
      </w:r>
      <w:r>
        <w:instrText xml:space="preserve"> MACROBUTTON MTPlaceRef \* MERGEFORMAT </w:instrText>
      </w:r>
      <w:r w:rsidR="00F119D4">
        <w:fldChar w:fldCharType="begin"/>
      </w:r>
      <w:r w:rsidR="00F119D4">
        <w:instrText xml:space="preserve"> SEQ MTEqn \h \* MERGEFORMAT </w:instrText>
      </w:r>
      <w:del w:id="191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16" w:author="Gerard" w:date="2015-03-22T11:01:00Z">
        <w:r w:rsidR="00F119D4">
          <w:rPr>
            <w:noProof/>
          </w:rPr>
          <w:instrText>49</w:instrText>
        </w:r>
      </w:ins>
      <w:del w:id="1917" w:author="Gerard" w:date="2014-08-27T22:18:00Z">
        <w:r w:rsidR="00567B45" w:rsidDel="00195BE3">
          <w:rPr>
            <w:noProof/>
          </w:rPr>
          <w:delInstrText>45</w:delInstrText>
        </w:r>
      </w:del>
      <w:r w:rsidR="00F119D4">
        <w:rPr>
          <w:noProof/>
        </w:rPr>
        <w:fldChar w:fldCharType="end"/>
      </w:r>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52" type="#_x0000_t75" style="width:62pt;height:31pt" o:ole="">
            <v:imagedata r:id="rId2471" o:title=""/>
          </v:shape>
          <o:OLEObject Type="Embed" ProgID="Equation.DSMT4" ShapeID="_x0000_i2252" DrawAspect="Content" ObjectID="_1362388109" r:id="rId2472"/>
        </w:object>
      </w:r>
      <w:r w:rsidR="00B23CF2">
        <w:t>.</w:t>
      </w:r>
      <w:r>
        <w:tab/>
      </w:r>
      <w:r>
        <w:fldChar w:fldCharType="begin"/>
      </w:r>
      <w:r>
        <w:instrText xml:space="preserve"> MACROBUTTON MTPlaceRef \* MERGEFORMAT </w:instrText>
      </w:r>
      <w:r w:rsidR="00F119D4">
        <w:fldChar w:fldCharType="begin"/>
      </w:r>
      <w:r w:rsidR="00F119D4">
        <w:instrText xml:space="preserve"> SEQ MTEqn \h \* MERGEFORMAT </w:instrText>
      </w:r>
      <w:del w:id="191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19" w:author="Gerard" w:date="2015-03-22T11:01:00Z">
        <w:r w:rsidR="00F119D4">
          <w:rPr>
            <w:noProof/>
          </w:rPr>
          <w:instrText>50</w:instrText>
        </w:r>
      </w:ins>
      <w:del w:id="1920" w:author="Gerard" w:date="2014-08-27T22:18:00Z">
        <w:r w:rsidR="00567B45" w:rsidDel="00195BE3">
          <w:rPr>
            <w:noProof/>
          </w:rPr>
          <w:delInstrText>46</w:delInstrText>
        </w:r>
      </w:del>
      <w:r w:rsidR="00F119D4">
        <w:rPr>
          <w:noProof/>
        </w:rPr>
        <w:fldChar w:fldCharType="end"/>
      </w:r>
      <w:r>
        <w:instrText>)</w:instrText>
      </w:r>
      <w:r>
        <w:fldChar w:fldCharType="end"/>
      </w:r>
    </w:p>
    <w:p w14:paraId="67742D94" w14:textId="010E9C89"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F119D4">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921" w:name="_Toc288641489"/>
      <w:commentRangeStart w:id="1922"/>
      <w:r>
        <w:t>Arruda-Boyce Hyperelasticity</w:t>
      </w:r>
      <w:commentRangeEnd w:id="1922"/>
      <w:r w:rsidR="00FB3B8D">
        <w:rPr>
          <w:rStyle w:val="CommentReference"/>
          <w:rFonts w:cs="Times New Roman"/>
          <w:b w:val="0"/>
          <w:bCs w:val="0"/>
        </w:rPr>
        <w:commentReference w:id="1922"/>
      </w:r>
      <w:bookmarkEnd w:id="1921"/>
    </w:p>
    <w:p w14:paraId="11DFB74C" w14:textId="42A03AAC"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F119D4">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53" type="#_x0000_t75" style="width:14pt;height:14pt" o:ole="">
            <v:imagedata r:id="rId2473" o:title=""/>
          </v:shape>
          <o:OLEObject Type="Embed" ProgID="Equation.DSMT4" ShapeID="_x0000_i2253" DrawAspect="Content" ObjectID="_1362388110" r:id="rId2474"/>
        </w:object>
      </w:r>
      <w:r w:rsidRPr="007B2D9E">
        <w:t xml:space="preserve"> </w:t>
      </w:r>
      <w:r>
        <w:t>of rigid links of equal length</w:t>
      </w:r>
      <w:r w:rsidR="007B2D9E">
        <w:t xml:space="preserve"> </w:t>
      </w:r>
      <w:r w:rsidR="00905817" w:rsidRPr="00905817">
        <w:rPr>
          <w:position w:val="-6"/>
        </w:rPr>
        <w:object w:dxaOrig="139" w:dyaOrig="279" w14:anchorId="3F27C99C">
          <v:shape id="_x0000_i2254" type="#_x0000_t75" style="width:7pt;height:14pt" o:ole="">
            <v:imagedata r:id="rId2475" o:title=""/>
          </v:shape>
          <o:OLEObject Type="Embed" ProgID="Equation.DSMT4" ShapeID="_x0000_i2254" DrawAspect="Content" ObjectID="_1362388111" r:id="rId2476"/>
        </w:object>
      </w:r>
      <w:r>
        <w:t xml:space="preserve">. </w:t>
      </w:r>
      <w:r w:rsidR="00A11939">
        <w:t>The parameter</w:t>
      </w:r>
      <w:r w:rsidR="007B2D9E">
        <w:t xml:space="preserve"> </w:t>
      </w:r>
      <w:r w:rsidR="00905817" w:rsidRPr="00905817">
        <w:rPr>
          <w:position w:val="-6"/>
        </w:rPr>
        <w:object w:dxaOrig="279" w:dyaOrig="279" w14:anchorId="418246F0">
          <v:shape id="_x0000_i2255" type="#_x0000_t75" style="width:14pt;height:14pt" o:ole="">
            <v:imagedata r:id="rId2477" o:title=""/>
          </v:shape>
          <o:OLEObject Type="Embed" ProgID="Equation.DSMT4" ShapeID="_x0000_i2255" DrawAspect="Content" ObjectID="_1362388112" r:id="rId2478"/>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56" type="#_x0000_t75" style="width:14pt;height:19pt" o:ole="">
            <v:imagedata r:id="rId2479" o:title=""/>
          </v:shape>
          <o:OLEObject Type="Embed" ProgID="Equation.DSMT4" ShapeID="_x0000_i2256" DrawAspect="Content" ObjectID="_1362388113" r:id="rId2480"/>
        </w:object>
      </w:r>
      <w:r w:rsidR="00A11939">
        <w:t xml:space="preserve">, the stretch at which the chains reach their full extended state, </w:t>
      </w:r>
      <w:r w:rsidR="00905817" w:rsidRPr="00905817">
        <w:rPr>
          <w:position w:val="-12"/>
        </w:rPr>
        <w:object w:dxaOrig="920" w:dyaOrig="400" w14:anchorId="2A84849D">
          <v:shape id="_x0000_i2257" type="#_x0000_t75" style="width:46pt;height:20pt" o:ole="">
            <v:imagedata r:id="rId2481" o:title=""/>
          </v:shape>
          <o:OLEObject Type="Embed" ProgID="Equation.DSMT4" ShapeID="_x0000_i2257" DrawAspect="Content" ObjectID="_1362388114" r:id="rId2482"/>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tab/>
      </w:r>
      <w:r w:rsidR="00905817" w:rsidRPr="00905817">
        <w:rPr>
          <w:position w:val="-28"/>
        </w:rPr>
        <w:object w:dxaOrig="2980" w:dyaOrig="680" w14:anchorId="62EAC367">
          <v:shape id="_x0000_i2258" type="#_x0000_t75" style="width:149pt;height:34pt" o:ole="">
            <v:imagedata r:id="rId2483" o:title=""/>
          </v:shape>
          <o:OLEObject Type="Embed" ProgID="Equation.DSMT4" ShapeID="_x0000_i2258" DrawAspect="Content" ObjectID="_1362388115" r:id="rId2484"/>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2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24" w:author="Gerard" w:date="2015-03-22T11:01:00Z">
        <w:r w:rsidR="00F119D4">
          <w:rPr>
            <w:noProof/>
          </w:rPr>
          <w:instrText>51</w:instrText>
        </w:r>
      </w:ins>
      <w:del w:id="1925" w:author="Gerard" w:date="2014-08-27T22:18:00Z">
        <w:r w:rsidR="00567B45" w:rsidDel="00195BE3">
          <w:rPr>
            <w:noProof/>
          </w:rPr>
          <w:delInstrText>47</w:delInstrText>
        </w:r>
      </w:del>
      <w:r w:rsidR="00F119D4">
        <w:rPr>
          <w:noProof/>
        </w:rPr>
        <w:fldChar w:fldCharType="end"/>
      </w:r>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59" type="#_x0000_t75" style="width:12pt;height:13pt" o:ole="">
            <v:imagedata r:id="rId2485" o:title=""/>
          </v:shape>
          <o:OLEObject Type="Embed" ProgID="Equation.DSMT4" ShapeID="_x0000_i2259" DrawAspect="Content" ObjectID="_1362388116" r:id="rId2486"/>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60" type="#_x0000_t75" style="width:13pt;height:19pt" o:ole="">
            <v:imagedata r:id="rId2487" o:title=""/>
          </v:shape>
          <o:OLEObject Type="Embed" ProgID="Equation.DSMT4" ShapeID="_x0000_i2260" DrawAspect="Content" ObjectID="_1362388117" r:id="rId2488"/>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61" type="#_x0000_t75" style="width:298pt;height:31pt" o:ole="">
            <v:imagedata r:id="rId2489" o:title=""/>
          </v:shape>
          <o:OLEObject Type="Embed" ProgID="Equation.DSMT4" ShapeID="_x0000_i2261" DrawAspect="Content" ObjectID="_1362388118" r:id="rId249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2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27" w:author="Gerard" w:date="2015-03-22T11:01:00Z">
        <w:r w:rsidR="00F119D4">
          <w:rPr>
            <w:noProof/>
          </w:rPr>
          <w:instrText>52</w:instrText>
        </w:r>
      </w:ins>
      <w:del w:id="1928" w:author="Gerard" w:date="2014-08-27T22:18:00Z">
        <w:r w:rsidR="00567B45" w:rsidDel="00195BE3">
          <w:rPr>
            <w:noProof/>
          </w:rPr>
          <w:delInstrText>48</w:delInstrText>
        </w:r>
      </w:del>
      <w:r w:rsidR="00F119D4">
        <w:rPr>
          <w:noProof/>
        </w:rPr>
        <w:fldChar w:fldCharType="end"/>
      </w:r>
      <w:r>
        <w:instrText>)</w:instrText>
      </w:r>
      <w:r>
        <w:fldChar w:fldCharType="end"/>
      </w:r>
    </w:p>
    <w:p w14:paraId="16EEAEE7" w14:textId="77777777" w:rsidR="00BB3827" w:rsidRDefault="00BB3827" w:rsidP="00A54D3B">
      <w:r>
        <w:lastRenderedPageBreak/>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62" type="#_x0000_t75" style="width:210pt;height:34pt" o:ole="">
            <v:imagedata r:id="rId2491" o:title=""/>
          </v:shape>
          <o:OLEObject Type="Embed" ProgID="Equation.DSMT4" ShapeID="_x0000_i2262" DrawAspect="Content" ObjectID="_1362388119" r:id="rId2492"/>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2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30" w:author="Gerard" w:date="2015-03-22T11:01:00Z">
        <w:r w:rsidR="00F119D4">
          <w:rPr>
            <w:noProof/>
          </w:rPr>
          <w:instrText>53</w:instrText>
        </w:r>
      </w:ins>
      <w:del w:id="1931" w:author="Gerard" w:date="2014-08-27T22:18:00Z">
        <w:r w:rsidR="00567B45" w:rsidDel="00195BE3">
          <w:rPr>
            <w:noProof/>
          </w:rPr>
          <w:delInstrText>49</w:delInstrText>
        </w:r>
      </w:del>
      <w:r w:rsidR="00F119D4">
        <w:rPr>
          <w:noProof/>
        </w:rPr>
        <w:fldChar w:fldCharType="end"/>
      </w:r>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63" type="#_x0000_t75" style="width:130pt;height:40pt" o:ole="">
            <v:imagedata r:id="rId2493" o:title=""/>
          </v:shape>
          <o:OLEObject Type="Embed" ProgID="Equation.DSMT4" ShapeID="_x0000_i2263" DrawAspect="Content" ObjectID="_1362388120" r:id="rId2494"/>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3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w:instrText>
      </w:r>
      <w:r w:rsidR="00F119D4">
        <w:instrText xml:space="preserve">qn \c \* Arabic \* MERGEFORMAT </w:instrText>
      </w:r>
      <w:r w:rsidR="00F119D4">
        <w:fldChar w:fldCharType="separate"/>
      </w:r>
      <w:ins w:id="1933" w:author="Gerard" w:date="2015-03-22T11:01:00Z">
        <w:r w:rsidR="00F119D4">
          <w:rPr>
            <w:noProof/>
          </w:rPr>
          <w:instrText>54</w:instrText>
        </w:r>
      </w:ins>
      <w:del w:id="1934" w:author="Gerard" w:date="2014-08-27T22:18:00Z">
        <w:r w:rsidR="00567B45" w:rsidDel="00195BE3">
          <w:rPr>
            <w:noProof/>
          </w:rPr>
          <w:delInstrText>50</w:delInstrText>
        </w:r>
      </w:del>
      <w:r w:rsidR="00F119D4">
        <w:rPr>
          <w:noProof/>
        </w:rPr>
        <w:fldChar w:fldCharType="end"/>
      </w:r>
      <w:r>
        <w:instrText>)</w:instrText>
      </w:r>
      <w:r>
        <w:fldChar w:fldCharType="end"/>
      </w:r>
    </w:p>
    <w:p w14:paraId="61F4532C" w14:textId="77777777" w:rsidR="008C7882" w:rsidRDefault="008C7882" w:rsidP="008F4203">
      <w:pPr>
        <w:pStyle w:val="Heading3"/>
      </w:pPr>
      <w:bookmarkStart w:id="1935" w:name="_Toc288641490"/>
      <w:commentRangeStart w:id="1936"/>
      <w:r>
        <w:t>Transversely Isotropic Hyperelastic</w:t>
      </w:r>
      <w:commentRangeEnd w:id="1936"/>
      <w:r w:rsidR="00FB3B8D">
        <w:rPr>
          <w:rStyle w:val="CommentReference"/>
          <w:rFonts w:cs="Times New Roman"/>
          <w:b w:val="0"/>
          <w:bCs w:val="0"/>
        </w:rPr>
        <w:commentReference w:id="1936"/>
      </w:r>
      <w:bookmarkEnd w:id="1935"/>
    </w:p>
    <w:p w14:paraId="75279CCB" w14:textId="0593F627"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F119D4">
          <w:rPr>
            <w:noProof/>
          </w:rPr>
          <w:t>5</w:t>
        </w:r>
      </w:hyperlink>
      <w:r w:rsidR="00A56950">
        <w:rPr>
          <w:noProof/>
        </w:rPr>
        <w:t xml:space="preserve">, </w:t>
      </w:r>
      <w:hyperlink w:anchor="_ENREF_39" w:tooltip="Puso, 1998 #9" w:history="1">
        <w:r w:rsidR="00F119D4">
          <w:rPr>
            <w:noProof/>
          </w:rPr>
          <w:t>39</w:t>
        </w:r>
      </w:hyperlink>
      <w:r w:rsidR="00A56950">
        <w:rPr>
          <w:noProof/>
        </w:rPr>
        <w:t xml:space="preserve">, </w:t>
      </w:r>
      <w:hyperlink w:anchor="_ENREF_40" w:tooltip="Quapp, 1998 #10" w:history="1">
        <w:r w:rsidR="00F119D4">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64" type="#_x0000_t75" style="width:177pt;height:31pt" o:ole="">
            <v:imagedata r:id="rId2495" o:title=""/>
          </v:shape>
          <o:OLEObject Type="Embed" ProgID="Equation.DSMT4" ShapeID="_x0000_i2264" DrawAspect="Content" ObjectID="_1362388121" r:id="rId249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93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38" w:author="Gerard" w:date="2015-03-22T11:01:00Z">
        <w:r w:rsidR="00F119D4">
          <w:rPr>
            <w:noProof/>
          </w:rPr>
          <w:instrText>55</w:instrText>
        </w:r>
      </w:ins>
      <w:del w:id="1939" w:author="Gerard" w:date="2014-08-27T22:18:00Z">
        <w:r w:rsidR="00567B45" w:rsidDel="00195BE3">
          <w:rPr>
            <w:noProof/>
          </w:rPr>
          <w:delInstrText>51</w:delInstrText>
        </w:r>
      </w:del>
      <w:r w:rsidR="00F119D4">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65" type="#_x0000_t75" style="width:11pt;height:19pt" o:ole="">
            <v:imagedata r:id="rId2497" o:title=""/>
          </v:shape>
          <o:OLEObject Type="Embed" ProgID="Equation.DSMT4" ShapeID="_x0000_i2265" DrawAspect="Content" ObjectID="_1362388122" r:id="rId2498"/>
        </w:object>
      </w:r>
      <w:r w:rsidR="007B2D9E">
        <w:t xml:space="preserve"> </w:t>
      </w:r>
      <w:r>
        <w:t>and</w:t>
      </w:r>
      <w:r w:rsidR="007B2D9E">
        <w:t xml:space="preserve"> </w:t>
      </w:r>
      <w:r w:rsidR="00905817" w:rsidRPr="00905817">
        <w:rPr>
          <w:position w:val="-12"/>
        </w:rPr>
        <w:object w:dxaOrig="260" w:dyaOrig="380" w14:anchorId="3F6E79CE">
          <v:shape id="_x0000_i2266" type="#_x0000_t75" style="width:13pt;height:19pt" o:ole="">
            <v:imagedata r:id="rId2499" o:title=""/>
          </v:shape>
          <o:OLEObject Type="Embed" ProgID="Equation.DSMT4" ShapeID="_x0000_i2266" DrawAspect="Content" ObjectID="_1362388123" r:id="rId2500"/>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67" type="#_x0000_t75" style="width:11pt;height:16pt" o:ole="">
            <v:imagedata r:id="rId2501" o:title=""/>
          </v:shape>
          <o:OLEObject Type="Embed" ProgID="Equation.DSMT4" ShapeID="_x0000_i2267" DrawAspect="Content" ObjectID="_1362388124" r:id="rId2502"/>
        </w:object>
      </w:r>
      <w:r>
        <w:rPr>
          <w:b/>
        </w:rPr>
        <w:t xml:space="preserve"> </w:t>
      </w:r>
      <w:r>
        <w:t xml:space="preserve">and </w:t>
      </w:r>
      <w:r w:rsidR="00905817" w:rsidRPr="00905817">
        <w:rPr>
          <w:position w:val="-6"/>
        </w:rPr>
        <w:object w:dxaOrig="220" w:dyaOrig="340" w14:anchorId="567944D5">
          <v:shape id="_x0000_i2268" type="#_x0000_t75" style="width:11pt;height:17pt" o:ole="">
            <v:imagedata r:id="rId2503" o:title=""/>
          </v:shape>
          <o:OLEObject Type="Embed" ProgID="Equation.DSMT4" ShapeID="_x0000_i2268" DrawAspect="Content" ObjectID="_1362388125" r:id="rId2504"/>
        </w:object>
      </w:r>
      <w:r>
        <w:t xml:space="preserve"> is the deviatoric part of the stretch along the fiber direction (</w:t>
      </w:r>
      <w:r w:rsidR="00905817" w:rsidRPr="00905817">
        <w:rPr>
          <w:position w:val="-6"/>
        </w:rPr>
        <w:object w:dxaOrig="1320" w:dyaOrig="340" w14:anchorId="6AC598AD">
          <v:shape id="_x0000_i2269" type="#_x0000_t75" style="width:66pt;height:17pt" o:ole="">
            <v:imagedata r:id="rId2505" o:title=""/>
          </v:shape>
          <o:OLEObject Type="Embed" ProgID="Equation.DSMT4" ShapeID="_x0000_i2269" DrawAspect="Content" ObjectID="_1362388126" r:id="rId2506"/>
        </w:object>
      </w:r>
      <w:r>
        <w:t xml:space="preserve">, where </w:t>
      </w:r>
      <w:r w:rsidR="00905817" w:rsidRPr="00905817">
        <w:rPr>
          <w:position w:val="-4"/>
        </w:rPr>
        <w:object w:dxaOrig="260" w:dyaOrig="260" w14:anchorId="0A03AA72">
          <v:shape id="_x0000_i2270" type="#_x0000_t75" style="width:13pt;height:13pt" o:ole="">
            <v:imagedata r:id="rId2507" o:title=""/>
          </v:shape>
          <o:OLEObject Type="Embed" ProgID="Equation.DSMT4" ShapeID="_x0000_i2270" DrawAspect="Content" ObjectID="_1362388127" r:id="rId2508"/>
        </w:object>
      </w:r>
      <w:r w:rsidR="007B2D9E">
        <w:t xml:space="preserve"> </w:t>
      </w:r>
      <w:r>
        <w:t xml:space="preserve">is the initial fiber direction). The function </w:t>
      </w:r>
      <w:r w:rsidR="00905817" w:rsidRPr="00905817">
        <w:rPr>
          <w:position w:val="-12"/>
        </w:rPr>
        <w:object w:dxaOrig="260" w:dyaOrig="360" w14:anchorId="5D1DEF35">
          <v:shape id="_x0000_i2271" type="#_x0000_t75" style="width:13pt;height:19pt" o:ole="">
            <v:imagedata r:id="rId2509" o:title=""/>
          </v:shape>
          <o:OLEObject Type="Embed" ProgID="Equation.DSMT4" ShapeID="_x0000_i2271" DrawAspect="Content" ObjectID="_1362388128" r:id="rId2510"/>
        </w:object>
      </w:r>
      <w:r>
        <w:t xml:space="preserve"> represents the material response of the isotropic ground substance matrix, while </w:t>
      </w:r>
      <w:r w:rsidR="00905817" w:rsidRPr="00905817">
        <w:rPr>
          <w:position w:val="-12"/>
        </w:rPr>
        <w:object w:dxaOrig="279" w:dyaOrig="360" w14:anchorId="4875B89A">
          <v:shape id="_x0000_i2272" type="#_x0000_t75" style="width:14pt;height:19pt" o:ole="">
            <v:imagedata r:id="rId2511" o:title=""/>
          </v:shape>
          <o:OLEObject Type="Embed" ProgID="Equation.DSMT4" ShapeID="_x0000_i2272" DrawAspect="Content" ObjectID="_1362388129" r:id="rId2512"/>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273" type="#_x0000_t75" style="width:183pt;height:97pt" o:ole="">
            <v:imagedata r:id="rId2513" o:title=""/>
          </v:shape>
          <o:OLEObject Type="Embed" ProgID="Equation.DSMT4" ShapeID="_x0000_i2273" DrawAspect="Content" ObjectID="_1362388130" r:id="rId251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4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41" w:author="Gerard" w:date="2015-03-22T11:01:00Z">
        <w:r w:rsidR="00F119D4">
          <w:rPr>
            <w:noProof/>
          </w:rPr>
          <w:instrText>56</w:instrText>
        </w:r>
      </w:ins>
      <w:del w:id="1942" w:author="Gerard" w:date="2014-08-27T22:18:00Z">
        <w:r w:rsidR="00567B45" w:rsidDel="00195BE3">
          <w:rPr>
            <w:noProof/>
          </w:rPr>
          <w:delInstrText>52</w:delInstrText>
        </w:r>
      </w:del>
      <w:r w:rsidR="00F119D4">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74" type="#_x0000_t75" style="width:15pt;height:19pt" o:ole="">
            <v:imagedata r:id="rId2515" o:title=""/>
          </v:shape>
          <o:OLEObject Type="Embed" ProgID="Equation.DSMT4" ShapeID="_x0000_i2274" DrawAspect="Content" ObjectID="_1362388131" r:id="rId2516"/>
        </w:object>
      </w:r>
      <w:r w:rsidR="007B2D9E">
        <w:t xml:space="preserve"> </w:t>
      </w:r>
      <w:r>
        <w:t xml:space="preserve">is the stretch at which the fibers are straightened, </w:t>
      </w:r>
      <w:r w:rsidR="00905817" w:rsidRPr="00905817">
        <w:rPr>
          <w:position w:val="-12"/>
        </w:rPr>
        <w:object w:dxaOrig="300" w:dyaOrig="360" w14:anchorId="2BAFA7B9">
          <v:shape id="_x0000_i2275" type="#_x0000_t75" style="width:15pt;height:19pt" o:ole="">
            <v:imagedata r:id="rId2517" o:title=""/>
          </v:shape>
          <o:OLEObject Type="Embed" ProgID="Equation.DSMT4" ShapeID="_x0000_i2275" DrawAspect="Content" ObjectID="_1362388132" r:id="rId2518"/>
        </w:object>
      </w:r>
      <w:r w:rsidR="007B2D9E">
        <w:t xml:space="preserve"> </w:t>
      </w:r>
      <w:r>
        <w:t xml:space="preserve">scales the exponential stresses, </w:t>
      </w:r>
      <w:r w:rsidR="00905817" w:rsidRPr="00905817">
        <w:rPr>
          <w:position w:val="-12"/>
        </w:rPr>
        <w:object w:dxaOrig="300" w:dyaOrig="360" w14:anchorId="0B8CA144">
          <v:shape id="_x0000_i2276" type="#_x0000_t75" style="width:15pt;height:19pt" o:ole="">
            <v:imagedata r:id="rId2519" o:title=""/>
          </v:shape>
          <o:OLEObject Type="Embed" ProgID="Equation.DSMT4" ShapeID="_x0000_i2276" DrawAspect="Content" ObjectID="_1362388133" r:id="rId2520"/>
        </w:object>
      </w:r>
      <w:r w:rsidR="007B2D9E">
        <w:t xml:space="preserve"> </w:t>
      </w:r>
      <w:r>
        <w:t xml:space="preserve">is the rate of uncrimping of the fibers, and </w:t>
      </w:r>
      <w:r w:rsidR="00905817" w:rsidRPr="00905817">
        <w:rPr>
          <w:position w:val="-12"/>
        </w:rPr>
        <w:object w:dxaOrig="300" w:dyaOrig="360" w14:anchorId="2C1C74ED">
          <v:shape id="_x0000_i2277" type="#_x0000_t75" style="width:15pt;height:19pt" o:ole="">
            <v:imagedata r:id="rId2521" o:title=""/>
          </v:shape>
          <o:OLEObject Type="Embed" ProgID="Equation.DSMT4" ShapeID="_x0000_i2277" DrawAspect="Content" ObjectID="_1362388134" r:id="rId2522"/>
        </w:object>
      </w:r>
      <w:r w:rsidR="007B2D9E">
        <w:t xml:space="preserve"> </w:t>
      </w:r>
      <w:r>
        <w:t xml:space="preserve">is the modulus of the straightened fibers. </w:t>
      </w:r>
      <w:r w:rsidR="00905817" w:rsidRPr="00905817">
        <w:rPr>
          <w:position w:val="-12"/>
        </w:rPr>
        <w:object w:dxaOrig="300" w:dyaOrig="360" w14:anchorId="1D5539CD">
          <v:shape id="_x0000_i2278" type="#_x0000_t75" style="width:15pt;height:19pt" o:ole="">
            <v:imagedata r:id="rId2523" o:title=""/>
          </v:shape>
          <o:OLEObject Type="Embed" ProgID="Equation.DSMT4" ShapeID="_x0000_i2278" DrawAspect="Content" ObjectID="_1362388135" r:id="rId2524"/>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79" type="#_x0000_t75" style="width:15pt;height:19pt" o:ole="">
            <v:imagedata r:id="rId2525" o:title=""/>
          </v:shape>
          <o:OLEObject Type="Embed" ProgID="Equation.DSMT4" ShapeID="_x0000_i2279" DrawAspect="Content" ObjectID="_1362388136" r:id="rId2526"/>
        </w:object>
      </w:r>
      <w:r>
        <w:t>.</w:t>
      </w:r>
    </w:p>
    <w:p w14:paraId="5A218E96" w14:textId="77777777" w:rsidR="008C7882" w:rsidRPr="00D616EF" w:rsidRDefault="008C7882" w:rsidP="008C7882"/>
    <w:p w14:paraId="54680468" w14:textId="01E3FC29"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F119D4">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943" w:name="_Toc288641491"/>
      <w:r>
        <w:t>Ellipsoidal Fiber Distribution</w:t>
      </w:r>
      <w:bookmarkEnd w:id="1943"/>
    </w:p>
    <w:p w14:paraId="47133DD3" w14:textId="3A787306"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F119D4">
          <w:rPr>
            <w:noProof/>
          </w:rPr>
          <w:t>35</w:t>
        </w:r>
      </w:hyperlink>
      <w:r w:rsidR="00A56950">
        <w:rPr>
          <w:noProof/>
        </w:rPr>
        <w:t xml:space="preserve">, </w:t>
      </w:r>
      <w:hyperlink w:anchor="_ENREF_41" w:tooltip="Ateshian, 2007 #47" w:history="1">
        <w:r w:rsidR="00F119D4">
          <w:rPr>
            <w:noProof/>
          </w:rPr>
          <w:t>41</w:t>
        </w:r>
      </w:hyperlink>
      <w:r w:rsidR="00A56950">
        <w:rPr>
          <w:noProof/>
        </w:rPr>
        <w:t xml:space="preserve">, </w:t>
      </w:r>
      <w:hyperlink w:anchor="_ENREF_42" w:tooltip="Lanir, 1983 #48" w:history="1">
        <w:r w:rsidR="00F119D4">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280" type="#_x0000_t75" style="width:183pt;height:26pt" o:ole="">
            <v:imagedata r:id="rId2527" o:title=""/>
          </v:shape>
          <o:OLEObject Type="Embed" ProgID="Equation.DSMT4" ShapeID="_x0000_i2280" DrawAspect="Content" ObjectID="_1362388137" r:id="rId2528"/>
        </w:object>
      </w:r>
      <w:r w:rsidR="00863541">
        <w:t>,</w:t>
      </w:r>
      <w:r>
        <w:tab/>
      </w:r>
      <w:r>
        <w:fldChar w:fldCharType="begin"/>
      </w:r>
      <w:r>
        <w:instrText xml:space="preserve"> MACROBUTTON MTPlaceRef \* MERGEFORMAT </w:instrText>
      </w:r>
      <w:r w:rsidR="00F119D4">
        <w:fldChar w:fldCharType="begin"/>
      </w:r>
      <w:r w:rsidR="00F119D4">
        <w:instrText xml:space="preserve"> SEQ MTEqn \h \* MERGEFORMAT </w:instrText>
      </w:r>
      <w:del w:id="19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45" w:author="Gerard" w:date="2015-03-22T11:01:00Z">
        <w:r w:rsidR="00F119D4">
          <w:rPr>
            <w:noProof/>
          </w:rPr>
          <w:instrText>57</w:instrText>
        </w:r>
      </w:ins>
      <w:del w:id="1946" w:author="Gerard" w:date="2014-08-27T22:18:00Z">
        <w:r w:rsidR="00567B45" w:rsidDel="00195BE3">
          <w:rPr>
            <w:noProof/>
          </w:rPr>
          <w:delInstrText>53</w:delInstrText>
        </w:r>
      </w:del>
      <w:r w:rsidR="00F119D4">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lastRenderedPageBreak/>
        <w:tab/>
      </w:r>
      <w:r w:rsidR="00905817" w:rsidRPr="00905817">
        <w:rPr>
          <w:position w:val="-18"/>
        </w:rPr>
        <w:object w:dxaOrig="3519" w:dyaOrig="520" w14:anchorId="482558F9">
          <v:shape id="_x0000_i2281" type="#_x0000_t75" style="width:176pt;height:26pt" o:ole="">
            <v:imagedata r:id="rId2529" o:title=""/>
          </v:shape>
          <o:OLEObject Type="Embed" ProgID="Equation.DSMT4" ShapeID="_x0000_i2281" DrawAspect="Content" ObjectID="_1362388138" r:id="rId253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194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w:instrText>
      </w:r>
      <w:r w:rsidR="00F119D4">
        <w:instrText xml:space="preserve">rabic \* MERGEFORMAT </w:instrText>
      </w:r>
      <w:r w:rsidR="00F119D4">
        <w:fldChar w:fldCharType="separate"/>
      </w:r>
      <w:ins w:id="1948" w:author="Gerard" w:date="2015-03-22T11:01:00Z">
        <w:r w:rsidR="00F119D4">
          <w:rPr>
            <w:noProof/>
          </w:rPr>
          <w:instrText>58</w:instrText>
        </w:r>
      </w:ins>
      <w:del w:id="1949" w:author="Gerard" w:date="2014-08-27T22:18:00Z">
        <w:r w:rsidR="00567B45" w:rsidDel="00195BE3">
          <w:rPr>
            <w:noProof/>
          </w:rPr>
          <w:delInstrText>54</w:delInstrText>
        </w:r>
      </w:del>
      <w:r w:rsidR="00F119D4">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282" type="#_x0000_t75" style="width:88pt;height:20pt" o:ole="">
            <v:imagedata r:id="rId2531" o:title=""/>
          </v:shape>
          <o:OLEObject Type="Embed" ProgID="Equation.DSMT4" ShapeID="_x0000_i2282" DrawAspect="Content" ObjectID="_1362388139" r:id="rId2532"/>
        </w:object>
      </w:r>
      <w:r w:rsidR="00F73358">
        <w:t xml:space="preserve"> </w:t>
      </w:r>
      <w:r w:rsidR="002C3797">
        <w:t xml:space="preserve">is the square of the fiber stretch </w:t>
      </w:r>
      <w:r w:rsidRPr="00905817">
        <w:rPr>
          <w:position w:val="-4"/>
        </w:rPr>
        <w:object w:dxaOrig="220" w:dyaOrig="260" w14:anchorId="1E1832F5">
          <v:shape id="_x0000_i2283" type="#_x0000_t75" style="width:11pt;height:13pt" o:ole="">
            <v:imagedata r:id="rId2533" o:title=""/>
          </v:shape>
          <o:OLEObject Type="Embed" ProgID="Equation.DSMT4" ShapeID="_x0000_i2283" DrawAspect="Content" ObjectID="_1362388140" r:id="rId2534"/>
        </w:object>
      </w:r>
      <w:r w:rsidR="002C3797">
        <w:t xml:space="preserve">, </w:t>
      </w:r>
      <w:r w:rsidRPr="00905817">
        <w:rPr>
          <w:position w:val="-6"/>
        </w:rPr>
        <w:object w:dxaOrig="260" w:dyaOrig="279" w14:anchorId="5BE145BC">
          <v:shape id="_x0000_i2284" type="#_x0000_t75" style="width:13pt;height:14pt" o:ole="">
            <v:imagedata r:id="rId2535" o:title=""/>
          </v:shape>
          <o:OLEObject Type="Embed" ProgID="Equation.DSMT4" ShapeID="_x0000_i2284" DrawAspect="Content" ObjectID="_1362388141" r:id="rId2536"/>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285" type="#_x0000_t75" style="width:31pt;height:20pt" o:ole="">
            <v:imagedata r:id="rId2537" o:title=""/>
          </v:shape>
          <o:OLEObject Type="Embed" ProgID="Equation.DSMT4" ShapeID="_x0000_i2285" DrawAspect="Content" ObjectID="_1362388142" r:id="rId2538"/>
        </w:object>
      </w:r>
      <w:r w:rsidR="002C3797">
        <w:t xml:space="preserve">, </w:t>
      </w:r>
      <w:r w:rsidRPr="00905817">
        <w:rPr>
          <w:position w:val="-12"/>
        </w:rPr>
        <w:object w:dxaOrig="1260" w:dyaOrig="400" w14:anchorId="40ED9A0C">
          <v:shape id="_x0000_i2286" type="#_x0000_t75" style="width:63pt;height:20pt" o:ole="">
            <v:imagedata r:id="rId2539" o:title=""/>
          </v:shape>
          <o:OLEObject Type="Embed" ProgID="Equation.DSMT4" ShapeID="_x0000_i2286" DrawAspect="Content" ObjectID="_1362388143" r:id="rId2540"/>
        </w:object>
      </w:r>
      <w:r w:rsidR="002C3797">
        <w:t xml:space="preserve"> and </w:t>
      </w:r>
      <w:r w:rsidRPr="00905817">
        <w:rPr>
          <w:position w:val="-14"/>
        </w:rPr>
        <w:object w:dxaOrig="600" w:dyaOrig="400" w14:anchorId="7CEC3E03">
          <v:shape id="_x0000_i2287" type="#_x0000_t75" style="width:30pt;height:20pt" o:ole="">
            <v:imagedata r:id="rId2541" o:title=""/>
          </v:shape>
          <o:OLEObject Type="Embed" ProgID="Equation.DSMT4" ShapeID="_x0000_i2287" DrawAspect="Content" ObjectID="_1362388144" r:id="rId2542"/>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288" type="#_x0000_t75" style="width:106pt;height:36pt" o:ole="">
            <v:imagedata r:id="rId2543" o:title=""/>
          </v:shape>
          <o:OLEObject Type="Embed" ProgID="Equation.DSMT4" ShapeID="_x0000_i2288" DrawAspect="Content" ObjectID="_1362388145" r:id="rId2544"/>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5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51" w:author="Gerard" w:date="2015-03-22T11:01:00Z">
        <w:r w:rsidR="00F119D4">
          <w:rPr>
            <w:noProof/>
          </w:rPr>
          <w:instrText>59</w:instrText>
        </w:r>
      </w:ins>
      <w:del w:id="1952" w:author="Gerard" w:date="2014-08-27T22:18:00Z">
        <w:r w:rsidR="00567B45" w:rsidDel="00195BE3">
          <w:rPr>
            <w:noProof/>
          </w:rPr>
          <w:delInstrText>55</w:delInstrText>
        </w:r>
      </w:del>
      <w:r w:rsidR="00F119D4">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289" type="#_x0000_t75" style="width:150pt;height:36pt" o:ole="">
            <v:imagedata r:id="rId2545" o:title=""/>
          </v:shape>
          <o:OLEObject Type="Embed" ProgID="Equation.DSMT4" ShapeID="_x0000_i2289" DrawAspect="Content" ObjectID="_1362388146" r:id="rId2546"/>
        </w:object>
      </w:r>
      <w:r w:rsidR="007D2D17">
        <w:t>,</w:t>
      </w:r>
      <w:r>
        <w:tab/>
      </w:r>
      <w:r>
        <w:fldChar w:fldCharType="begin"/>
      </w:r>
      <w:r>
        <w:instrText xml:space="preserve"> MACROBUTTON MTPlaceRef \* MERGEFORMAT </w:instrText>
      </w:r>
      <w:r w:rsidR="00F119D4">
        <w:fldChar w:fldCharType="begin"/>
      </w:r>
      <w:r w:rsidR="00F119D4">
        <w:instrText xml:space="preserve"> SEQ MTEqn \h \* MERGEFORMAT </w:instrText>
      </w:r>
      <w:del w:id="195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54" w:author="Gerard" w:date="2015-03-22T11:01:00Z">
        <w:r w:rsidR="00F119D4">
          <w:rPr>
            <w:noProof/>
          </w:rPr>
          <w:instrText>60</w:instrText>
        </w:r>
      </w:ins>
      <w:del w:id="1955" w:author="Gerard" w:date="2014-08-27T22:18:00Z">
        <w:r w:rsidR="00567B45" w:rsidDel="00195BE3">
          <w:rPr>
            <w:noProof/>
          </w:rPr>
          <w:delInstrText>56</w:delInstrText>
        </w:r>
      </w:del>
      <w:r w:rsidR="00F119D4">
        <w:rPr>
          <w:noProof/>
        </w:rPr>
        <w:fldChar w:fldCharType="end"/>
      </w:r>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290" type="#_x0000_t75" style="width:131pt;height:25pt" o:ole="">
            <v:imagedata r:id="rId2547" o:title=""/>
          </v:shape>
          <o:OLEObject Type="Embed" ProgID="Equation.DSMT4" ShapeID="_x0000_i2290" DrawAspect="Content" ObjectID="_1362388147" r:id="rId2548"/>
        </w:object>
      </w:r>
      <w:r w:rsidR="00FB3B8D">
        <w:t>.</w:t>
      </w:r>
      <w:r>
        <w:tab/>
      </w:r>
      <w:r>
        <w:fldChar w:fldCharType="begin"/>
      </w:r>
      <w:r>
        <w:instrText xml:space="preserve"> MACROBUTTON MTPlaceRef \* MERGEFORMAT </w:instrText>
      </w:r>
      <w:r w:rsidR="00F119D4">
        <w:fldChar w:fldCharType="begin"/>
      </w:r>
      <w:r w:rsidR="00F119D4">
        <w:instrText xml:space="preserve"> SEQ MTEqn \h \* MERGEFORMAT </w:instrText>
      </w:r>
      <w:del w:id="195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57" w:author="Gerard" w:date="2015-03-22T11:01:00Z">
        <w:r w:rsidR="00F119D4">
          <w:rPr>
            <w:noProof/>
          </w:rPr>
          <w:instrText>61</w:instrText>
        </w:r>
      </w:ins>
      <w:del w:id="1958" w:author="Gerard" w:date="2014-08-27T22:18:00Z">
        <w:r w:rsidR="00567B45" w:rsidDel="00195BE3">
          <w:rPr>
            <w:noProof/>
          </w:rPr>
          <w:delInstrText>57</w:delInstrText>
        </w:r>
      </w:del>
      <w:r w:rsidR="00F119D4">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291" type="#_x0000_t75" style="width:12pt;height:16pt" o:ole="">
            <v:imagedata r:id="rId2549" o:title=""/>
          </v:shape>
          <o:OLEObject Type="Embed" ProgID="Equation.DSMT4" ShapeID="_x0000_i2291" DrawAspect="Content" ObjectID="_1362388148" r:id="rId2550"/>
        </w:object>
      </w:r>
      <w:r w:rsidR="00F73358">
        <w:t xml:space="preserve"> </w:t>
      </w:r>
      <w:r>
        <w:t xml:space="preserve">and </w:t>
      </w:r>
      <w:r w:rsidR="00905817" w:rsidRPr="00905817">
        <w:rPr>
          <w:position w:val="-10"/>
        </w:rPr>
        <w:object w:dxaOrig="200" w:dyaOrig="320" w14:anchorId="154C6DF3">
          <v:shape id="_x0000_i2292" type="#_x0000_t75" style="width:10pt;height:16pt" o:ole="">
            <v:imagedata r:id="rId2551" o:title=""/>
          </v:shape>
          <o:OLEObject Type="Embed" ProgID="Equation.DSMT4" ShapeID="_x0000_i2292" DrawAspect="Content" ObjectID="_1362388149" r:id="rId2552"/>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293" type="#_x0000_t75" style="width:244pt;height:82pt" o:ole="">
            <v:imagedata r:id="rId2553" o:title=""/>
          </v:shape>
          <o:OLEObject Type="Embed" ProgID="Equation.DSMT4" ShapeID="_x0000_i2293" DrawAspect="Content" ObjectID="_1362388150" r:id="rId2554"/>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59" w:author="Gerard" w:date="2015-03-22T11:01:00Z">
        <w:r w:rsidR="00F119D4" w:rsidDel="00F119D4">
          <w:fldChar w:fldCharType="separate"/>
        </w:r>
      </w:del>
      <w:r w:rsidR="00F119D4">
        <w:fldChar w:fldCharType="end"/>
      </w:r>
      <w:r>
        <w:instrText>(</w:instrText>
      </w:r>
      <w:r w:rsidR="00F119D4">
        <w:fldChar w:fldCharType="begin"/>
      </w:r>
      <w:r w:rsidR="00F119D4">
        <w:instrText xml:space="preserve"> </w:instrText>
      </w:r>
      <w:r w:rsidR="00F119D4">
        <w:instrText xml:space="preserve">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60" w:author="Gerard" w:date="2015-03-22T11:01:00Z">
        <w:r w:rsidR="00F119D4">
          <w:rPr>
            <w:noProof/>
          </w:rPr>
          <w:instrText>62</w:instrText>
        </w:r>
      </w:ins>
      <w:del w:id="1961" w:author="Gerard" w:date="2014-08-27T22:18:00Z">
        <w:r w:rsidR="00567B45" w:rsidDel="00195BE3">
          <w:rPr>
            <w:noProof/>
          </w:rPr>
          <w:delInstrText>58</w:delInstrText>
        </w:r>
      </w:del>
      <w:r w:rsidR="00F119D4">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294" type="#_x0000_t75" style="width:61pt;height:19pt" o:ole="">
            <v:imagedata r:id="rId2555" o:title=""/>
          </v:shape>
          <o:OLEObject Type="Embed" ProgID="Equation.DSMT4" ShapeID="_x0000_i2294" DrawAspect="Content" ObjectID="_1362388151" r:id="rId2556"/>
        </w:object>
      </w:r>
      <w:r w:rsidR="00E93F61">
        <w:t>.</w:t>
      </w:r>
      <w:r>
        <w:tab/>
      </w:r>
      <w:r>
        <w:fldChar w:fldCharType="begin"/>
      </w:r>
      <w:r>
        <w:instrText xml:space="preserve"> MACROBUTTON MTPlaceRef \* MERGEFORMAT </w:instrText>
      </w:r>
      <w:r w:rsidR="00F119D4">
        <w:fldChar w:fldCharType="begin"/>
      </w:r>
      <w:r w:rsidR="00F119D4">
        <w:instrText xml:space="preserve"> SEQ MTEqn \h \* MERGEFORMAT </w:instrText>
      </w:r>
      <w:del w:id="196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63" w:author="Gerard" w:date="2015-03-22T11:01:00Z">
        <w:r w:rsidR="00F119D4">
          <w:rPr>
            <w:noProof/>
          </w:rPr>
          <w:instrText>63</w:instrText>
        </w:r>
      </w:ins>
      <w:del w:id="1964" w:author="Gerard" w:date="2014-08-27T22:18:00Z">
        <w:r w:rsidR="00567B45" w:rsidDel="00195BE3">
          <w:rPr>
            <w:noProof/>
          </w:rPr>
          <w:delInstrText>59</w:delInstrText>
        </w:r>
      </w:del>
      <w:r w:rsidR="00F119D4">
        <w:rPr>
          <w:noProof/>
        </w:rPr>
        <w:fldChar w:fldCharType="end"/>
      </w:r>
      <w:r>
        <w:instrText>)</w:instrText>
      </w:r>
      <w:r>
        <w:fldChar w:fldCharType="end"/>
      </w:r>
    </w:p>
    <w:p w14:paraId="60DD6302" w14:textId="77777777" w:rsidR="00B30137" w:rsidRDefault="00C56E50" w:rsidP="008F4203">
      <w:pPr>
        <w:pStyle w:val="Heading3"/>
      </w:pPr>
      <w:bookmarkStart w:id="1965" w:name="_Toc288641492"/>
      <w:r>
        <w:t xml:space="preserve">Fiber with </w:t>
      </w:r>
      <w:r w:rsidR="0081541F">
        <w:t>E</w:t>
      </w:r>
      <w:r>
        <w:t>xponential Power law</w:t>
      </w:r>
      <w:bookmarkEnd w:id="1965"/>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295" type="#_x0000_t75" style="width:148pt;height:36pt" o:ole="">
            <v:imagedata r:id="rId2557" o:title=""/>
          </v:shape>
          <o:OLEObject Type="Embed" ProgID="Equation.DSMT4" ShapeID="_x0000_i2295" DrawAspect="Content" ObjectID="_1362388152" r:id="rId2558"/>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6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67" w:author="Gerard" w:date="2015-03-22T11:01:00Z">
        <w:r w:rsidR="00F119D4">
          <w:rPr>
            <w:noProof/>
          </w:rPr>
          <w:instrText>64</w:instrText>
        </w:r>
      </w:ins>
      <w:del w:id="1968" w:author="Gerard" w:date="2014-08-27T22:18:00Z">
        <w:r w:rsidR="00567B45" w:rsidDel="00195BE3">
          <w:rPr>
            <w:noProof/>
          </w:rPr>
          <w:delInstrText>60</w:delInstrText>
        </w:r>
      </w:del>
      <w:r w:rsidR="00F119D4">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tab/>
      </w:r>
      <w:r w:rsidR="00905817" w:rsidRPr="00905817">
        <w:rPr>
          <w:position w:val="-30"/>
        </w:rPr>
        <w:object w:dxaOrig="3840" w:dyaOrig="720" w14:anchorId="17841CF0">
          <v:shape id="_x0000_i2296" type="#_x0000_t75" style="width:192pt;height:36pt" o:ole="">
            <v:imagedata r:id="rId2559" o:title=""/>
          </v:shape>
          <o:OLEObject Type="Embed" ProgID="Equation.DSMT4" ShapeID="_x0000_i2296" DrawAspect="Content" ObjectID="_1362388153" r:id="rId256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6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70" w:author="Gerard" w:date="2015-03-22T11:01:00Z">
        <w:r w:rsidR="00F119D4">
          <w:rPr>
            <w:noProof/>
          </w:rPr>
          <w:instrText>65</w:instrText>
        </w:r>
      </w:ins>
      <w:del w:id="1971" w:author="Gerard" w:date="2014-08-27T22:18:00Z">
        <w:r w:rsidR="00567B45" w:rsidDel="00195BE3">
          <w:rPr>
            <w:noProof/>
          </w:rPr>
          <w:delInstrText>61</w:delInstrText>
        </w:r>
      </w:del>
      <w:r w:rsidR="00F119D4">
        <w:rPr>
          <w:noProof/>
        </w:rPr>
        <w:fldChar w:fldCharType="end"/>
      </w:r>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297" type="#_x0000_t75" style="width:88pt;height:20pt" o:ole="">
            <v:imagedata r:id="rId2561" o:title=""/>
          </v:shape>
          <o:OLEObject Type="Embed" ProgID="Equation.DSMT4" ShapeID="_x0000_i2297" DrawAspect="Content" ObjectID="_1362388154" r:id="rId2562"/>
        </w:object>
      </w:r>
      <w:r>
        <w:t xml:space="preserve"> is the square of the fiber stretch, </w:t>
      </w:r>
      <w:r w:rsidR="00905817" w:rsidRPr="00905817">
        <w:rPr>
          <w:position w:val="-6"/>
        </w:rPr>
        <w:object w:dxaOrig="260" w:dyaOrig="279" w14:anchorId="2F88C5A5">
          <v:shape id="_x0000_i2298" type="#_x0000_t75" style="width:13pt;height:14pt" o:ole="">
            <v:imagedata r:id="rId2563" o:title=""/>
          </v:shape>
          <o:OLEObject Type="Embed" ProgID="Equation.DSMT4" ShapeID="_x0000_i2298" DrawAspect="Content" ObjectID="_1362388155" r:id="rId2564"/>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299" type="#_x0000_t75" style="width:194pt;height:19pt" o:ole="">
            <v:imagedata r:id="rId2565" o:title=""/>
          </v:shape>
          <o:OLEObject Type="Embed" ProgID="Equation.DSMT4" ShapeID="_x0000_i2299" DrawAspect="Content" ObjectID="_1362388156" r:id="rId256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7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73" w:author="Gerard" w:date="2015-03-22T11:01:00Z">
        <w:r w:rsidR="00F119D4">
          <w:rPr>
            <w:noProof/>
          </w:rPr>
          <w:instrText>66</w:instrText>
        </w:r>
      </w:ins>
      <w:del w:id="1974" w:author="Gerard" w:date="2014-08-27T22:18:00Z">
        <w:r w:rsidR="00567B45" w:rsidDel="00195BE3">
          <w:rPr>
            <w:noProof/>
          </w:rPr>
          <w:delInstrText>62</w:delInstrText>
        </w:r>
      </w:del>
      <w:r w:rsidR="00F119D4">
        <w:rPr>
          <w:noProof/>
        </w:rPr>
        <w:fldChar w:fldCharType="end"/>
      </w:r>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00" type="#_x0000_t75" style="width:63pt;height:20pt" o:ole="">
            <v:imagedata r:id="rId2567" o:title=""/>
          </v:shape>
          <o:OLEObject Type="Embed" ProgID="Equation.DSMT4" ShapeID="_x0000_i2300" DrawAspect="Content" ObjectID="_1362388157" r:id="rId2568"/>
        </w:object>
      </w:r>
      <w:r>
        <w:t xml:space="preserve"> and </w:t>
      </w:r>
      <w:r w:rsidR="00905817" w:rsidRPr="00905817">
        <w:rPr>
          <w:position w:val="-14"/>
        </w:rPr>
        <w:object w:dxaOrig="600" w:dyaOrig="400" w14:anchorId="1594CB3A">
          <v:shape id="_x0000_i2301" type="#_x0000_t75" style="width:30pt;height:20pt" o:ole="">
            <v:imagedata r:id="rId2569" o:title=""/>
          </v:shape>
          <o:OLEObject Type="Embed" ProgID="Equation.DSMT4" ShapeID="_x0000_i2301" DrawAspect="Content" ObjectID="_1362388158" r:id="rId2570"/>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lastRenderedPageBreak/>
        <w:tab/>
      </w:r>
      <w:r w:rsidR="00905817" w:rsidRPr="00905817">
        <w:rPr>
          <w:position w:val="-28"/>
        </w:rPr>
        <w:object w:dxaOrig="2940" w:dyaOrig="660" w14:anchorId="29D220F6">
          <v:shape id="_x0000_i2302" type="#_x0000_t75" style="width:147pt;height:33pt" o:ole="">
            <v:imagedata r:id="rId2571" o:title=""/>
          </v:shape>
          <o:OLEObject Type="Embed" ProgID="Equation.DSMT4" ShapeID="_x0000_i2302" DrawAspect="Content" ObjectID="_1362388159" r:id="rId2572"/>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76" w:author="Gerard" w:date="2015-03-22T11:01:00Z">
        <w:r w:rsidR="00F119D4">
          <w:rPr>
            <w:noProof/>
          </w:rPr>
          <w:instrText>67</w:instrText>
        </w:r>
      </w:ins>
      <w:del w:id="1977" w:author="Gerard" w:date="2014-08-27T22:18:00Z">
        <w:r w:rsidR="00567B45" w:rsidDel="00195BE3">
          <w:rPr>
            <w:noProof/>
          </w:rPr>
          <w:delInstrText>63</w:delInstrText>
        </w:r>
      </w:del>
      <w:r w:rsidR="00F119D4">
        <w:rPr>
          <w:noProof/>
        </w:rPr>
        <w:fldChar w:fldCharType="end"/>
      </w:r>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03" type="#_x0000_t75" style="width:28pt;height:16pt" o:ole="">
            <v:imagedata r:id="rId2573" o:title=""/>
          </v:shape>
          <o:OLEObject Type="Embed" ProgID="Equation.DSMT4" ShapeID="_x0000_i2303" DrawAspect="Content" ObjectID="_1362388160" r:id="rId2574"/>
        </w:object>
      </w:r>
      <w:r>
        <w:t xml:space="preserve">, </w:t>
      </w:r>
      <w:r w:rsidR="00905817" w:rsidRPr="00905817">
        <w:rPr>
          <w:position w:val="-6"/>
        </w:rPr>
        <w:object w:dxaOrig="580" w:dyaOrig="279" w14:anchorId="42DB43CA">
          <v:shape id="_x0000_i2304" type="#_x0000_t75" style="width:29pt;height:14pt" o:ole="">
            <v:imagedata r:id="rId2575" o:title=""/>
          </v:shape>
          <o:OLEObject Type="Embed" ProgID="Equation.DSMT4" ShapeID="_x0000_i2304" DrawAspect="Content" ObjectID="_1362388161" r:id="rId2576"/>
        </w:object>
      </w:r>
      <w:r>
        <w:t xml:space="preserve">and </w:t>
      </w:r>
      <w:r w:rsidR="00905817" w:rsidRPr="00905817">
        <w:rPr>
          <w:position w:val="-10"/>
        </w:rPr>
        <w:object w:dxaOrig="600" w:dyaOrig="320" w14:anchorId="673CFFC1">
          <v:shape id="_x0000_i2305" type="#_x0000_t75" style="width:30pt;height:16pt" o:ole="">
            <v:imagedata r:id="rId2577" o:title=""/>
          </v:shape>
          <o:OLEObject Type="Embed" ProgID="Equation.DSMT4" ShapeID="_x0000_i2305" DrawAspect="Content" ObjectID="_1362388162" r:id="rId2578"/>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06" type="#_x0000_t75" style="width:34pt;height:14pt" o:ole="">
            <v:imagedata r:id="rId2579" o:title=""/>
          </v:shape>
          <o:OLEObject Type="Embed" ProgID="Equation.DSMT4" ShapeID="_x0000_i2306" DrawAspect="Content" ObjectID="_1362388163" r:id="rId2580"/>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07" type="#_x0000_t75" style="width:94pt;height:33pt" o:ole="">
            <v:imagedata r:id="rId2581" o:title=""/>
          </v:shape>
          <o:OLEObject Type="Embed" ProgID="Equation.DSMT4" ShapeID="_x0000_i2307" DrawAspect="Content" ObjectID="_1362388164" r:id="rId2582"/>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79" w:author="Gerard" w:date="2015-03-22T11:01:00Z">
        <w:r w:rsidR="00F119D4">
          <w:rPr>
            <w:noProof/>
          </w:rPr>
          <w:instrText>68</w:instrText>
        </w:r>
      </w:ins>
      <w:del w:id="1980" w:author="Gerard" w:date="2014-08-27T22:18:00Z">
        <w:r w:rsidR="00567B45" w:rsidDel="00195BE3">
          <w:rPr>
            <w:noProof/>
          </w:rPr>
          <w:delInstrText>64</w:delInstrText>
        </w:r>
      </w:del>
      <w:r w:rsidR="00F119D4">
        <w:rPr>
          <w:noProof/>
        </w:rPr>
        <w:fldChar w:fldCharType="end"/>
      </w:r>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08" type="#_x0000_t75" style="width:30pt;height:16pt" o:ole="">
            <v:imagedata r:id="rId2583" o:title=""/>
          </v:shape>
          <o:OLEObject Type="Embed" ProgID="Equation.DSMT4" ShapeID="_x0000_i2308" DrawAspect="Content" ObjectID="_1362388165" r:id="rId2584"/>
        </w:object>
      </w:r>
      <w:r>
        <w:t>, the fiber modulus is zero at the strain origin (</w:t>
      </w:r>
      <w:r w:rsidR="00905817" w:rsidRPr="00905817">
        <w:rPr>
          <w:position w:val="-12"/>
        </w:rPr>
        <w:object w:dxaOrig="580" w:dyaOrig="380" w14:anchorId="2C2AE3DC">
          <v:shape id="_x0000_i2309" type="#_x0000_t75" style="width:29pt;height:19pt" o:ole="">
            <v:imagedata r:id="rId2585" o:title=""/>
          </v:shape>
          <o:OLEObject Type="Embed" ProgID="Equation.DSMT4" ShapeID="_x0000_i2309" DrawAspect="Content" ObjectID="_1362388166" r:id="rId2586"/>
        </w:object>
      </w:r>
      <w:r>
        <w:t xml:space="preserve">). Therefore, use </w:t>
      </w:r>
      <w:r w:rsidR="00905817" w:rsidRPr="00905817">
        <w:rPr>
          <w:position w:val="-10"/>
        </w:rPr>
        <w:object w:dxaOrig="600" w:dyaOrig="320" w14:anchorId="780406D7">
          <v:shape id="_x0000_i2310" type="#_x0000_t75" style="width:30pt;height:16pt" o:ole="">
            <v:imagedata r:id="rId2587" o:title=""/>
          </v:shape>
          <o:OLEObject Type="Embed" ProgID="Equation.DSMT4" ShapeID="_x0000_i2310" DrawAspect="Content" ObjectID="_1362388167" r:id="rId258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981" w:name="_Toc288641493"/>
      <w:r>
        <w:t>Fung Orthotropic</w:t>
      </w:r>
      <w:bookmarkEnd w:id="1981"/>
    </w:p>
    <w:p w14:paraId="1566C44A" w14:textId="480D959B"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F119D4">
          <w:rPr>
            <w:noProof/>
          </w:rPr>
          <w:t>43</w:t>
        </w:r>
      </w:hyperlink>
      <w:r w:rsidR="00A56950">
        <w:rPr>
          <w:noProof/>
        </w:rPr>
        <w:t xml:space="preserve">, </w:t>
      </w:r>
      <w:hyperlink w:anchor="_ENREF_44" w:tooltip="Fung, 1979 #43" w:history="1">
        <w:r w:rsidR="00F119D4">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11" type="#_x0000_t75" style="width:115pt;height:31pt" o:ole="">
            <v:imagedata r:id="rId2589" o:title=""/>
          </v:shape>
          <o:OLEObject Type="Embed" ProgID="Equation.DSMT4" ShapeID="_x0000_i2311" DrawAspect="Content" ObjectID="_1362388168" r:id="rId2590"/>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83" w:author="Gerard" w:date="2015-03-22T11:01:00Z">
        <w:r w:rsidR="00F119D4">
          <w:rPr>
            <w:noProof/>
          </w:rPr>
          <w:instrText>69</w:instrText>
        </w:r>
      </w:ins>
      <w:del w:id="1984" w:author="Gerard" w:date="2014-08-27T22:18:00Z">
        <w:r w:rsidR="00567B45" w:rsidDel="00195BE3">
          <w:rPr>
            <w:noProof/>
          </w:rPr>
          <w:delInstrText>65</w:delInstrText>
        </w:r>
      </w:del>
      <w:r w:rsidR="00F119D4">
        <w:rPr>
          <w:noProof/>
        </w:rPr>
        <w:fldChar w:fldCharType="end"/>
      </w:r>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12" type="#_x0000_t75" style="width:242pt;height:36pt" o:ole="">
            <v:imagedata r:id="rId2591" o:title=""/>
          </v:shape>
          <o:OLEObject Type="Embed" ProgID="Equation.DSMT4" ShapeID="_x0000_i2312" DrawAspect="Content" ObjectID="_1362388169" r:id="rId2592"/>
        </w:object>
      </w:r>
      <w:r w:rsidR="00E22F0B">
        <w:t>.</w:t>
      </w:r>
      <w:r>
        <w:tab/>
      </w:r>
      <w:r>
        <w:fldChar w:fldCharType="begin"/>
      </w:r>
      <w:r>
        <w:instrText xml:space="preserve"> MACROBUTTON MTPlaceRef \* MERGEFORMAT </w:instrText>
      </w:r>
      <w:r w:rsidR="00F119D4">
        <w:fldChar w:fldCharType="begin"/>
      </w:r>
      <w:r w:rsidR="00F119D4">
        <w:instrText xml:space="preserve"> SEQ MTEqn \h </w:instrText>
      </w:r>
      <w:r w:rsidR="00F119D4">
        <w:instrText xml:space="preserve">\* MERGEFORMAT </w:instrText>
      </w:r>
      <w:del w:id="19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86" w:author="Gerard" w:date="2015-03-22T11:01:00Z">
        <w:r w:rsidR="00F119D4">
          <w:rPr>
            <w:noProof/>
          </w:rPr>
          <w:instrText>70</w:instrText>
        </w:r>
      </w:ins>
      <w:del w:id="1987" w:author="Gerard" w:date="2014-08-27T22:18:00Z">
        <w:r w:rsidR="00567B45" w:rsidDel="00195BE3">
          <w:rPr>
            <w:noProof/>
          </w:rPr>
          <w:delInstrText>66</w:delInstrText>
        </w:r>
      </w:del>
      <w:r w:rsidR="00F119D4">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13" type="#_x0000_t75" style="width:67pt;height:24pt" o:ole="">
            <v:imagedata r:id="rId2593" o:title=""/>
          </v:shape>
          <o:OLEObject Type="Embed" ProgID="Equation.DSMT4" ShapeID="_x0000_i2313" DrawAspect="Content" ObjectID="_1362388170" r:id="rId2594"/>
        </w:object>
      </w:r>
      <w:r>
        <w:t xml:space="preserve"> and </w:t>
      </w:r>
      <w:r w:rsidR="00905817" w:rsidRPr="00905817">
        <w:rPr>
          <w:position w:val="-12"/>
        </w:rPr>
        <w:object w:dxaOrig="1460" w:dyaOrig="360" w14:anchorId="5650ED75">
          <v:shape id="_x0000_i2314" type="#_x0000_t75" style="width:73pt;height:19pt" o:ole="">
            <v:imagedata r:id="rId2595" o:title=""/>
          </v:shape>
          <o:OLEObject Type="Embed" ProgID="Equation.DSMT4" ShapeID="_x0000_i2314" DrawAspect="Content" ObjectID="_1362388171" r:id="rId2596"/>
        </w:object>
      </w:r>
      <w:r w:rsidR="00E22F0B">
        <w:t xml:space="preserve">, </w:t>
      </w:r>
      <w:r>
        <w:t xml:space="preserve">where </w:t>
      </w:r>
      <w:r w:rsidR="00905817" w:rsidRPr="00905817">
        <w:rPr>
          <w:position w:val="-12"/>
        </w:rPr>
        <w:object w:dxaOrig="340" w:dyaOrig="360" w14:anchorId="1911E370">
          <v:shape id="_x0000_i2315" type="#_x0000_t75" style="width:17pt;height:19pt" o:ole="">
            <v:imagedata r:id="rId2597" o:title=""/>
          </v:shape>
          <o:OLEObject Type="Embed" ProgID="Equation.DSMT4" ShapeID="_x0000_i2315" DrawAspect="Content" ObjectID="_1362388172" r:id="rId259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16" type="#_x0000_t75" style="width:356pt;height:161pt" o:ole="">
            <v:imagedata r:id="rId2599" o:title=""/>
          </v:shape>
          <o:OLEObject Type="Embed" ProgID="Equation.DSMT4" ShapeID="_x0000_i2316" DrawAspect="Content" ObjectID="_1362388173" r:id="rId2600"/>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89" w:author="Gerard" w:date="2015-03-22T11:01:00Z">
        <w:r w:rsidR="00F119D4">
          <w:rPr>
            <w:noProof/>
          </w:rPr>
          <w:instrText>71</w:instrText>
        </w:r>
      </w:ins>
      <w:del w:id="1990" w:author="Gerard" w:date="2014-08-27T22:18:00Z">
        <w:r w:rsidR="00567B45" w:rsidDel="00195BE3">
          <w:rPr>
            <w:noProof/>
          </w:rPr>
          <w:delInstrText>67</w:delInstrText>
        </w:r>
      </w:del>
      <w:r w:rsidR="00F119D4">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991" w:name="_Toc288641494"/>
      <w:r>
        <w:t>Tension-Compression Nonlinear Orth</w:t>
      </w:r>
      <w:r w:rsidR="00E22F0B">
        <w:t>o</w:t>
      </w:r>
      <w:r>
        <w:t>tropic</w:t>
      </w:r>
      <w:bookmarkEnd w:id="1991"/>
    </w:p>
    <w:p w14:paraId="65DCFFE4" w14:textId="768B4DE3"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F119D4">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17" type="#_x0000_t75" style="width:231pt;height:34pt" o:ole="">
            <v:imagedata r:id="rId2601" o:title=""/>
          </v:shape>
          <o:OLEObject Type="Embed" ProgID="Equation.DSMT4" ShapeID="_x0000_i2317" DrawAspect="Content" ObjectID="_1362388174" r:id="rId2602"/>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9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93" w:author="Gerard" w:date="2015-03-22T11:01:00Z">
        <w:r w:rsidR="00F119D4">
          <w:rPr>
            <w:noProof/>
          </w:rPr>
          <w:instrText>72</w:instrText>
        </w:r>
      </w:ins>
      <w:del w:id="1994" w:author="Gerard" w:date="2014-08-27T22:18:00Z">
        <w:r w:rsidR="00567B45" w:rsidDel="00195BE3">
          <w:rPr>
            <w:noProof/>
          </w:rPr>
          <w:delInstrText>68</w:delInstrText>
        </w:r>
      </w:del>
      <w:r w:rsidR="00F119D4">
        <w:rPr>
          <w:noProof/>
        </w:rPr>
        <w:fldChar w:fldCharType="end"/>
      </w:r>
      <w:r>
        <w:instrText>)</w:instrText>
      </w:r>
      <w:r>
        <w:fldChar w:fldCharType="end"/>
      </w:r>
    </w:p>
    <w:p w14:paraId="5A8E71CD" w14:textId="4B4AEA08" w:rsidR="00813691" w:rsidRDefault="00813691" w:rsidP="00813691">
      <w:r>
        <w:lastRenderedPageBreak/>
        <w:t xml:space="preserve">The isotropic strain energy </w:t>
      </w:r>
      <w:r w:rsidR="00905817" w:rsidRPr="00905817">
        <w:rPr>
          <w:position w:val="-12"/>
        </w:rPr>
        <w:object w:dxaOrig="440" w:dyaOrig="380" w14:anchorId="5DF03BED">
          <v:shape id="_x0000_i2318" type="#_x0000_t75" style="width:22pt;height:19pt" o:ole="">
            <v:imagedata r:id="rId2603" o:title=""/>
          </v:shape>
          <o:OLEObject Type="Embed" ProgID="Equation.DSMT4" ShapeID="_x0000_i2318" DrawAspect="Content" ObjectID="_1362388175" r:id="rId260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19" type="#_x0000_t75" style="width:307pt;height:57pt" o:ole="">
            <v:imagedata r:id="rId2605" o:title=""/>
          </v:shape>
          <o:OLEObject Type="Embed" ProgID="Equation.DSMT4" ShapeID="_x0000_i2319" DrawAspect="Content" ObjectID="_1362388176" r:id="rId2606"/>
        </w:object>
      </w:r>
      <w:r>
        <w:tab/>
      </w:r>
      <w:r>
        <w:fldChar w:fldCharType="begin"/>
      </w:r>
      <w:r>
        <w:instrText xml:space="preserve"> MACROBUTTON MTPlaceRef \* MERGEFORMAT </w:instrText>
      </w:r>
      <w:r w:rsidR="00F119D4">
        <w:fldChar w:fldCharType="begin"/>
      </w:r>
      <w:r w:rsidR="00F119D4">
        <w:instrText xml:space="preserve"> SEQ MTEqn \h \* MERGEFORMAT </w:instrText>
      </w:r>
      <w:del w:id="199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96" w:author="Gerard" w:date="2015-03-22T11:01:00Z">
        <w:r w:rsidR="00F119D4">
          <w:rPr>
            <w:noProof/>
          </w:rPr>
          <w:instrText>73</w:instrText>
        </w:r>
      </w:ins>
      <w:del w:id="1997" w:author="Gerard" w:date="2014-08-27T22:18:00Z">
        <w:r w:rsidR="00567B45" w:rsidDel="00195BE3">
          <w:rPr>
            <w:noProof/>
          </w:rPr>
          <w:delInstrText>69</w:delInstrText>
        </w:r>
      </w:del>
      <w:r w:rsidR="00F119D4">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20" type="#_x0000_t75" style="width:12pt;height:20pt" o:ole="">
            <v:imagedata r:id="rId2607" o:title=""/>
          </v:shape>
          <o:OLEObject Type="Embed" ProgID="Equation.DSMT4" ShapeID="_x0000_i2320" DrawAspect="Content" ObjectID="_1362388177" r:id="rId2608"/>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21" type="#_x0000_t75" style="width:89pt;height:26pt" o:ole="">
            <v:imagedata r:id="rId2609" o:title=""/>
          </v:shape>
          <o:OLEObject Type="Embed" ProgID="Equation.DSMT4" ShapeID="_x0000_i2321" DrawAspect="Content" ObjectID="_1362388178" r:id="rId2610"/>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19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1999" w:author="Gerard" w:date="2015-03-22T11:01:00Z">
        <w:r w:rsidR="00F119D4">
          <w:rPr>
            <w:noProof/>
          </w:rPr>
          <w:instrText>74</w:instrText>
        </w:r>
      </w:ins>
      <w:del w:id="2000" w:author="Gerard" w:date="2014-08-27T22:18:00Z">
        <w:r w:rsidR="00567B45" w:rsidDel="00195BE3">
          <w:rPr>
            <w:noProof/>
          </w:rPr>
          <w:delInstrText>70</w:delInstrText>
        </w:r>
      </w:del>
      <w:r w:rsidR="00F119D4">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22" type="#_x0000_t75" style="width:15pt;height:19pt" o:ole="">
            <v:imagedata r:id="rId2611" o:title=""/>
          </v:shape>
          <o:OLEObject Type="Embed" ProgID="Equation.DSMT4" ShapeID="_x0000_i2322" DrawAspect="Content" ObjectID="_1362388179" r:id="rId2612"/>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23" type="#_x0000_t75" style="width:117pt;height:36pt" o:ole="">
            <v:imagedata r:id="rId2613" o:title=""/>
          </v:shape>
          <o:OLEObject Type="Embed" ProgID="Equation.DSMT4" ShapeID="_x0000_i2323" DrawAspect="Content" ObjectID="_1362388180" r:id="rId2614"/>
        </w:object>
      </w:r>
      <w:r>
        <w:tab/>
      </w:r>
      <w:r>
        <w:fldChar w:fldCharType="begin"/>
      </w:r>
      <w:r>
        <w:instrText xml:space="preserve"> MACROBUTTON MTPlaceRef \* MERGEFORMAT </w:instrText>
      </w:r>
      <w:r w:rsidR="00F119D4">
        <w:fldChar w:fldCharType="begin"/>
      </w:r>
      <w:r w:rsidR="00F119D4">
        <w:instrText xml:space="preserve"> SEQ MTEqn \h \* MERGEFORMAT </w:instrText>
      </w:r>
      <w:del w:id="200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02" w:author="Gerard" w:date="2015-03-22T11:01:00Z">
        <w:r w:rsidR="00F119D4">
          <w:rPr>
            <w:noProof/>
          </w:rPr>
          <w:instrText>75</w:instrText>
        </w:r>
      </w:ins>
      <w:del w:id="2003" w:author="Gerard" w:date="2014-08-27T22:18:00Z">
        <w:r w:rsidR="00567B45" w:rsidDel="00195BE3">
          <w:rPr>
            <w:noProof/>
          </w:rPr>
          <w:delInstrText>71</w:delInstrText>
        </w:r>
      </w:del>
      <w:r w:rsidR="00F119D4">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24" type="#_x0000_t75" style="width:203pt;height:38pt" o:ole="">
            <v:imagedata r:id="rId2615" o:title=""/>
          </v:shape>
          <o:OLEObject Type="Embed" ProgID="Equation.DSMT4" ShapeID="_x0000_i2324" DrawAspect="Content" ObjectID="_1362388181" r:id="rId2616"/>
        </w:object>
      </w:r>
      <w:r>
        <w:tab/>
      </w:r>
      <w:r>
        <w:fldChar w:fldCharType="begin"/>
      </w:r>
      <w:r>
        <w:instrText xml:space="preserve"> MACROBUTTON MTPlaceRef \* MERGEFORMAT </w:instrText>
      </w:r>
      <w:r w:rsidR="00F119D4">
        <w:fldChar w:fldCharType="begin"/>
      </w:r>
      <w:r w:rsidR="00F119D4">
        <w:instrText xml:space="preserve"> SEQ MTEqn \h \* MERGEFORMAT </w:instrText>
      </w:r>
      <w:del w:id="200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w:instrText>
      </w:r>
      <w:r w:rsidR="00F119D4">
        <w:instrText xml:space="preserve">* MERGEFORMAT </w:instrText>
      </w:r>
      <w:r w:rsidR="00F119D4">
        <w:fldChar w:fldCharType="separate"/>
      </w:r>
      <w:ins w:id="2005" w:author="Gerard" w:date="2015-03-22T11:01:00Z">
        <w:r w:rsidR="00F119D4">
          <w:rPr>
            <w:noProof/>
          </w:rPr>
          <w:instrText>76</w:instrText>
        </w:r>
      </w:ins>
      <w:del w:id="2006" w:author="Gerard" w:date="2014-08-27T22:18:00Z">
        <w:r w:rsidR="00567B45" w:rsidDel="00195BE3">
          <w:rPr>
            <w:noProof/>
          </w:rPr>
          <w:delInstrText>72</w:delInstrText>
        </w:r>
      </w:del>
      <w:r w:rsidR="00F119D4">
        <w:rPr>
          <w:noProof/>
        </w:rPr>
        <w:fldChar w:fldCharType="end"/>
      </w:r>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25" type="#_x0000_t75" style="width:50pt;height:19pt" o:ole="">
            <v:imagedata r:id="rId2617" o:title=""/>
          </v:shape>
          <o:OLEObject Type="Embed" ProgID="Equation.DSMT4" ShapeID="_x0000_i2325" DrawAspect="Content" ObjectID="_1362388182" r:id="rId2618"/>
        </w:object>
      </w:r>
      <w:r w:rsidR="006E3FDF">
        <w:t>.</w:t>
      </w:r>
    </w:p>
    <w:p w14:paraId="1F9EF65A" w14:textId="77777777" w:rsidR="002F3DF9" w:rsidRDefault="002F3DF9" w:rsidP="00813691"/>
    <w:p w14:paraId="305DB090" w14:textId="77777777" w:rsidR="002F3DF9" w:rsidRDefault="002F3DF9" w:rsidP="008F4203">
      <w:pPr>
        <w:pStyle w:val="Heading2"/>
      </w:pPr>
      <w:bookmarkStart w:id="2007" w:name="_Toc288641495"/>
      <w:commentRangeStart w:id="2008"/>
      <w:r>
        <w:t>Viscoelasticity</w:t>
      </w:r>
      <w:commentRangeEnd w:id="2008"/>
      <w:r w:rsidR="001E1949">
        <w:rPr>
          <w:rStyle w:val="CommentReference"/>
          <w:rFonts w:cs="Times New Roman"/>
          <w:b w:val="0"/>
          <w:bCs w:val="0"/>
          <w:iCs w:val="0"/>
        </w:rPr>
        <w:commentReference w:id="2008"/>
      </w:r>
      <w:bookmarkEnd w:id="2007"/>
    </w:p>
    <w:p w14:paraId="154B644C" w14:textId="565BBEF0"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F119D4">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26" type="#_x0000_t75" style="width:120pt;height:36pt" o:ole="">
            <v:imagedata r:id="rId2619" o:title=""/>
          </v:shape>
          <o:OLEObject Type="Embed" ProgID="Equation.DSMT4" ShapeID="_x0000_i2326" DrawAspect="Content" ObjectID="_1362388183" r:id="rId2620"/>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0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10" w:author="Gerard" w:date="2015-03-22T11:01:00Z">
        <w:r w:rsidR="00F119D4">
          <w:rPr>
            <w:noProof/>
          </w:rPr>
          <w:instrText>77</w:instrText>
        </w:r>
      </w:ins>
      <w:del w:id="2011" w:author="Gerard" w:date="2014-08-27T22:18:00Z">
        <w:r w:rsidR="00567B45" w:rsidDel="00195BE3">
          <w:rPr>
            <w:noProof/>
          </w:rPr>
          <w:delInstrText>73</w:delInstrText>
        </w:r>
      </w:del>
      <w:r w:rsidR="00F119D4">
        <w:rPr>
          <w:noProof/>
        </w:rPr>
        <w:fldChar w:fldCharType="end"/>
      </w:r>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27" type="#_x0000_t75" style="width:14pt;height:16pt" o:ole="">
            <v:imagedata r:id="rId2621" o:title=""/>
          </v:shape>
          <o:OLEObject Type="Embed" ProgID="Equation.DSMT4" ShapeID="_x0000_i2327" DrawAspect="Content" ObjectID="_1362388184" r:id="rId262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28" type="#_x0000_t75" style="width:140pt;height:34pt" o:ole="">
            <v:imagedata r:id="rId2623" o:title=""/>
          </v:shape>
          <o:OLEObject Type="Embed" ProgID="Equation.DSMT4" ShapeID="_x0000_i2328" DrawAspect="Content" ObjectID="_1362388185" r:id="rId2624"/>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1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13" w:author="Gerard" w:date="2015-03-22T11:01:00Z">
        <w:r w:rsidR="00F119D4">
          <w:rPr>
            <w:noProof/>
          </w:rPr>
          <w:instrText>78</w:instrText>
        </w:r>
      </w:ins>
      <w:del w:id="2014" w:author="Gerard" w:date="2014-08-27T22:18:00Z">
        <w:r w:rsidR="00567B45" w:rsidDel="00195BE3">
          <w:rPr>
            <w:noProof/>
          </w:rPr>
          <w:delInstrText>74</w:delInstrText>
        </w:r>
      </w:del>
      <w:r w:rsidR="00F119D4">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29" type="#_x0000_t75" style="width:220pt;height:38pt" o:ole="">
            <v:imagedata r:id="rId2625" o:title=""/>
          </v:shape>
          <o:OLEObject Type="Embed" ProgID="Equation.DSMT4" ShapeID="_x0000_i2329" DrawAspect="Content" ObjectID="_1362388186" r:id="rId2626"/>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15" w:author="Gerard" w:date="2015-03-22T11:01:00Z">
        <w:r w:rsidR="00F119D4" w:rsidDel="00F119D4">
          <w:fldChar w:fldCharType="separate"/>
        </w:r>
      </w:del>
      <w:r w:rsidR="00F119D4">
        <w:fldChar w:fldCharType="end"/>
      </w:r>
      <w:bookmarkStart w:id="2016" w:name="ZEqnNum344442"/>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17" w:author="Gerard" w:date="2015-03-22T11:01:00Z">
        <w:r w:rsidR="00F119D4">
          <w:rPr>
            <w:noProof/>
          </w:rPr>
          <w:instrText>79</w:instrText>
        </w:r>
      </w:ins>
      <w:del w:id="2018" w:author="Gerard" w:date="2014-08-27T22:18:00Z">
        <w:r w:rsidR="00567B45" w:rsidDel="00195BE3">
          <w:rPr>
            <w:noProof/>
          </w:rPr>
          <w:delInstrText>75</w:delInstrText>
        </w:r>
      </w:del>
      <w:r w:rsidR="00F119D4">
        <w:rPr>
          <w:noProof/>
        </w:rPr>
        <w:fldChar w:fldCharType="end"/>
      </w:r>
      <w:r>
        <w:instrText>)</w:instrText>
      </w:r>
      <w:bookmarkEnd w:id="2016"/>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tab/>
      </w:r>
      <w:r w:rsidR="00905817" w:rsidRPr="00905817">
        <w:rPr>
          <w:position w:val="-30"/>
        </w:rPr>
        <w:object w:dxaOrig="3519" w:dyaOrig="720" w14:anchorId="6BA1FCEC">
          <v:shape id="_x0000_i2330" type="#_x0000_t75" style="width:176pt;height:36pt" o:ole="">
            <v:imagedata r:id="rId2627" o:title=""/>
          </v:shape>
          <o:OLEObject Type="Embed" ProgID="Equation.DSMT4" ShapeID="_x0000_i2330" DrawAspect="Content" ObjectID="_1362388187" r:id="rId2628"/>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19" w:author="Gerard" w:date="2015-03-22T11:01:00Z">
        <w:r w:rsidR="00F119D4" w:rsidDel="00F119D4">
          <w:fldChar w:fldCharType="separate"/>
        </w:r>
      </w:del>
      <w:r w:rsidR="00F119D4">
        <w:fldChar w:fldCharType="end"/>
      </w:r>
      <w:bookmarkStart w:id="2020" w:name="ZEqnNum257742"/>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21" w:author="Gerard" w:date="2015-03-22T11:01:00Z">
        <w:r w:rsidR="00F119D4">
          <w:rPr>
            <w:noProof/>
          </w:rPr>
          <w:instrText>80</w:instrText>
        </w:r>
      </w:ins>
      <w:del w:id="2022" w:author="Gerard" w:date="2014-08-27T22:18:00Z">
        <w:r w:rsidR="00567B45" w:rsidDel="00195BE3">
          <w:rPr>
            <w:noProof/>
          </w:rPr>
          <w:delInstrText>76</w:delInstrText>
        </w:r>
      </w:del>
      <w:r w:rsidR="00F119D4">
        <w:rPr>
          <w:noProof/>
        </w:rPr>
        <w:fldChar w:fldCharType="end"/>
      </w:r>
      <w:r>
        <w:instrText>)</w:instrText>
      </w:r>
      <w:bookmarkEnd w:id="2020"/>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r w:rsidR="00F119D4">
        <w:fldChar w:fldCharType="begin"/>
      </w:r>
      <w:r w:rsidR="00F119D4">
        <w:instrText xml:space="preserve"> REF ZEqnNum344442 \! \* MERGEFORMAT </w:instrText>
      </w:r>
      <w:r w:rsidR="00F119D4">
        <w:fldChar w:fldCharType="separate"/>
      </w:r>
      <w:ins w:id="2023" w:author="Gerard" w:date="2015-03-22T11:01:00Z">
        <w:r w:rsidR="00F119D4">
          <w:instrText>(5.79)</w:instrText>
        </w:r>
      </w:ins>
      <w:del w:id="2024" w:author="Gerard" w:date="2014-08-27T22:18:00Z">
        <w:r w:rsidR="00567B45" w:rsidDel="00195BE3">
          <w:delInstrText>(5.75)</w:delInstrText>
        </w:r>
      </w:del>
      <w:r w:rsidR="00F119D4">
        <w:fldChar w:fldCharType="end"/>
      </w:r>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31" type="#_x0000_t75" style="width:139pt;height:34pt" o:ole="">
            <v:imagedata r:id="rId2629" o:title=""/>
          </v:shape>
          <o:OLEObject Type="Embed" ProgID="Equation.DSMT4" ShapeID="_x0000_i2331" DrawAspect="Content" ObjectID="_1362388188" r:id="rId2630"/>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2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26" w:author="Gerard" w:date="2015-03-22T11:01:00Z">
        <w:r w:rsidR="00F119D4">
          <w:rPr>
            <w:noProof/>
          </w:rPr>
          <w:instrText>81</w:instrText>
        </w:r>
      </w:ins>
      <w:del w:id="2027" w:author="Gerard" w:date="2014-08-27T22:18:00Z">
        <w:r w:rsidR="00567B45" w:rsidDel="00195BE3">
          <w:rPr>
            <w:noProof/>
          </w:rPr>
          <w:delInstrText>77</w:delInstrText>
        </w:r>
      </w:del>
      <w:r w:rsidR="00F119D4">
        <w:rPr>
          <w:noProof/>
        </w:rPr>
        <w:fldChar w:fldCharType="end"/>
      </w:r>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32" type="#_x0000_t75" style="width:30pt;height:19pt" o:ole="">
            <v:imagedata r:id="rId2631" o:title=""/>
          </v:shape>
          <o:OLEObject Type="Embed" ProgID="Equation.DSMT4" ShapeID="_x0000_i2332" DrawAspect="Content" ObjectID="_1362388189" r:id="rId2632"/>
        </w:object>
      </w:r>
      <w:r w:rsidR="00E22F0B">
        <w:t>, so</w:t>
      </w:r>
      <w:r>
        <w:t xml:space="preserve"> </w:t>
      </w:r>
      <w:r w:rsidR="00905817" w:rsidRPr="00905817">
        <w:rPr>
          <w:position w:val="-6"/>
        </w:rPr>
        <w:object w:dxaOrig="279" w:dyaOrig="320" w14:anchorId="0342842A">
          <v:shape id="_x0000_i2333" type="#_x0000_t75" style="width:14pt;height:16pt" o:ole="">
            <v:imagedata r:id="rId2633" o:title=""/>
          </v:shape>
          <o:OLEObject Type="Embed" ProgID="Equation.DSMT4" ShapeID="_x0000_i2333" DrawAspect="Content" ObjectID="_1362388190" r:id="rId2634"/>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lastRenderedPageBreak/>
        <w:t xml:space="preserve">The question now remains how to evaluate the internal variables. From equation </w:t>
      </w:r>
      <w:r>
        <w:fldChar w:fldCharType="begin"/>
      </w:r>
      <w:r>
        <w:instrText xml:space="preserve"> GOTOBUTTON ZEqnNum257742  \* MERGEFORMAT </w:instrText>
      </w:r>
      <w:r w:rsidR="00F119D4">
        <w:fldChar w:fldCharType="begin"/>
      </w:r>
      <w:r w:rsidR="00F119D4">
        <w:instrText xml:space="preserve"> REF ZEqnNum257742 \! \* MERGEFORMAT </w:instrText>
      </w:r>
      <w:r w:rsidR="00F119D4">
        <w:fldChar w:fldCharType="separate"/>
      </w:r>
      <w:ins w:id="2028" w:author="Gerard" w:date="2015-03-22T11:01:00Z">
        <w:r w:rsidR="00F119D4">
          <w:instrText>(5.80)</w:instrText>
        </w:r>
      </w:ins>
      <w:del w:id="2029" w:author="Gerard" w:date="2014-08-27T22:18:00Z">
        <w:r w:rsidR="00567B45" w:rsidDel="00195BE3">
          <w:delInstrText>(5.76)</w:delInstrText>
        </w:r>
      </w:del>
      <w:r w:rsidR="00F119D4">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34" type="#_x0000_t75" style="width:30pt;height:14pt" o:ole="">
            <v:imagedata r:id="rId2635" o:title=""/>
          </v:shape>
          <o:OLEObject Type="Embed" ProgID="Equation.DSMT4" ShapeID="_x0000_i2334" DrawAspect="Content" ObjectID="_1362388191" r:id="rId2636"/>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35" type="#_x0000_t75" style="width:426pt;height:113pt" o:ole="">
            <v:imagedata r:id="rId2637" o:title=""/>
          </v:shape>
          <o:OLEObject Type="Embed" ProgID="Equation.DSMT4" ShapeID="_x0000_i2335" DrawAspect="Content" ObjectID="_1362388192" r:id="rId2638"/>
        </w:object>
      </w:r>
      <w:r>
        <w:tab/>
      </w:r>
      <w:r>
        <w:fldChar w:fldCharType="begin"/>
      </w:r>
      <w:r>
        <w:instrText xml:space="preserve"> MACROBUTTON MTPlaceRef \* MERGEFORMAT </w:instrText>
      </w:r>
      <w:r w:rsidR="00F119D4">
        <w:fldChar w:fldCharType="begin"/>
      </w:r>
      <w:r w:rsidR="00F119D4">
        <w:instrText xml:space="preserve"> SEQ MTEqn \h \* MERGEFORMAT </w:instrText>
      </w:r>
      <w:del w:id="203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31" w:author="Gerard" w:date="2015-03-22T11:01:00Z">
        <w:r w:rsidR="00F119D4">
          <w:rPr>
            <w:noProof/>
          </w:rPr>
          <w:instrText>82</w:instrText>
        </w:r>
      </w:ins>
      <w:del w:id="2032" w:author="Gerard" w:date="2014-08-27T22:18:00Z">
        <w:r w:rsidR="00567B45" w:rsidDel="00195BE3">
          <w:rPr>
            <w:noProof/>
          </w:rPr>
          <w:delInstrText>78</w:delInstrText>
        </w:r>
      </w:del>
      <w:r w:rsidR="00F119D4">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36" type="#_x0000_t75" style="width:352pt;height:36pt" o:ole="">
            <v:imagedata r:id="rId2639" o:title=""/>
          </v:shape>
          <o:OLEObject Type="Embed" ProgID="Equation.DSMT4" ShapeID="_x0000_i2336" DrawAspect="Content" ObjectID="_1362388193" r:id="rId2640"/>
        </w:object>
      </w:r>
      <w:r w:rsidR="00E22F0B">
        <w:t>.</w:t>
      </w:r>
      <w:r>
        <w:tab/>
      </w:r>
      <w:r>
        <w:fldChar w:fldCharType="begin"/>
      </w:r>
      <w:r>
        <w:instrText xml:space="preserve"> MACROBUTTON MTPlaceRef \* MERGEFORMAT </w:instrText>
      </w:r>
      <w:r w:rsidR="00F119D4">
        <w:fldChar w:fldCharType="begin"/>
      </w:r>
      <w:r w:rsidR="00F119D4">
        <w:instrText xml:space="preserve"> SEQ MTEqn \h \* MERGEFORMAT </w:instrText>
      </w:r>
      <w:del w:id="203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034" w:author="Gerard" w:date="2015-03-22T11:01:00Z">
        <w:r w:rsidR="00F119D4">
          <w:rPr>
            <w:noProof/>
          </w:rPr>
          <w:instrText>83</w:instrText>
        </w:r>
      </w:ins>
      <w:del w:id="2035" w:author="Gerard" w:date="2014-08-27T22:18:00Z">
        <w:r w:rsidR="00567B45" w:rsidDel="00195BE3">
          <w:rPr>
            <w:noProof/>
          </w:rPr>
          <w:delInstrText>79</w:delInstrText>
        </w:r>
      </w:del>
      <w:r w:rsidR="00F119D4">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37" type="#_x0000_t75" style="width:14pt;height:19pt" o:ole="">
            <v:imagedata r:id="rId2641" o:title=""/>
          </v:shape>
          <o:OLEObject Type="Embed" ProgID="Equation.DSMT4" ShapeID="_x0000_i2337" DrawAspect="Content" ObjectID="_1362388194" r:id="rId2642"/>
        </w:object>
      </w:r>
      <w:r w:rsidR="00BA1866">
        <w:t xml:space="preserve"> and </w:t>
      </w:r>
      <w:r w:rsidR="00905817" w:rsidRPr="00905817">
        <w:rPr>
          <w:position w:val="-12"/>
        </w:rPr>
        <w:object w:dxaOrig="420" w:dyaOrig="400" w14:anchorId="2C6839D7">
          <v:shape id="_x0000_i2338" type="#_x0000_t75" style="width:21pt;height:20pt" o:ole="">
            <v:imagedata r:id="rId2643" o:title=""/>
          </v:shape>
          <o:OLEObject Type="Embed" ProgID="Equation.DSMT4" ShapeID="_x0000_i2338" DrawAspect="Content" ObjectID="_1362388195" r:id="rId2644"/>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39" type="#_x0000_t75" style="width:21pt;height:19pt" o:ole="">
            <v:imagedata r:id="rId2645" o:title=""/>
          </v:shape>
          <o:OLEObject Type="Embed" ProgID="Equation.DSMT4" ShapeID="_x0000_i2339" DrawAspect="Content" ObjectID="_1362388196" r:id="rId2646"/>
        </w:object>
      </w:r>
      <w:r w:rsidR="00BA1866">
        <w:t xml:space="preserve"> and </w:t>
      </w:r>
      <w:r w:rsidR="00905817" w:rsidRPr="00905817">
        <w:rPr>
          <w:position w:val="-12"/>
        </w:rPr>
        <w:object w:dxaOrig="480" w:dyaOrig="400" w14:anchorId="5104CD03">
          <v:shape id="_x0000_i2340" type="#_x0000_t75" style="width:24pt;height:20pt" o:ole="">
            <v:imagedata r:id="rId2647" o:title=""/>
          </v:shape>
          <o:OLEObject Type="Embed" ProgID="Equation.DSMT4" ShapeID="_x0000_i2340" DrawAspect="Content" ObjectID="_1362388197" r:id="rId2648"/>
        </w:object>
      </w:r>
      <w:r w:rsidR="00BA1866">
        <w:t xml:space="preserve"> </w:t>
      </w:r>
      <w:r>
        <w:t xml:space="preserve">corresponding to time </w:t>
      </w:r>
      <w:r w:rsidR="00905817" w:rsidRPr="00905817">
        <w:rPr>
          <w:position w:val="-6"/>
        </w:rPr>
        <w:object w:dxaOrig="600" w:dyaOrig="279" w14:anchorId="3CE66D23">
          <v:shape id="_x0000_i2341" type="#_x0000_t75" style="width:30pt;height:14pt" o:ole="">
            <v:imagedata r:id="rId2649" o:title=""/>
          </v:shape>
          <o:OLEObject Type="Embed" ProgID="Equation.DSMT4" ShapeID="_x0000_i2341" DrawAspect="Content" ObjectID="_1362388198" r:id="rId2650"/>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42" type="#_x0000_t75" style="width:63pt;height:36pt" o:ole="">
            <v:imagedata r:id="rId2651" o:title=""/>
          </v:shape>
          <o:OLEObject Type="Embed" ProgID="Equation.DSMT4" ShapeID="_x0000_i2342" DrawAspect="Content" ObjectID="_1362388199" r:id="rId2652"/>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43" type="#_x0000_t75" style="width:258pt;height:36pt" o:ole="">
            <v:imagedata r:id="rId2653" o:title=""/>
          </v:shape>
          <o:OLEObject Type="Embed" ProgID="Equation.DSMT4" ShapeID="_x0000_i2343" DrawAspect="Content" ObjectID="_1362388200" r:id="rId2654"/>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44" type="#_x0000_t75" style="width:118pt;height:34pt" o:ole="">
            <v:imagedata r:id="rId2655" o:title=""/>
          </v:shape>
          <o:OLEObject Type="Embed" ProgID="Equation.DSMT4" ShapeID="_x0000_i2344" DrawAspect="Content" ObjectID="_1362388201" r:id="rId2656"/>
        </w:object>
      </w:r>
    </w:p>
    <w:p w14:paraId="56E68BE3" w14:textId="77777777" w:rsidR="002F3DF9" w:rsidRDefault="009D61A1" w:rsidP="002F3DF9">
      <w:pPr>
        <w:rPr>
          <w:ins w:id="2036" w:author="Gerard" w:date="2015-03-21T09:58:00Z"/>
        </w:rPr>
      </w:pPr>
      <w:r>
        <w:br w:type="page"/>
      </w:r>
    </w:p>
    <w:p w14:paraId="20E67075" w14:textId="7C39980D" w:rsidR="00D25725" w:rsidRDefault="00D25725">
      <w:pPr>
        <w:pStyle w:val="Heading2"/>
        <w:rPr>
          <w:ins w:id="2037" w:author="Gerard" w:date="2015-03-21T09:58:00Z"/>
        </w:rPr>
        <w:pPrChange w:id="2038" w:author="Gerard" w:date="2015-03-21T09:58:00Z">
          <w:pPr/>
        </w:pPrChange>
      </w:pPr>
      <w:bookmarkStart w:id="2039" w:name="_Toc288641496"/>
      <w:ins w:id="2040" w:author="Gerard" w:date="2015-03-21T09:58:00Z">
        <w:r>
          <w:lastRenderedPageBreak/>
          <w:t>Reactive Viscoelasticity</w:t>
        </w:r>
        <w:bookmarkEnd w:id="2039"/>
      </w:ins>
    </w:p>
    <w:p w14:paraId="66FA81EB" w14:textId="70FD75D0" w:rsidR="00D25725" w:rsidRDefault="00D25725" w:rsidP="002F3DF9">
      <w:pPr>
        <w:rPr>
          <w:ins w:id="2041" w:author="Gerard" w:date="2015-03-21T10:18:00Z"/>
        </w:rPr>
      </w:pPr>
      <w:ins w:id="2042" w:author="Gerard" w:date="2015-03-21T09:59:00Z">
        <w:r>
          <w:t>Reactive viscoelasticity models a material as a mixture of strong bonds, which are permanent, and weak bonds, which break and reform in response to loading</w:t>
        </w:r>
      </w:ins>
      <w:ins w:id="2043"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F119D4">
          <w:rPr>
            <w:noProof/>
          </w:rPr>
          <w:t>46</w:t>
        </w:r>
      </w:hyperlink>
      <w:r w:rsidR="001763A3">
        <w:rPr>
          <w:noProof/>
        </w:rPr>
        <w:t>]</w:t>
      </w:r>
      <w:r w:rsidR="001763A3">
        <w:fldChar w:fldCharType="end"/>
      </w:r>
      <w:ins w:id="2044" w:author="Gerard" w:date="2015-03-21T09:59:00Z">
        <w:r>
          <w:t xml:space="preserve">. Strong bonds produce the </w:t>
        </w:r>
      </w:ins>
      <w:ins w:id="2045" w:author="Gerard" w:date="2015-03-21T10:00:00Z">
        <w:r>
          <w:t xml:space="preserve">equilibrium </w:t>
        </w:r>
      </w:ins>
      <w:ins w:id="2046" w:author="Gerard" w:date="2015-03-21T09:59:00Z">
        <w:r>
          <w:t xml:space="preserve">elastic </w:t>
        </w:r>
      </w:ins>
      <w:ins w:id="2047" w:author="Gerard" w:date="2015-03-21T10:00:00Z">
        <w:r>
          <w:t xml:space="preserve">response, whereas weak bonds produce the transient viscous response.  </w:t>
        </w:r>
      </w:ins>
      <w:ins w:id="2048" w:author="Gerard" w:date="2015-03-21T10:12:00Z">
        <w:r w:rsidR="00A353EC">
          <w:t xml:space="preserve">Strong bonds are in a stress-free state when in their reference configuration </w:t>
        </w:r>
      </w:ins>
      <w:ins w:id="2049" w:author="Gerard" w:date="2015-03-21T10:13:00Z">
        <w:r w:rsidR="00A353EC" w:rsidRPr="00A353EC">
          <w:rPr>
            <w:position w:val="-4"/>
          </w:rPr>
          <w:object w:dxaOrig="260" w:dyaOrig="240" w14:anchorId="73A293CB">
            <v:shape id="_x0000_i2345" type="#_x0000_t75" style="width:13pt;height:12pt" o:ole="">
              <v:imagedata r:id="rId2657" o:title=""/>
            </v:shape>
            <o:OLEObject Type="Embed" ProgID="Equation.DSMT4" ShapeID="_x0000_i2345" DrawAspect="Content" ObjectID="_1362388202" r:id="rId2658"/>
          </w:object>
        </w:r>
      </w:ins>
      <w:ins w:id="2050" w:author="Gerard" w:date="2015-03-21T10:13:00Z">
        <w:r w:rsidR="00A353EC">
          <w:t xml:space="preserve">.  </w:t>
        </w:r>
      </w:ins>
      <w:ins w:id="2051" w:author="Gerard" w:date="2015-03-21T10:16:00Z">
        <w:r w:rsidR="00F77222">
          <w:t xml:space="preserve">Their deformation gradient is defined as usual, </w:t>
        </w:r>
      </w:ins>
      <w:ins w:id="2052" w:author="Gerard" w:date="2015-03-21T10:16:00Z">
        <w:r w:rsidR="00F77222" w:rsidRPr="007E2473">
          <w:rPr>
            <w:position w:val="-14"/>
          </w:rPr>
          <w:object w:dxaOrig="2240" w:dyaOrig="420" w14:anchorId="7B29CE2A">
            <v:shape id="_x0000_i2346" type="#_x0000_t75" style="width:112pt;height:21pt" o:ole="">
              <v:imagedata r:id="rId2659" o:title=""/>
            </v:shape>
            <o:OLEObject Type="Embed" ProgID="Equation.DSMT4" ShapeID="_x0000_i2346" DrawAspect="Content" ObjectID="_1362388203" r:id="rId2660"/>
          </w:object>
        </w:r>
      </w:ins>
      <w:ins w:id="2053" w:author="Gerard" w:date="2015-03-21T10:16:00Z">
        <w:r w:rsidR="00F77222">
          <w:t xml:space="preserve">.  </w:t>
        </w:r>
      </w:ins>
      <w:ins w:id="2054" w:author="Gerard" w:date="2015-03-21T10:10:00Z">
        <w:r w:rsidR="00A353EC">
          <w:t>When w</w:t>
        </w:r>
      </w:ins>
      <w:ins w:id="2055" w:author="Gerard" w:date="2015-03-21T10:09:00Z">
        <w:r>
          <w:t>eak bonds break in response to loading</w:t>
        </w:r>
      </w:ins>
      <w:ins w:id="2056" w:author="Gerard" w:date="2015-03-21T10:11:00Z">
        <w:r w:rsidR="00A353EC">
          <w:t xml:space="preserve"> at some time </w:t>
        </w:r>
      </w:ins>
      <w:ins w:id="2057" w:author="Gerard" w:date="2015-03-21T10:11:00Z">
        <w:r w:rsidR="00A353EC" w:rsidRPr="00A353EC">
          <w:rPr>
            <w:position w:val="-4"/>
          </w:rPr>
          <w:object w:dxaOrig="200" w:dyaOrig="200" w14:anchorId="3BBFD43D">
            <v:shape id="_x0000_i2347" type="#_x0000_t75" style="width:10pt;height:10pt" o:ole="">
              <v:imagedata r:id="rId2661" o:title=""/>
            </v:shape>
            <o:OLEObject Type="Embed" ProgID="Equation.DSMT4" ShapeID="_x0000_i2347" DrawAspect="Content" ObjectID="_1362388204" r:id="rId2662"/>
          </w:object>
        </w:r>
      </w:ins>
      <w:ins w:id="2058" w:author="Gerard" w:date="2015-03-21T10:10:00Z">
        <w:r w:rsidR="00A353EC">
          <w:t>, they</w:t>
        </w:r>
      </w:ins>
      <w:ins w:id="2059" w:author="Gerard" w:date="2015-03-21T10:09:00Z">
        <w:r>
          <w:t xml:space="preserve"> reform</w:t>
        </w:r>
      </w:ins>
      <w:ins w:id="2060" w:author="Gerard" w:date="2015-03-21T10:10:00Z">
        <w:r>
          <w:t xml:space="preserve"> </w:t>
        </w:r>
      </w:ins>
      <w:ins w:id="2061" w:author="Gerard" w:date="2015-03-21T10:11:00Z">
        <w:r w:rsidR="00A353EC">
          <w:t xml:space="preserve">instantaneously </w:t>
        </w:r>
      </w:ins>
      <w:ins w:id="2062" w:author="Gerard" w:date="2015-03-21T10:10:00Z">
        <w:r>
          <w:t>in a stress</w:t>
        </w:r>
        <w:r w:rsidR="00A353EC">
          <w:t xml:space="preserve">-free configuration </w:t>
        </w:r>
      </w:ins>
      <w:ins w:id="2063" w:author="Gerard" w:date="2015-03-21T10:12:00Z">
        <w:r w:rsidR="00A353EC" w:rsidRPr="00A353EC">
          <w:rPr>
            <w:position w:val="-4"/>
          </w:rPr>
          <w:object w:dxaOrig="340" w:dyaOrig="320" w14:anchorId="6A6E97B9">
            <v:shape id="_x0000_i2348" type="#_x0000_t75" style="width:17pt;height:16pt" o:ole="">
              <v:imagedata r:id="rId2663" o:title=""/>
            </v:shape>
            <o:OLEObject Type="Embed" ProgID="Equation.DSMT4" ShapeID="_x0000_i2348" DrawAspect="Content" ObjectID="_1362388205" r:id="rId2664"/>
          </w:object>
        </w:r>
      </w:ins>
      <w:ins w:id="2064" w:author="Gerard" w:date="2015-03-21T10:12:00Z">
        <w:r w:rsidR="00A353EC">
          <w:t xml:space="preserve"> </w:t>
        </w:r>
      </w:ins>
      <w:ins w:id="2065" w:author="Gerard" w:date="2015-03-21T10:11:00Z">
        <w:r w:rsidR="00A353EC">
          <w:t xml:space="preserve">that coincides with the current configuration </w:t>
        </w:r>
      </w:ins>
      <w:ins w:id="2066" w:author="Gerard" w:date="2015-03-21T10:12:00Z">
        <w:r w:rsidR="00A353EC">
          <w:t xml:space="preserve">at time </w:t>
        </w:r>
      </w:ins>
      <w:ins w:id="2067" w:author="Gerard" w:date="2015-03-21T10:12:00Z">
        <w:r w:rsidR="00A353EC" w:rsidRPr="00A353EC">
          <w:rPr>
            <w:position w:val="-4"/>
          </w:rPr>
          <w:object w:dxaOrig="200" w:dyaOrig="200" w14:anchorId="689227DA">
            <v:shape id="_x0000_i2349" type="#_x0000_t75" style="width:10pt;height:10pt" o:ole="">
              <v:imagedata r:id="rId2665" o:title=""/>
            </v:shape>
            <o:OLEObject Type="Embed" ProgID="Equation.DSMT4" ShapeID="_x0000_i2349" DrawAspect="Content" ObjectID="_1362388206" r:id="rId2666"/>
          </w:object>
        </w:r>
      </w:ins>
      <w:ins w:id="2068" w:author="Gerard" w:date="2015-03-21T10:11:00Z">
        <w:r w:rsidR="00A353EC">
          <w:t xml:space="preserve">, </w:t>
        </w:r>
      </w:ins>
      <w:ins w:id="2069" w:author="Gerard" w:date="2015-03-21T10:14:00Z">
        <w:r w:rsidR="00A353EC">
          <w:t>t</w:t>
        </w:r>
      </w:ins>
      <w:ins w:id="2070" w:author="Gerard" w:date="2015-03-21T10:13:00Z">
        <w:r w:rsidR="00A353EC">
          <w:t xml:space="preserve">hus, </w:t>
        </w:r>
      </w:ins>
      <w:ins w:id="2071" w:author="Gerard" w:date="2015-03-21T10:13:00Z">
        <w:r w:rsidR="00A353EC" w:rsidRPr="007E2473">
          <w:rPr>
            <w:position w:val="-14"/>
          </w:rPr>
          <w:object w:dxaOrig="1320" w:dyaOrig="420" w14:anchorId="5461EFE0">
            <v:shape id="_x0000_i2350" type="#_x0000_t75" style="width:66pt;height:21pt" o:ole="">
              <v:imagedata r:id="rId2667" o:title=""/>
            </v:shape>
            <o:OLEObject Type="Embed" ProgID="Equation.DSMT4" ShapeID="_x0000_i2350" DrawAspect="Content" ObjectID="_1362388207" r:id="rId2668"/>
          </w:object>
        </w:r>
      </w:ins>
      <w:ins w:id="2072" w:author="Gerard" w:date="2015-03-21T10:14:00Z">
        <w:r w:rsidR="00A353EC">
          <w:t>.</w:t>
        </w:r>
        <w:r w:rsidR="00F77222">
          <w:t xml:space="preserve">  </w:t>
        </w:r>
      </w:ins>
      <w:ins w:id="2073" w:author="Gerard" w:date="2015-03-21T13:20:00Z">
        <w:r w:rsidR="00531BEB">
          <w:t>Therefore</w:t>
        </w:r>
      </w:ins>
      <w:ins w:id="2074" w:author="Gerard" w:date="2015-03-21T10:42:00Z">
        <w:r w:rsidR="00731A28">
          <w:t xml:space="preserve">, a reaction transforms intact loaded bonds into reformed unloaded bonds.  </w:t>
        </w:r>
      </w:ins>
      <w:ins w:id="2075" w:author="Gerard" w:date="2015-03-21T10:14:00Z">
        <w:r w:rsidR="00F77222">
          <w:t xml:space="preserve">Weak bonds that reform at time </w:t>
        </w:r>
      </w:ins>
      <w:ins w:id="2076" w:author="Gerard" w:date="2015-03-21T10:14:00Z">
        <w:r w:rsidR="00F77222" w:rsidRPr="00F77222">
          <w:rPr>
            <w:position w:val="-4"/>
          </w:rPr>
          <w:object w:dxaOrig="200" w:dyaOrig="200" w14:anchorId="41639E99">
            <v:shape id="_x0000_i2351" type="#_x0000_t75" style="width:10pt;height:10pt" o:ole="">
              <v:imagedata r:id="rId2669" o:title=""/>
            </v:shape>
            <o:OLEObject Type="Embed" ProgID="Equation.DSMT4" ShapeID="_x0000_i2351" DrawAspect="Content" ObjectID="_1362388208" r:id="rId2670"/>
          </w:object>
        </w:r>
      </w:ins>
      <w:ins w:id="2077" w:author="Gerard" w:date="2015-03-21T10:14:00Z">
        <w:r w:rsidR="00F77222">
          <w:t xml:space="preserve"> may be called </w:t>
        </w:r>
      </w:ins>
      <w:ins w:id="2078" w:author="Gerard" w:date="2015-03-21T10:14:00Z">
        <w:r w:rsidR="00F77222" w:rsidRPr="00F77222">
          <w:rPr>
            <w:position w:val="-4"/>
          </w:rPr>
          <w:object w:dxaOrig="380" w:dyaOrig="200" w14:anchorId="3E0F6237">
            <v:shape id="_x0000_i2352" type="#_x0000_t75" style="width:19pt;height:10pt" o:ole="">
              <v:imagedata r:id="rId2671" o:title=""/>
            </v:shape>
            <o:OLEObject Type="Embed" ProgID="Equation.DSMT4" ShapeID="_x0000_i2352" DrawAspect="Content" ObjectID="_1362388209" r:id="rId2672"/>
          </w:object>
        </w:r>
      </w:ins>
      <w:ins w:id="2079" w:author="Gerard" w:date="2015-03-21T10:15:00Z">
        <w:r w:rsidR="00F77222">
          <w:t>generation bonds.</w:t>
        </w:r>
      </w:ins>
      <w:ins w:id="2080" w:author="Gerard" w:date="2015-03-21T10:17:00Z">
        <w:r w:rsidR="00F77222">
          <w:t xml:space="preserve">  The deformation gradient of </w:t>
        </w:r>
      </w:ins>
      <w:ins w:id="2081" w:author="Gerard" w:date="2015-03-21T10:18:00Z">
        <w:r w:rsidR="00F77222" w:rsidRPr="00F77222">
          <w:rPr>
            <w:position w:val="-4"/>
          </w:rPr>
          <w:object w:dxaOrig="380" w:dyaOrig="200" w14:anchorId="795008F4">
            <v:shape id="_x0000_i2353" type="#_x0000_t75" style="width:19pt;height:10pt" o:ole="">
              <v:imagedata r:id="rId2673" o:title=""/>
            </v:shape>
            <o:OLEObject Type="Embed" ProgID="Equation.DSMT4" ShapeID="_x0000_i2353" DrawAspect="Content" ObjectID="_1362388210" r:id="rId2674"/>
          </w:object>
        </w:r>
      </w:ins>
      <w:ins w:id="2082" w:author="Gerard" w:date="2015-03-21T10:18:00Z">
        <w:r w:rsidR="00F77222">
          <w:t xml:space="preserve">generation </w:t>
        </w:r>
      </w:ins>
      <w:ins w:id="2083" w:author="Gerard" w:date="2015-03-21T10:17:00Z">
        <w:r w:rsidR="00F77222">
          <w:t xml:space="preserve">weak bonds relative to their reference configuration </w:t>
        </w:r>
      </w:ins>
      <w:ins w:id="2084" w:author="Gerard" w:date="2015-03-21T10:17:00Z">
        <w:r w:rsidR="00F77222" w:rsidRPr="00F77222">
          <w:rPr>
            <w:position w:val="-4"/>
          </w:rPr>
          <w:object w:dxaOrig="340" w:dyaOrig="320" w14:anchorId="0CDD3F2D">
            <v:shape id="_x0000_i2354" type="#_x0000_t75" style="width:17pt;height:16pt" o:ole="">
              <v:imagedata r:id="rId2675" o:title=""/>
            </v:shape>
            <o:OLEObject Type="Embed" ProgID="Equation.DSMT4" ShapeID="_x0000_i2354" DrawAspect="Content" ObjectID="_1362388211" r:id="rId2676"/>
          </w:object>
        </w:r>
      </w:ins>
      <w:ins w:id="2085" w:author="Gerard" w:date="2015-03-21T10:17:00Z">
        <w:r w:rsidR="00F77222">
          <w:t xml:space="preserve"> is denoted by </w:t>
        </w:r>
      </w:ins>
      <w:ins w:id="2086" w:author="Gerard" w:date="2015-03-21T10:17:00Z">
        <w:r w:rsidR="00F77222" w:rsidRPr="007E2473">
          <w:rPr>
            <w:position w:val="-14"/>
          </w:rPr>
          <w:object w:dxaOrig="840" w:dyaOrig="420" w14:anchorId="33177BF0">
            <v:shape id="_x0000_i2355" type="#_x0000_t75" style="width:42pt;height:21pt" o:ole="">
              <v:imagedata r:id="rId2677" o:title=""/>
            </v:shape>
            <o:OLEObject Type="Embed" ProgID="Equation.DSMT4" ShapeID="_x0000_i2355" DrawAspect="Content" ObjectID="_1362388212" r:id="rId2678"/>
          </w:object>
        </w:r>
      </w:ins>
      <w:ins w:id="2087" w:author="Gerard" w:date="2015-03-21T10:17:00Z">
        <w:r w:rsidR="00F77222">
          <w:t>, which may be evaluated from the chain rule,</w:t>
        </w:r>
      </w:ins>
    </w:p>
    <w:p w14:paraId="4DA274AF" w14:textId="5B4144D6" w:rsidR="00F77222" w:rsidRDefault="00F77222">
      <w:pPr>
        <w:pStyle w:val="MTDisplayEquation"/>
        <w:rPr>
          <w:ins w:id="2088" w:author="Gerard" w:date="2015-03-21T10:09:00Z"/>
        </w:rPr>
        <w:pPrChange w:id="2089" w:author="Gerard" w:date="2015-03-21T10:19:00Z">
          <w:pPr/>
        </w:pPrChange>
      </w:pPr>
      <w:ins w:id="2090" w:author="Gerard" w:date="2015-03-21T10:18:00Z">
        <w:r>
          <w:tab/>
        </w:r>
      </w:ins>
      <w:ins w:id="2091" w:author="Gerard" w:date="2015-03-21T10:18:00Z">
        <w:r w:rsidRPr="007E2473">
          <w:rPr>
            <w:position w:val="-14"/>
          </w:rPr>
          <w:object w:dxaOrig="2580" w:dyaOrig="420" w14:anchorId="12622D01">
            <v:shape id="_x0000_i2356" type="#_x0000_t75" style="width:129pt;height:21pt" o:ole="">
              <v:imagedata r:id="rId2679" o:title=""/>
            </v:shape>
            <o:OLEObject Type="Embed" ProgID="Equation.DSMT4" ShapeID="_x0000_i2356" DrawAspect="Content" ObjectID="_1362388213" r:id="rId2680"/>
          </w:object>
        </w:r>
      </w:ins>
      <w:ins w:id="2092" w:author="Gerard" w:date="2015-03-21T10:18:00Z">
        <w:r>
          <w:t xml:space="preserve"> </w:t>
        </w:r>
        <w:r>
          <w:tab/>
        </w:r>
        <w:r>
          <w:fldChar w:fldCharType="begin"/>
        </w:r>
        <w:r>
          <w:instrText xml:space="preserve"> MACROBUTTON MTPlaceRef \* MERGEFORMAT </w:instrText>
        </w:r>
        <w:r>
          <w:fldChar w:fldCharType="begin"/>
        </w:r>
        <w:r>
          <w:instrText xml:space="preserve"> SEQ MTEqn \h \* MERGEFORMAT </w:instrText>
        </w:r>
      </w:ins>
      <w:del w:id="2093" w:author="Gerard" w:date="2015-03-22T11:01:00Z">
        <w:r w:rsidR="00F119D4" w:rsidDel="00F119D4">
          <w:fldChar w:fldCharType="separate"/>
        </w:r>
      </w:del>
      <w:del w:id="2094" w:author="Gerard" w:date="2015-03-21T10:18:00Z">
        <w:r>
          <w:fldChar w:fldCharType="end"/>
        </w:r>
      </w:del>
      <w:bookmarkStart w:id="2095" w:name="ZEqnNum403837"/>
      <w:ins w:id="2096" w:author="Gerard" w:date="2015-03-21T10:18:00Z">
        <w:r>
          <w:instrText>(</w:instrText>
        </w:r>
        <w:r>
          <w:fldChar w:fldCharType="begin"/>
        </w:r>
        <w:r>
          <w:instrText xml:space="preserve"> SEQ MTSec \c \* Arabic \* MERGEFORMAT </w:instrText>
        </w:r>
      </w:ins>
      <w:r>
        <w:fldChar w:fldCharType="separate"/>
      </w:r>
      <w:ins w:id="2097" w:author="Gerard" w:date="2015-03-22T11:01:00Z">
        <w:r w:rsidR="00F119D4">
          <w:rPr>
            <w:noProof/>
          </w:rPr>
          <w:instrText>5</w:instrText>
        </w:r>
      </w:ins>
      <w:ins w:id="2098" w:author="Gerard" w:date="2015-03-21T10:18:00Z">
        <w:r>
          <w:fldChar w:fldCharType="end"/>
        </w:r>
        <w:r>
          <w:instrText>.</w:instrText>
        </w:r>
        <w:r>
          <w:fldChar w:fldCharType="begin"/>
        </w:r>
        <w:r>
          <w:instrText xml:space="preserve"> SEQ MTEqn \c \* Arabic \* MERGEFORMAT </w:instrText>
        </w:r>
      </w:ins>
      <w:r>
        <w:fldChar w:fldCharType="separate"/>
      </w:r>
      <w:ins w:id="2099" w:author="Gerard" w:date="2015-03-22T11:01:00Z">
        <w:r w:rsidR="00F119D4">
          <w:rPr>
            <w:noProof/>
          </w:rPr>
          <w:instrText>84</w:instrText>
        </w:r>
      </w:ins>
      <w:ins w:id="2100" w:author="Gerard" w:date="2015-03-21T10:18:00Z">
        <w:r>
          <w:fldChar w:fldCharType="end"/>
        </w:r>
        <w:r>
          <w:instrText>)</w:instrText>
        </w:r>
        <w:bookmarkEnd w:id="2095"/>
        <w:r>
          <w:fldChar w:fldCharType="end"/>
        </w:r>
      </w:ins>
    </w:p>
    <w:p w14:paraId="15045206" w14:textId="605091B5" w:rsidR="008F4FC8" w:rsidRDefault="008F4FC8" w:rsidP="002F3DF9">
      <w:pPr>
        <w:rPr>
          <w:ins w:id="2101" w:author="Gerard" w:date="2015-03-21T10:21:00Z"/>
        </w:rPr>
      </w:pPr>
      <w:ins w:id="2102" w:author="Gerard" w:date="2015-03-21T10:21:00Z">
        <w:r>
          <w:t xml:space="preserve">The strain energy density </w:t>
        </w:r>
      </w:ins>
      <w:ins w:id="2103" w:author="Gerard" w:date="2015-03-21T10:21:00Z">
        <w:r w:rsidRPr="007E2473">
          <w:rPr>
            <w:position w:val="-12"/>
          </w:rPr>
          <w:object w:dxaOrig="340" w:dyaOrig="380" w14:anchorId="53C089EF">
            <v:shape id="_x0000_i2357" type="#_x0000_t75" style="width:17pt;height:19pt" o:ole="">
              <v:imagedata r:id="rId2681" o:title=""/>
            </v:shape>
            <o:OLEObject Type="Embed" ProgID="Equation.DSMT4" ShapeID="_x0000_i2357" DrawAspect="Content" ObjectID="_1362388214" r:id="rId2682"/>
          </w:object>
        </w:r>
      </w:ins>
      <w:ins w:id="2104" w:author="Gerard" w:date="2015-03-21T10:21:00Z">
        <w:r>
          <w:t xml:space="preserve"> in a reactive viscoelastic material is given by</w:t>
        </w:r>
      </w:ins>
    </w:p>
    <w:p w14:paraId="0DF2AA31" w14:textId="3588E3DA" w:rsidR="008F4FC8" w:rsidRDefault="008F4FC8">
      <w:pPr>
        <w:pStyle w:val="MTDisplayEquation"/>
        <w:rPr>
          <w:ins w:id="2105" w:author="Gerard" w:date="2015-03-21T10:21:00Z"/>
        </w:rPr>
        <w:pPrChange w:id="2106" w:author="Gerard" w:date="2015-03-21T10:21:00Z">
          <w:pPr/>
        </w:pPrChange>
      </w:pPr>
      <w:ins w:id="2107" w:author="Gerard" w:date="2015-03-21T10:21:00Z">
        <w:r>
          <w:tab/>
        </w:r>
      </w:ins>
      <w:ins w:id="2108" w:author="Gerard" w:date="2015-03-21T10:21:00Z">
        <w:r w:rsidRPr="007E2473">
          <w:rPr>
            <w:position w:val="-28"/>
          </w:rPr>
          <w:object w:dxaOrig="3040" w:dyaOrig="580" w14:anchorId="5EF36CF8">
            <v:shape id="_x0000_i2358" type="#_x0000_t75" style="width:152pt;height:29pt" o:ole="">
              <v:imagedata r:id="rId2683" o:title=""/>
            </v:shape>
            <o:OLEObject Type="Embed" ProgID="Equation.DSMT4" ShapeID="_x0000_i2358" DrawAspect="Content" ObjectID="_1362388215" r:id="rId2684"/>
          </w:object>
        </w:r>
      </w:ins>
      <w:ins w:id="2109" w:author="Gerard" w:date="2015-03-21T10:21:00Z">
        <w:r>
          <w:t xml:space="preserve"> </w:t>
        </w:r>
        <w:r>
          <w:tab/>
        </w:r>
        <w:r>
          <w:fldChar w:fldCharType="begin"/>
        </w:r>
        <w:r>
          <w:instrText xml:space="preserve"> MACROBUTTON MTPlaceRef \* MERGEFORMAT </w:instrText>
        </w:r>
        <w:r>
          <w:fldChar w:fldCharType="begin"/>
        </w:r>
        <w:r>
          <w:instrText xml:space="preserve"> SEQ MTEqn \h \* MERGEFORMAT </w:instrText>
        </w:r>
      </w:ins>
      <w:del w:id="2110" w:author="Gerard" w:date="2015-03-22T11:01:00Z">
        <w:r w:rsidR="00F119D4" w:rsidDel="00F119D4">
          <w:fldChar w:fldCharType="separate"/>
        </w:r>
      </w:del>
      <w:del w:id="2111" w:author="Gerard" w:date="2015-03-21T10:21:00Z">
        <w:r>
          <w:fldChar w:fldCharType="end"/>
        </w:r>
      </w:del>
      <w:ins w:id="2112" w:author="Gerard" w:date="2015-03-21T10:21:00Z">
        <w:r>
          <w:instrText>(</w:instrText>
        </w:r>
        <w:r>
          <w:fldChar w:fldCharType="begin"/>
        </w:r>
        <w:r>
          <w:instrText xml:space="preserve"> SEQ MTSec \c \* Arabic \* MERGEFORMAT </w:instrText>
        </w:r>
      </w:ins>
      <w:r>
        <w:fldChar w:fldCharType="separate"/>
      </w:r>
      <w:ins w:id="2113" w:author="Gerard" w:date="2015-03-22T11:01:00Z">
        <w:r w:rsidR="00F119D4">
          <w:rPr>
            <w:noProof/>
          </w:rPr>
          <w:instrText>5</w:instrText>
        </w:r>
      </w:ins>
      <w:ins w:id="2114" w:author="Gerard" w:date="2015-03-21T10:21:00Z">
        <w:r>
          <w:fldChar w:fldCharType="end"/>
        </w:r>
        <w:r>
          <w:instrText>.</w:instrText>
        </w:r>
        <w:r>
          <w:fldChar w:fldCharType="begin"/>
        </w:r>
        <w:r>
          <w:instrText xml:space="preserve"> SEQ MTEqn \c \* Arabic \* MERGEFORMAT </w:instrText>
        </w:r>
      </w:ins>
      <w:r>
        <w:fldChar w:fldCharType="separate"/>
      </w:r>
      <w:ins w:id="2115" w:author="Gerard" w:date="2015-03-22T11:01:00Z">
        <w:r w:rsidR="00F119D4">
          <w:rPr>
            <w:noProof/>
          </w:rPr>
          <w:instrText>85</w:instrText>
        </w:r>
      </w:ins>
      <w:ins w:id="2116" w:author="Gerard" w:date="2015-03-21T10:21:00Z">
        <w:r>
          <w:fldChar w:fldCharType="end"/>
        </w:r>
        <w:r>
          <w:instrText>)</w:instrText>
        </w:r>
        <w:r>
          <w:fldChar w:fldCharType="end"/>
        </w:r>
      </w:ins>
    </w:p>
    <w:p w14:paraId="43750B26" w14:textId="10854F8A" w:rsidR="00D25725" w:rsidRDefault="008F4FC8" w:rsidP="002F3DF9">
      <w:pPr>
        <w:rPr>
          <w:ins w:id="2117" w:author="Gerard" w:date="2015-03-21T10:01:00Z"/>
        </w:rPr>
      </w:pPr>
      <w:ins w:id="2118" w:author="Gerard" w:date="2015-03-21T10:22:00Z">
        <w:r>
          <w:t xml:space="preserve">where </w:t>
        </w:r>
      </w:ins>
      <w:ins w:id="2119" w:author="Gerard" w:date="2015-03-21T10:22:00Z">
        <w:r w:rsidRPr="007E2473">
          <w:rPr>
            <w:position w:val="-12"/>
          </w:rPr>
          <w:object w:dxaOrig="340" w:dyaOrig="400" w14:anchorId="02512260">
            <v:shape id="_x0000_i2359" type="#_x0000_t75" style="width:17pt;height:20pt" o:ole="">
              <v:imagedata r:id="rId2685" o:title=""/>
            </v:shape>
            <o:OLEObject Type="Embed" ProgID="Equation.DSMT4" ShapeID="_x0000_i2359" DrawAspect="Content" ObjectID="_1362388216" r:id="rId2686"/>
          </w:object>
        </w:r>
      </w:ins>
      <w:ins w:id="2120" w:author="Gerard" w:date="2015-03-21T10:22:00Z">
        <w:r>
          <w:t xml:space="preserve"> is the strain energy density of strong bonds and </w:t>
        </w:r>
      </w:ins>
      <w:ins w:id="2121" w:author="Gerard" w:date="2015-03-21T10:23:00Z">
        <w:r w:rsidRPr="007E2473">
          <w:rPr>
            <w:position w:val="-12"/>
          </w:rPr>
          <w:object w:dxaOrig="360" w:dyaOrig="400" w14:anchorId="631B3E1A">
            <v:shape id="_x0000_i2360" type="#_x0000_t75" style="width:18pt;height:20pt" o:ole="">
              <v:imagedata r:id="rId2687" o:title=""/>
            </v:shape>
            <o:OLEObject Type="Embed" ProgID="Equation.DSMT4" ShapeID="_x0000_i2360" DrawAspect="Content" ObjectID="_1362388217" r:id="rId2688"/>
          </w:object>
        </w:r>
      </w:ins>
      <w:ins w:id="2122" w:author="Gerard" w:date="2015-03-21T10:23:00Z">
        <w:r>
          <w:t xml:space="preserve"> is the strain energy density of weak bonds, when they all </w:t>
        </w:r>
      </w:ins>
      <w:ins w:id="2123" w:author="Gerard" w:date="2015-03-21T13:22:00Z">
        <w:r w:rsidR="003D7647">
          <w:t>belong to the same generation</w:t>
        </w:r>
      </w:ins>
      <w:ins w:id="2124" w:author="Gerard" w:date="2015-03-21T10:23:00Z">
        <w:r>
          <w:t xml:space="preserve">.  </w:t>
        </w:r>
      </w:ins>
      <w:ins w:id="2125" w:author="Gerard" w:date="2015-03-21T10:24:00Z">
        <w:r>
          <w:t xml:space="preserve">In this expression, </w:t>
        </w:r>
      </w:ins>
      <w:ins w:id="2126" w:author="Gerard" w:date="2015-03-21T10:24:00Z">
        <w:r w:rsidRPr="006A2D15">
          <w:rPr>
            <w:position w:val="-14"/>
          </w:rPr>
          <w:object w:dxaOrig="860" w:dyaOrig="420" w14:anchorId="473ADCFE">
            <v:shape id="_x0000_i2361" type="#_x0000_t75" style="width:43pt;height:21pt" o:ole="">
              <v:imagedata r:id="rId2689" o:title=""/>
            </v:shape>
            <o:OLEObject Type="Embed" ProgID="Equation.DSMT4" ShapeID="_x0000_i2361" DrawAspect="Content" ObjectID="_1362388218" r:id="rId2690"/>
          </w:object>
        </w:r>
      </w:ins>
      <w:ins w:id="2127" w:author="Gerard" w:date="2015-03-21T10:25:00Z">
        <w:r>
          <w:t xml:space="preserve"> is t</w:t>
        </w:r>
      </w:ins>
      <w:ins w:id="2128" w:author="Gerard" w:date="2015-03-21T10:24:00Z">
        <w:r>
          <w:t xml:space="preserve">he mass fraction of </w:t>
        </w:r>
      </w:ins>
      <w:ins w:id="2129" w:author="Gerard" w:date="2015-03-21T10:24:00Z">
        <w:r w:rsidRPr="008F4FC8">
          <w:rPr>
            <w:position w:val="-4"/>
          </w:rPr>
          <w:object w:dxaOrig="380" w:dyaOrig="200" w14:anchorId="6AA7054E">
            <v:shape id="_x0000_i2362" type="#_x0000_t75" style="width:19pt;height:10pt" o:ole="">
              <v:imagedata r:id="rId2691" o:title=""/>
            </v:shape>
            <o:OLEObject Type="Embed" ProgID="Equation.DSMT4" ShapeID="_x0000_i2362" DrawAspect="Content" ObjectID="_1362388219" r:id="rId2692"/>
          </w:object>
        </w:r>
      </w:ins>
      <w:ins w:id="2130" w:author="Gerard" w:date="2015-03-21T10:24:00Z">
        <w:r>
          <w:t>generation weak bonds</w:t>
        </w:r>
      </w:ins>
      <w:ins w:id="2131" w:author="Gerard" w:date="2015-03-21T10:25:00Z">
        <w:r>
          <w:t>, which evolves over time as described below</w:t>
        </w:r>
      </w:ins>
      <w:ins w:id="2132" w:author="Gerard" w:date="2015-03-21T10:24:00Z">
        <w:r>
          <w:t>.</w:t>
        </w:r>
      </w:ins>
      <w:ins w:id="2133" w:author="Gerard" w:date="2015-03-21T10:26:00Z">
        <w:r>
          <w:t xml:space="preserve">  The summation is taken over all generations </w:t>
        </w:r>
      </w:ins>
      <w:ins w:id="2134" w:author="Gerard" w:date="2015-03-21T10:26:00Z">
        <w:r w:rsidRPr="00F77222">
          <w:rPr>
            <w:position w:val="-4"/>
          </w:rPr>
          <w:object w:dxaOrig="200" w:dyaOrig="200" w14:anchorId="6457A565">
            <v:shape id="_x0000_i2363" type="#_x0000_t75" style="width:10pt;height:10pt" o:ole="">
              <v:imagedata r:id="rId2693" o:title=""/>
            </v:shape>
            <o:OLEObject Type="Embed" ProgID="Equation.DSMT4" ShapeID="_x0000_i2363" DrawAspect="Content" ObjectID="_1362388220" r:id="rId2694"/>
          </w:object>
        </w:r>
      </w:ins>
      <w:ins w:id="2135" w:author="Gerard" w:date="2015-03-21T10:26:00Z">
        <w:r>
          <w:t xml:space="preserve"> that were created prior to the current time </w:t>
        </w:r>
      </w:ins>
      <w:ins w:id="2136" w:author="Gerard" w:date="2015-03-21T10:26:00Z">
        <w:r w:rsidRPr="008F4FC8">
          <w:rPr>
            <w:position w:val="-4"/>
          </w:rPr>
          <w:object w:dxaOrig="140" w:dyaOrig="220" w14:anchorId="11710968">
            <v:shape id="_x0000_i2364" type="#_x0000_t75" style="width:7pt;height:11pt" o:ole="">
              <v:imagedata r:id="rId2695" o:title=""/>
            </v:shape>
            <o:OLEObject Type="Embed" ProgID="Equation.DSMT4" ShapeID="_x0000_i2364" DrawAspect="Content" ObjectID="_1362388221" r:id="rId2696"/>
          </w:object>
        </w:r>
      </w:ins>
      <w:ins w:id="2137" w:author="Gerard" w:date="2015-03-21T10:26:00Z">
        <w:r>
          <w:t>.</w:t>
        </w:r>
      </w:ins>
      <w:ins w:id="2138" w:author="Gerard" w:date="2015-03-21T10:25:00Z">
        <w:r>
          <w:t xml:space="preserve">  </w:t>
        </w:r>
      </w:ins>
      <w:ins w:id="2139" w:author="Gerard" w:date="2015-03-21T10:00:00Z">
        <w:r w:rsidR="00D25725">
          <w:t xml:space="preserve">The Cauchy stress </w:t>
        </w:r>
      </w:ins>
      <w:ins w:id="2140" w:author="Gerard" w:date="2015-03-21T10:03:00Z">
        <w:r w:rsidR="00D25725" w:rsidRPr="007E2473">
          <w:rPr>
            <w:position w:val="-6"/>
          </w:rPr>
          <w:object w:dxaOrig="240" w:dyaOrig="240" w14:anchorId="2A21D649">
            <v:shape id="_x0000_i2365" type="#_x0000_t75" style="width:12pt;height:12pt" o:ole="">
              <v:imagedata r:id="rId2697" o:title=""/>
            </v:shape>
            <o:OLEObject Type="Embed" ProgID="Equation.DSMT4" ShapeID="_x0000_i2365" DrawAspect="Content" ObjectID="_1362388222" r:id="rId2698"/>
          </w:object>
        </w:r>
      </w:ins>
      <w:ins w:id="2141" w:author="Gerard" w:date="2015-03-21T10:03:00Z">
        <w:r w:rsidR="00D25725">
          <w:t xml:space="preserve"> </w:t>
        </w:r>
      </w:ins>
      <w:ins w:id="2142" w:author="Gerard" w:date="2015-03-21T10:00:00Z">
        <w:r w:rsidR="00D25725">
          <w:t xml:space="preserve">in a reactive viscoelastic material is </w:t>
        </w:r>
      </w:ins>
      <w:ins w:id="2143" w:author="Gerard" w:date="2015-03-21T10:25:00Z">
        <w:r>
          <w:t xml:space="preserve">similarly </w:t>
        </w:r>
      </w:ins>
      <w:ins w:id="2144" w:author="Gerard" w:date="2015-03-21T10:00:00Z">
        <w:r w:rsidR="00D25725">
          <w:t>given by</w:t>
        </w:r>
      </w:ins>
    </w:p>
    <w:p w14:paraId="0064A955" w14:textId="3BFABAB1" w:rsidR="00D25725" w:rsidRDefault="00D25725">
      <w:pPr>
        <w:pStyle w:val="MTDisplayEquation"/>
        <w:rPr>
          <w:ins w:id="2145" w:author="Gerard" w:date="2015-03-21T09:58:00Z"/>
        </w:rPr>
        <w:pPrChange w:id="2146" w:author="Gerard" w:date="2015-03-21T10:01:00Z">
          <w:pPr/>
        </w:pPrChange>
      </w:pPr>
      <w:ins w:id="2147" w:author="Gerard" w:date="2015-03-21T10:01:00Z">
        <w:r>
          <w:tab/>
        </w:r>
      </w:ins>
      <w:ins w:id="2148" w:author="Gerard" w:date="2015-03-21T10:01:00Z">
        <w:r w:rsidRPr="007E2473">
          <w:rPr>
            <w:position w:val="-28"/>
          </w:rPr>
          <w:object w:dxaOrig="2840" w:dyaOrig="580" w14:anchorId="72E23D6A">
            <v:shape id="_x0000_i2366" type="#_x0000_t75" style="width:142pt;height:29pt" o:ole="">
              <v:imagedata r:id="rId2699" o:title=""/>
            </v:shape>
            <o:OLEObject Type="Embed" ProgID="Equation.DSMT4" ShapeID="_x0000_i2366" DrawAspect="Content" ObjectID="_1362388223" r:id="rId2700"/>
          </w:object>
        </w:r>
      </w:ins>
      <w:ins w:id="2149" w:author="Gerard" w:date="2015-03-21T10:01:00Z">
        <w:r>
          <w:t xml:space="preserve"> </w:t>
        </w:r>
        <w:r>
          <w:tab/>
        </w:r>
        <w:r>
          <w:fldChar w:fldCharType="begin"/>
        </w:r>
        <w:r>
          <w:instrText xml:space="preserve"> MACROBUTTON MTPlaceRef \* MERGEFORMAT </w:instrText>
        </w:r>
        <w:r>
          <w:fldChar w:fldCharType="begin"/>
        </w:r>
        <w:r>
          <w:instrText xml:space="preserve"> SEQ MTEqn \h \* MERGEFORMAT </w:instrText>
        </w:r>
      </w:ins>
      <w:del w:id="2150" w:author="Gerard" w:date="2015-03-22T11:01:00Z">
        <w:r w:rsidR="00F119D4" w:rsidDel="00F119D4">
          <w:fldChar w:fldCharType="separate"/>
        </w:r>
      </w:del>
      <w:del w:id="2151" w:author="Gerard" w:date="2015-03-21T10:01:00Z">
        <w:r>
          <w:fldChar w:fldCharType="end"/>
        </w:r>
      </w:del>
      <w:bookmarkStart w:id="2152" w:name="ZEqnNum468501"/>
      <w:ins w:id="2153" w:author="Gerard" w:date="2015-03-21T10:01:00Z">
        <w:r>
          <w:instrText>(</w:instrText>
        </w:r>
        <w:r>
          <w:fldChar w:fldCharType="begin"/>
        </w:r>
        <w:r>
          <w:instrText xml:space="preserve"> SEQ MTSec \c \* Arabic \* MERGEFORMAT </w:instrText>
        </w:r>
      </w:ins>
      <w:r>
        <w:fldChar w:fldCharType="separate"/>
      </w:r>
      <w:ins w:id="2154" w:author="Gerard" w:date="2015-03-22T11:01:00Z">
        <w:r w:rsidR="00F119D4">
          <w:rPr>
            <w:noProof/>
          </w:rPr>
          <w:instrText>5</w:instrText>
        </w:r>
      </w:ins>
      <w:ins w:id="2155" w:author="Gerard" w:date="2015-03-21T10:01:00Z">
        <w:r>
          <w:fldChar w:fldCharType="end"/>
        </w:r>
        <w:r>
          <w:instrText>.</w:instrText>
        </w:r>
        <w:r>
          <w:fldChar w:fldCharType="begin"/>
        </w:r>
        <w:r>
          <w:instrText xml:space="preserve"> SEQ MTEqn \c \* Arabic \* MERGEFORMAT </w:instrText>
        </w:r>
      </w:ins>
      <w:r>
        <w:fldChar w:fldCharType="separate"/>
      </w:r>
      <w:ins w:id="2156" w:author="Gerard" w:date="2015-03-22T11:01:00Z">
        <w:r w:rsidR="00F119D4">
          <w:rPr>
            <w:noProof/>
          </w:rPr>
          <w:instrText>86</w:instrText>
        </w:r>
      </w:ins>
      <w:ins w:id="2157" w:author="Gerard" w:date="2015-03-21T10:01:00Z">
        <w:r>
          <w:fldChar w:fldCharType="end"/>
        </w:r>
        <w:r>
          <w:instrText>)</w:instrText>
        </w:r>
        <w:bookmarkEnd w:id="2152"/>
        <w:r>
          <w:fldChar w:fldCharType="end"/>
        </w:r>
      </w:ins>
    </w:p>
    <w:p w14:paraId="3DDE9A00" w14:textId="6CF22B23" w:rsidR="00D25725" w:rsidRDefault="00D25725" w:rsidP="008F4FC8">
      <w:pPr>
        <w:rPr>
          <w:ins w:id="2158" w:author="Gerard" w:date="2015-03-21T10:26:00Z"/>
        </w:rPr>
      </w:pPr>
      <w:ins w:id="2159" w:author="Gerard" w:date="2015-03-21T10:03:00Z">
        <w:r>
          <w:t xml:space="preserve">where </w:t>
        </w:r>
      </w:ins>
      <w:ins w:id="2160" w:author="Gerard" w:date="2015-03-21T10:03:00Z">
        <w:r w:rsidRPr="007E2473">
          <w:rPr>
            <w:position w:val="-6"/>
          </w:rPr>
          <w:object w:dxaOrig="300" w:dyaOrig="340" w14:anchorId="356C6038">
            <v:shape id="_x0000_i2367" type="#_x0000_t75" style="width:15pt;height:17pt" o:ole="">
              <v:imagedata r:id="rId2701" o:title=""/>
            </v:shape>
            <o:OLEObject Type="Embed" ProgID="Equation.DSMT4" ShapeID="_x0000_i2367" DrawAspect="Content" ObjectID="_1362388224" r:id="rId2702"/>
          </w:object>
        </w:r>
      </w:ins>
      <w:ins w:id="2161" w:author="Gerard" w:date="2015-03-21T10:03:00Z">
        <w:r>
          <w:t xml:space="preserve"> is the stress in the strong bonds and </w:t>
        </w:r>
      </w:ins>
      <w:ins w:id="2162" w:author="Gerard" w:date="2015-03-21T10:03:00Z">
        <w:r w:rsidRPr="007E2473">
          <w:rPr>
            <w:position w:val="-6"/>
          </w:rPr>
          <w:object w:dxaOrig="320" w:dyaOrig="340" w14:anchorId="7BEBA7B7">
            <v:shape id="_x0000_i2368" type="#_x0000_t75" style="width:16pt;height:17pt" o:ole="">
              <v:imagedata r:id="rId2703" o:title=""/>
            </v:shape>
            <o:OLEObject Type="Embed" ProgID="Equation.DSMT4" ShapeID="_x0000_i2368" DrawAspect="Content" ObjectID="_1362388225" r:id="rId2704"/>
          </w:object>
        </w:r>
      </w:ins>
      <w:ins w:id="2163" w:author="Gerard" w:date="2015-03-21T10:03:00Z">
        <w:r>
          <w:t xml:space="preserve"> </w:t>
        </w:r>
      </w:ins>
      <w:ins w:id="2164" w:author="Gerard" w:date="2015-03-21T10:04:00Z">
        <w:r>
          <w:t>is the stress in the weak bonds.</w:t>
        </w:r>
      </w:ins>
      <w:ins w:id="2165" w:author="Gerard" w:date="2015-03-21T10:26:00Z">
        <w:r w:rsidR="008F4FC8">
          <w:t xml:space="preserve">  These stresses are related to the respective strain energy densities of strong and weak bonds according to</w:t>
        </w:r>
      </w:ins>
    </w:p>
    <w:p w14:paraId="23D0E7FF" w14:textId="0315DDE9" w:rsidR="008F4FC8" w:rsidRDefault="008F4FC8">
      <w:pPr>
        <w:pStyle w:val="MTDisplayEquation"/>
        <w:rPr>
          <w:ins w:id="2166" w:author="Gerard" w:date="2015-03-21T10:28:00Z"/>
        </w:rPr>
        <w:pPrChange w:id="2167" w:author="Gerard" w:date="2015-03-21T10:26:00Z">
          <w:pPr>
            <w:jc w:val="left"/>
          </w:pPr>
        </w:pPrChange>
      </w:pPr>
      <w:ins w:id="2168" w:author="Gerard" w:date="2015-03-21T10:26:00Z">
        <w:r>
          <w:tab/>
        </w:r>
      </w:ins>
      <w:ins w:id="2169" w:author="Gerard" w:date="2015-03-21T10:27:00Z">
        <w:r w:rsidRPr="007E2473">
          <w:rPr>
            <w:position w:val="-24"/>
          </w:rPr>
          <w:object w:dxaOrig="5220" w:dyaOrig="740" w14:anchorId="42A7F3FC">
            <v:shape id="_x0000_i2369" type="#_x0000_t75" style="width:261pt;height:37pt" o:ole="">
              <v:imagedata r:id="rId2705" o:title=""/>
            </v:shape>
            <o:OLEObject Type="Embed" ProgID="Equation.DSMT4" ShapeID="_x0000_i2369" DrawAspect="Content" ObjectID="_1362388226" r:id="rId2706"/>
          </w:object>
        </w:r>
      </w:ins>
      <w:ins w:id="2170" w:author="Gerard" w:date="2015-03-21T10:27:00Z">
        <w:r>
          <w:t xml:space="preserve"> </w:t>
        </w:r>
        <w:r>
          <w:tab/>
        </w:r>
        <w:r>
          <w:fldChar w:fldCharType="begin"/>
        </w:r>
        <w:r>
          <w:instrText xml:space="preserve"> MACROBUTTON MTPlaceRef \* MERGEFORMAT </w:instrText>
        </w:r>
        <w:r>
          <w:fldChar w:fldCharType="begin"/>
        </w:r>
        <w:r>
          <w:instrText xml:space="preserve"> SEQ MTEqn \h \* MERGEFORMAT </w:instrText>
        </w:r>
      </w:ins>
      <w:del w:id="2171" w:author="Gerard" w:date="2015-03-22T11:01:00Z">
        <w:r w:rsidR="00F119D4" w:rsidDel="00F119D4">
          <w:fldChar w:fldCharType="separate"/>
        </w:r>
      </w:del>
      <w:del w:id="2172" w:author="Gerard" w:date="2015-03-21T10:27:00Z">
        <w:r>
          <w:fldChar w:fldCharType="end"/>
        </w:r>
      </w:del>
      <w:ins w:id="2173" w:author="Gerard" w:date="2015-03-21T10:27:00Z">
        <w:r>
          <w:instrText>(</w:instrText>
        </w:r>
        <w:r>
          <w:fldChar w:fldCharType="begin"/>
        </w:r>
        <w:r>
          <w:instrText xml:space="preserve"> SEQ MTSec \c \* Arabic \* MERGEFORMAT </w:instrText>
        </w:r>
      </w:ins>
      <w:r>
        <w:fldChar w:fldCharType="separate"/>
      </w:r>
      <w:ins w:id="2174" w:author="Gerard" w:date="2015-03-22T11:01:00Z">
        <w:r w:rsidR="00F119D4">
          <w:rPr>
            <w:noProof/>
          </w:rPr>
          <w:instrText>5</w:instrText>
        </w:r>
      </w:ins>
      <w:ins w:id="2175" w:author="Gerard" w:date="2015-03-21T10:27:00Z">
        <w:r>
          <w:fldChar w:fldCharType="end"/>
        </w:r>
        <w:r>
          <w:instrText>.</w:instrText>
        </w:r>
        <w:r>
          <w:fldChar w:fldCharType="begin"/>
        </w:r>
        <w:r>
          <w:instrText xml:space="preserve"> SEQ MTEqn \c \* Arabic \* MERGEFORMAT </w:instrText>
        </w:r>
      </w:ins>
      <w:r>
        <w:fldChar w:fldCharType="separate"/>
      </w:r>
      <w:ins w:id="2176" w:author="Gerard" w:date="2015-03-22T11:01:00Z">
        <w:r w:rsidR="00F119D4">
          <w:rPr>
            <w:noProof/>
          </w:rPr>
          <w:instrText>87</w:instrText>
        </w:r>
      </w:ins>
      <w:ins w:id="2177" w:author="Gerard" w:date="2015-03-21T10:27:00Z">
        <w:r>
          <w:fldChar w:fldCharType="end"/>
        </w:r>
        <w:r>
          <w:instrText>)</w:instrText>
        </w:r>
        <w:r>
          <w:fldChar w:fldCharType="end"/>
        </w:r>
      </w:ins>
    </w:p>
    <w:p w14:paraId="216DC26C" w14:textId="654926AA" w:rsidR="008F4FC8" w:rsidRDefault="00FC599A" w:rsidP="008F4FC8">
      <w:pPr>
        <w:rPr>
          <w:ins w:id="2178" w:author="Gerard" w:date="2015-03-21T10:30:00Z"/>
        </w:rPr>
      </w:pPr>
      <w:ins w:id="2179" w:author="Gerard" w:date="2015-03-21T10:29:00Z">
        <w:r>
          <w:t xml:space="preserve">The mass fractions </w:t>
        </w:r>
      </w:ins>
      <w:ins w:id="2180" w:author="Gerard" w:date="2015-03-21T10:29:00Z">
        <w:r w:rsidRPr="007E2473">
          <w:rPr>
            <w:position w:val="-14"/>
          </w:rPr>
          <w:object w:dxaOrig="860" w:dyaOrig="420" w14:anchorId="50342B82">
            <v:shape id="_x0000_i2370" type="#_x0000_t75" style="width:43pt;height:21pt" o:ole="">
              <v:imagedata r:id="rId2707" o:title=""/>
            </v:shape>
            <o:OLEObject Type="Embed" ProgID="Equation.DSMT4" ShapeID="_x0000_i2370" DrawAspect="Content" ObjectID="_1362388227" r:id="rId2708"/>
          </w:object>
        </w:r>
      </w:ins>
      <w:ins w:id="2181" w:author="Gerard" w:date="2015-03-21T10:29:00Z">
        <w:r>
          <w:t xml:space="preserve"> are obtained by solving the equation of mass balance for reactive </w:t>
        </w:r>
      </w:ins>
      <w:ins w:id="2182" w:author="Gerard" w:date="2015-03-21T13:24:00Z">
        <w:r w:rsidR="003D7647">
          <w:t xml:space="preserve">constrained </w:t>
        </w:r>
      </w:ins>
      <w:ins w:id="2183" w:author="Gerard" w:date="2015-03-21T10:29:00Z">
        <w:r>
          <w:t>mixtures,</w:t>
        </w:r>
      </w:ins>
    </w:p>
    <w:p w14:paraId="1976AFF7" w14:textId="2D675D9D" w:rsidR="00FC599A" w:rsidRPr="008F4FC8" w:rsidRDefault="00FC599A">
      <w:pPr>
        <w:pStyle w:val="MTDisplayEquation"/>
        <w:rPr>
          <w:ins w:id="2184" w:author="Gerard" w:date="2015-03-21T10:20:00Z"/>
        </w:rPr>
        <w:pPrChange w:id="2185" w:author="Gerard" w:date="2015-03-21T10:30:00Z">
          <w:pPr>
            <w:jc w:val="left"/>
          </w:pPr>
        </w:pPrChange>
      </w:pPr>
      <w:ins w:id="2186" w:author="Gerard" w:date="2015-03-21T10:30:00Z">
        <w:r>
          <w:tab/>
        </w:r>
      </w:ins>
      <w:ins w:id="2187" w:author="Gerard" w:date="2015-03-21T10:30:00Z">
        <w:r w:rsidR="00146ACD" w:rsidRPr="00146ACD">
          <w:rPr>
            <w:position w:val="-24"/>
          </w:rPr>
          <w:object w:dxaOrig="1680" w:dyaOrig="680" w14:anchorId="0B1B2BA7">
            <v:shape id="_x0000_i2371" type="#_x0000_t75" style="width:84pt;height:34pt" o:ole="">
              <v:imagedata r:id="rId2709" o:title=""/>
            </v:shape>
            <o:OLEObject Type="Embed" ProgID="Equation.DSMT4" ShapeID="_x0000_i2371" DrawAspect="Content" ObjectID="_1362388228" r:id="rId2710"/>
          </w:object>
        </w:r>
      </w:ins>
      <w:ins w:id="2188" w:author="Gerard" w:date="2015-03-21T10:30:00Z">
        <w:r>
          <w:t xml:space="preserve"> </w:t>
        </w:r>
        <w:r>
          <w:tab/>
        </w:r>
        <w:r>
          <w:fldChar w:fldCharType="begin"/>
        </w:r>
        <w:r>
          <w:instrText xml:space="preserve"> MACROBUTTON MTPlaceRef \* MERGEFORMAT </w:instrText>
        </w:r>
        <w:r>
          <w:fldChar w:fldCharType="begin"/>
        </w:r>
        <w:r>
          <w:instrText xml:space="preserve"> SEQ MTEqn \h \* MERGEFORMAT </w:instrText>
        </w:r>
      </w:ins>
      <w:del w:id="2189" w:author="Gerard" w:date="2015-03-22T11:01:00Z">
        <w:r w:rsidR="00F119D4" w:rsidDel="00F119D4">
          <w:fldChar w:fldCharType="separate"/>
        </w:r>
      </w:del>
      <w:del w:id="2190" w:author="Gerard" w:date="2015-03-21T10:30:00Z">
        <w:r>
          <w:fldChar w:fldCharType="end"/>
        </w:r>
      </w:del>
      <w:ins w:id="2191" w:author="Gerard" w:date="2015-03-21T10:30:00Z">
        <w:r>
          <w:instrText>(</w:instrText>
        </w:r>
        <w:r>
          <w:fldChar w:fldCharType="begin"/>
        </w:r>
        <w:r>
          <w:instrText xml:space="preserve"> SEQ MTSec \c \* Arabic \* MERGEFORMAT </w:instrText>
        </w:r>
      </w:ins>
      <w:r>
        <w:fldChar w:fldCharType="separate"/>
      </w:r>
      <w:ins w:id="2192" w:author="Gerard" w:date="2015-03-22T11:01:00Z">
        <w:r w:rsidR="00F119D4">
          <w:rPr>
            <w:noProof/>
          </w:rPr>
          <w:instrText>5</w:instrText>
        </w:r>
      </w:ins>
      <w:ins w:id="2193" w:author="Gerard" w:date="2015-03-21T10:30:00Z">
        <w:r>
          <w:fldChar w:fldCharType="end"/>
        </w:r>
        <w:r>
          <w:instrText>.</w:instrText>
        </w:r>
        <w:r>
          <w:fldChar w:fldCharType="begin"/>
        </w:r>
        <w:r>
          <w:instrText xml:space="preserve"> SEQ MTEqn \c \* Arabic \* MERGEFORMAT </w:instrText>
        </w:r>
      </w:ins>
      <w:r>
        <w:fldChar w:fldCharType="separate"/>
      </w:r>
      <w:ins w:id="2194" w:author="Gerard" w:date="2015-03-22T11:01:00Z">
        <w:r w:rsidR="00F119D4">
          <w:rPr>
            <w:noProof/>
          </w:rPr>
          <w:instrText>88</w:instrText>
        </w:r>
      </w:ins>
      <w:ins w:id="2195" w:author="Gerard" w:date="2015-03-21T10:30:00Z">
        <w:r>
          <w:fldChar w:fldCharType="end"/>
        </w:r>
        <w:r>
          <w:instrText>)</w:instrText>
        </w:r>
        <w:r>
          <w:fldChar w:fldCharType="end"/>
        </w:r>
      </w:ins>
    </w:p>
    <w:p w14:paraId="66AFF4E2" w14:textId="0442B790" w:rsidR="008F4FC8" w:rsidRDefault="00146ACD" w:rsidP="00E11829">
      <w:pPr>
        <w:rPr>
          <w:ins w:id="2196" w:author="Gerard" w:date="2015-03-21T10:33:00Z"/>
        </w:rPr>
      </w:pPr>
      <w:ins w:id="2197" w:author="Gerard" w:date="2015-03-21T10:31:00Z">
        <w:r>
          <w:t xml:space="preserve">where the mass fraction supply </w:t>
        </w:r>
      </w:ins>
      <w:ins w:id="2198" w:author="Gerard" w:date="2015-03-21T10:31:00Z">
        <w:r w:rsidRPr="00146ACD">
          <w:rPr>
            <w:position w:val="-4"/>
          </w:rPr>
          <w:object w:dxaOrig="320" w:dyaOrig="320" w14:anchorId="036FE4F7">
            <v:shape id="_x0000_i2372" type="#_x0000_t75" style="width:16pt;height:16pt" o:ole="">
              <v:imagedata r:id="rId2711" o:title=""/>
            </v:shape>
            <o:OLEObject Type="Embed" ProgID="Equation.DSMT4" ShapeID="_x0000_i2372" DrawAspect="Content" ObjectID="_1362388229" r:id="rId2712"/>
          </w:object>
        </w:r>
      </w:ins>
      <w:ins w:id="2199" w:author="Gerard" w:date="2015-03-21T10:31:00Z">
        <w:r>
          <w:t xml:space="preserve"> must be specified </w:t>
        </w:r>
      </w:ins>
      <w:ins w:id="2200" w:author="Gerard" w:date="2015-03-21T10:32:00Z">
        <w:r>
          <w:t xml:space="preserve">as </w:t>
        </w:r>
      </w:ins>
      <w:ins w:id="2201" w:author="Gerard" w:date="2015-03-21T10:31:00Z">
        <w:r>
          <w:t xml:space="preserve">a constitutive </w:t>
        </w:r>
      </w:ins>
      <w:ins w:id="2202" w:author="Gerard" w:date="2015-03-21T10:32:00Z">
        <w:r>
          <w:t>function of the deformation</w:t>
        </w:r>
      </w:ins>
      <w:ins w:id="2203" w:author="Gerard" w:date="2015-03-21T10:34:00Z">
        <w:r w:rsidR="00295FC5">
          <w:t xml:space="preserve"> gradient </w:t>
        </w:r>
      </w:ins>
      <w:ins w:id="2204" w:author="Gerard" w:date="2015-03-21T10:36:00Z">
        <w:r w:rsidR="00295FC5" w:rsidRPr="00295FC5">
          <w:rPr>
            <w:position w:val="-4"/>
          </w:rPr>
          <w:object w:dxaOrig="220" w:dyaOrig="240" w14:anchorId="4DA3227F">
            <v:shape id="_x0000_i2373" type="#_x0000_t75" style="width:11pt;height:12pt" o:ole="">
              <v:imagedata r:id="rId2713" o:title=""/>
            </v:shape>
            <o:OLEObject Type="Embed" ProgID="Equation.DSMT4" ShapeID="_x0000_i2373" DrawAspect="Content" ObjectID="_1362388230" r:id="rId2714"/>
          </w:object>
        </w:r>
      </w:ins>
      <w:ins w:id="2205" w:author="Gerard" w:date="2015-03-21T10:36:00Z">
        <w:r w:rsidR="00295FC5">
          <w:t xml:space="preserve"> </w:t>
        </w:r>
      </w:ins>
      <w:ins w:id="2206" w:author="Gerard" w:date="2015-03-21T10:32:00Z">
        <w:r>
          <w:t xml:space="preserve">and </w:t>
        </w:r>
      </w:ins>
      <w:ins w:id="2207" w:author="Gerard" w:date="2015-03-21T10:34:00Z">
        <w:r w:rsidR="00295FC5">
          <w:t xml:space="preserve">the </w:t>
        </w:r>
      </w:ins>
      <w:ins w:id="2208" w:author="Gerard" w:date="2015-03-21T10:32:00Z">
        <w:r>
          <w:t xml:space="preserve">mass fractions </w:t>
        </w:r>
      </w:ins>
      <w:ins w:id="2209" w:author="Gerard" w:date="2015-03-21T10:31:00Z">
        <w:r w:rsidRPr="00146ACD">
          <w:rPr>
            <w:position w:val="-4"/>
          </w:rPr>
          <w:object w:dxaOrig="340" w:dyaOrig="320" w14:anchorId="55B77E6B">
            <v:shape id="_x0000_i2374" type="#_x0000_t75" style="width:17pt;height:16pt" o:ole="">
              <v:imagedata r:id="rId2715" o:title=""/>
            </v:shape>
            <o:OLEObject Type="Embed" ProgID="Equation.DSMT4" ShapeID="_x0000_i2374" DrawAspect="Content" ObjectID="_1362388231" r:id="rId2716"/>
          </w:object>
        </w:r>
      </w:ins>
      <w:ins w:id="2210" w:author="Gerard" w:date="2015-03-21T10:31:00Z">
        <w:r>
          <w:t xml:space="preserve"> </w:t>
        </w:r>
      </w:ins>
      <w:ins w:id="2211" w:author="Gerard" w:date="2015-03-21T10:32:00Z">
        <w:r>
          <w:t>from all generations.</w:t>
        </w:r>
      </w:ins>
      <w:ins w:id="2212" w:author="Gerard" w:date="2015-03-21T10:33:00Z">
        <w:r w:rsidR="00E11829">
          <w:t xml:space="preserve">  Since mass must be conserved over all generations, it follows that</w:t>
        </w:r>
      </w:ins>
    </w:p>
    <w:p w14:paraId="1C4E62DD" w14:textId="2FC86B4E" w:rsidR="00E11829" w:rsidRDefault="00E11829">
      <w:pPr>
        <w:pStyle w:val="MTDisplayEquation"/>
        <w:rPr>
          <w:ins w:id="2213" w:author="Gerard" w:date="2015-03-21T10:34:00Z"/>
        </w:rPr>
        <w:pPrChange w:id="2214" w:author="Gerard" w:date="2015-03-21T10:33:00Z">
          <w:pPr>
            <w:jc w:val="left"/>
          </w:pPr>
        </w:pPrChange>
      </w:pPr>
      <w:ins w:id="2215" w:author="Gerard" w:date="2015-03-21T10:33:00Z">
        <w:r>
          <w:tab/>
        </w:r>
      </w:ins>
      <w:ins w:id="2216" w:author="Gerard" w:date="2015-03-21T10:33:00Z">
        <w:r w:rsidRPr="007E2473">
          <w:rPr>
            <w:position w:val="-28"/>
          </w:rPr>
          <w:object w:dxaOrig="2120" w:dyaOrig="560" w14:anchorId="7DBFA940">
            <v:shape id="_x0000_i2375" type="#_x0000_t75" style="width:106pt;height:28pt" o:ole="">
              <v:imagedata r:id="rId2717" o:title=""/>
            </v:shape>
            <o:OLEObject Type="Embed" ProgID="Equation.DSMT4" ShapeID="_x0000_i2375" DrawAspect="Content" ObjectID="_1362388232" r:id="rId2718"/>
          </w:object>
        </w:r>
      </w:ins>
      <w:ins w:id="2217" w:author="Gerard" w:date="2015-03-21T10:33:00Z">
        <w:r>
          <w:t xml:space="preserve"> </w:t>
        </w:r>
        <w:r>
          <w:tab/>
        </w:r>
        <w:r>
          <w:fldChar w:fldCharType="begin"/>
        </w:r>
        <w:r>
          <w:instrText xml:space="preserve"> MACROBUTTON MTPlaceRef \* MERGEFORMAT </w:instrText>
        </w:r>
        <w:r>
          <w:fldChar w:fldCharType="begin"/>
        </w:r>
        <w:r>
          <w:instrText xml:space="preserve"> SEQ MTEqn \h \* MERGEFORMAT </w:instrText>
        </w:r>
      </w:ins>
      <w:del w:id="2218" w:author="Gerard" w:date="2015-03-22T11:01:00Z">
        <w:r w:rsidR="00F119D4" w:rsidDel="00F119D4">
          <w:fldChar w:fldCharType="separate"/>
        </w:r>
      </w:del>
      <w:del w:id="2219" w:author="Gerard" w:date="2015-03-21T10:33:00Z">
        <w:r>
          <w:fldChar w:fldCharType="end"/>
        </w:r>
      </w:del>
      <w:ins w:id="2220" w:author="Gerard" w:date="2015-03-21T10:33:00Z">
        <w:r>
          <w:instrText>(</w:instrText>
        </w:r>
        <w:r>
          <w:fldChar w:fldCharType="begin"/>
        </w:r>
        <w:r>
          <w:instrText xml:space="preserve"> SEQ MTSec \c \* Arabic \* MERGEFORMAT </w:instrText>
        </w:r>
      </w:ins>
      <w:r>
        <w:fldChar w:fldCharType="separate"/>
      </w:r>
      <w:ins w:id="2221" w:author="Gerard" w:date="2015-03-22T11:01:00Z">
        <w:r w:rsidR="00F119D4">
          <w:rPr>
            <w:noProof/>
          </w:rPr>
          <w:instrText>5</w:instrText>
        </w:r>
      </w:ins>
      <w:ins w:id="2222" w:author="Gerard" w:date="2015-03-21T10:33:00Z">
        <w:r>
          <w:fldChar w:fldCharType="end"/>
        </w:r>
        <w:r>
          <w:instrText>.</w:instrText>
        </w:r>
        <w:r>
          <w:fldChar w:fldCharType="begin"/>
        </w:r>
        <w:r>
          <w:instrText xml:space="preserve"> SEQ MTEqn \c \* Arabic \* MERGEFORMAT </w:instrText>
        </w:r>
      </w:ins>
      <w:r>
        <w:fldChar w:fldCharType="separate"/>
      </w:r>
      <w:ins w:id="2223" w:author="Gerard" w:date="2015-03-22T11:01:00Z">
        <w:r w:rsidR="00F119D4">
          <w:rPr>
            <w:noProof/>
          </w:rPr>
          <w:instrText>89</w:instrText>
        </w:r>
      </w:ins>
      <w:ins w:id="2224" w:author="Gerard" w:date="2015-03-21T10:33:00Z">
        <w:r>
          <w:fldChar w:fldCharType="end"/>
        </w:r>
        <w:r>
          <w:instrText>)</w:instrText>
        </w:r>
        <w:r>
          <w:fldChar w:fldCharType="end"/>
        </w:r>
      </w:ins>
    </w:p>
    <w:p w14:paraId="7255613A" w14:textId="555423F6" w:rsidR="00E11829" w:rsidRDefault="00731A28" w:rsidP="00295FC5">
      <w:pPr>
        <w:rPr>
          <w:ins w:id="2225" w:author="Gerard" w:date="2015-03-21T10:45:00Z"/>
        </w:rPr>
      </w:pPr>
      <w:ins w:id="2226" w:author="Gerard" w:date="2015-03-21T10:44:00Z">
        <w:r>
          <w:lastRenderedPageBreak/>
          <w:t xml:space="preserve">Any number of valid solutions may exist for </w:t>
        </w:r>
      </w:ins>
      <w:ins w:id="2227" w:author="Gerard" w:date="2015-03-21T10:44:00Z">
        <w:r w:rsidRPr="00731A28">
          <w:rPr>
            <w:position w:val="-4"/>
          </w:rPr>
          <w:object w:dxaOrig="320" w:dyaOrig="320" w14:anchorId="69DB3F6A">
            <v:shape id="_x0000_i2376" type="#_x0000_t75" style="width:16pt;height:16pt" o:ole="">
              <v:imagedata r:id="rId2719" o:title=""/>
            </v:shape>
            <o:OLEObject Type="Embed" ProgID="Equation.DSMT4" ShapeID="_x0000_i2376" DrawAspect="Content" ObjectID="_1362388233" r:id="rId2720"/>
          </w:object>
        </w:r>
      </w:ins>
      <w:ins w:id="2228" w:author="Gerard" w:date="2015-03-21T10:44:00Z">
        <w:r>
          <w:t xml:space="preserve">, based on constitutive assumptions for </w:t>
        </w:r>
      </w:ins>
      <w:ins w:id="2229" w:author="Gerard" w:date="2015-03-21T10:44:00Z">
        <w:r w:rsidRPr="00731A28">
          <w:rPr>
            <w:position w:val="-4"/>
          </w:rPr>
          <w:object w:dxaOrig="320" w:dyaOrig="320" w14:anchorId="17F80F99">
            <v:shape id="_x0000_i2377" type="#_x0000_t75" style="width:16pt;height:16pt" o:ole="">
              <v:imagedata r:id="rId2721" o:title=""/>
            </v:shape>
            <o:OLEObject Type="Embed" ProgID="Equation.DSMT4" ShapeID="_x0000_i2377" DrawAspect="Content" ObjectID="_1362388234" r:id="rId2722"/>
          </w:object>
        </w:r>
      </w:ins>
      <w:ins w:id="2230" w:author="Gerard" w:date="2015-03-21T10:44:00Z">
        <w:r>
          <w:t xml:space="preserve">.  </w:t>
        </w:r>
      </w:ins>
      <w:ins w:id="2231" w:author="Gerard" w:date="2015-03-21T10:45:00Z">
        <w:r>
          <w:t xml:space="preserve">For example, </w:t>
        </w:r>
      </w:ins>
      <w:ins w:id="2232" w:author="Gerard" w:date="2015-03-21T10:47:00Z">
        <w:r>
          <w:t xml:space="preserve">for </w:t>
        </w:r>
      </w:ins>
      <w:ins w:id="2233" w:author="Gerard" w:date="2015-03-21T10:47:00Z">
        <w:r w:rsidRPr="00731A28">
          <w:rPr>
            <w:position w:val="-4"/>
          </w:rPr>
          <w:object w:dxaOrig="380" w:dyaOrig="200" w14:anchorId="589F2DF2">
            <v:shape id="_x0000_i2378" type="#_x0000_t75" style="width:19pt;height:10pt" o:ole="">
              <v:imagedata r:id="rId2723" o:title=""/>
            </v:shape>
            <o:OLEObject Type="Embed" ProgID="Equation.DSMT4" ShapeID="_x0000_i2378" DrawAspect="Content" ObjectID="_1362388235" r:id="rId2724"/>
          </w:object>
        </w:r>
      </w:ins>
      <w:ins w:id="2234" w:author="Gerard" w:date="2015-03-21T10:47:00Z">
        <w:r>
          <w:t>generation bonds</w:t>
        </w:r>
      </w:ins>
      <w:ins w:id="2235" w:author="Gerard" w:date="2015-03-21T10:48:00Z">
        <w:r>
          <w:t xml:space="preserve"> reforming in an unloaded state during the time interval </w:t>
        </w:r>
      </w:ins>
      <w:ins w:id="2236" w:author="Gerard" w:date="2015-03-21T10:48:00Z">
        <w:r w:rsidRPr="00731A28">
          <w:rPr>
            <w:position w:val="-4"/>
          </w:rPr>
          <w:object w:dxaOrig="860" w:dyaOrig="240" w14:anchorId="2FDEFD97">
            <v:shape id="_x0000_i2379" type="#_x0000_t75" style="width:43pt;height:12pt" o:ole="">
              <v:imagedata r:id="rId2725" o:title=""/>
            </v:shape>
            <o:OLEObject Type="Embed" ProgID="Equation.DSMT4" ShapeID="_x0000_i2379" DrawAspect="Content" ObjectID="_1362388236" r:id="rId2726"/>
          </w:object>
        </w:r>
      </w:ins>
      <w:ins w:id="2237" w:author="Gerard" w:date="2015-03-21T10:48:00Z">
        <w:r>
          <w:t xml:space="preserve">, and subsequently breaking in response to loading at </w:t>
        </w:r>
      </w:ins>
      <w:ins w:id="2238" w:author="Gerard" w:date="2015-03-21T10:48:00Z">
        <w:r w:rsidRPr="00731A28">
          <w:rPr>
            <w:position w:val="-4"/>
          </w:rPr>
          <w:object w:dxaOrig="500" w:dyaOrig="220" w14:anchorId="302541F5">
            <v:shape id="_x0000_i2380" type="#_x0000_t75" style="width:25pt;height:11pt" o:ole="">
              <v:imagedata r:id="rId2727" o:title=""/>
            </v:shape>
            <o:OLEObject Type="Embed" ProgID="Equation.DSMT4" ShapeID="_x0000_i2380" DrawAspect="Content" ObjectID="_1362388237" r:id="rId2728"/>
          </w:object>
        </w:r>
      </w:ins>
      <w:ins w:id="2239" w:author="Gerard" w:date="2015-03-21T10:48:00Z">
        <w:r>
          <w:t>,</w:t>
        </w:r>
      </w:ins>
      <w:ins w:id="2240" w:author="Gerard" w:date="2015-03-21T10:47:00Z">
        <w:r>
          <w:t xml:space="preserve"> </w:t>
        </w:r>
      </w:ins>
      <w:ins w:id="2241" w:author="Gerard" w:date="2015-03-21T10:45:00Z">
        <w:r>
          <w:t>Type I bond kinetics provide</w:t>
        </w:r>
      </w:ins>
      <w:ins w:id="2242" w:author="Gerard" w:date="2015-03-21T10:48:00Z">
        <w:r>
          <w:t>s</w:t>
        </w:r>
      </w:ins>
      <w:ins w:id="2243" w:author="Gerard" w:date="2015-03-21T10:45:00Z">
        <w:r>
          <w:t xml:space="preserve"> a solution of the form</w:t>
        </w:r>
      </w:ins>
    </w:p>
    <w:p w14:paraId="3130B1D1" w14:textId="0CC17BC2" w:rsidR="00731A28" w:rsidRPr="00295FC5" w:rsidRDefault="00731A28">
      <w:pPr>
        <w:pStyle w:val="MTDisplayEquation"/>
        <w:rPr>
          <w:ins w:id="2244" w:author="Gerard" w:date="2015-03-21T10:03:00Z"/>
        </w:rPr>
        <w:pPrChange w:id="2245" w:author="Gerard" w:date="2015-03-21T10:45:00Z">
          <w:pPr>
            <w:jc w:val="left"/>
          </w:pPr>
        </w:pPrChange>
      </w:pPr>
      <w:ins w:id="2246" w:author="Gerard" w:date="2015-03-21T10:45:00Z">
        <w:r>
          <w:tab/>
        </w:r>
      </w:ins>
      <w:ins w:id="2247" w:author="Gerard" w:date="2015-03-21T10:45:00Z">
        <w:r w:rsidRPr="00731A28">
          <w:rPr>
            <w:position w:val="-72"/>
          </w:rPr>
          <w:object w:dxaOrig="5000" w:dyaOrig="1560" w14:anchorId="2A575F2D">
            <v:shape id="_x0000_i2381" type="#_x0000_t75" style="width:250pt;height:78pt" o:ole="">
              <v:imagedata r:id="rId2729" o:title=""/>
            </v:shape>
            <o:OLEObject Type="Embed" ProgID="Equation.DSMT4" ShapeID="_x0000_i2381" DrawAspect="Content" ObjectID="_1362388238" r:id="rId2730"/>
          </w:object>
        </w:r>
      </w:ins>
      <w:ins w:id="2248" w:author="Gerard" w:date="2015-03-21T10:45:00Z">
        <w:r>
          <w:t xml:space="preserve"> </w:t>
        </w:r>
        <w:r>
          <w:tab/>
        </w:r>
        <w:r>
          <w:fldChar w:fldCharType="begin"/>
        </w:r>
        <w:r>
          <w:instrText xml:space="preserve"> MACROBUTTON MTPlaceRef \* MERGEFORMAT </w:instrText>
        </w:r>
        <w:r>
          <w:fldChar w:fldCharType="begin"/>
        </w:r>
        <w:r>
          <w:instrText xml:space="preserve"> SEQ MTEqn \h \* MERGEFORMAT </w:instrText>
        </w:r>
      </w:ins>
      <w:del w:id="2249" w:author="Gerard" w:date="2015-03-22T11:01:00Z">
        <w:r w:rsidR="00F119D4" w:rsidDel="00F119D4">
          <w:fldChar w:fldCharType="separate"/>
        </w:r>
      </w:del>
      <w:del w:id="2250" w:author="Gerard" w:date="2015-03-21T10:45:00Z">
        <w:r>
          <w:fldChar w:fldCharType="end"/>
        </w:r>
      </w:del>
      <w:bookmarkStart w:id="2251" w:name="ZEqnNum708996"/>
      <w:ins w:id="2252" w:author="Gerard" w:date="2015-03-21T10:45:00Z">
        <w:r>
          <w:instrText>(</w:instrText>
        </w:r>
        <w:r>
          <w:fldChar w:fldCharType="begin"/>
        </w:r>
        <w:r>
          <w:instrText xml:space="preserve"> SEQ MTSec \c \* Arabic \* MERGEFORMAT </w:instrText>
        </w:r>
      </w:ins>
      <w:r>
        <w:fldChar w:fldCharType="separate"/>
      </w:r>
      <w:ins w:id="2253" w:author="Gerard" w:date="2015-03-22T11:01:00Z">
        <w:r w:rsidR="00F119D4">
          <w:rPr>
            <w:noProof/>
          </w:rPr>
          <w:instrText>5</w:instrText>
        </w:r>
      </w:ins>
      <w:ins w:id="2254" w:author="Gerard" w:date="2015-03-21T10:45:00Z">
        <w:r>
          <w:fldChar w:fldCharType="end"/>
        </w:r>
        <w:r>
          <w:instrText>.</w:instrText>
        </w:r>
        <w:r>
          <w:fldChar w:fldCharType="begin"/>
        </w:r>
        <w:r>
          <w:instrText xml:space="preserve"> SEQ MTEqn \c \* Arabic \* MERGEFORMAT </w:instrText>
        </w:r>
      </w:ins>
      <w:r>
        <w:fldChar w:fldCharType="separate"/>
      </w:r>
      <w:ins w:id="2255" w:author="Gerard" w:date="2015-03-22T11:01:00Z">
        <w:r w:rsidR="00F119D4">
          <w:rPr>
            <w:noProof/>
          </w:rPr>
          <w:instrText>90</w:instrText>
        </w:r>
      </w:ins>
      <w:ins w:id="2256" w:author="Gerard" w:date="2015-03-21T10:45:00Z">
        <w:r>
          <w:fldChar w:fldCharType="end"/>
        </w:r>
        <w:r>
          <w:instrText>)</w:instrText>
        </w:r>
        <w:bookmarkEnd w:id="2251"/>
        <w:r>
          <w:fldChar w:fldCharType="end"/>
        </w:r>
      </w:ins>
    </w:p>
    <w:p w14:paraId="17F4654B" w14:textId="19EBFC80" w:rsidR="00731A28" w:rsidRDefault="00731A28" w:rsidP="00731A28">
      <w:pPr>
        <w:rPr>
          <w:ins w:id="2257" w:author="Gerard" w:date="2015-03-21T10:49:00Z"/>
        </w:rPr>
      </w:pPr>
      <w:ins w:id="2258" w:author="Gerard" w:date="2015-03-21T10:49:00Z">
        <w:r>
          <w:t>where</w:t>
        </w:r>
      </w:ins>
    </w:p>
    <w:p w14:paraId="0D428282" w14:textId="7F5067ED" w:rsidR="00731A28" w:rsidRDefault="00731A28">
      <w:pPr>
        <w:pStyle w:val="MTDisplayEquation"/>
        <w:rPr>
          <w:ins w:id="2259" w:author="Gerard" w:date="2015-03-21T10:49:00Z"/>
        </w:rPr>
        <w:pPrChange w:id="2260" w:author="Gerard" w:date="2015-03-21T10:49:00Z">
          <w:pPr>
            <w:jc w:val="left"/>
          </w:pPr>
        </w:pPrChange>
      </w:pPr>
      <w:ins w:id="2261" w:author="Gerard" w:date="2015-03-21T10:49:00Z">
        <w:r>
          <w:tab/>
        </w:r>
      </w:ins>
      <w:ins w:id="2262" w:author="Gerard" w:date="2015-03-21T10:49:00Z">
        <w:r w:rsidR="003D7647" w:rsidRPr="003D7647">
          <w:rPr>
            <w:position w:val="-32"/>
          </w:rPr>
          <w:object w:dxaOrig="2500" w:dyaOrig="600" w14:anchorId="4111CE34">
            <v:shape id="_x0000_i2382" type="#_x0000_t75" style="width:125pt;height:30pt" o:ole="">
              <v:imagedata r:id="rId2731" o:title=""/>
            </v:shape>
            <o:OLEObject Type="Embed" ProgID="Equation.DSMT4" ShapeID="_x0000_i2382" DrawAspect="Content" ObjectID="_1362388239" r:id="rId2732"/>
          </w:object>
        </w:r>
      </w:ins>
      <w:ins w:id="2263" w:author="Gerard" w:date="2015-03-21T10:49:00Z">
        <w:r>
          <w:t xml:space="preserve"> </w:t>
        </w:r>
        <w:r>
          <w:tab/>
        </w:r>
        <w:r>
          <w:fldChar w:fldCharType="begin"/>
        </w:r>
        <w:r>
          <w:instrText xml:space="preserve"> MACROBUTTON MTPlaceRef \* MERGEFORMAT </w:instrText>
        </w:r>
        <w:r>
          <w:fldChar w:fldCharType="begin"/>
        </w:r>
        <w:r>
          <w:instrText xml:space="preserve"> SEQ MTEqn \h \* MERGEFORMAT </w:instrText>
        </w:r>
      </w:ins>
      <w:del w:id="2264" w:author="Gerard" w:date="2015-03-22T11:01:00Z">
        <w:r w:rsidR="00F119D4" w:rsidDel="00F119D4">
          <w:fldChar w:fldCharType="separate"/>
        </w:r>
      </w:del>
      <w:del w:id="2265" w:author="Gerard" w:date="2015-03-21T10:49:00Z">
        <w:r>
          <w:fldChar w:fldCharType="end"/>
        </w:r>
      </w:del>
      <w:bookmarkStart w:id="2266" w:name="ZEqnNum604881"/>
      <w:ins w:id="2267" w:author="Gerard" w:date="2015-03-21T10:49:00Z">
        <w:r>
          <w:instrText>(</w:instrText>
        </w:r>
        <w:r>
          <w:fldChar w:fldCharType="begin"/>
        </w:r>
        <w:r>
          <w:instrText xml:space="preserve"> SEQ MTSec \c \* Arabic \* MERGEFORMAT </w:instrText>
        </w:r>
      </w:ins>
      <w:r>
        <w:fldChar w:fldCharType="separate"/>
      </w:r>
      <w:ins w:id="2268" w:author="Gerard" w:date="2015-03-22T11:01:00Z">
        <w:r w:rsidR="00F119D4">
          <w:rPr>
            <w:noProof/>
          </w:rPr>
          <w:instrText>5</w:instrText>
        </w:r>
      </w:ins>
      <w:ins w:id="2269" w:author="Gerard" w:date="2015-03-21T10:49:00Z">
        <w:r>
          <w:fldChar w:fldCharType="end"/>
        </w:r>
        <w:r>
          <w:instrText>.</w:instrText>
        </w:r>
        <w:r>
          <w:fldChar w:fldCharType="begin"/>
        </w:r>
        <w:r>
          <w:instrText xml:space="preserve"> SEQ MTEqn \c \* Arabic \* MERGEFORMAT </w:instrText>
        </w:r>
      </w:ins>
      <w:r>
        <w:fldChar w:fldCharType="separate"/>
      </w:r>
      <w:ins w:id="2270" w:author="Gerard" w:date="2015-03-22T11:01:00Z">
        <w:r w:rsidR="00F119D4">
          <w:rPr>
            <w:noProof/>
          </w:rPr>
          <w:instrText>91</w:instrText>
        </w:r>
      </w:ins>
      <w:ins w:id="2271" w:author="Gerard" w:date="2015-03-21T10:49:00Z">
        <w:r>
          <w:fldChar w:fldCharType="end"/>
        </w:r>
        <w:r>
          <w:instrText>)</w:instrText>
        </w:r>
        <w:bookmarkEnd w:id="2266"/>
        <w:r>
          <w:fldChar w:fldCharType="end"/>
        </w:r>
      </w:ins>
    </w:p>
    <w:p w14:paraId="63428008" w14:textId="5449B0C7" w:rsidR="00731A28" w:rsidRDefault="00731A28">
      <w:pPr>
        <w:rPr>
          <w:ins w:id="2272" w:author="Gerard" w:date="2015-03-21T10:57:00Z"/>
        </w:rPr>
        <w:pPrChange w:id="2273" w:author="Gerard" w:date="2015-03-21T10:49:00Z">
          <w:pPr>
            <w:jc w:val="left"/>
          </w:pPr>
        </w:pPrChange>
      </w:pPr>
      <w:ins w:id="2274" w:author="Gerard" w:date="2015-03-21T10:49:00Z">
        <w:r>
          <w:t xml:space="preserve">and </w:t>
        </w:r>
      </w:ins>
      <w:ins w:id="2275" w:author="Gerard" w:date="2015-03-21T10:50:00Z">
        <w:r w:rsidRPr="007E2473">
          <w:rPr>
            <w:position w:val="-18"/>
          </w:rPr>
          <w:object w:dxaOrig="1720" w:dyaOrig="480" w14:anchorId="6BF4B01F">
            <v:shape id="_x0000_i2383" type="#_x0000_t75" style="width:86pt;height:24pt" o:ole="">
              <v:imagedata r:id="rId2733" o:title=""/>
            </v:shape>
            <o:OLEObject Type="Embed" ProgID="Equation.DSMT4" ShapeID="_x0000_i2383" DrawAspect="Content" ObjectID="_1362388240" r:id="rId2734"/>
          </w:object>
        </w:r>
      </w:ins>
      <w:ins w:id="2276" w:author="Gerard" w:date="2015-03-21T10:50:00Z">
        <w:r>
          <w:t xml:space="preserve"> is a </w:t>
        </w:r>
        <w:r w:rsidR="00541E56">
          <w:t>reduced relaxation function which may assume any number of valid forms.</w:t>
        </w:r>
      </w:ins>
      <w:ins w:id="2277" w:author="Gerard" w:date="2015-03-21T10:51:00Z">
        <w:r w:rsidR="00541E56">
          <w:t xml:space="preserve">  (A reduced relaxation function </w:t>
        </w:r>
      </w:ins>
      <w:ins w:id="2278" w:author="Gerard" w:date="2015-03-21T10:52:00Z">
        <w:r w:rsidR="00541E56" w:rsidRPr="007E2473">
          <w:rPr>
            <w:position w:val="-14"/>
          </w:rPr>
          <w:object w:dxaOrig="480" w:dyaOrig="420" w14:anchorId="295127CF">
            <v:shape id="_x0000_i2384" type="#_x0000_t75" style="width:24pt;height:21pt" o:ole="">
              <v:imagedata r:id="rId2735" o:title=""/>
            </v:shape>
            <o:OLEObject Type="Embed" ProgID="Equation.DSMT4" ShapeID="_x0000_i2384" DrawAspect="Content" ObjectID="_1362388241" r:id="rId2736"/>
          </w:object>
        </w:r>
      </w:ins>
      <w:ins w:id="2279" w:author="Gerard" w:date="2015-03-21T10:52:00Z">
        <w:r w:rsidR="00541E56">
          <w:t xml:space="preserve"> </w:t>
        </w:r>
      </w:ins>
      <w:ins w:id="2280" w:author="Gerard" w:date="2015-03-21T10:51:00Z">
        <w:r w:rsidR="00541E56">
          <w:t>satisf</w:t>
        </w:r>
      </w:ins>
      <w:ins w:id="2281" w:author="Gerard" w:date="2015-03-21T10:52:00Z">
        <w:r w:rsidR="00541E56">
          <w:t>ies</w:t>
        </w:r>
      </w:ins>
      <w:ins w:id="2282" w:author="Gerard" w:date="2015-03-21T10:51:00Z">
        <w:r w:rsidR="00541E56">
          <w:t xml:space="preserve"> </w:t>
        </w:r>
      </w:ins>
      <w:ins w:id="2283" w:author="Gerard" w:date="2015-03-21T10:52:00Z">
        <w:r w:rsidR="00541E56" w:rsidRPr="007E2473">
          <w:rPr>
            <w:position w:val="-14"/>
          </w:rPr>
          <w:object w:dxaOrig="840" w:dyaOrig="420" w14:anchorId="1AE5D5F1">
            <v:shape id="_x0000_i2385" type="#_x0000_t75" style="width:42pt;height:21pt" o:ole="">
              <v:imagedata r:id="rId2737" o:title=""/>
            </v:shape>
            <o:OLEObject Type="Embed" ProgID="Equation.DSMT4" ShapeID="_x0000_i2385" DrawAspect="Content" ObjectID="_1362388242" r:id="rId2738"/>
          </w:object>
        </w:r>
      </w:ins>
      <w:ins w:id="2284" w:author="Gerard" w:date="2015-03-21T10:52:00Z">
        <w:r w:rsidR="00541E56">
          <w:t xml:space="preserve"> and </w:t>
        </w:r>
      </w:ins>
      <w:ins w:id="2285" w:author="Gerard" w:date="2015-03-21T10:52:00Z">
        <w:r w:rsidR="00541E56" w:rsidRPr="007E2473">
          <w:rPr>
            <w:position w:val="-14"/>
          </w:rPr>
          <w:object w:dxaOrig="1340" w:dyaOrig="420" w14:anchorId="73C7C7E4">
            <v:shape id="_x0000_i2386" type="#_x0000_t75" style="width:67pt;height:21pt" o:ole="">
              <v:imagedata r:id="rId2739" o:title=""/>
            </v:shape>
            <o:OLEObject Type="Embed" ProgID="Equation.DSMT4" ShapeID="_x0000_i2386" DrawAspect="Content" ObjectID="_1362388243" r:id="rId2740"/>
          </w:object>
        </w:r>
      </w:ins>
      <w:ins w:id="2286" w:author="Gerard" w:date="2015-03-21T13:25:00Z">
        <w:r w:rsidR="003D7647">
          <w:t xml:space="preserve">, and decreases monotonically with </w:t>
        </w:r>
      </w:ins>
      <w:ins w:id="2287" w:author="Gerard" w:date="2015-03-21T13:25:00Z">
        <w:r w:rsidR="003D7647" w:rsidRPr="003D7647">
          <w:rPr>
            <w:position w:val="-4"/>
          </w:rPr>
          <w:object w:dxaOrig="140" w:dyaOrig="220" w14:anchorId="0D1A9703">
            <v:shape id="_x0000_i2387" type="#_x0000_t75" style="width:7pt;height:11pt" o:ole="">
              <v:imagedata r:id="rId2741" o:title=""/>
            </v:shape>
            <o:OLEObject Type="Embed" ProgID="Equation.DSMT4" ShapeID="_x0000_i2387" DrawAspect="Content" ObjectID="_1362388244" r:id="rId2742"/>
          </w:object>
        </w:r>
      </w:ins>
      <w:ins w:id="2288" w:author="Gerard" w:date="2015-03-21T10:52:00Z">
        <w:r w:rsidR="00541E56">
          <w:t xml:space="preserve">.) </w:t>
        </w:r>
      </w:ins>
      <w:ins w:id="2289" w:author="Gerard" w:date="2015-03-21T10:51:00Z">
        <w:r w:rsidR="00541E56">
          <w:t xml:space="preserve">In particular, </w:t>
        </w:r>
      </w:ins>
      <w:ins w:id="2290" w:author="Gerard" w:date="2015-03-21T10:53:00Z">
        <w:r w:rsidR="00541E56" w:rsidRPr="007E2473">
          <w:rPr>
            <w:position w:val="-10"/>
          </w:rPr>
          <w:object w:dxaOrig="220" w:dyaOrig="260" w14:anchorId="7F93E5AA">
            <v:shape id="_x0000_i2388" type="#_x0000_t75" style="width:11pt;height:13pt" o:ole="">
              <v:imagedata r:id="rId2743" o:title=""/>
            </v:shape>
            <o:OLEObject Type="Embed" ProgID="Equation.DSMT4" ShapeID="_x0000_i2388" DrawAspect="Content" ObjectID="_1362388245" r:id="rId2744"/>
          </w:object>
        </w:r>
      </w:ins>
      <w:ins w:id="2291" w:author="Gerard" w:date="2015-03-21T10:53:00Z">
        <w:r w:rsidR="00541E56">
          <w:t xml:space="preserve"> may depend on the strain at time </w:t>
        </w:r>
      </w:ins>
      <w:ins w:id="2292" w:author="Gerard" w:date="2015-03-21T10:54:00Z">
        <w:r w:rsidR="00541E56" w:rsidRPr="00541E56">
          <w:rPr>
            <w:position w:val="-4"/>
          </w:rPr>
          <w:object w:dxaOrig="180" w:dyaOrig="200" w14:anchorId="294E6DDB">
            <v:shape id="_x0000_i2389" type="#_x0000_t75" style="width:9pt;height:10pt" o:ole="">
              <v:imagedata r:id="rId2745" o:title=""/>
            </v:shape>
            <o:OLEObject Type="Embed" ProgID="Equation.DSMT4" ShapeID="_x0000_i2389" DrawAspect="Content" ObjectID="_1362388246" r:id="rId2746"/>
          </w:object>
        </w:r>
      </w:ins>
      <w:ins w:id="2293" w:author="Gerard" w:date="2015-03-21T10:54:00Z">
        <w:r w:rsidR="00541E56">
          <w:t xml:space="preserve"> relative to the reference configuration of the </w:t>
        </w:r>
      </w:ins>
      <w:ins w:id="2294" w:author="Gerard" w:date="2015-03-21T10:54:00Z">
        <w:r w:rsidR="00541E56" w:rsidRPr="00541E56">
          <w:rPr>
            <w:position w:val="-4"/>
          </w:rPr>
          <w:object w:dxaOrig="380" w:dyaOrig="200" w14:anchorId="49D76B04">
            <v:shape id="_x0000_i2390" type="#_x0000_t75" style="width:19pt;height:10pt" o:ole="">
              <v:imagedata r:id="rId2747" o:title=""/>
            </v:shape>
            <o:OLEObject Type="Embed" ProgID="Equation.DSMT4" ShapeID="_x0000_i2390" DrawAspect="Content" ObjectID="_1362388247" r:id="rId2748"/>
          </w:object>
        </w:r>
      </w:ins>
      <w:ins w:id="2295" w:author="Gerard" w:date="2015-03-21T10:54:00Z">
        <w:r w:rsidR="00541E56">
          <w:t xml:space="preserve">generation.  </w:t>
        </w:r>
      </w:ins>
      <w:ins w:id="2296" w:author="Gerard" w:date="2015-03-21T10:55:00Z">
        <w:r w:rsidR="00541E56">
          <w:t>In t</w:t>
        </w:r>
      </w:ins>
      <w:ins w:id="2297" w:author="Gerard" w:date="2015-03-21T10:54:00Z">
        <w:r w:rsidR="00541E56">
          <w:t xml:space="preserve">he recursive expression of </w:t>
        </w:r>
        <w:r w:rsidR="00541E56">
          <w:fldChar w:fldCharType="begin"/>
        </w:r>
        <w:r w:rsidR="00541E56">
          <w:instrText xml:space="preserve"> GOTOBUTTON ZEqnNum708996  \* MERGEFORMAT </w:instrText>
        </w:r>
        <w:r w:rsidR="00541E56">
          <w:fldChar w:fldCharType="begin"/>
        </w:r>
        <w:r w:rsidR="00541E56">
          <w:instrText xml:space="preserve"> REF ZEqnNum708996 \* Charformat \! \* MERGEFORMAT </w:instrText>
        </w:r>
      </w:ins>
      <w:r w:rsidR="00541E56">
        <w:fldChar w:fldCharType="separate"/>
      </w:r>
      <w:ins w:id="2298" w:author="Gerard" w:date="2015-03-22T11:01:00Z">
        <w:r w:rsidR="00F119D4">
          <w:instrText>(5.90)</w:instrText>
        </w:r>
      </w:ins>
      <w:ins w:id="2299" w:author="Gerard" w:date="2015-03-21T10:54:00Z">
        <w:r w:rsidR="00541E56">
          <w:fldChar w:fldCharType="end"/>
        </w:r>
        <w:r w:rsidR="00541E56">
          <w:fldChar w:fldCharType="end"/>
        </w:r>
      </w:ins>
      <w:ins w:id="2300" w:author="Gerard" w:date="2015-03-21T10:55:00Z">
        <w:r w:rsidR="00541E56">
          <w:t xml:space="preserve">, the earliest generation </w:t>
        </w:r>
      </w:ins>
      <w:ins w:id="2301" w:author="Gerard" w:date="2015-03-21T10:55:00Z">
        <w:r w:rsidR="00541E56" w:rsidRPr="00541E56">
          <w:rPr>
            <w:position w:val="-4"/>
          </w:rPr>
          <w:object w:dxaOrig="740" w:dyaOrig="200" w14:anchorId="12D18959">
            <v:shape id="_x0000_i2391" type="#_x0000_t75" style="width:37pt;height:10pt" o:ole="">
              <v:imagedata r:id="rId2749" o:title=""/>
            </v:shape>
            <o:OLEObject Type="Embed" ProgID="Equation.DSMT4" ShapeID="_x0000_i2391" DrawAspect="Content" ObjectID="_1362388248" r:id="rId2750"/>
          </w:object>
        </w:r>
      </w:ins>
      <w:ins w:id="2302" w:author="Gerard" w:date="2015-03-21T10:55:00Z">
        <w:r w:rsidR="00541E56">
          <w:t xml:space="preserve">, which is initially at rest, produces </w:t>
        </w:r>
      </w:ins>
      <w:ins w:id="2303" w:author="Gerard" w:date="2015-03-21T10:55:00Z">
        <w:r w:rsidR="00541E56" w:rsidRPr="007E2473">
          <w:rPr>
            <w:position w:val="-14"/>
          </w:rPr>
          <w:object w:dxaOrig="920" w:dyaOrig="420" w14:anchorId="1081F997">
            <v:shape id="_x0000_i2392" type="#_x0000_t75" style="width:46pt;height:21pt" o:ole="">
              <v:imagedata r:id="rId2751" o:title=""/>
            </v:shape>
            <o:OLEObject Type="Embed" ProgID="Equation.DSMT4" ShapeID="_x0000_i2392" DrawAspect="Content" ObjectID="_1362388249" r:id="rId2752"/>
          </w:object>
        </w:r>
      </w:ins>
      <w:ins w:id="2304" w:author="Gerard" w:date="2015-03-21T10:55:00Z">
        <w:r w:rsidR="00541E56">
          <w:t xml:space="preserve"> for </w:t>
        </w:r>
      </w:ins>
      <w:ins w:id="2305" w:author="Gerard" w:date="2015-03-21T10:55:00Z">
        <w:r w:rsidR="00541E56" w:rsidRPr="00541E56">
          <w:rPr>
            <w:position w:val="-4"/>
          </w:rPr>
          <w:object w:dxaOrig="500" w:dyaOrig="220" w14:anchorId="67417E61">
            <v:shape id="_x0000_i2393" type="#_x0000_t75" style="width:25pt;height:11pt" o:ole="">
              <v:imagedata r:id="rId2753" o:title=""/>
            </v:shape>
            <o:OLEObject Type="Embed" ProgID="Equation.DSMT4" ShapeID="_x0000_i2393" DrawAspect="Content" ObjectID="_1362388250" r:id="rId2754"/>
          </w:object>
        </w:r>
      </w:ins>
      <w:ins w:id="2306" w:author="Gerard" w:date="2015-03-21T10:55:00Z">
        <w:r w:rsidR="00541E56">
          <w:t xml:space="preserve"> and </w:t>
        </w:r>
      </w:ins>
      <w:ins w:id="2307" w:author="Gerard" w:date="2015-03-21T10:55:00Z">
        <w:r w:rsidR="00541E56" w:rsidRPr="007E2473">
          <w:rPr>
            <w:position w:val="-18"/>
          </w:rPr>
          <w:object w:dxaOrig="2480" w:dyaOrig="480" w14:anchorId="784BC45B">
            <v:shape id="_x0000_i2394" type="#_x0000_t75" style="width:124pt;height:24pt" o:ole="">
              <v:imagedata r:id="rId2755" o:title=""/>
            </v:shape>
            <o:OLEObject Type="Embed" ProgID="Equation.DSMT4" ShapeID="_x0000_i2394" DrawAspect="Content" ObjectID="_1362388251" r:id="rId2756"/>
          </w:object>
        </w:r>
      </w:ins>
      <w:ins w:id="2308" w:author="Gerard" w:date="2015-03-21T10:55:00Z">
        <w:r w:rsidR="00541E56">
          <w:t xml:space="preserve"> </w:t>
        </w:r>
      </w:ins>
      <w:ins w:id="2309" w:author="Gerard" w:date="2015-03-21T10:56:00Z">
        <w:r w:rsidR="00541E56">
          <w:t xml:space="preserve">for </w:t>
        </w:r>
      </w:ins>
      <w:ins w:id="2310" w:author="Gerard" w:date="2015-03-21T10:56:00Z">
        <w:r w:rsidR="00541E56" w:rsidRPr="00541E56">
          <w:rPr>
            <w:position w:val="-4"/>
          </w:rPr>
          <w:object w:dxaOrig="500" w:dyaOrig="240" w14:anchorId="27894DDC">
            <v:shape id="_x0000_i2395" type="#_x0000_t75" style="width:25pt;height:12pt" o:ole="">
              <v:imagedata r:id="rId2757" o:title=""/>
            </v:shape>
            <o:OLEObject Type="Embed" ProgID="Equation.DSMT4" ShapeID="_x0000_i2395" DrawAspect="Content" ObjectID="_1362388252" r:id="rId2758"/>
          </w:object>
        </w:r>
      </w:ins>
      <w:ins w:id="2311" w:author="Gerard" w:date="2015-03-21T10:56:00Z">
        <w:r w:rsidR="00541E56">
          <w:t xml:space="preserve">; this latter expression seeds the recursion for subsequent generations.  Therefore, providing a functional form for </w:t>
        </w:r>
      </w:ins>
      <w:ins w:id="2312" w:author="Gerard" w:date="2015-03-21T10:56:00Z">
        <w:r w:rsidR="00541E56" w:rsidRPr="007E2473">
          <w:rPr>
            <w:position w:val="-10"/>
          </w:rPr>
          <w:object w:dxaOrig="220" w:dyaOrig="260" w14:anchorId="58DE7D4B">
            <v:shape id="_x0000_i2396" type="#_x0000_t75" style="width:11pt;height:13pt" o:ole="">
              <v:imagedata r:id="rId2759" o:title=""/>
            </v:shape>
            <o:OLEObject Type="Embed" ProgID="Equation.DSMT4" ShapeID="_x0000_i2396" DrawAspect="Content" ObjectID="_1362388253" r:id="rId2760"/>
          </w:object>
        </w:r>
      </w:ins>
      <w:ins w:id="2313" w:author="Gerard" w:date="2015-03-21T10:56:00Z">
        <w:r w:rsidR="00541E56">
          <w:t xml:space="preserve"> suffices to produce the solution for all bond generations </w:t>
        </w:r>
      </w:ins>
      <w:ins w:id="2314" w:author="Gerard" w:date="2015-03-21T10:56:00Z">
        <w:r w:rsidR="00541E56" w:rsidRPr="00541E56">
          <w:rPr>
            <w:position w:val="-4"/>
          </w:rPr>
          <w:object w:dxaOrig="200" w:dyaOrig="200" w14:anchorId="691F3E41">
            <v:shape id="_x0000_i2397" type="#_x0000_t75" style="width:10pt;height:10pt" o:ole="">
              <v:imagedata r:id="rId2761" o:title=""/>
            </v:shape>
            <o:OLEObject Type="Embed" ProgID="Equation.DSMT4" ShapeID="_x0000_i2397" DrawAspect="Content" ObjectID="_1362388254" r:id="rId2762"/>
          </w:object>
        </w:r>
      </w:ins>
      <w:ins w:id="2315" w:author="Gerard" w:date="2015-03-21T10:56:00Z">
        <w:r w:rsidR="00541E56">
          <w:t>.</w:t>
        </w:r>
      </w:ins>
    </w:p>
    <w:p w14:paraId="59CAC2A8" w14:textId="56CE0F7E" w:rsidR="0034223B" w:rsidRDefault="0034223B" w:rsidP="00731A28">
      <w:pPr>
        <w:rPr>
          <w:ins w:id="2316" w:author="Gerard" w:date="2015-03-21T10:58:00Z"/>
        </w:rPr>
      </w:pPr>
      <w:ins w:id="2317" w:author="Gerard" w:date="2015-03-21T10:57:00Z">
        <w:r>
          <w:tab/>
          <w:t xml:space="preserve">For Type II bond kinetics, </w:t>
        </w:r>
      </w:ins>
      <w:ins w:id="2318" w:author="Gerard" w:date="2015-03-21T10:58:00Z">
        <w:r>
          <w:t>the solution for the mass fractions is given by</w:t>
        </w:r>
      </w:ins>
    </w:p>
    <w:p w14:paraId="3A354AB6" w14:textId="66476256" w:rsidR="0034223B" w:rsidRPr="00731A28" w:rsidRDefault="0034223B">
      <w:pPr>
        <w:pStyle w:val="MTDisplayEquation"/>
        <w:rPr>
          <w:ins w:id="2319" w:author="Gerard" w:date="2015-03-21T10:49:00Z"/>
        </w:rPr>
        <w:pPrChange w:id="2320" w:author="Gerard" w:date="2015-03-21T10:58:00Z">
          <w:pPr>
            <w:jc w:val="left"/>
          </w:pPr>
        </w:pPrChange>
      </w:pPr>
      <w:ins w:id="2321" w:author="Gerard" w:date="2015-03-21T10:58:00Z">
        <w:r>
          <w:tab/>
        </w:r>
      </w:ins>
      <w:ins w:id="2322" w:author="Gerard" w:date="2015-03-21T10:58:00Z">
        <w:r w:rsidRPr="007E2473">
          <w:rPr>
            <w:position w:val="-68"/>
          </w:rPr>
          <w:object w:dxaOrig="3920" w:dyaOrig="1480" w14:anchorId="2E482C25">
            <v:shape id="_x0000_i2398" type="#_x0000_t75" style="width:196pt;height:74pt" o:ole="">
              <v:imagedata r:id="rId2763" o:title=""/>
            </v:shape>
            <o:OLEObject Type="Embed" ProgID="Equation.DSMT4" ShapeID="_x0000_i2398" DrawAspect="Content" ObjectID="_1362388255" r:id="rId2764"/>
          </w:object>
        </w:r>
      </w:ins>
      <w:ins w:id="2323" w:author="Gerard" w:date="2015-03-21T10:58:00Z">
        <w:r>
          <w:t xml:space="preserve"> </w:t>
        </w:r>
        <w:r>
          <w:tab/>
        </w:r>
        <w:r>
          <w:fldChar w:fldCharType="begin"/>
        </w:r>
        <w:r>
          <w:instrText xml:space="preserve"> MACROBUTTON MTPlaceRef \* MERGEFORMAT </w:instrText>
        </w:r>
        <w:r>
          <w:fldChar w:fldCharType="begin"/>
        </w:r>
        <w:r>
          <w:instrText xml:space="preserve"> SEQ MTEqn \h \* MERGEFORMAT </w:instrText>
        </w:r>
      </w:ins>
      <w:del w:id="2324" w:author="Gerard" w:date="2015-03-22T11:01:00Z">
        <w:r w:rsidR="00F119D4" w:rsidDel="00F119D4">
          <w:fldChar w:fldCharType="separate"/>
        </w:r>
      </w:del>
      <w:del w:id="2325" w:author="Gerard" w:date="2015-03-21T10:58:00Z">
        <w:r>
          <w:fldChar w:fldCharType="end"/>
        </w:r>
      </w:del>
      <w:bookmarkStart w:id="2326" w:name="ZEqnNum710132"/>
      <w:ins w:id="2327" w:author="Gerard" w:date="2015-03-21T10:58:00Z">
        <w:r>
          <w:instrText>(</w:instrText>
        </w:r>
        <w:r>
          <w:fldChar w:fldCharType="begin"/>
        </w:r>
        <w:r>
          <w:instrText xml:space="preserve"> SEQ MTSec \c \* Arabic \* MERGEFORMAT </w:instrText>
        </w:r>
      </w:ins>
      <w:r>
        <w:fldChar w:fldCharType="separate"/>
      </w:r>
      <w:ins w:id="2328" w:author="Gerard" w:date="2015-03-22T11:01:00Z">
        <w:r w:rsidR="00F119D4">
          <w:rPr>
            <w:noProof/>
          </w:rPr>
          <w:instrText>5</w:instrText>
        </w:r>
      </w:ins>
      <w:ins w:id="2329" w:author="Gerard" w:date="2015-03-21T10:58:00Z">
        <w:r>
          <w:fldChar w:fldCharType="end"/>
        </w:r>
        <w:r>
          <w:instrText>.</w:instrText>
        </w:r>
        <w:r>
          <w:fldChar w:fldCharType="begin"/>
        </w:r>
        <w:r>
          <w:instrText xml:space="preserve"> SEQ MTEqn \c \* Arabic \* MERGEFORMAT </w:instrText>
        </w:r>
      </w:ins>
      <w:r>
        <w:fldChar w:fldCharType="separate"/>
      </w:r>
      <w:ins w:id="2330" w:author="Gerard" w:date="2015-03-22T11:01:00Z">
        <w:r w:rsidR="00F119D4">
          <w:rPr>
            <w:noProof/>
          </w:rPr>
          <w:instrText>92</w:instrText>
        </w:r>
      </w:ins>
      <w:ins w:id="2331" w:author="Gerard" w:date="2015-03-21T10:58:00Z">
        <w:r>
          <w:fldChar w:fldCharType="end"/>
        </w:r>
        <w:r>
          <w:instrText>)</w:instrText>
        </w:r>
        <w:bookmarkEnd w:id="2326"/>
        <w:r>
          <w:fldChar w:fldCharType="end"/>
        </w:r>
      </w:ins>
    </w:p>
    <w:p w14:paraId="1F366B06" w14:textId="794ED744" w:rsidR="0034223B" w:rsidRDefault="0068098A">
      <w:pPr>
        <w:rPr>
          <w:ins w:id="2332" w:author="Gerard" w:date="2015-03-21T11:02:00Z"/>
        </w:rPr>
        <w:pPrChange w:id="2333" w:author="Gerard" w:date="2015-03-21T10:59:00Z">
          <w:pPr>
            <w:jc w:val="left"/>
          </w:pPr>
        </w:pPrChange>
      </w:pPr>
      <w:ins w:id="2334" w:author="Gerard" w:date="2015-03-21T10:59:00Z">
        <w:r>
          <w:t>For this type of bond kinetics</w:t>
        </w:r>
        <w:r w:rsidR="0034223B">
          <w:t>, the reduced relaxation function</w:t>
        </w:r>
      </w:ins>
      <w:ins w:id="2335" w:author="Gerard" w:date="2015-03-21T11:00:00Z">
        <w:r w:rsidR="0034223B">
          <w:t xml:space="preserve"> </w:t>
        </w:r>
      </w:ins>
      <w:ins w:id="2336" w:author="Gerard" w:date="2015-03-21T11:00:00Z">
        <w:r w:rsidR="0034223B" w:rsidRPr="007E2473">
          <w:rPr>
            <w:position w:val="-10"/>
          </w:rPr>
          <w:object w:dxaOrig="220" w:dyaOrig="260" w14:anchorId="00AD2242">
            <v:shape id="_x0000_i2399" type="#_x0000_t75" style="width:11pt;height:13pt" o:ole="">
              <v:imagedata r:id="rId2765" o:title=""/>
            </v:shape>
            <o:OLEObject Type="Embed" ProgID="Equation.DSMT4" ShapeID="_x0000_i2399" DrawAspect="Content" ObjectID="_1362388256" r:id="rId2766"/>
          </w:object>
        </w:r>
      </w:ins>
      <w:ins w:id="2337" w:author="Gerard" w:date="2015-03-21T11:00:00Z">
        <w:r w:rsidR="0034223B">
          <w:t xml:space="preserve"> cannot depend on the </w:t>
        </w:r>
      </w:ins>
      <w:ins w:id="2338" w:author="Gerard" w:date="2015-03-21T11:02:00Z">
        <w:r w:rsidR="00551DDA">
          <w:t xml:space="preserve">magnitude of the </w:t>
        </w:r>
      </w:ins>
      <w:ins w:id="2339" w:author="Gerard" w:date="2015-03-21T11:00:00Z">
        <w:r w:rsidR="0034223B">
          <w:t xml:space="preserve">strain, </w:t>
        </w:r>
        <w:r>
          <w:t xml:space="preserve">because strain-dependence might violate the constraint </w:t>
        </w:r>
      </w:ins>
      <w:ins w:id="2340" w:author="Gerard" w:date="2015-03-21T11:01:00Z">
        <w:r w:rsidRPr="0068098A">
          <w:rPr>
            <w:position w:val="-4"/>
          </w:rPr>
          <w:object w:dxaOrig="1000" w:dyaOrig="320" w14:anchorId="4BFFCF47">
            <v:shape id="_x0000_i2400" type="#_x0000_t75" style="width:50pt;height:16pt" o:ole="">
              <v:imagedata r:id="rId2767" o:title=""/>
            </v:shape>
            <o:OLEObject Type="Embed" ProgID="Equation.DSMT4" ShapeID="_x0000_i2400" DrawAspect="Content" ObjectID="_1362388257" r:id="rId2768"/>
          </w:object>
        </w:r>
      </w:ins>
      <w:ins w:id="2341" w:author="Gerard" w:date="2015-03-21T11:01:00Z">
        <w:r>
          <w:t>.</w:t>
        </w:r>
      </w:ins>
    </w:p>
    <w:p w14:paraId="60A5501A" w14:textId="1989F6DC" w:rsidR="00551DDA" w:rsidRDefault="00551DDA">
      <w:pPr>
        <w:rPr>
          <w:ins w:id="2342" w:author="Gerard" w:date="2015-03-21T11:07:00Z"/>
        </w:rPr>
        <w:pPrChange w:id="2343" w:author="Gerard" w:date="2015-03-21T10:59:00Z">
          <w:pPr>
            <w:jc w:val="left"/>
          </w:pPr>
        </w:pPrChange>
      </w:pPr>
      <w:ins w:id="2344" w:author="Gerard" w:date="2015-03-21T11:02:00Z">
        <w:r>
          <w:tab/>
          <w:t xml:space="preserve">For all bond kinetics, it is also possible to constrain the </w:t>
        </w:r>
      </w:ins>
      <w:ins w:id="2345" w:author="Gerard" w:date="2015-03-21T11:03:00Z">
        <w:r>
          <w:t xml:space="preserve">occurrence of the </w:t>
        </w:r>
      </w:ins>
      <w:ins w:id="2346" w:author="Gerard" w:date="2015-03-21T11:02:00Z">
        <w:r>
          <w:t xml:space="preserve">breaking-and-reforming reaction </w:t>
        </w:r>
      </w:ins>
      <w:ins w:id="2347" w:author="Gerard" w:date="2015-03-21T11:03:00Z">
        <w:r>
          <w:t>to</w:t>
        </w:r>
      </w:ins>
      <w:ins w:id="2348" w:author="Gerard" w:date="2015-03-21T11:02:00Z">
        <w:r>
          <w:t xml:space="preserve"> specific forms of the strain.  For example, the reaction may be allowed to proceed only in the case of dilatational strain, or only in the case of distortional strain.</w:t>
        </w:r>
      </w:ins>
    </w:p>
    <w:p w14:paraId="383DDD93" w14:textId="677D26AE" w:rsidR="002046D9" w:rsidRPr="0034223B" w:rsidRDefault="002046D9">
      <w:pPr>
        <w:rPr>
          <w:ins w:id="2349" w:author="Gerard" w:date="2015-03-21T10:59:00Z"/>
        </w:rPr>
        <w:pPrChange w:id="2350" w:author="Gerard" w:date="2015-03-21T10:59:00Z">
          <w:pPr>
            <w:jc w:val="left"/>
          </w:pPr>
        </w:pPrChange>
      </w:pPr>
      <w:ins w:id="2351" w:author="Gerard" w:date="2015-03-21T11:07:00Z">
        <w:r>
          <w:tab/>
          <w:t xml:space="preserve">The </w:t>
        </w:r>
      </w:ins>
      <w:ins w:id="2352" w:author="Gerard" w:date="2015-03-21T11:10:00Z">
        <w:r w:rsidR="00C37C54">
          <w:t>finite element</w:t>
        </w:r>
      </w:ins>
      <w:ins w:id="2353" w:author="Gerard" w:date="2015-03-21T11:07:00Z">
        <w:r>
          <w:t xml:space="preserve"> implementation of reactive viscoelasticity </w:t>
        </w:r>
      </w:ins>
      <w:ins w:id="2354" w:author="Gerard" w:date="2015-03-21T11:10:00Z">
        <w:r w:rsidR="00C37C54">
          <w:t xml:space="preserve">stores the </w:t>
        </w:r>
      </w:ins>
      <w:ins w:id="2355" w:author="Gerard" w:date="2015-03-21T13:10:00Z">
        <w:r w:rsidR="007E656F">
          <w:t xml:space="preserve">value of </w:t>
        </w:r>
      </w:ins>
      <w:ins w:id="2356" w:author="Gerard" w:date="2015-03-21T13:11:00Z">
        <w:r w:rsidR="007E656F" w:rsidRPr="007E2473">
          <w:rPr>
            <w:position w:val="-14"/>
          </w:rPr>
          <w:object w:dxaOrig="960" w:dyaOrig="420" w14:anchorId="4CE14BC3">
            <v:shape id="_x0000_i2401" type="#_x0000_t75" style="width:48pt;height:21pt" o:ole="">
              <v:imagedata r:id="rId2769" o:title=""/>
            </v:shape>
            <o:OLEObject Type="Embed" ProgID="Equation.DSMT4" ShapeID="_x0000_i2401" DrawAspect="Content" ObjectID="_1362388258" r:id="rId2770"/>
          </w:object>
        </w:r>
      </w:ins>
      <w:ins w:id="2357" w:author="Gerard" w:date="2015-03-21T13:11:00Z">
        <w:r w:rsidR="007E656F">
          <w:t xml:space="preserve"> every time that a </w:t>
        </w:r>
      </w:ins>
      <w:ins w:id="2358" w:author="Gerard" w:date="2015-03-21T13:12:00Z">
        <w:r w:rsidR="00531BEB">
          <w:t xml:space="preserve">bond-breaking </w:t>
        </w:r>
      </w:ins>
      <w:ins w:id="2359" w:author="Gerard" w:date="2015-03-21T13:13:00Z">
        <w:r w:rsidR="00531BEB">
          <w:t>deformation is detected</w:t>
        </w:r>
      </w:ins>
      <w:ins w:id="2360" w:author="Gerard" w:date="2015-03-21T14:01:00Z">
        <w:r w:rsidR="00DB47BB">
          <w:t xml:space="preserve">; this value can be used to evaluate </w:t>
        </w:r>
      </w:ins>
      <w:ins w:id="2361" w:author="Gerard" w:date="2015-03-21T14:01:00Z">
        <w:r w:rsidR="00DB47BB" w:rsidRPr="007E2473">
          <w:rPr>
            <w:position w:val="-14"/>
          </w:rPr>
          <w:object w:dxaOrig="840" w:dyaOrig="420" w14:anchorId="55ED8A5D">
            <v:shape id="_x0000_i2402" type="#_x0000_t75" style="width:42pt;height:21pt" o:ole="">
              <v:imagedata r:id="rId2771" o:title=""/>
            </v:shape>
            <o:OLEObject Type="Embed" ProgID="Equation.DSMT4" ShapeID="_x0000_i2402" DrawAspect="Content" ObjectID="_1362388259" r:id="rId2772"/>
          </w:object>
        </w:r>
      </w:ins>
      <w:ins w:id="2362" w:author="Gerard" w:date="2015-03-21T14:01:00Z">
        <w:r w:rsidR="00DB47BB">
          <w:t xml:space="preserve"> </w:t>
        </w:r>
      </w:ins>
      <w:ins w:id="2363" w:author="Gerard" w:date="2015-03-21T14:02:00Z">
        <w:r w:rsidR="00C334FD">
          <w:t xml:space="preserve">using </w:t>
        </w:r>
        <w:r w:rsidR="00C334FD">
          <w:fldChar w:fldCharType="begin"/>
        </w:r>
        <w:r w:rsidR="00C334FD">
          <w:instrText xml:space="preserve"> GOTOBUTTON ZEqnNum403837  \* MERGEFORMAT </w:instrText>
        </w:r>
        <w:r w:rsidR="00C334FD">
          <w:fldChar w:fldCharType="begin"/>
        </w:r>
        <w:r w:rsidR="00C334FD">
          <w:instrText xml:space="preserve"> REF ZEqnNum403837 \* Charformat \! \* MERGEFORMAT </w:instrText>
        </w:r>
      </w:ins>
      <w:r w:rsidR="00C334FD">
        <w:fldChar w:fldCharType="separate"/>
      </w:r>
      <w:ins w:id="2364" w:author="Gerard" w:date="2015-03-22T11:01:00Z">
        <w:r w:rsidR="00F119D4">
          <w:instrText>(5.84)</w:instrText>
        </w:r>
      </w:ins>
      <w:ins w:id="2365" w:author="Gerard" w:date="2015-03-21T14:02:00Z">
        <w:r w:rsidR="00C334FD">
          <w:fldChar w:fldCharType="end"/>
        </w:r>
        <w:r w:rsidR="00C334FD">
          <w:fldChar w:fldCharType="end"/>
        </w:r>
      </w:ins>
      <w:ins w:id="2366" w:author="Gerard" w:date="2015-03-21T13:13:00Z">
        <w:r w:rsidR="00531BEB">
          <w:t xml:space="preserve">.  </w:t>
        </w:r>
      </w:ins>
      <w:ins w:id="2367" w:author="Gerard" w:date="2015-03-21T13:14:00Z">
        <w:r w:rsidR="00531BEB">
          <w:t xml:space="preserve">It also stores </w:t>
        </w:r>
      </w:ins>
      <w:ins w:id="2368" w:author="Gerard" w:date="2015-03-21T13:26:00Z">
        <w:r w:rsidR="00DB47BB" w:rsidRPr="00DB47BB">
          <w:rPr>
            <w:position w:val="-14"/>
          </w:rPr>
          <w:object w:dxaOrig="1980" w:dyaOrig="420" w14:anchorId="2A0FAC8B">
            <v:shape id="_x0000_i2403" type="#_x0000_t75" style="width:99pt;height:21pt" o:ole="">
              <v:imagedata r:id="rId2773" o:title=""/>
            </v:shape>
            <o:OLEObject Type="Embed" ProgID="Equation.DSMT4" ShapeID="_x0000_i2403" DrawAspect="Content" ObjectID="_1362388260" r:id="rId2774"/>
          </w:object>
        </w:r>
      </w:ins>
      <w:ins w:id="2369" w:author="Gerard" w:date="2015-03-21T13:26:00Z">
        <w:r w:rsidR="003D7647">
          <w:t xml:space="preserve">, where </w:t>
        </w:r>
      </w:ins>
      <w:ins w:id="2370" w:author="Gerard" w:date="2015-03-21T13:26:00Z">
        <w:r w:rsidR="003D7647" w:rsidRPr="003D7647">
          <w:rPr>
            <w:position w:val="-4"/>
          </w:rPr>
          <w:object w:dxaOrig="180" w:dyaOrig="200" w14:anchorId="345C3C49">
            <v:shape id="_x0000_i2404" type="#_x0000_t75" style="width:9pt;height:10pt" o:ole="">
              <v:imagedata r:id="rId2775" o:title=""/>
            </v:shape>
            <o:OLEObject Type="Embed" ProgID="Equation.DSMT4" ShapeID="_x0000_i2404" DrawAspect="Content" ObjectID="_1362388261" r:id="rId2776"/>
          </w:object>
        </w:r>
      </w:ins>
      <w:ins w:id="2371" w:author="Gerard" w:date="2015-03-21T13:26:00Z">
        <w:r w:rsidR="003D7647">
          <w:t xml:space="preserve"> is the time </w:t>
        </w:r>
      </w:ins>
      <w:ins w:id="2372" w:author="Gerard" w:date="2015-03-21T13:27:00Z">
        <w:r w:rsidR="003D7647">
          <w:t>step</w:t>
        </w:r>
      </w:ins>
      <w:ins w:id="2373" w:author="Gerard" w:date="2015-03-21T13:26:00Z">
        <w:r w:rsidR="003D7647">
          <w:t xml:space="preserve"> </w:t>
        </w:r>
      </w:ins>
      <w:ins w:id="2374" w:author="Gerard" w:date="2015-03-21T13:27:00Z">
        <w:r w:rsidR="003D7647">
          <w:t xml:space="preserve">immediately following </w:t>
        </w:r>
      </w:ins>
      <w:ins w:id="2375" w:author="Gerard" w:date="2015-03-21T13:27:00Z">
        <w:r w:rsidR="003D7647" w:rsidRPr="003D7647">
          <w:rPr>
            <w:position w:val="-4"/>
          </w:rPr>
          <w:object w:dxaOrig="200" w:dyaOrig="200" w14:anchorId="1A8BB001">
            <v:shape id="_x0000_i2405" type="#_x0000_t75" style="width:10pt;height:10pt" o:ole="">
              <v:imagedata r:id="rId2777" o:title=""/>
            </v:shape>
            <o:OLEObject Type="Embed" ProgID="Equation.DSMT4" ShapeID="_x0000_i2405" DrawAspect="Content" ObjectID="_1362388262" r:id="rId2778"/>
          </w:object>
        </w:r>
      </w:ins>
      <w:ins w:id="2376" w:author="Gerard" w:date="2015-03-21T13:27:00Z">
        <w:r w:rsidR="003D7647">
          <w:t xml:space="preserve">, </w:t>
        </w:r>
      </w:ins>
      <w:ins w:id="2377" w:author="Gerard" w:date="2015-03-21T14:00:00Z">
        <w:r w:rsidR="00DB47BB">
          <w:t xml:space="preserve">which is then used for evaluating </w:t>
        </w:r>
      </w:ins>
      <w:ins w:id="2378" w:author="Gerard" w:date="2015-03-21T14:00:00Z">
        <w:r w:rsidR="00DB47BB" w:rsidRPr="003D7647">
          <w:rPr>
            <w:position w:val="-4"/>
          </w:rPr>
          <w:object w:dxaOrig="320" w:dyaOrig="320" w14:anchorId="67F084EA">
            <v:shape id="_x0000_i2406" type="#_x0000_t75" style="width:16pt;height:16pt" o:ole="">
              <v:imagedata r:id="rId2779" o:title=""/>
            </v:shape>
            <o:OLEObject Type="Embed" ProgID="Equation.DSMT4" ShapeID="_x0000_i2406" DrawAspect="Content" ObjectID="_1362388263" r:id="rId2780"/>
          </w:object>
        </w:r>
      </w:ins>
      <w:ins w:id="2379" w:author="Gerard" w:date="2015-03-21T14:00:00Z">
        <w:r w:rsidR="00DB47BB">
          <w:t xml:space="preserve"> for subsequent time steps </w:t>
        </w:r>
      </w:ins>
      <w:ins w:id="2380" w:author="Gerard" w:date="2015-03-21T14:00:00Z">
        <w:r w:rsidR="00DB47BB" w:rsidRPr="003D7647">
          <w:rPr>
            <w:position w:val="-4"/>
          </w:rPr>
          <w:object w:dxaOrig="500" w:dyaOrig="220" w14:anchorId="1127E585">
            <v:shape id="_x0000_i2407" type="#_x0000_t75" style="width:25pt;height:11pt" o:ole="">
              <v:imagedata r:id="rId2781" o:title=""/>
            </v:shape>
            <o:OLEObject Type="Embed" ProgID="Equation.DSMT4" ShapeID="_x0000_i2407" DrawAspect="Content" ObjectID="_1362388264" r:id="rId2782"/>
          </w:object>
        </w:r>
      </w:ins>
      <w:ins w:id="2381" w:author="Gerard" w:date="2015-03-21T14:00:00Z">
        <w:r w:rsidR="00DB47BB">
          <w:t xml:space="preserve"> when using Type I bond kinetics</w:t>
        </w:r>
      </w:ins>
      <w:ins w:id="2382" w:author="Gerard" w:date="2015-03-21T14:01:00Z">
        <w:r w:rsidR="00DB47BB">
          <w:t>,</w:t>
        </w:r>
      </w:ins>
      <w:ins w:id="2383" w:author="Gerard" w:date="2015-03-21T14:00:00Z">
        <w:r w:rsidR="00DB47BB">
          <w:t xml:space="preserve"> </w:t>
        </w:r>
      </w:ins>
      <w:ins w:id="2384" w:author="Gerard" w:date="2015-03-21T13:29:00Z">
        <w:r w:rsidR="003D7647">
          <w:t xml:space="preserve">using </w:t>
        </w:r>
      </w:ins>
      <w:ins w:id="2385" w:author="Gerard" w:date="2015-03-21T11:07:00Z">
        <w:r w:rsidR="003D7647">
          <w:t>the expression</w:t>
        </w:r>
      </w:ins>
      <w:ins w:id="2386" w:author="Gerard" w:date="2015-03-21T13:59:00Z">
        <w:r w:rsidR="00DB47BB">
          <w:t>s</w:t>
        </w:r>
      </w:ins>
      <w:ins w:id="2387" w:author="Gerard" w:date="2015-03-21T11:07:00Z">
        <w:r>
          <w:t xml:space="preserve"> </w:t>
        </w:r>
      </w:ins>
      <w:ins w:id="2388" w:author="Gerard" w:date="2015-03-21T11:08:00Z">
        <w:r>
          <w:t xml:space="preserve">of </w:t>
        </w:r>
      </w:ins>
      <w:ins w:id="2389" w:author="Gerard" w:date="2015-03-21T11:09:00Z">
        <w:r>
          <w:fldChar w:fldCharType="begin"/>
        </w:r>
        <w:r>
          <w:instrText xml:space="preserve"> GOTOBUTTON ZEqnNum708996  \* MERGEFORMAT </w:instrText>
        </w:r>
        <w:r>
          <w:fldChar w:fldCharType="begin"/>
        </w:r>
        <w:r>
          <w:instrText xml:space="preserve"> REF ZEqnNum708996 \* Charformat \! \* MERGEFORMAT </w:instrText>
        </w:r>
      </w:ins>
      <w:r>
        <w:fldChar w:fldCharType="separate"/>
      </w:r>
      <w:ins w:id="2390" w:author="Gerard" w:date="2015-03-22T11:01:00Z">
        <w:r w:rsidR="00F119D4">
          <w:instrText>(5.90)</w:instrText>
        </w:r>
      </w:ins>
      <w:ins w:id="2391" w:author="Gerard" w:date="2015-03-21T11:09:00Z">
        <w:r>
          <w:fldChar w:fldCharType="end"/>
        </w:r>
        <w:r>
          <w:fldChar w:fldCharType="end"/>
        </w:r>
        <w:r>
          <w:t xml:space="preserve"> </w:t>
        </w:r>
      </w:ins>
      <w:ins w:id="2392" w:author="Gerard" w:date="2015-03-21T13:57:00Z">
        <w:r w:rsidR="00DB47BB">
          <w:t>and</w:t>
        </w:r>
      </w:ins>
      <w:ins w:id="2393" w:author="Gerard" w:date="2015-03-21T13:31:00Z">
        <w:r w:rsidR="003D7647">
          <w:t xml:space="preserve"> </w:t>
        </w:r>
        <w:r w:rsidR="003D7647">
          <w:fldChar w:fldCharType="begin"/>
        </w:r>
        <w:r w:rsidR="003D7647">
          <w:instrText xml:space="preserve"> GOTOBUTTON ZEqnNum604881  \* MERGEFORMAT </w:instrText>
        </w:r>
        <w:r w:rsidR="003D7647">
          <w:fldChar w:fldCharType="begin"/>
        </w:r>
        <w:r w:rsidR="003D7647">
          <w:instrText xml:space="preserve"> REF ZEqnNum604881 \* Charformat \! \* MERGEFORMAT </w:instrText>
        </w:r>
      </w:ins>
      <w:r w:rsidR="003D7647">
        <w:fldChar w:fldCharType="separate"/>
      </w:r>
      <w:ins w:id="2394" w:author="Gerard" w:date="2015-03-22T11:01:00Z">
        <w:r w:rsidR="00F119D4">
          <w:instrText>(5.91)</w:instrText>
        </w:r>
      </w:ins>
      <w:ins w:id="2395" w:author="Gerard" w:date="2015-03-21T13:31:00Z">
        <w:r w:rsidR="003D7647">
          <w:fldChar w:fldCharType="end"/>
        </w:r>
        <w:r w:rsidR="003D7647">
          <w:fldChar w:fldCharType="end"/>
        </w:r>
      </w:ins>
      <w:ins w:id="2396" w:author="Gerard" w:date="2015-03-21T13:59:00Z">
        <w:r w:rsidR="00DB47BB">
          <w:t>.</w:t>
        </w:r>
      </w:ins>
      <w:ins w:id="2397" w:author="Gerard" w:date="2015-03-21T14:01:00Z">
        <w:r w:rsidR="00DB47BB">
          <w:t xml:space="preserve">  </w:t>
        </w:r>
      </w:ins>
      <w:ins w:id="2398" w:author="Gerard" w:date="2015-03-21T14:02:00Z">
        <w:r w:rsidR="00C334FD">
          <w:t xml:space="preserve">These measures are </w:t>
        </w:r>
        <w:r w:rsidR="00C334FD">
          <w:lastRenderedPageBreak/>
          <w:t xml:space="preserve">then used to evaluate the stress from </w:t>
        </w:r>
      </w:ins>
      <w:ins w:id="2399" w:author="Gerard" w:date="2015-03-21T14:03:00Z">
        <w:r w:rsidR="00C334FD">
          <w:fldChar w:fldCharType="begin"/>
        </w:r>
        <w:r w:rsidR="00C334FD">
          <w:instrText xml:space="preserve"> GOTOBUTTON ZEqnNum468501  \* MERGEFORMAT </w:instrText>
        </w:r>
        <w:r w:rsidR="00C334FD">
          <w:fldChar w:fldCharType="begin"/>
        </w:r>
        <w:r w:rsidR="00C334FD">
          <w:instrText xml:space="preserve"> REF ZEqnNum468501 \* Charformat \! \* MERGEFORMAT </w:instrText>
        </w:r>
      </w:ins>
      <w:r w:rsidR="00C334FD">
        <w:fldChar w:fldCharType="separate"/>
      </w:r>
      <w:ins w:id="2400" w:author="Gerard" w:date="2015-03-22T11:01:00Z">
        <w:r w:rsidR="00F119D4">
          <w:instrText>(5.86)</w:instrText>
        </w:r>
      </w:ins>
      <w:ins w:id="2401" w:author="Gerard" w:date="2015-03-21T14:03:00Z">
        <w:r w:rsidR="00C334FD">
          <w:fldChar w:fldCharType="end"/>
        </w:r>
        <w:r w:rsidR="00C334FD">
          <w:fldChar w:fldCharType="end"/>
        </w:r>
        <w:r w:rsidR="00C334FD">
          <w:t>, with the summation taken over the time steps that correspond to bond-reforming generations.</w:t>
        </w:r>
      </w:ins>
    </w:p>
    <w:p w14:paraId="5232E1AB" w14:textId="05083863" w:rsidR="00731A28" w:rsidRDefault="00D25725">
      <w:pPr>
        <w:jc w:val="left"/>
        <w:rPr>
          <w:ins w:id="2402" w:author="Gerard" w:date="2015-03-21T09:59:00Z"/>
        </w:rPr>
      </w:pPr>
      <w:ins w:id="2403" w:author="Gerard" w:date="2015-03-21T09:59:00Z">
        <w:r>
          <w:br w:type="page"/>
        </w:r>
      </w:ins>
    </w:p>
    <w:p w14:paraId="07FBCCFE" w14:textId="61F3E358" w:rsidR="00D25725" w:rsidRPr="002F3DF9" w:rsidDel="00D25725" w:rsidRDefault="00D25725" w:rsidP="002F3DF9">
      <w:pPr>
        <w:rPr>
          <w:del w:id="2404" w:author="Gerard" w:date="2015-03-21T09:59:00Z"/>
        </w:rPr>
      </w:pPr>
    </w:p>
    <w:p w14:paraId="659178E0" w14:textId="77777777" w:rsidR="00FB6012" w:rsidRDefault="00FB6012" w:rsidP="00FB6012">
      <w:pPr>
        <w:pStyle w:val="Heading2"/>
      </w:pPr>
      <w:bookmarkStart w:id="2405" w:name="_Toc302490336"/>
      <w:bookmarkStart w:id="2406" w:name="_Toc302491870"/>
      <w:bookmarkStart w:id="2407" w:name="_Toc302492240"/>
      <w:bookmarkStart w:id="2408" w:name="_Toc176704875"/>
      <w:bookmarkStart w:id="2409" w:name="_Ref167097234"/>
      <w:bookmarkStart w:id="2410" w:name="_Toc288641497"/>
      <w:bookmarkEnd w:id="2405"/>
      <w:bookmarkEnd w:id="2406"/>
      <w:bookmarkEnd w:id="2407"/>
      <w:r>
        <w:t>Hydraulic Permeability</w:t>
      </w:r>
      <w:bookmarkEnd w:id="2408"/>
      <w:bookmarkEnd w:id="2410"/>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411" w:name="_Ref288636620"/>
      <w:bookmarkStart w:id="2412" w:name="_Toc302642746"/>
      <w:bookmarkStart w:id="2413" w:name="_Toc176704876"/>
      <w:bookmarkStart w:id="2414" w:name="_Toc288641498"/>
      <w:r>
        <w:t>Constant Isotropic Permeability</w:t>
      </w:r>
      <w:bookmarkEnd w:id="2411"/>
      <w:bookmarkEnd w:id="2412"/>
      <w:bookmarkEnd w:id="2413"/>
      <w:bookmarkEnd w:id="2414"/>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08" type="#_x0000_t75" style="width:36pt;height:16pt" o:ole="">
            <v:imagedata r:id="rId2783" o:title=""/>
          </v:shape>
          <o:OLEObject Type="Embed" ProgID="Equation.DSMT4" ShapeID="_x0000_i2408" DrawAspect="Content" ObjectID="_1362388265" r:id="rId2784"/>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09" type="#_x0000_t75" style="width:10pt;height:14pt" o:ole="">
            <v:imagedata r:id="rId2785" o:title=""/>
          </v:shape>
          <o:OLEObject Type="Embed" ProgID="Equation.DSMT4" ShapeID="_x0000_i2409" DrawAspect="Content" ObjectID="_1362388266" r:id="rId2786"/>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415" w:name="_Toc302642747"/>
      <w:bookmarkStart w:id="2416" w:name="_Toc176704877"/>
      <w:bookmarkStart w:id="2417" w:name="_Toc288641499"/>
      <w:r>
        <w:t>Holmes-Mow</w:t>
      </w:r>
      <w:bookmarkEnd w:id="2415"/>
      <w:bookmarkEnd w:id="2416"/>
      <w:bookmarkEnd w:id="2417"/>
    </w:p>
    <w:p w14:paraId="6A958C9A" w14:textId="64A7542F"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F119D4">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10" type="#_x0000_t75" style="width:54pt;height:20pt" o:ole="">
            <v:imagedata r:id="rId2787" o:title=""/>
          </v:shape>
          <o:OLEObject Type="Embed" ProgID="Equation.DSMT4" ShapeID="_x0000_i2410" DrawAspect="Content" ObjectID="_1362388267" r:id="rId2788"/>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11" type="#_x0000_t75" style="width:141pt;height:40pt" o:ole="">
            <v:imagedata r:id="rId2789" o:title=""/>
          </v:shape>
          <o:OLEObject Type="Embed" ProgID="Equation.DSMT4" ShapeID="_x0000_i2411" DrawAspect="Content" ObjectID="_1362388268" r:id="rId2790"/>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418" w:name="_Toc302642748"/>
      <w:bookmarkStart w:id="2419" w:name="_Toc176704878"/>
      <w:bookmarkStart w:id="2420" w:name="_Toc288641500"/>
      <w:r>
        <w:t>Referentially Isotropic Permeability</w:t>
      </w:r>
      <w:bookmarkEnd w:id="2418"/>
      <w:bookmarkEnd w:id="2419"/>
      <w:bookmarkEnd w:id="2420"/>
    </w:p>
    <w:p w14:paraId="08E1EDFB" w14:textId="0F555F89"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F119D4">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12" type="#_x0000_t75" style="width:212pt;height:38pt" o:ole="">
            <v:imagedata r:id="rId2791" o:title=""/>
          </v:shape>
          <o:OLEObject Type="Embed" ProgID="Equation.DSMT4" ShapeID="_x0000_i2412" DrawAspect="Content" ObjectID="_1362388269" r:id="rId2792"/>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13" type="#_x0000_t75" style="width:28pt;height:13pt" o:ole="">
            <v:imagedata r:id="rId2793" o:title=""/>
          </v:shape>
          <o:OLEObject Type="Embed" ProgID="Equation.DSMT4" ShapeID="_x0000_i2413" DrawAspect="Content" ObjectID="_1362388270" r:id="rId2794"/>
        </w:object>
      </w:r>
      <w:r>
        <w:t xml:space="preserve">) is isotropic and given by </w:t>
      </w:r>
      <w:r w:rsidR="00905817" w:rsidRPr="00905817">
        <w:rPr>
          <w:position w:val="-14"/>
        </w:rPr>
        <w:object w:dxaOrig="2020" w:dyaOrig="400" w14:anchorId="60A354AB">
          <v:shape id="_x0000_i2414" type="#_x0000_t75" style="width:101pt;height:20pt" o:ole="">
            <v:imagedata r:id="rId2795" o:title=""/>
          </v:shape>
          <o:OLEObject Type="Embed" ProgID="Equation.DSMT4" ShapeID="_x0000_i2414" DrawAspect="Content" ObjectID="_1362388271" r:id="rId2796"/>
        </w:object>
      </w:r>
      <w:r>
        <w:t>.</w:t>
      </w:r>
    </w:p>
    <w:p w14:paraId="2DECFBE6" w14:textId="77777777" w:rsidR="00FB6012" w:rsidRPr="0097532C" w:rsidRDefault="00FB6012" w:rsidP="00FB6012"/>
    <w:p w14:paraId="77887D3E" w14:textId="77777777" w:rsidR="00FB6012" w:rsidRDefault="00FB6012" w:rsidP="00FB6012">
      <w:pPr>
        <w:pStyle w:val="Heading3"/>
      </w:pPr>
      <w:bookmarkStart w:id="2421" w:name="_Toc302642749"/>
      <w:bookmarkStart w:id="2422" w:name="_Toc176704879"/>
      <w:bookmarkStart w:id="2423" w:name="_Toc288641501"/>
      <w:r>
        <w:t>Referentially Orthotropic Permeability</w:t>
      </w:r>
      <w:bookmarkEnd w:id="2421"/>
      <w:bookmarkEnd w:id="2422"/>
      <w:bookmarkEnd w:id="2423"/>
    </w:p>
    <w:p w14:paraId="4A39B9CB" w14:textId="23E7D42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F119D4">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15" type="#_x0000_t75" style="width:188pt;height:34pt" o:ole="">
            <v:imagedata r:id="rId2797" o:title=""/>
          </v:shape>
          <o:OLEObject Type="Embed" ProgID="Equation.DSMT4" ShapeID="_x0000_i2415" DrawAspect="Content" ObjectID="_1362388272" r:id="rId2798"/>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16" type="#_x0000_t75" style="width:208pt;height:122pt" o:ole="">
            <v:imagedata r:id="rId2799" o:title=""/>
          </v:shape>
          <o:OLEObject Type="Embed" ProgID="Equation.DSMT4" ShapeID="_x0000_i2416" DrawAspect="Content" ObjectID="_1362388273" r:id="rId2800"/>
        </w:object>
      </w:r>
    </w:p>
    <w:p w14:paraId="4DE40470" w14:textId="74D4D0FF" w:rsidR="00FB6012" w:rsidRDefault="00905817" w:rsidP="00FB6012">
      <w:r w:rsidRPr="00905817">
        <w:rPr>
          <w:position w:val="-12"/>
        </w:rPr>
        <w:object w:dxaOrig="360" w:dyaOrig="360" w14:anchorId="6DBC1207">
          <v:shape id="_x0000_i2417" type="#_x0000_t75" style="width:19pt;height:19pt" o:ole="">
            <v:imagedata r:id="rId2801" o:title=""/>
          </v:shape>
          <o:OLEObject Type="Embed" ProgID="Equation.DSMT4" ShapeID="_x0000_i2417" DrawAspect="Content" ObjectID="_1362388274" r:id="rId2802"/>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18" type="#_x0000_t75" style="width:163pt;height:20pt" o:ole="">
            <v:imagedata r:id="rId2803" o:title=""/>
          </v:shape>
          <o:OLEObject Type="Embed" ProgID="Equation.DSMT4" ShapeID="_x0000_i2418" DrawAspect="Content" ObjectID="_1362388275" r:id="rId2804"/>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19" type="#_x0000_t75" style="width:16pt;height:19pt" o:ole="">
            <v:imagedata r:id="rId2805" o:title=""/>
          </v:shape>
          <o:OLEObject Type="Embed" ProgID="Equation.DSMT4" ShapeID="_x0000_i2419" DrawAspect="Content" ObjectID="_1362388276" r:id="rId2806"/>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20" type="#_x0000_t75" style="width:28pt;height:13pt" o:ole="">
            <v:imagedata r:id="rId2807" o:title=""/>
          </v:shape>
          <o:OLEObject Type="Embed" ProgID="Equation.DSMT4" ShapeID="_x0000_i2420" DrawAspect="Content" ObjectID="_1362388277" r:id="rId2808"/>
        </w:object>
      </w:r>
      <w:r>
        <w:t xml:space="preserve">) is given by </w:t>
      </w:r>
      <w:r w:rsidR="00905817" w:rsidRPr="00905817">
        <w:rPr>
          <w:position w:val="-28"/>
        </w:rPr>
        <w:object w:dxaOrig="3060" w:dyaOrig="680" w14:anchorId="5C118F8B">
          <v:shape id="_x0000_i2421" type="#_x0000_t75" style="width:153pt;height:34pt" o:ole="">
            <v:imagedata r:id="rId2809" o:title=""/>
          </v:shape>
          <o:OLEObject Type="Embed" ProgID="Equation.DSMT4" ShapeID="_x0000_i2421" DrawAspect="Content" ObjectID="_1362388278" r:id="rId2810"/>
        </w:object>
      </w:r>
      <w:r>
        <w:t>.</w:t>
      </w:r>
    </w:p>
    <w:p w14:paraId="26180870" w14:textId="77777777" w:rsidR="00FB6012" w:rsidRPr="0097532C" w:rsidRDefault="00FB6012" w:rsidP="00FB6012"/>
    <w:p w14:paraId="03087207" w14:textId="77777777" w:rsidR="00FB6012" w:rsidRDefault="00FB6012" w:rsidP="00FB6012">
      <w:pPr>
        <w:pStyle w:val="Heading3"/>
      </w:pPr>
      <w:bookmarkStart w:id="2424" w:name="_Toc302642750"/>
      <w:bookmarkStart w:id="2425" w:name="_Toc176704880"/>
      <w:bookmarkStart w:id="2426" w:name="_Toc288641502"/>
      <w:r>
        <w:t>Referentially Transversely Isotropic Permeability</w:t>
      </w:r>
      <w:bookmarkEnd w:id="2424"/>
      <w:bookmarkEnd w:id="2425"/>
      <w:bookmarkEnd w:id="2426"/>
    </w:p>
    <w:p w14:paraId="760B3900" w14:textId="61A4C222"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F119D4">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22" type="#_x0000_t75" style="width:327pt;height:122pt" o:ole="">
            <v:imagedata r:id="rId2811" o:title=""/>
          </v:shape>
          <o:OLEObject Type="Embed" ProgID="Equation.DSMT4" ShapeID="_x0000_i2422" DrawAspect="Content" ObjectID="_1362388279" r:id="rId2812"/>
        </w:object>
      </w:r>
    </w:p>
    <w:p w14:paraId="5C5C0D02" w14:textId="660EB2BE" w:rsidR="00FB6012" w:rsidRDefault="00905817" w:rsidP="00FB6012">
      <w:r w:rsidRPr="00905817">
        <w:rPr>
          <w:position w:val="-4"/>
        </w:rPr>
        <w:object w:dxaOrig="279" w:dyaOrig="200" w14:anchorId="209A7D8D">
          <v:shape id="_x0000_i2423" type="#_x0000_t75" style="width:14pt;height:10pt" o:ole="">
            <v:imagedata r:id="rId2813" o:title=""/>
          </v:shape>
          <o:OLEObject Type="Embed" ProgID="Equation.DSMT4" ShapeID="_x0000_i2423" DrawAspect="Content" ObjectID="_1362388280" r:id="rId2814"/>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24" type="#_x0000_t75" style="width:97pt;height:20pt" o:ole="">
            <v:imagedata r:id="rId2815" o:title=""/>
          </v:shape>
          <o:OLEObject Type="Embed" ProgID="Equation.DSMT4" ShapeID="_x0000_i2424" DrawAspect="Content" ObjectID="_1362388281" r:id="rId2816"/>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25" type="#_x0000_t75" style="width:13pt;height:14pt" o:ole="">
            <v:imagedata r:id="rId2817" o:title=""/>
          </v:shape>
          <o:OLEObject Type="Embed" ProgID="Equation.DSMT4" ShapeID="_x0000_i2425" DrawAspect="Content" ObjectID="_1362388282" r:id="rId2818"/>
        </w:object>
      </w:r>
      <w:r>
        <w:t xml:space="preserve"> is a unit vector along the axial direction.  Note that the permeability in the reference state (</w:t>
      </w:r>
      <w:r w:rsidR="00905817" w:rsidRPr="00905817">
        <w:rPr>
          <w:position w:val="-4"/>
        </w:rPr>
        <w:object w:dxaOrig="560" w:dyaOrig="260" w14:anchorId="0B189997">
          <v:shape id="_x0000_i2426" type="#_x0000_t75" style="width:28pt;height:13pt" o:ole="">
            <v:imagedata r:id="rId2819" o:title=""/>
          </v:shape>
          <o:OLEObject Type="Embed" ProgID="Equation.DSMT4" ShapeID="_x0000_i2426" DrawAspect="Content" ObjectID="_1362388283" r:id="rId2820"/>
        </w:object>
      </w:r>
      <w:r>
        <w:t xml:space="preserve">) is given by </w:t>
      </w:r>
      <w:r w:rsidR="00905817" w:rsidRPr="00905817">
        <w:rPr>
          <w:position w:val="-16"/>
        </w:rPr>
        <w:object w:dxaOrig="4959" w:dyaOrig="440" w14:anchorId="315CF11C">
          <v:shape id="_x0000_i2427" type="#_x0000_t75" style="width:247pt;height:22pt" o:ole="">
            <v:imagedata r:id="rId2821" o:title=""/>
          </v:shape>
          <o:OLEObject Type="Embed" ProgID="Equation.DSMT4" ShapeID="_x0000_i2427" DrawAspect="Content" ObjectID="_1362388284" r:id="rId2822"/>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427" w:name="_Ref162420101"/>
      <w:bookmarkStart w:id="2428" w:name="_Toc302642753"/>
      <w:bookmarkStart w:id="2429" w:name="_Toc176704881"/>
      <w:bookmarkStart w:id="2430" w:name="_Toc288641503"/>
      <w:r>
        <w:lastRenderedPageBreak/>
        <w:t xml:space="preserve">Solute </w:t>
      </w:r>
      <w:r w:rsidRPr="0097532C">
        <w:t>Diffusivity</w:t>
      </w:r>
      <w:bookmarkEnd w:id="2427"/>
      <w:bookmarkEnd w:id="2428"/>
      <w:bookmarkEnd w:id="2429"/>
      <w:bookmarkEnd w:id="2430"/>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28" type="#_x0000_t75" style="width:10pt;height:14pt" o:ole="">
            <v:imagedata r:id="rId2823" o:title=""/>
          </v:shape>
          <o:OLEObject Type="Embed" ProgID="Equation.DSMT4" ShapeID="_x0000_i2428" DrawAspect="Content" ObjectID="_1362388285" r:id="rId2824"/>
        </w:object>
      </w:r>
      <w:r w:rsidRPr="00B27FE9">
        <w:t xml:space="preserve"> may be a function of strain and solute concentration.</w:t>
      </w:r>
    </w:p>
    <w:p w14:paraId="6ACC20B4" w14:textId="77777777" w:rsidR="00FB6012" w:rsidRPr="00B27FE9" w:rsidRDefault="00FB6012" w:rsidP="00FB6012">
      <w:pPr>
        <w:pStyle w:val="Heading3"/>
      </w:pPr>
      <w:bookmarkStart w:id="2431" w:name="_Toc302642754"/>
      <w:bookmarkStart w:id="2432" w:name="_Toc176704882"/>
      <w:bookmarkStart w:id="2433" w:name="_Toc288641504"/>
      <w:r w:rsidRPr="00B27FE9">
        <w:t>Constant Isotropic Diffusivity</w:t>
      </w:r>
      <w:bookmarkEnd w:id="2431"/>
      <w:bookmarkEnd w:id="2432"/>
      <w:bookmarkEnd w:id="2433"/>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29" type="#_x0000_t75" style="width:36pt;height:16pt" o:ole="">
            <v:imagedata r:id="rId2825" o:title=""/>
          </v:shape>
          <o:OLEObject Type="Embed" ProgID="Equation.DSMT4" ShapeID="_x0000_i2429" DrawAspect="Content" ObjectID="_1362388286" r:id="rId2826"/>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30" type="#_x0000_t75" style="width:11pt;height:14pt" o:ole="">
            <v:imagedata r:id="rId2827" o:title=""/>
          </v:shape>
          <o:OLEObject Type="Embed" ProgID="Equation.DSMT4" ShapeID="_x0000_i2430" DrawAspect="Content" ObjectID="_1362388287" r:id="rId2828"/>
        </w:object>
      </w:r>
      <w:r>
        <w:t xml:space="preserve"> is constant.  This assumption is only true when strains are small.  Note that the user must specify </w:t>
      </w:r>
      <w:r w:rsidR="00905817" w:rsidRPr="00905817">
        <w:rPr>
          <w:position w:val="-12"/>
        </w:rPr>
        <w:object w:dxaOrig="660" w:dyaOrig="360" w14:anchorId="438667EC">
          <v:shape id="_x0000_i2431" type="#_x0000_t75" style="width:33pt;height:19pt" o:ole="">
            <v:imagedata r:id="rId2829" o:title=""/>
          </v:shape>
          <o:OLEObject Type="Embed" ProgID="Equation.DSMT4" ShapeID="_x0000_i2431" DrawAspect="Content" ObjectID="_1362388288" r:id="rId2830"/>
        </w:object>
      </w:r>
      <w:r>
        <w:t xml:space="preserve">, </w:t>
      </w:r>
      <w:r w:rsidR="0091287E">
        <w:t xml:space="preserve">where </w:t>
      </w:r>
      <w:r w:rsidR="00905817" w:rsidRPr="00905817">
        <w:rPr>
          <w:position w:val="-12"/>
        </w:rPr>
        <w:object w:dxaOrig="279" w:dyaOrig="360" w14:anchorId="42773489">
          <v:shape id="_x0000_i2432" type="#_x0000_t75" style="width:14pt;height:19pt" o:ole="">
            <v:imagedata r:id="rId2831" o:title=""/>
          </v:shape>
          <o:OLEObject Type="Embed" ProgID="Equation.DSMT4" ShapeID="_x0000_i2432" DrawAspect="Content" ObjectID="_1362388289" r:id="rId2832"/>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434" w:name="_Toc302642755"/>
      <w:bookmarkStart w:id="2435" w:name="_Toc176704883"/>
      <w:bookmarkStart w:id="2436" w:name="_Toc288641505"/>
      <w:r>
        <w:t>Constant Orthotropic Diffusivity</w:t>
      </w:r>
      <w:bookmarkEnd w:id="2434"/>
      <w:bookmarkEnd w:id="2435"/>
      <w:bookmarkEnd w:id="2436"/>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33" type="#_x0000_t75" style="width:87pt;height:34pt" o:ole="">
            <v:imagedata r:id="rId2833" o:title=""/>
          </v:shape>
          <o:OLEObject Type="Embed" ProgID="Equation.DSMT4" ShapeID="_x0000_i2433" DrawAspect="Content" ObjectID="_1362388290" r:id="rId2834"/>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34" type="#_x0000_t75" style="width:16pt;height:19pt" o:ole="">
            <v:imagedata r:id="rId2835" o:title=""/>
          </v:shape>
          <o:OLEObject Type="Embed" ProgID="Equation.DSMT4" ShapeID="_x0000_i2434" DrawAspect="Content" ObjectID="_1362388291" r:id="rId2836"/>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35" type="#_x0000_t75" style="width:15pt;height:16pt" o:ole="">
            <v:imagedata r:id="rId2837" o:title=""/>
          </v:shape>
          <o:OLEObject Type="Embed" ProgID="Equation.DSMT4" ShapeID="_x0000_i2435" DrawAspect="Content" ObjectID="_1362388292" r:id="rId2838"/>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36" type="#_x0000_t75" style="width:38pt;height:19pt" o:ole="">
            <v:imagedata r:id="rId2839" o:title=""/>
          </v:shape>
          <o:OLEObject Type="Embed" ProgID="Equation.DSMT4" ShapeID="_x0000_i2436" DrawAspect="Content" ObjectID="_1362388293" r:id="rId2840"/>
        </w:object>
      </w:r>
      <w:r>
        <w:t>,</w:t>
      </w:r>
      <w:r w:rsidR="0091287E">
        <w:t xml:space="preserve"> where </w:t>
      </w:r>
      <w:r w:rsidR="00905817" w:rsidRPr="00905817">
        <w:rPr>
          <w:position w:val="-12"/>
        </w:rPr>
        <w:object w:dxaOrig="279" w:dyaOrig="360" w14:anchorId="23FC52EE">
          <v:shape id="_x0000_i2437" type="#_x0000_t75" style="width:14pt;height:19pt" o:ole="">
            <v:imagedata r:id="rId2841" o:title=""/>
          </v:shape>
          <o:OLEObject Type="Embed" ProgID="Equation.DSMT4" ShapeID="_x0000_i2437" DrawAspect="Content" ObjectID="_1362388294" r:id="rId2842"/>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437" w:name="_Toc302642756"/>
      <w:bookmarkStart w:id="2438" w:name="_Toc176704884"/>
      <w:bookmarkStart w:id="2439" w:name="_Toc288641506"/>
      <w:r>
        <w:t>Referentially Isotropic Diffusivity</w:t>
      </w:r>
      <w:bookmarkEnd w:id="2437"/>
      <w:bookmarkEnd w:id="2438"/>
      <w:bookmarkEnd w:id="2439"/>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38" type="#_x0000_t75" style="width:215pt;height:38pt" o:ole="">
            <v:imagedata r:id="rId2843" o:title=""/>
          </v:shape>
          <o:OLEObject Type="Embed" ProgID="Equation.DSMT4" ShapeID="_x0000_i2438" DrawAspect="Content" ObjectID="_1362388295" r:id="rId2844"/>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39" type="#_x0000_t75" style="width:11pt;height:14pt" o:ole="">
            <v:imagedata r:id="rId2845" o:title=""/>
          </v:shape>
          <o:OLEObject Type="Embed" ProgID="Equation.DSMT4" ShapeID="_x0000_i2439" DrawAspect="Content" ObjectID="_1362388296" r:id="rId2846"/>
        </w:object>
      </w:r>
      <w:r>
        <w:rPr>
          <w:i/>
        </w:rPr>
        <w:t xml:space="preserve"> </w:t>
      </w:r>
      <w:r>
        <w:t xml:space="preserve">is the jacobian of the deformation, i.e. </w:t>
      </w:r>
      <w:r w:rsidR="00905817" w:rsidRPr="00905817">
        <w:rPr>
          <w:position w:val="-6"/>
        </w:rPr>
        <w:object w:dxaOrig="940" w:dyaOrig="279" w14:anchorId="4B6CAC2B">
          <v:shape id="_x0000_i2440" type="#_x0000_t75" style="width:47pt;height:14pt" o:ole="">
            <v:imagedata r:id="rId2847" o:title=""/>
          </v:shape>
          <o:OLEObject Type="Embed" ProgID="Equation.DSMT4" ShapeID="_x0000_i2440" DrawAspect="Content" ObjectID="_1362388297" r:id="rId2848"/>
        </w:object>
      </w:r>
      <w:r>
        <w:t xml:space="preserve"> where </w:t>
      </w:r>
      <w:r w:rsidR="00905817" w:rsidRPr="00905817">
        <w:rPr>
          <w:position w:val="-4"/>
        </w:rPr>
        <w:object w:dxaOrig="220" w:dyaOrig="260" w14:anchorId="6512126D">
          <v:shape id="_x0000_i2441" type="#_x0000_t75" style="width:11pt;height:13pt" o:ole="">
            <v:imagedata r:id="rId2849" o:title=""/>
          </v:shape>
          <o:OLEObject Type="Embed" ProgID="Equation.DSMT4" ShapeID="_x0000_i2441" DrawAspect="Content" ObjectID="_1362388298" r:id="rId2850"/>
        </w:object>
      </w:r>
      <w:r>
        <w:rPr>
          <w:b/>
        </w:rPr>
        <w:t xml:space="preserve"> </w:t>
      </w:r>
      <w:r>
        <w:t xml:space="preserve">is the deformation gradient, and </w:t>
      </w:r>
      <w:r w:rsidR="00905817" w:rsidRPr="00905817">
        <w:rPr>
          <w:position w:val="-6"/>
        </w:rPr>
        <w:object w:dxaOrig="960" w:dyaOrig="320" w14:anchorId="082A71D3">
          <v:shape id="_x0000_i2442" type="#_x0000_t75" style="width:48pt;height:16pt" o:ole="">
            <v:imagedata r:id="rId2851" o:title=""/>
          </v:shape>
          <o:OLEObject Type="Embed" ProgID="Equation.DSMT4" ShapeID="_x0000_i2442" DrawAspect="Content" ObjectID="_1362388299" r:id="rId2852"/>
        </w:object>
      </w:r>
      <w:r>
        <w:t xml:space="preserve"> is the left Cauchy-Green tensor.  Note that the diffusivity in the reference state (</w:t>
      </w:r>
      <w:r w:rsidR="00905817" w:rsidRPr="00905817">
        <w:rPr>
          <w:position w:val="-4"/>
        </w:rPr>
        <w:object w:dxaOrig="560" w:dyaOrig="260" w14:anchorId="15068438">
          <v:shape id="_x0000_i2443" type="#_x0000_t75" style="width:28pt;height:13pt" o:ole="">
            <v:imagedata r:id="rId2853" o:title=""/>
          </v:shape>
          <o:OLEObject Type="Embed" ProgID="Equation.DSMT4" ShapeID="_x0000_i2443" DrawAspect="Content" ObjectID="_1362388300" r:id="rId2854"/>
        </w:object>
      </w:r>
      <w:r>
        <w:t xml:space="preserve">) is isotropic and given by </w:t>
      </w:r>
      <w:r w:rsidR="00905817" w:rsidRPr="00905817">
        <w:rPr>
          <w:position w:val="-14"/>
        </w:rPr>
        <w:object w:dxaOrig="2060" w:dyaOrig="400" w14:anchorId="4B603718">
          <v:shape id="_x0000_i2444" type="#_x0000_t75" style="width:103pt;height:20pt" o:ole="">
            <v:imagedata r:id="rId2855" o:title=""/>
          </v:shape>
          <o:OLEObject Type="Embed" ProgID="Equation.DSMT4" ShapeID="_x0000_i2444" DrawAspect="Content" ObjectID="_1362388301" r:id="rId2856"/>
        </w:object>
      </w:r>
      <w:r>
        <w:t>.</w:t>
      </w:r>
    </w:p>
    <w:p w14:paraId="4D67D885" w14:textId="77777777" w:rsidR="00FB6012" w:rsidRDefault="00FB6012" w:rsidP="00FB6012"/>
    <w:p w14:paraId="23EA4028" w14:textId="77777777" w:rsidR="00FB6012" w:rsidRDefault="00FB6012" w:rsidP="00FB6012">
      <w:pPr>
        <w:pStyle w:val="Heading3"/>
      </w:pPr>
      <w:bookmarkStart w:id="2440" w:name="_Toc302642757"/>
      <w:bookmarkStart w:id="2441" w:name="_Toc176704885"/>
      <w:bookmarkStart w:id="2442" w:name="_Toc288641507"/>
      <w:r>
        <w:t>Referentially Orthotropic Diffusivity</w:t>
      </w:r>
      <w:bookmarkEnd w:id="2440"/>
      <w:bookmarkEnd w:id="2441"/>
      <w:bookmarkEnd w:id="2442"/>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45" type="#_x0000_t75" style="width:190pt;height:34pt" o:ole="">
            <v:imagedata r:id="rId2857" o:title=""/>
          </v:shape>
          <o:OLEObject Type="Embed" ProgID="Equation.DSMT4" ShapeID="_x0000_i2445" DrawAspect="Content" ObjectID="_1362388302" r:id="rId2858"/>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46" type="#_x0000_t75" style="width:211pt;height:122pt" o:ole="">
            <v:imagedata r:id="rId2859" o:title=""/>
          </v:shape>
          <o:OLEObject Type="Embed" ProgID="Equation.DSMT4" ShapeID="_x0000_i2446" DrawAspect="Content" ObjectID="_1362388303" r:id="rId2860"/>
        </w:object>
      </w:r>
    </w:p>
    <w:p w14:paraId="55CD23ED" w14:textId="5E6AB0CD" w:rsidR="00FB6012" w:rsidRDefault="00905817" w:rsidP="00FB6012">
      <w:r w:rsidRPr="00905817">
        <w:rPr>
          <w:position w:val="-6"/>
        </w:rPr>
        <w:object w:dxaOrig="220" w:dyaOrig="279" w14:anchorId="229994BE">
          <v:shape id="_x0000_i2447" type="#_x0000_t75" style="width:11pt;height:14pt" o:ole="">
            <v:imagedata r:id="rId2861" o:title=""/>
          </v:shape>
          <o:OLEObject Type="Embed" ProgID="Equation.DSMT4" ShapeID="_x0000_i2447" DrawAspect="Content" ObjectID="_1362388304" r:id="rId2862"/>
        </w:object>
      </w:r>
      <w:r w:rsidR="00FB6012" w:rsidRPr="00A16AEB">
        <w:t xml:space="preserve"> </w:t>
      </w:r>
      <w:r w:rsidR="00FB6012">
        <w:t xml:space="preserve">is the Jacobian of the deformation, i.e. </w:t>
      </w:r>
      <w:r w:rsidRPr="00905817">
        <w:rPr>
          <w:position w:val="-6"/>
        </w:rPr>
        <w:object w:dxaOrig="940" w:dyaOrig="279" w14:anchorId="5BFA3299">
          <v:shape id="_x0000_i2448" type="#_x0000_t75" style="width:47pt;height:14pt" o:ole="">
            <v:imagedata r:id="rId2863" o:title=""/>
          </v:shape>
          <o:OLEObject Type="Embed" ProgID="Equation.DSMT4" ShapeID="_x0000_i2448" DrawAspect="Content" ObjectID="_1362388305" r:id="rId2864"/>
        </w:object>
      </w:r>
      <w:r w:rsidR="00FB6012">
        <w:t xml:space="preserve"> where</w:t>
      </w:r>
      <w:r w:rsidR="00FB6012">
        <w:rPr>
          <w:b/>
        </w:rPr>
        <w:t xml:space="preserve"> </w:t>
      </w:r>
      <w:r w:rsidRPr="00905817">
        <w:rPr>
          <w:b/>
          <w:position w:val="-4"/>
        </w:rPr>
        <w:object w:dxaOrig="220" w:dyaOrig="260" w14:anchorId="57610398">
          <v:shape id="_x0000_i2449" type="#_x0000_t75" style="width:11pt;height:13pt" o:ole="">
            <v:imagedata r:id="rId2865" o:title=""/>
          </v:shape>
          <o:OLEObject Type="Embed" ProgID="Equation.DSMT4" ShapeID="_x0000_i2449" DrawAspect="Content" ObjectID="_1362388306" r:id="rId2866"/>
        </w:object>
      </w:r>
      <w:r w:rsidR="00FB6012" w:rsidRPr="00A16AEB">
        <w:t xml:space="preserve"> </w:t>
      </w:r>
      <w:r w:rsidR="00FB6012">
        <w:t xml:space="preserve">is the deformation gradient.  </w:t>
      </w:r>
      <w:r w:rsidRPr="00905817">
        <w:rPr>
          <w:position w:val="-12"/>
        </w:rPr>
        <w:object w:dxaOrig="360" w:dyaOrig="360" w14:anchorId="5BD12234">
          <v:shape id="_x0000_i2450" type="#_x0000_t75" style="width:19pt;height:19pt" o:ole="">
            <v:imagedata r:id="rId2867" o:title=""/>
          </v:shape>
          <o:OLEObject Type="Embed" ProgID="Equation.DSMT4" ShapeID="_x0000_i2450" DrawAspect="Content" ObjectID="_1362388307" r:id="rId2868"/>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51" type="#_x0000_t75" style="width:163pt;height:20pt" o:ole="">
            <v:imagedata r:id="rId2869" o:title=""/>
          </v:shape>
          <o:OLEObject Type="Embed" ProgID="Equation.DSMT4" ShapeID="_x0000_i2451" DrawAspect="Content" ObjectID="_1362388308" r:id="rId2870"/>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52" type="#_x0000_t75" style="width:16pt;height:19pt" o:ole="">
            <v:imagedata r:id="rId2871" o:title=""/>
          </v:shape>
          <o:OLEObject Type="Embed" ProgID="Equation.DSMT4" ShapeID="_x0000_i2452" DrawAspect="Content" ObjectID="_1362388309" r:id="rId2872"/>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53" type="#_x0000_t75" style="width:28pt;height:13pt" o:ole="">
            <v:imagedata r:id="rId2873" o:title=""/>
          </v:shape>
          <o:OLEObject Type="Embed" ProgID="Equation.DSMT4" ShapeID="_x0000_i2453" DrawAspect="Content" ObjectID="_1362388310" r:id="rId2874"/>
        </w:object>
      </w:r>
      <w:r>
        <w:t xml:space="preserve">) is given by </w:t>
      </w:r>
      <w:r w:rsidR="00905817" w:rsidRPr="00905817">
        <w:rPr>
          <w:position w:val="-28"/>
        </w:rPr>
        <w:object w:dxaOrig="3060" w:dyaOrig="680" w14:anchorId="7104198A">
          <v:shape id="_x0000_i2454" type="#_x0000_t75" style="width:153pt;height:34pt" o:ole="">
            <v:imagedata r:id="rId2875" o:title=""/>
          </v:shape>
          <o:OLEObject Type="Embed" ProgID="Equation.DSMT4" ShapeID="_x0000_i2454" DrawAspect="Content" ObjectID="_1362388311" r:id="rId2876"/>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443" w:name="_Ref162420103"/>
      <w:bookmarkStart w:id="2444" w:name="_Toc302642758"/>
      <w:bookmarkStart w:id="2445" w:name="_Toc176704886"/>
      <w:bookmarkStart w:id="2446" w:name="_Toc288641508"/>
      <w:r>
        <w:lastRenderedPageBreak/>
        <w:t xml:space="preserve">Solute </w:t>
      </w:r>
      <w:r w:rsidRPr="00B27FE9">
        <w:t>Solubility</w:t>
      </w:r>
      <w:bookmarkEnd w:id="2443"/>
      <w:bookmarkEnd w:id="2444"/>
      <w:bookmarkEnd w:id="2445"/>
      <w:bookmarkEnd w:id="2446"/>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55" type="#_x0000_t75" style="width:11pt;height:13pt" o:ole="">
            <v:imagedata r:id="rId2877" o:title=""/>
          </v:shape>
          <o:OLEObject Type="Embed" ProgID="Equation.DSMT4" ShapeID="_x0000_i2455" DrawAspect="Content" ObjectID="_1362388312" r:id="rId2878"/>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447" w:name="_Toc302642759"/>
      <w:bookmarkStart w:id="2448" w:name="_Toc176704887"/>
      <w:bookmarkStart w:id="2449" w:name="_Toc288641509"/>
      <w:r w:rsidRPr="00B27FE9">
        <w:t>Constant Solubility</w:t>
      </w:r>
      <w:bookmarkEnd w:id="2447"/>
      <w:bookmarkEnd w:id="2448"/>
      <w:bookmarkEnd w:id="2449"/>
    </w:p>
    <w:p w14:paraId="1E36630D" w14:textId="4C0DF049" w:rsidR="00FB6012" w:rsidRDefault="00FB6012" w:rsidP="00FB6012">
      <w:r>
        <w:t xml:space="preserve">For this material model, </w:t>
      </w:r>
      <w:r w:rsidR="00905817" w:rsidRPr="00905817">
        <w:rPr>
          <w:position w:val="-4"/>
        </w:rPr>
        <w:object w:dxaOrig="220" w:dyaOrig="260" w14:anchorId="28184AC1">
          <v:shape id="_x0000_i2456" type="#_x0000_t75" style="width:11pt;height:13pt" o:ole="">
            <v:imagedata r:id="rId2879" o:title=""/>
          </v:shape>
          <o:OLEObject Type="Embed" ProgID="Equation.DSMT4" ShapeID="_x0000_i2456" DrawAspect="Content" ObjectID="_1362388313" r:id="rId2880"/>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450" w:name="_Ref162420105"/>
      <w:bookmarkStart w:id="2451" w:name="_Toc302642760"/>
      <w:bookmarkStart w:id="2452" w:name="_Toc176704888"/>
      <w:bookmarkStart w:id="2453" w:name="_Toc288641510"/>
      <w:r w:rsidRPr="00B27FE9">
        <w:lastRenderedPageBreak/>
        <w:t>Osmotic Coefficient</w:t>
      </w:r>
      <w:bookmarkEnd w:id="2450"/>
      <w:bookmarkEnd w:id="2451"/>
      <w:bookmarkEnd w:id="2452"/>
      <w:bookmarkEnd w:id="2453"/>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57" type="#_x0000_t75" style="width:13pt;height:12pt" o:ole="">
            <v:imagedata r:id="rId2881" o:title=""/>
          </v:shape>
          <o:OLEObject Type="Embed" ProgID="Equation.DSMT4" ShapeID="_x0000_i2457" DrawAspect="Content" ObjectID="_1362388314" r:id="rId2882"/>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454" w:name="_Toc302642761"/>
      <w:bookmarkStart w:id="2455" w:name="_Toc176704889"/>
      <w:bookmarkStart w:id="2456" w:name="_Toc288641511"/>
      <w:r w:rsidRPr="00B27FE9">
        <w:t>Constant Osmotic Coefficient</w:t>
      </w:r>
      <w:bookmarkEnd w:id="2454"/>
      <w:bookmarkEnd w:id="2455"/>
      <w:bookmarkEnd w:id="2456"/>
    </w:p>
    <w:p w14:paraId="0BD1B350" w14:textId="4249A46A" w:rsidR="00FB6012" w:rsidRDefault="00FB6012" w:rsidP="00FB6012">
      <w:r>
        <w:t xml:space="preserve">For this material model, </w:t>
      </w:r>
      <w:r w:rsidR="00905817" w:rsidRPr="00905817">
        <w:rPr>
          <w:position w:val="-4"/>
        </w:rPr>
        <w:object w:dxaOrig="260" w:dyaOrig="240" w14:anchorId="6039931E">
          <v:shape id="_x0000_i2458" type="#_x0000_t75" style="width:13pt;height:12pt" o:ole="">
            <v:imagedata r:id="rId2883" o:title=""/>
          </v:shape>
          <o:OLEObject Type="Embed" ProgID="Equation.DSMT4" ShapeID="_x0000_i2458" DrawAspect="Content" ObjectID="_1362388315" r:id="rId2884"/>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457" w:name="_Toc265909889"/>
      <w:bookmarkStart w:id="2458" w:name="_Toc265909890"/>
      <w:bookmarkStart w:id="2459" w:name="_Toc265909891"/>
      <w:bookmarkStart w:id="2460" w:name="_Toc265909892"/>
      <w:bookmarkStart w:id="2461" w:name="_Toc265909894"/>
      <w:bookmarkStart w:id="2462" w:name="_Toc265909895"/>
      <w:bookmarkStart w:id="2463" w:name="_Toc265909896"/>
      <w:bookmarkStart w:id="2464" w:name="_Toc265909898"/>
      <w:bookmarkStart w:id="2465" w:name="_Toc265909899"/>
      <w:bookmarkStart w:id="2466" w:name="_Toc265909900"/>
      <w:bookmarkStart w:id="2467" w:name="_Toc265909901"/>
      <w:bookmarkStart w:id="2468" w:name="_Toc265909902"/>
      <w:bookmarkStart w:id="2469" w:name="_Toc265909903"/>
      <w:bookmarkStart w:id="2470" w:name="_Toc265909904"/>
      <w:bookmarkStart w:id="2471" w:name="_Toc265909905"/>
      <w:bookmarkStart w:id="2472" w:name="_Toc265909906"/>
      <w:bookmarkStart w:id="2473" w:name="_Toc265909909"/>
      <w:bookmarkStart w:id="2474" w:name="_Toc265909910"/>
      <w:bookmarkStart w:id="2475" w:name="_Toc265909911"/>
      <w:bookmarkStart w:id="2476" w:name="_Toc265909912"/>
      <w:bookmarkStart w:id="2477" w:name="_Toc265909914"/>
      <w:bookmarkStart w:id="2478" w:name="_Toc288641512"/>
      <w:bookmarkEnd w:id="2409"/>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commentRangeStart w:id="2479"/>
      <w:r>
        <w:lastRenderedPageBreak/>
        <w:t>Active Contraction Model</w:t>
      </w:r>
      <w:commentRangeEnd w:id="2479"/>
      <w:r w:rsidR="008E5B3C">
        <w:rPr>
          <w:rStyle w:val="CommentReference"/>
          <w:rFonts w:cs="Times New Roman"/>
          <w:b w:val="0"/>
          <w:bCs w:val="0"/>
          <w:iCs w:val="0"/>
        </w:rPr>
        <w:commentReference w:id="2479"/>
      </w:r>
      <w:bookmarkEnd w:id="2478"/>
    </w:p>
    <w:p w14:paraId="25F572EC" w14:textId="11D1C3A3"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F119D4">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59" type="#_x0000_t75" style="width:10pt;height:11pt" o:ole="">
            <v:imagedata r:id="rId2885" o:title=""/>
          </v:shape>
          <o:OLEObject Type="Embed" ProgID="Equation.DSMT4" ShapeID="_x0000_i2459" DrawAspect="Content" ObjectID="_1362388316" r:id="rId2886"/>
        </w:object>
      </w:r>
      <w:r>
        <w:t xml:space="preserve">is defined as the sum of the active stress tensor </w:t>
      </w:r>
      <w:r w:rsidR="00905817" w:rsidRPr="00905817">
        <w:rPr>
          <w:position w:val="-6"/>
        </w:rPr>
        <w:object w:dxaOrig="1300" w:dyaOrig="320" w14:anchorId="65653D81">
          <v:shape id="_x0000_i2460" type="#_x0000_t75" style="width:65pt;height:16pt" o:ole="">
            <v:imagedata r:id="rId2887" o:title=""/>
          </v:shape>
          <o:OLEObject Type="Embed" ProgID="Equation.DSMT4" ShapeID="_x0000_i2460" DrawAspect="Content" ObjectID="_1362388317" r:id="rId2888"/>
        </w:object>
      </w:r>
      <w:r>
        <w:t xml:space="preserve"> and the passive stress tensor </w:t>
      </w:r>
      <w:r w:rsidR="00905817" w:rsidRPr="00905817">
        <w:rPr>
          <w:position w:val="-6"/>
        </w:rPr>
        <w:object w:dxaOrig="320" w:dyaOrig="320" w14:anchorId="2B017C9A">
          <v:shape id="_x0000_i2461" type="#_x0000_t75" style="width:16pt;height:16pt" o:ole="">
            <v:imagedata r:id="rId2889" o:title=""/>
          </v:shape>
          <o:OLEObject Type="Embed" ProgID="Equation.DSMT4" ShapeID="_x0000_i2461" DrawAspect="Content" ObjectID="_1362388318" r:id="rId2890"/>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62" type="#_x0000_t75" style="width:56pt;height:16pt" o:ole="">
            <v:imagedata r:id="rId2891" o:title=""/>
          </v:shape>
          <o:OLEObject Type="Embed" ProgID="Equation.DSMT4" ShapeID="_x0000_i2462" DrawAspect="Content" ObjectID="_1362388319" r:id="rId289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4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481" w:author="Gerard" w:date="2015-03-22T11:01:00Z">
        <w:r w:rsidR="00F119D4">
          <w:rPr>
            <w:noProof/>
          </w:rPr>
          <w:instrText>93</w:instrText>
        </w:r>
      </w:ins>
      <w:del w:id="2482" w:author="Gerard" w:date="2014-08-27T22:18:00Z">
        <w:r w:rsidR="00567B45" w:rsidDel="00195BE3">
          <w:rPr>
            <w:noProof/>
          </w:rPr>
          <w:delInstrText>80</w:delInstrText>
        </w:r>
      </w:del>
      <w:r w:rsidR="00F119D4">
        <w:rPr>
          <w:noProof/>
        </w:rPr>
        <w:fldChar w:fldCharType="end"/>
      </w:r>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63" type="#_x0000_t75" style="width:48pt;height:14pt" o:ole="">
            <v:imagedata r:id="rId2893" o:title=""/>
          </v:shape>
          <o:OLEObject Type="Embed" ProgID="Equation.DSMT4" ShapeID="_x0000_i2463" DrawAspect="Content" ObjectID="_1362388320" r:id="rId2894"/>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64" type="#_x0000_t75" style="width:27pt;height:20pt" o:ole="">
            <v:imagedata r:id="rId2895" o:title=""/>
          </v:shape>
          <o:OLEObject Type="Embed" ProgID="Equation.DSMT4" ShapeID="_x0000_i2464" DrawAspect="Content" ObjectID="_1362388321" r:id="rId2896"/>
        </w:object>
      </w:r>
      <w:r>
        <w:t xml:space="preserve">. The active fiber stress </w:t>
      </w:r>
      <w:r w:rsidR="00905817" w:rsidRPr="00905817">
        <w:rPr>
          <w:position w:val="-4"/>
        </w:rPr>
        <w:object w:dxaOrig="300" w:dyaOrig="300" w14:anchorId="573C8835">
          <v:shape id="_x0000_i2465" type="#_x0000_t75" style="width:15pt;height:15pt" o:ole="">
            <v:imagedata r:id="rId2897" o:title=""/>
          </v:shape>
          <o:OLEObject Type="Embed" ProgID="Equation.DSMT4" ShapeID="_x0000_i2465" DrawAspect="Content" ObjectID="_1362388322" r:id="rId2898"/>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66" type="#_x0000_t75" style="width:135pt;height:36pt" o:ole="">
            <v:imagedata r:id="rId2899" o:title=""/>
          </v:shape>
          <o:OLEObject Type="Embed" ProgID="Equation.DSMT4" ShapeID="_x0000_i2466" DrawAspect="Content" ObjectID="_1362388323" r:id="rId290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4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484" w:author="Gerard" w:date="2015-03-22T11:01:00Z">
        <w:r w:rsidR="00F119D4">
          <w:rPr>
            <w:noProof/>
          </w:rPr>
          <w:instrText>94</w:instrText>
        </w:r>
      </w:ins>
      <w:del w:id="2485" w:author="Gerard" w:date="2014-08-27T22:18:00Z">
        <w:r w:rsidR="00567B45" w:rsidDel="00195BE3">
          <w:rPr>
            <w:noProof/>
          </w:rPr>
          <w:delInstrText>81</w:delInstrText>
        </w:r>
      </w:del>
      <w:r w:rsidR="00F119D4">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67" type="#_x0000_t75" style="width:136pt;height:38pt" o:ole="">
            <v:imagedata r:id="rId2901" o:title=""/>
          </v:shape>
          <o:OLEObject Type="Embed" ProgID="Equation.DSMT4" ShapeID="_x0000_i2467" DrawAspect="Content" ObjectID="_1362388324" r:id="rId290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4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ins w:id="2487" w:author="Gerard" w:date="2015-03-22T11:01:00Z">
        <w:r w:rsidR="00F119D4">
          <w:rPr>
            <w:noProof/>
          </w:rPr>
          <w:instrText>95</w:instrText>
        </w:r>
      </w:ins>
      <w:del w:id="2488" w:author="Gerard" w:date="2014-08-27T22:18:00Z">
        <w:r w:rsidR="00567B45" w:rsidDel="00195BE3">
          <w:rPr>
            <w:noProof/>
          </w:rPr>
          <w:delInstrText>82</w:delInstrText>
        </w:r>
      </w:del>
      <w:r w:rsidR="00F119D4">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489" w:author="Gerard" w:date="2015-03-21T14:10:00Z"/>
        </w:rPr>
      </w:pPr>
      <w:ins w:id="2490" w:author="Gerard" w:date="2015-03-21T14:10:00Z">
        <w:r>
          <w:br w:type="page"/>
        </w:r>
      </w:ins>
    </w:p>
    <w:p w14:paraId="24D85B02" w14:textId="1B281FD7" w:rsidR="001763A3" w:rsidRDefault="001763A3">
      <w:pPr>
        <w:pStyle w:val="Heading2"/>
        <w:rPr>
          <w:ins w:id="2491" w:author="Gerard" w:date="2015-03-21T14:11:00Z"/>
        </w:rPr>
        <w:pPrChange w:id="2492" w:author="Gerard" w:date="2015-03-21T14:10:00Z">
          <w:pPr/>
        </w:pPrChange>
      </w:pPr>
      <w:bookmarkStart w:id="2493" w:name="_Toc288641513"/>
      <w:ins w:id="2494" w:author="Gerard" w:date="2015-03-21T14:10:00Z">
        <w:r>
          <w:lastRenderedPageBreak/>
          <w:t>Prescribed Active Contraction</w:t>
        </w:r>
      </w:ins>
      <w:bookmarkEnd w:id="2493"/>
    </w:p>
    <w:p w14:paraId="59B018C0" w14:textId="6A447F2B" w:rsidR="001763A3" w:rsidRPr="001763A3" w:rsidRDefault="001763A3" w:rsidP="001763A3">
      <w:pPr>
        <w:rPr>
          <w:ins w:id="2495" w:author="Gerard" w:date="2015-03-21T14:10:00Z"/>
        </w:rPr>
      </w:pPr>
      <w:ins w:id="2496" w:author="Gerard" w:date="2015-03-21T14:11:00Z">
        <w:r>
          <w:t xml:space="preserve">Prescribed active contraction models allow the user to </w:t>
        </w:r>
      </w:ins>
      <w:ins w:id="2497" w:author="Gerard" w:date="2015-03-21T14:12:00Z">
        <w:r>
          <w:t xml:space="preserve">directly </w:t>
        </w:r>
      </w:ins>
      <w:ins w:id="2498" w:author="Gerard" w:date="2015-03-21T14:11:00Z">
        <w:r>
          <w:t xml:space="preserve">specify the </w:t>
        </w:r>
      </w:ins>
      <w:ins w:id="2499" w:author="Gerard" w:date="2015-03-21T14:12:00Z">
        <w:r>
          <w:t xml:space="preserve">time history of the </w:t>
        </w:r>
      </w:ins>
      <w:ins w:id="2500" w:author="Gerard" w:date="2015-03-21T14:11:00Z">
        <w:r>
          <w:t>active contractile stress.</w:t>
        </w:r>
      </w:ins>
    </w:p>
    <w:p w14:paraId="7DDFB4B4" w14:textId="746B768E" w:rsidR="001763A3" w:rsidRDefault="001763A3">
      <w:pPr>
        <w:pStyle w:val="Heading3"/>
        <w:rPr>
          <w:ins w:id="2501" w:author="Gerard" w:date="2015-03-21T14:12:00Z"/>
        </w:rPr>
        <w:pPrChange w:id="2502" w:author="Gerard" w:date="2015-03-21T14:10:00Z">
          <w:pPr/>
        </w:pPrChange>
      </w:pPr>
      <w:bookmarkStart w:id="2503" w:name="_Toc288641514"/>
      <w:ins w:id="2504" w:author="Gerard" w:date="2015-03-21T14:10:00Z">
        <w:r>
          <w:t>Uniaxial Active Contraction</w:t>
        </w:r>
      </w:ins>
      <w:bookmarkEnd w:id="2503"/>
    </w:p>
    <w:p w14:paraId="60CF780D" w14:textId="1225775F" w:rsidR="001763A3" w:rsidRDefault="001763A3" w:rsidP="001763A3">
      <w:pPr>
        <w:rPr>
          <w:ins w:id="2505" w:author="Gerard" w:date="2015-03-21T14:12:00Z"/>
        </w:rPr>
      </w:pPr>
      <w:ins w:id="2506" w:author="Gerard" w:date="2015-03-21T14:12:00Z">
        <w:r>
          <w:t xml:space="preserve">For this model, the active stress </w:t>
        </w:r>
      </w:ins>
      <w:ins w:id="2507" w:author="Gerard" w:date="2015-03-21T14:13:00Z">
        <w:r w:rsidR="004B50DC">
          <w:t xml:space="preserve">is acting along a prescribed direction </w:t>
        </w:r>
      </w:ins>
      <w:ins w:id="2508" w:author="Gerard" w:date="2015-03-21T14:13:00Z">
        <w:r w:rsidR="004B50DC" w:rsidRPr="007E2473">
          <w:rPr>
            <w:position w:val="-6"/>
          </w:rPr>
          <w:object w:dxaOrig="200" w:dyaOrig="220" w14:anchorId="662E1D43">
            <v:shape id="_x0000_i2468" type="#_x0000_t75" style="width:10pt;height:11pt" o:ole="">
              <v:imagedata r:id="rId2903" o:title=""/>
            </v:shape>
            <o:OLEObject Type="Embed" ProgID="Equation.DSMT4" ShapeID="_x0000_i2468" DrawAspect="Content" ObjectID="_1362388325" r:id="rId2904"/>
          </w:object>
        </w:r>
      </w:ins>
      <w:ins w:id="2509" w:author="Gerard" w:date="2015-03-21T14:13:00Z">
        <w:r w:rsidR="004B50DC">
          <w:t xml:space="preserve"> </w:t>
        </w:r>
      </w:ins>
      <w:ins w:id="2510" w:author="Gerard" w:date="2015-03-21T14:12:00Z">
        <w:r>
          <w:t>has the form</w:t>
        </w:r>
      </w:ins>
    </w:p>
    <w:p w14:paraId="01F0ADDD" w14:textId="02DDC140" w:rsidR="001763A3" w:rsidRPr="001763A3" w:rsidRDefault="001763A3">
      <w:pPr>
        <w:pStyle w:val="MTDisplayEquation"/>
        <w:pPrChange w:id="2511" w:author="Gerard" w:date="2015-03-21T14:12:00Z">
          <w:pPr/>
        </w:pPrChange>
      </w:pPr>
      <w:ins w:id="2512" w:author="Gerard" w:date="2015-03-21T14:12:00Z">
        <w:r>
          <w:tab/>
        </w:r>
      </w:ins>
      <w:ins w:id="2513" w:author="Gerard" w:date="2015-03-21T14:12:00Z">
        <w:r w:rsidR="004B50DC" w:rsidRPr="007E2473">
          <w:rPr>
            <w:position w:val="-6"/>
          </w:rPr>
          <w:object w:dxaOrig="1320" w:dyaOrig="340" w14:anchorId="0FD95447">
            <v:shape id="_x0000_i2469" type="#_x0000_t75" style="width:66pt;height:17pt" o:ole="">
              <v:imagedata r:id="rId2905" o:title=""/>
            </v:shape>
            <o:OLEObject Type="Embed" ProgID="Equation.DSMT4" ShapeID="_x0000_i2469" DrawAspect="Content" ObjectID="_1362388326" r:id="rId2906"/>
          </w:object>
        </w:r>
      </w:ins>
      <w:ins w:id="2514" w:author="Gerard" w:date="2015-03-21T14:12:00Z">
        <w:r>
          <w:t xml:space="preserve"> </w:t>
        </w:r>
        <w:r>
          <w:tab/>
        </w:r>
        <w:r>
          <w:fldChar w:fldCharType="begin"/>
        </w:r>
        <w:r>
          <w:instrText xml:space="preserve"> MACROBUTTON MTPlaceRef \* MERGEFORMAT </w:instrText>
        </w:r>
        <w:r>
          <w:fldChar w:fldCharType="begin"/>
        </w:r>
        <w:r>
          <w:instrText xml:space="preserve"> SEQ MTEqn \h \* MERGEFORMAT </w:instrText>
        </w:r>
      </w:ins>
      <w:del w:id="2515" w:author="Gerard" w:date="2015-03-22T11:01:00Z">
        <w:r w:rsidR="00F119D4" w:rsidDel="00F119D4">
          <w:fldChar w:fldCharType="separate"/>
        </w:r>
      </w:del>
      <w:del w:id="2516" w:author="Gerard" w:date="2015-03-21T14:12:00Z">
        <w:r>
          <w:fldChar w:fldCharType="end"/>
        </w:r>
      </w:del>
      <w:ins w:id="2517" w:author="Gerard" w:date="2015-03-21T14:12:00Z">
        <w:r>
          <w:instrText>(</w:instrText>
        </w:r>
        <w:r>
          <w:fldChar w:fldCharType="begin"/>
        </w:r>
        <w:r>
          <w:instrText xml:space="preserve"> SEQ MTSec \c \* Arabic \* MERGEFORMAT </w:instrText>
        </w:r>
      </w:ins>
      <w:r>
        <w:fldChar w:fldCharType="separate"/>
      </w:r>
      <w:ins w:id="2518" w:author="Gerard" w:date="2015-03-22T11:01:00Z">
        <w:r w:rsidR="00F119D4">
          <w:rPr>
            <w:noProof/>
          </w:rPr>
          <w:instrText>5</w:instrText>
        </w:r>
      </w:ins>
      <w:ins w:id="2519" w:author="Gerard" w:date="2015-03-21T14:12:00Z">
        <w:r>
          <w:fldChar w:fldCharType="end"/>
        </w:r>
        <w:r>
          <w:instrText>.</w:instrText>
        </w:r>
        <w:r>
          <w:fldChar w:fldCharType="begin"/>
        </w:r>
        <w:r>
          <w:instrText xml:space="preserve"> SEQ MTEqn \c \* Arabic \* MERGEFORMAT </w:instrText>
        </w:r>
      </w:ins>
      <w:r>
        <w:fldChar w:fldCharType="separate"/>
      </w:r>
      <w:ins w:id="2520" w:author="Gerard" w:date="2015-03-22T11:01:00Z">
        <w:r w:rsidR="00F119D4">
          <w:rPr>
            <w:noProof/>
          </w:rPr>
          <w:instrText>96</w:instrText>
        </w:r>
      </w:ins>
      <w:ins w:id="2521" w:author="Gerard" w:date="2015-03-21T14:12:00Z">
        <w:r>
          <w:fldChar w:fldCharType="end"/>
        </w:r>
        <w:r>
          <w:instrText>)</w:instrText>
        </w:r>
        <w:r>
          <w:fldChar w:fldCharType="end"/>
        </w:r>
      </w:ins>
    </w:p>
    <w:p w14:paraId="7092FC1C" w14:textId="177AD68F" w:rsidR="004B50DC" w:rsidRDefault="004B50DC">
      <w:pPr>
        <w:rPr>
          <w:ins w:id="2522" w:author="Gerard" w:date="2015-03-22T10:43:00Z"/>
        </w:rPr>
      </w:pPr>
      <w:ins w:id="2523" w:author="Gerard" w:date="2015-03-21T14:13:00Z">
        <w:r>
          <w:t xml:space="preserve">where </w:t>
        </w:r>
      </w:ins>
      <w:ins w:id="2524" w:author="Gerard" w:date="2015-03-22T10:40:00Z">
        <w:r w:rsidR="007E2473" w:rsidRPr="007E2473">
          <w:rPr>
            <w:position w:val="-4"/>
          </w:rPr>
          <w:object w:dxaOrig="320" w:dyaOrig="320" w14:anchorId="5CE915D0">
            <v:shape id="_x0000_i2803" type="#_x0000_t75" style="width:16pt;height:16pt" o:ole="">
              <v:imagedata r:id="rId2907" o:title=""/>
            </v:shape>
            <o:OLEObject Type="Embed" ProgID="Equation.DSMT4" ShapeID="_x0000_i2803" DrawAspect="Content" ObjectID="_1362388327" r:id="rId2908"/>
          </w:object>
        </w:r>
        <w:r w:rsidR="007E2473">
          <w:t xml:space="preserve"> is the prescribed contractile stress. In the reference configuration, the direction of </w:t>
        </w:r>
      </w:ins>
      <w:ins w:id="2525" w:author="Gerard" w:date="2015-03-22T10:41:00Z">
        <w:r w:rsidR="007E2473">
          <w:t xml:space="preserve">the uniaxial contractile stress is given by the unit vector </w:t>
        </w:r>
        <w:r w:rsidR="007E2473" w:rsidRPr="007E2473">
          <w:rPr>
            <w:position w:val="-12"/>
            <w:rPrChange w:id="2526" w:author="Gerard" w:date="2015-03-22T10:41:00Z">
              <w:rPr>
                <w:position w:val="-4"/>
              </w:rPr>
            </w:rPrChange>
          </w:rPr>
          <w:object w:dxaOrig="280" w:dyaOrig="380" w14:anchorId="39A84B0E">
            <v:shape id="_x0000_i2806" type="#_x0000_t75" style="width:14pt;height:19pt" o:ole="">
              <v:imagedata r:id="rId2909" o:title=""/>
            </v:shape>
            <o:OLEObject Type="Embed" ProgID="Equation.DSMT4" ShapeID="_x0000_i2806" DrawAspect="Content" ObjectID="_1362388328" r:id="rId2910"/>
          </w:object>
        </w:r>
        <w:r w:rsidR="007E2473">
          <w:t xml:space="preserve">, which transforms into </w:t>
        </w:r>
        <w:r w:rsidR="007E2473" w:rsidRPr="007E2473">
          <w:rPr>
            <w:position w:val="-6"/>
            <w:rPrChange w:id="2527" w:author="Gerard" w:date="2015-03-22T10:41:00Z">
              <w:rPr>
                <w:position w:val="-4"/>
              </w:rPr>
            </w:rPrChange>
          </w:rPr>
          <w:object w:dxaOrig="200" w:dyaOrig="220" w14:anchorId="3162907D">
            <v:shape id="_x0000_i2809" type="#_x0000_t75" style="width:10pt;height:11pt" o:ole="">
              <v:imagedata r:id="rId2911" o:title=""/>
            </v:shape>
            <o:OLEObject Type="Embed" ProgID="Equation.DSMT4" ShapeID="_x0000_i2809" DrawAspect="Content" ObjectID="_1362388329" r:id="rId2912"/>
          </w:object>
        </w:r>
        <w:r w:rsidR="007E2473">
          <w:t xml:space="preserve"> according to </w:t>
        </w:r>
        <w:r w:rsidR="007E2473" w:rsidRPr="007E2473">
          <w:rPr>
            <w:position w:val="-12"/>
            <w:rPrChange w:id="2528" w:author="Gerard" w:date="2015-03-22T10:41:00Z">
              <w:rPr>
                <w:position w:val="-4"/>
              </w:rPr>
            </w:rPrChange>
          </w:rPr>
          <w:object w:dxaOrig="1120" w:dyaOrig="380" w14:anchorId="6C0A5F2C">
            <v:shape id="_x0000_i2812" type="#_x0000_t75" style="width:56pt;height:19pt" o:ole="">
              <v:imagedata r:id="rId2913" o:title=""/>
            </v:shape>
            <o:OLEObject Type="Embed" ProgID="Equation.DSMT4" ShapeID="_x0000_i2812" DrawAspect="Content" ObjectID="_1362388330" r:id="rId2914"/>
          </w:object>
        </w:r>
        <w:r w:rsidR="007E2473">
          <w:t xml:space="preserve">, </w:t>
        </w:r>
      </w:ins>
      <w:ins w:id="2529" w:author="Gerard" w:date="2015-03-22T10:42:00Z">
        <w:r w:rsidR="007E2473">
          <w:t xml:space="preserve">with </w:t>
        </w:r>
        <w:r w:rsidR="007E2473" w:rsidRPr="007E2473">
          <w:rPr>
            <w:position w:val="-12"/>
            <w:rPrChange w:id="2530" w:author="Gerard" w:date="2015-03-22T10:42:00Z">
              <w:rPr>
                <w:position w:val="-4"/>
              </w:rPr>
            </w:rPrChange>
          </w:rPr>
          <w:object w:dxaOrig="300" w:dyaOrig="380" w14:anchorId="43E67191">
            <v:shape id="_x0000_i2815" type="#_x0000_t75" style="width:15pt;height:19pt" o:ole="">
              <v:imagedata r:id="rId2915" o:title=""/>
            </v:shape>
            <o:OLEObject Type="Embed" ProgID="Equation.DSMT4" ShapeID="_x0000_i2815" DrawAspect="Content" ObjectID="_1362388331" r:id="rId2916"/>
          </w:object>
        </w:r>
        <w:r w:rsidR="007E2473">
          <w:t xml:space="preserve"> representing the stretch ratio along </w:t>
        </w:r>
        <w:r w:rsidR="007E2473" w:rsidRPr="007E2473">
          <w:rPr>
            <w:position w:val="-12"/>
            <w:rPrChange w:id="2531" w:author="Gerard" w:date="2015-03-22T10:42:00Z">
              <w:rPr>
                <w:position w:val="-4"/>
              </w:rPr>
            </w:rPrChange>
          </w:rPr>
          <w:object w:dxaOrig="280" w:dyaOrig="380" w14:anchorId="1143DDBB">
            <v:shape id="_x0000_i2818" type="#_x0000_t75" style="width:14pt;height:19pt" o:ole="">
              <v:imagedata r:id="rId2917" o:title=""/>
            </v:shape>
            <o:OLEObject Type="Embed" ProgID="Equation.DSMT4" ShapeID="_x0000_i2818" DrawAspect="Content" ObjectID="_1362388332" r:id="rId2918"/>
          </w:object>
        </w:r>
        <w:r w:rsidR="007E2473">
          <w:t xml:space="preserve">.  The spatial </w:t>
        </w:r>
      </w:ins>
      <w:ins w:id="2532" w:author="Gerard" w:date="2015-03-22T10:43:00Z">
        <w:r w:rsidR="007E2473">
          <w:t>tangent tensor for this contractile stress is given by</w:t>
        </w:r>
      </w:ins>
    </w:p>
    <w:p w14:paraId="5E85E0EC" w14:textId="3007DB10" w:rsidR="007E2473" w:rsidRPr="004B50DC" w:rsidRDefault="007E2473" w:rsidP="007E2473">
      <w:pPr>
        <w:pStyle w:val="MTDisplayEquation"/>
        <w:rPr>
          <w:ins w:id="2533" w:author="Gerard" w:date="2015-03-21T14:13:00Z"/>
        </w:rPr>
        <w:pPrChange w:id="2534" w:author="Gerard" w:date="2015-03-22T10:43:00Z">
          <w:pPr>
            <w:jc w:val="left"/>
          </w:pPr>
        </w:pPrChange>
      </w:pPr>
      <w:ins w:id="2535" w:author="Gerard" w:date="2015-03-22T10:43:00Z">
        <w:r>
          <w:tab/>
        </w:r>
        <w:r w:rsidRPr="007E2473">
          <w:rPr>
            <w:position w:val="-14"/>
          </w:rPr>
          <w:object w:dxaOrig="2420" w:dyaOrig="420" w14:anchorId="53B7B845">
            <v:shape id="_x0000_i2839" type="#_x0000_t75" style="width:121pt;height:21pt" o:ole="">
              <v:imagedata r:id="rId2919" o:title=""/>
            </v:shape>
            <o:OLEObject Type="Embed" ProgID="Equation.DSMT4" ShapeID="_x0000_i2839" DrawAspect="Content" ObjectID="_1362388333" r:id="rId2920"/>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36" w:author="Gerard" w:date="2015-03-22T10:43:00Z">
        <w:r w:rsidDel="007E2473">
          <w:fldChar w:fldCharType="separate"/>
        </w:r>
      </w:del>
      <w:ins w:id="2537" w:author="Gerard" w:date="2015-03-22T10:43:00Z">
        <w:r>
          <w:fldChar w:fldCharType="end"/>
        </w:r>
        <w:r>
          <w:instrText>(</w:instrText>
        </w:r>
        <w:r>
          <w:fldChar w:fldCharType="begin"/>
        </w:r>
        <w:r>
          <w:instrText xml:space="preserve"> SEQ MTSec \c \* Arabic \* MERGEFORMAT </w:instrText>
        </w:r>
      </w:ins>
      <w:r>
        <w:fldChar w:fldCharType="separate"/>
      </w:r>
      <w:ins w:id="2538" w:author="Gerard" w:date="2015-03-22T11:01:00Z">
        <w:r w:rsidR="00F119D4">
          <w:rPr>
            <w:noProof/>
          </w:rPr>
          <w:instrText>5</w:instrText>
        </w:r>
      </w:ins>
      <w:ins w:id="2539" w:author="Gerard" w:date="2015-03-22T10:43:00Z">
        <w:r>
          <w:fldChar w:fldCharType="end"/>
        </w:r>
        <w:r>
          <w:instrText>.</w:instrText>
        </w:r>
        <w:r>
          <w:fldChar w:fldCharType="begin"/>
        </w:r>
        <w:r>
          <w:instrText xml:space="preserve"> SEQ MTEqn \c \* Arabic \* MERGEFORMAT </w:instrText>
        </w:r>
      </w:ins>
      <w:r>
        <w:fldChar w:fldCharType="separate"/>
      </w:r>
      <w:ins w:id="2540" w:author="Gerard" w:date="2015-03-22T11:01:00Z">
        <w:r w:rsidR="00F119D4">
          <w:rPr>
            <w:noProof/>
          </w:rPr>
          <w:instrText>97</w:instrText>
        </w:r>
      </w:ins>
      <w:ins w:id="2541" w:author="Gerard" w:date="2015-03-22T10:43:00Z">
        <w:r>
          <w:fldChar w:fldCharType="end"/>
        </w:r>
        <w:r>
          <w:instrText>)</w:instrText>
        </w:r>
        <w:r>
          <w:fldChar w:fldCharType="end"/>
        </w:r>
      </w:ins>
    </w:p>
    <w:p w14:paraId="479AD211" w14:textId="12433702" w:rsidR="007E2473" w:rsidRDefault="007E2473" w:rsidP="007E2473">
      <w:pPr>
        <w:rPr>
          <w:ins w:id="2542" w:author="Gerard" w:date="2015-03-22T10:45:00Z"/>
        </w:rPr>
      </w:pPr>
      <w:ins w:id="2543" w:author="Gerard" w:date="2015-03-22T10:44:00Z">
        <w:r>
          <w:t xml:space="preserve">where </w:t>
        </w:r>
        <w:r w:rsidRPr="007E2473">
          <w:rPr>
            <w:position w:val="-6"/>
            <w:rPrChange w:id="2544" w:author="Gerard" w:date="2015-03-22T10:44:00Z">
              <w:rPr>
                <w:position w:val="-4"/>
              </w:rPr>
            </w:rPrChange>
          </w:rPr>
          <w:object w:dxaOrig="1000" w:dyaOrig="280" w14:anchorId="6A4BB32D">
            <v:shape id="_x0000_i2830" type="#_x0000_t75" style="width:50pt;height:14pt" o:ole="">
              <v:imagedata r:id="rId2921" o:title=""/>
            </v:shape>
            <o:OLEObject Type="Embed" ProgID="Equation.DSMT4" ShapeID="_x0000_i2830" DrawAspect="Content" ObjectID="_1362388334" r:id="rId2922"/>
          </w:object>
        </w:r>
        <w:r>
          <w:t xml:space="preserve">.  This spatial tangent is not symmetric, since it is not derived from a </w:t>
        </w:r>
      </w:ins>
      <w:ins w:id="2545" w:author="Gerard" w:date="2015-03-22T10:45:00Z">
        <w:r>
          <w:t>an energy potential.  The following symmetric version may be used in the actual implementation,</w:t>
        </w:r>
      </w:ins>
    </w:p>
    <w:p w14:paraId="37A1FECD" w14:textId="35E8D545" w:rsidR="007E2473" w:rsidRDefault="007E2473" w:rsidP="007E2473">
      <w:pPr>
        <w:pStyle w:val="MTDisplayEquation"/>
        <w:rPr>
          <w:ins w:id="2546" w:author="Gerard" w:date="2015-03-22T10:47:00Z"/>
        </w:rPr>
        <w:pPrChange w:id="2547" w:author="Gerard" w:date="2015-03-22T10:45:00Z">
          <w:pPr>
            <w:jc w:val="left"/>
          </w:pPr>
        </w:pPrChange>
      </w:pPr>
      <w:ins w:id="2548" w:author="Gerard" w:date="2015-03-22T10:45:00Z">
        <w:r>
          <w:tab/>
        </w:r>
        <w:r w:rsidRPr="007E2473">
          <w:rPr>
            <w:position w:val="-30"/>
            <w:rPrChange w:id="2549" w:author="Gerard" w:date="2015-03-22T10:46:00Z">
              <w:rPr>
                <w:position w:val="-4"/>
              </w:rPr>
            </w:rPrChange>
          </w:rPr>
          <w:object w:dxaOrig="3600" w:dyaOrig="740" w14:anchorId="37780774">
            <v:shape id="_x0000_i2836" type="#_x0000_t75" style="width:180pt;height:37pt" o:ole="">
              <v:imagedata r:id="rId2923" o:title=""/>
            </v:shape>
            <o:OLEObject Type="Embed" ProgID="Equation.DSMT4" ShapeID="_x0000_i2836" DrawAspect="Content" ObjectID="_1362388335" r:id="rId292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50" w:author="Gerard" w:date="2015-03-22T10:45:00Z">
        <w:r w:rsidDel="007E2473">
          <w:fldChar w:fldCharType="separate"/>
        </w:r>
      </w:del>
      <w:ins w:id="2551" w:author="Gerard" w:date="2015-03-22T10:45:00Z">
        <w:r>
          <w:fldChar w:fldCharType="end"/>
        </w:r>
        <w:r>
          <w:instrText>(</w:instrText>
        </w:r>
        <w:r>
          <w:fldChar w:fldCharType="begin"/>
        </w:r>
        <w:r>
          <w:instrText xml:space="preserve"> SEQ MTSec \c \* Arabic \* MERGEFORMAT </w:instrText>
        </w:r>
      </w:ins>
      <w:r>
        <w:fldChar w:fldCharType="separate"/>
      </w:r>
      <w:ins w:id="2552" w:author="Gerard" w:date="2015-03-22T11:01:00Z">
        <w:r w:rsidR="00F119D4">
          <w:rPr>
            <w:noProof/>
          </w:rPr>
          <w:instrText>5</w:instrText>
        </w:r>
      </w:ins>
      <w:ins w:id="2553" w:author="Gerard" w:date="2015-03-22T10:45:00Z">
        <w:r>
          <w:fldChar w:fldCharType="end"/>
        </w:r>
        <w:r>
          <w:instrText>.</w:instrText>
        </w:r>
        <w:r>
          <w:fldChar w:fldCharType="begin"/>
        </w:r>
        <w:r>
          <w:instrText xml:space="preserve"> SEQ MTEqn \c \* Arabic \* MERGEFORMAT </w:instrText>
        </w:r>
      </w:ins>
      <w:r>
        <w:fldChar w:fldCharType="separate"/>
      </w:r>
      <w:ins w:id="2554" w:author="Gerard" w:date="2015-03-22T11:01:00Z">
        <w:r w:rsidR="00F119D4">
          <w:rPr>
            <w:noProof/>
          </w:rPr>
          <w:instrText>98</w:instrText>
        </w:r>
      </w:ins>
      <w:ins w:id="2555" w:author="Gerard" w:date="2015-03-22T10:45:00Z">
        <w:r>
          <w:fldChar w:fldCharType="end"/>
        </w:r>
        <w:r>
          <w:instrText>)</w:instrText>
        </w:r>
        <w:r>
          <w:fldChar w:fldCharType="end"/>
        </w:r>
      </w:ins>
    </w:p>
    <w:p w14:paraId="404A83AB" w14:textId="05AA1B87" w:rsidR="007E2473" w:rsidRDefault="007E2473" w:rsidP="007E2473">
      <w:pPr>
        <w:pStyle w:val="Heading3"/>
        <w:rPr>
          <w:ins w:id="2556" w:author="Gerard" w:date="2015-03-22T10:47:00Z"/>
        </w:rPr>
        <w:pPrChange w:id="2557" w:author="Gerard" w:date="2015-03-22T10:47:00Z">
          <w:pPr>
            <w:jc w:val="left"/>
          </w:pPr>
        </w:pPrChange>
      </w:pPr>
      <w:bookmarkStart w:id="2558" w:name="_Toc288641515"/>
      <w:ins w:id="2559" w:author="Gerard" w:date="2015-03-22T10:47:00Z">
        <w:r>
          <w:t>Transversely Isotropic Active Contraction</w:t>
        </w:r>
        <w:bookmarkEnd w:id="2558"/>
      </w:ins>
    </w:p>
    <w:p w14:paraId="69EECCCD" w14:textId="0A285219" w:rsidR="007E2473" w:rsidRDefault="007E2473" w:rsidP="007E2473">
      <w:pPr>
        <w:rPr>
          <w:ins w:id="2560" w:author="Gerard" w:date="2015-03-22T10:48:00Z"/>
        </w:rPr>
      </w:pPr>
      <w:ins w:id="2561" w:author="Gerard" w:date="2015-03-22T10:47:00Z">
        <w:r>
          <w:t xml:space="preserve">In this case, the active stress is </w:t>
        </w:r>
      </w:ins>
      <w:ins w:id="2562" w:author="Gerard" w:date="2015-03-22T10:48:00Z">
        <w:r>
          <w:t xml:space="preserve">isotropic in a plane transverse to the direction </w:t>
        </w:r>
        <w:r w:rsidRPr="007E2473">
          <w:rPr>
            <w:position w:val="-6"/>
            <w:rPrChange w:id="2563" w:author="Gerard" w:date="2015-03-22T10:48:00Z">
              <w:rPr>
                <w:position w:val="-4"/>
              </w:rPr>
            </w:rPrChange>
          </w:rPr>
          <w:object w:dxaOrig="200" w:dyaOrig="220" w14:anchorId="5B535373">
            <v:shape id="_x0000_i2843" type="#_x0000_t75" style="width:10pt;height:11pt" o:ole="">
              <v:imagedata r:id="rId2925" o:title=""/>
            </v:shape>
            <o:OLEObject Type="Embed" ProgID="Equation.DSMT4" ShapeID="_x0000_i2843" DrawAspect="Content" ObjectID="_1362388336" r:id="rId2926"/>
          </w:object>
        </w:r>
        <w:r>
          <w:t>,</w:t>
        </w:r>
      </w:ins>
    </w:p>
    <w:p w14:paraId="47E22E65" w14:textId="15609A3B" w:rsidR="007E2473" w:rsidRDefault="007E2473" w:rsidP="007E2473">
      <w:pPr>
        <w:pStyle w:val="MTDisplayEquation"/>
        <w:rPr>
          <w:ins w:id="2564" w:author="Gerard" w:date="2015-03-22T10:49:00Z"/>
        </w:rPr>
        <w:pPrChange w:id="2565" w:author="Gerard" w:date="2015-03-22T10:48:00Z">
          <w:pPr>
            <w:jc w:val="left"/>
          </w:pPr>
        </w:pPrChange>
      </w:pPr>
      <w:ins w:id="2566" w:author="Gerard" w:date="2015-03-22T10:48:00Z">
        <w:r>
          <w:tab/>
        </w:r>
        <w:r w:rsidRPr="007E2473">
          <w:rPr>
            <w:position w:val="-14"/>
            <w:rPrChange w:id="2567" w:author="Gerard" w:date="2015-03-22T10:48:00Z">
              <w:rPr>
                <w:position w:val="-4"/>
              </w:rPr>
            </w:rPrChange>
          </w:rPr>
          <w:object w:dxaOrig="1840" w:dyaOrig="420" w14:anchorId="5CE07ED0">
            <v:shape id="_x0000_i2847" type="#_x0000_t75" style="width:92pt;height:21pt" o:ole="">
              <v:imagedata r:id="rId2927" o:title=""/>
            </v:shape>
            <o:OLEObject Type="Embed" ProgID="Equation.DSMT4" ShapeID="_x0000_i2847" DrawAspect="Content" ObjectID="_1362388337" r:id="rId2928"/>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68" w:author="Gerard" w:date="2015-03-22T10:48:00Z">
        <w:r w:rsidDel="007E2473">
          <w:fldChar w:fldCharType="separate"/>
        </w:r>
      </w:del>
      <w:ins w:id="2569" w:author="Gerard" w:date="2015-03-22T10:48:00Z">
        <w:r>
          <w:fldChar w:fldCharType="end"/>
        </w:r>
        <w:r>
          <w:instrText>(</w:instrText>
        </w:r>
        <w:r>
          <w:fldChar w:fldCharType="begin"/>
        </w:r>
        <w:r>
          <w:instrText xml:space="preserve"> SEQ MTSec \c \* Arabic \* MERGEFORMAT </w:instrText>
        </w:r>
      </w:ins>
      <w:r>
        <w:fldChar w:fldCharType="separate"/>
      </w:r>
      <w:ins w:id="2570" w:author="Gerard" w:date="2015-03-22T11:01:00Z">
        <w:r w:rsidR="00F119D4">
          <w:rPr>
            <w:noProof/>
          </w:rPr>
          <w:instrText>5</w:instrText>
        </w:r>
      </w:ins>
      <w:ins w:id="2571" w:author="Gerard" w:date="2015-03-22T10:48:00Z">
        <w:r>
          <w:fldChar w:fldCharType="end"/>
        </w:r>
        <w:r>
          <w:instrText>.</w:instrText>
        </w:r>
        <w:r>
          <w:fldChar w:fldCharType="begin"/>
        </w:r>
        <w:r>
          <w:instrText xml:space="preserve"> SEQ MTEqn \c \* Arabic \* MERGEFORMAT </w:instrText>
        </w:r>
      </w:ins>
      <w:r>
        <w:fldChar w:fldCharType="separate"/>
      </w:r>
      <w:ins w:id="2572" w:author="Gerard" w:date="2015-03-22T11:01:00Z">
        <w:r w:rsidR="00F119D4">
          <w:rPr>
            <w:noProof/>
          </w:rPr>
          <w:instrText>99</w:instrText>
        </w:r>
      </w:ins>
      <w:ins w:id="2573" w:author="Gerard" w:date="2015-03-22T10:48:00Z">
        <w:r>
          <w:fldChar w:fldCharType="end"/>
        </w:r>
        <w:r>
          <w:instrText>)</w:instrText>
        </w:r>
        <w:r>
          <w:fldChar w:fldCharType="end"/>
        </w:r>
      </w:ins>
    </w:p>
    <w:p w14:paraId="5D80201B" w14:textId="619C2DE8" w:rsidR="007E2473" w:rsidRDefault="007E2473" w:rsidP="007E2473">
      <w:pPr>
        <w:rPr>
          <w:ins w:id="2574" w:author="Gerard" w:date="2015-03-22T10:49:00Z"/>
        </w:rPr>
      </w:pPr>
      <w:ins w:id="2575" w:author="Gerard" w:date="2015-03-22T10:49:00Z">
        <w:r>
          <w:t>The corresponding spatial tangent tensor is</w:t>
        </w:r>
      </w:ins>
    </w:p>
    <w:p w14:paraId="3F99FC24" w14:textId="7014F228" w:rsidR="007E2473" w:rsidRDefault="007E2473" w:rsidP="007E2473">
      <w:pPr>
        <w:pStyle w:val="MTDisplayEquation"/>
        <w:rPr>
          <w:ins w:id="2576" w:author="Gerard" w:date="2015-03-22T10:50:00Z"/>
        </w:rPr>
        <w:pPrChange w:id="2577" w:author="Gerard" w:date="2015-03-22T10:49:00Z">
          <w:pPr>
            <w:jc w:val="left"/>
          </w:pPr>
        </w:pPrChange>
      </w:pPr>
      <w:ins w:id="2578" w:author="Gerard" w:date="2015-03-22T10:49:00Z">
        <w:r>
          <w:tab/>
        </w:r>
        <w:r w:rsidRPr="007E2473">
          <w:rPr>
            <w:position w:val="-14"/>
          </w:rPr>
          <w:object w:dxaOrig="3860" w:dyaOrig="420" w14:anchorId="48B82DE3">
            <v:shape id="_x0000_i2856" type="#_x0000_t75" style="width:193pt;height:21pt" o:ole="">
              <v:imagedata r:id="rId2929" o:title=""/>
            </v:shape>
            <o:OLEObject Type="Embed" ProgID="Equation.DSMT4" ShapeID="_x0000_i2856" DrawAspect="Content" ObjectID="_1362388338" r:id="rId2930"/>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79" w:author="Gerard" w:date="2015-03-22T10:49:00Z">
        <w:r w:rsidDel="007E2473">
          <w:fldChar w:fldCharType="separate"/>
        </w:r>
      </w:del>
      <w:ins w:id="2580" w:author="Gerard" w:date="2015-03-22T10:49:00Z">
        <w:r>
          <w:fldChar w:fldCharType="end"/>
        </w:r>
        <w:r>
          <w:instrText>(</w:instrText>
        </w:r>
        <w:r>
          <w:fldChar w:fldCharType="begin"/>
        </w:r>
        <w:r>
          <w:instrText xml:space="preserve"> SEQ MTSec \c \* Arabic \* MERGEFORMAT </w:instrText>
        </w:r>
      </w:ins>
      <w:r>
        <w:fldChar w:fldCharType="separate"/>
      </w:r>
      <w:ins w:id="2581" w:author="Gerard" w:date="2015-03-22T11:01:00Z">
        <w:r w:rsidR="00F119D4">
          <w:rPr>
            <w:noProof/>
          </w:rPr>
          <w:instrText>5</w:instrText>
        </w:r>
      </w:ins>
      <w:ins w:id="2582" w:author="Gerard" w:date="2015-03-22T10:49:00Z">
        <w:r>
          <w:fldChar w:fldCharType="end"/>
        </w:r>
        <w:r>
          <w:instrText>.</w:instrText>
        </w:r>
        <w:r>
          <w:fldChar w:fldCharType="begin"/>
        </w:r>
        <w:r>
          <w:instrText xml:space="preserve"> SEQ MTEqn \c \* Arabic \* MERGEFORMAT </w:instrText>
        </w:r>
      </w:ins>
      <w:r>
        <w:fldChar w:fldCharType="separate"/>
      </w:r>
      <w:ins w:id="2583" w:author="Gerard" w:date="2015-03-22T11:01:00Z">
        <w:r w:rsidR="00F119D4">
          <w:rPr>
            <w:noProof/>
          </w:rPr>
          <w:instrText>100</w:instrText>
        </w:r>
      </w:ins>
      <w:ins w:id="2584" w:author="Gerard" w:date="2015-03-22T10:49:00Z">
        <w:r>
          <w:fldChar w:fldCharType="end"/>
        </w:r>
        <w:r>
          <w:instrText>)</w:instrText>
        </w:r>
        <w:r>
          <w:fldChar w:fldCharType="end"/>
        </w:r>
      </w:ins>
    </w:p>
    <w:p w14:paraId="737C8B06" w14:textId="54AE472C" w:rsidR="007E2473" w:rsidRDefault="007E2473" w:rsidP="007E2473">
      <w:pPr>
        <w:rPr>
          <w:ins w:id="2585" w:author="Gerard" w:date="2015-03-22T10:50:00Z"/>
        </w:rPr>
      </w:pPr>
      <w:ins w:id="2586" w:author="Gerard" w:date="2015-03-22T10:50:00Z">
        <w:r>
          <w:t>In practice, we use a symmetric version of this tensor, given by</w:t>
        </w:r>
      </w:ins>
    </w:p>
    <w:p w14:paraId="3CED3D0C" w14:textId="5CD8C6A6" w:rsidR="007E2473" w:rsidRPr="007E2473" w:rsidRDefault="007E2473" w:rsidP="007E2473">
      <w:pPr>
        <w:pStyle w:val="MTDisplayEquation"/>
        <w:rPr>
          <w:ins w:id="2587" w:author="Gerard" w:date="2015-03-22T10:44:00Z"/>
        </w:rPr>
        <w:pPrChange w:id="2588" w:author="Gerard" w:date="2015-03-22T10:50:00Z">
          <w:pPr>
            <w:jc w:val="left"/>
          </w:pPr>
        </w:pPrChange>
      </w:pPr>
      <w:ins w:id="2589" w:author="Gerard" w:date="2015-03-22T10:50:00Z">
        <w:r>
          <w:tab/>
        </w:r>
        <w:r w:rsidRPr="007E2473">
          <w:rPr>
            <w:position w:val="-30"/>
            <w:rPrChange w:id="2590" w:author="Gerard" w:date="2015-03-22T10:51:00Z">
              <w:rPr>
                <w:position w:val="-4"/>
              </w:rPr>
            </w:rPrChange>
          </w:rPr>
          <w:object w:dxaOrig="5040" w:dyaOrig="740" w14:anchorId="1D415337">
            <v:shape id="_x0000_i2857" type="#_x0000_t75" style="width:252pt;height:37pt" o:ole="">
              <v:imagedata r:id="rId2931" o:title=""/>
            </v:shape>
            <o:OLEObject Type="Embed" ProgID="Equation.DSMT4" ShapeID="_x0000_i2857" DrawAspect="Content" ObjectID="_1362388339" r:id="rId2932"/>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591" w:author="Gerard" w:date="2015-03-22T10:50:00Z">
        <w:r w:rsidDel="007E2473">
          <w:fldChar w:fldCharType="separate"/>
        </w:r>
      </w:del>
      <w:ins w:id="2592" w:author="Gerard" w:date="2015-03-22T10:50:00Z">
        <w:r>
          <w:fldChar w:fldCharType="end"/>
        </w:r>
        <w:r>
          <w:instrText>(</w:instrText>
        </w:r>
        <w:r>
          <w:fldChar w:fldCharType="begin"/>
        </w:r>
        <w:r>
          <w:instrText xml:space="preserve"> SEQ MTSec \c \* Arabic \* MERGEFORMAT </w:instrText>
        </w:r>
      </w:ins>
      <w:r>
        <w:fldChar w:fldCharType="separate"/>
      </w:r>
      <w:ins w:id="2593" w:author="Gerard" w:date="2015-03-22T11:01:00Z">
        <w:r w:rsidR="00F119D4">
          <w:rPr>
            <w:noProof/>
          </w:rPr>
          <w:instrText>5</w:instrText>
        </w:r>
      </w:ins>
      <w:ins w:id="2594" w:author="Gerard" w:date="2015-03-22T10:50:00Z">
        <w:r>
          <w:fldChar w:fldCharType="end"/>
        </w:r>
        <w:r>
          <w:instrText>.</w:instrText>
        </w:r>
        <w:r>
          <w:fldChar w:fldCharType="begin"/>
        </w:r>
        <w:r>
          <w:instrText xml:space="preserve"> SEQ MTEqn \c \* Arabic \* MERGEFORMAT </w:instrText>
        </w:r>
      </w:ins>
      <w:r>
        <w:fldChar w:fldCharType="separate"/>
      </w:r>
      <w:ins w:id="2595" w:author="Gerard" w:date="2015-03-22T11:01:00Z">
        <w:r w:rsidR="00F119D4">
          <w:rPr>
            <w:noProof/>
          </w:rPr>
          <w:instrText>101</w:instrText>
        </w:r>
      </w:ins>
      <w:ins w:id="2596" w:author="Gerard" w:date="2015-03-22T10:50:00Z">
        <w:r>
          <w:fldChar w:fldCharType="end"/>
        </w:r>
        <w:r>
          <w:instrText>)</w:instrText>
        </w:r>
        <w:r>
          <w:fldChar w:fldCharType="end"/>
        </w:r>
      </w:ins>
    </w:p>
    <w:p w14:paraId="354CCCEC" w14:textId="5E5E5465" w:rsidR="007E2473" w:rsidRDefault="007E2473" w:rsidP="007E2473">
      <w:pPr>
        <w:pStyle w:val="Heading3"/>
        <w:rPr>
          <w:ins w:id="2597" w:author="Gerard" w:date="2015-03-22T10:52:00Z"/>
        </w:rPr>
        <w:pPrChange w:id="2598" w:author="Gerard" w:date="2015-03-22T10:52:00Z">
          <w:pPr>
            <w:jc w:val="left"/>
          </w:pPr>
        </w:pPrChange>
      </w:pPr>
      <w:bookmarkStart w:id="2599" w:name="_Toc288641516"/>
      <w:ins w:id="2600" w:author="Gerard" w:date="2015-03-22T10:52:00Z">
        <w:r>
          <w:t>Isotropic Active Contraction</w:t>
        </w:r>
        <w:bookmarkEnd w:id="2599"/>
      </w:ins>
    </w:p>
    <w:p w14:paraId="63D89EA6" w14:textId="323921FF" w:rsidR="007E2473" w:rsidRDefault="007E2473" w:rsidP="007E2473">
      <w:pPr>
        <w:rPr>
          <w:ins w:id="2601" w:author="Gerard" w:date="2015-03-22T10:53:00Z"/>
        </w:rPr>
      </w:pPr>
      <w:ins w:id="2602" w:author="Gerard" w:date="2015-03-22T10:52:00Z">
        <w:r>
          <w:t>An isotropic active contractile stress is given by</w:t>
        </w:r>
      </w:ins>
    </w:p>
    <w:p w14:paraId="54D9F0B4" w14:textId="45F2EA74" w:rsidR="007E2473" w:rsidRPr="007E2473" w:rsidRDefault="007E2473" w:rsidP="007E2473">
      <w:pPr>
        <w:pStyle w:val="MTDisplayEquation"/>
        <w:rPr>
          <w:ins w:id="2603" w:author="Gerard" w:date="2015-03-22T10:51:00Z"/>
        </w:rPr>
        <w:pPrChange w:id="2604" w:author="Gerard" w:date="2015-03-22T10:53:00Z">
          <w:pPr>
            <w:jc w:val="left"/>
          </w:pPr>
        </w:pPrChange>
      </w:pPr>
      <w:ins w:id="2605" w:author="Gerard" w:date="2015-03-22T10:53:00Z">
        <w:r>
          <w:tab/>
        </w:r>
        <w:r w:rsidRPr="007E2473">
          <w:rPr>
            <w:position w:val="-6"/>
            <w:rPrChange w:id="2606" w:author="Gerard" w:date="2015-03-22T10:54:00Z">
              <w:rPr>
                <w:position w:val="-4"/>
              </w:rPr>
            </w:rPrChange>
          </w:rPr>
          <w:object w:dxaOrig="840" w:dyaOrig="340" w14:anchorId="77635DA5">
            <v:shape id="_x0000_i2866" type="#_x0000_t75" style="width:42pt;height:17pt" o:ole="">
              <v:imagedata r:id="rId2933" o:title=""/>
            </v:shape>
            <o:OLEObject Type="Embed" ProgID="Equation.DSMT4" ShapeID="_x0000_i2866" DrawAspect="Content" ObjectID="_1362388340" r:id="rId293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607" w:author="Gerard" w:date="2015-03-22T10:53:00Z">
        <w:r w:rsidDel="007E2473">
          <w:fldChar w:fldCharType="separate"/>
        </w:r>
      </w:del>
      <w:ins w:id="2608" w:author="Gerard" w:date="2015-03-22T10:53:00Z">
        <w:r>
          <w:fldChar w:fldCharType="end"/>
        </w:r>
        <w:r>
          <w:instrText>(</w:instrText>
        </w:r>
        <w:r>
          <w:fldChar w:fldCharType="begin"/>
        </w:r>
        <w:r>
          <w:instrText xml:space="preserve"> SEQ MTSec \c \* Arabic \* MERGEFORMAT </w:instrText>
        </w:r>
      </w:ins>
      <w:r>
        <w:fldChar w:fldCharType="separate"/>
      </w:r>
      <w:ins w:id="2609" w:author="Gerard" w:date="2015-03-22T11:01:00Z">
        <w:r w:rsidR="00F119D4">
          <w:rPr>
            <w:noProof/>
          </w:rPr>
          <w:instrText>5</w:instrText>
        </w:r>
      </w:ins>
      <w:ins w:id="2610" w:author="Gerard" w:date="2015-03-22T10:53:00Z">
        <w:r>
          <w:fldChar w:fldCharType="end"/>
        </w:r>
        <w:r>
          <w:instrText>.</w:instrText>
        </w:r>
        <w:r>
          <w:fldChar w:fldCharType="begin"/>
        </w:r>
        <w:r>
          <w:instrText xml:space="preserve"> SEQ MTEqn \c \* Arabic \* MERGEFORMAT </w:instrText>
        </w:r>
      </w:ins>
      <w:r>
        <w:fldChar w:fldCharType="separate"/>
      </w:r>
      <w:ins w:id="2611" w:author="Gerard" w:date="2015-03-22T11:01:00Z">
        <w:r w:rsidR="00F119D4">
          <w:rPr>
            <w:noProof/>
          </w:rPr>
          <w:instrText>102</w:instrText>
        </w:r>
      </w:ins>
      <w:ins w:id="2612" w:author="Gerard" w:date="2015-03-22T10:53:00Z">
        <w:r>
          <w:fldChar w:fldCharType="end"/>
        </w:r>
        <w:r>
          <w:instrText>)</w:instrText>
        </w:r>
        <w:r>
          <w:fldChar w:fldCharType="end"/>
        </w:r>
      </w:ins>
    </w:p>
    <w:p w14:paraId="2503C4D9" w14:textId="44928CEA" w:rsidR="007E2473" w:rsidRDefault="007E2473" w:rsidP="007E2473">
      <w:pPr>
        <w:rPr>
          <w:ins w:id="2613" w:author="Gerard" w:date="2015-03-22T10:54:00Z"/>
        </w:rPr>
      </w:pPr>
      <w:ins w:id="2614" w:author="Gerard" w:date="2015-03-22T10:54:00Z">
        <w:r>
          <w:t>and the corresponding spatial tangent tensor is</w:t>
        </w:r>
      </w:ins>
    </w:p>
    <w:p w14:paraId="4534B52A" w14:textId="528FE56F" w:rsidR="007E2473" w:rsidRDefault="007E2473" w:rsidP="007E2473">
      <w:pPr>
        <w:pStyle w:val="MTDisplayEquation"/>
        <w:rPr>
          <w:ins w:id="2615" w:author="Gerard" w:date="2015-03-22T10:55:00Z"/>
        </w:rPr>
        <w:pPrChange w:id="2616" w:author="Gerard" w:date="2015-03-22T10:54:00Z">
          <w:pPr>
            <w:jc w:val="left"/>
          </w:pPr>
        </w:pPrChange>
      </w:pPr>
      <w:ins w:id="2617" w:author="Gerard" w:date="2015-03-22T10:54:00Z">
        <w:r>
          <w:tab/>
        </w:r>
        <w:r w:rsidRPr="007E2473">
          <w:rPr>
            <w:position w:val="-14"/>
            <w:rPrChange w:id="2618" w:author="Gerard" w:date="2015-03-22T10:55:00Z">
              <w:rPr>
                <w:position w:val="-4"/>
              </w:rPr>
            </w:rPrChange>
          </w:rPr>
          <w:object w:dxaOrig="2140" w:dyaOrig="420" w14:anchorId="1310440F">
            <v:shape id="_x0000_i2869" type="#_x0000_t75" style="width:107pt;height:21pt" o:ole="">
              <v:imagedata r:id="rId2935" o:title=""/>
            </v:shape>
            <o:OLEObject Type="Embed" ProgID="Equation.DSMT4" ShapeID="_x0000_i2869" DrawAspect="Content" ObjectID="_1362388341" r:id="rId2936"/>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619" w:author="Gerard" w:date="2015-03-22T10:54:00Z">
        <w:r w:rsidDel="007E2473">
          <w:fldChar w:fldCharType="separate"/>
        </w:r>
      </w:del>
      <w:ins w:id="2620" w:author="Gerard" w:date="2015-03-22T10:54:00Z">
        <w:r>
          <w:fldChar w:fldCharType="end"/>
        </w:r>
        <w:r>
          <w:instrText>(</w:instrText>
        </w:r>
        <w:r>
          <w:fldChar w:fldCharType="begin"/>
        </w:r>
        <w:r>
          <w:instrText xml:space="preserve"> SEQ MTSec \c \* Arabic \* MERGEFORMAT </w:instrText>
        </w:r>
      </w:ins>
      <w:r>
        <w:fldChar w:fldCharType="separate"/>
      </w:r>
      <w:ins w:id="2621" w:author="Gerard" w:date="2015-03-22T11:01:00Z">
        <w:r w:rsidR="00F119D4">
          <w:rPr>
            <w:noProof/>
          </w:rPr>
          <w:instrText>5</w:instrText>
        </w:r>
      </w:ins>
      <w:ins w:id="2622" w:author="Gerard" w:date="2015-03-22T10:54:00Z">
        <w:r>
          <w:fldChar w:fldCharType="end"/>
        </w:r>
        <w:r>
          <w:instrText>.</w:instrText>
        </w:r>
        <w:r>
          <w:fldChar w:fldCharType="begin"/>
        </w:r>
        <w:r>
          <w:instrText xml:space="preserve"> SEQ MTEqn \c \* Arabic \* MERGEFORMAT </w:instrText>
        </w:r>
      </w:ins>
      <w:r>
        <w:fldChar w:fldCharType="separate"/>
      </w:r>
      <w:ins w:id="2623" w:author="Gerard" w:date="2015-03-22T11:01:00Z">
        <w:r w:rsidR="00F119D4">
          <w:rPr>
            <w:noProof/>
          </w:rPr>
          <w:instrText>103</w:instrText>
        </w:r>
      </w:ins>
      <w:ins w:id="2624" w:author="Gerard" w:date="2015-03-22T10:54:00Z">
        <w:r>
          <w:fldChar w:fldCharType="end"/>
        </w:r>
        <w:r>
          <w:instrText>)</w:instrText>
        </w:r>
        <w:r>
          <w:fldChar w:fldCharType="end"/>
        </w:r>
      </w:ins>
    </w:p>
    <w:p w14:paraId="3DB75663" w14:textId="77777777" w:rsidR="007E2473" w:rsidRPr="007E2473" w:rsidRDefault="007E2473" w:rsidP="007E2473">
      <w:pPr>
        <w:rPr>
          <w:ins w:id="2625" w:author="Gerard" w:date="2015-03-22T10:54:00Z"/>
        </w:rPr>
        <w:pPrChange w:id="2626" w:author="Gerard" w:date="2015-03-22T10:55:00Z">
          <w:pPr>
            <w:jc w:val="left"/>
          </w:pPr>
        </w:pPrChange>
      </w:pPr>
    </w:p>
    <w:p w14:paraId="20A71058" w14:textId="442AB41E" w:rsidR="007E2473" w:rsidRDefault="00772356">
      <w:pPr>
        <w:jc w:val="left"/>
      </w:pPr>
      <w:r>
        <w:br w:type="page"/>
      </w:r>
    </w:p>
    <w:p w14:paraId="6A193074" w14:textId="77777777" w:rsidR="008C7882" w:rsidRDefault="008462BD" w:rsidP="00F75A04">
      <w:pPr>
        <w:pStyle w:val="Heading2"/>
      </w:pPr>
      <w:bookmarkStart w:id="2627" w:name="_Toc288641517"/>
      <w:r>
        <w:lastRenderedPageBreak/>
        <w:t xml:space="preserve">Chemical Reaction </w:t>
      </w:r>
      <w:r w:rsidR="00A315BC">
        <w:t>Production</w:t>
      </w:r>
      <w:r w:rsidR="00772356">
        <w:t xml:space="preserve"> Rate</w:t>
      </w:r>
      <w:bookmarkEnd w:id="2627"/>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70" type="#_x0000_t75" style="width:12pt;height:19pt" o:ole="">
            <v:imagedata r:id="rId2937" o:title=""/>
          </v:shape>
          <o:OLEObject Type="Embed" ProgID="Equation.DSMT4" ShapeID="_x0000_i2470" DrawAspect="Content" ObjectID="_1362388342" r:id="rId293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628" w:name="_Toc288641518"/>
      <w:r>
        <w:t>Mass Action Forward</w:t>
      </w:r>
      <w:bookmarkEnd w:id="2628"/>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471" type="#_x0000_t75" style="width:126pt;height:31pt" o:ole="">
            <v:imagedata r:id="rId2939" o:title=""/>
          </v:shape>
          <o:OLEObject Type="Embed" ProgID="Equation.DSMT4" ShapeID="_x0000_i2471" DrawAspect="Content" ObjectID="_1362388343" r:id="rId2940"/>
        </w:object>
      </w:r>
      <w:r w:rsidR="00315D2B">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29"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w:instrText>
      </w:r>
      <w:r w:rsidR="00F119D4">
        <w:instrText xml:space="preserve">\*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30" w:author="Gerard" w:date="2015-03-22T11:01:00Z">
        <w:r w:rsidR="00F119D4">
          <w:rPr>
            <w:noProof/>
          </w:rPr>
          <w:instrText>104</w:instrText>
        </w:r>
      </w:ins>
      <w:del w:id="2631" w:author="Gerard" w:date="2014-08-27T22:18:00Z">
        <w:r w:rsidR="00567B45" w:rsidDel="00195BE3">
          <w:rPr>
            <w:noProof/>
          </w:rPr>
          <w:delInstrText>83</w:delInstrText>
        </w:r>
      </w:del>
      <w:r w:rsidR="00F119D4">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472" type="#_x0000_t75" style="width:58pt;height:22pt" o:ole="">
            <v:imagedata r:id="rId2941" o:title=""/>
          </v:shape>
          <o:OLEObject Type="Embed" ProgID="Equation.DSMT4" ShapeID="_x0000_i2472" DrawAspect="Content" ObjectID="_1362388344" r:id="rId294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632" w:name="_Toc288641519"/>
      <w:r>
        <w:t>Mass Action Reversible</w:t>
      </w:r>
      <w:bookmarkEnd w:id="2632"/>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905817" w:rsidRPr="00905817">
        <w:rPr>
          <w:position w:val="-104"/>
        </w:rPr>
        <w:object w:dxaOrig="4560" w:dyaOrig="2079" w14:anchorId="29DFFB30">
          <v:shape id="_x0000_i2473" type="#_x0000_t75" style="width:228pt;height:104pt" o:ole="">
            <v:imagedata r:id="rId2943" o:title=""/>
          </v:shape>
          <o:OLEObject Type="Embed" ProgID="Equation.DSMT4" ShapeID="_x0000_i2473" DrawAspect="Content" ObjectID="_1362388345" r:id="rId2944"/>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33"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34" w:author="Gerard" w:date="2015-03-22T11:01:00Z">
        <w:r w:rsidR="00F119D4">
          <w:rPr>
            <w:noProof/>
          </w:rPr>
          <w:instrText>105</w:instrText>
        </w:r>
      </w:ins>
      <w:del w:id="2635" w:author="Gerard" w:date="2014-08-27T22:18:00Z">
        <w:r w:rsidR="00567B45" w:rsidDel="00195BE3">
          <w:rPr>
            <w:noProof/>
          </w:rPr>
          <w:delInstrText>84</w:delInstrText>
        </w:r>
      </w:del>
      <w:r w:rsidR="00F119D4">
        <w:rPr>
          <w:noProof/>
        </w:rPr>
        <w:fldChar w:fldCharType="end"/>
      </w:r>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474" type="#_x0000_t75" style="width:60pt;height:19pt" o:ole="">
            <v:imagedata r:id="rId2945" o:title=""/>
          </v:shape>
          <o:OLEObject Type="Embed" ProgID="Equation.DSMT4" ShapeID="_x0000_i2474" DrawAspect="Content" ObjectID="_1362388346" r:id="rId2946"/>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475" type="#_x0000_t75" style="width:29pt;height:19pt" o:ole="">
            <v:imagedata r:id="rId2947" o:title=""/>
          </v:shape>
          <o:OLEObject Type="Embed" ProgID="Equation.DSMT4" ShapeID="_x0000_i2475" DrawAspect="Content" ObjectID="_1362388347" r:id="rId2948"/>
        </w:object>
      </w:r>
      <w:r w:rsidRPr="00172AE7">
        <w:t>).</w:t>
      </w:r>
      <w:r>
        <w:t xml:space="preserve">  Constitutive relations for the specific forward and reverse reaction rates, </w:t>
      </w:r>
      <w:r w:rsidR="00905817" w:rsidRPr="00905817">
        <w:rPr>
          <w:position w:val="-16"/>
        </w:rPr>
        <w:object w:dxaOrig="1280" w:dyaOrig="440" w14:anchorId="6B31DA8F">
          <v:shape id="_x0000_i2476" type="#_x0000_t75" style="width:64pt;height:22pt" o:ole="">
            <v:imagedata r:id="rId2949" o:title=""/>
          </v:shape>
          <o:OLEObject Type="Embed" ProgID="Equation.DSMT4" ShapeID="_x0000_i2476" DrawAspect="Content" ObjectID="_1362388348" r:id="rId2950"/>
        </w:object>
      </w:r>
      <w:r>
        <w:t xml:space="preserve"> and </w:t>
      </w:r>
      <w:r w:rsidR="00905817" w:rsidRPr="00905817">
        <w:rPr>
          <w:position w:val="-16"/>
        </w:rPr>
        <w:object w:dxaOrig="1260" w:dyaOrig="440" w14:anchorId="4406667F">
          <v:shape id="_x0000_i2477" type="#_x0000_t75" style="width:63pt;height:22pt" o:ole="">
            <v:imagedata r:id="rId2951" o:title=""/>
          </v:shape>
          <o:OLEObject Type="Embed" ProgID="Equation.DSMT4" ShapeID="_x0000_i2477" DrawAspect="Content" ObjectID="_1362388349" r:id="rId295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636" w:name="_Toc288641520"/>
      <w:r>
        <w:t>Michaelis-Menten</w:t>
      </w:r>
      <w:bookmarkEnd w:id="2636"/>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478" type="#_x0000_t75" style="width:124pt;height:17pt" o:ole="">
            <v:imagedata r:id="rId2953" o:title=""/>
          </v:shape>
          <o:OLEObject Type="Embed" ProgID="Equation.DSMT4" ShapeID="_x0000_i2478" DrawAspect="Content" ObjectID="_1362388350" r:id="rId2954"/>
        </w:objec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37" w:author="Gerard" w:date="2015-03-22T11:01:00Z">
        <w:r w:rsidR="00F119D4" w:rsidDel="00F119D4">
          <w:fldChar w:fldCharType="separate"/>
        </w:r>
      </w:del>
      <w:r w:rsidR="00F119D4">
        <w:fldChar w:fldCharType="end"/>
      </w:r>
      <w:bookmarkStart w:id="2638" w:name="ZEqnNum645113"/>
      <w:r w:rsidR="004F1C97">
        <w:instrText>(</w:instrText>
      </w:r>
      <w:r w:rsidR="00F119D4">
        <w:fldChar w:fldCharType="begin"/>
      </w:r>
      <w:r w:rsidR="00F119D4">
        <w:instrText xml:space="preserve"> SEQ MTSec \c \* </w:instrText>
      </w:r>
      <w:r w:rsidR="00F119D4">
        <w:instrText xml:space="preserve">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39" w:author="Gerard" w:date="2015-03-22T11:01:00Z">
        <w:r w:rsidR="00F119D4">
          <w:rPr>
            <w:noProof/>
          </w:rPr>
          <w:instrText>106</w:instrText>
        </w:r>
      </w:ins>
      <w:del w:id="2640" w:author="Gerard" w:date="2014-08-27T22:18:00Z">
        <w:r w:rsidR="00567B45" w:rsidDel="00195BE3">
          <w:rPr>
            <w:noProof/>
          </w:rPr>
          <w:delInstrText>85</w:delInstrText>
        </w:r>
      </w:del>
      <w:r w:rsidR="00F119D4">
        <w:rPr>
          <w:noProof/>
        </w:rPr>
        <w:fldChar w:fldCharType="end"/>
      </w:r>
      <w:r w:rsidR="004F1C97">
        <w:instrText>)</w:instrText>
      </w:r>
      <w:bookmarkEnd w:id="2638"/>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479" type="#_x0000_t75" style="width:14pt;height:15pt" o:ole="">
            <v:imagedata r:id="rId2955" o:title=""/>
          </v:shape>
          <o:OLEObject Type="Embed" ProgID="Equation.DSMT4" ShapeID="_x0000_i2479" DrawAspect="Content" ObjectID="_1362388351" r:id="rId2956"/>
        </w:object>
      </w:r>
      <w:r>
        <w:t xml:space="preserve"> is the enzyme, </w:t>
      </w:r>
      <w:r w:rsidR="00905817" w:rsidRPr="00905817">
        <w:rPr>
          <w:position w:val="-4"/>
        </w:rPr>
        <w:object w:dxaOrig="279" w:dyaOrig="300" w14:anchorId="5636073C">
          <v:shape id="_x0000_i2480" type="#_x0000_t75" style="width:14pt;height:15pt" o:ole="">
            <v:imagedata r:id="rId2957" o:title=""/>
          </v:shape>
          <o:OLEObject Type="Embed" ProgID="Equation.DSMT4" ShapeID="_x0000_i2480" DrawAspect="Content" ObjectID="_1362388352" r:id="rId2958"/>
        </w:object>
      </w:r>
      <w:r>
        <w:t xml:space="preserve"> is the substrate, </w:t>
      </w:r>
      <w:r w:rsidR="00905817" w:rsidRPr="00905817">
        <w:rPr>
          <w:position w:val="-4"/>
        </w:rPr>
        <w:object w:dxaOrig="340" w:dyaOrig="300" w14:anchorId="235368EF">
          <v:shape id="_x0000_i2481" type="#_x0000_t75" style="width:17pt;height:15pt" o:ole="">
            <v:imagedata r:id="rId2959" o:title=""/>
          </v:shape>
          <o:OLEObject Type="Embed" ProgID="Equation.DSMT4" ShapeID="_x0000_i2481" DrawAspect="Content" ObjectID="_1362388353" r:id="rId2960"/>
        </w:object>
      </w:r>
      <w:r>
        <w:t xml:space="preserve"> is the enzyme-substrate complex, and </w:t>
      </w:r>
      <w:r w:rsidR="00905817" w:rsidRPr="00905817">
        <w:rPr>
          <w:position w:val="-4"/>
        </w:rPr>
        <w:object w:dxaOrig="320" w:dyaOrig="300" w14:anchorId="0D911A21">
          <v:shape id="_x0000_i2482" type="#_x0000_t75" style="width:16pt;height:15pt" o:ole="">
            <v:imagedata r:id="rId2961" o:title=""/>
          </v:shape>
          <o:OLEObject Type="Embed" ProgID="Equation.DSMT4" ShapeID="_x0000_i2482" DrawAspect="Content" ObjectID="_1362388354" r:id="rId2962"/>
        </w:object>
      </w:r>
      <w:r w:rsidR="00973DC5">
        <w:t xml:space="preserve"> </w:t>
      </w:r>
      <w:r>
        <w:t xml:space="preserve">is the product.  The molar mass supply </w:t>
      </w:r>
      <w:r w:rsidR="00905817" w:rsidRPr="00905817">
        <w:rPr>
          <w:position w:val="-6"/>
        </w:rPr>
        <w:object w:dxaOrig="279" w:dyaOrig="320" w14:anchorId="43A5046A">
          <v:shape id="_x0000_i2483" type="#_x0000_t75" style="width:14pt;height:16pt" o:ole="">
            <v:imagedata r:id="rId2963" o:title=""/>
          </v:shape>
          <o:OLEObject Type="Embed" ProgID="Equation.DSMT4" ShapeID="_x0000_i2483" DrawAspect="Content" ObjectID="_1362388355" r:id="rId2964"/>
        </w:object>
      </w:r>
      <w:r>
        <w:t xml:space="preserve"> producing </w:t>
      </w:r>
      <w:r w:rsidR="00905817" w:rsidRPr="00905817">
        <w:rPr>
          <w:position w:val="-4"/>
        </w:rPr>
        <w:object w:dxaOrig="320" w:dyaOrig="300" w14:anchorId="286624DA">
          <v:shape id="_x0000_i2484" type="#_x0000_t75" style="width:16pt;height:15pt" o:ole="">
            <v:imagedata r:id="rId2965" o:title=""/>
          </v:shape>
          <o:OLEObject Type="Embed" ProgID="Equation.DSMT4" ShapeID="_x0000_i2484" DrawAspect="Content" ObjectID="_1362388356" r:id="rId2966"/>
        </w:object>
      </w:r>
      <w:r>
        <w:t xml:space="preserve"> is related to the concentration of the substrate </w:t>
      </w:r>
      <w:r w:rsidR="00905817" w:rsidRPr="00905817">
        <w:rPr>
          <w:position w:val="-4"/>
        </w:rPr>
        <w:object w:dxaOrig="279" w:dyaOrig="300" w14:anchorId="75E6EC24">
          <v:shape id="_x0000_i2485" type="#_x0000_t75" style="width:14pt;height:15pt" o:ole="">
            <v:imagedata r:id="rId2967" o:title=""/>
          </v:shape>
          <o:OLEObject Type="Embed" ProgID="Equation.DSMT4" ShapeID="_x0000_i2485" DrawAspect="Content" ObjectID="_1362388357" r:id="rId2968"/>
        </w:object>
      </w:r>
      <w:r>
        <w:t xml:space="preserve"> via</w:t>
      </w:r>
    </w:p>
    <w:p w14:paraId="37F0F182" w14:textId="14531827" w:rsidR="00DC2E62" w:rsidRDefault="00DC2E62" w:rsidP="00DC2E62">
      <w:pPr>
        <w:pStyle w:val="MTDisplayEquation"/>
      </w:pPr>
      <w:r>
        <w:tab/>
      </w:r>
      <w:r w:rsidR="00905817" w:rsidRPr="00905817">
        <w:rPr>
          <w:position w:val="-30"/>
        </w:rPr>
        <w:object w:dxaOrig="1340" w:dyaOrig="720" w14:anchorId="7497C7CF">
          <v:shape id="_x0000_i2486" type="#_x0000_t75" style="width:67pt;height:36pt" o:ole="">
            <v:imagedata r:id="rId2969" o:title=""/>
          </v:shape>
          <o:OLEObject Type="Embed" ProgID="Equation.DSMT4" ShapeID="_x0000_i2486" DrawAspect="Content" ObjectID="_1362388358" r:id="rId2970"/>
        </w:object>
      </w:r>
      <w:r w:rsidR="00737925">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41"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42" w:author="Gerard" w:date="2015-03-22T11:01:00Z">
        <w:r w:rsidR="00F119D4">
          <w:rPr>
            <w:noProof/>
          </w:rPr>
          <w:instrText>107</w:instrText>
        </w:r>
      </w:ins>
      <w:del w:id="2643" w:author="Gerard" w:date="2014-08-27T22:18:00Z">
        <w:r w:rsidR="00567B45" w:rsidDel="00195BE3">
          <w:rPr>
            <w:noProof/>
          </w:rPr>
          <w:delInstrText>86</w:delInstrText>
        </w:r>
      </w:del>
      <w:r w:rsidR="00F119D4">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487" type="#_x0000_t75" style="width:22pt;height:19pt" o:ole="">
            <v:imagedata r:id="rId2971" o:title=""/>
          </v:shape>
          <o:OLEObject Type="Embed" ProgID="Equation.DSMT4" ShapeID="_x0000_i2487" DrawAspect="Content" ObjectID="_1362388359" r:id="rId2972"/>
        </w:object>
      </w:r>
      <w:r>
        <w:t xml:space="preserve"> is the maximum rate achieved by the system, at maximum (saturating) substrate concentrations. </w:t>
      </w:r>
      <w:r w:rsidR="00905817" w:rsidRPr="00905817">
        <w:rPr>
          <w:position w:val="-12"/>
        </w:rPr>
        <w:object w:dxaOrig="360" w:dyaOrig="360" w14:anchorId="4E6E3C0A">
          <v:shape id="_x0000_i2488" type="#_x0000_t75" style="width:19pt;height:19pt" o:ole="">
            <v:imagedata r:id="rId2973" o:title=""/>
          </v:shape>
          <o:OLEObject Type="Embed" ProgID="Equation.DSMT4" ShapeID="_x0000_i2488" DrawAspect="Content" ObjectID="_1362388360" r:id="rId2974"/>
        </w:object>
      </w:r>
      <w:r>
        <w:t xml:space="preserve"> is the substrate concentration at which the reaction rate is half of </w:t>
      </w:r>
      <w:r w:rsidR="00905817" w:rsidRPr="00905817">
        <w:rPr>
          <w:position w:val="-12"/>
        </w:rPr>
        <w:object w:dxaOrig="440" w:dyaOrig="360" w14:anchorId="0D48C35A">
          <v:shape id="_x0000_i2489" type="#_x0000_t75" style="width:22pt;height:19pt" o:ole="">
            <v:imagedata r:id="rId2975" o:title=""/>
          </v:shape>
          <o:OLEObject Type="Embed" ProgID="Equation.DSMT4" ShapeID="_x0000_i2489" DrawAspect="Content" ObjectID="_1362388361" r:id="rId2976"/>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F119D4">
        <w:fldChar w:fldCharType="begin"/>
      </w:r>
      <w:r w:rsidR="00F119D4">
        <w:instrText xml:space="preserve"> REF ZEqnNum645113 \* Charformat \! \* MERGEFORMAT </w:instrText>
      </w:r>
      <w:r w:rsidR="00F119D4">
        <w:fldChar w:fldCharType="separate"/>
      </w:r>
      <w:ins w:id="2644" w:author="Gerard" w:date="2015-03-22T11:01:00Z">
        <w:r w:rsidR="00F119D4">
          <w:instrText>(5.106)</w:instrText>
        </w:r>
      </w:ins>
      <w:del w:id="2645" w:author="Gerard" w:date="2014-08-27T22:18:00Z">
        <w:r w:rsidR="00567B45" w:rsidDel="00195BE3">
          <w:delInstrText>(5.85)</w:delInstrText>
        </w:r>
      </w:del>
      <w:r w:rsidR="00F119D4">
        <w:fldChar w:fldCharType="end"/>
      </w:r>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490" type="#_x0000_t75" style="width:168pt;height:40pt" o:ole="">
            <v:imagedata r:id="rId2977" o:title=""/>
          </v:shape>
          <o:OLEObject Type="Embed" ProgID="Equation.DSMT4" ShapeID="_x0000_i2490" DrawAspect="Content" ObjectID="_1362388362" r:id="rId2978"/>
        </w:object>
      </w:r>
      <w:r>
        <w:tab/>
      </w:r>
      <w:r w:rsidR="004F1C97">
        <w:fldChar w:fldCharType="begin"/>
      </w:r>
      <w:r w:rsidR="004F1C97">
        <w:instrText xml:space="preserve"> MACROBUTTON MTPlaceRef \* MERGEFORMAT </w:instrText>
      </w:r>
      <w:r w:rsidR="00F119D4">
        <w:fldChar w:fldCharType="begin"/>
      </w:r>
      <w:r w:rsidR="00F119D4">
        <w:instrText xml:space="preserve"> SEQ MTEqn \h \* M</w:instrText>
      </w:r>
      <w:r w:rsidR="00F119D4">
        <w:instrText xml:space="preserve">ERGEFORMAT </w:instrText>
      </w:r>
      <w:del w:id="2646"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47" w:author="Gerard" w:date="2015-03-22T11:01:00Z">
        <w:r w:rsidR="00F119D4">
          <w:rPr>
            <w:noProof/>
          </w:rPr>
          <w:instrText>108</w:instrText>
        </w:r>
      </w:ins>
      <w:del w:id="2648" w:author="Gerard" w:date="2014-08-27T22:18:00Z">
        <w:r w:rsidR="00567B45" w:rsidDel="00195BE3">
          <w:rPr>
            <w:noProof/>
          </w:rPr>
          <w:delInstrText>87</w:delInstrText>
        </w:r>
      </w:del>
      <w:r w:rsidR="00F119D4">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491" type="#_x0000_t75" style="width:59pt;height:19pt" o:ole="">
            <v:imagedata r:id="rId2979" o:title=""/>
          </v:shape>
          <o:OLEObject Type="Embed" ProgID="Equation.DSMT4" ShapeID="_x0000_i2491" DrawAspect="Content" ObjectID="_1362388363" r:id="rId2980"/>
        </w:object>
      </w:r>
      <w:r>
        <w:t>, so that</w:t>
      </w:r>
      <w:r w:rsidR="00905817" w:rsidRPr="00905817">
        <w:rPr>
          <w:position w:val="-16"/>
        </w:rPr>
        <w:object w:dxaOrig="2840" w:dyaOrig="440" w14:anchorId="70F6DCE4">
          <v:shape id="_x0000_i2492" type="#_x0000_t75" style="width:142pt;height:22pt" o:ole="">
            <v:imagedata r:id="rId2981" o:title=""/>
          </v:shape>
          <o:OLEObject Type="Embed" ProgID="Equation.DSMT4" ShapeID="_x0000_i2492" DrawAspect="Content" ObjectID="_1362388364" r:id="rId2982"/>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493" type="#_x0000_t75" style="width:31pt;height:20pt" o:ole="">
            <v:imagedata r:id="rId2983" o:title=""/>
          </v:shape>
          <o:OLEObject Type="Embed" ProgID="Equation.DSMT4" ShapeID="_x0000_i2493" DrawAspect="Content" ObjectID="_1362388365" r:id="rId2984"/>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494" type="#_x0000_t75" style="width:67pt;height:36pt" o:ole="">
            <v:imagedata r:id="rId2985" o:title=""/>
          </v:shape>
          <o:OLEObject Type="Embed" ProgID="Equation.DSMT4" ShapeID="_x0000_i2494" DrawAspect="Content" ObjectID="_1362388366" r:id="rId2986"/>
        </w:object>
      </w:r>
      <w:r>
        <w:t>,</w:t>
      </w:r>
      <w:r>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49"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w:instrText>
      </w:r>
      <w:r w:rsidR="00F119D4">
        <w:instrText xml:space="preserve">\c \* Arabic \* MERGEFORMAT </w:instrText>
      </w:r>
      <w:r w:rsidR="00F119D4">
        <w:fldChar w:fldCharType="separate"/>
      </w:r>
      <w:ins w:id="2650" w:author="Gerard" w:date="2015-03-22T11:01:00Z">
        <w:r w:rsidR="00F119D4">
          <w:rPr>
            <w:noProof/>
          </w:rPr>
          <w:instrText>109</w:instrText>
        </w:r>
      </w:ins>
      <w:del w:id="2651" w:author="Gerard" w:date="2014-08-27T22:18:00Z">
        <w:r w:rsidR="00567B45" w:rsidDel="00195BE3">
          <w:rPr>
            <w:noProof/>
          </w:rPr>
          <w:delInstrText>88</w:delInstrText>
        </w:r>
      </w:del>
      <w:r w:rsidR="00F119D4">
        <w:rPr>
          <w:noProof/>
        </w:rPr>
        <w:fldChar w:fldCharType="end"/>
      </w:r>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495" type="#_x0000_t75" style="width:67pt;height:19pt" o:ole="">
            <v:imagedata r:id="rId2987" o:title=""/>
          </v:shape>
          <o:OLEObject Type="Embed" ProgID="Equation.DSMT4" ShapeID="_x0000_i2495" DrawAspect="Content" ObjectID="_1362388367" r:id="rId2988"/>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496" type="#_x0000_t75" style="width:66pt;height:36pt" o:ole="">
            <v:imagedata r:id="rId2989" o:title=""/>
          </v:shape>
          <o:OLEObject Type="Embed" ProgID="Equation.DSMT4" ShapeID="_x0000_i2496" DrawAspect="Content" ObjectID="_1362388368" r:id="rId2990"/>
        </w:object>
      </w:r>
    </w:p>
    <w:p w14:paraId="33691FB8" w14:textId="3AD9E3F8" w:rsidR="00DC2E62" w:rsidRDefault="00DC2E62" w:rsidP="00F75A04">
      <w:r>
        <w:t xml:space="preserve">where </w:t>
      </w:r>
      <w:r w:rsidR="00905817" w:rsidRPr="00905817">
        <w:rPr>
          <w:position w:val="-12"/>
        </w:rPr>
        <w:object w:dxaOrig="1180" w:dyaOrig="380" w14:anchorId="079EB525">
          <v:shape id="_x0000_i2497" type="#_x0000_t75" style="width:59pt;height:19pt" o:ole="">
            <v:imagedata r:id="rId2991" o:title=""/>
          </v:shape>
          <o:OLEObject Type="Embed" ProgID="Equation.DSMT4" ShapeID="_x0000_i2497" DrawAspect="Content" ObjectID="_1362388369" r:id="rId2992"/>
        </w:object>
      </w:r>
      <w:r>
        <w:t xml:space="preserve"> represents the maximum value of </w:t>
      </w:r>
      <w:r w:rsidR="00905817" w:rsidRPr="00905817">
        <w:rPr>
          <w:position w:val="-12"/>
        </w:rPr>
        <w:object w:dxaOrig="279" w:dyaOrig="400" w14:anchorId="3A22F28E">
          <v:shape id="_x0000_i2498" type="#_x0000_t75" style="width:14pt;height:20pt" o:ole="">
            <v:imagedata r:id="rId2993" o:title=""/>
          </v:shape>
          <o:OLEObject Type="Embed" ProgID="Equation.DSMT4" ShapeID="_x0000_i2498" DrawAspect="Content" ObjectID="_1362388370" r:id="rId2994"/>
        </w:object>
      </w:r>
      <w:r>
        <w:t xml:space="preserve">, when </w:t>
      </w:r>
      <w:r w:rsidR="00905817" w:rsidRPr="00905817">
        <w:rPr>
          <w:position w:val="-12"/>
        </w:rPr>
        <w:object w:dxaOrig="880" w:dyaOrig="380" w14:anchorId="6D42F49D">
          <v:shape id="_x0000_i2499" type="#_x0000_t75" style="width:44pt;height:19pt" o:ole="">
            <v:imagedata r:id="rId2995" o:title=""/>
          </v:shape>
          <o:OLEObject Type="Embed" ProgID="Equation.DSMT4" ShapeID="_x0000_i2499" DrawAspect="Content" ObjectID="_1362388371" r:id="rId2996"/>
        </w:object>
      </w:r>
      <w:r>
        <w:t xml:space="preserve">. In practice, choosing </w:t>
      </w:r>
      <w:r w:rsidR="00905817" w:rsidRPr="00905817">
        <w:rPr>
          <w:position w:val="-12"/>
        </w:rPr>
        <w:object w:dxaOrig="980" w:dyaOrig="360" w14:anchorId="5E5C3ADC">
          <v:shape id="_x0000_i2500" type="#_x0000_t75" style="width:49pt;height:19pt" o:ole="">
            <v:imagedata r:id="rId2997" o:title=""/>
          </v:shape>
          <o:OLEObject Type="Embed" ProgID="Equation.DSMT4" ShapeID="_x0000_i2500" DrawAspect="Content" ObjectID="_1362388372" r:id="rId299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652" w:name="_Toc288641521"/>
      <w:r>
        <w:t>Specific Reaction Rate</w:t>
      </w:r>
      <w:bookmarkEnd w:id="2652"/>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01" type="#_x0000_t75" style="width:10pt;height:14pt" o:ole="">
            <v:imagedata r:id="rId2999" o:title=""/>
          </v:shape>
          <o:OLEObject Type="Embed" ProgID="Equation.DSMT4" ShapeID="_x0000_i2501" DrawAspect="Content" ObjectID="_1362388373" r:id="rId300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653" w:name="_Toc288641522"/>
      <w:r>
        <w:t>Constant Specific Reaction Rate</w:t>
      </w:r>
      <w:bookmarkEnd w:id="2653"/>
    </w:p>
    <w:p w14:paraId="3AF36F10" w14:textId="500EB137" w:rsidR="00781A7B" w:rsidRDefault="00781A7B" w:rsidP="00781A7B">
      <w:r>
        <w:t xml:space="preserve">For this material model, </w:t>
      </w:r>
      <w:r w:rsidR="00905817" w:rsidRPr="00905817">
        <w:rPr>
          <w:position w:val="-6"/>
        </w:rPr>
        <w:object w:dxaOrig="200" w:dyaOrig="279" w14:anchorId="15DE47A7">
          <v:shape id="_x0000_i2502" type="#_x0000_t75" style="width:10pt;height:14pt" o:ole="">
            <v:imagedata r:id="rId3001" o:title=""/>
          </v:shape>
          <o:OLEObject Type="Embed" ProgID="Equation.DSMT4" ShapeID="_x0000_i2502" DrawAspect="Content" ObjectID="_1362388374" r:id="rId300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654" w:name="_Toc288641523"/>
      <w:r>
        <w:t>Huiskes Remodeling</w:t>
      </w:r>
      <w:bookmarkEnd w:id="2654"/>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905817" w:rsidRPr="00905817">
        <w:rPr>
          <w:position w:val="-38"/>
        </w:rPr>
        <w:object w:dxaOrig="3420" w:dyaOrig="820" w14:anchorId="704E872D">
          <v:shape id="_x0000_i2503" type="#_x0000_t75" style="width:171pt;height:41pt" o:ole="">
            <v:imagedata r:id="rId3003" o:title=""/>
          </v:shape>
          <o:OLEObject Type="Embed" ProgID="Equation.DSMT4" ShapeID="_x0000_i2503" DrawAspect="Content" ObjectID="_1362388375" r:id="rId3004"/>
        </w:object>
      </w:r>
      <w:r w:rsidR="00DB2A2C">
        <w:t>,</w:t>
      </w:r>
      <w:r w:rsidR="00A32FD3">
        <w:tab/>
      </w:r>
      <w:r w:rsidR="004F1C97">
        <w:fldChar w:fldCharType="begin"/>
      </w:r>
      <w:r w:rsidR="004F1C97">
        <w:instrText xml:space="preserve"> MACROBUTTON MTPlaceRef \* MERGEFORMAT </w:instrText>
      </w:r>
      <w:r w:rsidR="00F119D4">
        <w:fldChar w:fldCharType="begin"/>
      </w:r>
      <w:r w:rsidR="00F119D4">
        <w:instrText xml:space="preserve"> SEQ MTEqn \h \* MERGEFORMAT </w:instrText>
      </w:r>
      <w:del w:id="2655" w:author="Gerard" w:date="2015-03-22T11:01:00Z">
        <w:r w:rsidR="00F119D4" w:rsidDel="00F119D4">
          <w:fldChar w:fldCharType="separate"/>
        </w:r>
      </w:del>
      <w:r w:rsidR="00F119D4">
        <w:fldChar w:fldCharType="end"/>
      </w:r>
      <w:r w:rsidR="004F1C97">
        <w:instrText>(</w:instrText>
      </w:r>
      <w:r w:rsidR="00F119D4">
        <w:fldChar w:fldCharType="begin"/>
      </w:r>
      <w:r w:rsidR="00F119D4">
        <w:instrText xml:space="preserve"> SEQ MTSec \c \* Arabic \* MERGEFORMAT </w:instrText>
      </w:r>
      <w:r w:rsidR="00F119D4">
        <w:fldChar w:fldCharType="separate"/>
      </w:r>
      <w:r w:rsidR="00F119D4">
        <w:rPr>
          <w:noProof/>
        </w:rPr>
        <w:instrText>5</w:instrText>
      </w:r>
      <w:r w:rsidR="00F119D4">
        <w:rPr>
          <w:noProof/>
        </w:rPr>
        <w:fldChar w:fldCharType="end"/>
      </w:r>
      <w:r w:rsidR="004F1C97">
        <w:instrText>.</w:instrText>
      </w:r>
      <w:r w:rsidR="00F119D4">
        <w:fldChar w:fldCharType="begin"/>
      </w:r>
      <w:r w:rsidR="00F119D4">
        <w:instrText xml:space="preserve"> SEQ MTEqn \c \* Arabic \* MERGEFORMAT </w:instrText>
      </w:r>
      <w:r w:rsidR="00F119D4">
        <w:fldChar w:fldCharType="separate"/>
      </w:r>
      <w:ins w:id="2656" w:author="Gerard" w:date="2015-03-22T11:01:00Z">
        <w:r w:rsidR="00F119D4">
          <w:rPr>
            <w:noProof/>
          </w:rPr>
          <w:instrText>110</w:instrText>
        </w:r>
      </w:ins>
      <w:del w:id="2657" w:author="Gerard" w:date="2014-08-27T22:18:00Z">
        <w:r w:rsidR="00567B45" w:rsidDel="00195BE3">
          <w:rPr>
            <w:noProof/>
          </w:rPr>
          <w:delInstrText>89</w:delInstrText>
        </w:r>
      </w:del>
      <w:r w:rsidR="00F119D4">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04" type="#_x0000_t75" style="width:12pt;height:13pt" o:ole="">
            <v:imagedata r:id="rId3005" o:title=""/>
          </v:shape>
          <o:OLEObject Type="Embed" ProgID="Equation.DSMT4" ShapeID="_x0000_i2504" DrawAspect="Content" ObjectID="_1362388376" r:id="rId3006"/>
        </w:object>
      </w:r>
      <w:r>
        <w:t xml:space="preserve"> is a constant, </w:t>
      </w:r>
      <w:r w:rsidR="00905817" w:rsidRPr="00905817">
        <w:rPr>
          <w:position w:val="-12"/>
        </w:rPr>
        <w:object w:dxaOrig="360" w:dyaOrig="360" w14:anchorId="5FE5806E">
          <v:shape id="_x0000_i2505" type="#_x0000_t75" style="width:19pt;height:19pt" o:ole="">
            <v:imagedata r:id="rId3007" o:title=""/>
          </v:shape>
          <o:OLEObject Type="Embed" ProgID="Equation.DSMT4" ShapeID="_x0000_i2505" DrawAspect="Content" ObjectID="_1362388377" r:id="rId3008"/>
        </w:object>
      </w:r>
      <w:r>
        <w:t xml:space="preserve"> is the strain energy density of the solid, </w:t>
      </w:r>
      <w:r w:rsidR="00905817" w:rsidRPr="00905817">
        <w:rPr>
          <w:position w:val="-12"/>
        </w:rPr>
        <w:object w:dxaOrig="300" w:dyaOrig="380" w14:anchorId="1A866E5D">
          <v:shape id="_x0000_i2506" type="#_x0000_t75" style="width:15pt;height:19pt" o:ole="">
            <v:imagedata r:id="rId3009" o:title=""/>
          </v:shape>
          <o:OLEObject Type="Embed" ProgID="Equation.DSMT4" ShapeID="_x0000_i2506" DrawAspect="Content" ObjectID="_1362388378" r:id="rId3010"/>
        </w:object>
      </w:r>
      <w:r>
        <w:t xml:space="preserve"> is the referential mass density of the solid, </w:t>
      </w:r>
      <w:r w:rsidR="00905817" w:rsidRPr="00905817">
        <w:rPr>
          <w:position w:val="-12"/>
        </w:rPr>
        <w:object w:dxaOrig="300" w:dyaOrig="360" w14:anchorId="357F894C">
          <v:shape id="_x0000_i2507" type="#_x0000_t75" style="width:15pt;height:19pt" o:ole="">
            <v:imagedata r:id="rId3011" o:title=""/>
          </v:shape>
          <o:OLEObject Type="Embed" ProgID="Equation.DSMT4" ShapeID="_x0000_i2507" DrawAspect="Content" ObjectID="_1362388379" r:id="rId3012"/>
        </w:object>
      </w:r>
      <w:r>
        <w:t xml:space="preserve"> is the threshold value for the specific strain energy.  In this relation, </w:t>
      </w:r>
      <w:r w:rsidR="00905817" w:rsidRPr="00905817">
        <w:rPr>
          <w:position w:val="-6"/>
        </w:rPr>
        <w:object w:dxaOrig="940" w:dyaOrig="279" w14:anchorId="17082F0B">
          <v:shape id="_x0000_i2508" type="#_x0000_t75" style="width:47pt;height:14pt" o:ole="">
            <v:imagedata r:id="rId3013" o:title=""/>
          </v:shape>
          <o:OLEObject Type="Embed" ProgID="Equation.DSMT4" ShapeID="_x0000_i2508" DrawAspect="Content" ObjectID="_1362388380" r:id="rId3014"/>
        </w:object>
      </w:r>
      <w:r>
        <w:t xml:space="preserve"> is </w:t>
      </w:r>
      <w:r w:rsidR="00A32FD3">
        <w:t xml:space="preserve">evaluated from the solid deformation and </w:t>
      </w:r>
      <w:r w:rsidR="00905817" w:rsidRPr="00905817">
        <w:rPr>
          <w:position w:val="-12"/>
        </w:rPr>
        <w:object w:dxaOrig="300" w:dyaOrig="380" w14:anchorId="4AC64A60">
          <v:shape id="_x0000_i2509" type="#_x0000_t75" style="width:15pt;height:19pt" o:ole="">
            <v:imagedata r:id="rId3015" o:title=""/>
          </v:shape>
          <o:OLEObject Type="Embed" ProgID="Equation.DSMT4" ShapeID="_x0000_i2509" DrawAspect="Content" ObjectID="_1362388381" r:id="rId3016"/>
        </w:object>
      </w:r>
      <w:r w:rsidR="00A32FD3">
        <w:t xml:space="preserve"> is evaluated from</w:t>
      </w:r>
      <w:r w:rsidR="004F1C97">
        <w:t xml:space="preserve"> </w:t>
      </w:r>
      <w:r w:rsidR="004F1C97">
        <w:fldChar w:fldCharType="begin"/>
      </w:r>
      <w:r w:rsidR="004F1C97">
        <w:instrText xml:space="preserve"> GOTOBUTTON ZEqnNum766291  \* MERGEFORMAT </w:instrText>
      </w:r>
      <w:r w:rsidR="00F119D4">
        <w:fldChar w:fldCharType="begin"/>
      </w:r>
      <w:r w:rsidR="00F119D4">
        <w:instrText xml:space="preserve"> REF ZEqnNum766291 \*</w:instrText>
      </w:r>
      <w:r w:rsidR="00F119D4">
        <w:instrText xml:space="preserve"> Charformat \! \* MERGEFORMAT </w:instrText>
      </w:r>
      <w:r w:rsidR="00F119D4">
        <w:fldChar w:fldCharType="separate"/>
      </w:r>
      <w:r w:rsidR="00F119D4">
        <w:instrText>(2.151)</w:instrText>
      </w:r>
      <w:r w:rsidR="00F119D4">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58" w:name="_Ref300826013"/>
      <w:bookmarkStart w:id="2659" w:name="_Toc288641524"/>
      <w:r>
        <w:t>Contact and Coupling</w:t>
      </w:r>
      <w:bookmarkEnd w:id="2658"/>
      <w:bookmarkEnd w:id="2659"/>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F119D4">
        <w:fldChar w:fldCharType="begin"/>
      </w:r>
      <w:r w:rsidR="00F119D4">
        <w:instrText xml:space="preserve"> SEQ MTEqn \r \h \* MERGEFORMAT </w:instrText>
      </w:r>
      <w:del w:id="2660" w:author="Gerard" w:date="2015-03-22T11:01:00Z">
        <w:r w:rsidR="00F119D4" w:rsidDel="00F119D4">
          <w:fldChar w:fldCharType="separate"/>
        </w:r>
      </w:del>
      <w:r w:rsidR="00F119D4">
        <w:fldChar w:fldCharType="end"/>
      </w:r>
      <w:r w:rsidR="00F119D4">
        <w:fldChar w:fldCharType="begin"/>
      </w:r>
      <w:r w:rsidR="00F119D4">
        <w:instrText xml:space="preserve"> SEQ MTSec \h \* MERGEFORMAT </w:instrText>
      </w:r>
      <w:del w:id="2661" w:author="Gerard" w:date="2015-03-22T11:01:00Z">
        <w:r w:rsidR="00F119D4" w:rsidDel="00F119D4">
          <w:fldChar w:fldCharType="separate"/>
        </w:r>
      </w:del>
      <w:r w:rsidR="00F119D4">
        <w:fldChar w:fldCharType="end"/>
      </w:r>
      <w:r>
        <w:fldChar w:fldCharType="end"/>
      </w:r>
    </w:p>
    <w:p w14:paraId="67E8426C" w14:textId="77777777" w:rsidR="008C7882" w:rsidRDefault="008C7882" w:rsidP="008C7882">
      <w:pPr>
        <w:pStyle w:val="Heading2"/>
      </w:pPr>
      <w:bookmarkStart w:id="2662" w:name="_Toc288641525"/>
      <w:r>
        <w:t>Rigid-Deformable Coupling</w:t>
      </w:r>
      <w:bookmarkEnd w:id="2662"/>
    </w:p>
    <w:p w14:paraId="544929A9" w14:textId="7B2BC08F"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F119D4">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63" w:name="_Toc288641526"/>
      <w:r>
        <w:t>Kinematics</w:t>
      </w:r>
      <w:bookmarkEnd w:id="2663"/>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10" type="#_x0000_t75" style="width:48pt;height:14pt" o:ole="">
            <v:imagedata r:id="rId3017" o:title=""/>
          </v:shape>
          <o:OLEObject Type="Embed" ProgID="Equation.DSMT4" ShapeID="_x0000_i2510" DrawAspect="Content" ObjectID="_1362388382" r:id="rId301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w:instrText>
      </w:r>
      <w:r w:rsidR="00F119D4">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11" type="#_x0000_t75" style="width:44pt;height:12pt" o:ole="">
            <v:imagedata r:id="rId3019" o:title=""/>
          </v:shape>
          <o:OLEObject Type="Embed" ProgID="Equation.DSMT4" ShapeID="_x0000_i2511" DrawAspect="Content" ObjectID="_1362388383" r:id="rId302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65" w:author="Gerard" w:date="2015-03-22T11:01:00Z">
        <w:r w:rsidR="00F119D4" w:rsidDel="00F119D4">
          <w:fldChar w:fldCharType="separate"/>
        </w:r>
      </w:del>
      <w:r w:rsidR="00F119D4">
        <w:fldChar w:fldCharType="end"/>
      </w:r>
      <w:bookmarkStart w:id="2666" w:name="ZEqnNum969798"/>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w:instrText>
      </w:r>
      <w:r w:rsidR="00F119D4">
        <w:rPr>
          <w:noProof/>
        </w:rPr>
        <w:fldChar w:fldCharType="end"/>
      </w:r>
      <w:r>
        <w:instrText>)</w:instrText>
      </w:r>
      <w:bookmarkEnd w:id="2666"/>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12" type="#_x0000_t75" style="width:13pt;height:19pt" o:ole="">
            <v:imagedata r:id="rId3021" o:title=""/>
          </v:shape>
          <o:OLEObject Type="Embed" ProgID="Equation.DSMT4" ShapeID="_x0000_i2512" DrawAspect="Content" ObjectID="_1362388384" r:id="rId3022"/>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13" type="#_x0000_t75" style="width:41pt;height:19pt" o:ole="">
            <v:imagedata r:id="rId3023" o:title=""/>
          </v:shape>
          <o:OLEObject Type="Embed" ProgID="Equation.DSMT4" ShapeID="_x0000_i2513" DrawAspect="Content" ObjectID="_1362388385" r:id="rId302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6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w:instrText>
      </w:r>
      <w:r w:rsidR="00F119D4">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F119D4">
        <w:fldChar w:fldCharType="begin"/>
      </w:r>
      <w:r w:rsidR="00F119D4">
        <w:instrText xml:space="preserve"> REF ZEqnNum969798 \! \* MERGEF</w:instrText>
      </w:r>
      <w:r w:rsidR="00F119D4">
        <w:instrText xml:space="preserve">ORMAT </w:instrText>
      </w:r>
      <w:r w:rsidR="00F119D4">
        <w:fldChar w:fldCharType="separate"/>
      </w:r>
      <w:r w:rsidR="00F119D4">
        <w:instrText>(6.2)</w:instrText>
      </w:r>
      <w:r w:rsidR="00F119D4">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14" type="#_x0000_t75" style="width:81pt;height:19pt" o:ole="">
            <v:imagedata r:id="rId3025" o:title=""/>
          </v:shape>
          <o:OLEObject Type="Embed" ProgID="Equation.DSMT4" ShapeID="_x0000_i2514" DrawAspect="Content" ObjectID="_1362388386" r:id="rId302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6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w:instrText>
      </w:r>
      <w:r w:rsidR="00F119D4">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15" type="#_x0000_t75" style="width:52pt;height:16pt" o:ole="">
            <v:imagedata r:id="rId3027" o:title=""/>
          </v:shape>
          <o:OLEObject Type="Embed" ProgID="Equation.DSMT4" ShapeID="_x0000_i2515" DrawAspect="Content" ObjectID="_1362388387" r:id="rId302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6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w:instrText>
      </w:r>
      <w:r w:rsidR="00F119D4">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16" type="#_x0000_t75" style="width:107pt;height:20pt" o:ole="">
            <v:imagedata r:id="rId3029" o:title=""/>
          </v:shape>
          <o:OLEObject Type="Embed" ProgID="Equation.DSMT4" ShapeID="_x0000_i2516" DrawAspect="Content" ObjectID="_1362388388" r:id="rId3030"/>
        </w:object>
      </w:r>
      <w:r>
        <w:t xml:space="preserve"> and the matrix </w:t>
      </w:r>
      <w:r w:rsidR="00905817" w:rsidRPr="00905817">
        <w:rPr>
          <w:position w:val="-6"/>
        </w:rPr>
        <w:object w:dxaOrig="200" w:dyaOrig="300" w14:anchorId="34D3C501">
          <v:shape id="_x0000_i2517" type="#_x0000_t75" style="width:10pt;height:15pt" o:ole="">
            <v:imagedata r:id="rId3031" o:title=""/>
          </v:shape>
          <o:OLEObject Type="Embed" ProgID="Equation.DSMT4" ShapeID="_x0000_i2517" DrawAspect="Content" ObjectID="_1362388389" r:id="rId3032"/>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18" type="#_x0000_t75" style="width:106pt;height:56pt" o:ole="">
            <v:imagedata r:id="rId3033" o:title=""/>
          </v:shape>
          <o:OLEObject Type="Embed" ProgID="Equation.DSMT4" ShapeID="_x0000_i2518" DrawAspect="Content" ObjectID="_1362388390" r:id="rId303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w:instrText>
      </w:r>
      <w:r w:rsidR="00F119D4">
        <w:instrText xml:space="preserve">GEFORMAT </w:instrText>
      </w:r>
      <w:r w:rsidR="00F119D4">
        <w:fldChar w:fldCharType="separate"/>
      </w:r>
      <w:r w:rsidR="00F119D4">
        <w:rPr>
          <w:noProof/>
        </w:rPr>
        <w:instrText>6</w:instrText>
      </w:r>
      <w:r w:rsidR="00F119D4">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19" type="#_x0000_t75" style="width:171pt;height:58pt" o:ole="">
            <v:imagedata r:id="rId3035" o:title=""/>
          </v:shape>
          <o:OLEObject Type="Embed" ProgID="Equation.DSMT4" ShapeID="_x0000_i2519" DrawAspect="Content" ObjectID="_1362388391" r:id="rId303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w:instrText>
      </w:r>
      <w:r w:rsidR="00F119D4">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20" type="#_x0000_t75" style="width:183pt;height:19pt" o:ole="">
            <v:imagedata r:id="rId3037" o:title=""/>
          </v:shape>
          <o:OLEObject Type="Embed" ProgID="Equation.DSMT4" ShapeID="_x0000_i2520" DrawAspect="Content" ObjectID="_1362388392" r:id="rId3038"/>
        </w:object>
      </w:r>
      <w:r w:rsidR="002B2179">
        <w:t>.</w:t>
      </w:r>
      <w:r>
        <w:tab/>
      </w:r>
      <w:r>
        <w:fldChar w:fldCharType="begin"/>
      </w:r>
      <w:r>
        <w:instrText xml:space="preserve"> MACROBUTTON MTPlaceRef \* MERGEFORMAT </w:instrText>
      </w:r>
      <w:r w:rsidR="00F119D4">
        <w:fldChar w:fldCharType="begin"/>
      </w:r>
      <w:r w:rsidR="00F119D4">
        <w:instrText xml:space="preserve"> SEQ MTEqn \h \* MERGEFORMAT </w:instrText>
      </w:r>
      <w:del w:id="2672" w:author="Gerard" w:date="2015-03-22T11:01:00Z">
        <w:r w:rsidR="00F119D4" w:rsidDel="00F119D4">
          <w:fldChar w:fldCharType="separate"/>
        </w:r>
      </w:del>
      <w:r w:rsidR="00F119D4">
        <w:fldChar w:fldCharType="end"/>
      </w:r>
      <w:bookmarkStart w:id="2673" w:name="ZEqnNum184303"/>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bookmarkEnd w:id="2673"/>
      <w:r>
        <w:fldChar w:fldCharType="end"/>
      </w:r>
    </w:p>
    <w:p w14:paraId="3BBD8A12" w14:textId="2CE65ABE" w:rsidR="00F96C7B" w:rsidRDefault="00F96C7B" w:rsidP="00F75A04">
      <w:r>
        <w:t xml:space="preserve">Equation </w:t>
      </w:r>
      <w:r>
        <w:fldChar w:fldCharType="begin"/>
      </w:r>
      <w:r>
        <w:instrText xml:space="preserve"> GOTOBUTTON ZEqnNum184303  \* MERGEFORMAT </w:instrText>
      </w:r>
      <w:r w:rsidR="00F119D4">
        <w:fldChar w:fldCharType="begin"/>
      </w:r>
      <w:r w:rsidR="00F119D4">
        <w:instrText xml:space="preserve"> REF ZEqnNum184303 \* Charformat \! \* MERGEFORMAT </w:instrText>
      </w:r>
      <w:r w:rsidR="00F119D4">
        <w:fldChar w:fldCharType="separate"/>
      </w:r>
      <w:r w:rsidR="00F119D4">
        <w:instrText>(6.8)</w:instrText>
      </w:r>
      <w:r w:rsidR="00F119D4">
        <w:fldChar w:fldCharType="end"/>
      </w:r>
      <w:r>
        <w:fldChar w:fldCharType="end"/>
      </w:r>
      <w:r>
        <w:t xml:space="preserve"> is now solved for the incremental update vector </w:t>
      </w:r>
      <w:r w:rsidR="00905817" w:rsidRPr="00905817">
        <w:rPr>
          <w:position w:val="-6"/>
        </w:rPr>
        <w:object w:dxaOrig="360" w:dyaOrig="279" w14:anchorId="7ECEB75E">
          <v:shape id="_x0000_i2521" type="#_x0000_t75" style="width:19pt;height:14pt" o:ole="">
            <v:imagedata r:id="rId3039" o:title=""/>
          </v:shape>
          <o:OLEObject Type="Embed" ProgID="Equation.DSMT4" ShapeID="_x0000_i2521" DrawAspect="Content" ObjectID="_1362388393" r:id="rId3040"/>
        </w:object>
      </w:r>
      <w:r>
        <w:t xml:space="preserve">. The nodal positions of the deformable nodes can now be updated in the usual way. </w:t>
      </w:r>
    </w:p>
    <w:p w14:paraId="7166B558" w14:textId="77777777" w:rsidR="00F96C7B" w:rsidRDefault="00F96C7B" w:rsidP="00F75A04"/>
    <w:p w14:paraId="0C47E4E3" w14:textId="5534B073" w:rsidR="00F96C7B" w:rsidRDefault="00F96C7B">
      <w:pPr>
        <w:pStyle w:val="MTDisplayEquation"/>
      </w:pPr>
      <w:r>
        <w:tab/>
      </w:r>
      <w:r w:rsidR="00905817" w:rsidRPr="00905817">
        <w:rPr>
          <w:position w:val="-12"/>
        </w:rPr>
        <w:object w:dxaOrig="1860" w:dyaOrig="380" w14:anchorId="5CFF30EA">
          <v:shape id="_x0000_i2522" type="#_x0000_t75" style="width:93pt;height:19pt" o:ole="">
            <v:imagedata r:id="rId3041" o:title=""/>
          </v:shape>
          <o:OLEObject Type="Embed" ProgID="Equation.DSMT4" ShapeID="_x0000_i2522" DrawAspect="Content" ObjectID="_1362388394" r:id="rId3042"/>
        </w:object>
      </w:r>
      <w:r>
        <w:t xml:space="preserve"> </w:t>
      </w:r>
      <w:r>
        <w:tab/>
      </w:r>
      <w:r>
        <w:fldChar w:fldCharType="begin"/>
      </w:r>
      <w:r>
        <w:instrText xml:space="preserve"> MACROBUTTON MTPlaceRef \* MERGEFORMAT (</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60B66978" w:rsidR="00F96C7B" w:rsidRDefault="00F96C7B">
      <w:pPr>
        <w:pStyle w:val="MTDisplayEquation"/>
      </w:pPr>
      <w:r>
        <w:tab/>
      </w:r>
      <w:r w:rsidR="00905817" w:rsidRPr="00905817">
        <w:rPr>
          <w:position w:val="-12"/>
        </w:rPr>
        <w:object w:dxaOrig="1460" w:dyaOrig="380" w14:anchorId="3C45B936">
          <v:shape id="_x0000_i2523" type="#_x0000_t75" style="width:73pt;height:19pt" o:ole="">
            <v:imagedata r:id="rId3043" o:title=""/>
          </v:shape>
          <o:OLEObject Type="Embed" ProgID="Equation.DSMT4" ShapeID="_x0000_i2523" DrawAspect="Content" ObjectID="_1362388395" r:id="rId3044"/>
        </w:object>
      </w:r>
      <w:r>
        <w:t xml:space="preserve"> </w:t>
      </w:r>
      <w:r>
        <w:tab/>
      </w:r>
      <w:r>
        <w:fldChar w:fldCharType="begin"/>
      </w:r>
      <w:r>
        <w:instrText xml:space="preserve"> MACROBUTTON MTPlaceRef \* MERGEFORMAT (</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w:instrText>
      </w:r>
      <w:r w:rsidR="00F119D4">
        <w:instrText xml:space="preserve">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24" type="#_x0000_t75" style="width:85pt;height:20pt" o:ole="">
            <v:imagedata r:id="rId3045" o:title=""/>
          </v:shape>
          <o:OLEObject Type="Embed" ProgID="Equation.DSMT4" ShapeID="_x0000_i2524" DrawAspect="Content" ObjectID="_1362388396" r:id="rId3046"/>
        </w:object>
      </w:r>
      <w:r>
        <w:t xml:space="preserve">. The rotational update vector </w:t>
      </w:r>
      <w:r w:rsidR="00905817" w:rsidRPr="00905817">
        <w:rPr>
          <w:position w:val="-6"/>
        </w:rPr>
        <w:object w:dxaOrig="340" w:dyaOrig="279" w14:anchorId="30FAC5AE">
          <v:shape id="_x0000_i2525" type="#_x0000_t75" style="width:17pt;height:14pt" o:ole="">
            <v:imagedata r:id="rId3047" o:title=""/>
          </v:shape>
          <o:OLEObject Type="Embed" ProgID="Equation.DSMT4" ShapeID="_x0000_i2525" DrawAspect="Content" ObjectID="_1362388397" r:id="rId3048"/>
        </w:object>
      </w:r>
      <w:r>
        <w:t xml:space="preserve"> can be written as a quaternion as follows.</w:t>
      </w:r>
    </w:p>
    <w:p w14:paraId="38DB3F4F" w14:textId="48E4BED7" w:rsidR="00F96C7B" w:rsidRDefault="00F96C7B" w:rsidP="00F75A04">
      <w:pPr>
        <w:pStyle w:val="MTDisplayEquation"/>
      </w:pPr>
      <w:r>
        <w:tab/>
      </w:r>
      <w:r w:rsidR="00905817" w:rsidRPr="00905817">
        <w:rPr>
          <w:position w:val="-60"/>
        </w:rPr>
        <w:object w:dxaOrig="2680" w:dyaOrig="1320" w14:anchorId="42F6F616">
          <v:shape id="_x0000_i2526" type="#_x0000_t75" style="width:134pt;height:66pt" o:ole="">
            <v:imagedata r:id="rId3049" o:title=""/>
          </v:shape>
          <o:OLEObject Type="Embed" ProgID="Equation.DSMT4" ShapeID="_x0000_i2526" DrawAspect="Content" ObjectID="_1362388398" r:id="rId3050"/>
        </w:object>
      </w:r>
      <w:r>
        <w:t xml:space="preserve"> </w:t>
      </w:r>
      <w:r>
        <w:tab/>
      </w:r>
      <w:r>
        <w:fldChar w:fldCharType="begin"/>
      </w:r>
      <w:r>
        <w:instrText xml:space="preserve"> MACROBUTTON MTPlaceRef \* MERGEFORMAT (</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D8DADB1" w:rsidR="00661E2B" w:rsidRDefault="00661E2B" w:rsidP="00F75A04">
      <w:pPr>
        <w:pStyle w:val="MTDisplayEquation"/>
      </w:pPr>
      <w:r>
        <w:tab/>
      </w:r>
      <w:r w:rsidR="00905817" w:rsidRPr="00905817">
        <w:rPr>
          <w:position w:val="-12"/>
        </w:rPr>
        <w:object w:dxaOrig="1440" w:dyaOrig="380" w14:anchorId="77EDD29A">
          <v:shape id="_x0000_i2527" type="#_x0000_t75" style="width:1in;height:19pt" o:ole="">
            <v:imagedata r:id="rId3051" o:title=""/>
          </v:shape>
          <o:OLEObject Type="Embed" ProgID="Equation.DSMT4" ShapeID="_x0000_i2527" DrawAspect="Content" ObjectID="_1362388399" r:id="rId3052"/>
        </w:object>
      </w:r>
      <w:r>
        <w:t xml:space="preserve"> </w:t>
      </w:r>
      <w:r>
        <w:tab/>
      </w:r>
      <w:r>
        <w:fldChar w:fldCharType="begin"/>
      </w:r>
      <w:r>
        <w:instrText xml:space="preserve"> MACROBUTTON MTPlaceRef \* MERGEFORMAT (</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391D861" w:rsidR="00661E2B" w:rsidRDefault="00661E2B" w:rsidP="00F75A04">
      <w:pPr>
        <w:pStyle w:val="MTDisplayEquation"/>
      </w:pPr>
      <w:r>
        <w:tab/>
      </w:r>
      <w:r w:rsidR="00905817" w:rsidRPr="00905817">
        <w:rPr>
          <w:position w:val="-14"/>
        </w:rPr>
        <w:object w:dxaOrig="999" w:dyaOrig="400" w14:anchorId="1D900A05">
          <v:shape id="_x0000_i2528" type="#_x0000_t75" style="width:50pt;height:20pt" o:ole="">
            <v:imagedata r:id="rId3053" o:title=""/>
          </v:shape>
          <o:OLEObject Type="Embed" ProgID="Equation.DSMT4" ShapeID="_x0000_i2528" DrawAspect="Content" ObjectID="_1362388400" r:id="rId3054"/>
        </w:object>
      </w:r>
      <w:r>
        <w:t xml:space="preserve"> </w:t>
      </w:r>
      <w:r>
        <w:tab/>
      </w:r>
      <w:r>
        <w:fldChar w:fldCharType="begin"/>
      </w:r>
      <w:r>
        <w:instrText xml:space="preserve"> MACROBUTTON MTPlaceRef \* MERGEFORMAT (</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w:instrText>
      </w:r>
      <w:r w:rsidR="00F119D4">
        <w:rPr>
          <w:noProof/>
        </w:rPr>
        <w:fldChar w:fldCharType="end"/>
      </w:r>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74" w:name="_Toc288641527"/>
      <w:r>
        <w:t>A single rigid body</w:t>
      </w:r>
      <w:bookmarkEnd w:id="2674"/>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29" type="#_x0000_t75" style="width:169pt;height:58pt" o:ole="">
            <v:imagedata r:id="rId3055" o:title=""/>
          </v:shape>
          <o:OLEObject Type="Embed" ProgID="Equation.DSMT4" ShapeID="_x0000_i2529" DrawAspect="Content" ObjectID="_1362388401" r:id="rId3056"/>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w:instrText>
      </w:r>
      <w:r w:rsidR="00F119D4">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30" type="#_x0000_t75" style="width:16pt;height:15pt" o:ole="">
            <v:imagedata r:id="rId3057" o:title=""/>
          </v:shape>
          <o:OLEObject Type="Embed" ProgID="Equation.DSMT4" ShapeID="_x0000_i2530" DrawAspect="Content" ObjectID="_1362388402" r:id="rId3058"/>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31" type="#_x0000_t75" style="width:60pt;height:27pt" o:ole="">
            <v:imagedata r:id="rId3059" o:title=""/>
          </v:shape>
          <o:OLEObject Type="Embed" ProgID="Equation.DSMT4" ShapeID="_x0000_i2531" DrawAspect="Content" ObjectID="_1362388403" r:id="rId3060"/>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w:instrText>
      </w:r>
      <w:r w:rsidR="00F119D4">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32" type="#_x0000_t75" style="width:73pt;height:27pt" o:ole="">
            <v:imagedata r:id="rId3061" o:title=""/>
          </v:shape>
          <o:OLEObject Type="Embed" ProgID="Equation.DSMT4" ShapeID="_x0000_i2532" DrawAspect="Content" ObjectID="_1362388404" r:id="rId306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w:instrText>
      </w:r>
      <w:r w:rsidR="00F119D4">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33" type="#_x0000_t75" style="width:16pt;height:15pt" o:ole="">
            <v:imagedata r:id="rId3063" o:title=""/>
          </v:shape>
          <o:OLEObject Type="Embed" ProgID="Equation.DSMT4" ShapeID="_x0000_i2533" DrawAspect="Content" ObjectID="_1362388405" r:id="rId3064"/>
        </w:object>
      </w:r>
      <w:r>
        <w:t xml:space="preserve"> is simply the total residual force that is applied to the rigid body and </w:t>
      </w:r>
      <w:r w:rsidR="00905817" w:rsidRPr="00905817">
        <w:rPr>
          <w:position w:val="-4"/>
        </w:rPr>
        <w:object w:dxaOrig="400" w:dyaOrig="300" w14:anchorId="6FADCA5B">
          <v:shape id="_x0000_i2534" type="#_x0000_t75" style="width:20pt;height:15pt" o:ole="">
            <v:imagedata r:id="rId3065" o:title=""/>
          </v:shape>
          <o:OLEObject Type="Embed" ProgID="Equation.DSMT4" ShapeID="_x0000_i2534" DrawAspect="Content" ObjectID="_1362388406" r:id="rId306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tab/>
      </w:r>
      <w:r w:rsidR="00905817" w:rsidRPr="00905817">
        <w:rPr>
          <w:position w:val="-50"/>
        </w:rPr>
        <w:object w:dxaOrig="2140" w:dyaOrig="1120" w14:anchorId="3E6BABB1">
          <v:shape id="_x0000_i2535" type="#_x0000_t75" style="width:107pt;height:56pt" o:ole="">
            <v:imagedata r:id="rId3067" o:title=""/>
          </v:shape>
          <o:OLEObject Type="Embed" ProgID="Equation.DSMT4" ShapeID="_x0000_i2535" DrawAspect="Content" ObjectID="_1362388407" r:id="rId306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w:instrText>
      </w:r>
      <w:r w:rsidR="00F119D4">
        <w:instrText xml:space="preserve">FORMAT </w:instrText>
      </w:r>
      <w:r w:rsidR="00F119D4">
        <w:fldChar w:fldCharType="separate"/>
      </w:r>
      <w:r w:rsidR="00F119D4">
        <w:rPr>
          <w:noProof/>
        </w:rPr>
        <w:instrText>12</w:instrText>
      </w:r>
      <w:r w:rsidR="00F119D4">
        <w:rPr>
          <w:noProof/>
        </w:rPr>
        <w:fldChar w:fldCharType="end"/>
      </w:r>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36" type="#_x0000_t75" style="width:15pt;height:19pt" o:ole="">
            <v:imagedata r:id="rId3069" o:title=""/>
          </v:shape>
          <o:OLEObject Type="Embed" ProgID="Equation.DSMT4" ShapeID="_x0000_i2536" DrawAspect="Content" ObjectID="_1362388408" r:id="rId307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37" type="#_x0000_t75" style="width:20pt;height:15pt" o:ole="">
            <v:imagedata r:id="rId3071" o:title=""/>
          </v:shape>
          <o:OLEObject Type="Embed" ProgID="Equation.DSMT4" ShapeID="_x0000_i2537" DrawAspect="Content" ObjectID="_1362388409" r:id="rId3072"/>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38" type="#_x0000_t75" style="width:64pt;height:27pt" o:ole="">
            <v:imagedata r:id="rId3073" o:title=""/>
          </v:shape>
          <o:OLEObject Type="Embed" ProgID="Equation.DSMT4" ShapeID="_x0000_i2538" DrawAspect="Content" ObjectID="_1362388410" r:id="rId307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w:instrText>
      </w:r>
      <w:r w:rsidR="00F119D4">
        <w:instrText xml:space="preserve">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w:instrText>
      </w:r>
      <w:r w:rsidR="00F119D4">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39" type="#_x0000_t75" style="width:24pt;height:15pt" o:ole="">
            <v:imagedata r:id="rId3075" o:title=""/>
          </v:shape>
          <o:OLEObject Type="Embed" ProgID="Equation.DSMT4" ShapeID="_x0000_i2539" DrawAspect="Content" ObjectID="_1362388411" r:id="rId3076"/>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40" type="#_x0000_t75" style="width:118pt;height:28pt" o:ole="">
            <v:imagedata r:id="rId3077" o:title=""/>
          </v:shape>
          <o:OLEObject Type="Embed" ProgID="Equation.DSMT4" ShapeID="_x0000_i2540" DrawAspect="Content" ObjectID="_1362388412" r:id="rId3078"/>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14</w:instrText>
      </w:r>
      <w:r w:rsidR="00F119D4">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41" type="#_x0000_t75" style="width:19pt;height:15pt" o:ole="">
            <v:imagedata r:id="rId3079" o:title=""/>
          </v:shape>
          <o:OLEObject Type="Embed" ProgID="Equation.DSMT4" ShapeID="_x0000_i2541" DrawAspect="Content" ObjectID="_1362388413" r:id="rId3080"/>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42" type="#_x0000_t75" style="width:140pt;height:40pt" o:ole="">
            <v:imagedata r:id="rId3081" o:title=""/>
          </v:shape>
          <o:OLEObject Type="Embed" ProgID="Equation.DSMT4" ShapeID="_x0000_i2542" DrawAspect="Content" ObjectID="_1362388414" r:id="rId3082"/>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8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w:instrText>
      </w:r>
      <w:r w:rsidR="00F119D4">
        <w:instrText xml:space="preserve">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15</w:instrText>
      </w:r>
      <w:r w:rsidR="00F119D4">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82" w:name="_Toc288641528"/>
      <w:r>
        <w:t>Multiple Rigid Bodies</w:t>
      </w:r>
      <w:bookmarkEnd w:id="2682"/>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43" type="#_x0000_t75" style="width:200pt;height:92pt" o:ole="">
            <v:imagedata r:id="rId3083" o:title=""/>
          </v:shape>
          <o:OLEObject Type="Embed" ProgID="Equation.DSMT4" ShapeID="_x0000_i2543" DrawAspect="Content" ObjectID="_1362388415" r:id="rId3084"/>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6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w:instrText>
      </w:r>
      <w:r w:rsidR="00F119D4">
        <w:instrText xml:space="preserve">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16</w:instrText>
      </w:r>
      <w:r w:rsidR="00F119D4">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44" type="#_x0000_t75" style="width:24pt;height:19pt" o:ole="">
            <v:imagedata r:id="rId3085" o:title=""/>
          </v:shape>
          <o:OLEObject Type="Embed" ProgID="Equation.DSMT4" ShapeID="_x0000_i2544" DrawAspect="Content" ObjectID="_1362388416" r:id="rId3086"/>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45" type="#_x0000_t75" style="width:24pt;height:19pt" o:ole="">
            <v:imagedata r:id="rId3087" o:title=""/>
          </v:shape>
          <o:OLEObject Type="Embed" ProgID="Equation.DSMT4" ShapeID="_x0000_i2545" DrawAspect="Content" ObjectID="_1362388417" r:id="rId3088"/>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46" type="#_x0000_t75" style="width:20pt;height:19pt" o:ole="">
            <v:imagedata r:id="rId3089" o:title=""/>
          </v:shape>
          <o:OLEObject Type="Embed" ProgID="Equation.DSMT4" ShapeID="_x0000_i2546" DrawAspect="Content" ObjectID="_1362388418" r:id="rId309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84" w:name="_Toc288641529"/>
      <w:r>
        <w:t>Rigid Joints</w:t>
      </w:r>
      <w:bookmarkEnd w:id="2684"/>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47" type="#_x0000_t75" style="width:156pt;height:22pt" o:ole="">
            <v:imagedata r:id="rId3091" o:title=""/>
          </v:shape>
          <o:OLEObject Type="Embed" ProgID="Equation.DSMT4" ShapeID="_x0000_i2547" DrawAspect="Content" ObjectID="_1362388419" r:id="rId3092"/>
        </w:object>
      </w:r>
      <w:r w:rsidR="00E452AB">
        <w:t>.</w:t>
      </w:r>
      <w:r>
        <w:tab/>
      </w:r>
      <w:r>
        <w:fldChar w:fldCharType="begin"/>
      </w:r>
      <w:r>
        <w:instrText xml:space="preserve"> MACROBUTTON MTPlaceRef \* MERGEFORMAT </w:instrText>
      </w:r>
      <w:r w:rsidR="00F119D4">
        <w:fldChar w:fldCharType="begin"/>
      </w:r>
      <w:r w:rsidR="00F119D4">
        <w:instrText xml:space="preserve"> SEQ MTEqn \h \* MERGEFORMAT </w:instrText>
      </w:r>
      <w:del w:id="2685" w:author="Gerard" w:date="2015-03-22T11:01:00Z">
        <w:r w:rsidR="00F119D4" w:rsidDel="00F119D4">
          <w:fldChar w:fldCharType="separate"/>
        </w:r>
      </w:del>
      <w:r w:rsidR="00F119D4">
        <w:fldChar w:fldCharType="end"/>
      </w:r>
      <w:bookmarkStart w:id="2686" w:name="ZEqnNum474877"/>
      <w:r>
        <w:instrText>(</w:instrText>
      </w:r>
      <w:r w:rsidR="00F119D4">
        <w:fldChar w:fldCharType="begin"/>
      </w:r>
      <w:r w:rsidR="00F119D4">
        <w:instrText xml:space="preserve"> SEQ MTSec \c \* Arabic \* MERG</w:instrText>
      </w:r>
      <w:r w:rsidR="00F119D4">
        <w:instrText xml:space="preserve">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17</w:instrText>
      </w:r>
      <w:r w:rsidR="00F119D4">
        <w:rPr>
          <w:noProof/>
        </w:rPr>
        <w:fldChar w:fldCharType="end"/>
      </w:r>
      <w:r>
        <w:instrText>)</w:instrText>
      </w:r>
      <w:bookmarkEnd w:id="2686"/>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48" type="#_x0000_t75" style="width:16pt;height:15pt" o:ole="">
            <v:imagedata r:id="rId3093" o:title=""/>
          </v:shape>
          <o:OLEObject Type="Embed" ProgID="Equation.DSMT4" ShapeID="_x0000_i2548" DrawAspect="Content" ObjectID="_1362388420" r:id="rId3094"/>
        </w:object>
      </w:r>
      <w:r>
        <w:t xml:space="preserve">is the location of the joint in the reference configuration and </w:t>
      </w:r>
      <w:r w:rsidR="00905817" w:rsidRPr="00905817">
        <w:rPr>
          <w:position w:val="-14"/>
        </w:rPr>
        <w:object w:dxaOrig="1200" w:dyaOrig="420" w14:anchorId="0B5FA9DA">
          <v:shape id="_x0000_i2549" type="#_x0000_t75" style="width:60pt;height:21pt" o:ole="">
            <v:imagedata r:id="rId3095" o:title=""/>
          </v:shape>
          <o:OLEObject Type="Embed" ProgID="Equation.DSMT4" ShapeID="_x0000_i2549" DrawAspect="Content" ObjectID="_1362388421" r:id="rId3096"/>
        </w:object>
      </w:r>
      <w:r>
        <w:t xml:space="preserve">is the deformation map of rigid body </w:t>
      </w:r>
      <w:r>
        <w:rPr>
          <w:i/>
        </w:rPr>
        <w:t>i</w:t>
      </w:r>
      <w:r>
        <w:t xml:space="preserve">. Equation </w:t>
      </w:r>
      <w:r>
        <w:fldChar w:fldCharType="begin"/>
      </w:r>
      <w:r>
        <w:instrText xml:space="preserve"> GOTOBUTTON ZEqnNum474877  \* MERGEFORMAT </w:instrText>
      </w:r>
      <w:r w:rsidR="00F119D4">
        <w:fldChar w:fldCharType="begin"/>
      </w:r>
      <w:r w:rsidR="00F119D4">
        <w:instrText xml:space="preserve"> REF ZEqnNum474877 \! \* MERGEFORMAT </w:instrText>
      </w:r>
      <w:r w:rsidR="00F119D4">
        <w:fldChar w:fldCharType="separate"/>
      </w:r>
      <w:r w:rsidR="00F119D4">
        <w:instrText>(6.17)</w:instrText>
      </w:r>
      <w:r w:rsidR="00F119D4">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50" type="#_x0000_t75" style="width:251pt;height:48pt" o:ole="">
            <v:imagedata r:id="rId3097" o:title=""/>
          </v:shape>
          <o:OLEObject Type="Embed" ProgID="Equation.DSMT4" ShapeID="_x0000_i2550" DrawAspect="Content" ObjectID="_1362388422" r:id="rId3098"/>
        </w:object>
      </w:r>
      <w:r w:rsidR="00F64B9A">
        <w:t>.</w:t>
      </w:r>
      <w:r>
        <w:tab/>
      </w:r>
      <w:r>
        <w:fldChar w:fldCharType="begin"/>
      </w:r>
      <w:r>
        <w:instrText xml:space="preserve"> MACROBUTTON MTPlaceRef \* MERGEFORMAT </w:instrText>
      </w:r>
      <w:r w:rsidR="00F119D4">
        <w:fldChar w:fldCharType="begin"/>
      </w:r>
      <w:r w:rsidR="00F119D4">
        <w:instrText xml:space="preserve"> SEQ MTEqn </w:instrText>
      </w:r>
      <w:r w:rsidR="00F119D4">
        <w:instrText xml:space="preserve">\h \* MERGEFORMAT </w:instrText>
      </w:r>
      <w:del w:id="26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18</w:instrText>
      </w:r>
      <w:r w:rsidR="00F119D4">
        <w:rPr>
          <w:noProof/>
        </w:rPr>
        <w:fldChar w:fldCharType="end"/>
      </w:r>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51" type="#_x0000_t75" style="width:19pt;height:16pt" o:ole="">
            <v:imagedata r:id="rId3099" o:title=""/>
          </v:shape>
          <o:OLEObject Type="Embed" ProgID="Equation.DSMT4" ShapeID="_x0000_i2551" DrawAspect="Content" ObjectID="_1362388423" r:id="rId3100"/>
        </w:object>
      </w:r>
      <w:r>
        <w:t xml:space="preserve">’s are the forces that will prevent the rigid bodies to separate at the joint position and </w:t>
      </w:r>
      <w:r w:rsidR="00905817" w:rsidRPr="00905817">
        <w:rPr>
          <w:position w:val="-10"/>
        </w:rPr>
        <w:object w:dxaOrig="1080" w:dyaOrig="380" w14:anchorId="0CA85D1E">
          <v:shape id="_x0000_i2552" type="#_x0000_t75" style="width:54pt;height:19pt" o:ole="">
            <v:imagedata r:id="rId3101" o:title=""/>
          </v:shape>
          <o:OLEObject Type="Embed" ProgID="Equation.DSMT4" ShapeID="_x0000_i2552" DrawAspect="Content" ObjectID="_1362388424" r:id="rId3102"/>
        </w:object>
      </w:r>
      <w:r>
        <w:t xml:space="preserve">. First we note that due to the third law of Newton </w:t>
      </w:r>
      <w:r w:rsidR="00905817" w:rsidRPr="00905817">
        <w:rPr>
          <w:position w:val="-4"/>
        </w:rPr>
        <w:object w:dxaOrig="1140" w:dyaOrig="320" w14:anchorId="478C6972">
          <v:shape id="_x0000_i2553" type="#_x0000_t75" style="width:57pt;height:16pt" o:ole="">
            <v:imagedata r:id="rId3103" o:title=""/>
          </v:shape>
          <o:OLEObject Type="Embed" ProgID="Equation.DSMT4" ShapeID="_x0000_i2553" DrawAspect="Content" ObjectID="_1362388425" r:id="rId3104"/>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54" type="#_x0000_t75" style="width:169pt;height:26pt" o:ole="">
            <v:imagedata r:id="rId3105" o:title=""/>
          </v:shape>
          <o:OLEObject Type="Embed" ProgID="Equation.DSMT4" ShapeID="_x0000_i2554" DrawAspect="Content" ObjectID="_1362388426" r:id="rId3106"/>
        </w:object>
      </w:r>
      <w:r w:rsidR="00F64B9A">
        <w:t>.</w:t>
      </w:r>
      <w:r>
        <w:tab/>
      </w:r>
      <w:r>
        <w:fldChar w:fldCharType="begin"/>
      </w:r>
      <w:r>
        <w:instrText xml:space="preserve"> MACROBUTTON MTPlaceRef \* MERGEFORMAT </w:instrText>
      </w:r>
      <w:r w:rsidR="00F119D4">
        <w:fldChar w:fldCharType="begin"/>
      </w:r>
      <w:r w:rsidR="00F119D4">
        <w:instrText xml:space="preserve"> SEQ MTEqn \h \* MERGEFORMAT </w:instrText>
      </w:r>
      <w:del w:id="268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19</w:instrText>
      </w:r>
      <w:r w:rsidR="00F119D4">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55" type="#_x0000_t75" style="width:101pt;height:21pt" o:ole="">
            <v:imagedata r:id="rId3107" o:title=""/>
          </v:shape>
          <o:OLEObject Type="Embed" ProgID="Equation.DSMT4" ShapeID="_x0000_i2555" DrawAspect="Content" ObjectID="_1362388427" r:id="rId3108"/>
        </w:object>
      </w:r>
      <w:r w:rsidR="00F64B9A">
        <w:t>.</w:t>
      </w:r>
      <w:r>
        <w:tab/>
      </w:r>
      <w:r>
        <w:fldChar w:fldCharType="begin"/>
      </w:r>
      <w:r>
        <w:instrText xml:space="preserve"> MACROBUTTON MTPlaceRef \* MERGEFORMAT </w:instrText>
      </w:r>
      <w:r w:rsidR="00F119D4">
        <w:fldChar w:fldCharType="begin"/>
      </w:r>
      <w:r w:rsidR="00F119D4">
        <w:instrText xml:space="preserve"> SEQ MTEqn \h \* MERGEFORMAT </w:instrText>
      </w:r>
      <w:del w:id="2689" w:author="Gerard" w:date="2015-03-22T11:01:00Z">
        <w:r w:rsidR="00F119D4" w:rsidDel="00F119D4">
          <w:fldChar w:fldCharType="separate"/>
        </w:r>
      </w:del>
      <w:r w:rsidR="00F119D4">
        <w:fldChar w:fldCharType="end"/>
      </w:r>
      <w:bookmarkStart w:id="2690" w:name="ZEqnNum929900"/>
      <w:r>
        <w:instrText>(</w:instrText>
      </w:r>
      <w:r w:rsidR="00F119D4">
        <w:fldChar w:fldCharType="begin"/>
      </w:r>
      <w:r w:rsidR="00F119D4">
        <w:instrText xml:space="preserve"> SEQ MTSec \c \* Arabic \</w:instrText>
      </w:r>
      <w:r w:rsidR="00F119D4">
        <w:instrText xml:space="preserve">*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20</w:instrText>
      </w:r>
      <w:r w:rsidR="00F119D4">
        <w:rPr>
          <w:noProof/>
        </w:rPr>
        <w:fldChar w:fldCharType="end"/>
      </w:r>
      <w:r>
        <w:instrText>)</w:instrText>
      </w:r>
      <w:bookmarkEnd w:id="2690"/>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56" type="#_x0000_t75" style="width:55pt;height:19pt" o:ole="">
            <v:imagedata r:id="rId3109" o:title=""/>
          </v:shape>
          <o:OLEObject Type="Embed" ProgID="Equation.DSMT4" ShapeID="_x0000_i2556" DrawAspect="Content" ObjectID="_1362388428" r:id="rId3110"/>
        </w:object>
      </w:r>
      <w:r w:rsidR="00F64B9A">
        <w:t>,</w:t>
      </w:r>
      <w:r>
        <w:tab/>
      </w:r>
      <w:r>
        <w:fldChar w:fldCharType="begin"/>
      </w:r>
      <w:r>
        <w:instrText xml:space="preserve"> MACROBUTTON MTPlaceRef \* MERGEFORMAT </w:instrText>
      </w:r>
      <w:r w:rsidR="00F119D4">
        <w:fldChar w:fldCharType="begin"/>
      </w:r>
      <w:r w:rsidR="00F119D4">
        <w:instrText xml:space="preserve"> SEQ MTEqn \h \* MERGEFORMAT </w:instrText>
      </w:r>
      <w:del w:id="269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21</w:instrText>
      </w:r>
      <w:r w:rsidR="00F119D4">
        <w:rPr>
          <w:noProof/>
        </w:rPr>
        <w:fldChar w:fldCharType="end"/>
      </w:r>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57" type="#_x0000_t75" style="width:10pt;height:13pt" o:ole="">
            <v:imagedata r:id="rId3111" o:title=""/>
          </v:shape>
          <o:OLEObject Type="Embed" ProgID="Equation.DSMT4" ShapeID="_x0000_i2557" DrawAspect="Content" ObjectID="_1362388429" r:id="rId3112"/>
        </w:object>
      </w:r>
      <w:r>
        <w:t xml:space="preserve">is the Lagrange multiplier and </w:t>
      </w:r>
      <w:r w:rsidR="00905817" w:rsidRPr="00905817">
        <w:rPr>
          <w:position w:val="-12"/>
        </w:rPr>
        <w:object w:dxaOrig="260" w:dyaOrig="360" w14:anchorId="1BCBCC2D">
          <v:shape id="_x0000_i2558" type="#_x0000_t75" style="width:13pt;height:19pt" o:ole="">
            <v:imagedata r:id="rId3113" o:title=""/>
          </v:shape>
          <o:OLEObject Type="Embed" ProgID="Equation.DSMT4" ShapeID="_x0000_i2558" DrawAspect="Content" ObjectID="_1362388430" r:id="rId3114"/>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r w:rsidR="00F119D4">
        <w:fldChar w:fldCharType="begin"/>
      </w:r>
      <w:r w:rsidR="00F119D4">
        <w:instrText xml:space="preserve"> REF ZEqnNum929900 \! \* MERGEFORMAT </w:instrText>
      </w:r>
      <w:r w:rsidR="00F119D4">
        <w:fldChar w:fldCharType="separate"/>
      </w:r>
      <w:r w:rsidR="00F119D4">
        <w:instrText>(6.20)</w:instrText>
      </w:r>
      <w:r w:rsidR="00F119D4">
        <w:fldChar w:fldCharType="end"/>
      </w:r>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59" type="#_x0000_t75" style="width:126pt;height:38pt" o:ole="">
            <v:imagedata r:id="rId3115" o:title=""/>
          </v:shape>
          <o:OLEObject Type="Embed" ProgID="Equation.DSMT4" ShapeID="_x0000_i2559" DrawAspect="Content" ObjectID="_1362388431" r:id="rId3116"/>
        </w:object>
      </w:r>
      <w:r>
        <w:tab/>
      </w:r>
      <w:r>
        <w:fldChar w:fldCharType="begin"/>
      </w:r>
      <w:r>
        <w:instrText xml:space="preserve"> MACROBUTTON MTPlaceRef \* MERGEFORMAT </w:instrText>
      </w:r>
      <w:r w:rsidR="00F119D4">
        <w:fldChar w:fldCharType="begin"/>
      </w:r>
      <w:r w:rsidR="00F119D4">
        <w:instrText xml:space="preserve"> SEQ MTEqn \h \* MERGEFORMAT </w:instrText>
      </w:r>
      <w:del w:id="269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22</w:instrText>
      </w:r>
      <w:r w:rsidR="00F119D4">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60" type="#_x0000_t75" style="width:16pt;height:14pt" o:ole="">
            <v:imagedata r:id="rId3117" o:title=""/>
          </v:shape>
          <o:OLEObject Type="Embed" ProgID="Equation.DSMT4" ShapeID="_x0000_i2560" DrawAspect="Content" ObjectID="_1362388432" r:id="rId3118"/>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61" type="#_x0000_t75" style="width:139pt;height:42pt" o:ole="">
            <v:imagedata r:id="rId3119" o:title=""/>
          </v:shape>
          <o:OLEObject Type="Embed" ProgID="Equation.DSMT4" ShapeID="_x0000_i2561" DrawAspect="Content" ObjectID="_1362388433" r:id="rId3120"/>
        </w:object>
      </w:r>
      <w:r>
        <w:tab/>
      </w:r>
      <w:r>
        <w:fldChar w:fldCharType="begin"/>
      </w:r>
      <w:r>
        <w:instrText xml:space="preserve"> MACROBUTTON MTPlaceRef \* MERGEFORMAT </w:instrText>
      </w:r>
      <w:r w:rsidR="00F119D4">
        <w:fldChar w:fldCharType="begin"/>
      </w:r>
      <w:r w:rsidR="00F119D4">
        <w:instrText xml:space="preserve"> SEQ MTEqn \h \* MERGEFORMAT </w:instrText>
      </w:r>
      <w:del w:id="26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w:instrText>
      </w:r>
      <w:r w:rsidR="00F119D4">
        <w:instrText xml:space="preserve">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23</w:instrText>
      </w:r>
      <w:r w:rsidR="00F119D4">
        <w:rPr>
          <w:noProof/>
        </w:rPr>
        <w:fldChar w:fldCharType="end"/>
      </w:r>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62" type="#_x0000_t75" style="width:16pt;height:14pt" o:ole="">
            <v:imagedata r:id="rId3121" o:title=""/>
          </v:shape>
          <o:OLEObject Type="Embed" ProgID="Equation.DSMT4" ShapeID="_x0000_i2562" DrawAspect="Content" ObjectID="_1362388434" r:id="rId3122"/>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tab/>
      </w:r>
      <w:r w:rsidR="00905817" w:rsidRPr="00905817">
        <w:rPr>
          <w:position w:val="-68"/>
        </w:rPr>
        <w:object w:dxaOrig="2580" w:dyaOrig="1480" w14:anchorId="02A0A63F">
          <v:shape id="_x0000_i2563" type="#_x0000_t75" style="width:129pt;height:74pt" o:ole="">
            <v:imagedata r:id="rId3123" o:title=""/>
          </v:shape>
          <o:OLEObject Type="Embed" ProgID="Equation.DSMT4" ShapeID="_x0000_i2563" DrawAspect="Content" ObjectID="_1362388435" r:id="rId3124"/>
        </w:object>
      </w:r>
      <w:r w:rsidR="002D7F22">
        <w:t>.</w:t>
      </w:r>
      <w:r>
        <w:tab/>
      </w:r>
      <w:r>
        <w:fldChar w:fldCharType="begin"/>
      </w:r>
      <w:r>
        <w:instrText xml:space="preserve"> MACROBUTTON MTPlaceRef \* MERGEFORMAT </w:instrText>
      </w:r>
      <w:r w:rsidR="00F119D4">
        <w:fldChar w:fldCharType="begin"/>
      </w:r>
      <w:r w:rsidR="00F119D4">
        <w:instrText xml:space="preserve"> SEQ MTEqn \h \* MERGEFO</w:instrText>
      </w:r>
      <w:r w:rsidR="00F119D4">
        <w:instrText xml:space="preserve">RMAT </w:instrText>
      </w:r>
      <w:del w:id="269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24</w:instrText>
      </w:r>
      <w:r w:rsidR="00F119D4">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564" type="#_x0000_t75" style="width:67pt;height:16pt" o:ole="">
            <v:imagedata r:id="rId3125" o:title=""/>
          </v:shape>
          <o:OLEObject Type="Embed" ProgID="Equation.DSMT4" ShapeID="_x0000_i2564" DrawAspect="Content" ObjectID="_1362388436" r:id="rId3126"/>
        </w:object>
      </w:r>
      <w:r w:rsidR="00966979">
        <w:t>.</w:t>
      </w:r>
      <w:r>
        <w:tab/>
      </w:r>
      <w:r>
        <w:fldChar w:fldCharType="begin"/>
      </w:r>
      <w:r>
        <w:instrText xml:space="preserve"> MACROBUTTON MTPlaceRef \* MERGEFORMAT </w:instrText>
      </w:r>
      <w:r w:rsidR="00F119D4">
        <w:fldChar w:fldCharType="begin"/>
      </w:r>
      <w:r w:rsidR="00F119D4">
        <w:instrText xml:space="preserve"> SEQ MTEqn \h \* MERGEFORMAT </w:instrText>
      </w:r>
      <w:del w:id="269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25</w:instrText>
      </w:r>
      <w:r w:rsidR="00F119D4">
        <w:rPr>
          <w:noProof/>
        </w:rPr>
        <w:fldChar w:fldCharType="end"/>
      </w:r>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565" type="#_x0000_t75" style="width:97pt;height:16pt" o:ole="">
            <v:imagedata r:id="rId3127" o:title=""/>
          </v:shape>
          <o:OLEObject Type="Embed" ProgID="Equation.DSMT4" ShapeID="_x0000_i2565" DrawAspect="Content" ObjectID="_1362388437" r:id="rId3128"/>
        </w:object>
      </w:r>
      <w:r w:rsidR="00966979">
        <w:t>.</w:t>
      </w:r>
      <w:r>
        <w:tab/>
      </w:r>
      <w:r>
        <w:fldChar w:fldCharType="begin"/>
      </w:r>
      <w:r>
        <w:instrText xml:space="preserve"> MACROBUTTON MTPlaceRef \* MERGEFORMAT </w:instrText>
      </w:r>
      <w:r w:rsidR="00F119D4">
        <w:fldChar w:fldCharType="begin"/>
      </w:r>
      <w:r w:rsidR="00F119D4">
        <w:instrText xml:space="preserve"> SEQ MTEqn \h \* MERGEFORMAT </w:instrText>
      </w:r>
      <w:del w:id="269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w:instrText>
      </w:r>
      <w:r w:rsidR="00F119D4">
        <w:instrText xml:space="preserve">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26</w:instrText>
      </w:r>
      <w:r w:rsidR="00F119D4">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566" type="#_x0000_t75" style="width:185pt;height:74pt" o:ole="">
            <v:imagedata r:id="rId3129" o:title=""/>
          </v:shape>
          <o:OLEObject Type="Embed" ProgID="Equation.DSMT4" ShapeID="_x0000_i2566" DrawAspect="Content" ObjectID="_1362388438" r:id="rId3130"/>
        </w:object>
      </w:r>
      <w:r w:rsidR="00966979">
        <w:t>.</w:t>
      </w:r>
      <w:r>
        <w:tab/>
      </w:r>
      <w:r>
        <w:fldChar w:fldCharType="begin"/>
      </w:r>
      <w:r>
        <w:instrText xml:space="preserve"> MACROBUTTON MTPlaceRef \* MERGEFORMAT </w:instrText>
      </w:r>
      <w:r w:rsidR="00F119D4">
        <w:fldChar w:fldCharType="begin"/>
      </w:r>
      <w:r w:rsidR="00F119D4">
        <w:instrText xml:space="preserve"> SEQ MTEqn \h \* MERGEFORMAT </w:instrText>
      </w:r>
      <w:del w:id="26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27</w:instrText>
      </w:r>
      <w:r w:rsidR="00F119D4">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98" w:name="_Toc288641530"/>
      <w:r>
        <w:t>Sliding Interfaces</w:t>
      </w:r>
      <w:bookmarkEnd w:id="2698"/>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99" w:name="_Toc288641531"/>
      <w:r>
        <w:t>Contact Kinematics</w:t>
      </w:r>
      <w:bookmarkEnd w:id="2699"/>
    </w:p>
    <w:p w14:paraId="798336EC" w14:textId="1B7B896F"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F119D4">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67" type="#_x0000_t75" style="width:48pt;height:16pt" o:ole="">
            <v:imagedata r:id="rId3131" o:title=""/>
          </v:shape>
          <o:OLEObject Type="Embed" ProgID="Equation.DSMT4" ShapeID="_x0000_i2567" DrawAspect="Content" ObjectID="_1362388439" r:id="rId3132"/>
        </w:object>
      </w:r>
      <w:r>
        <w:t xml:space="preserve">where </w:t>
      </w:r>
      <w:r w:rsidR="00905817" w:rsidRPr="00905817">
        <w:rPr>
          <w:position w:val="-10"/>
        </w:rPr>
        <w:object w:dxaOrig="660" w:dyaOrig="320" w14:anchorId="4405B1AB">
          <v:shape id="_x0000_i2568" type="#_x0000_t75" style="width:33pt;height:16pt" o:ole="">
            <v:imagedata r:id="rId3133" o:title=""/>
          </v:shape>
          <o:OLEObject Type="Embed" ProgID="Equation.DSMT4" ShapeID="_x0000_i2568" DrawAspect="Content" ObjectID="_1362388440" r:id="rId3134"/>
        </w:object>
      </w:r>
      <w:r>
        <w:t xml:space="preserve">. The boundary of body </w:t>
      </w:r>
      <w:r>
        <w:rPr>
          <w:i/>
        </w:rPr>
        <w:t>i</w:t>
      </w:r>
      <w:r>
        <w:t xml:space="preserve"> is denoted by </w:t>
      </w:r>
      <w:r w:rsidR="00905817" w:rsidRPr="00905817">
        <w:rPr>
          <w:position w:val="-4"/>
        </w:rPr>
        <w:object w:dxaOrig="380" w:dyaOrig="320" w14:anchorId="64DB5151">
          <v:shape id="_x0000_i2569" type="#_x0000_t75" style="width:19pt;height:16pt" o:ole="">
            <v:imagedata r:id="rId3135" o:title=""/>
          </v:shape>
          <o:OLEObject Type="Embed" ProgID="Equation.DSMT4" ShapeID="_x0000_i2569" DrawAspect="Content" ObjectID="_1362388441" r:id="rId3136"/>
        </w:object>
      </w:r>
      <w:r>
        <w:t xml:space="preserve">and is divided into three regions </w:t>
      </w:r>
      <w:r w:rsidR="00905817" w:rsidRPr="00905817">
        <w:rPr>
          <w:position w:val="-12"/>
        </w:rPr>
        <w:object w:dxaOrig="2040" w:dyaOrig="400" w14:anchorId="71A42F84">
          <v:shape id="_x0000_i2570" type="#_x0000_t75" style="width:102pt;height:20pt" o:ole="">
            <v:imagedata r:id="rId3137" o:title=""/>
          </v:shape>
          <o:OLEObject Type="Embed" ProgID="Equation.DSMT4" ShapeID="_x0000_i2570" DrawAspect="Content" ObjectID="_1362388442" r:id="rId3138"/>
        </w:object>
      </w:r>
      <w:r>
        <w:t xml:space="preserve">, where </w:t>
      </w:r>
      <w:r w:rsidR="00905817" w:rsidRPr="00905817">
        <w:rPr>
          <w:position w:val="-12"/>
        </w:rPr>
        <w:object w:dxaOrig="380" w:dyaOrig="400" w14:anchorId="049BE7CB">
          <v:shape id="_x0000_i2571" type="#_x0000_t75" style="width:19pt;height:20pt" o:ole="">
            <v:imagedata r:id="rId3139" o:title=""/>
          </v:shape>
          <o:OLEObject Type="Embed" ProgID="Equation.DSMT4" ShapeID="_x0000_i2571" DrawAspect="Content" ObjectID="_1362388443" r:id="rId3140"/>
        </w:object>
      </w:r>
      <w:r>
        <w:t xml:space="preserve">is the boundary where tractions are applied, </w:t>
      </w:r>
      <w:r w:rsidR="00905817" w:rsidRPr="00905817">
        <w:rPr>
          <w:position w:val="-12"/>
        </w:rPr>
        <w:object w:dxaOrig="380" w:dyaOrig="400" w14:anchorId="2BD745E1">
          <v:shape id="_x0000_i2572" type="#_x0000_t75" style="width:19pt;height:20pt" o:ole="">
            <v:imagedata r:id="rId3141" o:title=""/>
          </v:shape>
          <o:OLEObject Type="Embed" ProgID="Equation.DSMT4" ShapeID="_x0000_i2572" DrawAspect="Content" ObjectID="_1362388444" r:id="rId3142"/>
        </w:object>
      </w:r>
      <w:r>
        <w:t xml:space="preserve">the boundary where the solution is prescribed and </w:t>
      </w:r>
      <w:r w:rsidR="00905817" w:rsidRPr="00905817">
        <w:rPr>
          <w:position w:val="-12"/>
        </w:rPr>
        <w:object w:dxaOrig="380" w:dyaOrig="400" w14:anchorId="401E7CB7">
          <v:shape id="_x0000_i2573" type="#_x0000_t75" style="width:19pt;height:20pt" o:ole="">
            <v:imagedata r:id="rId3143" o:title=""/>
          </v:shape>
          <o:OLEObject Type="Embed" ProgID="Equation.DSMT4" ShapeID="_x0000_i2573" DrawAspect="Content" ObjectID="_1362388445" r:id="rId3144"/>
        </w:object>
      </w:r>
      <w:r>
        <w:t xml:space="preserve">the part of the boundary that will be in contact with the other body. It is assumed that </w:t>
      </w:r>
      <w:r w:rsidR="00905817" w:rsidRPr="00905817">
        <w:rPr>
          <w:position w:val="-12"/>
        </w:rPr>
        <w:object w:dxaOrig="1939" w:dyaOrig="400" w14:anchorId="709782D8">
          <v:shape id="_x0000_i2574" type="#_x0000_t75" style="width:97pt;height:20pt" o:ole="">
            <v:imagedata r:id="rId3145" o:title=""/>
          </v:shape>
          <o:OLEObject Type="Embed" ProgID="Equation.DSMT4" ShapeID="_x0000_i2574" DrawAspect="Content" ObjectID="_1362388446" r:id="rId3146"/>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575" type="#_x0000_t75" style="width:19pt;height:19pt" o:ole="">
            <v:imagedata r:id="rId3147" o:title=""/>
          </v:shape>
          <o:OLEObject Type="Embed" ProgID="Equation.DSMT4" ShapeID="_x0000_i2575" DrawAspect="Content" ObjectID="_1362388447" r:id="rId3148"/>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576" type="#_x0000_t75" style="width:48pt;height:26pt" o:ole="">
            <v:imagedata r:id="rId3149" o:title=""/>
          </v:shape>
          <o:OLEObject Type="Embed" ProgID="Equation.DSMT4" ShapeID="_x0000_i2576" DrawAspect="Content" ObjectID="_1362388448" r:id="rId3150"/>
        </w:object>
      </w:r>
      <w:r>
        <w:t xml:space="preserve">is denoted by </w:t>
      </w:r>
      <w:r w:rsidR="00905817" w:rsidRPr="00905817">
        <w:rPr>
          <w:position w:val="-12"/>
        </w:rPr>
        <w:object w:dxaOrig="1980" w:dyaOrig="400" w14:anchorId="1DFD2DA8">
          <v:shape id="_x0000_i2577" type="#_x0000_t75" style="width:99pt;height:20pt" o:ole="">
            <v:imagedata r:id="rId3151" o:title=""/>
          </v:shape>
          <o:OLEObject Type="Embed" ProgID="Equation.DSMT4" ShapeID="_x0000_i2577" DrawAspect="Content" ObjectID="_1362388449" r:id="rId3152"/>
        </w:object>
      </w:r>
      <w:r>
        <w:t xml:space="preserve">where </w:t>
      </w:r>
      <w:r w:rsidR="00905817" w:rsidRPr="00905817">
        <w:rPr>
          <w:position w:val="-20"/>
        </w:rPr>
        <w:object w:dxaOrig="1480" w:dyaOrig="520" w14:anchorId="16EDC081">
          <v:shape id="_x0000_i2578" type="#_x0000_t75" style="width:74pt;height:26pt" o:ole="">
            <v:imagedata r:id="rId3153" o:title=""/>
          </v:shape>
          <o:OLEObject Type="Embed" ProgID="Equation.DSMT4" ShapeID="_x0000_i2578" DrawAspect="Content" ObjectID="_1362388450" r:id="rId3154"/>
        </w:object>
      </w:r>
      <w:r>
        <w:t xml:space="preserve">is the boundary in the current configuration where the tractions are applied and similar definitions for </w:t>
      </w:r>
      <w:r w:rsidR="00905817" w:rsidRPr="00905817">
        <w:rPr>
          <w:position w:val="-12"/>
        </w:rPr>
        <w:object w:dxaOrig="360" w:dyaOrig="400" w14:anchorId="76EA68FF">
          <v:shape id="_x0000_i2579" type="#_x0000_t75" style="width:19pt;height:20pt" o:ole="">
            <v:imagedata r:id="rId3155" o:title=""/>
          </v:shape>
          <o:OLEObject Type="Embed" ProgID="Equation.DSMT4" ShapeID="_x0000_i2579" DrawAspect="Content" ObjectID="_1362388451" r:id="rId3156"/>
        </w:object>
      </w:r>
      <w:r>
        <w:t xml:space="preserve">and </w:t>
      </w:r>
      <w:r w:rsidR="00905817" w:rsidRPr="00905817">
        <w:rPr>
          <w:position w:val="-12"/>
        </w:rPr>
        <w:object w:dxaOrig="360" w:dyaOrig="400" w14:anchorId="1AE2CFD3">
          <v:shape id="_x0000_i2580" type="#_x0000_t75" style="width:19pt;height:20pt" o:ole="">
            <v:imagedata r:id="rId3157" o:title=""/>
          </v:shape>
          <o:OLEObject Type="Embed" ProgID="Equation.DSMT4" ShapeID="_x0000_i2580" DrawAspect="Content" ObjectID="_1362388452" r:id="rId315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5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77777777" w:rsidR="008C7882" w:rsidRDefault="008C7882" w:rsidP="00FD7660">
      <w:pPr>
        <w:pStyle w:val="Caption"/>
        <w:jc w:val="center"/>
      </w:pPr>
      <w:r>
        <w:t xml:space="preserve">Figure </w:t>
      </w:r>
      <w:r w:rsidR="00F119D4">
        <w:fldChar w:fldCharType="begin"/>
      </w:r>
      <w:r w:rsidR="00F119D4">
        <w:instrText xml:space="preserve"> STYLEREF 1 \s </w:instrText>
      </w:r>
      <w:r w:rsidR="00F119D4">
        <w:fldChar w:fldCharType="separate"/>
      </w:r>
      <w:r w:rsidR="00F119D4">
        <w:rPr>
          <w:noProof/>
        </w:rPr>
        <w:t>6</w:t>
      </w:r>
      <w:r w:rsidR="00F119D4">
        <w:rPr>
          <w:noProof/>
        </w:rPr>
        <w:fldChar w:fldCharType="end"/>
      </w:r>
      <w:r>
        <w:noBreakHyphen/>
      </w:r>
      <w:r w:rsidR="00F119D4">
        <w:fldChar w:fldCharType="begin"/>
      </w:r>
      <w:r w:rsidR="00F119D4">
        <w:instrText xml:space="preserve"> SEQ Figure \* ARABIC \s 1 </w:instrText>
      </w:r>
      <w:r w:rsidR="00F119D4">
        <w:fldChar w:fldCharType="separate"/>
      </w:r>
      <w:r w:rsidR="00F119D4">
        <w:rPr>
          <w:noProof/>
        </w:rPr>
        <w:t>1</w:t>
      </w:r>
      <w:r w:rsidR="00F119D4">
        <w:rPr>
          <w:noProof/>
        </w:rPr>
        <w:fldChar w:fldCharType="end"/>
      </w:r>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581" type="#_x0000_t75" style="width:31pt;height:20pt" o:ole="">
            <v:imagedata r:id="rId3160" o:title=""/>
          </v:shape>
          <o:OLEObject Type="Embed" ProgID="Equation.DSMT4" ShapeID="_x0000_i2581" DrawAspect="Content" ObjectID="_1362388453" r:id="rId3161"/>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582" type="#_x0000_t75" style="width:174pt;height:28pt" o:ole="">
            <v:imagedata r:id="rId3162" o:title=""/>
          </v:shape>
          <o:OLEObject Type="Embed" ProgID="Equation.DSMT4" ShapeID="_x0000_i2582" DrawAspect="Content" ObjectID="_1362388454" r:id="rId316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0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28</w:instrText>
      </w:r>
      <w:r w:rsidR="00F119D4">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583" type="#_x0000_t75" style="width:31pt;height:20pt" o:ole="">
            <v:imagedata r:id="rId3164" o:title=""/>
          </v:shape>
          <o:OLEObject Type="Embed" ProgID="Equation.DSMT4" ShapeID="_x0000_i2583" DrawAspect="Content" ObjectID="_1362388455" r:id="rId3165"/>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584" type="#_x0000_t75" style="width:31pt;height:20pt" o:ole="">
            <v:imagedata r:id="rId3166" o:title=""/>
          </v:shape>
          <o:OLEObject Type="Embed" ProgID="Equation.DSMT4" ShapeID="_x0000_i2584" DrawAspect="Content" ObjectID="_1362388456" r:id="rId3167"/>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585" type="#_x0000_t75" style="width:174pt;height:26pt" o:ole="">
            <v:imagedata r:id="rId3168" o:title=""/>
          </v:shape>
          <o:OLEObject Type="Embed" ProgID="Equation.DSMT4" ShapeID="_x0000_i2585" DrawAspect="Content" ObjectID="_1362388457" r:id="rId316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0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29</w:instrText>
      </w:r>
      <w:r w:rsidR="00F119D4">
        <w:rPr>
          <w:noProof/>
        </w:rPr>
        <w:fldChar w:fldCharType="end"/>
      </w:r>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586" type="#_x0000_t75" style="width:10pt;height:11pt" o:ole="">
            <v:imagedata r:id="rId3170" o:title=""/>
          </v:shape>
          <o:OLEObject Type="Embed" ProgID="Equation.DSMT4" ShapeID="_x0000_i2586" DrawAspect="Content" ObjectID="_1362388458" r:id="rId3171"/>
        </w:object>
      </w:r>
      <w:r>
        <w:t xml:space="preserve">is the local surface normal of surface </w:t>
      </w:r>
      <w:r w:rsidR="00905817" w:rsidRPr="00905817">
        <w:rPr>
          <w:position w:val="-12"/>
        </w:rPr>
        <w:object w:dxaOrig="380" w:dyaOrig="400" w14:anchorId="1EFB57F2">
          <v:shape id="_x0000_i2587" type="#_x0000_t75" style="width:19pt;height:20pt" o:ole="">
            <v:imagedata r:id="rId3172" o:title=""/>
          </v:shape>
          <o:OLEObject Type="Embed" ProgID="Equation.DSMT4" ShapeID="_x0000_i2587" DrawAspect="Content" ObjectID="_1362388459" r:id="rId3173"/>
        </w:object>
      </w:r>
      <w:r>
        <w:t xml:space="preserve">evaluated at </w:t>
      </w:r>
      <w:r w:rsidR="00905817" w:rsidRPr="00905817">
        <w:rPr>
          <w:position w:val="-16"/>
        </w:rPr>
        <w:object w:dxaOrig="1579" w:dyaOrig="440" w14:anchorId="1DF8C83A">
          <v:shape id="_x0000_i2588" type="#_x0000_t75" style="width:79pt;height:22pt" o:ole="">
            <v:imagedata r:id="rId3174" o:title=""/>
          </v:shape>
          <o:OLEObject Type="Embed" ProgID="Equation.DSMT4" ShapeID="_x0000_i2588" DrawAspect="Content" ObjectID="_1362388460" r:id="rId3175"/>
        </w:object>
      </w:r>
      <w:r>
        <w:t xml:space="preserve">. Note that </w:t>
      </w:r>
      <w:r w:rsidR="00905817" w:rsidRPr="00905817">
        <w:rPr>
          <w:position w:val="-10"/>
        </w:rPr>
        <w:object w:dxaOrig="580" w:dyaOrig="320" w14:anchorId="62F7A0B6">
          <v:shape id="_x0000_i2589" type="#_x0000_t75" style="width:29pt;height:16pt" o:ole="">
            <v:imagedata r:id="rId3176" o:title=""/>
          </v:shape>
          <o:OLEObject Type="Embed" ProgID="Equation.DSMT4" ShapeID="_x0000_i2589" DrawAspect="Content" ObjectID="_1362388461" r:id="rId3177"/>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590" type="#_x0000_t75" style="width:29pt;height:16pt" o:ole="">
            <v:imagedata r:id="rId3178" o:title=""/>
          </v:shape>
          <o:OLEObject Type="Embed" ProgID="Equation.DSMT4" ShapeID="_x0000_i2590" DrawAspect="Content" ObjectID="_1362388462" r:id="rId3179"/>
        </w:object>
      </w:r>
      <w:r>
        <w:t>.</w:t>
      </w:r>
    </w:p>
    <w:p w14:paraId="717C8A45" w14:textId="77777777" w:rsidR="008C7882" w:rsidRDefault="008C7882" w:rsidP="008C7882"/>
    <w:p w14:paraId="51D16257" w14:textId="77777777" w:rsidR="008C7882" w:rsidRDefault="008C7882" w:rsidP="008C7882">
      <w:pPr>
        <w:pStyle w:val="Heading3"/>
      </w:pPr>
      <w:bookmarkStart w:id="2702" w:name="_Toc288641532"/>
      <w:r>
        <w:t>Weak Form of Two Body Contact</w:t>
      </w:r>
      <w:bookmarkEnd w:id="2702"/>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591" type="#_x0000_t75" style="width:442pt;height:35pt" o:ole="">
            <v:imagedata r:id="rId3180" o:title=""/>
          </v:shape>
          <o:OLEObject Type="Embed" ProgID="Equation.DSMT4" ShapeID="_x0000_i2591" DrawAspect="Content" ObjectID="_1362388463" r:id="rId3181"/>
        </w:object>
      </w:r>
      <w:r w:rsidR="000B0E73">
        <w:t>,</w:t>
      </w:r>
      <w:r>
        <w:tab/>
      </w:r>
      <w:r>
        <w:tab/>
      </w:r>
      <w:r>
        <w:fldChar w:fldCharType="begin"/>
      </w:r>
      <w:r>
        <w:instrText xml:space="preserve"> MACROBUTTON MTPlaceRef \* MERGEFORMAT </w:instrText>
      </w:r>
      <w:r w:rsidR="00F119D4">
        <w:fldChar w:fldCharType="begin"/>
      </w:r>
      <w:r w:rsidR="00F119D4">
        <w:instrText xml:space="preserve"> SEQ MTEqn \h \* MERGEFORMAT </w:instrText>
      </w:r>
      <w:del w:id="2703" w:author="Gerard" w:date="2015-03-22T11:01:00Z">
        <w:r w:rsidR="00F119D4" w:rsidDel="00F119D4">
          <w:fldChar w:fldCharType="separate"/>
        </w:r>
      </w:del>
      <w:r w:rsidR="00F119D4">
        <w:fldChar w:fldCharType="end"/>
      </w:r>
      <w:bookmarkStart w:id="2704" w:name="ZEqnNum571021"/>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w:instrText>
      </w:r>
      <w:r w:rsidR="00F119D4">
        <w:instrText xml:space="preserve">rabic \* MERGEFORMAT </w:instrText>
      </w:r>
      <w:r w:rsidR="00F119D4">
        <w:fldChar w:fldCharType="separate"/>
      </w:r>
      <w:r w:rsidR="00F119D4">
        <w:rPr>
          <w:noProof/>
        </w:rPr>
        <w:instrText>30</w:instrText>
      </w:r>
      <w:r w:rsidR="00F119D4">
        <w:rPr>
          <w:noProof/>
        </w:rPr>
        <w:fldChar w:fldCharType="end"/>
      </w:r>
      <w:r>
        <w:instrText>)</w:instrText>
      </w:r>
      <w:bookmarkEnd w:id="2704"/>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592" type="#_x0000_t75" style="width:19pt;height:17pt" o:ole="">
            <v:imagedata r:id="rId3182" o:title=""/>
          </v:shape>
          <o:OLEObject Type="Embed" ProgID="Equation.DSMT4" ShapeID="_x0000_i2592" DrawAspect="Content" ObjectID="_1362388464" r:id="rId318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593" type="#_x0000_t75" style="width:11pt;height:13pt" o:ole="">
            <v:imagedata r:id="rId3184" o:title=""/>
          </v:shape>
          <o:OLEObject Type="Embed" ProgID="Equation.DSMT4" ShapeID="_x0000_i2593" DrawAspect="Content" ObjectID="_1362388465" r:id="rId3185"/>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594" type="#_x0000_t75" style="width:19pt;height:19pt" o:ole="">
            <v:imagedata r:id="rId3186" o:title=""/>
          </v:shape>
          <o:OLEObject Type="Embed" ProgID="Equation.DSMT4" ShapeID="_x0000_i2594" DrawAspect="Content" ObjectID="_1362388466" r:id="rId3187"/>
        </w:object>
      </w:r>
      <w:r>
        <w:t xml:space="preserve">and </w:t>
      </w:r>
      <w:r w:rsidR="00905817" w:rsidRPr="00905817">
        <w:rPr>
          <w:position w:val="-6"/>
        </w:rPr>
        <w:object w:dxaOrig="380" w:dyaOrig="340" w14:anchorId="6ACE1969">
          <v:shape id="_x0000_i2595" type="#_x0000_t75" style="width:19pt;height:17pt" o:ole="">
            <v:imagedata r:id="rId3188" o:title=""/>
          </v:shape>
          <o:OLEObject Type="Embed" ProgID="Equation.DSMT4" ShapeID="_x0000_i2595" DrawAspect="Content" ObjectID="_1362388467" r:id="rId3189"/>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596" type="#_x0000_t75" style="width:103pt;height:40pt" o:ole="">
            <v:imagedata r:id="rId3190" o:title=""/>
          </v:shape>
          <o:OLEObject Type="Embed" ProgID="Equation.DSMT4" ShapeID="_x0000_i2596" DrawAspect="Content" ObjectID="_1362388468" r:id="rId319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0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31</w:instrText>
      </w:r>
      <w:r w:rsidR="00F119D4">
        <w:rPr>
          <w:noProof/>
        </w:rPr>
        <w:fldChar w:fldCharType="end"/>
      </w:r>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r w:rsidR="00F119D4">
        <w:fldChar w:fldCharType="begin"/>
      </w:r>
      <w:r w:rsidR="00F119D4">
        <w:instrText xml:space="preserve"> REF ZEqnNum571021 \* Charformat \! \* MERGEFORMAT </w:instrText>
      </w:r>
      <w:r w:rsidR="00F119D4">
        <w:fldChar w:fldCharType="separate"/>
      </w:r>
      <w:r w:rsidR="00F119D4">
        <w:instrText>(6.30)</w:instrText>
      </w:r>
      <w:r w:rsidR="00F119D4">
        <w:fldChar w:fldCharType="end"/>
      </w:r>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597" type="#_x0000_t75" style="width:347pt;height:154pt" o:ole="">
            <v:imagedata r:id="rId3192" o:title=""/>
          </v:shape>
          <o:OLEObject Type="Embed" ProgID="Equation.DSMT4" ShapeID="_x0000_i2597" DrawAspect="Content" ObjectID="_1362388469" r:id="rId319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0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32</w:instrText>
      </w:r>
      <w:r w:rsidR="00F119D4">
        <w:rPr>
          <w:noProof/>
        </w:rPr>
        <w:fldChar w:fldCharType="end"/>
      </w:r>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598" type="#_x0000_t75" style="width:168pt;height:20pt" o:ole="">
            <v:imagedata r:id="rId3194" o:title=""/>
          </v:shape>
          <o:OLEObject Type="Embed" ProgID="Equation.DSMT4" ShapeID="_x0000_i2598" DrawAspect="Content" ObjectID="_1362388470" r:id="rId319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0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33</w:instrText>
      </w:r>
      <w:r w:rsidR="00F119D4">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599" type="#_x0000_t75" style="width:16pt;height:16pt" o:ole="">
            <v:imagedata r:id="rId3196" o:title=""/>
          </v:shape>
          <o:OLEObject Type="Embed" ProgID="Equation.DSMT4" ShapeID="_x0000_i2599" DrawAspect="Content" ObjectID="_1362388471" r:id="rId3197"/>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00" type="#_x0000_t75" style="width:152pt;height:22pt" o:ole="">
            <v:imagedata r:id="rId3198" o:title=""/>
          </v:shape>
          <o:OLEObject Type="Embed" ProgID="Equation.DSMT4" ShapeID="_x0000_i2600" DrawAspect="Content" ObjectID="_1362388472" r:id="rId319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0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34</w:instrText>
      </w:r>
      <w:r w:rsidR="00F119D4">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01" type="#_x0000_t75" style="width:208pt;height:34pt" o:ole="">
            <v:imagedata r:id="rId3200" o:title=""/>
          </v:shape>
          <o:OLEObject Type="Embed" ProgID="Equation.DSMT4" ShapeID="_x0000_i2601" DrawAspect="Content" ObjectID="_1362388473" r:id="rId320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09" w:author="Gerard" w:date="2015-03-22T11:01:00Z">
        <w:r w:rsidR="00F119D4" w:rsidDel="00F119D4">
          <w:fldChar w:fldCharType="separate"/>
        </w:r>
      </w:del>
      <w:r w:rsidR="00F119D4">
        <w:fldChar w:fldCharType="end"/>
      </w:r>
      <w:bookmarkStart w:id="2710" w:name="ZEqnNum121131"/>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35</w:instrText>
      </w:r>
      <w:r w:rsidR="00F119D4">
        <w:rPr>
          <w:noProof/>
        </w:rPr>
        <w:fldChar w:fldCharType="end"/>
      </w:r>
      <w:r>
        <w:instrText>)</w:instrText>
      </w:r>
      <w:bookmarkEnd w:id="2710"/>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02" type="#_x0000_t75" style="width:45pt;height:20pt" o:ole="">
            <v:imagedata r:id="rId3202" o:title=""/>
          </v:shape>
          <o:OLEObject Type="Embed" ProgID="Equation.DSMT4" ShapeID="_x0000_i2602" DrawAspect="Content" ObjectID="_1362388474" r:id="rId3203"/>
        </w:object>
      </w:r>
      <w:r>
        <w:t xml:space="preserve">where </w:t>
      </w:r>
      <w:r w:rsidR="00905817" w:rsidRPr="00905817">
        <w:rPr>
          <w:position w:val="-6"/>
        </w:rPr>
        <w:object w:dxaOrig="200" w:dyaOrig="220" w14:anchorId="70F96AB1">
          <v:shape id="_x0000_i2603" type="#_x0000_t75" style="width:10pt;height:11pt" o:ole="">
            <v:imagedata r:id="rId3204" o:title=""/>
          </v:shape>
          <o:OLEObject Type="Embed" ProgID="Equation.DSMT4" ShapeID="_x0000_i2603" DrawAspect="Content" ObjectID="_1362388475" r:id="rId3205"/>
        </w:object>
      </w:r>
      <w:r>
        <w:t>is the (outward) surface normal and</w:t>
      </w:r>
      <w:r w:rsidR="00905817" w:rsidRPr="00905817">
        <w:rPr>
          <w:position w:val="-12"/>
        </w:rPr>
        <w:object w:dxaOrig="260" w:dyaOrig="360" w14:anchorId="185368B9">
          <v:shape id="_x0000_i2604" type="#_x0000_t75" style="width:13pt;height:19pt" o:ole="">
            <v:imagedata r:id="rId3206" o:title=""/>
          </v:shape>
          <o:OLEObject Type="Embed" ProgID="Equation.DSMT4" ShapeID="_x0000_i2604" DrawAspect="Content" ObjectID="_1362388476" r:id="rId3207"/>
        </w:object>
      </w:r>
      <w:r>
        <w:t>is to be determined from the solution strategy. For example in a Lagrange multiplier method the</w:t>
      </w:r>
      <w:r w:rsidR="00905817" w:rsidRPr="00905817">
        <w:rPr>
          <w:position w:val="-12"/>
        </w:rPr>
        <w:object w:dxaOrig="260" w:dyaOrig="360" w14:anchorId="50A8FD6D">
          <v:shape id="_x0000_i2605" type="#_x0000_t75" style="width:13pt;height:19pt" o:ole="">
            <v:imagedata r:id="rId3208" o:title=""/>
          </v:shape>
          <o:OLEObject Type="Embed" ProgID="Equation.DSMT4" ShapeID="_x0000_i2605" DrawAspect="Content" ObjectID="_1362388477" r:id="rId3209"/>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tab/>
      </w:r>
      <w:r w:rsidR="00905817" w:rsidRPr="00905817">
        <w:rPr>
          <w:position w:val="-20"/>
        </w:rPr>
        <w:object w:dxaOrig="3100" w:dyaOrig="520" w14:anchorId="1DB19437">
          <v:shape id="_x0000_i2606" type="#_x0000_t75" style="width:155pt;height:26pt" o:ole="">
            <v:imagedata r:id="rId3210" o:title=""/>
          </v:shape>
          <o:OLEObject Type="Embed" ProgID="Equation.DSMT4" ShapeID="_x0000_i2606" DrawAspect="Content" ObjectID="_1362388478" r:id="rId321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11" w:author="Gerard" w:date="2015-03-22T11:01:00Z">
        <w:r w:rsidR="00F119D4" w:rsidDel="00F119D4">
          <w:fldChar w:fldCharType="separate"/>
        </w:r>
      </w:del>
      <w:r w:rsidR="00F119D4">
        <w:fldChar w:fldCharType="end"/>
      </w:r>
      <w:bookmarkStart w:id="2712" w:name="ZEqnNum436914"/>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36</w:instrText>
      </w:r>
      <w:r w:rsidR="00F119D4">
        <w:rPr>
          <w:noProof/>
        </w:rPr>
        <w:fldChar w:fldCharType="end"/>
      </w:r>
      <w:r>
        <w:instrText>)</w:instrText>
      </w:r>
      <w:bookmarkEnd w:id="2712"/>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r w:rsidR="00F119D4">
        <w:fldChar w:fldCharType="begin"/>
      </w:r>
      <w:r w:rsidR="00F119D4">
        <w:instrText xml:space="preserve"> REF ZEqnNum121131 \! \* MERGEFORMAT </w:instrText>
      </w:r>
      <w:r w:rsidR="00F119D4">
        <w:fldChar w:fldCharType="separate"/>
      </w:r>
      <w:r w:rsidR="00F119D4">
        <w:instrText>(6.35)</w:instrText>
      </w:r>
      <w:r w:rsidR="00F119D4">
        <w:fldChar w:fldCharType="end"/>
      </w:r>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07" type="#_x0000_t75" style="width:79pt;height:33pt" o:ole="">
            <v:imagedata r:id="rId3212" o:title=""/>
          </v:shape>
          <o:OLEObject Type="Embed" ProgID="Equation.DSMT4" ShapeID="_x0000_i2607" DrawAspect="Content" ObjectID="_1362388479" r:id="rId321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1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37</w:instrText>
      </w:r>
      <w:r w:rsidR="00F119D4">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14" w:name="_Toc288641533"/>
      <w:r>
        <w:t>Linearization of the Contact Integral</w:t>
      </w:r>
      <w:bookmarkEnd w:id="2714"/>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08" type="#_x0000_t75" style="width:138pt;height:33pt" o:ole="">
            <v:imagedata r:id="rId3214" o:title=""/>
          </v:shape>
          <o:OLEObject Type="Embed" ProgID="Equation.DSMT4" ShapeID="_x0000_i2608" DrawAspect="Content" ObjectID="_1362388480" r:id="rId321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1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38</w:instrText>
      </w:r>
      <w:r w:rsidR="00F119D4">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09" type="#_x0000_t75" style="width:13pt;height:19pt" o:ole="">
            <v:imagedata r:id="rId3216" o:title=""/>
          </v:shape>
          <o:OLEObject Type="Embed" ProgID="Equation.DSMT4" ShapeID="_x0000_i2609" DrawAspect="Content" ObjectID="_1362388481" r:id="rId3217"/>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10" type="#_x0000_t75" style="width:96pt;height:42pt" o:ole="">
            <v:imagedata r:id="rId3218" o:title=""/>
          </v:shape>
          <o:OLEObject Type="Embed" ProgID="Equation.DSMT4" ShapeID="_x0000_i2610" DrawAspect="Content" ObjectID="_1362388482" r:id="rId321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1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39</w:instrText>
      </w:r>
      <w:r w:rsidR="00F119D4">
        <w:rPr>
          <w:noProof/>
        </w:rPr>
        <w:fldChar w:fldCharType="end"/>
      </w:r>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11" type="#_x0000_t75" style="width:15pt;height:19pt" o:ole="">
            <v:imagedata r:id="rId3220" o:title=""/>
          </v:shape>
          <o:OLEObject Type="Embed" ProgID="Equation.DSMT4" ShapeID="_x0000_i2611" DrawAspect="Content" ObjectID="_1362388483" r:id="rId3221"/>
        </w:object>
      </w:r>
      <w:r>
        <w:t xml:space="preserve">is the penalty factor and </w:t>
      </w:r>
      <w:r w:rsidR="00905817" w:rsidRPr="00905817">
        <w:rPr>
          <w:position w:val="-14"/>
        </w:rPr>
        <w:object w:dxaOrig="660" w:dyaOrig="400" w14:anchorId="41DC3C38">
          <v:shape id="_x0000_i2612" type="#_x0000_t75" style="width:33pt;height:20pt" o:ole="">
            <v:imagedata r:id="rId3222" o:title=""/>
          </v:shape>
          <o:OLEObject Type="Embed" ProgID="Equation.DSMT4" ShapeID="_x0000_i2612" DrawAspect="Content" ObjectID="_1362388484" r:id="rId3223"/>
        </w:object>
      </w:r>
      <w:r>
        <w:t xml:space="preserve">is the Heaviside function. The quantity </w:t>
      </w:r>
      <w:r w:rsidR="00905817" w:rsidRPr="00905817">
        <w:rPr>
          <w:position w:val="-14"/>
        </w:rPr>
        <w:object w:dxaOrig="720" w:dyaOrig="400" w14:anchorId="071EB44C">
          <v:shape id="_x0000_i2613" type="#_x0000_t75" style="width:36pt;height:20pt" o:ole="">
            <v:imagedata r:id="rId3224" o:title=""/>
          </v:shape>
          <o:OLEObject Type="Embed" ProgID="Equation.DSMT4" ShapeID="_x0000_i2613" DrawAspect="Content" ObjectID="_1362388485" r:id="rId3225"/>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14" type="#_x0000_t75" style="width:275pt;height:100pt" o:ole="">
            <v:imagedata r:id="rId3226" o:title=""/>
          </v:shape>
          <o:OLEObject Type="Embed" ProgID="Equation.DSMT4" ShapeID="_x0000_i2614" DrawAspect="Content" ObjectID="_1362388486" r:id="rId322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1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w:instrText>
      </w:r>
      <w:r w:rsidR="00F119D4">
        <w:instrText xml:space="preserve">EFORMAT </w:instrText>
      </w:r>
      <w:r w:rsidR="00F119D4">
        <w:fldChar w:fldCharType="separate"/>
      </w:r>
      <w:r w:rsidR="00F119D4">
        <w:rPr>
          <w:noProof/>
        </w:rPr>
        <w:instrText>40</w:instrText>
      </w:r>
      <w:r w:rsidR="00F119D4">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18" w:name="_Toc288641534"/>
      <w:r>
        <w:t>Discretization of the Contact Integral</w:t>
      </w:r>
      <w:bookmarkEnd w:id="2718"/>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15" type="#_x0000_t75" style="width:109pt;height:31pt" o:ole="">
            <v:imagedata r:id="rId3228" o:title=""/>
          </v:shape>
          <o:OLEObject Type="Embed" ProgID="Equation.DSMT4" ShapeID="_x0000_i2615" DrawAspect="Content" ObjectID="_1362388487" r:id="rId322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1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41</w:instrText>
      </w:r>
      <w:r w:rsidR="00F119D4">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16" type="#_x0000_t75" style="width:126pt;height:38pt" o:ole="">
            <v:imagedata r:id="rId3230" o:title=""/>
          </v:shape>
          <o:OLEObject Type="Embed" ProgID="Equation.DSMT4" ShapeID="_x0000_i2616" DrawAspect="Content" ObjectID="_1362388488" r:id="rId323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2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42</w:instrText>
      </w:r>
      <w:r w:rsidR="00F119D4">
        <w:rPr>
          <w:noProof/>
        </w:rPr>
        <w:fldChar w:fldCharType="end"/>
      </w:r>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17" type="#_x0000_t75" style="width:21pt;height:19pt" o:ole="">
            <v:imagedata r:id="rId3232" o:title=""/>
          </v:shape>
          <o:OLEObject Type="Embed" ProgID="Equation.DSMT4" ShapeID="_x0000_i2617" DrawAspect="Content" ObjectID="_1362388489" r:id="rId3233"/>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18" type="#_x0000_t75" style="width:205pt;height:42pt" o:ole="">
            <v:imagedata r:id="rId3234" o:title=""/>
          </v:shape>
          <o:OLEObject Type="Embed" ProgID="Equation.DSMT4" ShapeID="_x0000_i2618" DrawAspect="Content" ObjectID="_1362388490" r:id="rId323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21" w:author="Gerard" w:date="2015-03-22T11:01:00Z">
        <w:r w:rsidR="00F119D4" w:rsidDel="00F119D4">
          <w:fldChar w:fldCharType="separate"/>
        </w:r>
      </w:del>
      <w:r w:rsidR="00F119D4">
        <w:fldChar w:fldCharType="end"/>
      </w:r>
      <w:bookmarkStart w:id="2722" w:name="ZEqnNum959237"/>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43</w:instrText>
      </w:r>
      <w:r w:rsidR="00F119D4">
        <w:rPr>
          <w:noProof/>
        </w:rPr>
        <w:fldChar w:fldCharType="end"/>
      </w:r>
      <w:r>
        <w:instrText>)</w:instrText>
      </w:r>
      <w:bookmarkEnd w:id="2722"/>
      <w:r>
        <w:fldChar w:fldCharType="end"/>
      </w:r>
    </w:p>
    <w:p w14:paraId="2C72AA41" w14:textId="4D024691" w:rsidR="008C7882" w:rsidRDefault="008C7882" w:rsidP="008C7882">
      <w:r>
        <w:t xml:space="preserve">where </w:t>
      </w:r>
      <w:r w:rsidR="00905817" w:rsidRPr="00905817">
        <w:rPr>
          <w:position w:val="-12"/>
        </w:rPr>
        <w:object w:dxaOrig="420" w:dyaOrig="380" w14:anchorId="490FDC21">
          <v:shape id="_x0000_i2619" type="#_x0000_t75" style="width:21pt;height:19pt" o:ole="">
            <v:imagedata r:id="rId3236" o:title=""/>
          </v:shape>
          <o:OLEObject Type="Embed" ProgID="Equation.DSMT4" ShapeID="_x0000_i2619" DrawAspect="Content" ObjectID="_1362388491" r:id="rId3237"/>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20" type="#_x0000_t75" style="width:62pt;height:20pt" o:ole="">
            <v:imagedata r:id="rId3238" o:title=""/>
          </v:shape>
          <o:OLEObject Type="Embed" ProgID="Equation.DSMT4" ShapeID="_x0000_i2620" DrawAspect="Content" ObjectID="_1362388492" r:id="rId3239"/>
        </w:object>
      </w:r>
      <w:r>
        <w:t xml:space="preserve">, </w:t>
      </w:r>
      <w:r w:rsidR="00905817" w:rsidRPr="00905817">
        <w:rPr>
          <w:position w:val="-14"/>
        </w:rPr>
        <w:object w:dxaOrig="1100" w:dyaOrig="400" w14:anchorId="4028FC3D">
          <v:shape id="_x0000_i2621" type="#_x0000_t75" style="width:55pt;height:20pt" o:ole="">
            <v:imagedata r:id="rId3240" o:title=""/>
          </v:shape>
          <o:OLEObject Type="Embed" ProgID="Equation.DSMT4" ShapeID="_x0000_i2621" DrawAspect="Content" ObjectID="_1362388493" r:id="rId3241"/>
        </w:object>
      </w:r>
      <w:r>
        <w:t xml:space="preserve">, </w:t>
      </w:r>
      <w:r w:rsidR="00905817" w:rsidRPr="00905817">
        <w:rPr>
          <w:position w:val="-14"/>
        </w:rPr>
        <w:object w:dxaOrig="940" w:dyaOrig="400" w14:anchorId="6235446D">
          <v:shape id="_x0000_i2622" type="#_x0000_t75" style="width:47pt;height:20pt" o:ole="">
            <v:imagedata r:id="rId3242" o:title=""/>
          </v:shape>
          <o:OLEObject Type="Embed" ProgID="Equation.DSMT4" ShapeID="_x0000_i2622" DrawAspect="Content" ObjectID="_1362388494" r:id="rId3243"/>
        </w:object>
      </w:r>
      <w:r>
        <w:t xml:space="preserve"> and </w:t>
      </w:r>
      <w:r w:rsidR="00905817" w:rsidRPr="00905817">
        <w:rPr>
          <w:position w:val="-14"/>
        </w:rPr>
        <w:object w:dxaOrig="1100" w:dyaOrig="400" w14:anchorId="3436D224">
          <v:shape id="_x0000_i2623" type="#_x0000_t75" style="width:55pt;height:20pt" o:ole="">
            <v:imagedata r:id="rId3244" o:title=""/>
          </v:shape>
          <o:OLEObject Type="Embed" ProgID="Equation.DSMT4" ShapeID="_x0000_i2623" DrawAspect="Content" ObjectID="_1362388495" r:id="rId3245"/>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24" type="#_x0000_t75" style="width:124pt;height:58pt" o:ole="">
            <v:imagedata r:id="rId3246" o:title=""/>
          </v:shape>
          <o:OLEObject Type="Embed" ProgID="Equation.DSMT4" ShapeID="_x0000_i2624" DrawAspect="Content" ObjectID="_1362388496" r:id="rId324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2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w:instrText>
      </w:r>
      <w:r w:rsidR="00F119D4">
        <w:instrText xml:space="preserve">FORMAT </w:instrText>
      </w:r>
      <w:r w:rsidR="00F119D4">
        <w:fldChar w:fldCharType="separate"/>
      </w:r>
      <w:r w:rsidR="00F119D4">
        <w:rPr>
          <w:noProof/>
        </w:rPr>
        <w:instrText>44</w:instrText>
      </w:r>
      <w:r w:rsidR="00F119D4">
        <w:rPr>
          <w:noProof/>
        </w:rPr>
        <w:fldChar w:fldCharType="end"/>
      </w:r>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25" type="#_x0000_t75" style="width:176pt;height:38pt" o:ole="">
            <v:imagedata r:id="rId3248" o:title=""/>
          </v:shape>
          <o:OLEObject Type="Embed" ProgID="Equation.DSMT4" ShapeID="_x0000_i2625" DrawAspect="Content" ObjectID="_1362388497" r:id="rId324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2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45</w:instrText>
      </w:r>
      <w:r w:rsidR="00F119D4">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26" type="#_x0000_t75" style="width:171pt;height:50pt" o:ole="">
            <v:imagedata r:id="rId3250" o:title=""/>
          </v:shape>
          <o:OLEObject Type="Embed" ProgID="Equation.DSMT4" ShapeID="_x0000_i2626" DrawAspect="Content" ObjectID="_1362388498" r:id="rId325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2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46</w:instrText>
      </w:r>
      <w:r w:rsidR="00F119D4">
        <w:rPr>
          <w:noProof/>
        </w:rPr>
        <w:fldChar w:fldCharType="end"/>
      </w:r>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r w:rsidR="00F119D4">
        <w:fldChar w:fldCharType="begin"/>
      </w:r>
      <w:r w:rsidR="00F119D4">
        <w:instrText xml:space="preserve"> REF ZEqnNum9</w:instrText>
      </w:r>
      <w:r w:rsidR="00F119D4">
        <w:instrText xml:space="preserve">59237 \! \* MERGEFORMAT </w:instrText>
      </w:r>
      <w:r w:rsidR="00F119D4">
        <w:fldChar w:fldCharType="separate"/>
      </w:r>
      <w:r w:rsidR="00F119D4">
        <w:instrText>(6.43)</w:instrText>
      </w:r>
      <w:r w:rsidR="00F119D4">
        <w:fldChar w:fldCharType="end"/>
      </w:r>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27" type="#_x0000_t75" style="width:212pt;height:42pt" o:ole="">
            <v:imagedata r:id="rId3252" o:title=""/>
          </v:shape>
          <o:OLEObject Type="Embed" ProgID="Equation.DSMT4" ShapeID="_x0000_i2627" DrawAspect="Content" ObjectID="_1362388499" r:id="rId325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26" w:author="Gerard" w:date="2015-03-22T11:01:00Z">
        <w:r w:rsidR="00F119D4" w:rsidDel="00F119D4">
          <w:fldChar w:fldCharType="separate"/>
        </w:r>
      </w:del>
      <w:r w:rsidR="00F119D4">
        <w:fldChar w:fldCharType="end"/>
      </w:r>
      <w:bookmarkStart w:id="2727" w:name="ZEqnNum386722"/>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47</w:instrText>
      </w:r>
      <w:r w:rsidR="00F119D4">
        <w:rPr>
          <w:noProof/>
        </w:rPr>
        <w:fldChar w:fldCharType="end"/>
      </w:r>
      <w:r>
        <w:instrText>)</w:instrText>
      </w:r>
      <w:bookmarkEnd w:id="2727"/>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28" type="#_x0000_t75" style="width:13pt;height:19pt" o:ole="">
            <v:imagedata r:id="rId3254" o:title=""/>
          </v:shape>
          <o:OLEObject Type="Embed" ProgID="Equation.DSMT4" ShapeID="_x0000_i2628" DrawAspect="Content" ObjectID="_1362388500" r:id="rId325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28" w:name="_Toc288641535"/>
      <w:r>
        <w:t>Discretization of the Contact Stiffness</w:t>
      </w:r>
      <w:bookmarkEnd w:id="2728"/>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29" type="#_x0000_t75" style="width:200pt;height:76pt" o:ole="">
            <v:imagedata r:id="rId3256" o:title=""/>
          </v:shape>
          <o:OLEObject Type="Embed" ProgID="Equation.DSMT4" ShapeID="_x0000_i2629" DrawAspect="Content" ObjectID="_1362388501" r:id="rId325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29" w:author="Gerard" w:date="2015-03-22T11:01:00Z">
        <w:r w:rsidR="00F119D4" w:rsidDel="00F119D4">
          <w:fldChar w:fldCharType="separate"/>
        </w:r>
      </w:del>
      <w:r w:rsidR="00F119D4">
        <w:fldChar w:fldCharType="end"/>
      </w:r>
      <w:bookmarkStart w:id="2730" w:name="ZEqnNum694151"/>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48</w:instrText>
      </w:r>
      <w:r w:rsidR="00F119D4">
        <w:rPr>
          <w:noProof/>
        </w:rPr>
        <w:fldChar w:fldCharType="end"/>
      </w:r>
      <w:r>
        <w:instrText>)</w:instrText>
      </w:r>
      <w:bookmarkEnd w:id="2730"/>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r w:rsidR="00F119D4">
        <w:fldChar w:fldCharType="begin"/>
      </w:r>
      <w:r w:rsidR="00F119D4">
        <w:instrText xml:space="preserve"> REF ZEqnNum694151 \! \* MERGEFORMAT </w:instrText>
      </w:r>
      <w:r w:rsidR="00F119D4">
        <w:fldChar w:fldCharType="separate"/>
      </w:r>
      <w:r w:rsidR="00F119D4">
        <w:instrText>(6.48)</w:instrText>
      </w:r>
      <w:r w:rsidR="00F119D4">
        <w:fldChar w:fldCharType="end"/>
      </w:r>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30" type="#_x0000_t75" style="width:192pt;height:37pt" o:ole="">
            <v:imagedata r:id="rId3258" o:title=""/>
          </v:shape>
          <o:OLEObject Type="Embed" ProgID="Equation.DSMT4" ShapeID="_x0000_i2630" DrawAspect="Content" ObjectID="_1362388502" r:id="rId325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3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w:instrText>
      </w:r>
      <w:r w:rsidR="00F119D4">
        <w:instrText xml:space="preserve">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49</w:instrText>
      </w:r>
      <w:r w:rsidR="00F119D4">
        <w:rPr>
          <w:noProof/>
        </w:rPr>
        <w:fldChar w:fldCharType="end"/>
      </w:r>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31" type="#_x0000_t75" style="width:20pt;height:14pt" o:ole="">
            <v:imagedata r:id="rId3260" o:title=""/>
          </v:shape>
          <o:OLEObject Type="Embed" ProgID="Equation.DSMT4" ShapeID="_x0000_i2631" DrawAspect="Content" ObjectID="_1362388503" r:id="rId3261"/>
        </w:object>
      </w:r>
      <w:r>
        <w:t xml:space="preserve">is as above and </w:t>
      </w:r>
      <w:r w:rsidR="00905817" w:rsidRPr="00905817">
        <w:rPr>
          <w:position w:val="-4"/>
        </w:rPr>
        <w:object w:dxaOrig="420" w:dyaOrig="260" w14:anchorId="055E5AE5">
          <v:shape id="_x0000_i2632" type="#_x0000_t75" style="width:21pt;height:13pt" o:ole="">
            <v:imagedata r:id="rId3262" o:title=""/>
          </v:shape>
          <o:OLEObject Type="Embed" ProgID="Equation.DSMT4" ShapeID="_x0000_i2632" DrawAspect="Content" ObjectID="_1362388504" r:id="rId3263"/>
        </w:object>
      </w:r>
      <w:r>
        <w:t xml:space="preserve">similar to </w:t>
      </w:r>
      <w:r w:rsidR="00905817" w:rsidRPr="00905817">
        <w:rPr>
          <w:position w:val="-6"/>
        </w:rPr>
        <w:object w:dxaOrig="400" w:dyaOrig="279" w14:anchorId="6D5CD9F7">
          <v:shape id="_x0000_i2633" type="#_x0000_t75" style="width:20pt;height:14pt" o:ole="">
            <v:imagedata r:id="rId3264" o:title=""/>
          </v:shape>
          <o:OLEObject Type="Embed" ProgID="Equation.DSMT4" ShapeID="_x0000_i2633" DrawAspect="Content" ObjectID="_1362388505" r:id="rId3265"/>
        </w:object>
      </w:r>
      <w:r>
        <w:t xml:space="preserve"> with </w:t>
      </w:r>
      <w:r w:rsidR="00905817" w:rsidRPr="00905817">
        <w:rPr>
          <w:position w:val="-6"/>
        </w:rPr>
        <w:object w:dxaOrig="220" w:dyaOrig="279" w14:anchorId="57D3FFF3">
          <v:shape id="_x0000_i2634" type="#_x0000_t75" style="width:11pt;height:14pt" o:ole="">
            <v:imagedata r:id="rId3266" o:title=""/>
          </v:shape>
          <o:OLEObject Type="Embed" ProgID="Equation.DSMT4" ShapeID="_x0000_i2634" DrawAspect="Content" ObjectID="_1362388506" r:id="rId3267"/>
        </w:object>
      </w:r>
      <w:r>
        <w:t xml:space="preserve">replaced with </w:t>
      </w:r>
      <w:r w:rsidR="00905817" w:rsidRPr="00905817">
        <w:rPr>
          <w:position w:val="-4"/>
        </w:rPr>
        <w:object w:dxaOrig="220" w:dyaOrig="260" w14:anchorId="4187CC30">
          <v:shape id="_x0000_i2635" type="#_x0000_t75" style="width:11pt;height:13pt" o:ole="">
            <v:imagedata r:id="rId3268" o:title=""/>
          </v:shape>
          <o:OLEObject Type="Embed" ProgID="Equation.DSMT4" ShapeID="_x0000_i2635" DrawAspect="Content" ObjectID="_1362388507" r:id="rId3269"/>
        </w:object>
      </w:r>
      <w:r>
        <w:t xml:space="preserve"> and </w:t>
      </w:r>
      <w:r w:rsidR="00905817" w:rsidRPr="00905817">
        <w:rPr>
          <w:position w:val="-4"/>
        </w:rPr>
        <w:object w:dxaOrig="300" w:dyaOrig="300" w14:anchorId="62E00D63">
          <v:shape id="_x0000_i2636" type="#_x0000_t75" style="width:15pt;height:15pt" o:ole="">
            <v:imagedata r:id="rId3270" o:title=""/>
          </v:shape>
          <o:OLEObject Type="Embed" ProgID="Equation.DSMT4" ShapeID="_x0000_i2636" DrawAspect="Content" ObjectID="_1362388508" r:id="rId3271"/>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37" type="#_x0000_t75" style="width:224pt;height:74pt" o:ole="">
            <v:imagedata r:id="rId3272" o:title=""/>
          </v:shape>
          <o:OLEObject Type="Embed" ProgID="Equation.DSMT4" ShapeID="_x0000_i2637" DrawAspect="Content" ObjectID="_1362388509" r:id="rId327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32" w:author="Gerard" w:date="2015-03-22T11:01:00Z">
        <w:r w:rsidR="00F119D4" w:rsidDel="00F119D4">
          <w:fldChar w:fldCharType="separate"/>
        </w:r>
      </w:del>
      <w:r w:rsidR="00F119D4">
        <w:fldChar w:fldCharType="end"/>
      </w:r>
      <w:bookmarkStart w:id="2733" w:name="ZEqnNum879292"/>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50</w:instrText>
      </w:r>
      <w:r w:rsidR="00F119D4">
        <w:rPr>
          <w:noProof/>
        </w:rPr>
        <w:fldChar w:fldCharType="end"/>
      </w:r>
      <w:r>
        <w:instrText>)</w:instrText>
      </w:r>
      <w:bookmarkEnd w:id="2733"/>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tab/>
      </w:r>
      <w:r w:rsidR="00905817" w:rsidRPr="00905817">
        <w:rPr>
          <w:position w:val="-78"/>
        </w:rPr>
        <w:object w:dxaOrig="5820" w:dyaOrig="1680" w14:anchorId="26B86A66">
          <v:shape id="_x0000_i2638" type="#_x0000_t75" style="width:292pt;height:84pt" o:ole="">
            <v:imagedata r:id="rId3274" o:title=""/>
          </v:shape>
          <o:OLEObject Type="Embed" ProgID="Equation.DSMT4" ShapeID="_x0000_i2638" DrawAspect="Content" ObjectID="_1362388510" r:id="rId327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34" w:author="Gerard" w:date="2015-03-22T11:01:00Z">
        <w:r w:rsidR="00F119D4" w:rsidDel="00F119D4">
          <w:fldChar w:fldCharType="separate"/>
        </w:r>
      </w:del>
      <w:r w:rsidR="00F119D4">
        <w:fldChar w:fldCharType="end"/>
      </w:r>
      <w:bookmarkStart w:id="2735" w:name="ZEqnNum858973"/>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51</w:instrText>
      </w:r>
      <w:r w:rsidR="00F119D4">
        <w:rPr>
          <w:noProof/>
        </w:rPr>
        <w:fldChar w:fldCharType="end"/>
      </w:r>
      <w:r>
        <w:instrText>)</w:instrText>
      </w:r>
      <w:bookmarkEnd w:id="2735"/>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r w:rsidR="00F119D4">
        <w:fldChar w:fldCharType="begin"/>
      </w:r>
      <w:r w:rsidR="00F119D4">
        <w:instrText xml:space="preserve"> REF ZEqnNum858973 \! \* MERGEFORMAT </w:instrText>
      </w:r>
      <w:r w:rsidR="00F119D4">
        <w:fldChar w:fldCharType="separate"/>
      </w:r>
      <w:r w:rsidR="00F119D4">
        <w:instrText>(6.51)</w:instrText>
      </w:r>
      <w:r w:rsidR="00F119D4">
        <w:fldChar w:fldCharType="end"/>
      </w:r>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39" type="#_x0000_t75" style="width:212pt;height:102pt" o:ole="">
            <v:imagedata r:id="rId3276" o:title=""/>
          </v:shape>
          <o:OLEObject Type="Embed" ProgID="Equation.DSMT4" ShapeID="_x0000_i2639" DrawAspect="Content" ObjectID="_1362388511" r:id="rId327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3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w:instrText>
      </w:r>
      <w:r w:rsidR="00F119D4">
        <w:instrText xml:space="preserve"> \* Arabic \* MERGEFORMAT </w:instrText>
      </w:r>
      <w:r w:rsidR="00F119D4">
        <w:fldChar w:fldCharType="separate"/>
      </w:r>
      <w:r w:rsidR="00F119D4">
        <w:rPr>
          <w:noProof/>
        </w:rPr>
        <w:instrText>52</w:instrText>
      </w:r>
      <w:r w:rsidR="00F119D4">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40" type="#_x0000_t75" style="width:71pt;height:19pt" o:ole="">
            <v:imagedata r:id="rId3278" o:title=""/>
          </v:shape>
          <o:OLEObject Type="Embed" ProgID="Equation.DSMT4" ShapeID="_x0000_i2640" DrawAspect="Content" ObjectID="_1362388512" r:id="rId3279"/>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3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53</w:instrText>
      </w:r>
      <w:r w:rsidR="00F119D4">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41" type="#_x0000_t75" style="width:55pt;height:19pt" o:ole="">
            <v:imagedata r:id="rId3280" o:title=""/>
          </v:shape>
          <o:OLEObject Type="Embed" ProgID="Equation.DSMT4" ShapeID="_x0000_i2641" DrawAspect="Content" ObjectID="_1362388513" r:id="rId3281"/>
        </w:object>
      </w:r>
      <w:r>
        <w:t xml:space="preserve">is the surface metric tensor and </w:t>
      </w:r>
      <w:r w:rsidR="00905817" w:rsidRPr="00905817">
        <w:rPr>
          <w:position w:val="-16"/>
        </w:rPr>
        <w:object w:dxaOrig="1540" w:dyaOrig="440" w14:anchorId="348DC599">
          <v:shape id="_x0000_i2642" type="#_x0000_t75" style="width:77pt;height:22pt" o:ole="">
            <v:imagedata r:id="rId3282" o:title=""/>
          </v:shape>
          <o:OLEObject Type="Embed" ProgID="Equation.DSMT4" ShapeID="_x0000_i2642" DrawAspect="Content" ObjectID="_1362388514" r:id="rId3283"/>
        </w:object>
      </w:r>
      <w:r>
        <w:t xml:space="preserve">denotes the components of the surface curvature at </w:t>
      </w:r>
      <w:r w:rsidR="00905817" w:rsidRPr="00905817">
        <w:rPr>
          <w:position w:val="-10"/>
        </w:rPr>
        <w:object w:dxaOrig="200" w:dyaOrig="360" w14:anchorId="0332CC54">
          <v:shape id="_x0000_i2643" type="#_x0000_t75" style="width:10pt;height:19pt" o:ole="">
            <v:imagedata r:id="rId3284" o:title=""/>
          </v:shape>
          <o:OLEObject Type="Embed" ProgID="Equation.DSMT4" ShapeID="_x0000_i2643" DrawAspect="Content" ObjectID="_1362388515" r:id="rId3285"/>
        </w:object>
      </w:r>
      <w:r>
        <w:t>.</w:t>
      </w:r>
    </w:p>
    <w:p w14:paraId="57FA3AC3" w14:textId="77777777" w:rsidR="008C7882" w:rsidRDefault="008C7882" w:rsidP="008C7882"/>
    <w:p w14:paraId="35AD3397" w14:textId="77777777" w:rsidR="008C7882" w:rsidRDefault="008C7882" w:rsidP="008C7882">
      <w:pPr>
        <w:pStyle w:val="Heading3"/>
      </w:pPr>
      <w:bookmarkStart w:id="2738" w:name="_Toc288641536"/>
      <w:r>
        <w:t>Augmented Lagrangian Method</w:t>
      </w:r>
      <w:bookmarkEnd w:id="273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44" type="#_x0000_t75" style="width:78pt;height:20pt" o:ole="">
            <v:imagedata r:id="rId3286" o:title=""/>
          </v:shape>
          <o:OLEObject Type="Embed" ProgID="Equation.DSMT4" ShapeID="_x0000_i2644" DrawAspect="Content" ObjectID="_1362388516" r:id="rId328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39" w:author="Gerard" w:date="2015-03-22T11:01:00Z">
        <w:r w:rsidR="00F119D4" w:rsidDel="00F119D4">
          <w:fldChar w:fldCharType="separate"/>
        </w:r>
      </w:del>
      <w:r w:rsidR="00F119D4">
        <w:fldChar w:fldCharType="end"/>
      </w:r>
      <w:bookmarkStart w:id="2740" w:name="ZEqnNum558369"/>
      <w:r>
        <w:instrText>(</w:instrText>
      </w:r>
      <w:r w:rsidR="00F119D4">
        <w:fldChar w:fldCharType="begin"/>
      </w:r>
      <w:r w:rsidR="00F119D4">
        <w:instrText xml:space="preserve"> SEQ MTSec \c \* Arabic \* MER</w:instrText>
      </w:r>
      <w:r w:rsidR="00F119D4">
        <w:instrText xml:space="preserve">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54</w:instrText>
      </w:r>
      <w:r w:rsidR="00F119D4">
        <w:rPr>
          <w:noProof/>
        </w:rPr>
        <w:fldChar w:fldCharType="end"/>
      </w:r>
      <w:r>
        <w:instrText>)</w:instrText>
      </w:r>
      <w:bookmarkEnd w:id="2740"/>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F119D4">
        <w:fldChar w:fldCharType="begin"/>
      </w:r>
      <w:r w:rsidR="00F119D4">
        <w:instrText xml:space="preserve"> REF ZEqnNum879292 \! \* MERGEFORMAT </w:instrText>
      </w:r>
      <w:r w:rsidR="00F119D4">
        <w:fldChar w:fldCharType="separate"/>
      </w:r>
      <w:r w:rsidR="00F119D4">
        <w:instrText>(6.50)</w:instrText>
      </w:r>
      <w:r w:rsidR="00F119D4">
        <w:fldChar w:fldCharType="end"/>
      </w:r>
      <w:r>
        <w:fldChar w:fldCharType="end"/>
      </w:r>
      <w:r>
        <w:t xml:space="preserve">. In </w:t>
      </w:r>
      <w:r>
        <w:fldChar w:fldCharType="begin"/>
      </w:r>
      <w:r>
        <w:instrText xml:space="preserve"> GOTOBUTTON ZEqnNum558369  \* MERGEFORMAT </w:instrText>
      </w:r>
      <w:r w:rsidR="00F119D4">
        <w:fldChar w:fldCharType="begin"/>
      </w:r>
      <w:r w:rsidR="00F119D4">
        <w:instrText xml:space="preserve"> REF ZEqnNum558369 \* Charformat \! \* MERGEFORMAT </w:instrText>
      </w:r>
      <w:r w:rsidR="00F119D4">
        <w:fldChar w:fldCharType="separate"/>
      </w:r>
      <w:r w:rsidR="00F119D4">
        <w:instrText>(6.54)</w:instrText>
      </w:r>
      <w:r w:rsidR="00F119D4">
        <w:fldChar w:fldCharType="end"/>
      </w:r>
      <w:r>
        <w:fldChar w:fldCharType="end"/>
      </w:r>
      <w:r>
        <w:t xml:space="preserve"> </w:t>
      </w:r>
      <w:r w:rsidR="00905817" w:rsidRPr="00905817">
        <w:rPr>
          <w:position w:val="-12"/>
        </w:rPr>
        <w:object w:dxaOrig="300" w:dyaOrig="360" w14:anchorId="62BC5564">
          <v:shape id="_x0000_i2645" type="#_x0000_t75" style="width:15pt;height:19pt" o:ole="">
            <v:imagedata r:id="rId3288" o:title=""/>
          </v:shape>
          <o:OLEObject Type="Embed" ProgID="Equation.DSMT4" ShapeID="_x0000_i2645" DrawAspect="Content" ObjectID="_1362388517" r:id="rId3289"/>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46" type="#_x0000_t75" style="width:16pt;height:19pt" o:ole="">
            <v:imagedata r:id="rId3290" o:title=""/>
          </v:shape>
          <o:OLEObject Type="Embed" ProgID="Equation.DSMT4" ShapeID="_x0000_i2646" DrawAspect="Content" ObjectID="_1362388518" r:id="rId3291"/>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47" type="#_x0000_t75" style="width:58pt;height:40pt" o:ole="">
            <v:imagedata r:id="rId3292" o:title=""/>
          </v:shape>
          <o:OLEObject Type="Embed" ProgID="Equation.DSMT4" ShapeID="_x0000_i2647" DrawAspect="Content" ObjectID="_1362388519" r:id="rId329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55</w:instrText>
      </w:r>
      <w:r w:rsidR="00F119D4">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48" type="#_x0000_t75" style="width:21pt;height:20pt" o:ole="">
            <v:imagedata r:id="rId3294" o:title=""/>
          </v:shape>
          <o:OLEObject Type="Embed" ProgID="Equation.DSMT4" ShapeID="_x0000_i2648" DrawAspect="Content" ObjectID="_1362388520" r:id="rId3295"/>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49" type="#_x0000_t75" style="width:131pt;height:26pt" o:ole="">
            <v:imagedata r:id="rId3296" o:title=""/>
          </v:shape>
          <o:OLEObject Type="Embed" ProgID="Equation.DSMT4" ShapeID="_x0000_i2649" DrawAspect="Content" ObjectID="_1362388521" r:id="rId329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4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56</w:instrText>
      </w:r>
      <w:r w:rsidR="00F119D4">
        <w:rPr>
          <w:noProof/>
        </w:rPr>
        <w:fldChar w:fldCharType="end"/>
      </w:r>
      <w:r>
        <w:instrText>)</w:instrText>
      </w:r>
      <w:r>
        <w:fldChar w:fldCharType="end"/>
      </w:r>
    </w:p>
    <w:p w14:paraId="25F385C5" w14:textId="77777777" w:rsidR="008C7882" w:rsidRDefault="008C7882" w:rsidP="008C7882">
      <w:pPr>
        <w:ind w:left="360"/>
      </w:pPr>
      <w:r>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50" type="#_x0000_t75" style="width:15pt;height:15pt" o:ole="">
            <v:imagedata r:id="rId3298" o:title=""/>
          </v:shape>
          <o:OLEObject Type="Embed" ProgID="Equation.DSMT4" ShapeID="_x0000_i2650" DrawAspect="Content" ObjectID="_1362388522" r:id="rId3299"/>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51" type="#_x0000_t75" style="width:106pt;height:24pt" o:ole="">
            <v:imagedata r:id="rId3300" o:title=""/>
          </v:shape>
          <o:OLEObject Type="Embed" ProgID="Equation.DSMT4" ShapeID="_x0000_i2651" DrawAspect="Content" ObjectID="_1362388523" r:id="rId3301"/>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4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57</w:instrText>
      </w:r>
      <w:r w:rsidR="00F119D4">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52" type="#_x0000_t75" style="width:118pt;height:42pt" o:ole="">
            <v:imagedata r:id="rId3302" o:title=""/>
          </v:shape>
          <o:OLEObject Type="Embed" ProgID="Equation.DSMT4" ShapeID="_x0000_i2652" DrawAspect="Content" ObjectID="_1362388524" r:id="rId330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58</w:instrText>
      </w:r>
      <w:r w:rsidR="00F119D4">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45" w:name="_Toc288641537"/>
      <w:r>
        <w:t xml:space="preserve">Automatic </w:t>
      </w:r>
      <w:r w:rsidR="0081541F">
        <w:t>P</w:t>
      </w:r>
      <w:r>
        <w:t xml:space="preserve">enalty </w:t>
      </w:r>
      <w:r w:rsidR="0081541F">
        <w:t>C</w:t>
      </w:r>
      <w:r>
        <w:t>alculation</w:t>
      </w:r>
      <w:bookmarkEnd w:id="2745"/>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53" type="#_x0000_t75" style="width:15pt;height:19pt" o:ole="">
            <v:imagedata r:id="rId3304" o:title=""/>
          </v:shape>
          <o:OLEObject Type="Embed" ProgID="Equation.DSMT4" ShapeID="_x0000_i2653" DrawAspect="Content" ObjectID="_1362388525" r:id="rId330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54" type="#_x0000_t75" style="width:65pt;height:36pt" o:ole="">
            <v:imagedata r:id="rId3306" o:title=""/>
          </v:shape>
          <o:OLEObject Type="Embed" ProgID="Equation.DSMT4" ShapeID="_x0000_i2654" DrawAspect="Content" ObjectID="_1362388526" r:id="rId3307"/>
        </w:object>
      </w:r>
      <w:r w:rsidR="00993C44">
        <w:t>.</w:t>
      </w:r>
      <w:r>
        <w:tab/>
      </w:r>
      <w:r>
        <w:fldChar w:fldCharType="begin"/>
      </w:r>
      <w:r>
        <w:instrText xml:space="preserve"> MACROBUTTON MTPlaceRef \* MERGEFORMAT </w:instrText>
      </w:r>
      <w:r w:rsidR="00F119D4">
        <w:fldChar w:fldCharType="begin"/>
      </w:r>
      <w:r w:rsidR="00F119D4">
        <w:instrText xml:space="preserve"> SEQ MTEqn \h \* MERGEFORMAT </w:instrText>
      </w:r>
      <w:del w:id="274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59</w:instrText>
      </w:r>
      <w:r w:rsidR="00F119D4">
        <w:rPr>
          <w:noProof/>
        </w:rPr>
        <w:fldChar w:fldCharType="end"/>
      </w:r>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55" type="#_x0000_t75" style="width:15pt;height:19pt" o:ole="">
            <v:imagedata r:id="rId3308" o:title=""/>
          </v:shape>
          <o:OLEObject Type="Embed" ProgID="Equation.DSMT4" ShapeID="_x0000_i2655" DrawAspect="Content" ObjectID="_1362388527" r:id="rId3309"/>
        </w:object>
      </w:r>
      <w:r>
        <w:t xml:space="preserve">is the effective bulk modulus, </w:t>
      </w:r>
      <w:r w:rsidR="00905817" w:rsidRPr="00905817">
        <w:rPr>
          <w:position w:val="-12"/>
        </w:rPr>
        <w:object w:dxaOrig="260" w:dyaOrig="360" w14:anchorId="2DD7BABB">
          <v:shape id="_x0000_i2656" type="#_x0000_t75" style="width:13pt;height:19pt" o:ole="">
            <v:imagedata r:id="rId3310" o:title=""/>
          </v:shape>
          <o:OLEObject Type="Embed" ProgID="Equation.DSMT4" ShapeID="_x0000_i2656" DrawAspect="Content" ObjectID="_1362388528" r:id="rId3311"/>
        </w:object>
      </w:r>
      <w:r>
        <w:t xml:space="preserve">the surface area of the facet, </w:t>
      </w:r>
      <w:r w:rsidR="00905817" w:rsidRPr="00905817">
        <w:rPr>
          <w:position w:val="-12"/>
        </w:rPr>
        <w:object w:dxaOrig="240" w:dyaOrig="360" w14:anchorId="318CF084">
          <v:shape id="_x0000_i2657" type="#_x0000_t75" style="width:12pt;height:19pt" o:ole="">
            <v:imagedata r:id="rId3312" o:title=""/>
          </v:shape>
          <o:OLEObject Type="Embed" ProgID="Equation.DSMT4" ShapeID="_x0000_i2657" DrawAspect="Content" ObjectID="_1362388529" r:id="rId3313"/>
        </w:object>
      </w:r>
      <w:r>
        <w:t xml:space="preserve">the volume of the element to which this facet belongs and </w:t>
      </w:r>
      <w:r w:rsidR="00905817" w:rsidRPr="00905817">
        <w:rPr>
          <w:position w:val="-12"/>
        </w:rPr>
        <w:object w:dxaOrig="340" w:dyaOrig="360" w14:anchorId="20F4B578">
          <v:shape id="_x0000_i2658" type="#_x0000_t75" style="width:17pt;height:19pt" o:ole="">
            <v:imagedata r:id="rId3314" o:title=""/>
          </v:shape>
          <o:OLEObject Type="Embed" ProgID="Equation.DSMT4" ShapeID="_x0000_i2658" DrawAspect="Content" ObjectID="_1362388530" r:id="rId3315"/>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47" w:name="_Ref250038634"/>
      <w:bookmarkStart w:id="2748" w:name="_Toc288641538"/>
      <w:r>
        <w:t xml:space="preserve">Alternative </w:t>
      </w:r>
      <w:r w:rsidR="0081541F">
        <w:t>F</w:t>
      </w:r>
      <w:r>
        <w:t>ormulations</w:t>
      </w:r>
      <w:bookmarkEnd w:id="2747"/>
      <w:bookmarkEnd w:id="2748"/>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59" type="#_x0000_t75" style="width:142pt;height:33pt" o:ole="">
            <v:imagedata r:id="rId3316" o:title=""/>
          </v:shape>
          <o:OLEObject Type="Embed" ProgID="Equation.DSMT4" ShapeID="_x0000_i2659" DrawAspect="Content" ObjectID="_1362388531" r:id="rId3317"/>
        </w:object>
      </w:r>
      <w:r w:rsidR="00C108FD">
        <w:t>.</w:t>
      </w:r>
      <w:r>
        <w:tab/>
      </w:r>
      <w:r>
        <w:fldChar w:fldCharType="begin"/>
      </w:r>
      <w:r>
        <w:instrText xml:space="preserve"> MACROBUTTON MTPlaceRef \* MERGEFORMAT </w:instrText>
      </w:r>
      <w:r w:rsidR="00F119D4">
        <w:fldChar w:fldCharType="begin"/>
      </w:r>
      <w:r w:rsidR="00F119D4">
        <w:instrText xml:space="preserve"> SEQ MTEqn \h</w:instrText>
      </w:r>
      <w:r w:rsidR="00F119D4">
        <w:instrText xml:space="preserve"> \* MERGEFORMAT </w:instrText>
      </w:r>
      <w:del w:id="274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60</w:instrText>
      </w:r>
      <w:r w:rsidR="00F119D4">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60" type="#_x0000_t75" style="width:176pt;height:26pt" o:ole="">
            <v:imagedata r:id="rId3318" o:title=""/>
          </v:shape>
          <o:OLEObject Type="Embed" ProgID="Equation.DSMT4" ShapeID="_x0000_i2660" DrawAspect="Content" ObjectID="_1362388532" r:id="rId3319"/>
        </w:object>
      </w:r>
      <w:r w:rsidR="00C108FD">
        <w:t>,</w:t>
      </w:r>
      <w:r>
        <w:tab/>
      </w:r>
      <w:r>
        <w:fldChar w:fldCharType="begin"/>
      </w:r>
      <w:r>
        <w:instrText xml:space="preserve"> MACROBUTTON MTPlaceRef \* MERGEFORMAT </w:instrText>
      </w:r>
      <w:r w:rsidR="00F119D4">
        <w:fldChar w:fldCharType="begin"/>
      </w:r>
      <w:r w:rsidR="00F119D4">
        <w:instrText xml:space="preserve"> SEQ MTEqn \h \* MERGEFORMAT </w:instrText>
      </w:r>
      <w:del w:id="2750" w:author="Gerard" w:date="2015-03-22T11:01:00Z">
        <w:r w:rsidR="00F119D4" w:rsidDel="00F119D4">
          <w:fldChar w:fldCharType="separate"/>
        </w:r>
      </w:del>
      <w:r w:rsidR="00F119D4">
        <w:fldChar w:fldCharType="end"/>
      </w:r>
      <w:bookmarkStart w:id="2751" w:name="ZEqnNum299947"/>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61</w:instrText>
      </w:r>
      <w:r w:rsidR="00F119D4">
        <w:rPr>
          <w:noProof/>
        </w:rPr>
        <w:fldChar w:fldCharType="end"/>
      </w:r>
      <w:r>
        <w:instrText>)</w:instrText>
      </w:r>
      <w:bookmarkEnd w:id="2751"/>
      <w:r>
        <w:fldChar w:fldCharType="end"/>
      </w:r>
    </w:p>
    <w:p w14:paraId="7F11C924" w14:textId="7800A7FC" w:rsidR="008C7882" w:rsidRDefault="008C7882" w:rsidP="008C7882">
      <w:r>
        <w:t xml:space="preserve"> where, </w:t>
      </w:r>
      <w:r w:rsidR="00905817" w:rsidRPr="00905817">
        <w:rPr>
          <w:position w:val="-6"/>
        </w:rPr>
        <w:object w:dxaOrig="360" w:dyaOrig="340" w14:anchorId="1B2358D0">
          <v:shape id="_x0000_i2661" type="#_x0000_t75" style="width:19pt;height:17pt" o:ole="">
            <v:imagedata r:id="rId3320" o:title=""/>
          </v:shape>
          <o:OLEObject Type="Embed" ProgID="Equation.DSMT4" ShapeID="_x0000_i2661" DrawAspect="Content" ObjectID="_1362388533" r:id="rId3321"/>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62" type="#_x0000_t75" style="width:31pt;height:20pt" o:ole="">
            <v:imagedata r:id="rId3322" o:title=""/>
          </v:shape>
          <o:OLEObject Type="Embed" ProgID="Equation.DSMT4" ShapeID="_x0000_i2662" DrawAspect="Content" ObjectID="_1362388534" r:id="rId3323"/>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63" type="#_x0000_t75" style="width:19pt;height:17pt" o:ole="">
            <v:imagedata r:id="rId3324" o:title=""/>
          </v:shape>
          <o:OLEObject Type="Embed" ProgID="Equation.DSMT4" ShapeID="_x0000_i2663" DrawAspect="Content" ObjectID="_1362388535" r:id="rId3325"/>
        </w:object>
      </w:r>
      <w:r>
        <w:t xml:space="preserve">. The linearization of equation </w:t>
      </w:r>
      <w:r>
        <w:fldChar w:fldCharType="begin"/>
      </w:r>
      <w:r>
        <w:instrText xml:space="preserve"> GOTOBUTTON ZEqnNum299947  \* MERGEFORMAT </w:instrText>
      </w:r>
      <w:r w:rsidR="00F119D4">
        <w:fldChar w:fldCharType="begin"/>
      </w:r>
      <w:r w:rsidR="00F119D4">
        <w:instrText xml:space="preserve"> REF ZEqnNum299947 \! \* MERGEFORMAT </w:instrText>
      </w:r>
      <w:r w:rsidR="00F119D4">
        <w:fldChar w:fldCharType="separate"/>
      </w:r>
      <w:r w:rsidR="00F119D4">
        <w:instrText>(6.61)</w:instrText>
      </w:r>
      <w:r w:rsidR="00F119D4">
        <w:fldChar w:fldCharType="end"/>
      </w:r>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664" type="#_x0000_t75" style="width:198pt;height:24pt" o:ole="">
            <v:imagedata r:id="rId3326" o:title=""/>
          </v:shape>
          <o:OLEObject Type="Embed" ProgID="Equation.DSMT4" ShapeID="_x0000_i2664" DrawAspect="Content" ObjectID="_1362388536" r:id="rId3327"/>
        </w:object>
      </w:r>
      <w:r w:rsidR="00C108FD">
        <w:t>.</w:t>
      </w:r>
      <w:r>
        <w:tab/>
      </w:r>
      <w:r>
        <w:fldChar w:fldCharType="begin"/>
      </w:r>
      <w:r>
        <w:instrText xml:space="preserve"> MACROBUTTON MTPlaceRef \* MERGEFORMAT </w:instrText>
      </w:r>
      <w:r w:rsidR="00F119D4">
        <w:fldChar w:fldCharType="begin"/>
      </w:r>
      <w:r w:rsidR="00F119D4">
        <w:instrText xml:space="preserve"> SEQ MTEqn \h \* MERGEFORMAT </w:instrText>
      </w:r>
      <w:del w:id="2752" w:author="Gerard" w:date="2015-03-22T11:01:00Z">
        <w:r w:rsidR="00F119D4" w:rsidDel="00F119D4">
          <w:fldChar w:fldCharType="separate"/>
        </w:r>
      </w:del>
      <w:r w:rsidR="00F119D4">
        <w:fldChar w:fldCharType="end"/>
      </w:r>
      <w:bookmarkStart w:id="2753" w:name="ZEqnNum619824"/>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62</w:instrText>
      </w:r>
      <w:r w:rsidR="00F119D4">
        <w:rPr>
          <w:noProof/>
        </w:rPr>
        <w:fldChar w:fldCharType="end"/>
      </w:r>
      <w:r>
        <w:instrText>)</w:instrText>
      </w:r>
      <w:bookmarkEnd w:id="2753"/>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665" type="#_x0000_t75" style="width:59pt;height:37pt" o:ole="">
            <v:imagedata r:id="rId3328" o:title=""/>
          </v:shape>
          <o:OLEObject Type="Embed" ProgID="Equation.DSMT4" ShapeID="_x0000_i2665" DrawAspect="Content" ObjectID="_1362388537" r:id="rId3329"/>
        </w:object>
      </w:r>
      <w:r>
        <w:t xml:space="preserve">are the tangent vectors to the master surface at </w:t>
      </w:r>
      <w:r w:rsidR="00905817" w:rsidRPr="00905817">
        <w:rPr>
          <w:position w:val="-14"/>
        </w:rPr>
        <w:object w:dxaOrig="639" w:dyaOrig="400" w14:anchorId="0B654562">
          <v:shape id="_x0000_i2666" type="#_x0000_t75" style="width:31pt;height:20pt" o:ole="">
            <v:imagedata r:id="rId3330" o:title=""/>
          </v:shape>
          <o:OLEObject Type="Embed" ProgID="Equation.DSMT4" ShapeID="_x0000_i2666" DrawAspect="Content" ObjectID="_1362388538" r:id="rId3331"/>
        </w:object>
      </w:r>
      <w:r>
        <w:t xml:space="preserve">. Note that since </w:t>
      </w:r>
      <w:r w:rsidR="00905817" w:rsidRPr="00905817">
        <w:rPr>
          <w:position w:val="-6"/>
        </w:rPr>
        <w:object w:dxaOrig="360" w:dyaOrig="340" w14:anchorId="375932EA">
          <v:shape id="_x0000_i2667" type="#_x0000_t75" style="width:19pt;height:17pt" o:ole="">
            <v:imagedata r:id="rId3332" o:title=""/>
          </v:shape>
          <o:OLEObject Type="Embed" ProgID="Equation.DSMT4" ShapeID="_x0000_i2667" DrawAspect="Content" ObjectID="_1362388539" r:id="rId3333"/>
        </w:object>
      </w:r>
      <w:r>
        <w:t xml:space="preserve">is normal to the slave surface, equation </w:t>
      </w:r>
      <w:r>
        <w:fldChar w:fldCharType="begin"/>
      </w:r>
      <w:r>
        <w:instrText xml:space="preserve"> GOTOBUTTON ZEqnNum619824  \* MERGEFORMAT </w:instrText>
      </w:r>
      <w:r w:rsidR="00F119D4">
        <w:fldChar w:fldCharType="begin"/>
      </w:r>
      <w:r w:rsidR="00F119D4">
        <w:instrText xml:space="preserve"> REF ZEqnNum619824 \! \* MERGEFORMAT </w:instrText>
      </w:r>
      <w:r w:rsidR="00F119D4">
        <w:fldChar w:fldCharType="separate"/>
      </w:r>
      <w:r w:rsidR="00F119D4">
        <w:instrText>(6.62)</w:instrText>
      </w:r>
      <w:r w:rsidR="00F119D4">
        <w:fldChar w:fldCharType="end"/>
      </w:r>
      <w:r>
        <w:fldChar w:fldCharType="end"/>
      </w:r>
      <w:r>
        <w:t xml:space="preserve"> does not reduce to equation </w:t>
      </w:r>
      <w:r>
        <w:fldChar w:fldCharType="begin"/>
      </w:r>
      <w:r>
        <w:instrText xml:space="preserve"> GOTOBUTTON ZEqnNum436914  \* MERGEFORMAT </w:instrText>
      </w:r>
      <w:r w:rsidR="00F119D4">
        <w:fldChar w:fldCharType="begin"/>
      </w:r>
      <w:r w:rsidR="00F119D4">
        <w:instrText xml:space="preserve"> REF ZEqnNum436914 \! \* MERGEFORMAT </w:instrText>
      </w:r>
      <w:r w:rsidR="00F119D4">
        <w:fldChar w:fldCharType="separate"/>
      </w:r>
      <w:r w:rsidR="00F119D4">
        <w:instrText>(6.36)</w:instrText>
      </w:r>
      <w:r w:rsidR="00F119D4">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668" type="#_x0000_t75" style="width:118pt;height:42pt" o:ole="">
            <v:imagedata r:id="rId3334" o:title=""/>
          </v:shape>
          <o:OLEObject Type="Embed" ProgID="Equation.DSMT4" ShapeID="_x0000_i2668" DrawAspect="Content" ObjectID="_1362388540" r:id="rId3335"/>
        </w:object>
      </w:r>
      <w:r w:rsidR="00C108FD">
        <w:t>,</w:t>
      </w:r>
      <w:r>
        <w:tab/>
      </w:r>
      <w:r>
        <w:fldChar w:fldCharType="begin"/>
      </w:r>
      <w:r>
        <w:instrText xml:space="preserve"> MACROBUTTON MTPlaceRef \* MERGEFORMAT </w:instrText>
      </w:r>
      <w:r w:rsidR="00F119D4">
        <w:fldChar w:fldCharType="begin"/>
      </w:r>
      <w:r w:rsidR="00F119D4">
        <w:instrText xml:space="preserve"> SEQ MTEqn \h \* MERGEFORMAT </w:instrText>
      </w:r>
      <w:del w:id="2754" w:author="Gerard" w:date="2015-03-22T11:01:00Z">
        <w:r w:rsidR="00F119D4" w:rsidDel="00F119D4">
          <w:fldChar w:fldCharType="separate"/>
        </w:r>
      </w:del>
      <w:r w:rsidR="00F119D4">
        <w:fldChar w:fldCharType="end"/>
      </w:r>
      <w:bookmarkStart w:id="2755" w:name="ZEqnNum748121"/>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63</w:instrText>
      </w:r>
      <w:r w:rsidR="00F119D4">
        <w:rPr>
          <w:noProof/>
        </w:rPr>
        <w:fldChar w:fldCharType="end"/>
      </w:r>
      <w:r>
        <w:instrText>)</w:instrText>
      </w:r>
      <w:bookmarkEnd w:id="2755"/>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669" type="#_x0000_t75" style="width:19pt;height:20pt" o:ole="">
            <v:imagedata r:id="rId3336" o:title=""/>
          </v:shape>
          <o:OLEObject Type="Embed" ProgID="Equation.DSMT4" ShapeID="_x0000_i2669" DrawAspect="Content" ObjectID="_1362388541" r:id="rId3337"/>
        </w:object>
      </w:r>
      <w:r>
        <w:t xml:space="preserve">are the tangent vectors to </w:t>
      </w:r>
      <w:r w:rsidR="00905817" w:rsidRPr="00905817">
        <w:rPr>
          <w:position w:val="-10"/>
        </w:rPr>
        <w:object w:dxaOrig="360" w:dyaOrig="380" w14:anchorId="5FCDB0BE">
          <v:shape id="_x0000_i2670" type="#_x0000_t75" style="width:19pt;height:19pt" o:ole="">
            <v:imagedata r:id="rId3338" o:title=""/>
          </v:shape>
          <o:OLEObject Type="Embed" ProgID="Equation.DSMT4" ShapeID="_x0000_i2670" DrawAspect="Content" ObjectID="_1362388542" r:id="rId3339"/>
        </w:object>
      </w:r>
      <w:r>
        <w:t xml:space="preserve">evaluated at </w:t>
      </w:r>
      <w:r>
        <w:rPr>
          <w:b/>
        </w:rPr>
        <w:t>X</w:t>
      </w:r>
      <w:r>
        <w:t xml:space="preserve">. Using </w:t>
      </w:r>
      <w:r>
        <w:fldChar w:fldCharType="begin"/>
      </w:r>
      <w:r>
        <w:instrText xml:space="preserve"> GOTOBUTTON ZEqnNum748121  \* MERGEFORMAT </w:instrText>
      </w:r>
      <w:r w:rsidR="00F119D4">
        <w:fldChar w:fldCharType="begin"/>
      </w:r>
      <w:r w:rsidR="00F119D4">
        <w:instrText xml:space="preserve"> REF ZEqnNum748121 \! \* MERGEFORMAT </w:instrText>
      </w:r>
      <w:r w:rsidR="00F119D4">
        <w:fldChar w:fldCharType="separate"/>
      </w:r>
      <w:r w:rsidR="00F119D4">
        <w:instrText>(6.63)</w:instrText>
      </w:r>
      <w:r w:rsidR="00F119D4">
        <w:fldChar w:fldCharType="end"/>
      </w:r>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671" type="#_x0000_t75" style="width:192pt;height:33pt" o:ole="">
            <v:imagedata r:id="rId3340" o:title=""/>
          </v:shape>
          <o:OLEObject Type="Embed" ProgID="Equation.DSMT4" ShapeID="_x0000_i2671" DrawAspect="Content" ObjectID="_1362388543" r:id="rId3341"/>
        </w:object>
      </w:r>
      <w:r w:rsidR="00C108FD">
        <w:t>.</w:t>
      </w:r>
      <w:r>
        <w:tab/>
      </w:r>
      <w:r>
        <w:fldChar w:fldCharType="begin"/>
      </w:r>
      <w:r>
        <w:instrText xml:space="preserve"> MACROBUTTON MTPlaceRef \* MERGEFORMAT </w:instrText>
      </w:r>
      <w:r w:rsidR="00F119D4">
        <w:fldChar w:fldCharType="begin"/>
      </w:r>
      <w:r w:rsidR="00F119D4">
        <w:instrText xml:space="preserve"> SEQ MTEqn \h \* MERGEFORMAT </w:instrText>
      </w:r>
      <w:del w:id="2756" w:author="Gerard" w:date="2015-03-22T11:01:00Z">
        <w:r w:rsidR="00F119D4" w:rsidDel="00F119D4">
          <w:fldChar w:fldCharType="separate"/>
        </w:r>
      </w:del>
      <w:r w:rsidR="00F119D4">
        <w:fldChar w:fldCharType="end"/>
      </w:r>
      <w:bookmarkStart w:id="2757" w:name="ZEqnNum569465"/>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64</w:instrText>
      </w:r>
      <w:r w:rsidR="00F119D4">
        <w:rPr>
          <w:noProof/>
        </w:rPr>
        <w:fldChar w:fldCharType="end"/>
      </w:r>
      <w:r>
        <w:instrText>)</w:instrText>
      </w:r>
      <w:bookmarkEnd w:id="2757"/>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672" type="#_x0000_t75" style="width:50pt;height:20pt" o:ole="">
            <v:imagedata r:id="rId3342" o:title=""/>
          </v:shape>
          <o:OLEObject Type="Embed" ProgID="Equation.DSMT4" ShapeID="_x0000_i2672" DrawAspect="Content" ObjectID="_1362388544" r:id="rId3343"/>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r w:rsidR="00F119D4">
        <w:fldChar w:fldCharType="begin"/>
      </w:r>
      <w:r w:rsidR="00F119D4">
        <w:instrText xml:space="preserve"> REF ZEqnNum569465 \! \* MERGEFORMAT </w:instrText>
      </w:r>
      <w:r w:rsidR="00F119D4">
        <w:fldChar w:fldCharType="separate"/>
      </w:r>
      <w:r w:rsidR="00F119D4">
        <w:instrText>(6.64)</w:instrText>
      </w:r>
      <w:r w:rsidR="00F119D4">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673" type="#_x0000_t75" style="width:294pt;height:118pt" o:ole="">
            <v:imagedata r:id="rId3344" o:title=""/>
          </v:shape>
          <o:OLEObject Type="Embed" ProgID="Equation.DSMT4" ShapeID="_x0000_i2673" DrawAspect="Content" ObjectID="_1362388545" r:id="rId334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5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65</w:instrText>
      </w:r>
      <w:r w:rsidR="00F119D4">
        <w:rPr>
          <w:noProof/>
        </w:rPr>
        <w:fldChar w:fldCharType="end"/>
      </w:r>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674" type="#_x0000_t75" style="width:1in;height:21pt" o:ole="">
            <v:imagedata r:id="rId3346" o:title=""/>
          </v:shape>
          <o:OLEObject Type="Embed" ProgID="Equation.DSMT4" ShapeID="_x0000_i2674" DrawAspect="Content" ObjectID="_1362388546" r:id="rId3347"/>
        </w:object>
      </w:r>
      <w:r>
        <w:t xml:space="preserve">and </w:t>
      </w:r>
      <w:r w:rsidR="00905817" w:rsidRPr="00905817">
        <w:rPr>
          <w:position w:val="-20"/>
        </w:rPr>
        <w:object w:dxaOrig="1300" w:dyaOrig="480" w14:anchorId="6079B6DD">
          <v:shape id="_x0000_i2675" type="#_x0000_t75" style="width:65pt;height:24pt" o:ole="">
            <v:imagedata r:id="rId3348" o:title=""/>
          </v:shape>
          <o:OLEObject Type="Embed" ProgID="Equation.DSMT4" ShapeID="_x0000_i2675" DrawAspect="Content" ObjectID="_1362388547" r:id="rId3349"/>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759" w:name="_Toc288641539"/>
      <w:r>
        <w:t>Biphasic Contact</w:t>
      </w:r>
      <w:bookmarkEnd w:id="2759"/>
    </w:p>
    <w:p w14:paraId="55E6EC17" w14:textId="77777777" w:rsidR="00277B83" w:rsidRPr="006F687B" w:rsidRDefault="00277B83" w:rsidP="00277B83">
      <w:pPr>
        <w:pStyle w:val="Heading3"/>
      </w:pPr>
      <w:bookmarkStart w:id="2760" w:name="_Toc288641540"/>
      <w:r>
        <w:t>Contact Integral</w:t>
      </w:r>
      <w:bookmarkEnd w:id="2760"/>
    </w:p>
    <w:p w14:paraId="16FC2498" w14:textId="66849C98" w:rsidR="00277B83" w:rsidRDefault="00277B83" w:rsidP="00277B83">
      <w:r>
        <w:t xml:space="preserve">See Section </w:t>
      </w:r>
      <w:r>
        <w:fldChar w:fldCharType="begin"/>
      </w:r>
      <w:r>
        <w:instrText xml:space="preserve"> REF _Ref167097234 \r \h </w:instrText>
      </w:r>
      <w:r>
        <w:fldChar w:fldCharType="separate"/>
      </w:r>
      <w:ins w:id="2761" w:author="Gerard" w:date="2015-03-22T11:01:00Z">
        <w:r w:rsidR="00F119D4">
          <w:t>5.6</w:t>
        </w:r>
      </w:ins>
      <w:del w:id="2762" w:author="Gerard" w:date="2015-03-21T10:54:00Z">
        <w:r w:rsidR="008D52AD" w:rsidDel="00541E56">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F119D4">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676" type="#_x0000_t75" style="width:19pt;height:19pt" o:ole="">
            <v:imagedata r:id="rId3350" o:title=""/>
          </v:shape>
          <o:OLEObject Type="Embed" ProgID="Equation.DSMT4" ShapeID="_x0000_i2676" DrawAspect="Content" ObjectID="_1362388548" r:id="rId3351"/>
        </w:object>
      </w:r>
      <w:r>
        <w:t xml:space="preserve"> and </w:t>
      </w:r>
      <w:r w:rsidR="00905817" w:rsidRPr="00905817">
        <w:rPr>
          <w:position w:val="-10"/>
        </w:rPr>
        <w:object w:dxaOrig="380" w:dyaOrig="380" w14:anchorId="24E55E2B">
          <v:shape id="_x0000_i2677" type="#_x0000_t75" style="width:19pt;height:19pt" o:ole="">
            <v:imagedata r:id="rId3352" o:title=""/>
          </v:shape>
          <o:OLEObject Type="Embed" ProgID="Equation.DSMT4" ShapeID="_x0000_i2677" DrawAspect="Content" ObjectID="_1362388549" r:id="rId3353"/>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678" type="#_x0000_t75" style="width:16pt;height:17pt" o:ole="">
            <v:imagedata r:id="rId3354" o:title=""/>
          </v:shape>
          <o:OLEObject Type="Embed" ProgID="Equation.DSMT4" ShapeID="_x0000_i2678" DrawAspect="Content" ObjectID="_1362388550" r:id="rId3355"/>
        </w:object>
      </w:r>
      <w:r>
        <w:t xml:space="preserve"> and solvent fluxes </w:t>
      </w:r>
      <w:r w:rsidR="00905817" w:rsidRPr="00905817">
        <w:rPr>
          <w:position w:val="-12"/>
        </w:rPr>
        <w:object w:dxaOrig="380" w:dyaOrig="400" w14:anchorId="12C6AA42">
          <v:shape id="_x0000_i2679" type="#_x0000_t75" style="width:19pt;height:20pt" o:ole="">
            <v:imagedata r:id="rId3356" o:title=""/>
          </v:shape>
          <o:OLEObject Type="Embed" ProgID="Equation.DSMT4" ShapeID="_x0000_i2679" DrawAspect="Content" ObjectID="_1362388551" r:id="rId3357"/>
        </w:object>
      </w:r>
      <w:r>
        <w:t xml:space="preserve"> (</w:t>
      </w:r>
      <w:r w:rsidR="00905817" w:rsidRPr="00905817">
        <w:rPr>
          <w:position w:val="-10"/>
        </w:rPr>
        <w:object w:dxaOrig="660" w:dyaOrig="320" w14:anchorId="083C5CC3">
          <v:shape id="_x0000_i2680" type="#_x0000_t75" style="width:33pt;height:16pt" o:ole="">
            <v:imagedata r:id="rId3358" o:title=""/>
          </v:shape>
          <o:OLEObject Type="Embed" ProgID="Equation.DSMT4" ShapeID="_x0000_i2680" DrawAspect="Content" ObjectID="_1362388552" r:id="rId3359"/>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681" type="#_x0000_t75" style="width:165pt;height:52pt" o:ole="">
            <v:imagedata r:id="rId3360" o:title=""/>
          </v:shape>
          <o:OLEObject Type="Embed" ProgID="Equation.DSMT4" ShapeID="_x0000_i2681" DrawAspect="Content" ObjectID="_1362388553" r:id="rId336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6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66</w:instrText>
      </w:r>
      <w:r w:rsidR="00F119D4">
        <w:rPr>
          <w:noProof/>
        </w:rPr>
        <w:fldChar w:fldCharType="end"/>
      </w:r>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682" type="#_x0000_t75" style="width:50pt;height:20pt" o:ole="">
            <v:imagedata r:id="rId3362" o:title=""/>
          </v:shape>
          <o:OLEObject Type="Embed" ProgID="Equation.DSMT4" ShapeID="_x0000_i2682" DrawAspect="Content" ObjectID="_1362388554" r:id="rId3363"/>
        </w:object>
      </w:r>
      <w:r>
        <w:t xml:space="preserve">.  To evaluate and linearize </w:t>
      </w:r>
      <w:r w:rsidR="00905817" w:rsidRPr="00905817">
        <w:rPr>
          <w:position w:val="-12"/>
        </w:rPr>
        <w:object w:dxaOrig="440" w:dyaOrig="360" w14:anchorId="781F8C9E">
          <v:shape id="_x0000_i2683" type="#_x0000_t75" style="width:22pt;height:19pt" o:ole="">
            <v:imagedata r:id="rId3364" o:title=""/>
          </v:shape>
          <o:OLEObject Type="Embed" ProgID="Equation.DSMT4" ShapeID="_x0000_i2683" DrawAspect="Content" ObjectID="_1362388555" r:id="rId3365"/>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684" type="#_x0000_t75" style="width:104pt;height:40pt" o:ole="">
            <v:imagedata r:id="rId3366" o:title=""/>
          </v:shape>
          <o:OLEObject Type="Embed" ProgID="Equation.DSMT4" ShapeID="_x0000_i2684" DrawAspect="Content" ObjectID="_1362388556" r:id="rId3367"/>
        </w:object>
      </w:r>
      <w:r w:rsidR="00590E4E">
        <w:t>,</w:t>
      </w:r>
      <w:r>
        <w:tab/>
      </w:r>
      <w:r>
        <w:fldChar w:fldCharType="begin"/>
      </w:r>
      <w:r>
        <w:instrText xml:space="preserve"> MACROBUTTON MTPlaceRef \* MERGEFORMAT </w:instrText>
      </w:r>
      <w:r w:rsidR="00F119D4">
        <w:fldChar w:fldCharType="begin"/>
      </w:r>
      <w:r w:rsidR="00F119D4">
        <w:instrText xml:space="preserve"> SEQ MTEqn \h \* MERGEFORMAT </w:instrText>
      </w:r>
      <w:del w:id="276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67</w:instrText>
      </w:r>
      <w:r w:rsidR="00F119D4">
        <w:rPr>
          <w:noProof/>
        </w:rPr>
        <w:fldChar w:fldCharType="end"/>
      </w:r>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685" type="#_x0000_t75" style="width:19pt;height:16pt" o:ole="">
            <v:imagedata r:id="rId3368" o:title=""/>
          </v:shape>
          <o:OLEObject Type="Embed" ProgID="Equation.DSMT4" ShapeID="_x0000_i2685" DrawAspect="Content" ObjectID="_1362388557" r:id="rId3369"/>
        </w:object>
      </w:r>
      <w:r>
        <w:t xml:space="preserve"> represents the spatial position of points on </w:t>
      </w:r>
      <w:r w:rsidR="00905817" w:rsidRPr="00905817">
        <w:rPr>
          <w:position w:val="-10"/>
        </w:rPr>
        <w:object w:dxaOrig="360" w:dyaOrig="380" w14:anchorId="04A89814">
          <v:shape id="_x0000_i2686" type="#_x0000_t75" style="width:19pt;height:19pt" o:ole="">
            <v:imagedata r:id="rId3370" o:title=""/>
          </v:shape>
          <o:OLEObject Type="Embed" ProgID="Equation.DSMT4" ShapeID="_x0000_i2686" DrawAspect="Content" ObjectID="_1362388558" r:id="rId3371"/>
        </w:object>
      </w:r>
      <w:r>
        <w:t xml:space="preserve">, and </w:t>
      </w:r>
      <w:r w:rsidR="00905817" w:rsidRPr="00905817">
        <w:rPr>
          <w:position w:val="-16"/>
        </w:rPr>
        <w:object w:dxaOrig="340" w:dyaOrig="420" w14:anchorId="31794EF3">
          <v:shape id="_x0000_i2687" type="#_x0000_t75" style="width:17pt;height:21pt" o:ole="">
            <v:imagedata r:id="rId3372" o:title=""/>
          </v:shape>
          <o:OLEObject Type="Embed" ProgID="Equation.DSMT4" ShapeID="_x0000_i2687" DrawAspect="Content" ObjectID="_1362388559" r:id="rId3373"/>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688" type="#_x0000_t75" style="width:77pt;height:43pt" o:ole="">
            <v:imagedata r:id="rId3374" o:title=""/>
          </v:shape>
          <o:OLEObject Type="Embed" ProgID="Equation.DSMT4" ShapeID="_x0000_i2688" DrawAspect="Content" ObjectID="_1362388560" r:id="rId337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6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68</w:instrText>
      </w:r>
      <w:r w:rsidR="00F119D4">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689" type="#_x0000_t75" style="width:235pt;height:52pt" o:ole="">
            <v:imagedata r:id="rId3376" o:title=""/>
          </v:shape>
          <o:OLEObject Type="Embed" ProgID="Equation.DSMT4" ShapeID="_x0000_i2689" DrawAspect="Content" ObjectID="_1362388561" r:id="rId337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6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69</w:instrText>
      </w:r>
      <w:r w:rsidR="00F119D4">
        <w:rPr>
          <w:noProof/>
        </w:rPr>
        <w:fldChar w:fldCharType="end"/>
      </w:r>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690" type="#_x0000_t75" style="width:31pt;height:19pt" o:ole="">
            <v:imagedata r:id="rId3378" o:title=""/>
          </v:shape>
          <o:OLEObject Type="Embed" ProgID="Equation.DSMT4" ShapeID="_x0000_i2690" DrawAspect="Content" ObjectID="_1362388562" r:id="rId3379"/>
        </w:object>
      </w:r>
      <w:r w:rsidRPr="007E76EC">
        <w:t xml:space="preserve"> of </w:t>
      </w:r>
      <w:r w:rsidR="00905817" w:rsidRPr="00905817">
        <w:rPr>
          <w:position w:val="-12"/>
        </w:rPr>
        <w:object w:dxaOrig="440" w:dyaOrig="360" w14:anchorId="74920779">
          <v:shape id="_x0000_i2691" type="#_x0000_t75" style="width:22pt;height:19pt" o:ole="">
            <v:imagedata r:id="rId3380" o:title=""/>
          </v:shape>
          <o:OLEObject Type="Embed" ProgID="Equation.DSMT4" ShapeID="_x0000_i2691" DrawAspect="Content" ObjectID="_1362388563" r:id="rId3381"/>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692" type="#_x0000_t75" style="width:197pt;height:34pt" o:ole="">
            <v:imagedata r:id="rId3382" o:title=""/>
          </v:shape>
          <o:OLEObject Type="Embed" ProgID="Equation.DSMT4" ShapeID="_x0000_i2692" DrawAspect="Content" ObjectID="_1362388564" r:id="rId3383"/>
        </w:object>
      </w:r>
      <w:r w:rsidR="00C108FD">
        <w:t>.</w:t>
      </w:r>
      <w:r>
        <w:tab/>
      </w:r>
      <w:r>
        <w:fldChar w:fldCharType="begin"/>
      </w:r>
      <w:r>
        <w:instrText xml:space="preserve"> MACROBUTTON MTPlaceRef \* MERGEFORMAT </w:instrText>
      </w:r>
      <w:r w:rsidR="00F119D4">
        <w:fldChar w:fldCharType="begin"/>
      </w:r>
      <w:r w:rsidR="00F119D4">
        <w:instrText xml:space="preserve"> SEQ MTEqn \h \* MERGEFORMAT </w:instrText>
      </w:r>
      <w:del w:id="276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w:instrText>
      </w:r>
      <w:r w:rsidR="00F119D4">
        <w:instrText xml:space="preserve">*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70</w:instrText>
      </w:r>
      <w:r w:rsidR="00F119D4">
        <w:rPr>
          <w:noProof/>
        </w:rPr>
        <w:fldChar w:fldCharType="end"/>
      </w:r>
      <w:r>
        <w:instrText>)</w:instrText>
      </w:r>
      <w:r>
        <w:fldChar w:fldCharType="end"/>
      </w:r>
    </w:p>
    <w:p w14:paraId="2DF15AF9" w14:textId="77777777" w:rsidR="00277B83" w:rsidRDefault="00277B83" w:rsidP="00277B83">
      <w:pPr>
        <w:pStyle w:val="Heading3"/>
      </w:pPr>
      <w:bookmarkStart w:id="2768" w:name="_Toc288641541"/>
      <w:r>
        <w:t>Gap Function</w:t>
      </w:r>
      <w:bookmarkEnd w:id="2768"/>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693" type="#_x0000_t75" style="width:11pt;height:13pt" o:ole="">
            <v:imagedata r:id="rId3384" o:title=""/>
          </v:shape>
          <o:OLEObject Type="Embed" ProgID="Equation.DSMT4" ShapeID="_x0000_i2693" DrawAspect="Content" ObjectID="_1362388565" r:id="rId3385"/>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694" type="#_x0000_t75" style="width:186pt;height:24pt" o:ole="">
            <v:imagedata r:id="rId3386" o:title=""/>
          </v:shape>
          <o:OLEObject Type="Embed" ProgID="Equation.DSMT4" ShapeID="_x0000_i2694" DrawAspect="Content" ObjectID="_1362388566" r:id="rId3387"/>
        </w:object>
      </w:r>
      <w:r w:rsidR="00D6556C">
        <w:t>.</w:t>
      </w:r>
      <w:r>
        <w:tab/>
      </w:r>
      <w:r>
        <w:fldChar w:fldCharType="begin"/>
      </w:r>
      <w:r>
        <w:instrText xml:space="preserve"> MACROBUTTON MTPlaceRef \* MERGEFORMAT </w:instrText>
      </w:r>
      <w:r w:rsidR="00F119D4">
        <w:fldChar w:fldCharType="begin"/>
      </w:r>
      <w:r w:rsidR="00F119D4">
        <w:instrText xml:space="preserve"> SEQ MTEqn \h \* MERGEFORMAT </w:instrText>
      </w:r>
      <w:del w:id="276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71</w:instrText>
      </w:r>
      <w:r w:rsidR="00F119D4">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tab/>
      </w:r>
      <w:r w:rsidR="00905817" w:rsidRPr="00905817">
        <w:rPr>
          <w:position w:val="-138"/>
        </w:rPr>
        <w:object w:dxaOrig="4020" w:dyaOrig="2880" w14:anchorId="58A38561">
          <v:shape id="_x0000_i2695" type="#_x0000_t75" style="width:201pt;height:2in" o:ole="">
            <v:imagedata r:id="rId3388" o:title=""/>
          </v:shape>
          <o:OLEObject Type="Embed" ProgID="Equation.DSMT4" ShapeID="_x0000_i2695" DrawAspect="Content" ObjectID="_1362388567" r:id="rId338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72</w:instrText>
      </w:r>
      <w:r w:rsidR="00F119D4">
        <w:rPr>
          <w:noProof/>
        </w:rPr>
        <w:fldChar w:fldCharType="end"/>
      </w:r>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696" type="#_x0000_t75" style="width:231pt;height:40pt" o:ole="">
            <v:imagedata r:id="rId3390" o:title=""/>
          </v:shape>
          <o:OLEObject Type="Embed" ProgID="Equation.DSMT4" ShapeID="_x0000_i2696" DrawAspect="Content" ObjectID="_1362388568" r:id="rId339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73</w:instrText>
      </w:r>
      <w:r w:rsidR="00F119D4">
        <w:rPr>
          <w:noProof/>
        </w:rPr>
        <w:fldChar w:fldCharType="end"/>
      </w:r>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697" type="#_x0000_t75" style="width:66pt;height:24pt" o:ole="">
            <v:imagedata r:id="rId3392" o:title=""/>
          </v:shape>
          <o:OLEObject Type="Embed" ProgID="Equation.DSMT4" ShapeID="_x0000_i2697" DrawAspect="Content" ObjectID="_1362388569" r:id="rId3393"/>
        </w:object>
      </w:r>
      <w:r>
        <w:t xml:space="preserve"> and </w:t>
      </w:r>
      <w:r w:rsidR="00905817" w:rsidRPr="00905817">
        <w:rPr>
          <w:position w:val="-14"/>
        </w:rPr>
        <w:object w:dxaOrig="1380" w:dyaOrig="420" w14:anchorId="22498750">
          <v:shape id="_x0000_i2698" type="#_x0000_t75" style="width:69pt;height:21pt" o:ole="">
            <v:imagedata r:id="rId3394" o:title=""/>
          </v:shape>
          <o:OLEObject Type="Embed" ProgID="Equation.DSMT4" ShapeID="_x0000_i2698" DrawAspect="Content" ObjectID="_1362388570" r:id="rId3395"/>
        </w:object>
      </w:r>
      <w:r>
        <w:t>.</w:t>
      </w:r>
    </w:p>
    <w:p w14:paraId="36C5CB6D" w14:textId="77777777" w:rsidR="00277B83" w:rsidRDefault="00277B83" w:rsidP="00277B83">
      <w:pPr>
        <w:pStyle w:val="Heading3"/>
      </w:pPr>
      <w:bookmarkStart w:id="2772" w:name="_Toc288641542"/>
      <w:r>
        <w:t>Penalty Method</w:t>
      </w:r>
      <w:bookmarkEnd w:id="2772"/>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699" type="#_x0000_t75" style="width:84pt;height:46pt" o:ole="">
            <v:imagedata r:id="rId3396" o:title=""/>
          </v:shape>
          <o:OLEObject Type="Embed" ProgID="Equation.DSMT4" ShapeID="_x0000_i2699" DrawAspect="Content" ObjectID="_1362388571" r:id="rId3397"/>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7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w:instrText>
      </w:r>
      <w:r w:rsidR="00F119D4">
        <w:instrText xml:space="preserve">MAT </w:instrText>
      </w:r>
      <w:r w:rsidR="00F119D4">
        <w:fldChar w:fldCharType="separate"/>
      </w:r>
      <w:r w:rsidR="00F119D4">
        <w:rPr>
          <w:noProof/>
        </w:rPr>
        <w:instrText>74</w:instrText>
      </w:r>
      <w:r w:rsidR="00F119D4">
        <w:rPr>
          <w:noProof/>
        </w:rPr>
        <w:fldChar w:fldCharType="end"/>
      </w:r>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00" type="#_x0000_t75" style="width:13pt;height:19pt" o:ole="">
            <v:imagedata r:id="rId3398" o:title=""/>
          </v:shape>
          <o:OLEObject Type="Embed" ProgID="Equation.DSMT4" ShapeID="_x0000_i2700" DrawAspect="Content" ObjectID="_1362388572" r:id="rId3399"/>
        </w:object>
      </w:r>
      <w:r>
        <w:t xml:space="preserve"> is a penalty factor associated with </w:t>
      </w:r>
      <w:r w:rsidR="00905817" w:rsidRPr="00905817">
        <w:rPr>
          <w:position w:val="-12"/>
        </w:rPr>
        <w:object w:dxaOrig="220" w:dyaOrig="360" w14:anchorId="10992849">
          <v:shape id="_x0000_i2701" type="#_x0000_t75" style="width:11pt;height:19pt" o:ole="">
            <v:imagedata r:id="rId3400" o:title=""/>
          </v:shape>
          <o:OLEObject Type="Embed" ProgID="Equation.DSMT4" ShapeID="_x0000_i2701" DrawAspect="Content" ObjectID="_1362388573" r:id="rId3401"/>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02" type="#_x0000_t75" style="width:175pt;height:46pt" o:ole="">
            <v:imagedata r:id="rId3402" o:title=""/>
          </v:shape>
          <o:OLEObject Type="Embed" ProgID="Equation.DSMT4" ShapeID="_x0000_i2702" DrawAspect="Content" ObjectID="_1362388574" r:id="rId340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75</w:instrText>
      </w:r>
      <w:r w:rsidR="00F119D4">
        <w:rPr>
          <w:noProof/>
        </w:rPr>
        <w:fldChar w:fldCharType="end"/>
      </w:r>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03" type="#_x0000_t75" style="width:14pt;height:19pt" o:ole="">
            <v:imagedata r:id="rId3404" o:title=""/>
          </v:shape>
          <o:OLEObject Type="Embed" ProgID="Equation.DSMT4" ShapeID="_x0000_i2703" DrawAspect="Content" ObjectID="_1362388575" r:id="rId3405"/>
        </w:object>
      </w:r>
      <w:r>
        <w:t xml:space="preserve"> is a penalty factor associated with </w:t>
      </w:r>
      <w:r w:rsidR="00905817" w:rsidRPr="00905817">
        <w:rPr>
          <w:position w:val="-12"/>
        </w:rPr>
        <w:object w:dxaOrig="300" w:dyaOrig="360" w14:anchorId="51C32E73">
          <v:shape id="_x0000_i2704" type="#_x0000_t75" style="width:15pt;height:19pt" o:ole="">
            <v:imagedata r:id="rId3406" o:title=""/>
          </v:shape>
          <o:OLEObject Type="Embed" ProgID="Equation.DSMT4" ShapeID="_x0000_i2704" DrawAspect="Content" ObjectID="_1362388576" r:id="rId3407"/>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05" type="#_x0000_t75" style="width:195pt;height:70pt" o:ole="">
            <v:imagedata r:id="rId3408" o:title=""/>
          </v:shape>
          <o:OLEObject Type="Embed" ProgID="Equation.DSMT4" ShapeID="_x0000_i2705" DrawAspect="Content" ObjectID="_1362388577" r:id="rId340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76</w:instrText>
      </w:r>
      <w:r w:rsidR="00F119D4">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06" type="#_x0000_t75" style="width:22pt;height:19pt" o:ole="">
            <v:imagedata r:id="rId3410" o:title=""/>
          </v:shape>
          <o:OLEObject Type="Embed" ProgID="Equation.DSMT4" ShapeID="_x0000_i2706" DrawAspect="Content" ObjectID="_1362388578" r:id="rId3411"/>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07" type="#_x0000_t75" style="width:391pt;height:111pt" o:ole="">
            <v:imagedata r:id="rId3412" o:title=""/>
          </v:shape>
          <o:OLEObject Type="Embed" ProgID="Equation.DSMT4" ShapeID="_x0000_i2707" DrawAspect="Content" ObjectID="_1362388579" r:id="rId341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77</w:instrText>
      </w:r>
      <w:r w:rsidR="00F119D4">
        <w:rPr>
          <w:noProof/>
        </w:rPr>
        <w:fldChar w:fldCharType="end"/>
      </w:r>
      <w:r>
        <w:instrText>)</w:instrText>
      </w:r>
      <w:r>
        <w:fldChar w:fldCharType="end"/>
      </w:r>
    </w:p>
    <w:p w14:paraId="4C945552" w14:textId="391D67A2" w:rsidR="00277B83" w:rsidRDefault="00277B83" w:rsidP="00277B83">
      <w:pPr>
        <w:pStyle w:val="MTDisplayEquation"/>
      </w:pPr>
      <w:r>
        <w:tab/>
      </w:r>
      <w:r w:rsidR="00905817" w:rsidRPr="00905817">
        <w:rPr>
          <w:position w:val="-126"/>
        </w:rPr>
        <w:object w:dxaOrig="7000" w:dyaOrig="2299" w14:anchorId="583261B5">
          <v:shape id="_x0000_i2708" type="#_x0000_t75" style="width:349pt;height:115pt" o:ole="">
            <v:imagedata r:id="rId3414" o:title=""/>
          </v:shape>
          <o:OLEObject Type="Embed" ProgID="Equation.DSMT4" ShapeID="_x0000_i2708" DrawAspect="Content" ObjectID="_1362388580" r:id="rId341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7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78</w:instrText>
      </w:r>
      <w:r w:rsidR="00F119D4">
        <w:rPr>
          <w:noProof/>
        </w:rPr>
        <w:fldChar w:fldCharType="end"/>
      </w:r>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09" type="#_x0000_t75" style="width:76pt;height:24pt" o:ole="">
            <v:imagedata r:id="rId3416" o:title=""/>
          </v:shape>
          <o:OLEObject Type="Embed" ProgID="Equation.DSMT4" ShapeID="_x0000_i2709" DrawAspect="Content" ObjectID="_1362388581" r:id="rId3417"/>
        </w:object>
      </w:r>
      <w:r>
        <w:t>.</w:t>
      </w:r>
    </w:p>
    <w:p w14:paraId="3FE0C16F" w14:textId="77777777" w:rsidR="00277B83" w:rsidRDefault="00277B83" w:rsidP="00277B83">
      <w:pPr>
        <w:pStyle w:val="Heading3"/>
      </w:pPr>
      <w:bookmarkStart w:id="2778" w:name="_Toc288641543"/>
      <w:r>
        <w:t>Discretization</w:t>
      </w:r>
      <w:bookmarkEnd w:id="2778"/>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10" type="#_x0000_t75" style="width:296pt;height:38pt" o:ole="">
            <v:imagedata r:id="rId3418" o:title=""/>
          </v:shape>
          <o:OLEObject Type="Embed" ProgID="Equation.DSMT4" ShapeID="_x0000_i2710" DrawAspect="Content" ObjectID="_1362388582" r:id="rId3419"/>
        </w:object>
      </w:r>
      <w:r w:rsidR="000B36E3">
        <w:t>.</w:t>
      </w:r>
      <w:r>
        <w:tab/>
      </w:r>
      <w:r>
        <w:fldChar w:fldCharType="begin"/>
      </w:r>
      <w:r>
        <w:instrText xml:space="preserve"> MACROBUTTON MTPlaceRef \* MERGEFORMAT </w:instrText>
      </w:r>
      <w:r w:rsidR="00F119D4">
        <w:fldChar w:fldCharType="begin"/>
      </w:r>
      <w:r w:rsidR="00F119D4">
        <w:instrText xml:space="preserve"> SEQ MTEqn \h \* MERGEFORMAT </w:instrText>
      </w:r>
      <w:del w:id="277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79</w:instrText>
      </w:r>
      <w:r w:rsidR="00F119D4">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11" type="#_x0000_t75" style="width:211pt;height:148pt" o:ole="">
            <v:imagedata r:id="rId3420" o:title=""/>
          </v:shape>
          <o:OLEObject Type="Embed" ProgID="Equation.DSMT4" ShapeID="_x0000_i2711" DrawAspect="Content" ObjectID="_1362388583" r:id="rId342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80</w:instrText>
      </w:r>
      <w:r w:rsidR="00F119D4">
        <w:rPr>
          <w:noProof/>
        </w:rPr>
        <w:fldChar w:fldCharType="end"/>
      </w:r>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12" type="#_x0000_t75" style="width:217pt;height:176pt" o:ole="">
            <v:imagedata r:id="rId3422" o:title=""/>
          </v:shape>
          <o:OLEObject Type="Embed" ProgID="Equation.DSMT4" ShapeID="_x0000_i2712" DrawAspect="Content" ObjectID="_1362388584" r:id="rId342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81</w:instrText>
      </w:r>
      <w:r w:rsidR="00F119D4">
        <w:rPr>
          <w:noProof/>
        </w:rPr>
        <w:fldChar w:fldCharType="end"/>
      </w:r>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13" type="#_x0000_t75" style="width:189pt;height:44pt" o:ole="">
            <v:imagedata r:id="rId3424" o:title=""/>
          </v:shape>
          <o:OLEObject Type="Embed" ProgID="Equation.DSMT4" ShapeID="_x0000_i2713" DrawAspect="Content" ObjectID="_1362388585" r:id="rId342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82</w:instrText>
      </w:r>
      <w:r w:rsidR="00F119D4">
        <w:rPr>
          <w:noProof/>
        </w:rPr>
        <w:fldChar w:fldCharType="end"/>
      </w:r>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tab/>
      </w:r>
      <w:r w:rsidR="00905817" w:rsidRPr="00905817">
        <w:rPr>
          <w:position w:val="-186"/>
        </w:rPr>
        <w:object w:dxaOrig="5480" w:dyaOrig="7920" w14:anchorId="4546128C">
          <v:shape id="_x0000_i2714" type="#_x0000_t75" style="width:274pt;height:396pt" o:ole="">
            <v:imagedata r:id="rId3426" o:title=""/>
          </v:shape>
          <o:OLEObject Type="Embed" ProgID="Equation.DSMT4" ShapeID="_x0000_i2714" DrawAspect="Content" ObjectID="_1362388586" r:id="rId342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83</w:instrText>
      </w:r>
      <w:r w:rsidR="00F119D4">
        <w:rPr>
          <w:noProof/>
        </w:rPr>
        <w:fldChar w:fldCharType="end"/>
      </w:r>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15" type="#_x0000_t75" style="width:221pt;height:98pt" o:ole="">
            <v:imagedata r:id="rId3428" o:title=""/>
          </v:shape>
          <o:OLEObject Type="Embed" ProgID="Equation.DSMT4" ShapeID="_x0000_i2715" DrawAspect="Content" ObjectID="_1362388587" r:id="rId342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w:instrText>
      </w:r>
      <w:r w:rsidR="00F119D4">
        <w:instrText xml:space="preserve">\* Arabic \* MERGEFORMAT </w:instrText>
      </w:r>
      <w:r w:rsidR="00F119D4">
        <w:fldChar w:fldCharType="separate"/>
      </w:r>
      <w:r w:rsidR="00F119D4">
        <w:rPr>
          <w:noProof/>
        </w:rPr>
        <w:instrText>84</w:instrText>
      </w:r>
      <w:r w:rsidR="00F119D4">
        <w:rPr>
          <w:noProof/>
        </w:rPr>
        <w:fldChar w:fldCharType="end"/>
      </w:r>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16" type="#_x0000_t75" style="width:244pt;height:98pt" o:ole="">
            <v:imagedata r:id="rId3430" o:title=""/>
          </v:shape>
          <o:OLEObject Type="Embed" ProgID="Equation.DSMT4" ShapeID="_x0000_i2716" DrawAspect="Content" ObjectID="_1362388588" r:id="rId343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85</w:instrText>
      </w:r>
      <w:r w:rsidR="00F119D4">
        <w:rPr>
          <w:noProof/>
        </w:rPr>
        <w:fldChar w:fldCharType="end"/>
      </w:r>
      <w:r>
        <w:instrText>)</w:instrText>
      </w:r>
      <w:r>
        <w:fldChar w:fldCharType="end"/>
      </w:r>
    </w:p>
    <w:p w14:paraId="13875884" w14:textId="73AFFD52" w:rsidR="00277B83" w:rsidRDefault="00277B83" w:rsidP="00277B83">
      <w:pPr>
        <w:pStyle w:val="MTDisplayEquation"/>
      </w:pPr>
      <w:r>
        <w:tab/>
      </w:r>
      <w:r w:rsidR="00905817" w:rsidRPr="00905817">
        <w:rPr>
          <w:position w:val="-82"/>
        </w:rPr>
        <w:object w:dxaOrig="2040" w:dyaOrig="1760" w14:anchorId="25E5D417">
          <v:shape id="_x0000_i2717" type="#_x0000_t75" style="width:102pt;height:88pt" o:ole="">
            <v:imagedata r:id="rId3432" o:title=""/>
          </v:shape>
          <o:OLEObject Type="Embed" ProgID="Equation.DSMT4" ShapeID="_x0000_i2717" DrawAspect="Content" ObjectID="_1362388589" r:id="rId343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8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86</w:instrText>
      </w:r>
      <w:r w:rsidR="00F119D4">
        <w:rPr>
          <w:noProof/>
        </w:rPr>
        <w:fldChar w:fldCharType="end"/>
      </w:r>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18" type="#_x0000_t75" style="width:177pt;height:166pt" o:ole="">
            <v:imagedata r:id="rId3434" o:title=""/>
          </v:shape>
          <o:OLEObject Type="Embed" ProgID="Equation.DSMT4" ShapeID="_x0000_i2718" DrawAspect="Content" ObjectID="_1362388590" r:id="rId3435"/>
        </w:object>
      </w:r>
      <w:r>
        <w:tab/>
      </w:r>
      <w:r>
        <w:fldChar w:fldCharType="begin"/>
      </w:r>
      <w:r>
        <w:instrText xml:space="preserve"> MACROBUTTON MTPlaceRef \* MERGEFORMAT </w:instrText>
      </w:r>
      <w:r w:rsidR="00F119D4">
        <w:fldChar w:fldCharType="begin"/>
      </w:r>
      <w:r w:rsidR="00F119D4">
        <w:instrText xml:space="preserve"> SEQ MTEqn \h \* ME</w:instrText>
      </w:r>
      <w:r w:rsidR="00F119D4">
        <w:instrText xml:space="preserve">RGEFORMAT </w:instrText>
      </w:r>
      <w:del w:id="278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87</w:instrText>
      </w:r>
      <w:r w:rsidR="00F119D4">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788" w:name="_Toc288641544"/>
      <w:r>
        <w:t>Biphasic-Solute Contact</w:t>
      </w:r>
      <w:bookmarkEnd w:id="2788"/>
    </w:p>
    <w:p w14:paraId="01BD12CD" w14:textId="77777777" w:rsidR="006F687B" w:rsidRPr="006F687B" w:rsidRDefault="006F687B" w:rsidP="00CD6991">
      <w:pPr>
        <w:pStyle w:val="Heading3"/>
      </w:pPr>
      <w:bookmarkStart w:id="2789" w:name="_Toc288641545"/>
      <w:r>
        <w:t>Contact Integral</w:t>
      </w:r>
      <w:bookmarkEnd w:id="2789"/>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F119D4">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19" type="#_x0000_t75" style="width:19pt;height:19pt" o:ole="">
            <v:imagedata r:id="rId3436" o:title=""/>
          </v:shape>
          <o:OLEObject Type="Embed" ProgID="Equation.DSMT4" ShapeID="_x0000_i2719" DrawAspect="Content" ObjectID="_1362388591" r:id="rId3437"/>
        </w:object>
      </w:r>
      <w:r>
        <w:t xml:space="preserve"> and </w:t>
      </w:r>
      <w:r w:rsidR="00905817" w:rsidRPr="00905817">
        <w:rPr>
          <w:position w:val="-10"/>
        </w:rPr>
        <w:object w:dxaOrig="380" w:dyaOrig="380" w14:anchorId="3914F7D8">
          <v:shape id="_x0000_i2720" type="#_x0000_t75" style="width:19pt;height:19pt" o:ole="">
            <v:imagedata r:id="rId3438" o:title=""/>
          </v:shape>
          <o:OLEObject Type="Embed" ProgID="Equation.DSMT4" ShapeID="_x0000_i2720" DrawAspect="Content" ObjectID="_1362388592" r:id="rId3439"/>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21" type="#_x0000_t75" style="width:16pt;height:17pt" o:ole="">
            <v:imagedata r:id="rId3440" o:title=""/>
          </v:shape>
          <o:OLEObject Type="Embed" ProgID="Equation.DSMT4" ShapeID="_x0000_i2721" DrawAspect="Content" ObjectID="_1362388593" r:id="rId3441"/>
        </w:object>
      </w:r>
      <w:r>
        <w:t xml:space="preserve">, solvent fluxes </w:t>
      </w:r>
      <w:r w:rsidR="00905817" w:rsidRPr="00905817">
        <w:rPr>
          <w:position w:val="-12"/>
        </w:rPr>
        <w:object w:dxaOrig="380" w:dyaOrig="400" w14:anchorId="2300FAE4">
          <v:shape id="_x0000_i2722" type="#_x0000_t75" style="width:19pt;height:20pt" o:ole="">
            <v:imagedata r:id="rId3442" o:title=""/>
          </v:shape>
          <o:OLEObject Type="Embed" ProgID="Equation.DSMT4" ShapeID="_x0000_i2722" DrawAspect="Content" ObjectID="_1362388594" r:id="rId3443"/>
        </w:object>
      </w:r>
      <w:r>
        <w:t xml:space="preserve"> and solute fluxes </w:t>
      </w:r>
      <w:r w:rsidR="00905817" w:rsidRPr="00905817">
        <w:rPr>
          <w:position w:val="-12"/>
        </w:rPr>
        <w:object w:dxaOrig="360" w:dyaOrig="400" w14:anchorId="50CCB3ED">
          <v:shape id="_x0000_i2723" type="#_x0000_t75" style="width:19pt;height:20pt" o:ole="">
            <v:imagedata r:id="rId3444" o:title=""/>
          </v:shape>
          <o:OLEObject Type="Embed" ProgID="Equation.DSMT4" ShapeID="_x0000_i2723" DrawAspect="Content" ObjectID="_1362388595" r:id="rId3445"/>
        </w:object>
      </w:r>
      <w:r>
        <w:t xml:space="preserve"> (</w:t>
      </w:r>
      <w:r w:rsidR="00905817" w:rsidRPr="00905817">
        <w:rPr>
          <w:position w:val="-10"/>
        </w:rPr>
        <w:object w:dxaOrig="660" w:dyaOrig="320" w14:anchorId="56AA9DEA">
          <v:shape id="_x0000_i2724" type="#_x0000_t75" style="width:33pt;height:16pt" o:ole="">
            <v:imagedata r:id="rId3446" o:title=""/>
          </v:shape>
          <o:OLEObject Type="Embed" ProgID="Equation.DSMT4" ShapeID="_x0000_i2724" DrawAspect="Content" ObjectID="_1362388596" r:id="rId3447"/>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25" type="#_x0000_t75" style="width:160pt;height:79pt" o:ole="">
            <v:imagedata r:id="rId3448" o:title=""/>
          </v:shape>
          <o:OLEObject Type="Embed" ProgID="Equation.DSMT4" ShapeID="_x0000_i2725" DrawAspect="Content" ObjectID="_1362388597" r:id="rId344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9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88</w:instrText>
      </w:r>
      <w:r w:rsidR="00F119D4">
        <w:rPr>
          <w:noProof/>
        </w:rPr>
        <w:fldChar w:fldCharType="end"/>
      </w:r>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26" type="#_x0000_t75" style="width:50pt;height:20pt" o:ole="">
            <v:imagedata r:id="rId3450" o:title=""/>
          </v:shape>
          <o:OLEObject Type="Embed" ProgID="Equation.DSMT4" ShapeID="_x0000_i2726" DrawAspect="Content" ObjectID="_1362388598" r:id="rId3451"/>
        </w:object>
      </w:r>
      <w:r>
        <w:t xml:space="preserve">.  To evaluate and linearize </w:t>
      </w:r>
      <w:r w:rsidR="00905817" w:rsidRPr="00905817">
        <w:rPr>
          <w:position w:val="-12"/>
        </w:rPr>
        <w:object w:dxaOrig="440" w:dyaOrig="360" w14:anchorId="13969293">
          <v:shape id="_x0000_i2727" type="#_x0000_t75" style="width:22pt;height:19pt" o:ole="">
            <v:imagedata r:id="rId3452" o:title=""/>
          </v:shape>
          <o:OLEObject Type="Embed" ProgID="Equation.DSMT4" ShapeID="_x0000_i2727" DrawAspect="Content" ObjectID="_1362388599" r:id="rId3453"/>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28" type="#_x0000_t75" style="width:104pt;height:40pt" o:ole="">
            <v:imagedata r:id="rId3454" o:title=""/>
          </v:shape>
          <o:OLEObject Type="Embed" ProgID="Equation.DSMT4" ShapeID="_x0000_i2728" DrawAspect="Content" ObjectID="_1362388600" r:id="rId3455"/>
        </w:object>
      </w:r>
      <w:r w:rsidR="003B43EE">
        <w:t>,</w:t>
      </w:r>
      <w:r>
        <w:tab/>
      </w:r>
      <w:r>
        <w:fldChar w:fldCharType="begin"/>
      </w:r>
      <w:r>
        <w:instrText xml:space="preserve"> MACROBUTTON MTPlaceRef \* MERGEFORMAT </w:instrText>
      </w:r>
      <w:r w:rsidR="00F119D4">
        <w:fldChar w:fldCharType="begin"/>
      </w:r>
      <w:r w:rsidR="00F119D4">
        <w:instrText xml:space="preserve"> SEQ MTEqn \h \* MERGEFORMAT </w:instrText>
      </w:r>
      <w:del w:id="279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89</w:instrText>
      </w:r>
      <w:r w:rsidR="00F119D4">
        <w:rPr>
          <w:noProof/>
        </w:rPr>
        <w:fldChar w:fldCharType="end"/>
      </w:r>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29" type="#_x0000_t75" style="width:19pt;height:16pt" o:ole="">
            <v:imagedata r:id="rId3456" o:title=""/>
          </v:shape>
          <o:OLEObject Type="Embed" ProgID="Equation.DSMT4" ShapeID="_x0000_i2729" DrawAspect="Content" ObjectID="_1362388601" r:id="rId3457"/>
        </w:object>
      </w:r>
      <w:r>
        <w:t xml:space="preserve"> represents the spatial position of points on </w:t>
      </w:r>
      <w:r w:rsidR="00905817" w:rsidRPr="00905817">
        <w:rPr>
          <w:position w:val="-10"/>
        </w:rPr>
        <w:object w:dxaOrig="360" w:dyaOrig="380" w14:anchorId="3624CA98">
          <v:shape id="_x0000_i2730" type="#_x0000_t75" style="width:19pt;height:19pt" o:ole="">
            <v:imagedata r:id="rId3458" o:title=""/>
          </v:shape>
          <o:OLEObject Type="Embed" ProgID="Equation.DSMT4" ShapeID="_x0000_i2730" DrawAspect="Content" ObjectID="_1362388602" r:id="rId3459"/>
        </w:object>
      </w:r>
      <w:r>
        <w:t xml:space="preserve">, and </w:t>
      </w:r>
      <w:r w:rsidR="00905817" w:rsidRPr="00905817">
        <w:rPr>
          <w:position w:val="-16"/>
        </w:rPr>
        <w:object w:dxaOrig="340" w:dyaOrig="420" w14:anchorId="78C2D071">
          <v:shape id="_x0000_i2731" type="#_x0000_t75" style="width:17pt;height:21pt" o:ole="">
            <v:imagedata r:id="rId3460" o:title=""/>
          </v:shape>
          <o:OLEObject Type="Embed" ProgID="Equation.DSMT4" ShapeID="_x0000_i2731" DrawAspect="Content" ObjectID="_1362388603" r:id="rId346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tab/>
      </w:r>
      <w:r w:rsidR="00905817" w:rsidRPr="00905817">
        <w:rPr>
          <w:position w:val="-42"/>
        </w:rPr>
        <w:object w:dxaOrig="1540" w:dyaOrig="859" w14:anchorId="05D40DE6">
          <v:shape id="_x0000_i2732" type="#_x0000_t75" style="width:77pt;height:43pt" o:ole="">
            <v:imagedata r:id="rId3462" o:title=""/>
          </v:shape>
          <o:OLEObject Type="Embed" ProgID="Equation.DSMT4" ShapeID="_x0000_i2732" DrawAspect="Content" ObjectID="_1362388604" r:id="rId3463"/>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79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90</w:instrText>
      </w:r>
      <w:r w:rsidR="00F119D4">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33" type="#_x0000_t75" style="width:229pt;height:79pt" o:ole="">
            <v:imagedata r:id="rId3464" o:title=""/>
          </v:shape>
          <o:OLEObject Type="Embed" ProgID="Equation.DSMT4" ShapeID="_x0000_i2733" DrawAspect="Content" ObjectID="_1362388605" r:id="rId346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9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91</w:instrText>
      </w:r>
      <w:r w:rsidR="00F119D4">
        <w:rPr>
          <w:noProof/>
        </w:rPr>
        <w:fldChar w:fldCharType="end"/>
      </w:r>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34" type="#_x0000_t75" style="width:31pt;height:19pt" o:ole="">
            <v:imagedata r:id="rId3466" o:title=""/>
          </v:shape>
          <o:OLEObject Type="Embed" ProgID="Equation.DSMT4" ShapeID="_x0000_i2734" DrawAspect="Content" ObjectID="_1362388606" r:id="rId3467"/>
        </w:object>
      </w:r>
      <w:r w:rsidRPr="007E76EC">
        <w:t xml:space="preserve"> of </w:t>
      </w:r>
      <w:r w:rsidR="00905817" w:rsidRPr="00905817">
        <w:rPr>
          <w:position w:val="-12"/>
        </w:rPr>
        <w:object w:dxaOrig="440" w:dyaOrig="360" w14:anchorId="56E8BB84">
          <v:shape id="_x0000_i2735" type="#_x0000_t75" style="width:22pt;height:19pt" o:ole="">
            <v:imagedata r:id="rId3468" o:title=""/>
          </v:shape>
          <o:OLEObject Type="Embed" ProgID="Equation.DSMT4" ShapeID="_x0000_i2735" DrawAspect="Content" ObjectID="_1362388607" r:id="rId3469"/>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36" type="#_x0000_t75" style="width:271pt;height:34pt" o:ole="">
            <v:imagedata r:id="rId3470" o:title=""/>
          </v:shape>
          <o:OLEObject Type="Embed" ProgID="Equation.DSMT4" ShapeID="_x0000_i2736" DrawAspect="Content" ObjectID="_1362388608" r:id="rId3471"/>
        </w:object>
      </w:r>
      <w:r w:rsidR="00744FC5">
        <w:t>.</w:t>
      </w:r>
      <w:r>
        <w:tab/>
      </w:r>
      <w:r>
        <w:fldChar w:fldCharType="begin"/>
      </w:r>
      <w:r>
        <w:instrText xml:space="preserve"> MACROBUTTON MTPlaceRef \* MERGEFORMAT </w:instrText>
      </w:r>
      <w:r w:rsidR="00F119D4">
        <w:fldChar w:fldCharType="begin"/>
      </w:r>
      <w:r w:rsidR="00F119D4">
        <w:instrText xml:space="preserve"> SEQ MTEqn \h \* MERGEFORMAT </w:instrText>
      </w:r>
      <w:del w:id="279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92</w:instrText>
      </w:r>
      <w:r w:rsidR="00F119D4">
        <w:rPr>
          <w:noProof/>
        </w:rPr>
        <w:fldChar w:fldCharType="end"/>
      </w:r>
      <w:r>
        <w:instrText>)</w:instrText>
      </w:r>
      <w:r>
        <w:fldChar w:fldCharType="end"/>
      </w:r>
    </w:p>
    <w:p w14:paraId="612ACABE" w14:textId="77777777" w:rsidR="003B43EE" w:rsidRDefault="00CD6991" w:rsidP="00CD6991">
      <w:pPr>
        <w:pStyle w:val="Heading3"/>
      </w:pPr>
      <w:bookmarkStart w:id="2795" w:name="_Toc288641546"/>
      <w:r>
        <w:t>Gap Function</w:t>
      </w:r>
      <w:bookmarkEnd w:id="2795"/>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37" type="#_x0000_t75" style="width:11pt;height:13pt" o:ole="">
            <v:imagedata r:id="rId3472" o:title=""/>
          </v:shape>
          <o:OLEObject Type="Embed" ProgID="Equation.DSMT4" ShapeID="_x0000_i2737" DrawAspect="Content" ObjectID="_1362388609" r:id="rId3473"/>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38" type="#_x0000_t75" style="width:186pt;height:24pt" o:ole="">
            <v:imagedata r:id="rId3474" o:title=""/>
          </v:shape>
          <o:OLEObject Type="Embed" ProgID="Equation.DSMT4" ShapeID="_x0000_i2738" DrawAspect="Content" ObjectID="_1362388610" r:id="rId3475"/>
        </w:object>
      </w:r>
      <w:r w:rsidR="006273F3">
        <w:t>.</w:t>
      </w:r>
      <w:r>
        <w:tab/>
      </w:r>
      <w:r>
        <w:fldChar w:fldCharType="begin"/>
      </w:r>
      <w:r>
        <w:instrText xml:space="preserve"> MACROBUTTON MTPlaceRef \* MERGEFORMAT </w:instrText>
      </w:r>
      <w:r w:rsidR="00F119D4">
        <w:fldChar w:fldCharType="begin"/>
      </w:r>
      <w:r w:rsidR="00F119D4">
        <w:instrText xml:space="preserve"> SEQ MTEqn \h \* MERGEFORMAT </w:instrText>
      </w:r>
      <w:del w:id="279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93</w:instrText>
      </w:r>
      <w:r w:rsidR="00F119D4">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39" type="#_x0000_t75" style="width:201pt;height:226pt" o:ole="">
            <v:imagedata r:id="rId3476" o:title=""/>
          </v:shape>
          <o:OLEObject Type="Embed" ProgID="Equation.DSMT4" ShapeID="_x0000_i2739" DrawAspect="Content" ObjectID="_1362388611" r:id="rId347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9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94</w:instrText>
      </w:r>
      <w:r w:rsidR="00F119D4">
        <w:rPr>
          <w:noProof/>
        </w:rPr>
        <w:fldChar w:fldCharType="end"/>
      </w:r>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40" type="#_x0000_t75" style="width:231pt;height:40pt" o:ole="">
            <v:imagedata r:id="rId3478" o:title=""/>
          </v:shape>
          <o:OLEObject Type="Embed" ProgID="Equation.DSMT4" ShapeID="_x0000_i2740" DrawAspect="Content" ObjectID="_1362388612" r:id="rId347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79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95</w:instrText>
      </w:r>
      <w:r w:rsidR="00F119D4">
        <w:rPr>
          <w:noProof/>
        </w:rPr>
        <w:fldChar w:fldCharType="end"/>
      </w:r>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41" type="#_x0000_t75" style="width:66pt;height:24pt" o:ole="">
            <v:imagedata r:id="rId3480" o:title=""/>
          </v:shape>
          <o:OLEObject Type="Embed" ProgID="Equation.DSMT4" ShapeID="_x0000_i2741" DrawAspect="Content" ObjectID="_1362388613" r:id="rId3481"/>
        </w:object>
      </w:r>
      <w:r>
        <w:t xml:space="preserve"> and </w:t>
      </w:r>
      <w:r w:rsidR="00905817" w:rsidRPr="00905817">
        <w:rPr>
          <w:position w:val="-14"/>
        </w:rPr>
        <w:object w:dxaOrig="1380" w:dyaOrig="420" w14:anchorId="794CED18">
          <v:shape id="_x0000_i2742" type="#_x0000_t75" style="width:69pt;height:21pt" o:ole="">
            <v:imagedata r:id="rId3482" o:title=""/>
          </v:shape>
          <o:OLEObject Type="Embed" ProgID="Equation.DSMT4" ShapeID="_x0000_i2742" DrawAspect="Content" ObjectID="_1362388614" r:id="rId3483"/>
        </w:object>
      </w:r>
      <w:r>
        <w:t>.</w:t>
      </w:r>
    </w:p>
    <w:p w14:paraId="69287064" w14:textId="77777777" w:rsidR="00120603" w:rsidRDefault="00CD6991" w:rsidP="00CD6991">
      <w:pPr>
        <w:pStyle w:val="Heading3"/>
      </w:pPr>
      <w:bookmarkStart w:id="2799" w:name="_Toc288641547"/>
      <w:r>
        <w:t>Penalty Method</w:t>
      </w:r>
      <w:bookmarkEnd w:id="2799"/>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tab/>
      </w:r>
      <w:r w:rsidR="00905817" w:rsidRPr="00905817">
        <w:rPr>
          <w:position w:val="-66"/>
        </w:rPr>
        <w:object w:dxaOrig="1680" w:dyaOrig="920" w14:anchorId="6C5FCCE5">
          <v:shape id="_x0000_i2743" type="#_x0000_t75" style="width:84pt;height:46pt" o:ole="">
            <v:imagedata r:id="rId3484" o:title=""/>
          </v:shape>
          <o:OLEObject Type="Embed" ProgID="Equation.DSMT4" ShapeID="_x0000_i2743" DrawAspect="Content" ObjectID="_1362388615" r:id="rId3485"/>
        </w:object>
      </w:r>
      <w:r>
        <w:t>,</w:t>
      </w:r>
      <w:r>
        <w:tab/>
      </w:r>
      <w:r>
        <w:fldChar w:fldCharType="begin"/>
      </w:r>
      <w:r>
        <w:instrText xml:space="preserve"> MACROBUTTON MTPlaceRef \* MERGEFORMAT </w:instrText>
      </w:r>
      <w:r w:rsidR="00F119D4">
        <w:fldChar w:fldCharType="begin"/>
      </w:r>
      <w:r w:rsidR="00F119D4">
        <w:instrText xml:space="preserve"> SEQ MTEqn \h \* MERGEFORMAT </w:instrText>
      </w:r>
      <w:del w:id="280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96</w:instrText>
      </w:r>
      <w:r w:rsidR="00F119D4">
        <w:rPr>
          <w:noProof/>
        </w:rPr>
        <w:fldChar w:fldCharType="end"/>
      </w:r>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44" type="#_x0000_t75" style="width:13pt;height:19pt" o:ole="">
            <v:imagedata r:id="rId3486" o:title=""/>
          </v:shape>
          <o:OLEObject Type="Embed" ProgID="Equation.DSMT4" ShapeID="_x0000_i2744" DrawAspect="Content" ObjectID="_1362388616" r:id="rId3487"/>
        </w:object>
      </w:r>
      <w:r>
        <w:t xml:space="preserve"> is a penalty factor associated with </w:t>
      </w:r>
      <w:r w:rsidR="00905817" w:rsidRPr="00905817">
        <w:rPr>
          <w:position w:val="-12"/>
        </w:rPr>
        <w:object w:dxaOrig="220" w:dyaOrig="360" w14:anchorId="56AE5EB7">
          <v:shape id="_x0000_i2745" type="#_x0000_t75" style="width:11pt;height:19pt" o:ole="">
            <v:imagedata r:id="rId3488" o:title=""/>
          </v:shape>
          <o:OLEObject Type="Embed" ProgID="Equation.DSMT4" ShapeID="_x0000_i2745" DrawAspect="Content" ObjectID="_1362388617" r:id="rId3489"/>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46" type="#_x0000_t75" style="width:175pt;height:46pt" o:ole="">
            <v:imagedata r:id="rId3490" o:title=""/>
          </v:shape>
          <o:OLEObject Type="Embed" ProgID="Equation.DSMT4" ShapeID="_x0000_i2746" DrawAspect="Content" ObjectID="_1362388618" r:id="rId349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97</w:instrText>
      </w:r>
      <w:r w:rsidR="00F119D4">
        <w:rPr>
          <w:noProof/>
        </w:rPr>
        <w:fldChar w:fldCharType="end"/>
      </w:r>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47" type="#_x0000_t75" style="width:180pt;height:46pt" o:ole="">
            <v:imagedata r:id="rId3492" o:title=""/>
          </v:shape>
          <o:OLEObject Type="Embed" ProgID="Equation.DSMT4" ShapeID="_x0000_i2747" DrawAspect="Content" ObjectID="_1362388619" r:id="rId349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98</w:instrText>
      </w:r>
      <w:r w:rsidR="00F119D4">
        <w:rPr>
          <w:noProof/>
        </w:rPr>
        <w:fldChar w:fldCharType="end"/>
      </w:r>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48" type="#_x0000_t75" style="width:14pt;height:19pt" o:ole="">
            <v:imagedata r:id="rId3494" o:title=""/>
          </v:shape>
          <o:OLEObject Type="Embed" ProgID="Equation.DSMT4" ShapeID="_x0000_i2748" DrawAspect="Content" ObjectID="_1362388620" r:id="rId3495"/>
        </w:object>
      </w:r>
      <w:r>
        <w:t xml:space="preserve"> an</w:t>
      </w:r>
      <w:r w:rsidR="006273F3">
        <w:t>d</w:t>
      </w:r>
      <w:r>
        <w:t xml:space="preserve"> </w:t>
      </w:r>
      <w:r w:rsidR="00905817" w:rsidRPr="00905817">
        <w:rPr>
          <w:position w:val="-12"/>
        </w:rPr>
        <w:object w:dxaOrig="260" w:dyaOrig="360" w14:anchorId="24A58397">
          <v:shape id="_x0000_i2749" type="#_x0000_t75" style="width:13pt;height:19pt" o:ole="">
            <v:imagedata r:id="rId3496" o:title=""/>
          </v:shape>
          <o:OLEObject Type="Embed" ProgID="Equation.DSMT4" ShapeID="_x0000_i2749" DrawAspect="Content" ObjectID="_1362388621" r:id="rId3497"/>
        </w:object>
      </w:r>
      <w:r>
        <w:t xml:space="preserve"> are penalty factors associated with </w:t>
      </w:r>
      <w:r w:rsidR="00905817" w:rsidRPr="00905817">
        <w:rPr>
          <w:position w:val="-12"/>
        </w:rPr>
        <w:object w:dxaOrig="300" w:dyaOrig="360" w14:anchorId="3E5B2A35">
          <v:shape id="_x0000_i2750" type="#_x0000_t75" style="width:15pt;height:19pt" o:ole="">
            <v:imagedata r:id="rId3498" o:title=""/>
          </v:shape>
          <o:OLEObject Type="Embed" ProgID="Equation.DSMT4" ShapeID="_x0000_i2750" DrawAspect="Content" ObjectID="_1362388622" r:id="rId3499"/>
        </w:object>
      </w:r>
      <w:r>
        <w:t xml:space="preserve"> and </w:t>
      </w:r>
      <w:r w:rsidR="00905817" w:rsidRPr="00905817">
        <w:rPr>
          <w:position w:val="-12"/>
        </w:rPr>
        <w:object w:dxaOrig="260" w:dyaOrig="360" w14:anchorId="283391C1">
          <v:shape id="_x0000_i2751" type="#_x0000_t75" style="width:13pt;height:19pt" o:ole="">
            <v:imagedata r:id="rId3500" o:title=""/>
          </v:shape>
          <o:OLEObject Type="Embed" ProgID="Equation.DSMT4" ShapeID="_x0000_i2751" DrawAspect="Content" ObjectID="_1362388623" r:id="rId3501"/>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52" type="#_x0000_t75" style="width:188pt;height:114pt" o:ole="">
            <v:imagedata r:id="rId3502" o:title=""/>
          </v:shape>
          <o:OLEObject Type="Embed" ProgID="Equation.DSMT4" ShapeID="_x0000_i2752" DrawAspect="Content" ObjectID="_1362388624" r:id="rId350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99</w:instrText>
      </w:r>
      <w:r w:rsidR="00F119D4">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53" type="#_x0000_t75" style="width:22pt;height:19pt" o:ole="">
            <v:imagedata r:id="rId3504" o:title=""/>
          </v:shape>
          <o:OLEObject Type="Embed" ProgID="Equation.DSMT4" ShapeID="_x0000_i2753" DrawAspect="Content" ObjectID="_1362388625" r:id="rId3505"/>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54" type="#_x0000_t75" style="width:391pt;height:111pt" o:ole="">
            <v:imagedata r:id="rId3506" o:title=""/>
          </v:shape>
          <o:OLEObject Type="Embed" ProgID="Equation.DSMT4" ShapeID="_x0000_i2754" DrawAspect="Content" ObjectID="_1362388626" r:id="rId350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100</w:instrText>
      </w:r>
      <w:r w:rsidR="00F119D4">
        <w:rPr>
          <w:noProof/>
        </w:rPr>
        <w:fldChar w:fldCharType="end"/>
      </w:r>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55" type="#_x0000_t75" style="width:349pt;height:115pt" o:ole="">
            <v:imagedata r:id="rId3508" o:title=""/>
          </v:shape>
          <o:OLEObject Type="Embed" ProgID="Equation.DSMT4" ShapeID="_x0000_i2755" DrawAspect="Content" ObjectID="_1362388627" r:id="rId350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101</w:instrText>
      </w:r>
      <w:r w:rsidR="00F119D4">
        <w:rPr>
          <w:noProof/>
        </w:rPr>
        <w:fldChar w:fldCharType="end"/>
      </w:r>
      <w:r>
        <w:instrText>)</w:instrText>
      </w:r>
      <w:r>
        <w:fldChar w:fldCharType="end"/>
      </w:r>
    </w:p>
    <w:p w14:paraId="3128084F" w14:textId="3058DF95" w:rsidR="00A97B84" w:rsidRPr="00A97B84" w:rsidRDefault="00A97B84" w:rsidP="00A97B84">
      <w:pPr>
        <w:pStyle w:val="MTDisplayEquation"/>
      </w:pPr>
      <w:r>
        <w:tab/>
      </w:r>
      <w:r w:rsidR="00905817" w:rsidRPr="00905817">
        <w:rPr>
          <w:position w:val="-126"/>
        </w:rPr>
        <w:object w:dxaOrig="6800" w:dyaOrig="2299" w14:anchorId="4473907F">
          <v:shape id="_x0000_i2756" type="#_x0000_t75" style="width:340pt;height:115pt" o:ole="">
            <v:imagedata r:id="rId3510" o:title=""/>
          </v:shape>
          <o:OLEObject Type="Embed" ProgID="Equation.DSMT4" ShapeID="_x0000_i2756" DrawAspect="Content" ObjectID="_1362388628" r:id="rId351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102</w:instrText>
      </w:r>
      <w:r w:rsidR="00F119D4">
        <w:rPr>
          <w:noProof/>
        </w:rPr>
        <w:fldChar w:fldCharType="end"/>
      </w:r>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57" type="#_x0000_t75" style="width:76pt;height:24pt" o:ole="">
            <v:imagedata r:id="rId3512" o:title=""/>
          </v:shape>
          <o:OLEObject Type="Embed" ProgID="Equation.DSMT4" ShapeID="_x0000_i2757" DrawAspect="Content" ObjectID="_1362388629" r:id="rId3513"/>
        </w:object>
      </w:r>
      <w:r>
        <w:t>.</w:t>
      </w:r>
    </w:p>
    <w:p w14:paraId="3B397BAF" w14:textId="77777777" w:rsidR="0054008E" w:rsidRDefault="0054008E" w:rsidP="0054008E">
      <w:pPr>
        <w:pStyle w:val="Heading3"/>
      </w:pPr>
      <w:bookmarkStart w:id="2807" w:name="_Toc288641548"/>
      <w:r>
        <w:t>Discretization</w:t>
      </w:r>
      <w:bookmarkEnd w:id="2807"/>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58" type="#_x0000_t75" style="width:383pt;height:38pt" o:ole="">
            <v:imagedata r:id="rId3514" o:title=""/>
          </v:shape>
          <o:OLEObject Type="Embed" ProgID="Equation.DSMT4" ShapeID="_x0000_i2758" DrawAspect="Content" ObjectID="_1362388630" r:id="rId3515"/>
        </w:object>
      </w:r>
      <w:r w:rsidR="00F24778">
        <w:t>.</w:t>
      </w:r>
      <w:r>
        <w:tab/>
      </w:r>
      <w:r>
        <w:fldChar w:fldCharType="begin"/>
      </w:r>
      <w:r>
        <w:instrText xml:space="preserve"> MACROBUTTON MTPlaceRef \* MERGEFORMAT </w:instrText>
      </w:r>
      <w:r w:rsidR="00F119D4">
        <w:fldChar w:fldCharType="begin"/>
      </w:r>
      <w:r w:rsidR="00F119D4">
        <w:instrText xml:space="preserve"> SEQ MTEqn \h \* MERGEFORMAT </w:instrText>
      </w:r>
      <w:del w:id="280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103</w:instrText>
      </w:r>
      <w:r w:rsidR="00F119D4">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59" type="#_x0000_t75" style="width:210pt;height:224pt" o:ole="">
            <v:imagedata r:id="rId3516" o:title=""/>
          </v:shape>
          <o:OLEObject Type="Embed" ProgID="Equation.DSMT4" ShapeID="_x0000_i2759" DrawAspect="Content" ObjectID="_1362388631" r:id="rId351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0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104</w:instrText>
      </w:r>
      <w:r w:rsidR="00F119D4">
        <w:rPr>
          <w:noProof/>
        </w:rPr>
        <w:fldChar w:fldCharType="end"/>
      </w:r>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tab/>
      </w:r>
      <w:r w:rsidR="00905817" w:rsidRPr="00905817">
        <w:rPr>
          <w:position w:val="-252"/>
        </w:rPr>
        <w:object w:dxaOrig="5000" w:dyaOrig="5160" w14:anchorId="6636C852">
          <v:shape id="_x0000_i2760" type="#_x0000_t75" style="width:250pt;height:258pt" o:ole="">
            <v:imagedata r:id="rId3518" o:title=""/>
          </v:shape>
          <o:OLEObject Type="Embed" ProgID="Equation.DSMT4" ShapeID="_x0000_i2760" DrawAspect="Content" ObjectID="_1362388632" r:id="rId351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105</w:instrText>
      </w:r>
      <w:r w:rsidR="00F119D4">
        <w:rPr>
          <w:noProof/>
        </w:rPr>
        <w:fldChar w:fldCharType="end"/>
      </w:r>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61" type="#_x0000_t75" style="width:189pt;height:65pt" o:ole="">
            <v:imagedata r:id="rId3520" o:title=""/>
          </v:shape>
          <o:OLEObject Type="Embed" ProgID="Equation.DSMT4" ShapeID="_x0000_i2761" DrawAspect="Content" ObjectID="_1362388633" r:id="rId352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106</w:instrText>
      </w:r>
      <w:r w:rsidR="00F119D4">
        <w:rPr>
          <w:noProof/>
        </w:rPr>
        <w:fldChar w:fldCharType="end"/>
      </w:r>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tab/>
      </w:r>
      <w:r w:rsidR="00905817" w:rsidRPr="00905817">
        <w:rPr>
          <w:position w:val="-136"/>
        </w:rPr>
        <w:object w:dxaOrig="6800" w:dyaOrig="11220" w14:anchorId="622DCF38">
          <v:shape id="_x0000_i2762" type="#_x0000_t75" style="width:340pt;height:561pt" o:ole="">
            <v:imagedata r:id="rId3522" o:title=""/>
          </v:shape>
          <o:OLEObject Type="Embed" ProgID="Equation.DSMT4" ShapeID="_x0000_i2762" DrawAspect="Content" ObjectID="_1362388634" r:id="rId352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w:instrText>
      </w:r>
      <w:r w:rsidR="00F119D4">
        <w:instrText xml:space="preserve">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107</w:instrText>
      </w:r>
      <w:r w:rsidR="00F119D4">
        <w:rPr>
          <w:noProof/>
        </w:rPr>
        <w:fldChar w:fldCharType="end"/>
      </w:r>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tab/>
      </w:r>
      <w:r w:rsidR="00905817" w:rsidRPr="00905817">
        <w:rPr>
          <w:position w:val="-92"/>
        </w:rPr>
        <w:object w:dxaOrig="4420" w:dyaOrig="1960" w14:anchorId="1C8931B5">
          <v:shape id="_x0000_i2763" type="#_x0000_t75" style="width:221pt;height:98pt" o:ole="">
            <v:imagedata r:id="rId3524" o:title=""/>
          </v:shape>
          <o:OLEObject Type="Embed" ProgID="Equation.DSMT4" ShapeID="_x0000_i2763" DrawAspect="Content" ObjectID="_1362388635" r:id="rId352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108</w:instrText>
      </w:r>
      <w:r w:rsidR="00F119D4">
        <w:rPr>
          <w:noProof/>
        </w:rPr>
        <w:fldChar w:fldCharType="end"/>
      </w:r>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764" type="#_x0000_t75" style="width:244pt;height:98pt" o:ole="">
            <v:imagedata r:id="rId3526" o:title=""/>
          </v:shape>
          <o:OLEObject Type="Embed" ProgID="Equation.DSMT4" ShapeID="_x0000_i2764" DrawAspect="Content" ObjectID="_1362388636" r:id="rId352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109</w:instrText>
      </w:r>
      <w:r w:rsidR="00F119D4">
        <w:rPr>
          <w:noProof/>
        </w:rPr>
        <w:fldChar w:fldCharType="end"/>
      </w:r>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765" type="#_x0000_t75" style="width:102pt;height:88pt" o:ole="">
            <v:imagedata r:id="rId3528" o:title=""/>
          </v:shape>
          <o:OLEObject Type="Embed" ProgID="Equation.DSMT4" ShapeID="_x0000_i2765" DrawAspect="Content" ObjectID="_1362388637" r:id="rId3529"/>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5"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110</w:instrText>
      </w:r>
      <w:r w:rsidR="00F119D4">
        <w:rPr>
          <w:noProof/>
        </w:rPr>
        <w:fldChar w:fldCharType="end"/>
      </w:r>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766" type="#_x0000_t75" style="width:238pt;height:98pt" o:ole="">
            <v:imagedata r:id="rId3530" o:title=""/>
          </v:shape>
          <o:OLEObject Type="Embed" ProgID="Equation.DSMT4" ShapeID="_x0000_i2766" DrawAspect="Content" ObjectID="_1362388638" r:id="rId3531"/>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111</w:instrText>
      </w:r>
      <w:r w:rsidR="00F119D4">
        <w:rPr>
          <w:noProof/>
        </w:rPr>
        <w:fldChar w:fldCharType="end"/>
      </w:r>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767" type="#_x0000_t75" style="width:99pt;height:86pt" o:ole="">
            <v:imagedata r:id="rId3532" o:title=""/>
          </v:shape>
          <o:OLEObject Type="Embed" ProgID="Equation.DSMT4" ShapeID="_x0000_i2767" DrawAspect="Content" ObjectID="_1362388639" r:id="rId353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w:instrText>
      </w:r>
      <w:r w:rsidR="00F119D4">
        <w:instrText xml:space="preserve">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112</w:instrText>
      </w:r>
      <w:r w:rsidR="00F119D4">
        <w:rPr>
          <w:noProof/>
        </w:rPr>
        <w:fldChar w:fldCharType="end"/>
      </w:r>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tab/>
      </w:r>
      <w:r w:rsidR="00905817" w:rsidRPr="00905817">
        <w:rPr>
          <w:position w:val="-202"/>
        </w:rPr>
        <w:object w:dxaOrig="3540" w:dyaOrig="4160" w14:anchorId="499D8F19">
          <v:shape id="_x0000_i2768" type="#_x0000_t75" style="width:177pt;height:208pt" o:ole="">
            <v:imagedata r:id="rId3534" o:title=""/>
          </v:shape>
          <o:OLEObject Type="Embed" ProgID="Equation.DSMT4" ShapeID="_x0000_i2768" DrawAspect="Content" ObjectID="_1362388640" r:id="rId3535"/>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1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113</w:instrText>
      </w:r>
      <w:r w:rsidR="00F119D4">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819" w:name="_Toc288641549"/>
      <w:r>
        <w:t>Tied Contact</w:t>
      </w:r>
      <w:bookmarkEnd w:id="2819"/>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820" w:name="_Toc288641550"/>
      <w:r>
        <w:t>Gap Function</w:t>
      </w:r>
      <w:bookmarkEnd w:id="2820"/>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769" type="#_x0000_t75" style="width:120pt;height:24pt" o:ole="">
            <v:imagedata r:id="rId3536" o:title=""/>
          </v:shape>
          <o:OLEObject Type="Embed" ProgID="Equation.DSMT4" ShapeID="_x0000_i2769" DrawAspect="Content" ObjectID="_1362388641" r:id="rId3537"/>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2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w:instrText>
      </w:r>
      <w:r w:rsidR="00F119D4">
        <w:instrText xml:space="preserve"> \* Arabic \* MERGEFORMAT </w:instrText>
      </w:r>
      <w:r w:rsidR="00F119D4">
        <w:fldChar w:fldCharType="separate"/>
      </w:r>
      <w:r w:rsidR="00F119D4">
        <w:rPr>
          <w:noProof/>
        </w:rPr>
        <w:instrText>114</w:instrText>
      </w:r>
      <w:r w:rsidR="00F119D4">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770" type="#_x0000_t75" style="width:145pt;height:22pt" o:ole="">
            <v:imagedata r:id="rId3538" o:title=""/>
          </v:shape>
          <o:OLEObject Type="Embed" ProgID="Equation.DSMT4" ShapeID="_x0000_i2770" DrawAspect="Content" ObjectID="_1362388642" r:id="rId3539"/>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22" w:author="Gerard" w:date="2015-03-22T11:01:00Z">
        <w:r w:rsidR="00F119D4" w:rsidDel="00F119D4">
          <w:fldChar w:fldCharType="separate"/>
        </w:r>
      </w:del>
      <w:r w:rsidR="00F119D4">
        <w:fldChar w:fldCharType="end"/>
      </w:r>
      <w:bookmarkStart w:id="2823" w:name="ZEqnNum428872"/>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115</w:instrText>
      </w:r>
      <w:r w:rsidR="00F119D4">
        <w:rPr>
          <w:noProof/>
        </w:rPr>
        <w:fldChar w:fldCharType="end"/>
      </w:r>
      <w:r>
        <w:instrText>)</w:instrText>
      </w:r>
      <w:bookmarkEnd w:id="2823"/>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824" w:name="_Toc288641551"/>
      <w:r>
        <w:t>Tied Contact Integral</w:t>
      </w:r>
      <w:bookmarkEnd w:id="2824"/>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F119D4">
        <w:fldChar w:fldCharType="begin"/>
      </w:r>
      <w:r w:rsidR="00F119D4">
        <w:instrText xml:space="preserve"> REF ZEqnNum428872 \! \* MERGEFORMAT </w:instrText>
      </w:r>
      <w:r w:rsidR="00F119D4">
        <w:fldChar w:fldCharType="separate"/>
      </w:r>
      <w:r w:rsidR="00F119D4">
        <w:instrText>(6.115)</w:instrText>
      </w:r>
      <w:r w:rsidR="00F119D4">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tab/>
      </w:r>
      <w:r w:rsidR="00905817" w:rsidRPr="00905817">
        <w:rPr>
          <w:position w:val="-34"/>
        </w:rPr>
        <w:object w:dxaOrig="1560" w:dyaOrig="620" w14:anchorId="1B375DF6">
          <v:shape id="_x0000_i2771" type="#_x0000_t75" style="width:78pt;height:31pt" o:ole="">
            <v:imagedata r:id="rId3540" o:title=""/>
          </v:shape>
          <o:OLEObject Type="Embed" ProgID="Equation.DSMT4" ShapeID="_x0000_i2771" DrawAspect="Content" ObjectID="_1362388643" r:id="rId3541"/>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25" w:author="Gerard" w:date="2015-03-22T11:01:00Z">
        <w:r w:rsidR="00F119D4" w:rsidDel="00F119D4">
          <w:fldChar w:fldCharType="separate"/>
        </w:r>
      </w:del>
      <w:r w:rsidR="00F119D4">
        <w:fldChar w:fldCharType="end"/>
      </w:r>
      <w:bookmarkStart w:id="2826" w:name="ZEqnNum634962"/>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116</w:instrText>
      </w:r>
      <w:r w:rsidR="00F119D4">
        <w:rPr>
          <w:noProof/>
        </w:rPr>
        <w:fldChar w:fldCharType="end"/>
      </w:r>
      <w:r>
        <w:instrText>)</w:instrText>
      </w:r>
      <w:bookmarkEnd w:id="2826"/>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772" type="#_x0000_t75" style="width:47pt;height:20pt" o:ole="">
            <v:imagedata r:id="rId3542" o:title=""/>
          </v:shape>
          <o:OLEObject Type="Embed" ProgID="Equation.DSMT4" ShapeID="_x0000_i2772" DrawAspect="Content" ObjectID="_1362388644" r:id="rId3543"/>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773" type="#_x0000_t75" style="width:53pt;height:16pt" o:ole="">
            <v:imagedata r:id="rId3544" o:title=""/>
          </v:shape>
          <o:OLEObject Type="Embed" ProgID="Equation.DSMT4" ShapeID="_x0000_i2773" DrawAspect="Content" ObjectID="_1362388645" r:id="rId3545"/>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2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117</w:instrText>
      </w:r>
      <w:r w:rsidR="00F119D4">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774" type="#_x0000_t75" style="width:10pt;height:13pt" o:ole="">
            <v:imagedata r:id="rId3546" o:title=""/>
          </v:shape>
          <o:OLEObject Type="Embed" ProgID="Equation.DSMT4" ShapeID="_x0000_i2774" DrawAspect="Content" ObjectID="_1362388646" r:id="rId3547"/>
        </w:object>
      </w:r>
      <w:r>
        <w:t xml:space="preserve">is the Lagrangian multiplier and </w:t>
      </w:r>
      <w:r w:rsidR="00905817" w:rsidRPr="00905817">
        <w:rPr>
          <w:position w:val="-6"/>
        </w:rPr>
        <w:object w:dxaOrig="200" w:dyaOrig="220" w14:anchorId="2F29B95B">
          <v:shape id="_x0000_i2775" type="#_x0000_t75" style="width:10pt;height:11pt" o:ole="">
            <v:imagedata r:id="rId3548" o:title=""/>
          </v:shape>
          <o:OLEObject Type="Embed" ProgID="Equation.DSMT4" ShapeID="_x0000_i2775" DrawAspect="Content" ObjectID="_1362388647" r:id="rId3549"/>
        </w:object>
      </w:r>
      <w:r>
        <w:t>is a penalty factor.</w:t>
      </w:r>
    </w:p>
    <w:p w14:paraId="10EFE885" w14:textId="77777777" w:rsidR="008C7882" w:rsidRDefault="008C7882" w:rsidP="008C7882"/>
    <w:p w14:paraId="5EB7FE2C" w14:textId="77777777" w:rsidR="008C7882" w:rsidRDefault="008C7882" w:rsidP="008C7882">
      <w:pPr>
        <w:pStyle w:val="Heading3"/>
      </w:pPr>
      <w:bookmarkStart w:id="2828" w:name="_Toc288641552"/>
      <w:r>
        <w:t>Linearization of the Contact Integral</w:t>
      </w:r>
      <w:bookmarkEnd w:id="2828"/>
    </w:p>
    <w:p w14:paraId="539EBF3E" w14:textId="77777777" w:rsidR="008C7882" w:rsidRDefault="008C7882" w:rsidP="008C7882">
      <w:r>
        <w:t xml:space="preserve">Since equation </w:t>
      </w:r>
      <w:r>
        <w:fldChar w:fldCharType="begin"/>
      </w:r>
      <w:r>
        <w:instrText xml:space="preserve"> GOTOBUTTON ZEqnNum634962  \* MERGEFORMAT </w:instrText>
      </w:r>
      <w:r w:rsidR="00F119D4">
        <w:fldChar w:fldCharType="begin"/>
      </w:r>
      <w:r w:rsidR="00F119D4">
        <w:instrText xml:space="preserve"> REF ZEqnNum634962 \! \* MERGEFORMAT </w:instrText>
      </w:r>
      <w:r w:rsidR="00F119D4">
        <w:fldChar w:fldCharType="separate"/>
      </w:r>
      <w:r w:rsidR="00F119D4">
        <w:instrText>(6.116)</w:instrText>
      </w:r>
      <w:r w:rsidR="00F119D4">
        <w:fldChar w:fldCharType="end"/>
      </w:r>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776" type="#_x0000_t75" style="width:97pt;height:31pt" o:ole="">
            <v:imagedata r:id="rId3550" o:title=""/>
          </v:shape>
          <o:OLEObject Type="Embed" ProgID="Equation.DSMT4" ShapeID="_x0000_i2776" DrawAspect="Content" ObjectID="_1362388648" r:id="rId3551"/>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29" w:author="Gerard" w:date="2015-03-22T11:01:00Z">
        <w:r w:rsidR="00F119D4" w:rsidDel="00F119D4">
          <w:fldChar w:fldCharType="separate"/>
        </w:r>
      </w:del>
      <w:r w:rsidR="00F119D4">
        <w:fldChar w:fldCharType="end"/>
      </w:r>
      <w:bookmarkStart w:id="2830" w:name="ZEqnNum721558"/>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118</w:instrText>
      </w:r>
      <w:r w:rsidR="00F119D4">
        <w:rPr>
          <w:noProof/>
        </w:rPr>
        <w:fldChar w:fldCharType="end"/>
      </w:r>
      <w:r>
        <w:instrText>)</w:instrText>
      </w:r>
      <w:bookmarkEnd w:id="2830"/>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777" type="#_x0000_t75" style="width:76pt;height:19pt" o:ole="">
            <v:imagedata r:id="rId3552" o:title=""/>
          </v:shape>
          <o:OLEObject Type="Embed" ProgID="Equation.DSMT4" ShapeID="_x0000_i2777" DrawAspect="Content" ObjectID="_1362388649" r:id="rId3553"/>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3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119</w:instrText>
      </w:r>
      <w:r w:rsidR="00F119D4">
        <w:rPr>
          <w:noProof/>
        </w:rPr>
        <w:fldChar w:fldCharType="end"/>
      </w:r>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778" type="#_x0000_t75" style="width:149pt;height:22pt" o:ole="">
            <v:imagedata r:id="rId3554" o:title=""/>
          </v:shape>
          <o:OLEObject Type="Embed" ProgID="Equation.DSMT4" ShapeID="_x0000_i2778" DrawAspect="Content" ObjectID="_1362388650" r:id="rId3555"/>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3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w:instrText>
      </w:r>
      <w:r w:rsidR="00F119D4">
        <w:instrText xml:space="preserve">*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120</w:instrText>
      </w:r>
      <w:r w:rsidR="00F119D4">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779" type="#_x0000_t75" style="width:55pt;height:19pt" o:ole="">
            <v:imagedata r:id="rId3556" o:title=""/>
          </v:shape>
          <o:OLEObject Type="Embed" ProgID="Equation.DSMT4" ShapeID="_x0000_i2779" DrawAspect="Content" ObjectID="_1362388651" r:id="rId3557"/>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r w:rsidR="00F119D4">
        <w:fldChar w:fldCharType="begin"/>
      </w:r>
      <w:r w:rsidR="00F119D4">
        <w:instrText xml:space="preserve"> REF ZEqnNum721558 \! \* MERGEFORMAT </w:instrText>
      </w:r>
      <w:r w:rsidR="00F119D4">
        <w:fldChar w:fldCharType="separate"/>
      </w:r>
      <w:r w:rsidR="00F119D4">
        <w:instrText>(6.118)</w:instrText>
      </w:r>
      <w:r w:rsidR="00F119D4">
        <w:fldChar w:fldCharType="end"/>
      </w:r>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780" type="#_x0000_t75" style="width:17pt;height:16pt" o:ole="">
            <v:imagedata r:id="rId3558" o:title=""/>
          </v:shape>
          <o:OLEObject Type="Embed" ProgID="Equation.DSMT4" ShapeID="_x0000_i2780" DrawAspect="Content" ObjectID="_1362388652" r:id="rId3559"/>
        </w:object>
      </w:r>
      <w:r>
        <w:t>and</w:t>
      </w:r>
      <w:r w:rsidR="00905817" w:rsidRPr="00905817">
        <w:rPr>
          <w:position w:val="-10"/>
        </w:rPr>
        <w:object w:dxaOrig="340" w:dyaOrig="320" w14:anchorId="67441558">
          <v:shape id="_x0000_i2781" type="#_x0000_t75" style="width:17pt;height:16pt" o:ole="">
            <v:imagedata r:id="rId3560" o:title=""/>
          </v:shape>
          <o:OLEObject Type="Embed" ProgID="Equation.DSMT4" ShapeID="_x0000_i2781" DrawAspect="Content" ObjectID="_1362388653" r:id="rId3561"/>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833" w:name="_Toc288641553"/>
      <w:r>
        <w:t>Discretization</w:t>
      </w:r>
      <w:bookmarkEnd w:id="2833"/>
    </w:p>
    <w:p w14:paraId="74A4BD0D" w14:textId="77777777" w:rsidR="008C7882" w:rsidRDefault="008C7882" w:rsidP="008C7882">
      <w:r>
        <w:t xml:space="preserve">The contact integral </w:t>
      </w:r>
      <w:r>
        <w:fldChar w:fldCharType="begin"/>
      </w:r>
      <w:r>
        <w:instrText xml:space="preserve"> GOTOBUTTON ZEqnNum634962  \* MERGEFORMAT </w:instrText>
      </w:r>
      <w:r w:rsidR="00F119D4">
        <w:fldChar w:fldCharType="begin"/>
      </w:r>
      <w:r w:rsidR="00F119D4">
        <w:instrText xml:space="preserve"> REF ZEqnNum634962 \! \* MERGEFORMAT </w:instrText>
      </w:r>
      <w:r w:rsidR="00F119D4">
        <w:fldChar w:fldCharType="separate"/>
      </w:r>
      <w:r w:rsidR="00F119D4">
        <w:instrText>(6.116)</w:instrText>
      </w:r>
      <w:r w:rsidR="00F119D4">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782" type="#_x0000_t75" style="width:106pt;height:39pt" o:ole="">
            <v:imagedata r:id="rId3562" o:title=""/>
          </v:shape>
          <o:OLEObject Type="Embed" ProgID="Equation.DSMT4" ShapeID="_x0000_i2782" DrawAspect="Content" ObjectID="_1362388654" r:id="rId3563"/>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34" w:author="Gerard" w:date="2015-03-22T11:01:00Z">
        <w:r w:rsidR="00F119D4" w:rsidDel="00F119D4">
          <w:fldChar w:fldCharType="separate"/>
        </w:r>
      </w:del>
      <w:r w:rsidR="00F119D4">
        <w:fldChar w:fldCharType="end"/>
      </w:r>
      <w:bookmarkStart w:id="2835" w:name="ZEqnNum635054"/>
      <w:r>
        <w:instrText>(</w:instrText>
      </w:r>
      <w:r w:rsidR="00F119D4">
        <w:fldChar w:fldCharType="begin"/>
      </w:r>
      <w:r w:rsidR="00F119D4">
        <w:instrText xml:space="preserve"> SEQ</w:instrText>
      </w:r>
      <w:r w:rsidR="00F119D4">
        <w:instrText xml:space="preserve">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121</w:instrText>
      </w:r>
      <w:r w:rsidR="00F119D4">
        <w:rPr>
          <w:noProof/>
        </w:rPr>
        <w:fldChar w:fldCharType="end"/>
      </w:r>
      <w:r>
        <w:instrText>)</w:instrText>
      </w:r>
      <w:bookmarkEnd w:id="2835"/>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783" type="#_x0000_t75" style="width:161pt;height:38pt" o:ole="">
            <v:imagedata r:id="rId3564" o:title=""/>
          </v:shape>
          <o:OLEObject Type="Embed" ProgID="Equation.DSMT4" ShapeID="_x0000_i2783" DrawAspect="Content" ObjectID="_1362388655" r:id="rId3565"/>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36"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w:instrText>
      </w:r>
      <w:r w:rsidR="00F119D4">
        <w:instrText xml:space="preserve">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122</w:instrText>
      </w:r>
      <w:r w:rsidR="00F119D4">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784" type="#_x0000_t75" style="width:124pt;height:52pt" o:ole="">
            <v:imagedata r:id="rId3566" o:title=""/>
          </v:shape>
          <o:OLEObject Type="Embed" ProgID="Equation.DSMT4" ShapeID="_x0000_i2784" DrawAspect="Content" ObjectID="_1362388656" r:id="rId3567"/>
        </w:object>
      </w:r>
      <w:r>
        <w:tab/>
      </w:r>
      <w:r>
        <w:fldChar w:fldCharType="begin"/>
      </w:r>
      <w:r>
        <w:instrText xml:space="preserve"> MACROBUTTON MTPlaceRef \* MERGEFORMAT </w:instrText>
      </w:r>
      <w:r w:rsidR="00F119D4">
        <w:fldChar w:fldCharType="begin"/>
      </w:r>
      <w:r w:rsidR="00F119D4">
        <w:instrText xml:space="preserve"> SEQ MTEqn \h \* MERGEFORMAT </w:instrText>
      </w:r>
      <w:del w:id="2837"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123</w:instrText>
      </w:r>
      <w:r w:rsidR="00F119D4">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785" type="#_x0000_t75" style="width:138pt;height:29pt" o:ole="">
            <v:imagedata r:id="rId3568" o:title=""/>
          </v:shape>
          <o:OLEObject Type="Embed" ProgID="Equation.DSMT4" ShapeID="_x0000_i2785" DrawAspect="Content" ObjectID="_1362388657" r:id="rId3569"/>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38"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w:instrText>
      </w:r>
      <w:r w:rsidR="00F119D4">
        <w:instrText xml:space="preserve">qn \c \* Arabic \* MERGEFORMAT </w:instrText>
      </w:r>
      <w:r w:rsidR="00F119D4">
        <w:fldChar w:fldCharType="separate"/>
      </w:r>
      <w:r w:rsidR="00F119D4">
        <w:rPr>
          <w:noProof/>
        </w:rPr>
        <w:instrText>124</w:instrText>
      </w:r>
      <w:r w:rsidR="00F119D4">
        <w:rPr>
          <w:noProof/>
        </w:rPr>
        <w:fldChar w:fldCharType="end"/>
      </w:r>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r w:rsidR="00F119D4">
        <w:fldChar w:fldCharType="begin"/>
      </w:r>
      <w:r w:rsidR="00F119D4">
        <w:instrText xml:space="preserve"> REF ZEqnNum635054 \! \* MERGEFORMAT </w:instrText>
      </w:r>
      <w:r w:rsidR="00F119D4">
        <w:fldChar w:fldCharType="separate"/>
      </w:r>
      <w:r w:rsidR="00F119D4">
        <w:instrText>(6.121)</w:instrText>
      </w:r>
      <w:r w:rsidR="00F119D4">
        <w:fldChar w:fldCharType="end"/>
      </w:r>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786" type="#_x0000_t75" style="width:184pt;height:38pt" o:ole="">
            <v:imagedata r:id="rId3570" o:title=""/>
          </v:shape>
          <o:OLEObject Type="Embed" ProgID="Equation.DSMT4" ShapeID="_x0000_i2786" DrawAspect="Content" ObjectID="_1362388658" r:id="rId3571"/>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39"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125</w:instrText>
      </w:r>
      <w:r w:rsidR="00F119D4">
        <w:rPr>
          <w:noProof/>
        </w:rPr>
        <w:fldChar w:fldCharType="end"/>
      </w:r>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787" type="#_x0000_t75" style="width:197pt;height:24pt" o:ole="">
            <v:imagedata r:id="rId3572" o:title=""/>
          </v:shape>
          <o:OLEObject Type="Embed" ProgID="Equation.DSMT4" ShapeID="_x0000_i2787" DrawAspect="Content" ObjectID="_1362388659" r:id="rId3573"/>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40"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126</w:instrText>
      </w:r>
      <w:r w:rsidR="00F119D4">
        <w:rPr>
          <w:noProof/>
        </w:rPr>
        <w:fldChar w:fldCharType="end"/>
      </w:r>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788" type="#_x0000_t75" style="width:151pt;height:20pt" o:ole="">
            <v:imagedata r:id="rId3574" o:title=""/>
          </v:shape>
          <o:OLEObject Type="Embed" ProgID="Equation.DSMT4" ShapeID="_x0000_i2788" DrawAspect="Content" ObjectID="_1362388660" r:id="rId3575"/>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41"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w:instrText>
      </w:r>
      <w:r w:rsidR="00F119D4">
        <w:instrText xml:space="preserve">rabic \* MERGEFORMAT </w:instrText>
      </w:r>
      <w:r w:rsidR="00F119D4">
        <w:fldChar w:fldCharType="separate"/>
      </w:r>
      <w:r w:rsidR="00F119D4">
        <w:rPr>
          <w:noProof/>
        </w:rPr>
        <w:instrText>127</w:instrText>
      </w:r>
      <w:r w:rsidR="00F119D4">
        <w:rPr>
          <w:noProof/>
        </w:rPr>
        <w:fldChar w:fldCharType="end"/>
      </w:r>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789" type="#_x0000_t75" style="width:99pt;height:56pt" o:ole="">
            <v:imagedata r:id="rId3576" o:title=""/>
          </v:shape>
          <o:OLEObject Type="Embed" ProgID="Equation.DSMT4" ShapeID="_x0000_i2789" DrawAspect="Content" ObjectID="_1362388661" r:id="rId3577"/>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42"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128</w:instrText>
      </w:r>
      <w:r w:rsidR="00F119D4">
        <w:rPr>
          <w:noProof/>
        </w:rPr>
        <w:fldChar w:fldCharType="end"/>
      </w:r>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r w:rsidR="00F119D4">
        <w:fldChar w:fldCharType="begin"/>
      </w:r>
      <w:r w:rsidR="00F119D4">
        <w:instrText xml:space="preserve"> REF ZEqnNum721558 \! \* MERGEFORMAT </w:instrText>
      </w:r>
      <w:r w:rsidR="00F119D4">
        <w:fldChar w:fldCharType="separate"/>
      </w:r>
      <w:r w:rsidR="00F119D4">
        <w:instrText>(6.118)</w:instrText>
      </w:r>
      <w:r w:rsidR="00F119D4">
        <w:fldChar w:fldCharType="end"/>
      </w:r>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790" type="#_x0000_t75" style="width:157pt;height:38pt" o:ole="">
            <v:imagedata r:id="rId3578" o:title=""/>
          </v:shape>
          <o:OLEObject Type="Embed" ProgID="Equation.DSMT4" ShapeID="_x0000_i2790" DrawAspect="Content" ObjectID="_1362388662" r:id="rId3579"/>
        </w:object>
      </w:r>
      <w:r w:rsidR="00533170">
        <w:t>,</w:t>
      </w:r>
      <w:r>
        <w:tab/>
      </w:r>
      <w:r>
        <w:fldChar w:fldCharType="begin"/>
      </w:r>
      <w:r>
        <w:instrText xml:space="preserve"> MACROBUTTON MTPlaceRef \* MERGEFORMAT </w:instrText>
      </w:r>
      <w:r w:rsidR="00F119D4">
        <w:fldChar w:fldCharType="begin"/>
      </w:r>
      <w:r w:rsidR="00F119D4">
        <w:instrText xml:space="preserve"> SEQ M</w:instrText>
      </w:r>
      <w:r w:rsidR="00F119D4">
        <w:instrText xml:space="preserve">TEqn \h \* MERGEFORMAT </w:instrText>
      </w:r>
      <w:del w:id="2843"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129</w:instrText>
      </w:r>
      <w:r w:rsidR="00F119D4">
        <w:rPr>
          <w:noProof/>
        </w:rPr>
        <w:fldChar w:fldCharType="end"/>
      </w:r>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791" type="#_x0000_t75" style="width:60pt;height:19pt" o:ole="">
            <v:imagedata r:id="rId3580" o:title=""/>
          </v:shape>
          <o:OLEObject Type="Embed" ProgID="Equation.DSMT4" ShapeID="_x0000_i2791" DrawAspect="Content" ObjectID="_1362388663" r:id="rId3581"/>
        </w:object>
      </w:r>
      <w:r w:rsidR="00533170">
        <w:t>.</w:t>
      </w:r>
      <w:r>
        <w:tab/>
      </w:r>
      <w:r>
        <w:fldChar w:fldCharType="begin"/>
      </w:r>
      <w:r>
        <w:instrText xml:space="preserve"> MACROBUTTON MTPlaceRef \* MERGEFORMAT </w:instrText>
      </w:r>
      <w:r w:rsidR="00F119D4">
        <w:fldChar w:fldCharType="begin"/>
      </w:r>
      <w:r w:rsidR="00F119D4">
        <w:instrText xml:space="preserve"> SEQ MTEqn \h \* MERGEFORMAT </w:instrText>
      </w:r>
      <w:del w:id="2844" w:author="Gerard" w:date="2015-03-22T11:01:00Z">
        <w:r w:rsidR="00F119D4" w:rsidDel="00F119D4">
          <w:fldChar w:fldCharType="separate"/>
        </w:r>
      </w:del>
      <w:r w:rsidR="00F119D4">
        <w:fldChar w:fldCharType="end"/>
      </w:r>
      <w:r>
        <w:instrText>(</w:instrText>
      </w:r>
      <w:r w:rsidR="00F119D4">
        <w:fldChar w:fldCharType="begin"/>
      </w:r>
      <w:r w:rsidR="00F119D4">
        <w:instrText xml:space="preserve"> SEQ MTSec \c \* Arabic \* MERGEFORMAT </w:instrText>
      </w:r>
      <w:r w:rsidR="00F119D4">
        <w:fldChar w:fldCharType="separate"/>
      </w:r>
      <w:r w:rsidR="00F119D4">
        <w:rPr>
          <w:noProof/>
        </w:rPr>
        <w:instrText>6</w:instrText>
      </w:r>
      <w:r w:rsidR="00F119D4">
        <w:rPr>
          <w:noProof/>
        </w:rPr>
        <w:fldChar w:fldCharType="end"/>
      </w:r>
      <w:r>
        <w:instrText>.</w:instrText>
      </w:r>
      <w:r w:rsidR="00F119D4">
        <w:fldChar w:fldCharType="begin"/>
      </w:r>
      <w:r w:rsidR="00F119D4">
        <w:instrText xml:space="preserve"> SEQ MTEqn \c \* Arabic \* MERGEFORMAT </w:instrText>
      </w:r>
      <w:r w:rsidR="00F119D4">
        <w:fldChar w:fldCharType="separate"/>
      </w:r>
      <w:r w:rsidR="00F119D4">
        <w:rPr>
          <w:noProof/>
        </w:rPr>
        <w:instrText>130</w:instrText>
      </w:r>
      <w:r w:rsidR="00F119D4">
        <w:rPr>
          <w:noProof/>
        </w:rPr>
        <w:fldChar w:fldCharType="end"/>
      </w:r>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845" w:name="_Toc288641554"/>
      <w:r>
        <w:t>Dynamics</w:t>
      </w:r>
      <w:bookmarkEnd w:id="2845"/>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A43D2BF" w:rsidR="002B7157" w:rsidRDefault="002B7157" w:rsidP="00F75A04">
      <w:pPr>
        <w:pStyle w:val="MTDisplayEquation"/>
      </w:pPr>
      <w:r>
        <w:tab/>
      </w:r>
      <w:r w:rsidR="00905817" w:rsidRPr="00905817">
        <w:rPr>
          <w:position w:val="-32"/>
        </w:rPr>
        <w:object w:dxaOrig="2620" w:dyaOrig="760" w14:anchorId="1409B655">
          <v:shape id="_x0000_i2792" type="#_x0000_t75" style="width:131pt;height:38pt" o:ole="">
            <v:imagedata r:id="rId3582" o:title=""/>
          </v:shape>
          <o:OLEObject Type="Embed" ProgID="Equation.DSMT4" ShapeID="_x0000_i2792" DrawAspect="Content" ObjectID="_1362388664" r:id="rId3583"/>
        </w:object>
      </w:r>
      <w:r>
        <w:t xml:space="preserve"> </w:t>
      </w:r>
      <w:r>
        <w:tab/>
      </w:r>
      <w:ins w:id="2846" w:author="Kingsley" w:date="2014-05-24T14:25:00Z">
        <w:r w:rsidR="00567B45">
          <w:fldChar w:fldCharType="begin"/>
        </w:r>
        <w:r w:rsidR="00567B45">
          <w:instrText xml:space="preserve"> MACROBUTTON MTEditEquationSection2 </w:instrText>
        </w:r>
        <w:r w:rsidR="00567B45" w:rsidRPr="00567B45">
          <w:rPr>
            <w:rStyle w:val="MTEquationSection"/>
            <w:rPrChange w:id="2847" w:author="Kingsley" w:date="2014-05-24T14:25:00Z">
              <w:rPr/>
            </w:rPrChange>
          </w:rPr>
          <w:instrText>Equation Section 7</w:instrText>
        </w:r>
        <w:r w:rsidR="00567B45">
          <w:fldChar w:fldCharType="begin"/>
        </w:r>
        <w:r w:rsidR="00567B45">
          <w:instrText xml:space="preserve"> SEQ MTEqn \r \h \* MERGEFORMAT </w:instrText>
        </w:r>
      </w:ins>
      <w:del w:id="2848" w:author="Gerard" w:date="2015-03-22T11:01:00Z">
        <w:r w:rsidR="00F119D4" w:rsidDel="00F119D4">
          <w:fldChar w:fldCharType="separate"/>
        </w:r>
      </w:del>
      <w:del w:id="2849" w:author="Gerard" w:date="2015-03-21T10:54:00Z">
        <w:r w:rsidR="00567B45">
          <w:fldChar w:fldCharType="end"/>
        </w:r>
      </w:del>
      <w:ins w:id="2850" w:author="Kingsley" w:date="2014-05-24T14:25:00Z">
        <w:r w:rsidR="00567B45">
          <w:fldChar w:fldCharType="begin"/>
        </w:r>
        <w:r w:rsidR="00567B45">
          <w:instrText xml:space="preserve"> SEQ MTSec \r 7 \h \* MERGEFORMAT </w:instrText>
        </w:r>
      </w:ins>
      <w:del w:id="2851" w:author="Gerard" w:date="2015-03-22T11:01:00Z">
        <w:r w:rsidR="00F119D4" w:rsidDel="00F119D4">
          <w:fldChar w:fldCharType="separate"/>
        </w:r>
      </w:del>
      <w:del w:id="2852" w:author="Gerard" w:date="2015-03-21T10:54:00Z">
        <w:r w:rsidR="00567B45">
          <w:fldChar w:fldCharType="end"/>
        </w:r>
      </w:del>
      <w:ins w:id="2853"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854" w:author="Gerard" w:date="2015-03-22T11:01:00Z">
        <w:r w:rsidR="00F119D4" w:rsidDel="00F119D4">
          <w:fldChar w:fldCharType="separate"/>
        </w:r>
      </w:del>
      <w:del w:id="2855" w:author="Gerard" w:date="2015-03-21T10:54:00Z">
        <w:r w:rsidR="00567B45">
          <w:fldChar w:fldCharType="end"/>
        </w:r>
      </w:del>
      <w:bookmarkStart w:id="2856" w:name="ZEqnNum192348"/>
      <w:ins w:id="285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858" w:author="Gerard" w:date="2015-03-22T11:01:00Z">
        <w:r w:rsidR="00F119D4">
          <w:rPr>
            <w:noProof/>
          </w:rPr>
          <w:instrText>7</w:instrText>
        </w:r>
      </w:ins>
      <w:ins w:id="285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860" w:author="Gerard" w:date="2015-03-22T11:01:00Z">
        <w:r w:rsidR="00F119D4">
          <w:rPr>
            <w:noProof/>
          </w:rPr>
          <w:instrText>1</w:instrText>
        </w:r>
      </w:ins>
      <w:ins w:id="2861" w:author="Kingsley" w:date="2014-05-24T14:25:00Z">
        <w:r w:rsidR="00567B45">
          <w:fldChar w:fldCharType="end"/>
        </w:r>
        <w:r w:rsidR="00567B45">
          <w:instrText>)</w:instrText>
        </w:r>
        <w:bookmarkEnd w:id="2856"/>
        <w:r w:rsidR="00567B45">
          <w:fldChar w:fldCharType="end"/>
        </w:r>
      </w:ins>
      <w:del w:id="2862" w:author="Kingsley" w:date="2014-05-24T14:24:00Z">
        <w:r w:rsidDel="00567B45">
          <w:fldChar w:fldCharType="begin"/>
        </w:r>
        <w:r w:rsidDel="00567B45">
          <w:delInstrText xml:space="preserve"> MACROBUTTON MTPlaceRef \* MERGEFORMAT </w:delInstrText>
        </w:r>
        <w:bookmarkStart w:id="2863"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863"/>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6480C223" w:rsidR="00734D81" w:rsidRDefault="00734D81" w:rsidP="00F75A04">
      <w:pPr>
        <w:pStyle w:val="MTDisplayEquation"/>
      </w:pPr>
      <w:r>
        <w:tab/>
      </w:r>
      <w:r w:rsidR="00905817" w:rsidRPr="00905817">
        <w:rPr>
          <w:position w:val="-58"/>
        </w:rPr>
        <w:object w:dxaOrig="2340" w:dyaOrig="1280" w14:anchorId="5AAFD9E4">
          <v:shape id="_x0000_i2793" type="#_x0000_t75" style="width:117pt;height:64pt" o:ole="">
            <v:imagedata r:id="rId3584" o:title=""/>
          </v:shape>
          <o:OLEObject Type="Embed" ProgID="Equation.DSMT4" ShapeID="_x0000_i2793" DrawAspect="Content" ObjectID="_1362388665" r:id="rId3585"/>
        </w:object>
      </w:r>
      <w:r>
        <w:t xml:space="preserve"> </w:t>
      </w:r>
      <w:r>
        <w:tab/>
      </w:r>
      <w:ins w:id="2864"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865" w:author="Gerard" w:date="2015-03-22T11:01:00Z">
        <w:r w:rsidR="00F119D4" w:rsidDel="00F119D4">
          <w:fldChar w:fldCharType="separate"/>
        </w:r>
      </w:del>
      <w:del w:id="2866" w:author="Gerard" w:date="2015-03-21T10:54:00Z">
        <w:r w:rsidR="00567B45">
          <w:fldChar w:fldCharType="end"/>
        </w:r>
      </w:del>
      <w:bookmarkStart w:id="2867" w:name="ZEqnNum177335"/>
      <w:ins w:id="2868"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869" w:author="Gerard" w:date="2015-03-22T11:01:00Z">
        <w:r w:rsidR="00F119D4">
          <w:rPr>
            <w:noProof/>
          </w:rPr>
          <w:instrText>7</w:instrText>
        </w:r>
      </w:ins>
      <w:ins w:id="2870"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871" w:author="Gerard" w:date="2015-03-22T11:01:00Z">
        <w:r w:rsidR="00F119D4">
          <w:rPr>
            <w:noProof/>
          </w:rPr>
          <w:instrText>2</w:instrText>
        </w:r>
      </w:ins>
      <w:ins w:id="2872" w:author="Kingsley" w:date="2014-05-24T14:25:00Z">
        <w:r w:rsidR="00567B45">
          <w:fldChar w:fldCharType="end"/>
        </w:r>
        <w:r w:rsidR="00567B45">
          <w:instrText>)</w:instrText>
        </w:r>
        <w:bookmarkEnd w:id="2867"/>
        <w:r w:rsidR="00567B45">
          <w:fldChar w:fldCharType="end"/>
        </w:r>
      </w:ins>
      <w:del w:id="2873" w:author="Kingsley" w:date="2014-05-24T14:24:00Z">
        <w:r w:rsidDel="00567B45">
          <w:fldChar w:fldCharType="begin"/>
        </w:r>
        <w:r w:rsidDel="00567B45">
          <w:delInstrText xml:space="preserve"> MACROBUTTON MTPlaceRef \* MERGEFORMAT </w:delInstrText>
        </w:r>
        <w:bookmarkStart w:id="2874"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874"/>
        <w:r w:rsidDel="00567B45">
          <w:fldChar w:fldCharType="end"/>
        </w:r>
      </w:del>
    </w:p>
    <w:p w14:paraId="22907663" w14:textId="0DB5B242" w:rsidR="00734D81" w:rsidRDefault="00734D81" w:rsidP="00F75A04">
      <w:r>
        <w:t xml:space="preserve">Using </w:t>
      </w:r>
      <w:ins w:id="2875"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2876" w:author="Gerard" w:date="2015-03-22T11:01:00Z">
        <w:r w:rsidR="00F119D4">
          <w:instrText>(7.2)</w:instrText>
        </w:r>
      </w:ins>
      <w:ins w:id="2877" w:author="Kingsley" w:date="2014-05-24T14:27:00Z">
        <w:r w:rsidR="00567B45">
          <w:fldChar w:fldCharType="end"/>
        </w:r>
        <w:r w:rsidR="00567B45">
          <w:fldChar w:fldCharType="end"/>
        </w:r>
      </w:ins>
      <w:del w:id="2878"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for </w:t>
      </w:r>
      <w:r w:rsidR="00905817" w:rsidRPr="00905817">
        <w:rPr>
          <w:position w:val="-12"/>
        </w:rPr>
        <w:object w:dxaOrig="420" w:dyaOrig="380" w14:anchorId="3E0F07D0">
          <v:shape id="_x0000_i2794" type="#_x0000_t75" style="width:21pt;height:19pt" o:ole="">
            <v:imagedata r:id="rId3586" o:title=""/>
          </v:shape>
          <o:OLEObject Type="Embed" ProgID="Equation.DSMT4" ShapeID="_x0000_i2794" DrawAspect="Content" ObjectID="_1362388666" r:id="rId3587"/>
        </w:object>
      </w:r>
      <w:r>
        <w:t xml:space="preserve"> .</w:t>
      </w:r>
    </w:p>
    <w:p w14:paraId="1B1A8497" w14:textId="78DEACCA" w:rsidR="00734D81" w:rsidRDefault="00734D81" w:rsidP="00F75A04">
      <w:pPr>
        <w:pStyle w:val="MTDisplayEquation"/>
      </w:pPr>
      <w:r>
        <w:tab/>
      </w:r>
      <w:r w:rsidR="00905817" w:rsidRPr="00905817">
        <w:rPr>
          <w:position w:val="-24"/>
        </w:rPr>
        <w:object w:dxaOrig="3640" w:dyaOrig="620" w14:anchorId="2D92F39F">
          <v:shape id="_x0000_i2795" type="#_x0000_t75" style="width:183pt;height:31pt" o:ole="">
            <v:imagedata r:id="rId3588" o:title=""/>
          </v:shape>
          <o:OLEObject Type="Embed" ProgID="Equation.DSMT4" ShapeID="_x0000_i2795" DrawAspect="Content" ObjectID="_1362388667" r:id="rId3589"/>
        </w:object>
      </w:r>
      <w:r>
        <w:t xml:space="preserve"> </w:t>
      </w:r>
      <w:r>
        <w:tab/>
      </w:r>
      <w:ins w:id="2879"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880" w:author="Gerard" w:date="2015-03-22T11:01:00Z">
        <w:r w:rsidR="00F119D4" w:rsidDel="00F119D4">
          <w:fldChar w:fldCharType="separate"/>
        </w:r>
      </w:del>
      <w:del w:id="2881" w:author="Gerard" w:date="2015-03-21T10:54:00Z">
        <w:r w:rsidR="00567B45">
          <w:fldChar w:fldCharType="end"/>
        </w:r>
      </w:del>
      <w:bookmarkStart w:id="2882" w:name="ZEqnNum768201"/>
      <w:ins w:id="2883"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884" w:author="Gerard" w:date="2015-03-22T11:01:00Z">
        <w:r w:rsidR="00F119D4">
          <w:rPr>
            <w:noProof/>
          </w:rPr>
          <w:instrText>7</w:instrText>
        </w:r>
      </w:ins>
      <w:ins w:id="2885"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886" w:author="Gerard" w:date="2015-03-22T11:01:00Z">
        <w:r w:rsidR="00F119D4">
          <w:rPr>
            <w:noProof/>
          </w:rPr>
          <w:instrText>3</w:instrText>
        </w:r>
      </w:ins>
      <w:ins w:id="2887" w:author="Kingsley" w:date="2014-05-24T14:25:00Z">
        <w:r w:rsidR="00567B45">
          <w:fldChar w:fldCharType="end"/>
        </w:r>
        <w:r w:rsidR="00567B45">
          <w:instrText>)</w:instrText>
        </w:r>
        <w:bookmarkEnd w:id="2882"/>
        <w:r w:rsidR="00567B45">
          <w:fldChar w:fldCharType="end"/>
        </w:r>
      </w:ins>
      <w:del w:id="2888" w:author="Kingsley" w:date="2014-05-24T14:24:00Z">
        <w:r w:rsidDel="00567B45">
          <w:fldChar w:fldCharType="begin"/>
        </w:r>
        <w:r w:rsidDel="00567B45">
          <w:delInstrText xml:space="preserve"> MACROBUTTON MTPlaceRef \* MERGEFORMAT </w:delInstrText>
        </w:r>
        <w:bookmarkStart w:id="2889"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2889"/>
        <w:r w:rsidDel="00567B45">
          <w:fldChar w:fldCharType="end"/>
        </w:r>
      </w:del>
    </w:p>
    <w:p w14:paraId="635D596A" w14:textId="77777777" w:rsidR="00CC7944" w:rsidRDefault="00CC7944" w:rsidP="00F75A04">
      <w:r>
        <w:t>Substituting this into equation</w:t>
      </w:r>
      <w:ins w:id="2890"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891" w:author="Gerard" w:date="2015-03-22T11:01:00Z">
        <w:r w:rsidR="00F119D4">
          <w:instrText>(7.1)</w:instrText>
        </w:r>
      </w:ins>
      <w:ins w:id="2892" w:author="Kingsley" w:date="2014-05-24T14:27:00Z">
        <w:r w:rsidR="00567B45">
          <w:fldChar w:fldCharType="end"/>
        </w:r>
        <w:r w:rsidR="00567B45">
          <w:fldChar w:fldCharType="end"/>
        </w:r>
        <w:r w:rsidR="00567B45">
          <w:t xml:space="preserve"> </w:t>
        </w:r>
      </w:ins>
      <w:del w:id="2893"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
    <w:p w14:paraId="0F3C1911" w14:textId="77777777" w:rsidR="00CC7944" w:rsidRDefault="00CC7944" w:rsidP="00F75A04"/>
    <w:p w14:paraId="0F9A67B0" w14:textId="00A55218" w:rsidR="00CC7944" w:rsidRDefault="00CC7944" w:rsidP="00F75A04">
      <w:pPr>
        <w:pStyle w:val="MTDisplayEquation"/>
      </w:pPr>
      <w:r>
        <w:tab/>
      </w:r>
      <w:r w:rsidR="00905817" w:rsidRPr="00905817">
        <w:rPr>
          <w:position w:val="-28"/>
        </w:rPr>
        <w:object w:dxaOrig="5940" w:dyaOrig="680" w14:anchorId="69670505">
          <v:shape id="_x0000_i2796" type="#_x0000_t75" style="width:297pt;height:34pt" o:ole="">
            <v:imagedata r:id="rId3590" o:title=""/>
          </v:shape>
          <o:OLEObject Type="Embed" ProgID="Equation.DSMT4" ShapeID="_x0000_i2796" DrawAspect="Content" ObjectID="_1362388668" r:id="rId3591"/>
        </w:object>
      </w:r>
      <w:r>
        <w:t xml:space="preserve"> </w:t>
      </w:r>
      <w:r>
        <w:tab/>
      </w:r>
      <w:ins w:id="2894"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2895" w:author="Gerard" w:date="2015-03-22T11:01:00Z">
        <w:r w:rsidR="00F119D4" w:rsidDel="00F119D4">
          <w:fldChar w:fldCharType="separate"/>
        </w:r>
      </w:del>
      <w:del w:id="2896" w:author="Gerard" w:date="2015-03-21T10:54:00Z">
        <w:r w:rsidR="00567B45">
          <w:fldChar w:fldCharType="end"/>
        </w:r>
      </w:del>
      <w:ins w:id="289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2898" w:author="Gerard" w:date="2015-03-22T11:01:00Z">
        <w:r w:rsidR="00F119D4">
          <w:rPr>
            <w:noProof/>
          </w:rPr>
          <w:instrText>7</w:instrText>
        </w:r>
      </w:ins>
      <w:ins w:id="289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2900" w:author="Gerard" w:date="2015-03-22T11:01:00Z">
        <w:r w:rsidR="00F119D4">
          <w:rPr>
            <w:noProof/>
          </w:rPr>
          <w:instrText>4</w:instrText>
        </w:r>
      </w:ins>
      <w:ins w:id="2901" w:author="Kingsley" w:date="2014-05-24T14:25:00Z">
        <w:r w:rsidR="00567B45">
          <w:fldChar w:fldCharType="end"/>
        </w:r>
        <w:r w:rsidR="00567B45">
          <w:instrText>)</w:instrText>
        </w:r>
        <w:r w:rsidR="00567B45">
          <w:fldChar w:fldCharType="end"/>
        </w:r>
      </w:ins>
      <w:del w:id="2902"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1B328E3D" w:rsidR="00BF50BB" w:rsidRPr="00BF50BB" w:rsidRDefault="00BF50BB" w:rsidP="00F75A04">
      <w:r>
        <w:t xml:space="preserve">Solving this equation for </w:t>
      </w:r>
      <w:r w:rsidR="00905817" w:rsidRPr="00905817">
        <w:rPr>
          <w:position w:val="-6"/>
        </w:rPr>
        <w:object w:dxaOrig="440" w:dyaOrig="320" w14:anchorId="6E96725B">
          <v:shape id="_x0000_i2797" type="#_x0000_t75" style="width:22pt;height:16pt" o:ole="">
            <v:imagedata r:id="rId3592" o:title=""/>
          </v:shape>
          <o:OLEObject Type="Embed" ProgID="Equation.DSMT4" ShapeID="_x0000_i2797" DrawAspect="Content" ObjectID="_1362388669" r:id="rId3593"/>
        </w:object>
      </w:r>
      <w:r>
        <w:t xml:space="preserve"> and using</w:t>
      </w:r>
      <w:ins w:id="2903"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2904" w:author="Gerard" w:date="2015-03-22T11:01:00Z">
        <w:r w:rsidR="00F119D4">
          <w:instrText>(7.1)</w:instrText>
        </w:r>
      </w:ins>
      <w:ins w:id="2905" w:author="Kingsley" w:date="2014-05-24T14:27:00Z">
        <w:r w:rsidR="00567B45">
          <w:fldChar w:fldCharType="end"/>
        </w:r>
        <w:r w:rsidR="00567B45">
          <w:fldChar w:fldCharType="end"/>
        </w:r>
        <w:r w:rsidR="00567B45">
          <w:t xml:space="preserve"> </w:t>
        </w:r>
      </w:ins>
      <w:del w:id="2906"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vector </w:t>
      </w:r>
      <w:r w:rsidR="00905817" w:rsidRPr="00905817">
        <w:rPr>
          <w:position w:val="-12"/>
        </w:rPr>
        <w:object w:dxaOrig="420" w:dyaOrig="380" w14:anchorId="7BEAA7A6">
          <v:shape id="_x0000_i2798" type="#_x0000_t75" style="width:21pt;height:19pt" o:ole="">
            <v:imagedata r:id="rId3594" o:title=""/>
          </v:shape>
          <o:OLEObject Type="Embed" ProgID="Equation.DSMT4" ShapeID="_x0000_i2798" DrawAspect="Content" ObjectID="_1362388670" r:id="rId3595"/>
        </w:object>
      </w:r>
      <w:r>
        <w:t xml:space="preserve"> . The acceleration vector </w:t>
      </w:r>
      <w:r w:rsidR="00905817" w:rsidRPr="00905817">
        <w:rPr>
          <w:position w:val="-12"/>
        </w:rPr>
        <w:object w:dxaOrig="420" w:dyaOrig="380" w14:anchorId="3EE78515">
          <v:shape id="_x0000_i2799" type="#_x0000_t75" style="width:21pt;height:19pt" o:ole="">
            <v:imagedata r:id="rId3596" o:title=""/>
          </v:shape>
          <o:OLEObject Type="Embed" ProgID="Equation.DSMT4" ShapeID="_x0000_i2799" DrawAspect="Content" ObjectID="_1362388671" r:id="rId3597"/>
        </w:object>
      </w:r>
      <w:r>
        <w:t xml:space="preserve"> can then be found from</w:t>
      </w:r>
      <w:ins w:id="2907"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908" w:author="Gerard" w:date="2015-03-22T11:01:00Z">
        <w:r w:rsidR="00F119D4">
          <w:instrText>(7.3)</w:instrText>
        </w:r>
      </w:ins>
      <w:ins w:id="2909" w:author="Kingsley" w:date="2014-05-24T14:28:00Z">
        <w:r w:rsidR="00567B45">
          <w:fldChar w:fldCharType="end"/>
        </w:r>
        <w:r w:rsidR="00567B45">
          <w:fldChar w:fldCharType="end"/>
        </w:r>
        <w:r w:rsidR="00567B45">
          <w:t xml:space="preserve"> </w:t>
        </w:r>
      </w:ins>
      <w:del w:id="2910"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911" w:author="Kingsley" w:date="2014-05-24T14:27:00Z">
        <w:r w:rsidDel="00567B45">
          <w:fldChar w:fldCharType="separate"/>
        </w:r>
        <w:r w:rsidR="004F1C97" w:rsidDel="00567B45">
          <w:delInstrText>(6.130)</w:delInstrText>
        </w:r>
      </w:del>
      <w:del w:id="2912" w:author="Kingsley" w:date="2014-05-24T14:28:00Z">
        <w:r w:rsidDel="00567B45">
          <w:fldChar w:fldCharType="end"/>
        </w:r>
        <w:r w:rsidDel="00567B45">
          <w:fldChar w:fldCharType="end"/>
        </w:r>
        <w:r w:rsidDel="00567B45">
          <w:delText xml:space="preserve"> </w:delText>
        </w:r>
      </w:del>
      <w:r>
        <w:t xml:space="preserve">and the velocity vector </w:t>
      </w:r>
      <w:r w:rsidR="00905817" w:rsidRPr="00905817">
        <w:rPr>
          <w:position w:val="-12"/>
        </w:rPr>
        <w:object w:dxaOrig="420" w:dyaOrig="380" w14:anchorId="16A2E2FB">
          <v:shape id="_x0000_i2800" type="#_x0000_t75" style="width:21pt;height:19pt" o:ole="">
            <v:imagedata r:id="rId3598" o:title=""/>
          </v:shape>
          <o:OLEObject Type="Embed" ProgID="Equation.DSMT4" ShapeID="_x0000_i2800" DrawAspect="Content" ObjectID="_1362388672" r:id="rId3599"/>
        </w:object>
      </w:r>
      <w:r>
        <w:t xml:space="preserve"> from</w:t>
      </w:r>
      <w:del w:id="2913" w:author="Kingsley" w:date="2014-05-24T14:28:00Z">
        <w:r w:rsidDel="00567B45">
          <w:delText xml:space="preserve"> </w:delText>
        </w:r>
      </w:del>
      <w:ins w:id="2914"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2915" w:author="Gerard" w:date="2015-03-22T11:01:00Z">
        <w:r w:rsidR="00F119D4">
          <w:instrText>(7.3)</w:instrText>
        </w:r>
      </w:ins>
      <w:ins w:id="2916" w:author="Kingsley" w:date="2014-05-24T14:28:00Z">
        <w:r w:rsidR="00567B45">
          <w:fldChar w:fldCharType="end"/>
        </w:r>
        <w:r w:rsidR="00567B45">
          <w:fldChar w:fldCharType="end"/>
        </w:r>
      </w:ins>
      <w:del w:id="2917"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2918" w:author="Kingsley" w:date="2014-05-24T14:27:00Z">
        <w:r w:rsidDel="00567B45">
          <w:fldChar w:fldCharType="separate"/>
        </w:r>
        <w:r w:rsidR="004F1C97" w:rsidDel="00567B45">
          <w:delInstrText>(6.130)</w:delInstrText>
        </w:r>
      </w:del>
      <w:del w:id="2919" w:author="Kingsley" w:date="2014-05-24T14:28:00Z">
        <w:r w:rsidDel="00567B45">
          <w:fldChar w:fldCharType="end"/>
        </w:r>
        <w:r w:rsidDel="00567B45">
          <w:fldChar w:fldCharType="end"/>
        </w:r>
      </w:del>
      <w:r>
        <w:t>.</w:t>
      </w:r>
      <w:ins w:id="2920" w:author="Kingsley" w:date="2014-05-24T14:28:00Z">
        <w:r w:rsidR="00567B45">
          <w:t xml:space="preserve"> </w:t>
        </w:r>
      </w:ins>
      <w:del w:id="2921"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922" w:name="_Toc288641555"/>
      <w:r>
        <w:t>References</w:t>
      </w:r>
      <w:bookmarkEnd w:id="2922"/>
    </w:p>
    <w:p w14:paraId="6B5F59D8" w14:textId="77777777" w:rsidR="008C7882" w:rsidRPr="000B47A2" w:rsidRDefault="008C7882" w:rsidP="008C7882"/>
    <w:p w14:paraId="585339D4" w14:textId="77777777" w:rsidR="00F119D4" w:rsidRPr="00F119D4" w:rsidRDefault="008C7882" w:rsidP="00F119D4">
      <w:pPr>
        <w:pStyle w:val="EndNoteBibliography"/>
        <w:rPr>
          <w:noProof/>
        </w:rPr>
      </w:pPr>
      <w:r>
        <w:fldChar w:fldCharType="begin"/>
      </w:r>
      <w:r>
        <w:instrText xml:space="preserve"> ADDIN EN.REFLIST </w:instrText>
      </w:r>
      <w:r>
        <w:fldChar w:fldCharType="separate"/>
      </w:r>
      <w:bookmarkStart w:id="2923" w:name="_ENREF_1"/>
      <w:r w:rsidR="00F119D4" w:rsidRPr="00F119D4">
        <w:rPr>
          <w:noProof/>
        </w:rPr>
        <w:t>[1]</w:t>
      </w:r>
      <w:r w:rsidR="00F119D4" w:rsidRPr="00F119D4">
        <w:rPr>
          <w:noProof/>
        </w:rPr>
        <w:tab/>
        <w:t>Bonet, J., and Wood, R. D., 1997, Nonlinear continuum mechanics for finite element analysis, Cambridge University Press.</w:t>
      </w:r>
      <w:bookmarkEnd w:id="2923"/>
    </w:p>
    <w:p w14:paraId="7EA35511" w14:textId="77777777" w:rsidR="00F119D4" w:rsidRPr="00F119D4" w:rsidRDefault="00F119D4" w:rsidP="00F119D4">
      <w:pPr>
        <w:pStyle w:val="EndNoteBibliography"/>
        <w:rPr>
          <w:noProof/>
        </w:rPr>
      </w:pPr>
      <w:bookmarkStart w:id="2924" w:name="_ENREF_2"/>
      <w:r w:rsidRPr="00F119D4">
        <w:rPr>
          <w:noProof/>
        </w:rPr>
        <w:t>[2]</w:t>
      </w:r>
      <w:r w:rsidRPr="00F119D4">
        <w:rPr>
          <w:noProof/>
        </w:rPr>
        <w:tab/>
        <w:t>Lai, W. M., Rubin, D., and Krempl, E., 2010, Introduction to continuum mechanics, Butterworth-Heinemann/Elsevier, Amsterdam ; Boston.</w:t>
      </w:r>
      <w:bookmarkEnd w:id="2924"/>
    </w:p>
    <w:p w14:paraId="2CE6FB3B" w14:textId="77777777" w:rsidR="00F119D4" w:rsidRPr="00F119D4" w:rsidRDefault="00F119D4" w:rsidP="00F119D4">
      <w:pPr>
        <w:pStyle w:val="EndNoteBibliography"/>
        <w:rPr>
          <w:noProof/>
        </w:rPr>
      </w:pPr>
      <w:bookmarkStart w:id="2925" w:name="_ENREF_3"/>
      <w:r w:rsidRPr="00F119D4">
        <w:rPr>
          <w:noProof/>
        </w:rPr>
        <w:t>[3]</w:t>
      </w:r>
      <w:r w:rsidRPr="00F119D4">
        <w:rPr>
          <w:noProof/>
        </w:rPr>
        <w:tab/>
        <w:t>Spencer, A. J. M., 1984, Continuum Theory of the Mechanics of Fibre-Reinforced Composites, Springer-Verlag, New York.</w:t>
      </w:r>
      <w:bookmarkEnd w:id="2925"/>
    </w:p>
    <w:p w14:paraId="333A0508" w14:textId="77777777" w:rsidR="00F119D4" w:rsidRPr="00F119D4" w:rsidRDefault="00F119D4" w:rsidP="00F119D4">
      <w:pPr>
        <w:pStyle w:val="EndNoteBibliography"/>
        <w:rPr>
          <w:noProof/>
        </w:rPr>
      </w:pPr>
      <w:bookmarkStart w:id="2926" w:name="_ENREF_4"/>
      <w:r w:rsidRPr="00F119D4">
        <w:rPr>
          <w:noProof/>
        </w:rPr>
        <w:t>[4]</w:t>
      </w:r>
      <w:r w:rsidRPr="00F119D4">
        <w:rPr>
          <w:noProof/>
        </w:rPr>
        <w:tab/>
        <w:t>Holzapfel, G. A., 2000, Nonlinear solid mechanics : a continuum approach for engineering, Wiley, Chichester ; New York.</w:t>
      </w:r>
      <w:bookmarkEnd w:id="2926"/>
    </w:p>
    <w:p w14:paraId="5348C0F9" w14:textId="77777777" w:rsidR="00F119D4" w:rsidRPr="00F119D4" w:rsidRDefault="00F119D4" w:rsidP="00F119D4">
      <w:pPr>
        <w:pStyle w:val="EndNoteBibliography"/>
        <w:rPr>
          <w:noProof/>
        </w:rPr>
      </w:pPr>
      <w:bookmarkStart w:id="2927" w:name="_ENREF_5"/>
      <w:r w:rsidRPr="00F119D4">
        <w:rPr>
          <w:noProof/>
        </w:rPr>
        <w:t>[5]</w:t>
      </w:r>
      <w:r w:rsidRPr="00F119D4">
        <w:rPr>
          <w:noProof/>
        </w:rPr>
        <w:tab/>
        <w:t>Weiss, J. A., Maker, B. N., and Govindjee, S., 1996, "Finite element implementation of incompressible, transversely isotropic hyperelasticity," Computer Methods in Applications of Mechanics and Engineering, 135, pp. 107-128.</w:t>
      </w:r>
      <w:bookmarkEnd w:id="2927"/>
    </w:p>
    <w:p w14:paraId="4B168EC1" w14:textId="77777777" w:rsidR="00F119D4" w:rsidRPr="00F119D4" w:rsidRDefault="00F119D4" w:rsidP="00F119D4">
      <w:pPr>
        <w:pStyle w:val="EndNoteBibliography"/>
        <w:rPr>
          <w:noProof/>
        </w:rPr>
      </w:pPr>
      <w:bookmarkStart w:id="2928" w:name="_ENREF_6"/>
      <w:r w:rsidRPr="00F119D4">
        <w:rPr>
          <w:noProof/>
        </w:rPr>
        <w:t>[6]</w:t>
      </w:r>
      <w:r w:rsidRPr="00F119D4">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928"/>
    </w:p>
    <w:p w14:paraId="5F3E5A2A" w14:textId="77777777" w:rsidR="00F119D4" w:rsidRPr="00F119D4" w:rsidRDefault="00F119D4" w:rsidP="00F119D4">
      <w:pPr>
        <w:pStyle w:val="EndNoteBibliography"/>
        <w:rPr>
          <w:noProof/>
        </w:rPr>
      </w:pPr>
      <w:bookmarkStart w:id="2929" w:name="_ENREF_7"/>
      <w:r w:rsidRPr="00F119D4">
        <w:rPr>
          <w:noProof/>
        </w:rPr>
        <w:t>[7]</w:t>
      </w:r>
      <w:r w:rsidRPr="00F119D4">
        <w:rPr>
          <w:noProof/>
        </w:rPr>
        <w:tab/>
        <w:t>Humphrey, J. D., Strumpf, R. K., and Yin, F. C. P., 1990, "Determination of a constitutive relation for passive myocardium. I. A new functional form," Journal of Biomechanical Engineering, Transactions of the ASME, 112(3), pp. 333-339.</w:t>
      </w:r>
      <w:bookmarkEnd w:id="2929"/>
    </w:p>
    <w:p w14:paraId="432B1ABD" w14:textId="77777777" w:rsidR="00F119D4" w:rsidRPr="00F119D4" w:rsidRDefault="00F119D4" w:rsidP="00F119D4">
      <w:pPr>
        <w:pStyle w:val="EndNoteBibliography"/>
        <w:rPr>
          <w:noProof/>
        </w:rPr>
      </w:pPr>
      <w:bookmarkStart w:id="2930" w:name="_ENREF_8"/>
      <w:r w:rsidRPr="00F119D4">
        <w:rPr>
          <w:noProof/>
        </w:rPr>
        <w:t>[8]</w:t>
      </w:r>
      <w:r w:rsidRPr="00F119D4">
        <w:rPr>
          <w:noProof/>
        </w:rPr>
        <w:tab/>
        <w:t>Humphrey, J. D., and Yin, F. C. P., 1987, "On constitutive Relations and Finite Deformations of Passive Cardiac Tissue: I. A Pseudostrain-Energy Function," Journal of Biomechanical Engineering, Transactions of the ASME, 109(4), pp. 298-304.</w:t>
      </w:r>
      <w:bookmarkEnd w:id="2930"/>
    </w:p>
    <w:p w14:paraId="0C3E93D0" w14:textId="77777777" w:rsidR="00F119D4" w:rsidRPr="00F119D4" w:rsidRDefault="00F119D4" w:rsidP="00F119D4">
      <w:pPr>
        <w:pStyle w:val="EndNoteBibliography"/>
        <w:rPr>
          <w:noProof/>
        </w:rPr>
      </w:pPr>
      <w:bookmarkStart w:id="2931" w:name="_ENREF_9"/>
      <w:r w:rsidRPr="00F119D4">
        <w:rPr>
          <w:noProof/>
        </w:rPr>
        <w:t>[9]</w:t>
      </w:r>
      <w:r w:rsidRPr="00F119D4">
        <w:rPr>
          <w:noProof/>
        </w:rPr>
        <w:tab/>
        <w:t>Bowen, R. M., 1980, "Incompressible porous media models by use of the theory of mixtures," Int J Eng Sci, 18(9), pp. 1129-1148.</w:t>
      </w:r>
      <w:bookmarkEnd w:id="2931"/>
    </w:p>
    <w:p w14:paraId="5D0FAB98" w14:textId="77777777" w:rsidR="00F119D4" w:rsidRPr="00F119D4" w:rsidRDefault="00F119D4" w:rsidP="00F119D4">
      <w:pPr>
        <w:pStyle w:val="EndNoteBibliography"/>
        <w:rPr>
          <w:noProof/>
        </w:rPr>
      </w:pPr>
      <w:bookmarkStart w:id="2932" w:name="_ENREF_10"/>
      <w:r w:rsidRPr="00F119D4">
        <w:rPr>
          <w:noProof/>
        </w:rPr>
        <w:t>[10]</w:t>
      </w:r>
      <w:r w:rsidRPr="00F119D4">
        <w:rPr>
          <w:noProof/>
        </w:rPr>
        <w:tab/>
        <w:t>Mow, V. C., Kuei, S. C., Lai, W. M., and Armstrong, C. G., 1980, "Biphasic creep and stress relaxation of articular cartilage in compression: Theory and experiments," J. Biomech. Eng., 102, pp. 73-84.</w:t>
      </w:r>
      <w:bookmarkEnd w:id="2932"/>
    </w:p>
    <w:p w14:paraId="7A94F88C" w14:textId="77777777" w:rsidR="00F119D4" w:rsidRPr="00F119D4" w:rsidRDefault="00F119D4" w:rsidP="00F119D4">
      <w:pPr>
        <w:pStyle w:val="EndNoteBibliography"/>
        <w:rPr>
          <w:noProof/>
        </w:rPr>
      </w:pPr>
      <w:bookmarkStart w:id="2933" w:name="_ENREF_11"/>
      <w:r w:rsidRPr="00F119D4">
        <w:rPr>
          <w:noProof/>
        </w:rPr>
        <w:t>[11]</w:t>
      </w:r>
      <w:r w:rsidRPr="00F119D4">
        <w:rPr>
          <w:noProof/>
        </w:rPr>
        <w:tab/>
        <w:t>Truesdell, C., and Toupin, R., 1960, The classical field theories, Springer, Heidelberg.</w:t>
      </w:r>
      <w:bookmarkEnd w:id="2933"/>
    </w:p>
    <w:p w14:paraId="414B3A7E" w14:textId="77777777" w:rsidR="00F119D4" w:rsidRPr="00F119D4" w:rsidRDefault="00F119D4" w:rsidP="00F119D4">
      <w:pPr>
        <w:pStyle w:val="EndNoteBibliography"/>
        <w:rPr>
          <w:noProof/>
        </w:rPr>
      </w:pPr>
      <w:bookmarkStart w:id="2934" w:name="_ENREF_12"/>
      <w:r w:rsidRPr="00F119D4">
        <w:rPr>
          <w:noProof/>
        </w:rPr>
        <w:t>[12]</w:t>
      </w:r>
      <w:r w:rsidRPr="00F119D4">
        <w:rPr>
          <w:noProof/>
        </w:rPr>
        <w:tab/>
        <w:t>Bowen, R. M., 1976, Theory of mixtures, Academic Press, New York.</w:t>
      </w:r>
      <w:bookmarkEnd w:id="2934"/>
    </w:p>
    <w:p w14:paraId="3AB5E756" w14:textId="77777777" w:rsidR="00F119D4" w:rsidRPr="00F119D4" w:rsidRDefault="00F119D4" w:rsidP="00F119D4">
      <w:pPr>
        <w:pStyle w:val="EndNoteBibliography"/>
        <w:rPr>
          <w:noProof/>
        </w:rPr>
      </w:pPr>
      <w:bookmarkStart w:id="2935" w:name="_ENREF_13"/>
      <w:r w:rsidRPr="00F119D4">
        <w:rPr>
          <w:noProof/>
        </w:rPr>
        <w:t>[13]</w:t>
      </w:r>
      <w:r w:rsidRPr="00F119D4">
        <w:rPr>
          <w:noProof/>
        </w:rPr>
        <w:tab/>
        <w:t>Mauck, R. L., Hung, C. T., and Ateshian, G. A., 2003, "Modeling of neutral solute transport in a dynamically loaded porous permeable gel: implications for articular cartilage biosynthesis and tissue engineering," J Biomech Eng, 125(5), pp. 602-614.</w:t>
      </w:r>
      <w:bookmarkEnd w:id="2935"/>
    </w:p>
    <w:p w14:paraId="524AD6C2" w14:textId="77777777" w:rsidR="00F119D4" w:rsidRPr="00F119D4" w:rsidRDefault="00F119D4" w:rsidP="00F119D4">
      <w:pPr>
        <w:pStyle w:val="EndNoteBibliography"/>
        <w:rPr>
          <w:noProof/>
        </w:rPr>
      </w:pPr>
      <w:bookmarkStart w:id="2936" w:name="_ENREF_14"/>
      <w:r w:rsidRPr="00F119D4">
        <w:rPr>
          <w:noProof/>
        </w:rPr>
        <w:t>[14]</w:t>
      </w:r>
      <w:r w:rsidRPr="00F119D4">
        <w:rPr>
          <w:noProof/>
        </w:rPr>
        <w:tab/>
        <w:t>Ateshian, G. A., Likhitpanichkul, M., and Hung, C. T., 2006, "A mixture theory analysis for passive transport in osmotic loading of cells," J Biomech, 39(3), pp. 464-475.</w:t>
      </w:r>
      <w:bookmarkEnd w:id="2936"/>
    </w:p>
    <w:p w14:paraId="3774DC1E" w14:textId="77777777" w:rsidR="00F119D4" w:rsidRPr="00F119D4" w:rsidRDefault="00F119D4" w:rsidP="00F119D4">
      <w:pPr>
        <w:pStyle w:val="EndNoteBibliography"/>
        <w:rPr>
          <w:noProof/>
        </w:rPr>
      </w:pPr>
      <w:bookmarkStart w:id="2937" w:name="_ENREF_15"/>
      <w:r w:rsidRPr="00F119D4">
        <w:rPr>
          <w:noProof/>
        </w:rPr>
        <w:t>[15]</w:t>
      </w:r>
      <w:r w:rsidRPr="00F119D4">
        <w:rPr>
          <w:noProof/>
        </w:rPr>
        <w:tab/>
        <w:t>Albro, M. B., Chahine, N. O., Li, R., Yeager, K., Hung, C. T., and Ateshian, G. A., 2008, "Dynamic loading of deformable porous media can induce active solute transport," J Biomech, 41(15), pp. 3152-3157.</w:t>
      </w:r>
      <w:bookmarkEnd w:id="2937"/>
    </w:p>
    <w:p w14:paraId="4AB711BA" w14:textId="77777777" w:rsidR="00F119D4" w:rsidRPr="00F119D4" w:rsidRDefault="00F119D4" w:rsidP="00F119D4">
      <w:pPr>
        <w:pStyle w:val="EndNoteBibliography"/>
        <w:rPr>
          <w:noProof/>
        </w:rPr>
      </w:pPr>
      <w:bookmarkStart w:id="2938" w:name="_ENREF_16"/>
      <w:r w:rsidRPr="00F119D4">
        <w:rPr>
          <w:noProof/>
        </w:rPr>
        <w:t>[16]</w:t>
      </w:r>
      <w:r w:rsidRPr="00F119D4">
        <w:rPr>
          <w:noProof/>
        </w:rPr>
        <w:tab/>
        <w:t>Albro, M. B., Li, R., Banerjee, R. E., Hung, C. T., and Ateshian, G. A., 2010, "Validation of theoretical framework explaining active solute uptake in dynamically loaded porous media," J Biomech, 43(12), pp. 2267-2273.</w:t>
      </w:r>
      <w:bookmarkEnd w:id="2938"/>
    </w:p>
    <w:p w14:paraId="04A71BD2" w14:textId="77777777" w:rsidR="00F119D4" w:rsidRPr="00F119D4" w:rsidRDefault="00F119D4" w:rsidP="00F119D4">
      <w:pPr>
        <w:pStyle w:val="EndNoteBibliography"/>
        <w:rPr>
          <w:noProof/>
        </w:rPr>
      </w:pPr>
      <w:bookmarkStart w:id="2939" w:name="_ENREF_17"/>
      <w:r w:rsidRPr="00F119D4">
        <w:rPr>
          <w:noProof/>
        </w:rPr>
        <w:t>[17]</w:t>
      </w:r>
      <w:r w:rsidRPr="00F119D4">
        <w:rPr>
          <w:noProof/>
        </w:rPr>
        <w:tab/>
        <w:t>Tinoco Jr., I., Sauer, K., and Wang, J. C., 1995, Physical chemistry : principles and applications in biological sciences, Prentice Hall.</w:t>
      </w:r>
      <w:bookmarkEnd w:id="2939"/>
    </w:p>
    <w:p w14:paraId="6F507D33" w14:textId="77777777" w:rsidR="00F119D4" w:rsidRPr="00F119D4" w:rsidRDefault="00F119D4" w:rsidP="00F119D4">
      <w:pPr>
        <w:pStyle w:val="EndNoteBibliography"/>
        <w:rPr>
          <w:noProof/>
        </w:rPr>
      </w:pPr>
      <w:bookmarkStart w:id="2940" w:name="_ENREF_18"/>
      <w:r w:rsidRPr="00F119D4">
        <w:rPr>
          <w:noProof/>
        </w:rPr>
        <w:t>[18]</w:t>
      </w:r>
      <w:r w:rsidRPr="00F119D4">
        <w:rPr>
          <w:noProof/>
        </w:rPr>
        <w:tab/>
        <w:t>Laurent, T. C., and Killander, J., 1963, "A Theory of Gel Filtration and its Experimental Verification," J Chromatogr, 14, pp. 317-330.</w:t>
      </w:r>
      <w:bookmarkEnd w:id="2940"/>
    </w:p>
    <w:p w14:paraId="184500E9" w14:textId="77777777" w:rsidR="00F119D4" w:rsidRPr="00F119D4" w:rsidRDefault="00F119D4" w:rsidP="00F119D4">
      <w:pPr>
        <w:pStyle w:val="EndNoteBibliography"/>
        <w:rPr>
          <w:noProof/>
        </w:rPr>
      </w:pPr>
      <w:bookmarkStart w:id="2941" w:name="_ENREF_19"/>
      <w:r w:rsidRPr="00F119D4">
        <w:rPr>
          <w:noProof/>
        </w:rPr>
        <w:t>[19]</w:t>
      </w:r>
      <w:r w:rsidRPr="00F119D4">
        <w:rPr>
          <w:noProof/>
        </w:rPr>
        <w:tab/>
        <w:t>Ogston, A. G., and Phelps, C. F., 1961, "The partition of solutes between buffer solutions and solutions containing hyaluronic acid," Biochem J, 78, pp. 827-833.</w:t>
      </w:r>
      <w:bookmarkEnd w:id="2941"/>
    </w:p>
    <w:p w14:paraId="0CF8F1B0" w14:textId="77777777" w:rsidR="00F119D4" w:rsidRPr="00F119D4" w:rsidRDefault="00F119D4" w:rsidP="00F119D4">
      <w:pPr>
        <w:pStyle w:val="EndNoteBibliography"/>
        <w:rPr>
          <w:noProof/>
        </w:rPr>
      </w:pPr>
      <w:bookmarkStart w:id="2942" w:name="_ENREF_20"/>
      <w:r w:rsidRPr="00F119D4">
        <w:rPr>
          <w:noProof/>
        </w:rPr>
        <w:t>[20]</w:t>
      </w:r>
      <w:r w:rsidRPr="00F119D4">
        <w:rPr>
          <w:noProof/>
        </w:rPr>
        <w:tab/>
        <w:t>Ateshian, G. A., 2007, "On the theory of reactive mixtures for modeling biological growth," Biomech Model Mechanobiol, 6(6), pp. 423-445.</w:t>
      </w:r>
      <w:bookmarkEnd w:id="2942"/>
    </w:p>
    <w:p w14:paraId="1ABD101D" w14:textId="77777777" w:rsidR="00F119D4" w:rsidRPr="00F119D4" w:rsidRDefault="00F119D4" w:rsidP="00F119D4">
      <w:pPr>
        <w:pStyle w:val="EndNoteBibliography"/>
        <w:rPr>
          <w:noProof/>
        </w:rPr>
      </w:pPr>
      <w:bookmarkStart w:id="2943" w:name="_ENREF_21"/>
      <w:r w:rsidRPr="00F119D4">
        <w:rPr>
          <w:noProof/>
        </w:rPr>
        <w:t>[21]</w:t>
      </w:r>
      <w:r w:rsidRPr="00F119D4">
        <w:rPr>
          <w:noProof/>
        </w:rPr>
        <w:tab/>
        <w:t>Ateshian, G. A., and Weiss, J. A., 2010, "Anisotropic hydraulic permeability under finite deformation," J Biomech Eng, 132(11), p. 111004.</w:t>
      </w:r>
      <w:bookmarkEnd w:id="2943"/>
    </w:p>
    <w:p w14:paraId="7AC3F6B5" w14:textId="77777777" w:rsidR="00F119D4" w:rsidRPr="00F119D4" w:rsidRDefault="00F119D4" w:rsidP="00F119D4">
      <w:pPr>
        <w:pStyle w:val="EndNoteBibliography"/>
        <w:rPr>
          <w:noProof/>
        </w:rPr>
      </w:pPr>
      <w:bookmarkStart w:id="2944" w:name="_ENREF_22"/>
      <w:r w:rsidRPr="00F119D4">
        <w:rPr>
          <w:noProof/>
        </w:rPr>
        <w:t>[22]</w:t>
      </w:r>
      <w:r w:rsidRPr="00F119D4">
        <w:rPr>
          <w:noProof/>
        </w:rPr>
        <w:tab/>
        <w:t>Eringen, A. C., and Ingram, J. D., 1965, "Continuum theory of chemically reacting media -- 1," Int J Eng Sci, 3, pp. 197 - 212.</w:t>
      </w:r>
      <w:bookmarkEnd w:id="2944"/>
    </w:p>
    <w:p w14:paraId="26D84F0C" w14:textId="77777777" w:rsidR="00F119D4" w:rsidRPr="00F119D4" w:rsidRDefault="00F119D4" w:rsidP="00F119D4">
      <w:pPr>
        <w:pStyle w:val="EndNoteBibliography"/>
        <w:rPr>
          <w:noProof/>
        </w:rPr>
      </w:pPr>
      <w:bookmarkStart w:id="2945" w:name="_ENREF_23"/>
      <w:r w:rsidRPr="00F119D4">
        <w:rPr>
          <w:noProof/>
        </w:rPr>
        <w:t>[23]</w:t>
      </w:r>
      <w:r w:rsidRPr="00F119D4">
        <w:rPr>
          <w:noProof/>
        </w:rPr>
        <w:tab/>
        <w:t>Katzir-Katchalsky, A., and Curran, P. F., 1965, Nonequilibrium thermodynamics in biophysics, Harvard University Press, Cambridge,.</w:t>
      </w:r>
      <w:bookmarkEnd w:id="2945"/>
    </w:p>
    <w:p w14:paraId="41C1EB8F" w14:textId="77777777" w:rsidR="00F119D4" w:rsidRPr="00F119D4" w:rsidRDefault="00F119D4" w:rsidP="00F119D4">
      <w:pPr>
        <w:pStyle w:val="EndNoteBibliography"/>
        <w:rPr>
          <w:noProof/>
        </w:rPr>
      </w:pPr>
      <w:bookmarkStart w:id="2946" w:name="_ENREF_24"/>
      <w:r w:rsidRPr="00F119D4">
        <w:rPr>
          <w:noProof/>
        </w:rPr>
        <w:t>[24]</w:t>
      </w:r>
      <w:r w:rsidRPr="00F119D4">
        <w:rPr>
          <w:noProof/>
        </w:rPr>
        <w:tab/>
        <w:t>Sun, D. N., Gu, W. Y., Guo, X. E., Lai, W. M., and Mow, V. C., 1999, "A mixed finite element formulation of triphasic mechano-electrochemical theory for charged, hydrated biological soft tissues," Int J Numer Meth Eng, 45(10), pp. 1375-1402.</w:t>
      </w:r>
      <w:bookmarkEnd w:id="2946"/>
    </w:p>
    <w:p w14:paraId="2D458C6D" w14:textId="77777777" w:rsidR="00F119D4" w:rsidRPr="00F119D4" w:rsidRDefault="00F119D4" w:rsidP="00F119D4">
      <w:pPr>
        <w:pStyle w:val="EndNoteBibliography"/>
        <w:rPr>
          <w:noProof/>
        </w:rPr>
      </w:pPr>
      <w:bookmarkStart w:id="2947" w:name="_ENREF_25"/>
      <w:r w:rsidRPr="00F119D4">
        <w:rPr>
          <w:noProof/>
        </w:rPr>
        <w:t>[25]</w:t>
      </w:r>
      <w:r w:rsidRPr="00F119D4">
        <w:rPr>
          <w:noProof/>
        </w:rPr>
        <w:tab/>
        <w:t>Ateshian, G. A., and Ricken, T., 2010, "Multigenerational interstitial growth of biological tissues," Biomechanics and modeling in mechanobiology, 9(6), pp. 689-702.</w:t>
      </w:r>
      <w:bookmarkEnd w:id="2947"/>
    </w:p>
    <w:p w14:paraId="69BDCB94" w14:textId="77777777" w:rsidR="00F119D4" w:rsidRPr="00F119D4" w:rsidRDefault="00F119D4" w:rsidP="00F119D4">
      <w:pPr>
        <w:pStyle w:val="EndNoteBibliography"/>
        <w:rPr>
          <w:noProof/>
        </w:rPr>
      </w:pPr>
      <w:bookmarkStart w:id="2948" w:name="_ENREF_26"/>
      <w:r w:rsidRPr="00F119D4">
        <w:rPr>
          <w:noProof/>
        </w:rPr>
        <w:t>[26]</w:t>
      </w:r>
      <w:r w:rsidRPr="00F119D4">
        <w:rPr>
          <w:noProof/>
        </w:rPr>
        <w:tab/>
        <w:t>Un, K., and Spilker, R. L., 2006, "A penetration-based finite element method for hyperelastic 3D biphasic tissues in contact. Part II: finite element simulations," J Biomech Eng, 128(6), pp. 934-942.</w:t>
      </w:r>
      <w:bookmarkEnd w:id="2948"/>
    </w:p>
    <w:p w14:paraId="5CA6B15C" w14:textId="77777777" w:rsidR="00F119D4" w:rsidRPr="00F119D4" w:rsidRDefault="00F119D4" w:rsidP="00F119D4">
      <w:pPr>
        <w:pStyle w:val="EndNoteBibliography"/>
        <w:rPr>
          <w:noProof/>
        </w:rPr>
      </w:pPr>
      <w:bookmarkStart w:id="2949" w:name="_ENREF_27"/>
      <w:r w:rsidRPr="00F119D4">
        <w:rPr>
          <w:noProof/>
        </w:rPr>
        <w:t>[27]</w:t>
      </w:r>
      <w:r w:rsidRPr="00F119D4">
        <w:rPr>
          <w:noProof/>
        </w:rPr>
        <w:tab/>
        <w:t>Curnier, A., Qi-Chang, H., and Zysset, P., 1994, "Conewise linear elastic materials," J Elasticity, 37(1), pp. 1-38.</w:t>
      </w:r>
      <w:bookmarkEnd w:id="2949"/>
    </w:p>
    <w:p w14:paraId="46532E36" w14:textId="77777777" w:rsidR="00F119D4" w:rsidRPr="00F119D4" w:rsidRDefault="00F119D4" w:rsidP="00F119D4">
      <w:pPr>
        <w:pStyle w:val="EndNoteBibliography"/>
        <w:rPr>
          <w:noProof/>
        </w:rPr>
      </w:pPr>
      <w:bookmarkStart w:id="2950" w:name="_ENREF_28"/>
      <w:r w:rsidRPr="00F119D4">
        <w:rPr>
          <w:noProof/>
        </w:rPr>
        <w:t>[28]</w:t>
      </w:r>
      <w:r w:rsidRPr="00F119D4">
        <w:rPr>
          <w:noProof/>
        </w:rPr>
        <w:tab/>
        <w:t>Ateshian, G. A., Ellis, B. J., and Weiss, J. A., 2007, "Equivalence between short-time biphasic and incompressible elastic material responses," J Biomech Eng, 129(3), pp. 405-412.</w:t>
      </w:r>
      <w:bookmarkEnd w:id="2950"/>
    </w:p>
    <w:p w14:paraId="5BB5956C" w14:textId="77777777" w:rsidR="00F119D4" w:rsidRPr="00F119D4" w:rsidRDefault="00F119D4" w:rsidP="00F119D4">
      <w:pPr>
        <w:pStyle w:val="EndNoteBibliography"/>
        <w:rPr>
          <w:noProof/>
        </w:rPr>
      </w:pPr>
      <w:bookmarkStart w:id="2951" w:name="_ENREF_29"/>
      <w:r w:rsidRPr="00F119D4">
        <w:rPr>
          <w:noProof/>
        </w:rPr>
        <w:t>[29]</w:t>
      </w:r>
      <w:r w:rsidRPr="00F119D4">
        <w:rPr>
          <w:noProof/>
        </w:rPr>
        <w:tab/>
        <w:t>Marsden, J. E., and Hughes, T. J., 1994, Mathematical Foundations of Elasticity, Dover Publications.</w:t>
      </w:r>
      <w:bookmarkEnd w:id="2951"/>
    </w:p>
    <w:p w14:paraId="007C2175" w14:textId="77777777" w:rsidR="00F119D4" w:rsidRPr="00F119D4" w:rsidRDefault="00F119D4" w:rsidP="00F119D4">
      <w:pPr>
        <w:pStyle w:val="EndNoteBibliography"/>
        <w:rPr>
          <w:noProof/>
        </w:rPr>
      </w:pPr>
      <w:bookmarkStart w:id="2952" w:name="_ENREF_30"/>
      <w:r w:rsidRPr="00F119D4">
        <w:rPr>
          <w:noProof/>
        </w:rPr>
        <w:t>[30]</w:t>
      </w:r>
      <w:r w:rsidRPr="00F119D4">
        <w:rPr>
          <w:noProof/>
        </w:rPr>
        <w:tab/>
        <w:t>Matthies, H., and Strang, G., 1979, "The solution of nonlinear finite element equations," Intl J Num Meth Eng, 14, pp. 1613-1626.</w:t>
      </w:r>
      <w:bookmarkEnd w:id="2952"/>
    </w:p>
    <w:p w14:paraId="261EB272" w14:textId="77777777" w:rsidR="00F119D4" w:rsidRPr="00F119D4" w:rsidRDefault="00F119D4" w:rsidP="00F119D4">
      <w:pPr>
        <w:pStyle w:val="EndNoteBibliography"/>
        <w:rPr>
          <w:noProof/>
        </w:rPr>
      </w:pPr>
      <w:bookmarkStart w:id="2953" w:name="_ENREF_31"/>
      <w:r w:rsidRPr="00F119D4">
        <w:rPr>
          <w:noProof/>
        </w:rPr>
        <w:t>[31]</w:t>
      </w:r>
      <w:r w:rsidRPr="00F119D4">
        <w:rPr>
          <w:noProof/>
        </w:rPr>
        <w:tab/>
        <w:t>Simo, J. C., and Taylor, R. L., 1991, "Quasi-incompressible finite elasticity in principal stretches: Continuum basis and numerical algorithms," Computer methods in applied mechanics and engineering, 85, pp. 273-310.</w:t>
      </w:r>
      <w:bookmarkEnd w:id="2953"/>
    </w:p>
    <w:p w14:paraId="3F0FAC7B" w14:textId="77777777" w:rsidR="00F119D4" w:rsidRPr="00F119D4" w:rsidRDefault="00F119D4" w:rsidP="00F119D4">
      <w:pPr>
        <w:pStyle w:val="EndNoteBibliography"/>
        <w:rPr>
          <w:noProof/>
        </w:rPr>
      </w:pPr>
      <w:bookmarkStart w:id="2954" w:name="_ENREF_32"/>
      <w:r w:rsidRPr="00F119D4">
        <w:rPr>
          <w:noProof/>
        </w:rPr>
        <w:t>[32]</w:t>
      </w:r>
      <w:r w:rsidRPr="00F119D4">
        <w:rPr>
          <w:noProof/>
        </w:rPr>
        <w:tab/>
        <w:t>Hughes, J. R., and Liu, W. K., 1980, "Nonlinear Finite Element Analysis of Shells: Part I. Three-dimensional Shells," Computer methods in applied mechanics and engineering, 26, pp. 331-362.</w:t>
      </w:r>
      <w:bookmarkEnd w:id="2954"/>
    </w:p>
    <w:p w14:paraId="7EED7B5A" w14:textId="77777777" w:rsidR="00F119D4" w:rsidRPr="00F119D4" w:rsidRDefault="00F119D4" w:rsidP="00F119D4">
      <w:pPr>
        <w:pStyle w:val="EndNoteBibliography"/>
        <w:rPr>
          <w:noProof/>
        </w:rPr>
      </w:pPr>
      <w:bookmarkStart w:id="2955" w:name="_ENREF_33"/>
      <w:r w:rsidRPr="00F119D4">
        <w:rPr>
          <w:noProof/>
        </w:rPr>
        <w:t>[33]</w:t>
      </w:r>
      <w:r w:rsidRPr="00F119D4">
        <w:rPr>
          <w:noProof/>
        </w:rPr>
        <w:tab/>
        <w:t>Betsch, P., Gruttmann, F., and E., S., 1996, "A 4-node finite shell element for the implementation of general hyperelastic 3D-elasticity at finite strains," Comput. Methods Appl. Mech. Engrg, 130, pp. 57-79.</w:t>
      </w:r>
      <w:bookmarkEnd w:id="2955"/>
    </w:p>
    <w:p w14:paraId="23D97510" w14:textId="77777777" w:rsidR="00F119D4" w:rsidRPr="00F119D4" w:rsidRDefault="00F119D4" w:rsidP="00F119D4">
      <w:pPr>
        <w:pStyle w:val="EndNoteBibliography"/>
        <w:rPr>
          <w:noProof/>
        </w:rPr>
      </w:pPr>
      <w:bookmarkStart w:id="2956" w:name="_ENREF_34"/>
      <w:r w:rsidRPr="00F119D4">
        <w:rPr>
          <w:noProof/>
        </w:rPr>
        <w:t>[34]</w:t>
      </w:r>
      <w:r w:rsidRPr="00F119D4">
        <w:rPr>
          <w:noProof/>
        </w:rPr>
        <w:tab/>
        <w:t>Holmes, M. H., and Mow, V. C., 1990, "The nonlinear characteristics of soft gels and hydrated connective tissues in ultrafiltration," J Biomech, 23(11), pp. 1145-1156.</w:t>
      </w:r>
      <w:bookmarkEnd w:id="2956"/>
    </w:p>
    <w:p w14:paraId="136A8992" w14:textId="77777777" w:rsidR="00F119D4" w:rsidRPr="00F119D4" w:rsidRDefault="00F119D4" w:rsidP="00F119D4">
      <w:pPr>
        <w:pStyle w:val="EndNoteBibliography"/>
        <w:rPr>
          <w:noProof/>
        </w:rPr>
      </w:pPr>
      <w:bookmarkStart w:id="2957" w:name="_ENREF_35"/>
      <w:r w:rsidRPr="00F119D4">
        <w:rPr>
          <w:noProof/>
        </w:rPr>
        <w:t>[35]</w:t>
      </w:r>
      <w:r w:rsidRPr="00F119D4">
        <w:rPr>
          <w:noProof/>
        </w:rPr>
        <w:tab/>
        <w:t>Ateshian, G. A., Rajan, V., Chahine, N. O., Canal, C. E., and Hung, C. T., 2009, "Modeling the matrix of articular cartilage using a continuous fiber angular distribution predicts many observed phenomena," J Biomech Eng, 131(6), p. 061003.</w:t>
      </w:r>
      <w:bookmarkEnd w:id="2957"/>
    </w:p>
    <w:p w14:paraId="3A16E55F" w14:textId="77777777" w:rsidR="00F119D4" w:rsidRPr="00F119D4" w:rsidRDefault="00F119D4" w:rsidP="00F119D4">
      <w:pPr>
        <w:pStyle w:val="EndNoteBibliography"/>
        <w:rPr>
          <w:noProof/>
        </w:rPr>
      </w:pPr>
      <w:bookmarkStart w:id="2958" w:name="_ENREF_36"/>
      <w:r w:rsidRPr="00F119D4">
        <w:rPr>
          <w:noProof/>
        </w:rPr>
        <w:t>[36]</w:t>
      </w:r>
      <w:r w:rsidRPr="00F119D4">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958"/>
    </w:p>
    <w:p w14:paraId="54C4D5F2" w14:textId="77777777" w:rsidR="00F119D4" w:rsidRPr="00F119D4" w:rsidRDefault="00F119D4" w:rsidP="00F119D4">
      <w:pPr>
        <w:pStyle w:val="EndNoteBibliography"/>
        <w:rPr>
          <w:noProof/>
        </w:rPr>
      </w:pPr>
      <w:bookmarkStart w:id="2959" w:name="_ENREF_37"/>
      <w:r w:rsidRPr="00F119D4">
        <w:rPr>
          <w:noProof/>
        </w:rPr>
        <w:t>[37]</w:t>
      </w:r>
      <w:r w:rsidRPr="00F119D4">
        <w:rPr>
          <w:noProof/>
        </w:rPr>
        <w:tab/>
        <w:t>Veronda, D. R., and Westmann, R. A., 1970, "Mechanical Characterization of Skin - Finite Deformations," J. Biomechanics, Vol. 3, pp. 111-124.</w:t>
      </w:r>
      <w:bookmarkEnd w:id="2959"/>
    </w:p>
    <w:p w14:paraId="1433D8A1" w14:textId="77777777" w:rsidR="00F119D4" w:rsidRPr="00F119D4" w:rsidRDefault="00F119D4" w:rsidP="00F119D4">
      <w:pPr>
        <w:pStyle w:val="EndNoteBibliography"/>
        <w:rPr>
          <w:noProof/>
        </w:rPr>
      </w:pPr>
      <w:bookmarkStart w:id="2960" w:name="_ENREF_38"/>
      <w:r w:rsidRPr="00F119D4">
        <w:rPr>
          <w:noProof/>
        </w:rPr>
        <w:t>[38]</w:t>
      </w:r>
      <w:r w:rsidRPr="00F119D4">
        <w:rPr>
          <w:noProof/>
        </w:rPr>
        <w:tab/>
        <w:t>Arruda, E. M., and Boyce, M. C., 1993, "A Three-Dimensional Constitutive Model for the Large Stretch Behavior of Rubber Elastic Materials," J. Mech. Phys. Solids, 41(2), pp. 389-412.</w:t>
      </w:r>
      <w:bookmarkEnd w:id="2960"/>
    </w:p>
    <w:p w14:paraId="302485C9" w14:textId="77777777" w:rsidR="00F119D4" w:rsidRPr="00F119D4" w:rsidRDefault="00F119D4" w:rsidP="00F119D4">
      <w:pPr>
        <w:pStyle w:val="EndNoteBibliography"/>
        <w:rPr>
          <w:noProof/>
        </w:rPr>
      </w:pPr>
      <w:bookmarkStart w:id="2961" w:name="_ENREF_39"/>
      <w:r w:rsidRPr="00F119D4">
        <w:rPr>
          <w:noProof/>
        </w:rPr>
        <w:t>[39]</w:t>
      </w:r>
      <w:r w:rsidRPr="00F119D4">
        <w:rPr>
          <w:noProof/>
        </w:rPr>
        <w:tab/>
        <w:t>Puso, M. A., and Weiss, J. A., 1998, "Finite element implementation of anisotropic quasi-linear viscoelasticity using a discrete spectrum approximation," J Biomech Eng, 120(1), pp. 62-70.</w:t>
      </w:r>
      <w:bookmarkEnd w:id="2961"/>
    </w:p>
    <w:p w14:paraId="54FF168E" w14:textId="77777777" w:rsidR="00F119D4" w:rsidRPr="00F119D4" w:rsidRDefault="00F119D4" w:rsidP="00F119D4">
      <w:pPr>
        <w:pStyle w:val="EndNoteBibliography"/>
        <w:rPr>
          <w:noProof/>
        </w:rPr>
      </w:pPr>
      <w:bookmarkStart w:id="2962" w:name="_ENREF_40"/>
      <w:r w:rsidRPr="00F119D4">
        <w:rPr>
          <w:noProof/>
        </w:rPr>
        <w:t>[40]</w:t>
      </w:r>
      <w:r w:rsidRPr="00F119D4">
        <w:rPr>
          <w:noProof/>
        </w:rPr>
        <w:tab/>
        <w:t>Quapp, K. M., and Weiss, J. A., 1998, "Material characterization of human medial collateral ligament," J Biomech Eng, 120(6), pp. 757-763.</w:t>
      </w:r>
      <w:bookmarkEnd w:id="2962"/>
    </w:p>
    <w:p w14:paraId="0B612A4B" w14:textId="77777777" w:rsidR="00F119D4" w:rsidRPr="00F119D4" w:rsidRDefault="00F119D4" w:rsidP="00F119D4">
      <w:pPr>
        <w:pStyle w:val="EndNoteBibliography"/>
        <w:rPr>
          <w:noProof/>
        </w:rPr>
      </w:pPr>
      <w:bookmarkStart w:id="2963" w:name="_ENREF_41"/>
      <w:r w:rsidRPr="00F119D4">
        <w:rPr>
          <w:noProof/>
        </w:rPr>
        <w:t>[41]</w:t>
      </w:r>
      <w:r w:rsidRPr="00F119D4">
        <w:rPr>
          <w:noProof/>
        </w:rPr>
        <w:tab/>
        <w:t>Ateshian, G. A., 2007, "Anisotropy of fibrous tissues in relation to the distribution of tensed and buckled fibers," J Biomech Eng, 129(2), pp. 240-249.</w:t>
      </w:r>
      <w:bookmarkEnd w:id="2963"/>
    </w:p>
    <w:p w14:paraId="7F8225FE" w14:textId="77777777" w:rsidR="00F119D4" w:rsidRPr="00F119D4" w:rsidRDefault="00F119D4" w:rsidP="00F119D4">
      <w:pPr>
        <w:pStyle w:val="EndNoteBibliography"/>
        <w:rPr>
          <w:noProof/>
        </w:rPr>
      </w:pPr>
      <w:bookmarkStart w:id="2964" w:name="_ENREF_42"/>
      <w:r w:rsidRPr="00F119D4">
        <w:rPr>
          <w:noProof/>
        </w:rPr>
        <w:t>[42]</w:t>
      </w:r>
      <w:r w:rsidRPr="00F119D4">
        <w:rPr>
          <w:noProof/>
        </w:rPr>
        <w:tab/>
        <w:t>Lanir, Y., 1983, "Constitutive equations for fibrous connective tissues," J Biomech, 16(1), pp. 1-12.</w:t>
      </w:r>
      <w:bookmarkEnd w:id="2964"/>
    </w:p>
    <w:p w14:paraId="1323F777" w14:textId="77777777" w:rsidR="00F119D4" w:rsidRPr="00F119D4" w:rsidRDefault="00F119D4" w:rsidP="00F119D4">
      <w:pPr>
        <w:pStyle w:val="EndNoteBibliography"/>
        <w:rPr>
          <w:noProof/>
        </w:rPr>
      </w:pPr>
      <w:bookmarkStart w:id="2965" w:name="_ENREF_43"/>
      <w:r w:rsidRPr="00F119D4">
        <w:rPr>
          <w:noProof/>
        </w:rPr>
        <w:t>[43]</w:t>
      </w:r>
      <w:r w:rsidRPr="00F119D4">
        <w:rPr>
          <w:noProof/>
        </w:rPr>
        <w:tab/>
        <w:t>Fung, Y. C., 1993, Biomechanics : mechanical properties of living tissues, Springer-Verlag, New York.</w:t>
      </w:r>
      <w:bookmarkEnd w:id="2965"/>
    </w:p>
    <w:p w14:paraId="5CC7B440" w14:textId="77777777" w:rsidR="00F119D4" w:rsidRPr="00F119D4" w:rsidRDefault="00F119D4" w:rsidP="00F119D4">
      <w:pPr>
        <w:pStyle w:val="EndNoteBibliography"/>
        <w:rPr>
          <w:noProof/>
        </w:rPr>
      </w:pPr>
      <w:bookmarkStart w:id="2966" w:name="_ENREF_44"/>
      <w:r w:rsidRPr="00F119D4">
        <w:rPr>
          <w:noProof/>
        </w:rPr>
        <w:t>[44]</w:t>
      </w:r>
      <w:r w:rsidRPr="00F119D4">
        <w:rPr>
          <w:noProof/>
        </w:rPr>
        <w:tab/>
        <w:t>Fung, Y. C., Fronek, K., and Patitucci, P., 1979, "Pseudoelasticity of arteries and the choice of its mathematical expression," Am J Physiol, 237(5), pp. H620-631.</w:t>
      </w:r>
      <w:bookmarkEnd w:id="2966"/>
    </w:p>
    <w:p w14:paraId="0415A609" w14:textId="77777777" w:rsidR="00F119D4" w:rsidRPr="00F119D4" w:rsidRDefault="00F119D4" w:rsidP="00F119D4">
      <w:pPr>
        <w:pStyle w:val="EndNoteBibliography"/>
        <w:rPr>
          <w:noProof/>
        </w:rPr>
      </w:pPr>
      <w:bookmarkStart w:id="2967" w:name="_ENREF_45"/>
      <w:r w:rsidRPr="00F119D4">
        <w:rPr>
          <w:noProof/>
        </w:rPr>
        <w:t>[45]</w:t>
      </w:r>
      <w:r w:rsidRPr="00F119D4">
        <w:rPr>
          <w:noProof/>
        </w:rPr>
        <w:tab/>
        <w:t>Ateshian, G. A., Ellis, B. J., and Weiss, J. A., 2007, "Equivalence between short-time biphasic and incompressible elastic material response," J Biomech Eng, In press.</w:t>
      </w:r>
      <w:bookmarkEnd w:id="2967"/>
    </w:p>
    <w:p w14:paraId="55B4F642" w14:textId="77777777" w:rsidR="00F119D4" w:rsidRPr="00F119D4" w:rsidRDefault="00F119D4" w:rsidP="00F119D4">
      <w:pPr>
        <w:pStyle w:val="EndNoteBibliography"/>
        <w:rPr>
          <w:noProof/>
        </w:rPr>
      </w:pPr>
      <w:bookmarkStart w:id="2968" w:name="_ENREF_46"/>
      <w:r w:rsidRPr="00F119D4">
        <w:rPr>
          <w:noProof/>
        </w:rPr>
        <w:t>[46]</w:t>
      </w:r>
      <w:r w:rsidRPr="00F119D4">
        <w:rPr>
          <w:noProof/>
        </w:rPr>
        <w:tab/>
        <w:t>Ateshian, G. A., 2015, "Viscoelasticity using reactive constrained solid mixtures," J Biomech.</w:t>
      </w:r>
      <w:bookmarkEnd w:id="2968"/>
    </w:p>
    <w:p w14:paraId="40DF7638" w14:textId="77777777" w:rsidR="00F119D4" w:rsidRPr="00F119D4" w:rsidRDefault="00F119D4" w:rsidP="00F119D4">
      <w:pPr>
        <w:pStyle w:val="EndNoteBibliography"/>
        <w:rPr>
          <w:noProof/>
        </w:rPr>
      </w:pPr>
      <w:bookmarkStart w:id="2969" w:name="_ENREF_47"/>
      <w:r w:rsidRPr="00F119D4">
        <w:rPr>
          <w:noProof/>
        </w:rPr>
        <w:t>[47]</w:t>
      </w:r>
      <w:r w:rsidRPr="00F119D4">
        <w:rPr>
          <w:noProof/>
        </w:rPr>
        <w:tab/>
        <w:t>Guccione, J. M., and McCulloch, A. D., 1993, "Mechanics of active contraction in cardiac muscle: part I - constitutive relations for fiber stress that describe deactivation," J. Biomechanical Engineering, vol. 115(no. 1), pp. 72-83.</w:t>
      </w:r>
      <w:bookmarkEnd w:id="2969"/>
    </w:p>
    <w:p w14:paraId="567C8CFE" w14:textId="77777777" w:rsidR="00F119D4" w:rsidRPr="00F119D4" w:rsidRDefault="00F119D4" w:rsidP="00F119D4">
      <w:pPr>
        <w:pStyle w:val="EndNoteBibliography"/>
        <w:rPr>
          <w:noProof/>
        </w:rPr>
      </w:pPr>
      <w:bookmarkStart w:id="2970" w:name="_ENREF_48"/>
      <w:r w:rsidRPr="00F119D4">
        <w:rPr>
          <w:noProof/>
        </w:rPr>
        <w:t>[48]</w:t>
      </w:r>
      <w:r w:rsidRPr="00F119D4">
        <w:rPr>
          <w:noProof/>
        </w:rPr>
        <w:tab/>
        <w:t>Maker, B. N., 1995, "Rigid bodies for metal forming analysis with NIKE3D," University of California, Lawrence Livermore Lab Rept, UCRL-JC-119862, pp. 1-8.</w:t>
      </w:r>
      <w:bookmarkEnd w:id="2970"/>
    </w:p>
    <w:p w14:paraId="5E578B54" w14:textId="77777777" w:rsidR="00F119D4" w:rsidRPr="00F119D4" w:rsidRDefault="00F119D4" w:rsidP="00F119D4">
      <w:pPr>
        <w:pStyle w:val="EndNoteBibliography"/>
        <w:rPr>
          <w:noProof/>
        </w:rPr>
      </w:pPr>
      <w:bookmarkStart w:id="2971" w:name="_ENREF_49"/>
      <w:r w:rsidRPr="00F119D4">
        <w:rPr>
          <w:noProof/>
        </w:rPr>
        <w:t>[49]</w:t>
      </w:r>
      <w:r w:rsidRPr="00F119D4">
        <w:rPr>
          <w:noProof/>
        </w:rPr>
        <w:tab/>
        <w:t>Laursen, T. A., 2002, Computational Contact and Impact Mechanics, Springer.</w:t>
      </w:r>
      <w:bookmarkEnd w:id="2971"/>
    </w:p>
    <w:p w14:paraId="0ACB1CB7" w14:textId="77777777" w:rsidR="00F119D4" w:rsidRPr="00F119D4" w:rsidRDefault="00F119D4" w:rsidP="00F119D4">
      <w:pPr>
        <w:pStyle w:val="EndNoteBibliography"/>
        <w:rPr>
          <w:noProof/>
        </w:rPr>
      </w:pPr>
      <w:bookmarkStart w:id="2972" w:name="_ENREF_50"/>
      <w:r w:rsidRPr="00F119D4">
        <w:rPr>
          <w:noProof/>
        </w:rPr>
        <w:t>[50]</w:t>
      </w:r>
      <w:r w:rsidRPr="00F119D4">
        <w:rPr>
          <w:noProof/>
        </w:rPr>
        <w:tab/>
        <w:t>Ateshian, G., Maas, S., and Weiss, J. A., 2010, "Finite element algorithm for frictionless contact of porous permeable media under finite deformation and sliding," J. Biomech. Engn., 132(6), pp. 1006-1019.</w:t>
      </w:r>
      <w:bookmarkEnd w:id="2972"/>
    </w:p>
    <w:p w14:paraId="1DEF72B4" w14:textId="276C8F88" w:rsidR="008C7882" w:rsidRPr="002D1348" w:rsidRDefault="008C7882" w:rsidP="007412C6">
      <w:pPr>
        <w:ind w:left="720" w:hanging="720"/>
      </w:pPr>
      <w:r>
        <w:fldChar w:fldCharType="end"/>
      </w:r>
    </w:p>
    <w:sectPr w:rsidR="008C7882" w:rsidRPr="002D1348" w:rsidSect="00A97B84">
      <w:headerReference w:type="even" r:id="rId3600"/>
      <w:headerReference w:type="default" r:id="rId360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87" w:author="Jeff Weiss" w:date="2011-09-14T09:15:00Z" w:initials="JW">
    <w:p w14:paraId="124F542B" w14:textId="77777777" w:rsidR="001763A3" w:rsidRDefault="001763A3">
      <w:pPr>
        <w:pStyle w:val="CommentText"/>
      </w:pPr>
      <w:r>
        <w:rPr>
          <w:rStyle w:val="CommentReference"/>
        </w:rPr>
        <w:annotationRef/>
      </w:r>
      <w:r>
        <w:t>what is this?</w:t>
      </w:r>
    </w:p>
  </w:comment>
  <w:comment w:id="1897" w:author="Jeff Weiss" w:date="2011-09-14T17:20:00Z" w:initials="JW">
    <w:p w14:paraId="085CB577" w14:textId="77777777" w:rsidR="001763A3" w:rsidRDefault="001763A3">
      <w:pPr>
        <w:pStyle w:val="CommentText"/>
      </w:pPr>
      <w:r>
        <w:rPr>
          <w:rStyle w:val="CommentReference"/>
        </w:rPr>
        <w:annotationRef/>
      </w:r>
      <w:r>
        <w:t>This material needs stress and elasticity tensor equations.</w:t>
      </w:r>
    </w:p>
  </w:comment>
  <w:comment w:id="1922" w:author="Jeff Weiss" w:date="2011-09-14T17:23:00Z" w:initials="JW">
    <w:p w14:paraId="67AA406A" w14:textId="77777777" w:rsidR="001763A3" w:rsidRDefault="001763A3">
      <w:pPr>
        <w:pStyle w:val="CommentText"/>
      </w:pPr>
      <w:r>
        <w:rPr>
          <w:rStyle w:val="CommentReference"/>
        </w:rPr>
        <w:annotationRef/>
      </w:r>
      <w:r>
        <w:t>This material description still needs the elasticity tensor.</w:t>
      </w:r>
    </w:p>
  </w:comment>
  <w:comment w:id="1936" w:author="Jeff Weiss" w:date="2011-09-14T17:24:00Z" w:initials="JW">
    <w:p w14:paraId="09760677" w14:textId="77777777" w:rsidR="001763A3" w:rsidRDefault="001763A3">
      <w:pPr>
        <w:pStyle w:val="CommentText"/>
      </w:pPr>
      <w:r>
        <w:rPr>
          <w:rStyle w:val="CommentReference"/>
        </w:rPr>
        <w:annotationRef/>
      </w:r>
      <w:r>
        <w:t>This material needs the stress and elasticity tensor.</w:t>
      </w:r>
    </w:p>
  </w:comment>
  <w:comment w:id="2008" w:author="Jeff Weiss" w:date="2011-09-14T17:34:00Z" w:initials="JW">
    <w:p w14:paraId="0FE2C28C" w14:textId="77777777" w:rsidR="001763A3" w:rsidRDefault="001763A3">
      <w:pPr>
        <w:pStyle w:val="CommentText"/>
      </w:pPr>
      <w:r>
        <w:rPr>
          <w:rStyle w:val="CommentReference"/>
        </w:rPr>
        <w:annotationRef/>
      </w:r>
      <w:r>
        <w:t>This material is missing the elasticity tensor.</w:t>
      </w:r>
    </w:p>
  </w:comment>
  <w:comment w:id="2479" w:author="Jeff Weiss" w:date="2011-09-14T17:40:00Z" w:initials="JW">
    <w:p w14:paraId="094E3AFF" w14:textId="77777777" w:rsidR="001763A3" w:rsidRDefault="001763A3">
      <w:pPr>
        <w:pStyle w:val="CommentText"/>
      </w:pPr>
      <w:r>
        <w:rPr>
          <w:rStyle w:val="CommentReference"/>
        </w:rPr>
        <w:annotationRef/>
      </w:r>
      <w:r>
        <w:t>This model needs an equation for the elasticity tensor.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7BF1B" w14:textId="77777777" w:rsidR="001763A3" w:rsidRDefault="001763A3">
      <w:r>
        <w:separator/>
      </w:r>
    </w:p>
  </w:endnote>
  <w:endnote w:type="continuationSeparator" w:id="0">
    <w:p w14:paraId="5C7C362B" w14:textId="77777777" w:rsidR="001763A3" w:rsidRDefault="00176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0B52C" w14:textId="77777777" w:rsidR="001763A3" w:rsidRDefault="001763A3">
      <w:r>
        <w:separator/>
      </w:r>
    </w:p>
  </w:footnote>
  <w:footnote w:type="continuationSeparator" w:id="0">
    <w:p w14:paraId="638F51C9" w14:textId="77777777" w:rsidR="001763A3" w:rsidRDefault="001763A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1763A3" w:rsidRDefault="001763A3"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1763A3" w:rsidRDefault="001763A3"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1763A3" w:rsidRDefault="001763A3"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19D4">
      <w:rPr>
        <w:rStyle w:val="PageNumber"/>
        <w:noProof/>
      </w:rPr>
      <w:t>40</w:t>
    </w:r>
    <w:r>
      <w:rPr>
        <w:rStyle w:val="PageNumber"/>
      </w:rPr>
      <w:fldChar w:fldCharType="end"/>
    </w:r>
  </w:p>
  <w:p w14:paraId="1D3585AE" w14:textId="77777777" w:rsidR="001763A3" w:rsidRDefault="001763A3"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1945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20B52"/>
    <w:rsid w:val="00020F09"/>
    <w:rsid w:val="00021014"/>
    <w:rsid w:val="000311A6"/>
    <w:rsid w:val="00031A04"/>
    <w:rsid w:val="00032843"/>
    <w:rsid w:val="00036EB2"/>
    <w:rsid w:val="00040AFE"/>
    <w:rsid w:val="00044B96"/>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46ACD"/>
    <w:rsid w:val="001520FC"/>
    <w:rsid w:val="001529A7"/>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7F22"/>
    <w:rsid w:val="002E241C"/>
    <w:rsid w:val="002E4E77"/>
    <w:rsid w:val="002E7F45"/>
    <w:rsid w:val="002F00FB"/>
    <w:rsid w:val="002F1C97"/>
    <w:rsid w:val="002F3DF9"/>
    <w:rsid w:val="00315D2B"/>
    <w:rsid w:val="00317B9F"/>
    <w:rsid w:val="00331B70"/>
    <w:rsid w:val="003373C3"/>
    <w:rsid w:val="0034071A"/>
    <w:rsid w:val="0034223B"/>
    <w:rsid w:val="00351D6C"/>
    <w:rsid w:val="00357411"/>
    <w:rsid w:val="00365A88"/>
    <w:rsid w:val="003735AA"/>
    <w:rsid w:val="003747B4"/>
    <w:rsid w:val="003952FD"/>
    <w:rsid w:val="003A422F"/>
    <w:rsid w:val="003A502B"/>
    <w:rsid w:val="003B102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7F24"/>
    <w:rsid w:val="00470636"/>
    <w:rsid w:val="0047408A"/>
    <w:rsid w:val="00480FD7"/>
    <w:rsid w:val="00484875"/>
    <w:rsid w:val="00484E84"/>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5099"/>
    <w:rsid w:val="00FC599A"/>
    <w:rsid w:val="00FD0563"/>
    <w:rsid w:val="00FD5AC9"/>
    <w:rsid w:val="00FD7660"/>
    <w:rsid w:val="00FD795D"/>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9457"/>
    <o:shapelayout v:ext="edit">
      <o:idmap v:ext="edit" data="2,3,4,5,9,12,18"/>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92.bin"/><Relationship Id="rId2601" Type="http://schemas.openxmlformats.org/officeDocument/2006/relationships/image" Target="media/image1300.wmf"/><Relationship Id="rId2602" Type="http://schemas.openxmlformats.org/officeDocument/2006/relationships/oleObject" Target="embeddings/oleObject1293.bin"/><Relationship Id="rId2603" Type="http://schemas.openxmlformats.org/officeDocument/2006/relationships/image" Target="media/image1301.wmf"/><Relationship Id="rId2604" Type="http://schemas.openxmlformats.org/officeDocument/2006/relationships/oleObject" Target="embeddings/oleObject1294.bin"/><Relationship Id="rId2605" Type="http://schemas.openxmlformats.org/officeDocument/2006/relationships/image" Target="media/image1302.wmf"/><Relationship Id="rId2606" Type="http://schemas.openxmlformats.org/officeDocument/2006/relationships/oleObject" Target="embeddings/oleObject1295.bin"/><Relationship Id="rId2607" Type="http://schemas.openxmlformats.org/officeDocument/2006/relationships/image" Target="media/image1303.wmf"/><Relationship Id="rId2608" Type="http://schemas.openxmlformats.org/officeDocument/2006/relationships/oleObject" Target="embeddings/oleObject1296.bin"/><Relationship Id="rId2609" Type="http://schemas.openxmlformats.org/officeDocument/2006/relationships/image" Target="media/image1304.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1900" Type="http://schemas.openxmlformats.org/officeDocument/2006/relationships/oleObject" Target="embeddings/oleObject943.bin"/><Relationship Id="rId1901" Type="http://schemas.openxmlformats.org/officeDocument/2006/relationships/image" Target="media/image949.wmf"/><Relationship Id="rId1902" Type="http://schemas.openxmlformats.org/officeDocument/2006/relationships/oleObject" Target="embeddings/oleObject944.bin"/><Relationship Id="rId1903" Type="http://schemas.openxmlformats.org/officeDocument/2006/relationships/image" Target="media/image950.wmf"/><Relationship Id="rId1904" Type="http://schemas.openxmlformats.org/officeDocument/2006/relationships/oleObject" Target="embeddings/oleObject945.bin"/><Relationship Id="rId1905" Type="http://schemas.openxmlformats.org/officeDocument/2006/relationships/image" Target="media/image951.wmf"/><Relationship Id="rId1906" Type="http://schemas.openxmlformats.org/officeDocument/2006/relationships/oleObject" Target="embeddings/oleObject946.bin"/><Relationship Id="rId1907" Type="http://schemas.openxmlformats.org/officeDocument/2006/relationships/image" Target="media/image952.wmf"/><Relationship Id="rId1908" Type="http://schemas.openxmlformats.org/officeDocument/2006/relationships/oleObject" Target="embeddings/oleObject947.bin"/><Relationship Id="rId1909" Type="http://schemas.openxmlformats.org/officeDocument/2006/relationships/image" Target="media/image953.wmf"/><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5.wmf"/><Relationship Id="rId3311" Type="http://schemas.openxmlformats.org/officeDocument/2006/relationships/oleObject" Target="embeddings/oleObject1647.bin"/><Relationship Id="rId3312" Type="http://schemas.openxmlformats.org/officeDocument/2006/relationships/image" Target="media/image1656.wmf"/><Relationship Id="rId3313" Type="http://schemas.openxmlformats.org/officeDocument/2006/relationships/oleObject" Target="embeddings/oleObject1648.bin"/><Relationship Id="rId3314" Type="http://schemas.openxmlformats.org/officeDocument/2006/relationships/image" Target="media/image1657.wmf"/><Relationship Id="rId3315" Type="http://schemas.openxmlformats.org/officeDocument/2006/relationships/oleObject" Target="embeddings/oleObject1649.bin"/><Relationship Id="rId3316" Type="http://schemas.openxmlformats.org/officeDocument/2006/relationships/image" Target="media/image1658.wmf"/><Relationship Id="rId3317" Type="http://schemas.openxmlformats.org/officeDocument/2006/relationships/oleObject" Target="embeddings/oleObject1650.bin"/><Relationship Id="rId3318" Type="http://schemas.openxmlformats.org/officeDocument/2006/relationships/image" Target="media/image1659.wmf"/><Relationship Id="rId3319" Type="http://schemas.openxmlformats.org/officeDocument/2006/relationships/oleObject" Target="embeddings/oleObject1651.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7.bin"/><Relationship Id="rId2611" Type="http://schemas.openxmlformats.org/officeDocument/2006/relationships/image" Target="media/image1305.wmf"/><Relationship Id="rId2612" Type="http://schemas.openxmlformats.org/officeDocument/2006/relationships/oleObject" Target="embeddings/oleObject1298.bin"/><Relationship Id="rId2613" Type="http://schemas.openxmlformats.org/officeDocument/2006/relationships/image" Target="media/image1306.wmf"/><Relationship Id="rId2614" Type="http://schemas.openxmlformats.org/officeDocument/2006/relationships/oleObject" Target="embeddings/oleObject1299.bin"/><Relationship Id="rId2615" Type="http://schemas.openxmlformats.org/officeDocument/2006/relationships/image" Target="media/image1307.wmf"/><Relationship Id="rId2616" Type="http://schemas.openxmlformats.org/officeDocument/2006/relationships/oleObject" Target="embeddings/oleObject1300.bin"/><Relationship Id="rId2617" Type="http://schemas.openxmlformats.org/officeDocument/2006/relationships/image" Target="media/image1308.wmf"/><Relationship Id="rId2618" Type="http://schemas.openxmlformats.org/officeDocument/2006/relationships/oleObject" Target="embeddings/oleObject1301.bin"/><Relationship Id="rId2619" Type="http://schemas.openxmlformats.org/officeDocument/2006/relationships/image" Target="media/image1309.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oleObject" Target="embeddings/oleObject948.bin"/><Relationship Id="rId1911" Type="http://schemas.openxmlformats.org/officeDocument/2006/relationships/image" Target="media/image954.wmf"/><Relationship Id="rId1912" Type="http://schemas.openxmlformats.org/officeDocument/2006/relationships/oleObject" Target="embeddings/oleObject949.bin"/><Relationship Id="rId1913" Type="http://schemas.openxmlformats.org/officeDocument/2006/relationships/image" Target="media/image955.wmf"/><Relationship Id="rId1914" Type="http://schemas.openxmlformats.org/officeDocument/2006/relationships/oleObject" Target="embeddings/oleObject950.bin"/><Relationship Id="rId1915" Type="http://schemas.openxmlformats.org/officeDocument/2006/relationships/image" Target="media/image956.wmf"/><Relationship Id="rId1916" Type="http://schemas.openxmlformats.org/officeDocument/2006/relationships/oleObject" Target="embeddings/oleObject951.bin"/><Relationship Id="rId1917" Type="http://schemas.openxmlformats.org/officeDocument/2006/relationships/image" Target="media/image957.wmf"/><Relationship Id="rId1918" Type="http://schemas.openxmlformats.org/officeDocument/2006/relationships/oleObject" Target="embeddings/oleObject952.bin"/><Relationship Id="rId1919" Type="http://schemas.openxmlformats.org/officeDocument/2006/relationships/image" Target="media/image958.wmf"/><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60.wmf"/><Relationship Id="rId3321" Type="http://schemas.openxmlformats.org/officeDocument/2006/relationships/oleObject" Target="embeddings/oleObject1652.bin"/><Relationship Id="rId3322" Type="http://schemas.openxmlformats.org/officeDocument/2006/relationships/image" Target="media/image1661.wmf"/><Relationship Id="rId3323" Type="http://schemas.openxmlformats.org/officeDocument/2006/relationships/oleObject" Target="embeddings/oleObject1653.bin"/><Relationship Id="rId3324" Type="http://schemas.openxmlformats.org/officeDocument/2006/relationships/image" Target="media/image1662.wmf"/><Relationship Id="rId3325" Type="http://schemas.openxmlformats.org/officeDocument/2006/relationships/oleObject" Target="embeddings/oleObject1654.bin"/><Relationship Id="rId3326" Type="http://schemas.openxmlformats.org/officeDocument/2006/relationships/image" Target="media/image1663.wmf"/><Relationship Id="rId3327" Type="http://schemas.openxmlformats.org/officeDocument/2006/relationships/oleObject" Target="embeddings/oleObject1655.bin"/><Relationship Id="rId3328" Type="http://schemas.openxmlformats.org/officeDocument/2006/relationships/image" Target="media/image1664.wmf"/><Relationship Id="rId3329" Type="http://schemas.openxmlformats.org/officeDocument/2006/relationships/oleObject" Target="embeddings/oleObject1656.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302.bin"/><Relationship Id="rId2621" Type="http://schemas.openxmlformats.org/officeDocument/2006/relationships/image" Target="media/image1310.wmf"/><Relationship Id="rId2622" Type="http://schemas.openxmlformats.org/officeDocument/2006/relationships/oleObject" Target="embeddings/oleObject1303.bin"/><Relationship Id="rId2623" Type="http://schemas.openxmlformats.org/officeDocument/2006/relationships/image" Target="media/image1311.wmf"/><Relationship Id="rId2624" Type="http://schemas.openxmlformats.org/officeDocument/2006/relationships/oleObject" Target="embeddings/oleObject1304.bin"/><Relationship Id="rId2625" Type="http://schemas.openxmlformats.org/officeDocument/2006/relationships/image" Target="media/image1312.wmf"/><Relationship Id="rId2626" Type="http://schemas.openxmlformats.org/officeDocument/2006/relationships/oleObject" Target="embeddings/oleObject1305.bin"/><Relationship Id="rId2627" Type="http://schemas.openxmlformats.org/officeDocument/2006/relationships/image" Target="media/image1313.wmf"/><Relationship Id="rId2628" Type="http://schemas.openxmlformats.org/officeDocument/2006/relationships/oleObject" Target="embeddings/oleObject1306.bin"/><Relationship Id="rId2629" Type="http://schemas.openxmlformats.org/officeDocument/2006/relationships/image" Target="media/image1314.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oleObject" Target="embeddings/oleObject953.bin"/><Relationship Id="rId1921" Type="http://schemas.openxmlformats.org/officeDocument/2006/relationships/image" Target="media/image959.wmf"/><Relationship Id="rId1922" Type="http://schemas.openxmlformats.org/officeDocument/2006/relationships/oleObject" Target="embeddings/oleObject954.bin"/><Relationship Id="rId1923" Type="http://schemas.openxmlformats.org/officeDocument/2006/relationships/image" Target="media/image960.wmf"/><Relationship Id="rId1924" Type="http://schemas.openxmlformats.org/officeDocument/2006/relationships/oleObject" Target="embeddings/oleObject955.bin"/><Relationship Id="rId1925" Type="http://schemas.openxmlformats.org/officeDocument/2006/relationships/image" Target="media/image961.wmf"/><Relationship Id="rId1926" Type="http://schemas.openxmlformats.org/officeDocument/2006/relationships/oleObject" Target="embeddings/oleObject956.bin"/><Relationship Id="rId1927" Type="http://schemas.openxmlformats.org/officeDocument/2006/relationships/image" Target="media/image962.wmf"/><Relationship Id="rId1928" Type="http://schemas.openxmlformats.org/officeDocument/2006/relationships/oleObject" Target="embeddings/oleObject957.bin"/><Relationship Id="rId1929" Type="http://schemas.openxmlformats.org/officeDocument/2006/relationships/image" Target="media/image963.wmf"/><Relationship Id="rId3330" Type="http://schemas.openxmlformats.org/officeDocument/2006/relationships/image" Target="media/image1665.wmf"/><Relationship Id="rId3331" Type="http://schemas.openxmlformats.org/officeDocument/2006/relationships/oleObject" Target="embeddings/oleObject1657.bin"/><Relationship Id="rId3332" Type="http://schemas.openxmlformats.org/officeDocument/2006/relationships/image" Target="media/image1666.wmf"/><Relationship Id="rId3333" Type="http://schemas.openxmlformats.org/officeDocument/2006/relationships/oleObject" Target="embeddings/oleObject1658.bin"/><Relationship Id="rId3334" Type="http://schemas.openxmlformats.org/officeDocument/2006/relationships/image" Target="media/image1667.wmf"/><Relationship Id="rId3335" Type="http://schemas.openxmlformats.org/officeDocument/2006/relationships/oleObject" Target="embeddings/oleObject1659.bin"/><Relationship Id="rId3336" Type="http://schemas.openxmlformats.org/officeDocument/2006/relationships/image" Target="media/image1668.wmf"/><Relationship Id="rId3337" Type="http://schemas.openxmlformats.org/officeDocument/2006/relationships/oleObject" Target="embeddings/oleObject1660.bin"/><Relationship Id="rId3338" Type="http://schemas.openxmlformats.org/officeDocument/2006/relationships/image" Target="media/image1669.wmf"/><Relationship Id="rId3339" Type="http://schemas.openxmlformats.org/officeDocument/2006/relationships/oleObject" Target="embeddings/oleObject1661.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7.bin"/><Relationship Id="rId2631" Type="http://schemas.openxmlformats.org/officeDocument/2006/relationships/image" Target="media/image1315.wmf"/><Relationship Id="rId2632" Type="http://schemas.openxmlformats.org/officeDocument/2006/relationships/oleObject" Target="embeddings/oleObject1308.bin"/><Relationship Id="rId2633" Type="http://schemas.openxmlformats.org/officeDocument/2006/relationships/image" Target="media/image1316.wmf"/><Relationship Id="rId2634" Type="http://schemas.openxmlformats.org/officeDocument/2006/relationships/oleObject" Target="embeddings/oleObject1309.bin"/><Relationship Id="rId2635" Type="http://schemas.openxmlformats.org/officeDocument/2006/relationships/image" Target="media/image1317.wmf"/><Relationship Id="rId2636" Type="http://schemas.openxmlformats.org/officeDocument/2006/relationships/oleObject" Target="embeddings/oleObject1310.bin"/><Relationship Id="rId2637" Type="http://schemas.openxmlformats.org/officeDocument/2006/relationships/image" Target="media/image1318.wmf"/><Relationship Id="rId2638" Type="http://schemas.openxmlformats.org/officeDocument/2006/relationships/oleObject" Target="embeddings/oleObject1311.bin"/><Relationship Id="rId2639" Type="http://schemas.openxmlformats.org/officeDocument/2006/relationships/image" Target="media/image1319.wmf"/><Relationship Id="rId1930" Type="http://schemas.openxmlformats.org/officeDocument/2006/relationships/oleObject" Target="embeddings/oleObject958.bin"/><Relationship Id="rId1931" Type="http://schemas.openxmlformats.org/officeDocument/2006/relationships/image" Target="media/image964.wmf"/><Relationship Id="rId1932" Type="http://schemas.openxmlformats.org/officeDocument/2006/relationships/oleObject" Target="embeddings/oleObject959.bin"/><Relationship Id="rId1933" Type="http://schemas.openxmlformats.org/officeDocument/2006/relationships/image" Target="media/image965.wmf"/><Relationship Id="rId1934" Type="http://schemas.openxmlformats.org/officeDocument/2006/relationships/oleObject" Target="embeddings/oleObject960.bin"/><Relationship Id="rId1935" Type="http://schemas.openxmlformats.org/officeDocument/2006/relationships/image" Target="media/image966.wmf"/><Relationship Id="rId1936" Type="http://schemas.openxmlformats.org/officeDocument/2006/relationships/oleObject" Target="embeddings/oleObject961.bin"/><Relationship Id="rId1937" Type="http://schemas.openxmlformats.org/officeDocument/2006/relationships/image" Target="media/image967.wmf"/><Relationship Id="rId1938" Type="http://schemas.openxmlformats.org/officeDocument/2006/relationships/oleObject" Target="embeddings/oleObject962.bin"/><Relationship Id="rId1939" Type="http://schemas.openxmlformats.org/officeDocument/2006/relationships/image" Target="media/image968.wmf"/><Relationship Id="rId3340" Type="http://schemas.openxmlformats.org/officeDocument/2006/relationships/image" Target="media/image1670.wmf"/><Relationship Id="rId3341" Type="http://schemas.openxmlformats.org/officeDocument/2006/relationships/oleObject" Target="embeddings/oleObject1662.bin"/><Relationship Id="rId3342" Type="http://schemas.openxmlformats.org/officeDocument/2006/relationships/image" Target="media/image1671.wmf"/><Relationship Id="rId3343" Type="http://schemas.openxmlformats.org/officeDocument/2006/relationships/oleObject" Target="embeddings/oleObject1663.bin"/><Relationship Id="rId3344" Type="http://schemas.openxmlformats.org/officeDocument/2006/relationships/image" Target="media/image1672.wmf"/><Relationship Id="rId3345" Type="http://schemas.openxmlformats.org/officeDocument/2006/relationships/oleObject" Target="embeddings/oleObject1664.bin"/><Relationship Id="rId3346" Type="http://schemas.openxmlformats.org/officeDocument/2006/relationships/image" Target="media/image1673.wmf"/><Relationship Id="rId3347" Type="http://schemas.openxmlformats.org/officeDocument/2006/relationships/oleObject" Target="embeddings/oleObject1665.bin"/><Relationship Id="rId3348" Type="http://schemas.openxmlformats.org/officeDocument/2006/relationships/image" Target="media/image1674.wmf"/><Relationship Id="rId3349" Type="http://schemas.openxmlformats.org/officeDocument/2006/relationships/oleObject" Target="embeddings/oleObject1666.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12.bin"/><Relationship Id="rId2641" Type="http://schemas.openxmlformats.org/officeDocument/2006/relationships/image" Target="media/image1320.wmf"/><Relationship Id="rId2642" Type="http://schemas.openxmlformats.org/officeDocument/2006/relationships/oleObject" Target="embeddings/oleObject1313.bin"/><Relationship Id="rId2643" Type="http://schemas.openxmlformats.org/officeDocument/2006/relationships/image" Target="media/image1321.wmf"/><Relationship Id="rId2644" Type="http://schemas.openxmlformats.org/officeDocument/2006/relationships/oleObject" Target="embeddings/oleObject1314.bin"/><Relationship Id="rId2645" Type="http://schemas.openxmlformats.org/officeDocument/2006/relationships/image" Target="media/image1322.wmf"/><Relationship Id="rId2646" Type="http://schemas.openxmlformats.org/officeDocument/2006/relationships/oleObject" Target="embeddings/oleObject1315.bin"/><Relationship Id="rId2647" Type="http://schemas.openxmlformats.org/officeDocument/2006/relationships/image" Target="media/image1323.wmf"/><Relationship Id="rId2648" Type="http://schemas.openxmlformats.org/officeDocument/2006/relationships/oleObject" Target="embeddings/oleObject1316.bin"/><Relationship Id="rId2649" Type="http://schemas.openxmlformats.org/officeDocument/2006/relationships/image" Target="media/image1324.wmf"/><Relationship Id="rId1940" Type="http://schemas.openxmlformats.org/officeDocument/2006/relationships/oleObject" Target="embeddings/oleObject963.bin"/><Relationship Id="rId1941" Type="http://schemas.openxmlformats.org/officeDocument/2006/relationships/image" Target="media/image969.wmf"/><Relationship Id="rId1942" Type="http://schemas.openxmlformats.org/officeDocument/2006/relationships/oleObject" Target="embeddings/oleObject964.bin"/><Relationship Id="rId1943" Type="http://schemas.openxmlformats.org/officeDocument/2006/relationships/image" Target="media/image970.wmf"/><Relationship Id="rId1944" Type="http://schemas.openxmlformats.org/officeDocument/2006/relationships/oleObject" Target="embeddings/oleObject965.bin"/><Relationship Id="rId1945" Type="http://schemas.openxmlformats.org/officeDocument/2006/relationships/image" Target="media/image971.wmf"/><Relationship Id="rId1946" Type="http://schemas.openxmlformats.org/officeDocument/2006/relationships/oleObject" Target="embeddings/oleObject966.bin"/><Relationship Id="rId1947" Type="http://schemas.openxmlformats.org/officeDocument/2006/relationships/image" Target="media/image972.wmf"/><Relationship Id="rId1948" Type="http://schemas.openxmlformats.org/officeDocument/2006/relationships/oleObject" Target="embeddings/oleObject967.bin"/><Relationship Id="rId1949" Type="http://schemas.openxmlformats.org/officeDocument/2006/relationships/image" Target="media/image973.wmf"/><Relationship Id="rId2100" Type="http://schemas.openxmlformats.org/officeDocument/2006/relationships/oleObject" Target="embeddings/oleObject1043.bin"/><Relationship Id="rId2101" Type="http://schemas.openxmlformats.org/officeDocument/2006/relationships/image" Target="media/image1049.wmf"/><Relationship Id="rId2102" Type="http://schemas.openxmlformats.org/officeDocument/2006/relationships/oleObject" Target="embeddings/oleObject1044.bin"/><Relationship Id="rId2103" Type="http://schemas.openxmlformats.org/officeDocument/2006/relationships/image" Target="media/image1050.wmf"/><Relationship Id="rId2104" Type="http://schemas.openxmlformats.org/officeDocument/2006/relationships/oleObject" Target="embeddings/oleObject1045.bin"/><Relationship Id="rId2105" Type="http://schemas.openxmlformats.org/officeDocument/2006/relationships/image" Target="media/image1051.wmf"/><Relationship Id="rId2106" Type="http://schemas.openxmlformats.org/officeDocument/2006/relationships/oleObject" Target="embeddings/oleObject1046.bin"/><Relationship Id="rId2107" Type="http://schemas.openxmlformats.org/officeDocument/2006/relationships/image" Target="media/image1052.wmf"/><Relationship Id="rId2108" Type="http://schemas.openxmlformats.org/officeDocument/2006/relationships/oleObject" Target="embeddings/oleObject1047.bin"/><Relationship Id="rId2109" Type="http://schemas.openxmlformats.org/officeDocument/2006/relationships/image" Target="media/image1053.wmf"/><Relationship Id="rId3350" Type="http://schemas.openxmlformats.org/officeDocument/2006/relationships/image" Target="media/image1675.wmf"/><Relationship Id="rId3351" Type="http://schemas.openxmlformats.org/officeDocument/2006/relationships/oleObject" Target="embeddings/oleObject1667.bin"/><Relationship Id="rId3352" Type="http://schemas.openxmlformats.org/officeDocument/2006/relationships/image" Target="media/image1676.wmf"/><Relationship Id="rId3353" Type="http://schemas.openxmlformats.org/officeDocument/2006/relationships/oleObject" Target="embeddings/oleObject1668.bin"/><Relationship Id="rId3354" Type="http://schemas.openxmlformats.org/officeDocument/2006/relationships/image" Target="media/image1677.wmf"/><Relationship Id="rId3355" Type="http://schemas.openxmlformats.org/officeDocument/2006/relationships/oleObject" Target="embeddings/oleObject1669.bin"/><Relationship Id="rId3356" Type="http://schemas.openxmlformats.org/officeDocument/2006/relationships/image" Target="media/image1678.wmf"/><Relationship Id="rId3357" Type="http://schemas.openxmlformats.org/officeDocument/2006/relationships/oleObject" Target="embeddings/oleObject1670.bin"/><Relationship Id="rId3358" Type="http://schemas.openxmlformats.org/officeDocument/2006/relationships/image" Target="media/image1679.wmf"/><Relationship Id="rId3359" Type="http://schemas.openxmlformats.org/officeDocument/2006/relationships/oleObject" Target="embeddings/oleObject1671.bin"/><Relationship Id="rId1400" Type="http://schemas.openxmlformats.org/officeDocument/2006/relationships/oleObject" Target="embeddings/oleObject693.bin"/><Relationship Id="rId1401" Type="http://schemas.openxmlformats.org/officeDocument/2006/relationships/image" Target="media/image699.wmf"/><Relationship Id="rId1402" Type="http://schemas.openxmlformats.org/officeDocument/2006/relationships/oleObject" Target="embeddings/oleObject694.bin"/><Relationship Id="rId1403" Type="http://schemas.openxmlformats.org/officeDocument/2006/relationships/image" Target="media/image700.wmf"/><Relationship Id="rId1404" Type="http://schemas.openxmlformats.org/officeDocument/2006/relationships/oleObject" Target="embeddings/oleObject695.bin"/><Relationship Id="rId1405" Type="http://schemas.openxmlformats.org/officeDocument/2006/relationships/image" Target="media/image701.wmf"/><Relationship Id="rId1406" Type="http://schemas.openxmlformats.org/officeDocument/2006/relationships/oleObject" Target="embeddings/oleObject696.bin"/><Relationship Id="rId1407" Type="http://schemas.openxmlformats.org/officeDocument/2006/relationships/image" Target="media/image702.wmf"/><Relationship Id="rId1408" Type="http://schemas.openxmlformats.org/officeDocument/2006/relationships/oleObject" Target="embeddings/oleObject697.bin"/><Relationship Id="rId1409" Type="http://schemas.openxmlformats.org/officeDocument/2006/relationships/image" Target="media/image703.wmf"/><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7.bin"/><Relationship Id="rId2651" Type="http://schemas.openxmlformats.org/officeDocument/2006/relationships/image" Target="media/image1325.wmf"/><Relationship Id="rId2652" Type="http://schemas.openxmlformats.org/officeDocument/2006/relationships/oleObject" Target="embeddings/oleObject1318.bin"/><Relationship Id="rId2653" Type="http://schemas.openxmlformats.org/officeDocument/2006/relationships/image" Target="media/image1326.wmf"/><Relationship Id="rId2654" Type="http://schemas.openxmlformats.org/officeDocument/2006/relationships/oleObject" Target="embeddings/oleObject1319.bin"/><Relationship Id="rId2655" Type="http://schemas.openxmlformats.org/officeDocument/2006/relationships/image" Target="media/image1327.wmf"/><Relationship Id="rId2656" Type="http://schemas.openxmlformats.org/officeDocument/2006/relationships/oleObject" Target="embeddings/oleObject1320.bin"/><Relationship Id="rId2657" Type="http://schemas.openxmlformats.org/officeDocument/2006/relationships/image" Target="media/image1328.emf"/><Relationship Id="rId2658" Type="http://schemas.openxmlformats.org/officeDocument/2006/relationships/oleObject" Target="embeddings/oleObject1321.bin"/><Relationship Id="rId2659" Type="http://schemas.openxmlformats.org/officeDocument/2006/relationships/image" Target="media/image1329.emf"/><Relationship Id="rId1950" Type="http://schemas.openxmlformats.org/officeDocument/2006/relationships/oleObject" Target="embeddings/oleObject968.bin"/><Relationship Id="rId1951" Type="http://schemas.openxmlformats.org/officeDocument/2006/relationships/image" Target="media/image974.wmf"/><Relationship Id="rId1952" Type="http://schemas.openxmlformats.org/officeDocument/2006/relationships/oleObject" Target="embeddings/oleObject969.bin"/><Relationship Id="rId1953" Type="http://schemas.openxmlformats.org/officeDocument/2006/relationships/image" Target="media/image975.wmf"/><Relationship Id="rId1954" Type="http://schemas.openxmlformats.org/officeDocument/2006/relationships/oleObject" Target="embeddings/oleObject970.bin"/><Relationship Id="rId1955" Type="http://schemas.openxmlformats.org/officeDocument/2006/relationships/image" Target="media/image976.wmf"/><Relationship Id="rId1956" Type="http://schemas.openxmlformats.org/officeDocument/2006/relationships/oleObject" Target="embeddings/oleObject971.bin"/><Relationship Id="rId1957" Type="http://schemas.openxmlformats.org/officeDocument/2006/relationships/image" Target="media/image977.wmf"/><Relationship Id="rId1958" Type="http://schemas.openxmlformats.org/officeDocument/2006/relationships/oleObject" Target="embeddings/oleObject972.bin"/><Relationship Id="rId1959" Type="http://schemas.openxmlformats.org/officeDocument/2006/relationships/image" Target="media/image978.wmf"/><Relationship Id="rId2110" Type="http://schemas.openxmlformats.org/officeDocument/2006/relationships/oleObject" Target="embeddings/oleObject1048.bin"/><Relationship Id="rId2111" Type="http://schemas.openxmlformats.org/officeDocument/2006/relationships/image" Target="media/image1054.wmf"/><Relationship Id="rId2112" Type="http://schemas.openxmlformats.org/officeDocument/2006/relationships/oleObject" Target="embeddings/oleObject1049.bin"/><Relationship Id="rId2113" Type="http://schemas.openxmlformats.org/officeDocument/2006/relationships/image" Target="media/image1055.wmf"/><Relationship Id="rId2114" Type="http://schemas.openxmlformats.org/officeDocument/2006/relationships/oleObject" Target="embeddings/oleObject1050.bin"/><Relationship Id="rId2115" Type="http://schemas.openxmlformats.org/officeDocument/2006/relationships/image" Target="media/image1056.wmf"/><Relationship Id="rId2116" Type="http://schemas.openxmlformats.org/officeDocument/2006/relationships/oleObject" Target="embeddings/oleObject1051.bin"/><Relationship Id="rId2117" Type="http://schemas.openxmlformats.org/officeDocument/2006/relationships/image" Target="media/image1057.wmf"/><Relationship Id="rId2118" Type="http://schemas.openxmlformats.org/officeDocument/2006/relationships/oleObject" Target="embeddings/oleObject1052.bin"/><Relationship Id="rId2119" Type="http://schemas.openxmlformats.org/officeDocument/2006/relationships/image" Target="media/image1058.wmf"/><Relationship Id="rId3360" Type="http://schemas.openxmlformats.org/officeDocument/2006/relationships/image" Target="media/image1680.wmf"/><Relationship Id="rId3361" Type="http://schemas.openxmlformats.org/officeDocument/2006/relationships/oleObject" Target="embeddings/oleObject1672.bin"/><Relationship Id="rId3362" Type="http://schemas.openxmlformats.org/officeDocument/2006/relationships/image" Target="media/image1681.wmf"/><Relationship Id="rId3363" Type="http://schemas.openxmlformats.org/officeDocument/2006/relationships/oleObject" Target="embeddings/oleObject1673.bin"/><Relationship Id="rId3364" Type="http://schemas.openxmlformats.org/officeDocument/2006/relationships/image" Target="media/image1682.wmf"/><Relationship Id="rId3365" Type="http://schemas.openxmlformats.org/officeDocument/2006/relationships/oleObject" Target="embeddings/oleObject1674.bin"/><Relationship Id="rId3366" Type="http://schemas.openxmlformats.org/officeDocument/2006/relationships/image" Target="media/image1683.wmf"/><Relationship Id="rId3367" Type="http://schemas.openxmlformats.org/officeDocument/2006/relationships/oleObject" Target="embeddings/oleObject1675.bin"/><Relationship Id="rId3368" Type="http://schemas.openxmlformats.org/officeDocument/2006/relationships/image" Target="media/image1684.wmf"/><Relationship Id="rId3369" Type="http://schemas.openxmlformats.org/officeDocument/2006/relationships/oleObject" Target="embeddings/oleObject1676.bin"/><Relationship Id="rId1410" Type="http://schemas.openxmlformats.org/officeDocument/2006/relationships/oleObject" Target="embeddings/oleObject698.bin"/><Relationship Id="rId1411" Type="http://schemas.openxmlformats.org/officeDocument/2006/relationships/image" Target="media/image704.wmf"/><Relationship Id="rId1412" Type="http://schemas.openxmlformats.org/officeDocument/2006/relationships/oleObject" Target="embeddings/oleObject699.bin"/><Relationship Id="rId1413" Type="http://schemas.openxmlformats.org/officeDocument/2006/relationships/image" Target="media/image705.wmf"/><Relationship Id="rId1414" Type="http://schemas.openxmlformats.org/officeDocument/2006/relationships/oleObject" Target="embeddings/oleObject700.bin"/><Relationship Id="rId1415" Type="http://schemas.openxmlformats.org/officeDocument/2006/relationships/image" Target="media/image706.wmf"/><Relationship Id="rId1416" Type="http://schemas.openxmlformats.org/officeDocument/2006/relationships/oleObject" Target="embeddings/oleObject701.bin"/><Relationship Id="rId1417" Type="http://schemas.openxmlformats.org/officeDocument/2006/relationships/image" Target="media/image707.wmf"/><Relationship Id="rId1418" Type="http://schemas.openxmlformats.org/officeDocument/2006/relationships/oleObject" Target="embeddings/oleObject702.bin"/><Relationship Id="rId1419" Type="http://schemas.openxmlformats.org/officeDocument/2006/relationships/image" Target="media/image708.wmf"/><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22.bin"/><Relationship Id="rId2661" Type="http://schemas.openxmlformats.org/officeDocument/2006/relationships/image" Target="media/image1330.emf"/><Relationship Id="rId2662" Type="http://schemas.openxmlformats.org/officeDocument/2006/relationships/oleObject" Target="embeddings/oleObject1323.bin"/><Relationship Id="rId2663" Type="http://schemas.openxmlformats.org/officeDocument/2006/relationships/image" Target="media/image1331.emf"/><Relationship Id="rId2664" Type="http://schemas.openxmlformats.org/officeDocument/2006/relationships/oleObject" Target="embeddings/oleObject1324.bin"/><Relationship Id="rId2665" Type="http://schemas.openxmlformats.org/officeDocument/2006/relationships/image" Target="media/image1332.emf"/><Relationship Id="rId2666" Type="http://schemas.openxmlformats.org/officeDocument/2006/relationships/oleObject" Target="embeddings/oleObject1325.bin"/><Relationship Id="rId2667" Type="http://schemas.openxmlformats.org/officeDocument/2006/relationships/image" Target="media/image1333.emf"/><Relationship Id="rId2668" Type="http://schemas.openxmlformats.org/officeDocument/2006/relationships/oleObject" Target="embeddings/oleObject1326.bin"/><Relationship Id="rId2669" Type="http://schemas.openxmlformats.org/officeDocument/2006/relationships/image" Target="media/image1334.emf"/><Relationship Id="rId1960" Type="http://schemas.openxmlformats.org/officeDocument/2006/relationships/oleObject" Target="embeddings/oleObject973.bin"/><Relationship Id="rId1961" Type="http://schemas.openxmlformats.org/officeDocument/2006/relationships/image" Target="media/image979.wmf"/><Relationship Id="rId1962" Type="http://schemas.openxmlformats.org/officeDocument/2006/relationships/oleObject" Target="embeddings/oleObject974.bin"/><Relationship Id="rId1963" Type="http://schemas.openxmlformats.org/officeDocument/2006/relationships/image" Target="media/image980.wmf"/><Relationship Id="rId1964" Type="http://schemas.openxmlformats.org/officeDocument/2006/relationships/oleObject" Target="embeddings/oleObject975.bin"/><Relationship Id="rId1965" Type="http://schemas.openxmlformats.org/officeDocument/2006/relationships/image" Target="media/image981.wmf"/><Relationship Id="rId1966" Type="http://schemas.openxmlformats.org/officeDocument/2006/relationships/oleObject" Target="embeddings/oleObject976.bin"/><Relationship Id="rId1967" Type="http://schemas.openxmlformats.org/officeDocument/2006/relationships/image" Target="media/image982.wmf"/><Relationship Id="rId1968" Type="http://schemas.openxmlformats.org/officeDocument/2006/relationships/oleObject" Target="embeddings/oleObject977.bin"/><Relationship Id="rId1969" Type="http://schemas.openxmlformats.org/officeDocument/2006/relationships/image" Target="media/image983.wmf"/><Relationship Id="rId2120" Type="http://schemas.openxmlformats.org/officeDocument/2006/relationships/oleObject" Target="embeddings/oleObject1053.bin"/><Relationship Id="rId2121" Type="http://schemas.openxmlformats.org/officeDocument/2006/relationships/image" Target="media/image1059.wmf"/><Relationship Id="rId2122" Type="http://schemas.openxmlformats.org/officeDocument/2006/relationships/oleObject" Target="embeddings/oleObject1054.bin"/><Relationship Id="rId2123" Type="http://schemas.openxmlformats.org/officeDocument/2006/relationships/image" Target="media/image1060.wmf"/><Relationship Id="rId2124" Type="http://schemas.openxmlformats.org/officeDocument/2006/relationships/oleObject" Target="embeddings/oleObject1055.bin"/><Relationship Id="rId2125" Type="http://schemas.openxmlformats.org/officeDocument/2006/relationships/image" Target="media/image1061.wmf"/><Relationship Id="rId2126" Type="http://schemas.openxmlformats.org/officeDocument/2006/relationships/oleObject" Target="embeddings/oleObject1056.bin"/><Relationship Id="rId2127" Type="http://schemas.openxmlformats.org/officeDocument/2006/relationships/image" Target="media/image1062.wmf"/><Relationship Id="rId2128" Type="http://schemas.openxmlformats.org/officeDocument/2006/relationships/oleObject" Target="embeddings/oleObject1057.bin"/><Relationship Id="rId2129" Type="http://schemas.openxmlformats.org/officeDocument/2006/relationships/image" Target="media/image1063.wmf"/><Relationship Id="rId3370" Type="http://schemas.openxmlformats.org/officeDocument/2006/relationships/image" Target="media/image1685.wmf"/><Relationship Id="rId3371" Type="http://schemas.openxmlformats.org/officeDocument/2006/relationships/oleObject" Target="embeddings/oleObject1677.bin"/><Relationship Id="rId3372" Type="http://schemas.openxmlformats.org/officeDocument/2006/relationships/image" Target="media/image1686.wmf"/><Relationship Id="rId3373" Type="http://schemas.openxmlformats.org/officeDocument/2006/relationships/oleObject" Target="embeddings/oleObject1678.bin"/><Relationship Id="rId3374" Type="http://schemas.openxmlformats.org/officeDocument/2006/relationships/image" Target="media/image1687.wmf"/><Relationship Id="rId3375" Type="http://schemas.openxmlformats.org/officeDocument/2006/relationships/oleObject" Target="embeddings/oleObject1679.bin"/><Relationship Id="rId3376" Type="http://schemas.openxmlformats.org/officeDocument/2006/relationships/image" Target="media/image1688.wmf"/><Relationship Id="rId3377" Type="http://schemas.openxmlformats.org/officeDocument/2006/relationships/oleObject" Target="embeddings/oleObject1680.bin"/><Relationship Id="rId3378" Type="http://schemas.openxmlformats.org/officeDocument/2006/relationships/image" Target="media/image1689.wmf"/><Relationship Id="rId3379" Type="http://schemas.openxmlformats.org/officeDocument/2006/relationships/oleObject" Target="embeddings/oleObject1681.bin"/><Relationship Id="rId1420" Type="http://schemas.openxmlformats.org/officeDocument/2006/relationships/oleObject" Target="embeddings/oleObject703.bin"/><Relationship Id="rId1421" Type="http://schemas.openxmlformats.org/officeDocument/2006/relationships/image" Target="media/image709.wmf"/><Relationship Id="rId1422" Type="http://schemas.openxmlformats.org/officeDocument/2006/relationships/oleObject" Target="embeddings/oleObject704.bin"/><Relationship Id="rId1423" Type="http://schemas.openxmlformats.org/officeDocument/2006/relationships/image" Target="media/image710.wmf"/><Relationship Id="rId1424" Type="http://schemas.openxmlformats.org/officeDocument/2006/relationships/oleObject" Target="embeddings/oleObject705.bin"/><Relationship Id="rId1425" Type="http://schemas.openxmlformats.org/officeDocument/2006/relationships/image" Target="media/image711.wmf"/><Relationship Id="rId1426" Type="http://schemas.openxmlformats.org/officeDocument/2006/relationships/oleObject" Target="embeddings/oleObject706.bin"/><Relationship Id="rId1427" Type="http://schemas.openxmlformats.org/officeDocument/2006/relationships/image" Target="media/image712.wmf"/><Relationship Id="rId1428" Type="http://schemas.openxmlformats.org/officeDocument/2006/relationships/oleObject" Target="embeddings/oleObject707.bin"/><Relationship Id="rId1429" Type="http://schemas.openxmlformats.org/officeDocument/2006/relationships/image" Target="media/image713.wmf"/><Relationship Id="rId2670" Type="http://schemas.openxmlformats.org/officeDocument/2006/relationships/oleObject" Target="embeddings/oleObject1327.bin"/><Relationship Id="rId2671" Type="http://schemas.openxmlformats.org/officeDocument/2006/relationships/image" Target="media/image1335.emf"/><Relationship Id="rId2672" Type="http://schemas.openxmlformats.org/officeDocument/2006/relationships/oleObject" Target="embeddings/oleObject1328.bin"/><Relationship Id="rId2673" Type="http://schemas.openxmlformats.org/officeDocument/2006/relationships/image" Target="media/image1336.emf"/><Relationship Id="rId2674" Type="http://schemas.openxmlformats.org/officeDocument/2006/relationships/oleObject" Target="embeddings/oleObject1329.bin"/><Relationship Id="rId2675" Type="http://schemas.openxmlformats.org/officeDocument/2006/relationships/image" Target="media/image1337.emf"/><Relationship Id="rId2676" Type="http://schemas.openxmlformats.org/officeDocument/2006/relationships/oleObject" Target="embeddings/oleObject1330.bin"/><Relationship Id="rId2677" Type="http://schemas.openxmlformats.org/officeDocument/2006/relationships/image" Target="media/image1338.emf"/><Relationship Id="rId2678" Type="http://schemas.openxmlformats.org/officeDocument/2006/relationships/oleObject" Target="embeddings/oleObject1331.bin"/><Relationship Id="rId2679" Type="http://schemas.openxmlformats.org/officeDocument/2006/relationships/image" Target="media/image1339.emf"/><Relationship Id="rId1970" Type="http://schemas.openxmlformats.org/officeDocument/2006/relationships/oleObject" Target="embeddings/oleObject978.bin"/><Relationship Id="rId1971" Type="http://schemas.openxmlformats.org/officeDocument/2006/relationships/image" Target="media/image984.wmf"/><Relationship Id="rId1972" Type="http://schemas.openxmlformats.org/officeDocument/2006/relationships/oleObject" Target="embeddings/oleObject979.bin"/><Relationship Id="rId1973" Type="http://schemas.openxmlformats.org/officeDocument/2006/relationships/image" Target="media/image985.wmf"/><Relationship Id="rId1974" Type="http://schemas.openxmlformats.org/officeDocument/2006/relationships/oleObject" Target="embeddings/oleObject980.bin"/><Relationship Id="rId1975" Type="http://schemas.openxmlformats.org/officeDocument/2006/relationships/image" Target="media/image986.wmf"/><Relationship Id="rId1976" Type="http://schemas.openxmlformats.org/officeDocument/2006/relationships/oleObject" Target="embeddings/oleObject981.bin"/><Relationship Id="rId1977" Type="http://schemas.openxmlformats.org/officeDocument/2006/relationships/image" Target="media/image987.wmf"/><Relationship Id="rId1978" Type="http://schemas.openxmlformats.org/officeDocument/2006/relationships/oleObject" Target="embeddings/oleObject982.bin"/><Relationship Id="rId1979" Type="http://schemas.openxmlformats.org/officeDocument/2006/relationships/image" Target="media/image988.wmf"/><Relationship Id="rId2130" Type="http://schemas.openxmlformats.org/officeDocument/2006/relationships/oleObject" Target="embeddings/oleObject1058.bin"/><Relationship Id="rId2131" Type="http://schemas.openxmlformats.org/officeDocument/2006/relationships/image" Target="media/image1064.wmf"/><Relationship Id="rId2132" Type="http://schemas.openxmlformats.org/officeDocument/2006/relationships/oleObject" Target="embeddings/oleObject1059.bin"/><Relationship Id="rId2133" Type="http://schemas.openxmlformats.org/officeDocument/2006/relationships/image" Target="media/image1065.wmf"/><Relationship Id="rId2134" Type="http://schemas.openxmlformats.org/officeDocument/2006/relationships/oleObject" Target="embeddings/oleObject1060.bin"/><Relationship Id="rId2135" Type="http://schemas.openxmlformats.org/officeDocument/2006/relationships/image" Target="media/image1066.wmf"/><Relationship Id="rId2136" Type="http://schemas.openxmlformats.org/officeDocument/2006/relationships/oleObject" Target="embeddings/oleObject1061.bin"/><Relationship Id="rId2137" Type="http://schemas.openxmlformats.org/officeDocument/2006/relationships/image" Target="media/image1067.wmf"/><Relationship Id="rId2138" Type="http://schemas.openxmlformats.org/officeDocument/2006/relationships/oleObject" Target="embeddings/oleObject1062.bin"/><Relationship Id="rId2139" Type="http://schemas.openxmlformats.org/officeDocument/2006/relationships/image" Target="media/image1068.wmf"/><Relationship Id="rId3380" Type="http://schemas.openxmlformats.org/officeDocument/2006/relationships/image" Target="media/image1690.wmf"/><Relationship Id="rId3381" Type="http://schemas.openxmlformats.org/officeDocument/2006/relationships/oleObject" Target="embeddings/oleObject1682.bin"/><Relationship Id="rId3382" Type="http://schemas.openxmlformats.org/officeDocument/2006/relationships/image" Target="media/image1691.wmf"/><Relationship Id="rId3383" Type="http://schemas.openxmlformats.org/officeDocument/2006/relationships/oleObject" Target="embeddings/oleObject1683.bin"/><Relationship Id="rId3384" Type="http://schemas.openxmlformats.org/officeDocument/2006/relationships/image" Target="media/image1692.wmf"/><Relationship Id="rId3385" Type="http://schemas.openxmlformats.org/officeDocument/2006/relationships/oleObject" Target="embeddings/oleObject1684.bin"/><Relationship Id="rId3386" Type="http://schemas.openxmlformats.org/officeDocument/2006/relationships/image" Target="media/image1693.wmf"/><Relationship Id="rId3387" Type="http://schemas.openxmlformats.org/officeDocument/2006/relationships/oleObject" Target="embeddings/oleObject1685.bin"/><Relationship Id="rId3388" Type="http://schemas.openxmlformats.org/officeDocument/2006/relationships/image" Target="media/image1694.wmf"/><Relationship Id="rId3389" Type="http://schemas.openxmlformats.org/officeDocument/2006/relationships/oleObject" Target="embeddings/oleObject1686.bin"/><Relationship Id="rId1430" Type="http://schemas.openxmlformats.org/officeDocument/2006/relationships/oleObject" Target="embeddings/oleObject708.bin"/><Relationship Id="rId1431" Type="http://schemas.openxmlformats.org/officeDocument/2006/relationships/image" Target="media/image714.wmf"/><Relationship Id="rId1432" Type="http://schemas.openxmlformats.org/officeDocument/2006/relationships/oleObject" Target="embeddings/oleObject709.bin"/><Relationship Id="rId1433" Type="http://schemas.openxmlformats.org/officeDocument/2006/relationships/image" Target="media/image715.wmf"/><Relationship Id="rId1434" Type="http://schemas.openxmlformats.org/officeDocument/2006/relationships/oleObject" Target="embeddings/oleObject710.bin"/><Relationship Id="rId1435" Type="http://schemas.openxmlformats.org/officeDocument/2006/relationships/image" Target="media/image716.wmf"/><Relationship Id="rId1436" Type="http://schemas.openxmlformats.org/officeDocument/2006/relationships/oleObject" Target="embeddings/oleObject711.bin"/><Relationship Id="rId1437" Type="http://schemas.openxmlformats.org/officeDocument/2006/relationships/image" Target="media/image717.wmf"/><Relationship Id="rId1438" Type="http://schemas.openxmlformats.org/officeDocument/2006/relationships/oleObject" Target="embeddings/oleObject712.bin"/><Relationship Id="rId1439" Type="http://schemas.openxmlformats.org/officeDocument/2006/relationships/image" Target="media/image718.wmf"/><Relationship Id="rId2680" Type="http://schemas.openxmlformats.org/officeDocument/2006/relationships/oleObject" Target="embeddings/oleObject1332.bin"/><Relationship Id="rId2681" Type="http://schemas.openxmlformats.org/officeDocument/2006/relationships/image" Target="media/image1340.emf"/><Relationship Id="rId2682" Type="http://schemas.openxmlformats.org/officeDocument/2006/relationships/oleObject" Target="embeddings/oleObject1333.bin"/><Relationship Id="rId2683" Type="http://schemas.openxmlformats.org/officeDocument/2006/relationships/image" Target="media/image1341.emf"/><Relationship Id="rId2684" Type="http://schemas.openxmlformats.org/officeDocument/2006/relationships/oleObject" Target="embeddings/oleObject1334.bin"/><Relationship Id="rId2685" Type="http://schemas.openxmlformats.org/officeDocument/2006/relationships/image" Target="media/image1342.emf"/><Relationship Id="rId2686" Type="http://schemas.openxmlformats.org/officeDocument/2006/relationships/oleObject" Target="embeddings/oleObject1335.bin"/><Relationship Id="rId2687" Type="http://schemas.openxmlformats.org/officeDocument/2006/relationships/image" Target="media/image1343.emf"/><Relationship Id="rId2688" Type="http://schemas.openxmlformats.org/officeDocument/2006/relationships/oleObject" Target="embeddings/oleObject1336.bin"/><Relationship Id="rId2689" Type="http://schemas.openxmlformats.org/officeDocument/2006/relationships/image" Target="media/image1344.emf"/><Relationship Id="rId1980" Type="http://schemas.openxmlformats.org/officeDocument/2006/relationships/oleObject" Target="embeddings/oleObject983.bin"/><Relationship Id="rId1981" Type="http://schemas.openxmlformats.org/officeDocument/2006/relationships/image" Target="media/image989.wmf"/><Relationship Id="rId1982" Type="http://schemas.openxmlformats.org/officeDocument/2006/relationships/oleObject" Target="embeddings/oleObject984.bin"/><Relationship Id="rId1983" Type="http://schemas.openxmlformats.org/officeDocument/2006/relationships/image" Target="media/image990.wmf"/><Relationship Id="rId1984" Type="http://schemas.openxmlformats.org/officeDocument/2006/relationships/oleObject" Target="embeddings/oleObject985.bin"/><Relationship Id="rId1985" Type="http://schemas.openxmlformats.org/officeDocument/2006/relationships/image" Target="media/image991.wmf"/><Relationship Id="rId1986" Type="http://schemas.openxmlformats.org/officeDocument/2006/relationships/oleObject" Target="embeddings/oleObject986.bin"/><Relationship Id="rId1987" Type="http://schemas.openxmlformats.org/officeDocument/2006/relationships/image" Target="media/image992.wmf"/><Relationship Id="rId1988" Type="http://schemas.openxmlformats.org/officeDocument/2006/relationships/oleObject" Target="embeddings/oleObject987.bin"/><Relationship Id="rId1989" Type="http://schemas.openxmlformats.org/officeDocument/2006/relationships/image" Target="media/image993.wmf"/><Relationship Id="rId2140" Type="http://schemas.openxmlformats.org/officeDocument/2006/relationships/oleObject" Target="embeddings/oleObject1063.bin"/><Relationship Id="rId2141" Type="http://schemas.openxmlformats.org/officeDocument/2006/relationships/image" Target="media/image1069.wmf"/><Relationship Id="rId2142" Type="http://schemas.openxmlformats.org/officeDocument/2006/relationships/oleObject" Target="embeddings/oleObject1064.bin"/><Relationship Id="rId2143" Type="http://schemas.openxmlformats.org/officeDocument/2006/relationships/image" Target="media/image1070.wmf"/><Relationship Id="rId2144" Type="http://schemas.openxmlformats.org/officeDocument/2006/relationships/oleObject" Target="embeddings/oleObject1065.bin"/><Relationship Id="rId2145" Type="http://schemas.openxmlformats.org/officeDocument/2006/relationships/image" Target="media/image1071.wmf"/><Relationship Id="rId2146" Type="http://schemas.openxmlformats.org/officeDocument/2006/relationships/oleObject" Target="embeddings/oleObject1066.bin"/><Relationship Id="rId2147" Type="http://schemas.openxmlformats.org/officeDocument/2006/relationships/image" Target="media/image1072.wmf"/><Relationship Id="rId2148" Type="http://schemas.openxmlformats.org/officeDocument/2006/relationships/oleObject" Target="embeddings/oleObject1067.bin"/><Relationship Id="rId2149" Type="http://schemas.openxmlformats.org/officeDocument/2006/relationships/image" Target="media/image1073.wmf"/><Relationship Id="rId3390" Type="http://schemas.openxmlformats.org/officeDocument/2006/relationships/image" Target="media/image1695.wmf"/><Relationship Id="rId3391" Type="http://schemas.openxmlformats.org/officeDocument/2006/relationships/oleObject" Target="embeddings/oleObject1687.bin"/><Relationship Id="rId3392" Type="http://schemas.openxmlformats.org/officeDocument/2006/relationships/image" Target="media/image1696.wmf"/><Relationship Id="rId3393" Type="http://schemas.openxmlformats.org/officeDocument/2006/relationships/oleObject" Target="embeddings/oleObject1688.bin"/><Relationship Id="rId3394" Type="http://schemas.openxmlformats.org/officeDocument/2006/relationships/image" Target="media/image1697.wmf"/><Relationship Id="rId3395" Type="http://schemas.openxmlformats.org/officeDocument/2006/relationships/oleObject" Target="embeddings/oleObject1689.bin"/><Relationship Id="rId3396" Type="http://schemas.openxmlformats.org/officeDocument/2006/relationships/image" Target="media/image1698.wmf"/><Relationship Id="rId3397" Type="http://schemas.openxmlformats.org/officeDocument/2006/relationships/oleObject" Target="embeddings/oleObject1690.bin"/><Relationship Id="rId3398" Type="http://schemas.openxmlformats.org/officeDocument/2006/relationships/image" Target="media/image1699.wmf"/><Relationship Id="rId3399" Type="http://schemas.openxmlformats.org/officeDocument/2006/relationships/oleObject" Target="embeddings/oleObject1691.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oleObject" Target="embeddings/oleObject713.bin"/><Relationship Id="rId1441" Type="http://schemas.openxmlformats.org/officeDocument/2006/relationships/image" Target="media/image719.wmf"/><Relationship Id="rId1442" Type="http://schemas.openxmlformats.org/officeDocument/2006/relationships/oleObject" Target="embeddings/oleObject714.bin"/><Relationship Id="rId1443" Type="http://schemas.openxmlformats.org/officeDocument/2006/relationships/image" Target="media/image720.wmf"/><Relationship Id="rId1444" Type="http://schemas.openxmlformats.org/officeDocument/2006/relationships/oleObject" Target="embeddings/oleObject715.bin"/><Relationship Id="rId1445" Type="http://schemas.openxmlformats.org/officeDocument/2006/relationships/image" Target="media/image721.wmf"/><Relationship Id="rId1446" Type="http://schemas.openxmlformats.org/officeDocument/2006/relationships/oleObject" Target="embeddings/oleObject716.bin"/><Relationship Id="rId1447" Type="http://schemas.openxmlformats.org/officeDocument/2006/relationships/image" Target="media/image722.wmf"/><Relationship Id="rId1448" Type="http://schemas.openxmlformats.org/officeDocument/2006/relationships/oleObject" Target="embeddings/oleObject717.bin"/><Relationship Id="rId1449" Type="http://schemas.openxmlformats.org/officeDocument/2006/relationships/image" Target="media/image723.wmf"/><Relationship Id="rId2690" Type="http://schemas.openxmlformats.org/officeDocument/2006/relationships/oleObject" Target="embeddings/oleObject1337.bin"/><Relationship Id="rId2691" Type="http://schemas.openxmlformats.org/officeDocument/2006/relationships/image" Target="media/image1345.emf"/><Relationship Id="rId2692" Type="http://schemas.openxmlformats.org/officeDocument/2006/relationships/oleObject" Target="embeddings/oleObject1338.bin"/><Relationship Id="rId2693" Type="http://schemas.openxmlformats.org/officeDocument/2006/relationships/image" Target="media/image1346.emf"/><Relationship Id="rId2694" Type="http://schemas.openxmlformats.org/officeDocument/2006/relationships/oleObject" Target="embeddings/oleObject1339.bin"/><Relationship Id="rId2695" Type="http://schemas.openxmlformats.org/officeDocument/2006/relationships/image" Target="media/image1347.emf"/><Relationship Id="rId2696" Type="http://schemas.openxmlformats.org/officeDocument/2006/relationships/oleObject" Target="embeddings/oleObject1340.bin"/><Relationship Id="rId2697" Type="http://schemas.openxmlformats.org/officeDocument/2006/relationships/image" Target="media/image1348.emf"/><Relationship Id="rId2698" Type="http://schemas.openxmlformats.org/officeDocument/2006/relationships/oleObject" Target="embeddings/oleObject1341.bin"/><Relationship Id="rId2699" Type="http://schemas.openxmlformats.org/officeDocument/2006/relationships/image" Target="media/image1349.emf"/><Relationship Id="rId1990" Type="http://schemas.openxmlformats.org/officeDocument/2006/relationships/oleObject" Target="embeddings/oleObject988.bin"/><Relationship Id="rId1991" Type="http://schemas.openxmlformats.org/officeDocument/2006/relationships/image" Target="media/image994.wmf"/><Relationship Id="rId1992" Type="http://schemas.openxmlformats.org/officeDocument/2006/relationships/oleObject" Target="embeddings/oleObject989.bin"/><Relationship Id="rId1993" Type="http://schemas.openxmlformats.org/officeDocument/2006/relationships/image" Target="media/image995.wmf"/><Relationship Id="rId1994" Type="http://schemas.openxmlformats.org/officeDocument/2006/relationships/oleObject" Target="embeddings/oleObject990.bin"/><Relationship Id="rId1995" Type="http://schemas.openxmlformats.org/officeDocument/2006/relationships/image" Target="media/image996.wmf"/><Relationship Id="rId1996" Type="http://schemas.openxmlformats.org/officeDocument/2006/relationships/oleObject" Target="embeddings/oleObject991.bin"/><Relationship Id="rId1997" Type="http://schemas.openxmlformats.org/officeDocument/2006/relationships/image" Target="media/image997.wmf"/><Relationship Id="rId1998" Type="http://schemas.openxmlformats.org/officeDocument/2006/relationships/oleObject" Target="embeddings/oleObject992.bin"/><Relationship Id="rId1999" Type="http://schemas.openxmlformats.org/officeDocument/2006/relationships/image" Target="media/image998.wmf"/><Relationship Id="rId2150" Type="http://schemas.openxmlformats.org/officeDocument/2006/relationships/oleObject" Target="embeddings/oleObject1068.bin"/><Relationship Id="rId2151" Type="http://schemas.openxmlformats.org/officeDocument/2006/relationships/image" Target="media/image1074.wmf"/><Relationship Id="rId2152" Type="http://schemas.openxmlformats.org/officeDocument/2006/relationships/oleObject" Target="embeddings/oleObject1069.bin"/><Relationship Id="rId2153" Type="http://schemas.openxmlformats.org/officeDocument/2006/relationships/image" Target="media/image1075.wmf"/><Relationship Id="rId2154" Type="http://schemas.openxmlformats.org/officeDocument/2006/relationships/oleObject" Target="embeddings/oleObject1070.bin"/><Relationship Id="rId2155" Type="http://schemas.openxmlformats.org/officeDocument/2006/relationships/image" Target="media/image1076.wmf"/><Relationship Id="rId2156" Type="http://schemas.openxmlformats.org/officeDocument/2006/relationships/oleObject" Target="embeddings/oleObject1071.bin"/><Relationship Id="rId2157" Type="http://schemas.openxmlformats.org/officeDocument/2006/relationships/image" Target="media/image1077.wmf"/><Relationship Id="rId2158" Type="http://schemas.openxmlformats.org/officeDocument/2006/relationships/oleObject" Target="embeddings/oleObject1072.bin"/><Relationship Id="rId2159" Type="http://schemas.openxmlformats.org/officeDocument/2006/relationships/image" Target="media/image1078.wmf"/><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oleObject" Target="embeddings/oleObject718.bin"/><Relationship Id="rId1451" Type="http://schemas.openxmlformats.org/officeDocument/2006/relationships/image" Target="media/image724.wmf"/><Relationship Id="rId1452" Type="http://schemas.openxmlformats.org/officeDocument/2006/relationships/oleObject" Target="embeddings/oleObject719.bin"/><Relationship Id="rId1453" Type="http://schemas.openxmlformats.org/officeDocument/2006/relationships/image" Target="media/image725.wmf"/><Relationship Id="rId1454" Type="http://schemas.openxmlformats.org/officeDocument/2006/relationships/oleObject" Target="embeddings/oleObject720.bin"/><Relationship Id="rId1455" Type="http://schemas.openxmlformats.org/officeDocument/2006/relationships/image" Target="media/image726.wmf"/><Relationship Id="rId1456" Type="http://schemas.openxmlformats.org/officeDocument/2006/relationships/oleObject" Target="embeddings/oleObject721.bin"/><Relationship Id="rId1457" Type="http://schemas.openxmlformats.org/officeDocument/2006/relationships/image" Target="media/image727.wmf"/><Relationship Id="rId1458" Type="http://schemas.openxmlformats.org/officeDocument/2006/relationships/oleObject" Target="embeddings/oleObject722.bin"/><Relationship Id="rId1459" Type="http://schemas.openxmlformats.org/officeDocument/2006/relationships/image" Target="media/image728.wmf"/><Relationship Id="rId2160" Type="http://schemas.openxmlformats.org/officeDocument/2006/relationships/oleObject" Target="embeddings/oleObject1073.bin"/><Relationship Id="rId2161" Type="http://schemas.openxmlformats.org/officeDocument/2006/relationships/image" Target="media/image1079.wmf"/><Relationship Id="rId2162" Type="http://schemas.openxmlformats.org/officeDocument/2006/relationships/oleObject" Target="embeddings/oleObject1074.bin"/><Relationship Id="rId2163" Type="http://schemas.openxmlformats.org/officeDocument/2006/relationships/image" Target="media/image1080.wmf"/><Relationship Id="rId2164" Type="http://schemas.openxmlformats.org/officeDocument/2006/relationships/oleObject" Target="embeddings/oleObject1075.bin"/><Relationship Id="rId2165" Type="http://schemas.openxmlformats.org/officeDocument/2006/relationships/image" Target="media/image1081.wmf"/><Relationship Id="rId2166" Type="http://schemas.openxmlformats.org/officeDocument/2006/relationships/oleObject" Target="embeddings/oleObject1076.bin"/><Relationship Id="rId2167" Type="http://schemas.openxmlformats.org/officeDocument/2006/relationships/image" Target="media/image1082.wmf"/><Relationship Id="rId2168" Type="http://schemas.openxmlformats.org/officeDocument/2006/relationships/oleObject" Target="embeddings/oleObject1077.bin"/><Relationship Id="rId2169" Type="http://schemas.openxmlformats.org/officeDocument/2006/relationships/image" Target="media/image1083.wmf"/><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oleObject" Target="embeddings/oleObject723.bin"/><Relationship Id="rId1461" Type="http://schemas.openxmlformats.org/officeDocument/2006/relationships/image" Target="media/image729.wmf"/><Relationship Id="rId1462" Type="http://schemas.openxmlformats.org/officeDocument/2006/relationships/oleObject" Target="embeddings/oleObject724.bin"/><Relationship Id="rId1463" Type="http://schemas.openxmlformats.org/officeDocument/2006/relationships/image" Target="media/image730.wmf"/><Relationship Id="rId1464" Type="http://schemas.openxmlformats.org/officeDocument/2006/relationships/oleObject" Target="embeddings/oleObject725.bin"/><Relationship Id="rId1465" Type="http://schemas.openxmlformats.org/officeDocument/2006/relationships/image" Target="media/image731.wmf"/><Relationship Id="rId1466" Type="http://schemas.openxmlformats.org/officeDocument/2006/relationships/oleObject" Target="embeddings/oleObject726.bin"/><Relationship Id="rId1467" Type="http://schemas.openxmlformats.org/officeDocument/2006/relationships/image" Target="media/image732.wmf"/><Relationship Id="rId1468" Type="http://schemas.openxmlformats.org/officeDocument/2006/relationships/oleObject" Target="embeddings/oleObject727.bin"/><Relationship Id="rId1469" Type="http://schemas.openxmlformats.org/officeDocument/2006/relationships/image" Target="media/image733.wmf"/><Relationship Id="rId2170" Type="http://schemas.openxmlformats.org/officeDocument/2006/relationships/oleObject" Target="embeddings/oleObject1078.bin"/><Relationship Id="rId2171" Type="http://schemas.openxmlformats.org/officeDocument/2006/relationships/image" Target="media/image1084.wmf"/><Relationship Id="rId2172" Type="http://schemas.openxmlformats.org/officeDocument/2006/relationships/oleObject" Target="embeddings/oleObject1079.bin"/><Relationship Id="rId2173" Type="http://schemas.openxmlformats.org/officeDocument/2006/relationships/image" Target="media/image1085.wmf"/><Relationship Id="rId2174" Type="http://schemas.openxmlformats.org/officeDocument/2006/relationships/oleObject" Target="embeddings/oleObject1080.bin"/><Relationship Id="rId2175" Type="http://schemas.openxmlformats.org/officeDocument/2006/relationships/image" Target="media/image1086.wmf"/><Relationship Id="rId2176" Type="http://schemas.openxmlformats.org/officeDocument/2006/relationships/oleObject" Target="embeddings/oleObject1081.bin"/><Relationship Id="rId2177" Type="http://schemas.openxmlformats.org/officeDocument/2006/relationships/image" Target="media/image1087.wmf"/><Relationship Id="rId2178" Type="http://schemas.openxmlformats.org/officeDocument/2006/relationships/oleObject" Target="embeddings/oleObject1082.bin"/><Relationship Id="rId2179" Type="http://schemas.openxmlformats.org/officeDocument/2006/relationships/image" Target="media/image1088.wmf"/><Relationship Id="rId3600" Type="http://schemas.openxmlformats.org/officeDocument/2006/relationships/header" Target="header1.xml"/><Relationship Id="rId3601" Type="http://schemas.openxmlformats.org/officeDocument/2006/relationships/header" Target="header2.xml"/><Relationship Id="rId3602" Type="http://schemas.openxmlformats.org/officeDocument/2006/relationships/fontTable" Target="fontTable.xml"/><Relationship Id="rId3603" Type="http://schemas.openxmlformats.org/officeDocument/2006/relationships/theme" Target="theme/theme1.xml"/><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oleObject" Target="embeddings/oleObject728.bin"/><Relationship Id="rId1471" Type="http://schemas.openxmlformats.org/officeDocument/2006/relationships/image" Target="media/image734.wmf"/><Relationship Id="rId1472" Type="http://schemas.openxmlformats.org/officeDocument/2006/relationships/oleObject" Target="embeddings/oleObject729.bin"/><Relationship Id="rId1473" Type="http://schemas.openxmlformats.org/officeDocument/2006/relationships/image" Target="media/image735.wmf"/><Relationship Id="rId1474" Type="http://schemas.openxmlformats.org/officeDocument/2006/relationships/oleObject" Target="embeddings/oleObject730.bin"/><Relationship Id="rId1475" Type="http://schemas.openxmlformats.org/officeDocument/2006/relationships/image" Target="media/image736.wmf"/><Relationship Id="rId1476" Type="http://schemas.openxmlformats.org/officeDocument/2006/relationships/oleObject" Target="embeddings/oleObject731.bin"/><Relationship Id="rId1477" Type="http://schemas.openxmlformats.org/officeDocument/2006/relationships/image" Target="media/image737.wmf"/><Relationship Id="rId1478" Type="http://schemas.openxmlformats.org/officeDocument/2006/relationships/oleObject" Target="embeddings/oleObject732.bin"/><Relationship Id="rId1479" Type="http://schemas.openxmlformats.org/officeDocument/2006/relationships/image" Target="media/image738.wmf"/><Relationship Id="rId2900" Type="http://schemas.openxmlformats.org/officeDocument/2006/relationships/oleObject" Target="embeddings/oleObject1442.bin"/><Relationship Id="rId2901" Type="http://schemas.openxmlformats.org/officeDocument/2006/relationships/image" Target="media/image1450.wmf"/><Relationship Id="rId2902" Type="http://schemas.openxmlformats.org/officeDocument/2006/relationships/oleObject" Target="embeddings/oleObject1443.bin"/><Relationship Id="rId2903" Type="http://schemas.openxmlformats.org/officeDocument/2006/relationships/image" Target="media/image1451.emf"/><Relationship Id="rId2904" Type="http://schemas.openxmlformats.org/officeDocument/2006/relationships/oleObject" Target="embeddings/oleObject1444.bin"/><Relationship Id="rId2905" Type="http://schemas.openxmlformats.org/officeDocument/2006/relationships/image" Target="media/image1452.emf"/><Relationship Id="rId2906" Type="http://schemas.openxmlformats.org/officeDocument/2006/relationships/oleObject" Target="embeddings/oleObject1445.bin"/><Relationship Id="rId2907" Type="http://schemas.openxmlformats.org/officeDocument/2006/relationships/image" Target="media/image1453.emf"/><Relationship Id="rId2908" Type="http://schemas.openxmlformats.org/officeDocument/2006/relationships/oleObject" Target="embeddings/oleObject1446.bin"/><Relationship Id="rId2909" Type="http://schemas.openxmlformats.org/officeDocument/2006/relationships/image" Target="media/image1454.emf"/><Relationship Id="rId2180" Type="http://schemas.openxmlformats.org/officeDocument/2006/relationships/oleObject" Target="embeddings/oleObject1083.bin"/><Relationship Id="rId2181" Type="http://schemas.openxmlformats.org/officeDocument/2006/relationships/image" Target="media/image1089.wmf"/><Relationship Id="rId2182" Type="http://schemas.openxmlformats.org/officeDocument/2006/relationships/oleObject" Target="embeddings/oleObject1084.bin"/><Relationship Id="rId2183" Type="http://schemas.openxmlformats.org/officeDocument/2006/relationships/image" Target="media/image1090.wmf"/><Relationship Id="rId2184" Type="http://schemas.openxmlformats.org/officeDocument/2006/relationships/oleObject" Target="embeddings/oleObject1085.bin"/><Relationship Id="rId2185" Type="http://schemas.openxmlformats.org/officeDocument/2006/relationships/image" Target="media/image1091.png"/><Relationship Id="rId2186" Type="http://schemas.openxmlformats.org/officeDocument/2006/relationships/image" Target="media/image1092.wmf"/><Relationship Id="rId2187" Type="http://schemas.openxmlformats.org/officeDocument/2006/relationships/oleObject" Target="embeddings/oleObject1086.bin"/><Relationship Id="rId2188" Type="http://schemas.openxmlformats.org/officeDocument/2006/relationships/image" Target="media/image1093.wmf"/><Relationship Id="rId2189" Type="http://schemas.openxmlformats.org/officeDocument/2006/relationships/oleObject" Target="embeddings/oleObject1087.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oleObject" Target="embeddings/oleObject733.bin"/><Relationship Id="rId1481" Type="http://schemas.openxmlformats.org/officeDocument/2006/relationships/image" Target="media/image739.wmf"/><Relationship Id="rId1482" Type="http://schemas.openxmlformats.org/officeDocument/2006/relationships/oleObject" Target="embeddings/oleObject734.bin"/><Relationship Id="rId1483" Type="http://schemas.openxmlformats.org/officeDocument/2006/relationships/image" Target="media/image740.wmf"/><Relationship Id="rId1484" Type="http://schemas.openxmlformats.org/officeDocument/2006/relationships/oleObject" Target="embeddings/oleObject735.bin"/><Relationship Id="rId1485" Type="http://schemas.openxmlformats.org/officeDocument/2006/relationships/image" Target="media/image741.wmf"/><Relationship Id="rId1486" Type="http://schemas.openxmlformats.org/officeDocument/2006/relationships/oleObject" Target="embeddings/oleObject736.bin"/><Relationship Id="rId1487" Type="http://schemas.openxmlformats.org/officeDocument/2006/relationships/image" Target="media/image742.wmf"/><Relationship Id="rId1488" Type="http://schemas.openxmlformats.org/officeDocument/2006/relationships/oleObject" Target="embeddings/oleObject737.bin"/><Relationship Id="rId1489" Type="http://schemas.openxmlformats.org/officeDocument/2006/relationships/image" Target="media/image743.wmf"/><Relationship Id="rId2910" Type="http://schemas.openxmlformats.org/officeDocument/2006/relationships/oleObject" Target="embeddings/oleObject1447.bin"/><Relationship Id="rId2911" Type="http://schemas.openxmlformats.org/officeDocument/2006/relationships/image" Target="media/image1455.emf"/><Relationship Id="rId2912" Type="http://schemas.openxmlformats.org/officeDocument/2006/relationships/oleObject" Target="embeddings/oleObject1448.bin"/><Relationship Id="rId2913" Type="http://schemas.openxmlformats.org/officeDocument/2006/relationships/image" Target="media/image1456.emf"/><Relationship Id="rId2914" Type="http://schemas.openxmlformats.org/officeDocument/2006/relationships/oleObject" Target="embeddings/oleObject1449.bin"/><Relationship Id="rId2915" Type="http://schemas.openxmlformats.org/officeDocument/2006/relationships/image" Target="media/image1457.emf"/><Relationship Id="rId2916" Type="http://schemas.openxmlformats.org/officeDocument/2006/relationships/oleObject" Target="embeddings/oleObject1450.bin"/><Relationship Id="rId2917" Type="http://schemas.openxmlformats.org/officeDocument/2006/relationships/image" Target="media/image1458.emf"/><Relationship Id="rId2918" Type="http://schemas.openxmlformats.org/officeDocument/2006/relationships/oleObject" Target="embeddings/oleObject1451.bin"/><Relationship Id="rId2919" Type="http://schemas.openxmlformats.org/officeDocument/2006/relationships/image" Target="media/image1459.emf"/><Relationship Id="rId2190" Type="http://schemas.openxmlformats.org/officeDocument/2006/relationships/image" Target="media/image1094.wmf"/><Relationship Id="rId2191" Type="http://schemas.openxmlformats.org/officeDocument/2006/relationships/oleObject" Target="embeddings/oleObject1088.bin"/><Relationship Id="rId2192" Type="http://schemas.openxmlformats.org/officeDocument/2006/relationships/image" Target="media/image1095.wmf"/><Relationship Id="rId2193" Type="http://schemas.openxmlformats.org/officeDocument/2006/relationships/oleObject" Target="embeddings/oleObject1089.bin"/><Relationship Id="rId2194" Type="http://schemas.openxmlformats.org/officeDocument/2006/relationships/image" Target="media/image1096.wmf"/><Relationship Id="rId2195" Type="http://schemas.openxmlformats.org/officeDocument/2006/relationships/oleObject" Target="embeddings/oleObject1090.bin"/><Relationship Id="rId2196" Type="http://schemas.openxmlformats.org/officeDocument/2006/relationships/image" Target="media/image1097.wmf"/><Relationship Id="rId2197" Type="http://schemas.openxmlformats.org/officeDocument/2006/relationships/oleObject" Target="embeddings/oleObject1091.bin"/><Relationship Id="rId2198" Type="http://schemas.openxmlformats.org/officeDocument/2006/relationships/image" Target="media/image1098.wmf"/><Relationship Id="rId2199" Type="http://schemas.openxmlformats.org/officeDocument/2006/relationships/oleObject" Target="embeddings/oleObject109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oleObject" Target="embeddings/oleObject738.bin"/><Relationship Id="rId1491" Type="http://schemas.openxmlformats.org/officeDocument/2006/relationships/image" Target="media/image744.wmf"/><Relationship Id="rId1492" Type="http://schemas.openxmlformats.org/officeDocument/2006/relationships/oleObject" Target="embeddings/oleObject739.bin"/><Relationship Id="rId1493" Type="http://schemas.openxmlformats.org/officeDocument/2006/relationships/image" Target="media/image745.wmf"/><Relationship Id="rId1494" Type="http://schemas.openxmlformats.org/officeDocument/2006/relationships/oleObject" Target="embeddings/oleObject740.bin"/><Relationship Id="rId1495" Type="http://schemas.openxmlformats.org/officeDocument/2006/relationships/image" Target="media/image746.wmf"/><Relationship Id="rId1496" Type="http://schemas.openxmlformats.org/officeDocument/2006/relationships/oleObject" Target="embeddings/oleObject741.bin"/><Relationship Id="rId1497" Type="http://schemas.openxmlformats.org/officeDocument/2006/relationships/image" Target="media/image747.wmf"/><Relationship Id="rId1498" Type="http://schemas.openxmlformats.org/officeDocument/2006/relationships/oleObject" Target="embeddings/oleObject742.bin"/><Relationship Id="rId1499" Type="http://schemas.openxmlformats.org/officeDocument/2006/relationships/image" Target="media/image748.wmf"/><Relationship Id="rId2920" Type="http://schemas.openxmlformats.org/officeDocument/2006/relationships/oleObject" Target="embeddings/oleObject1452.bin"/><Relationship Id="rId2921" Type="http://schemas.openxmlformats.org/officeDocument/2006/relationships/image" Target="media/image1460.emf"/><Relationship Id="rId2922" Type="http://schemas.openxmlformats.org/officeDocument/2006/relationships/oleObject" Target="embeddings/oleObject1453.bin"/><Relationship Id="rId2923" Type="http://schemas.openxmlformats.org/officeDocument/2006/relationships/image" Target="media/image1461.emf"/><Relationship Id="rId2924" Type="http://schemas.openxmlformats.org/officeDocument/2006/relationships/oleObject" Target="embeddings/oleObject1454.bin"/><Relationship Id="rId2925" Type="http://schemas.openxmlformats.org/officeDocument/2006/relationships/image" Target="media/image1462.emf"/><Relationship Id="rId2926" Type="http://schemas.openxmlformats.org/officeDocument/2006/relationships/oleObject" Target="embeddings/oleObject1455.bin"/><Relationship Id="rId2927" Type="http://schemas.openxmlformats.org/officeDocument/2006/relationships/image" Target="media/image1463.emf"/><Relationship Id="rId2928" Type="http://schemas.openxmlformats.org/officeDocument/2006/relationships/oleObject" Target="embeddings/oleObject1456.bin"/><Relationship Id="rId2929" Type="http://schemas.openxmlformats.org/officeDocument/2006/relationships/image" Target="media/image1464.emf"/><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7.bin"/><Relationship Id="rId2931" Type="http://schemas.openxmlformats.org/officeDocument/2006/relationships/image" Target="media/image1465.emf"/><Relationship Id="rId2932" Type="http://schemas.openxmlformats.org/officeDocument/2006/relationships/oleObject" Target="embeddings/oleObject1458.bin"/><Relationship Id="rId2933" Type="http://schemas.openxmlformats.org/officeDocument/2006/relationships/image" Target="media/image1466.emf"/><Relationship Id="rId2934" Type="http://schemas.openxmlformats.org/officeDocument/2006/relationships/oleObject" Target="embeddings/oleObject1459.bin"/><Relationship Id="rId2935" Type="http://schemas.openxmlformats.org/officeDocument/2006/relationships/image" Target="media/image1467.emf"/><Relationship Id="rId2936" Type="http://schemas.openxmlformats.org/officeDocument/2006/relationships/oleObject" Target="embeddings/oleObject1460.bin"/><Relationship Id="rId2937" Type="http://schemas.openxmlformats.org/officeDocument/2006/relationships/image" Target="media/image1468.wmf"/><Relationship Id="rId2938" Type="http://schemas.openxmlformats.org/officeDocument/2006/relationships/oleObject" Target="embeddings/oleObject1461.bin"/><Relationship Id="rId2939" Type="http://schemas.openxmlformats.org/officeDocument/2006/relationships/image" Target="media/image1469.wmf"/><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62.bin"/><Relationship Id="rId2941" Type="http://schemas.openxmlformats.org/officeDocument/2006/relationships/image" Target="media/image1470.wmf"/><Relationship Id="rId2942" Type="http://schemas.openxmlformats.org/officeDocument/2006/relationships/oleObject" Target="embeddings/oleObject1463.bin"/><Relationship Id="rId2943" Type="http://schemas.openxmlformats.org/officeDocument/2006/relationships/image" Target="media/image1471.wmf"/><Relationship Id="rId2944" Type="http://schemas.openxmlformats.org/officeDocument/2006/relationships/oleObject" Target="embeddings/oleObject1464.bin"/><Relationship Id="rId2945" Type="http://schemas.openxmlformats.org/officeDocument/2006/relationships/image" Target="media/image1472.wmf"/><Relationship Id="rId2946" Type="http://schemas.openxmlformats.org/officeDocument/2006/relationships/oleObject" Target="embeddings/oleObject1465.bin"/><Relationship Id="rId2947" Type="http://schemas.openxmlformats.org/officeDocument/2006/relationships/image" Target="media/image1473.wmf"/><Relationship Id="rId2948" Type="http://schemas.openxmlformats.org/officeDocument/2006/relationships/oleObject" Target="embeddings/oleObject1466.bin"/><Relationship Id="rId2949" Type="http://schemas.openxmlformats.org/officeDocument/2006/relationships/image" Target="media/image1474.wmf"/><Relationship Id="rId3100" Type="http://schemas.openxmlformats.org/officeDocument/2006/relationships/oleObject" Target="embeddings/oleObject1542.bin"/><Relationship Id="rId3101" Type="http://schemas.openxmlformats.org/officeDocument/2006/relationships/image" Target="media/image1550.wmf"/><Relationship Id="rId3102" Type="http://schemas.openxmlformats.org/officeDocument/2006/relationships/oleObject" Target="embeddings/oleObject1543.bin"/><Relationship Id="rId3103" Type="http://schemas.openxmlformats.org/officeDocument/2006/relationships/image" Target="media/image1551.wmf"/><Relationship Id="rId3104" Type="http://schemas.openxmlformats.org/officeDocument/2006/relationships/oleObject" Target="embeddings/oleObject1544.bin"/><Relationship Id="rId3105" Type="http://schemas.openxmlformats.org/officeDocument/2006/relationships/image" Target="media/image1552.wmf"/><Relationship Id="rId3106" Type="http://schemas.openxmlformats.org/officeDocument/2006/relationships/oleObject" Target="embeddings/oleObject1545.bin"/><Relationship Id="rId3107" Type="http://schemas.openxmlformats.org/officeDocument/2006/relationships/image" Target="media/image1553.wmf"/><Relationship Id="rId3108" Type="http://schemas.openxmlformats.org/officeDocument/2006/relationships/oleObject" Target="embeddings/oleObject1546.bin"/><Relationship Id="rId3109" Type="http://schemas.openxmlformats.org/officeDocument/2006/relationships/image" Target="media/image1554.wmf"/><Relationship Id="rId2400" Type="http://schemas.openxmlformats.org/officeDocument/2006/relationships/oleObject" Target="embeddings/oleObject1192.bin"/><Relationship Id="rId2401" Type="http://schemas.openxmlformats.org/officeDocument/2006/relationships/image" Target="media/image1200.wmf"/><Relationship Id="rId2402" Type="http://schemas.openxmlformats.org/officeDocument/2006/relationships/oleObject" Target="embeddings/oleObject1193.bin"/><Relationship Id="rId2403" Type="http://schemas.openxmlformats.org/officeDocument/2006/relationships/image" Target="media/image1201.wmf"/><Relationship Id="rId2404" Type="http://schemas.openxmlformats.org/officeDocument/2006/relationships/oleObject" Target="embeddings/oleObject1194.bin"/><Relationship Id="rId2405" Type="http://schemas.openxmlformats.org/officeDocument/2006/relationships/image" Target="media/image1202.wmf"/><Relationship Id="rId2406" Type="http://schemas.openxmlformats.org/officeDocument/2006/relationships/oleObject" Target="embeddings/oleObject1195.bin"/><Relationship Id="rId2407" Type="http://schemas.openxmlformats.org/officeDocument/2006/relationships/image" Target="media/image1203.wmf"/><Relationship Id="rId2408" Type="http://schemas.openxmlformats.org/officeDocument/2006/relationships/oleObject" Target="embeddings/oleObject1196.bin"/><Relationship Id="rId2409" Type="http://schemas.openxmlformats.org/officeDocument/2006/relationships/image" Target="media/image1204.wmf"/><Relationship Id="rId1700" Type="http://schemas.openxmlformats.org/officeDocument/2006/relationships/oleObject" Target="embeddings/oleObject843.bin"/><Relationship Id="rId1701" Type="http://schemas.openxmlformats.org/officeDocument/2006/relationships/image" Target="media/image849.wmf"/><Relationship Id="rId1702" Type="http://schemas.openxmlformats.org/officeDocument/2006/relationships/oleObject" Target="embeddings/oleObject844.bin"/><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image" Target="media/image850.wmf"/><Relationship Id="rId1704" Type="http://schemas.openxmlformats.org/officeDocument/2006/relationships/oleObject" Target="embeddings/oleObject845.bin"/><Relationship Id="rId1705" Type="http://schemas.openxmlformats.org/officeDocument/2006/relationships/image" Target="media/image851.wmf"/><Relationship Id="rId1706" Type="http://schemas.openxmlformats.org/officeDocument/2006/relationships/oleObject" Target="embeddings/oleObject846.bin"/><Relationship Id="rId1707" Type="http://schemas.openxmlformats.org/officeDocument/2006/relationships/image" Target="media/image852.wmf"/><Relationship Id="rId1708" Type="http://schemas.openxmlformats.org/officeDocument/2006/relationships/oleObject" Target="embeddings/oleObject847.bin"/><Relationship Id="rId1709" Type="http://schemas.openxmlformats.org/officeDocument/2006/relationships/image" Target="media/image853.wmf"/><Relationship Id="rId2950" Type="http://schemas.openxmlformats.org/officeDocument/2006/relationships/oleObject" Target="embeddings/oleObject1467.bin"/><Relationship Id="rId2951" Type="http://schemas.openxmlformats.org/officeDocument/2006/relationships/image" Target="media/image1475.wmf"/><Relationship Id="rId2952" Type="http://schemas.openxmlformats.org/officeDocument/2006/relationships/oleObject" Target="embeddings/oleObject1468.bin"/><Relationship Id="rId2953" Type="http://schemas.openxmlformats.org/officeDocument/2006/relationships/image" Target="media/image1476.wmf"/><Relationship Id="rId2954" Type="http://schemas.openxmlformats.org/officeDocument/2006/relationships/oleObject" Target="embeddings/oleObject1469.bin"/><Relationship Id="rId2955" Type="http://schemas.openxmlformats.org/officeDocument/2006/relationships/image" Target="media/image1477.wmf"/><Relationship Id="rId2956" Type="http://schemas.openxmlformats.org/officeDocument/2006/relationships/oleObject" Target="embeddings/oleObject1470.bin"/><Relationship Id="rId2957" Type="http://schemas.openxmlformats.org/officeDocument/2006/relationships/image" Target="media/image1478.wmf"/><Relationship Id="rId2958" Type="http://schemas.openxmlformats.org/officeDocument/2006/relationships/oleObject" Target="embeddings/oleObject1471.bin"/><Relationship Id="rId2959" Type="http://schemas.openxmlformats.org/officeDocument/2006/relationships/image" Target="media/image1479.wmf"/><Relationship Id="rId3110" Type="http://schemas.openxmlformats.org/officeDocument/2006/relationships/oleObject" Target="embeddings/oleObject1547.bin"/><Relationship Id="rId3111" Type="http://schemas.openxmlformats.org/officeDocument/2006/relationships/image" Target="media/image1555.wmf"/><Relationship Id="rId3112" Type="http://schemas.openxmlformats.org/officeDocument/2006/relationships/oleObject" Target="embeddings/oleObject1548.bin"/><Relationship Id="rId3113" Type="http://schemas.openxmlformats.org/officeDocument/2006/relationships/image" Target="media/image1556.wmf"/><Relationship Id="rId3114" Type="http://schemas.openxmlformats.org/officeDocument/2006/relationships/oleObject" Target="embeddings/oleObject1549.bin"/><Relationship Id="rId3115" Type="http://schemas.openxmlformats.org/officeDocument/2006/relationships/image" Target="media/image1557.wmf"/><Relationship Id="rId3116" Type="http://schemas.openxmlformats.org/officeDocument/2006/relationships/oleObject" Target="embeddings/oleObject1550.bin"/><Relationship Id="rId3117" Type="http://schemas.openxmlformats.org/officeDocument/2006/relationships/image" Target="media/image1558.wmf"/><Relationship Id="rId3118" Type="http://schemas.openxmlformats.org/officeDocument/2006/relationships/oleObject" Target="embeddings/oleObject1551.bin"/><Relationship Id="rId3119" Type="http://schemas.openxmlformats.org/officeDocument/2006/relationships/image" Target="media/image1559.wmf"/><Relationship Id="rId2410" Type="http://schemas.openxmlformats.org/officeDocument/2006/relationships/oleObject" Target="embeddings/oleObject1197.bin"/><Relationship Id="rId2411" Type="http://schemas.openxmlformats.org/officeDocument/2006/relationships/image" Target="media/image1205.wmf"/><Relationship Id="rId2412" Type="http://schemas.openxmlformats.org/officeDocument/2006/relationships/oleObject" Target="embeddings/oleObject1198.bin"/><Relationship Id="rId2413" Type="http://schemas.openxmlformats.org/officeDocument/2006/relationships/image" Target="media/image1206.wmf"/><Relationship Id="rId2414" Type="http://schemas.openxmlformats.org/officeDocument/2006/relationships/oleObject" Target="embeddings/oleObject1199.bin"/><Relationship Id="rId2415" Type="http://schemas.openxmlformats.org/officeDocument/2006/relationships/image" Target="media/image1207.wmf"/><Relationship Id="rId2416" Type="http://schemas.openxmlformats.org/officeDocument/2006/relationships/oleObject" Target="embeddings/oleObject1200.bin"/><Relationship Id="rId2417" Type="http://schemas.openxmlformats.org/officeDocument/2006/relationships/image" Target="media/image1208.wmf"/><Relationship Id="rId2418" Type="http://schemas.openxmlformats.org/officeDocument/2006/relationships/oleObject" Target="embeddings/oleObject1201.bin"/><Relationship Id="rId2419" Type="http://schemas.openxmlformats.org/officeDocument/2006/relationships/image" Target="media/image1209.wmf"/><Relationship Id="rId1710" Type="http://schemas.openxmlformats.org/officeDocument/2006/relationships/oleObject" Target="embeddings/oleObject848.bin"/><Relationship Id="rId1711" Type="http://schemas.openxmlformats.org/officeDocument/2006/relationships/image" Target="media/image854.wmf"/><Relationship Id="rId1712" Type="http://schemas.openxmlformats.org/officeDocument/2006/relationships/oleObject" Target="embeddings/oleObject849.bin"/><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image" Target="media/image855.wmf"/><Relationship Id="rId1714" Type="http://schemas.openxmlformats.org/officeDocument/2006/relationships/oleObject" Target="embeddings/oleObject850.bin"/><Relationship Id="rId1715" Type="http://schemas.openxmlformats.org/officeDocument/2006/relationships/image" Target="media/image856.wmf"/><Relationship Id="rId1716" Type="http://schemas.openxmlformats.org/officeDocument/2006/relationships/oleObject" Target="embeddings/oleObject851.bin"/><Relationship Id="rId1717" Type="http://schemas.openxmlformats.org/officeDocument/2006/relationships/image" Target="media/image857.wmf"/><Relationship Id="rId1718" Type="http://schemas.openxmlformats.org/officeDocument/2006/relationships/oleObject" Target="embeddings/oleObject852.bin"/><Relationship Id="rId1719" Type="http://schemas.openxmlformats.org/officeDocument/2006/relationships/image" Target="media/image858.wmf"/><Relationship Id="rId2960" Type="http://schemas.openxmlformats.org/officeDocument/2006/relationships/oleObject" Target="embeddings/oleObject1472.bin"/><Relationship Id="rId2961" Type="http://schemas.openxmlformats.org/officeDocument/2006/relationships/image" Target="media/image1480.wmf"/><Relationship Id="rId2962" Type="http://schemas.openxmlformats.org/officeDocument/2006/relationships/oleObject" Target="embeddings/oleObject1473.bin"/><Relationship Id="rId2963" Type="http://schemas.openxmlformats.org/officeDocument/2006/relationships/image" Target="media/image1481.wmf"/><Relationship Id="rId2964" Type="http://schemas.openxmlformats.org/officeDocument/2006/relationships/oleObject" Target="embeddings/oleObject1474.bin"/><Relationship Id="rId2965" Type="http://schemas.openxmlformats.org/officeDocument/2006/relationships/image" Target="media/image1482.wmf"/><Relationship Id="rId2966" Type="http://schemas.openxmlformats.org/officeDocument/2006/relationships/oleObject" Target="embeddings/oleObject1475.bin"/><Relationship Id="rId2967" Type="http://schemas.openxmlformats.org/officeDocument/2006/relationships/image" Target="media/image1483.wmf"/><Relationship Id="rId2968" Type="http://schemas.openxmlformats.org/officeDocument/2006/relationships/oleObject" Target="embeddings/oleObject1476.bin"/><Relationship Id="rId2969" Type="http://schemas.openxmlformats.org/officeDocument/2006/relationships/image" Target="media/image1484.wmf"/><Relationship Id="rId3120" Type="http://schemas.openxmlformats.org/officeDocument/2006/relationships/oleObject" Target="embeddings/oleObject1552.bin"/><Relationship Id="rId3121" Type="http://schemas.openxmlformats.org/officeDocument/2006/relationships/image" Target="media/image1560.wmf"/><Relationship Id="rId3122" Type="http://schemas.openxmlformats.org/officeDocument/2006/relationships/oleObject" Target="embeddings/oleObject1553.bin"/><Relationship Id="rId3123" Type="http://schemas.openxmlformats.org/officeDocument/2006/relationships/image" Target="media/image1561.wmf"/><Relationship Id="rId3124" Type="http://schemas.openxmlformats.org/officeDocument/2006/relationships/oleObject" Target="embeddings/oleObject1554.bin"/><Relationship Id="rId3125" Type="http://schemas.openxmlformats.org/officeDocument/2006/relationships/image" Target="media/image1562.wmf"/><Relationship Id="rId3126" Type="http://schemas.openxmlformats.org/officeDocument/2006/relationships/oleObject" Target="embeddings/oleObject1555.bin"/><Relationship Id="rId3127" Type="http://schemas.openxmlformats.org/officeDocument/2006/relationships/image" Target="media/image1563.wmf"/><Relationship Id="rId3128" Type="http://schemas.openxmlformats.org/officeDocument/2006/relationships/oleObject" Target="embeddings/oleObject1556.bin"/><Relationship Id="rId3129" Type="http://schemas.openxmlformats.org/officeDocument/2006/relationships/image" Target="media/image1564.wmf"/><Relationship Id="rId2420" Type="http://schemas.openxmlformats.org/officeDocument/2006/relationships/oleObject" Target="embeddings/oleObject1202.bin"/><Relationship Id="rId2421" Type="http://schemas.openxmlformats.org/officeDocument/2006/relationships/image" Target="media/image1210.wmf"/><Relationship Id="rId2422" Type="http://schemas.openxmlformats.org/officeDocument/2006/relationships/oleObject" Target="embeddings/oleObject1203.bin"/><Relationship Id="rId2423" Type="http://schemas.openxmlformats.org/officeDocument/2006/relationships/image" Target="media/image1211.wmf"/><Relationship Id="rId2424" Type="http://schemas.openxmlformats.org/officeDocument/2006/relationships/oleObject" Target="embeddings/oleObject1204.bin"/><Relationship Id="rId2425" Type="http://schemas.openxmlformats.org/officeDocument/2006/relationships/image" Target="media/image1212.wmf"/><Relationship Id="rId2426" Type="http://schemas.openxmlformats.org/officeDocument/2006/relationships/oleObject" Target="embeddings/oleObject1205.bin"/><Relationship Id="rId2427" Type="http://schemas.openxmlformats.org/officeDocument/2006/relationships/image" Target="media/image1213.wmf"/><Relationship Id="rId2428" Type="http://schemas.openxmlformats.org/officeDocument/2006/relationships/oleObject" Target="embeddings/oleObject1206.bin"/><Relationship Id="rId2429" Type="http://schemas.openxmlformats.org/officeDocument/2006/relationships/image" Target="media/image1214.wmf"/><Relationship Id="rId1720" Type="http://schemas.openxmlformats.org/officeDocument/2006/relationships/oleObject" Target="embeddings/oleObject853.bin"/><Relationship Id="rId1721" Type="http://schemas.openxmlformats.org/officeDocument/2006/relationships/image" Target="media/image859.wmf"/><Relationship Id="rId1722" Type="http://schemas.openxmlformats.org/officeDocument/2006/relationships/oleObject" Target="embeddings/oleObject854.bin"/><Relationship Id="rId1723" Type="http://schemas.openxmlformats.org/officeDocument/2006/relationships/image" Target="media/image860.wmf"/><Relationship Id="rId1724" Type="http://schemas.openxmlformats.org/officeDocument/2006/relationships/oleObject" Target="embeddings/oleObject855.bin"/><Relationship Id="rId1725" Type="http://schemas.openxmlformats.org/officeDocument/2006/relationships/image" Target="media/image861.wmf"/><Relationship Id="rId1726" Type="http://schemas.openxmlformats.org/officeDocument/2006/relationships/oleObject" Target="embeddings/oleObject856.bin"/><Relationship Id="rId1727" Type="http://schemas.openxmlformats.org/officeDocument/2006/relationships/image" Target="media/image862.wmf"/><Relationship Id="rId1728" Type="http://schemas.openxmlformats.org/officeDocument/2006/relationships/oleObject" Target="embeddings/oleObject857.bin"/><Relationship Id="rId1729" Type="http://schemas.openxmlformats.org/officeDocument/2006/relationships/image" Target="media/image863.wmf"/><Relationship Id="rId2970" Type="http://schemas.openxmlformats.org/officeDocument/2006/relationships/oleObject" Target="embeddings/oleObject1477.bin"/><Relationship Id="rId2971" Type="http://schemas.openxmlformats.org/officeDocument/2006/relationships/image" Target="media/image1485.wmf"/><Relationship Id="rId2972" Type="http://schemas.openxmlformats.org/officeDocument/2006/relationships/oleObject" Target="embeddings/oleObject1478.bin"/><Relationship Id="rId2973" Type="http://schemas.openxmlformats.org/officeDocument/2006/relationships/image" Target="media/image1486.wmf"/><Relationship Id="rId2974" Type="http://schemas.openxmlformats.org/officeDocument/2006/relationships/oleObject" Target="embeddings/oleObject1479.bin"/><Relationship Id="rId2975" Type="http://schemas.openxmlformats.org/officeDocument/2006/relationships/image" Target="media/image1487.wmf"/><Relationship Id="rId2976" Type="http://schemas.openxmlformats.org/officeDocument/2006/relationships/oleObject" Target="embeddings/oleObject1480.bin"/><Relationship Id="rId2977" Type="http://schemas.openxmlformats.org/officeDocument/2006/relationships/image" Target="media/image1488.wmf"/><Relationship Id="rId2978" Type="http://schemas.openxmlformats.org/officeDocument/2006/relationships/oleObject" Target="embeddings/oleObject1481.bin"/><Relationship Id="rId2979" Type="http://schemas.openxmlformats.org/officeDocument/2006/relationships/image" Target="media/image1489.wmf"/><Relationship Id="rId3130" Type="http://schemas.openxmlformats.org/officeDocument/2006/relationships/oleObject" Target="embeddings/oleObject1557.bin"/><Relationship Id="rId3131" Type="http://schemas.openxmlformats.org/officeDocument/2006/relationships/image" Target="media/image1565.wmf"/><Relationship Id="rId3132" Type="http://schemas.openxmlformats.org/officeDocument/2006/relationships/oleObject" Target="embeddings/oleObject1558.bin"/><Relationship Id="rId3133" Type="http://schemas.openxmlformats.org/officeDocument/2006/relationships/image" Target="media/image1566.wmf"/><Relationship Id="rId3134" Type="http://schemas.openxmlformats.org/officeDocument/2006/relationships/oleObject" Target="embeddings/oleObject1559.bin"/><Relationship Id="rId3135" Type="http://schemas.openxmlformats.org/officeDocument/2006/relationships/image" Target="media/image1567.wmf"/><Relationship Id="rId3136" Type="http://schemas.openxmlformats.org/officeDocument/2006/relationships/oleObject" Target="embeddings/oleObject1560.bin"/><Relationship Id="rId3137" Type="http://schemas.openxmlformats.org/officeDocument/2006/relationships/image" Target="media/image1568.wmf"/><Relationship Id="rId3138" Type="http://schemas.openxmlformats.org/officeDocument/2006/relationships/oleObject" Target="embeddings/oleObject1561.bin"/><Relationship Id="rId3139" Type="http://schemas.openxmlformats.org/officeDocument/2006/relationships/image" Target="media/image1569.wmf"/><Relationship Id="rId2430" Type="http://schemas.openxmlformats.org/officeDocument/2006/relationships/oleObject" Target="embeddings/oleObject1207.bin"/><Relationship Id="rId2431" Type="http://schemas.openxmlformats.org/officeDocument/2006/relationships/image" Target="media/image1215.wmf"/><Relationship Id="rId2432" Type="http://schemas.openxmlformats.org/officeDocument/2006/relationships/oleObject" Target="embeddings/oleObject1208.bin"/><Relationship Id="rId2433" Type="http://schemas.openxmlformats.org/officeDocument/2006/relationships/image" Target="media/image1216.wmf"/><Relationship Id="rId2434" Type="http://schemas.openxmlformats.org/officeDocument/2006/relationships/oleObject" Target="embeddings/oleObject1209.bin"/><Relationship Id="rId2435" Type="http://schemas.openxmlformats.org/officeDocument/2006/relationships/image" Target="media/image1217.wmf"/><Relationship Id="rId2436" Type="http://schemas.openxmlformats.org/officeDocument/2006/relationships/oleObject" Target="embeddings/oleObject1210.bin"/><Relationship Id="rId2437" Type="http://schemas.openxmlformats.org/officeDocument/2006/relationships/image" Target="media/image1218.wmf"/><Relationship Id="rId2438" Type="http://schemas.openxmlformats.org/officeDocument/2006/relationships/oleObject" Target="embeddings/oleObject1211.bin"/><Relationship Id="rId2439" Type="http://schemas.openxmlformats.org/officeDocument/2006/relationships/image" Target="media/image1219.wmf"/><Relationship Id="rId1730" Type="http://schemas.openxmlformats.org/officeDocument/2006/relationships/oleObject" Target="embeddings/oleObject858.bin"/><Relationship Id="rId1731" Type="http://schemas.openxmlformats.org/officeDocument/2006/relationships/image" Target="media/image864.wmf"/><Relationship Id="rId1732" Type="http://schemas.openxmlformats.org/officeDocument/2006/relationships/oleObject" Target="embeddings/oleObject859.bin"/><Relationship Id="rId1733" Type="http://schemas.openxmlformats.org/officeDocument/2006/relationships/image" Target="media/image865.wmf"/><Relationship Id="rId1734" Type="http://schemas.openxmlformats.org/officeDocument/2006/relationships/oleObject" Target="embeddings/oleObject860.bin"/><Relationship Id="rId1735" Type="http://schemas.openxmlformats.org/officeDocument/2006/relationships/image" Target="media/image866.wmf"/><Relationship Id="rId1736" Type="http://schemas.openxmlformats.org/officeDocument/2006/relationships/oleObject" Target="embeddings/oleObject861.bin"/><Relationship Id="rId1737" Type="http://schemas.openxmlformats.org/officeDocument/2006/relationships/image" Target="media/image867.wmf"/><Relationship Id="rId1738" Type="http://schemas.openxmlformats.org/officeDocument/2006/relationships/oleObject" Target="embeddings/oleObject862.bin"/><Relationship Id="rId1739" Type="http://schemas.openxmlformats.org/officeDocument/2006/relationships/image" Target="media/image868.wmf"/><Relationship Id="rId2980" Type="http://schemas.openxmlformats.org/officeDocument/2006/relationships/oleObject" Target="embeddings/oleObject1482.bin"/><Relationship Id="rId2981" Type="http://schemas.openxmlformats.org/officeDocument/2006/relationships/image" Target="media/image1490.wmf"/><Relationship Id="rId2982" Type="http://schemas.openxmlformats.org/officeDocument/2006/relationships/oleObject" Target="embeddings/oleObject1483.bin"/><Relationship Id="rId2983" Type="http://schemas.openxmlformats.org/officeDocument/2006/relationships/image" Target="media/image1491.wmf"/><Relationship Id="rId2984" Type="http://schemas.openxmlformats.org/officeDocument/2006/relationships/oleObject" Target="embeddings/oleObject1484.bin"/><Relationship Id="rId2985" Type="http://schemas.openxmlformats.org/officeDocument/2006/relationships/image" Target="media/image1492.wmf"/><Relationship Id="rId2986" Type="http://schemas.openxmlformats.org/officeDocument/2006/relationships/oleObject" Target="embeddings/oleObject1485.bin"/><Relationship Id="rId2987" Type="http://schemas.openxmlformats.org/officeDocument/2006/relationships/image" Target="media/image1493.wmf"/><Relationship Id="rId2988" Type="http://schemas.openxmlformats.org/officeDocument/2006/relationships/oleObject" Target="embeddings/oleObject1486.bin"/><Relationship Id="rId2989" Type="http://schemas.openxmlformats.org/officeDocument/2006/relationships/image" Target="media/image1494.wmf"/><Relationship Id="rId3140" Type="http://schemas.openxmlformats.org/officeDocument/2006/relationships/oleObject" Target="embeddings/oleObject1562.bin"/><Relationship Id="rId3141" Type="http://schemas.openxmlformats.org/officeDocument/2006/relationships/image" Target="media/image1570.wmf"/><Relationship Id="rId3142" Type="http://schemas.openxmlformats.org/officeDocument/2006/relationships/oleObject" Target="embeddings/oleObject1563.bin"/><Relationship Id="rId3143" Type="http://schemas.openxmlformats.org/officeDocument/2006/relationships/image" Target="media/image1571.wmf"/><Relationship Id="rId3144" Type="http://schemas.openxmlformats.org/officeDocument/2006/relationships/oleObject" Target="embeddings/oleObject1564.bin"/><Relationship Id="rId3145" Type="http://schemas.openxmlformats.org/officeDocument/2006/relationships/image" Target="media/image1572.wmf"/><Relationship Id="rId3146" Type="http://schemas.openxmlformats.org/officeDocument/2006/relationships/oleObject" Target="embeddings/oleObject1565.bin"/><Relationship Id="rId3147" Type="http://schemas.openxmlformats.org/officeDocument/2006/relationships/image" Target="media/image1573.wmf"/><Relationship Id="rId3148" Type="http://schemas.openxmlformats.org/officeDocument/2006/relationships/oleObject" Target="embeddings/oleObject1566.bin"/><Relationship Id="rId3149" Type="http://schemas.openxmlformats.org/officeDocument/2006/relationships/image" Target="media/image1574.wmf"/><Relationship Id="rId2440" Type="http://schemas.openxmlformats.org/officeDocument/2006/relationships/oleObject" Target="embeddings/oleObject1212.bin"/><Relationship Id="rId2441" Type="http://schemas.openxmlformats.org/officeDocument/2006/relationships/image" Target="media/image1220.wmf"/><Relationship Id="rId2442" Type="http://schemas.openxmlformats.org/officeDocument/2006/relationships/oleObject" Target="embeddings/oleObject1213.bin"/><Relationship Id="rId2443" Type="http://schemas.openxmlformats.org/officeDocument/2006/relationships/image" Target="media/image1221.wmf"/><Relationship Id="rId2444" Type="http://schemas.openxmlformats.org/officeDocument/2006/relationships/oleObject" Target="embeddings/oleObject1214.bin"/><Relationship Id="rId2445" Type="http://schemas.openxmlformats.org/officeDocument/2006/relationships/image" Target="media/image1222.wmf"/><Relationship Id="rId2446" Type="http://schemas.openxmlformats.org/officeDocument/2006/relationships/oleObject" Target="embeddings/oleObject1215.bin"/><Relationship Id="rId2447" Type="http://schemas.openxmlformats.org/officeDocument/2006/relationships/image" Target="media/image1223.wmf"/><Relationship Id="rId2448" Type="http://schemas.openxmlformats.org/officeDocument/2006/relationships/oleObject" Target="embeddings/oleObject1216.bin"/><Relationship Id="rId2449" Type="http://schemas.openxmlformats.org/officeDocument/2006/relationships/image" Target="media/image1224.wmf"/><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oleObject" Target="embeddings/oleObject863.bin"/><Relationship Id="rId1741" Type="http://schemas.openxmlformats.org/officeDocument/2006/relationships/image" Target="media/image869.wmf"/><Relationship Id="rId1742" Type="http://schemas.openxmlformats.org/officeDocument/2006/relationships/oleObject" Target="embeddings/oleObject864.bin"/><Relationship Id="rId1743" Type="http://schemas.openxmlformats.org/officeDocument/2006/relationships/image" Target="media/image870.wmf"/><Relationship Id="rId1744" Type="http://schemas.openxmlformats.org/officeDocument/2006/relationships/oleObject" Target="embeddings/oleObject865.bin"/><Relationship Id="rId1745" Type="http://schemas.openxmlformats.org/officeDocument/2006/relationships/image" Target="media/image871.wmf"/><Relationship Id="rId1746" Type="http://schemas.openxmlformats.org/officeDocument/2006/relationships/oleObject" Target="embeddings/oleObject866.bin"/><Relationship Id="rId1747" Type="http://schemas.openxmlformats.org/officeDocument/2006/relationships/image" Target="media/image872.wmf"/><Relationship Id="rId1748" Type="http://schemas.openxmlformats.org/officeDocument/2006/relationships/oleObject" Target="embeddings/oleObject867.bin"/><Relationship Id="rId1749" Type="http://schemas.openxmlformats.org/officeDocument/2006/relationships/image" Target="media/image873.wmf"/><Relationship Id="rId2990" Type="http://schemas.openxmlformats.org/officeDocument/2006/relationships/oleObject" Target="embeddings/oleObject1487.bin"/><Relationship Id="rId2991" Type="http://schemas.openxmlformats.org/officeDocument/2006/relationships/image" Target="media/image1495.wmf"/><Relationship Id="rId2992" Type="http://schemas.openxmlformats.org/officeDocument/2006/relationships/oleObject" Target="embeddings/oleObject1488.bin"/><Relationship Id="rId2993" Type="http://schemas.openxmlformats.org/officeDocument/2006/relationships/image" Target="media/image1496.wmf"/><Relationship Id="rId2994" Type="http://schemas.openxmlformats.org/officeDocument/2006/relationships/oleObject" Target="embeddings/oleObject1489.bin"/><Relationship Id="rId2995" Type="http://schemas.openxmlformats.org/officeDocument/2006/relationships/image" Target="media/image1497.wmf"/><Relationship Id="rId2996" Type="http://schemas.openxmlformats.org/officeDocument/2006/relationships/oleObject" Target="embeddings/oleObject1490.bin"/><Relationship Id="rId2997" Type="http://schemas.openxmlformats.org/officeDocument/2006/relationships/image" Target="media/image1498.wmf"/><Relationship Id="rId2998" Type="http://schemas.openxmlformats.org/officeDocument/2006/relationships/oleObject" Target="embeddings/oleObject1491.bin"/><Relationship Id="rId2999" Type="http://schemas.openxmlformats.org/officeDocument/2006/relationships/image" Target="media/image1499.wmf"/><Relationship Id="rId3150" Type="http://schemas.openxmlformats.org/officeDocument/2006/relationships/oleObject" Target="embeddings/oleObject1567.bin"/><Relationship Id="rId3151" Type="http://schemas.openxmlformats.org/officeDocument/2006/relationships/image" Target="media/image1575.wmf"/><Relationship Id="rId3152" Type="http://schemas.openxmlformats.org/officeDocument/2006/relationships/oleObject" Target="embeddings/oleObject1568.bin"/><Relationship Id="rId3153" Type="http://schemas.openxmlformats.org/officeDocument/2006/relationships/image" Target="media/image1576.wmf"/><Relationship Id="rId3154" Type="http://schemas.openxmlformats.org/officeDocument/2006/relationships/oleObject" Target="embeddings/oleObject1569.bin"/><Relationship Id="rId3155" Type="http://schemas.openxmlformats.org/officeDocument/2006/relationships/image" Target="media/image1577.wmf"/><Relationship Id="rId3156" Type="http://schemas.openxmlformats.org/officeDocument/2006/relationships/oleObject" Target="embeddings/oleObject1570.bin"/><Relationship Id="rId3157" Type="http://schemas.openxmlformats.org/officeDocument/2006/relationships/image" Target="media/image1578.wmf"/><Relationship Id="rId3158" Type="http://schemas.openxmlformats.org/officeDocument/2006/relationships/oleObject" Target="embeddings/oleObject1571.bin"/><Relationship Id="rId3159" Type="http://schemas.openxmlformats.org/officeDocument/2006/relationships/image" Target="media/image1579.png"/><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7.bin"/><Relationship Id="rId2451" Type="http://schemas.openxmlformats.org/officeDocument/2006/relationships/image" Target="media/image1225.wmf"/><Relationship Id="rId2452" Type="http://schemas.openxmlformats.org/officeDocument/2006/relationships/oleObject" Target="embeddings/oleObject1218.bin"/><Relationship Id="rId2453" Type="http://schemas.openxmlformats.org/officeDocument/2006/relationships/image" Target="media/image1226.wmf"/><Relationship Id="rId2454" Type="http://schemas.openxmlformats.org/officeDocument/2006/relationships/oleObject" Target="embeddings/oleObject1219.bin"/><Relationship Id="rId2455" Type="http://schemas.openxmlformats.org/officeDocument/2006/relationships/image" Target="media/image1227.wmf"/><Relationship Id="rId2456" Type="http://schemas.openxmlformats.org/officeDocument/2006/relationships/oleObject" Target="embeddings/oleObject1220.bin"/><Relationship Id="rId2457" Type="http://schemas.openxmlformats.org/officeDocument/2006/relationships/image" Target="media/image1228.wmf"/><Relationship Id="rId2458" Type="http://schemas.openxmlformats.org/officeDocument/2006/relationships/oleObject" Target="embeddings/oleObject1221.bin"/><Relationship Id="rId2459" Type="http://schemas.openxmlformats.org/officeDocument/2006/relationships/image" Target="media/image1229.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oleObject" Target="embeddings/oleObject868.bin"/><Relationship Id="rId1751" Type="http://schemas.openxmlformats.org/officeDocument/2006/relationships/image" Target="media/image874.wmf"/><Relationship Id="rId1752" Type="http://schemas.openxmlformats.org/officeDocument/2006/relationships/oleObject" Target="embeddings/oleObject869.bin"/><Relationship Id="rId1753" Type="http://schemas.openxmlformats.org/officeDocument/2006/relationships/image" Target="media/image875.wmf"/><Relationship Id="rId1754" Type="http://schemas.openxmlformats.org/officeDocument/2006/relationships/oleObject" Target="embeddings/oleObject870.bin"/><Relationship Id="rId1755" Type="http://schemas.openxmlformats.org/officeDocument/2006/relationships/image" Target="media/image876.wmf"/><Relationship Id="rId1756" Type="http://schemas.openxmlformats.org/officeDocument/2006/relationships/oleObject" Target="embeddings/oleObject871.bin"/><Relationship Id="rId1757" Type="http://schemas.openxmlformats.org/officeDocument/2006/relationships/image" Target="media/image877.wmf"/><Relationship Id="rId1758" Type="http://schemas.openxmlformats.org/officeDocument/2006/relationships/oleObject" Target="embeddings/oleObject872.bin"/><Relationship Id="rId1759" Type="http://schemas.openxmlformats.org/officeDocument/2006/relationships/image" Target="media/image878.wmf"/><Relationship Id="rId3160" Type="http://schemas.openxmlformats.org/officeDocument/2006/relationships/image" Target="media/image1580.wmf"/><Relationship Id="rId3161" Type="http://schemas.openxmlformats.org/officeDocument/2006/relationships/oleObject" Target="embeddings/oleObject1572.bin"/><Relationship Id="rId3162" Type="http://schemas.openxmlformats.org/officeDocument/2006/relationships/image" Target="media/image1581.wmf"/><Relationship Id="rId3163" Type="http://schemas.openxmlformats.org/officeDocument/2006/relationships/oleObject" Target="embeddings/oleObject1573.bin"/><Relationship Id="rId3164" Type="http://schemas.openxmlformats.org/officeDocument/2006/relationships/image" Target="media/image1582.wmf"/><Relationship Id="rId3165" Type="http://schemas.openxmlformats.org/officeDocument/2006/relationships/oleObject" Target="embeddings/oleObject1574.bin"/><Relationship Id="rId3166" Type="http://schemas.openxmlformats.org/officeDocument/2006/relationships/image" Target="media/image1583.wmf"/><Relationship Id="rId3167" Type="http://schemas.openxmlformats.org/officeDocument/2006/relationships/oleObject" Target="embeddings/oleObject1575.bin"/><Relationship Id="rId3168" Type="http://schemas.openxmlformats.org/officeDocument/2006/relationships/image" Target="media/image1584.wmf"/><Relationship Id="rId3169" Type="http://schemas.openxmlformats.org/officeDocument/2006/relationships/oleObject" Target="embeddings/oleObject1576.bin"/><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22.bin"/><Relationship Id="rId2461" Type="http://schemas.openxmlformats.org/officeDocument/2006/relationships/image" Target="media/image1230.wmf"/><Relationship Id="rId2462" Type="http://schemas.openxmlformats.org/officeDocument/2006/relationships/oleObject" Target="embeddings/oleObject1223.bin"/><Relationship Id="rId2463" Type="http://schemas.openxmlformats.org/officeDocument/2006/relationships/image" Target="media/image1231.wmf"/><Relationship Id="rId2464" Type="http://schemas.openxmlformats.org/officeDocument/2006/relationships/oleObject" Target="embeddings/oleObject1224.bin"/><Relationship Id="rId2465" Type="http://schemas.openxmlformats.org/officeDocument/2006/relationships/image" Target="media/image1232.wmf"/><Relationship Id="rId2466" Type="http://schemas.openxmlformats.org/officeDocument/2006/relationships/oleObject" Target="embeddings/oleObject1225.bin"/><Relationship Id="rId2467" Type="http://schemas.openxmlformats.org/officeDocument/2006/relationships/image" Target="media/image1233.wmf"/><Relationship Id="rId2468" Type="http://schemas.openxmlformats.org/officeDocument/2006/relationships/oleObject" Target="embeddings/oleObject1226.bin"/><Relationship Id="rId2469" Type="http://schemas.openxmlformats.org/officeDocument/2006/relationships/image" Target="media/image1234.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oleObject" Target="embeddings/oleObject873.bin"/><Relationship Id="rId1761" Type="http://schemas.openxmlformats.org/officeDocument/2006/relationships/image" Target="media/image879.wmf"/><Relationship Id="rId1762" Type="http://schemas.openxmlformats.org/officeDocument/2006/relationships/oleObject" Target="embeddings/oleObject874.bin"/><Relationship Id="rId1763" Type="http://schemas.openxmlformats.org/officeDocument/2006/relationships/image" Target="media/image880.wmf"/><Relationship Id="rId1764" Type="http://schemas.openxmlformats.org/officeDocument/2006/relationships/oleObject" Target="embeddings/oleObject875.bin"/><Relationship Id="rId1765" Type="http://schemas.openxmlformats.org/officeDocument/2006/relationships/image" Target="media/image881.wmf"/><Relationship Id="rId1766" Type="http://schemas.openxmlformats.org/officeDocument/2006/relationships/oleObject" Target="embeddings/oleObject876.bin"/><Relationship Id="rId1767" Type="http://schemas.openxmlformats.org/officeDocument/2006/relationships/image" Target="media/image882.wmf"/><Relationship Id="rId1768" Type="http://schemas.openxmlformats.org/officeDocument/2006/relationships/oleObject" Target="embeddings/oleObject877.bin"/><Relationship Id="rId1769" Type="http://schemas.openxmlformats.org/officeDocument/2006/relationships/image" Target="media/image883.wmf"/><Relationship Id="rId3170" Type="http://schemas.openxmlformats.org/officeDocument/2006/relationships/image" Target="media/image1585.wmf"/><Relationship Id="rId3171" Type="http://schemas.openxmlformats.org/officeDocument/2006/relationships/oleObject" Target="embeddings/oleObject1577.bin"/><Relationship Id="rId3172" Type="http://schemas.openxmlformats.org/officeDocument/2006/relationships/image" Target="media/image1586.wmf"/><Relationship Id="rId3173" Type="http://schemas.openxmlformats.org/officeDocument/2006/relationships/oleObject" Target="embeddings/oleObject1578.bin"/><Relationship Id="rId3174" Type="http://schemas.openxmlformats.org/officeDocument/2006/relationships/image" Target="media/image1587.wmf"/><Relationship Id="rId3175" Type="http://schemas.openxmlformats.org/officeDocument/2006/relationships/oleObject" Target="embeddings/oleObject1579.bin"/><Relationship Id="rId3176" Type="http://schemas.openxmlformats.org/officeDocument/2006/relationships/image" Target="media/image1588.wmf"/><Relationship Id="rId3177" Type="http://schemas.openxmlformats.org/officeDocument/2006/relationships/oleObject" Target="embeddings/oleObject1580.bin"/><Relationship Id="rId3178" Type="http://schemas.openxmlformats.org/officeDocument/2006/relationships/image" Target="media/image1589.wmf"/><Relationship Id="rId3179" Type="http://schemas.openxmlformats.org/officeDocument/2006/relationships/oleObject" Target="embeddings/oleObject1581.bin"/><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7.bin"/><Relationship Id="rId2471" Type="http://schemas.openxmlformats.org/officeDocument/2006/relationships/image" Target="media/image1235.wmf"/><Relationship Id="rId2472" Type="http://schemas.openxmlformats.org/officeDocument/2006/relationships/oleObject" Target="embeddings/oleObject1228.bin"/><Relationship Id="rId2473" Type="http://schemas.openxmlformats.org/officeDocument/2006/relationships/image" Target="media/image1236.wmf"/><Relationship Id="rId2474" Type="http://schemas.openxmlformats.org/officeDocument/2006/relationships/oleObject" Target="embeddings/oleObject1229.bin"/><Relationship Id="rId2475" Type="http://schemas.openxmlformats.org/officeDocument/2006/relationships/image" Target="media/image1237.wmf"/><Relationship Id="rId2476" Type="http://schemas.openxmlformats.org/officeDocument/2006/relationships/oleObject" Target="embeddings/oleObject1230.bin"/><Relationship Id="rId2477" Type="http://schemas.openxmlformats.org/officeDocument/2006/relationships/image" Target="media/image1238.wmf"/><Relationship Id="rId2478" Type="http://schemas.openxmlformats.org/officeDocument/2006/relationships/oleObject" Target="embeddings/oleObject1231.bin"/><Relationship Id="rId2479" Type="http://schemas.openxmlformats.org/officeDocument/2006/relationships/image" Target="media/image1239.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oleObject" Target="embeddings/oleObject878.bin"/><Relationship Id="rId1771" Type="http://schemas.openxmlformats.org/officeDocument/2006/relationships/image" Target="media/image884.wmf"/><Relationship Id="rId1772" Type="http://schemas.openxmlformats.org/officeDocument/2006/relationships/oleObject" Target="embeddings/oleObject879.bin"/><Relationship Id="rId1773" Type="http://schemas.openxmlformats.org/officeDocument/2006/relationships/image" Target="media/image885.wmf"/><Relationship Id="rId1774" Type="http://schemas.openxmlformats.org/officeDocument/2006/relationships/oleObject" Target="embeddings/oleObject880.bin"/><Relationship Id="rId1775" Type="http://schemas.openxmlformats.org/officeDocument/2006/relationships/image" Target="media/image886.wmf"/><Relationship Id="rId1776" Type="http://schemas.openxmlformats.org/officeDocument/2006/relationships/oleObject" Target="embeddings/oleObject881.bin"/><Relationship Id="rId1777" Type="http://schemas.openxmlformats.org/officeDocument/2006/relationships/image" Target="media/image887.wmf"/><Relationship Id="rId1778" Type="http://schemas.openxmlformats.org/officeDocument/2006/relationships/oleObject" Target="embeddings/oleObject882.bin"/><Relationship Id="rId1779" Type="http://schemas.openxmlformats.org/officeDocument/2006/relationships/image" Target="media/image888.wmf"/><Relationship Id="rId3180" Type="http://schemas.openxmlformats.org/officeDocument/2006/relationships/image" Target="media/image1590.wmf"/><Relationship Id="rId3181" Type="http://schemas.openxmlformats.org/officeDocument/2006/relationships/oleObject" Target="embeddings/oleObject1582.bin"/><Relationship Id="rId3182" Type="http://schemas.openxmlformats.org/officeDocument/2006/relationships/image" Target="media/image1591.wmf"/><Relationship Id="rId3183" Type="http://schemas.openxmlformats.org/officeDocument/2006/relationships/oleObject" Target="embeddings/oleObject1583.bin"/><Relationship Id="rId3184" Type="http://schemas.openxmlformats.org/officeDocument/2006/relationships/image" Target="media/image1592.wmf"/><Relationship Id="rId3185" Type="http://schemas.openxmlformats.org/officeDocument/2006/relationships/oleObject" Target="embeddings/oleObject1584.bin"/><Relationship Id="rId3186" Type="http://schemas.openxmlformats.org/officeDocument/2006/relationships/image" Target="media/image1593.wmf"/><Relationship Id="rId3187" Type="http://schemas.openxmlformats.org/officeDocument/2006/relationships/oleObject" Target="embeddings/oleObject1585.bin"/><Relationship Id="rId3188" Type="http://schemas.openxmlformats.org/officeDocument/2006/relationships/image" Target="media/image1594.wmf"/><Relationship Id="rId3189" Type="http://schemas.openxmlformats.org/officeDocument/2006/relationships/oleObject" Target="embeddings/oleObject1586.bin"/><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32.bin"/><Relationship Id="rId2481" Type="http://schemas.openxmlformats.org/officeDocument/2006/relationships/image" Target="media/image1240.wmf"/><Relationship Id="rId2482" Type="http://schemas.openxmlformats.org/officeDocument/2006/relationships/oleObject" Target="embeddings/oleObject1233.bin"/><Relationship Id="rId2483" Type="http://schemas.openxmlformats.org/officeDocument/2006/relationships/image" Target="media/image1241.wmf"/><Relationship Id="rId2484" Type="http://schemas.openxmlformats.org/officeDocument/2006/relationships/oleObject" Target="embeddings/oleObject1234.bin"/><Relationship Id="rId2485" Type="http://schemas.openxmlformats.org/officeDocument/2006/relationships/image" Target="media/image1242.wmf"/><Relationship Id="rId2486" Type="http://schemas.openxmlformats.org/officeDocument/2006/relationships/oleObject" Target="embeddings/oleObject1235.bin"/><Relationship Id="rId2487" Type="http://schemas.openxmlformats.org/officeDocument/2006/relationships/image" Target="media/image1243.wmf"/><Relationship Id="rId2488" Type="http://schemas.openxmlformats.org/officeDocument/2006/relationships/oleObject" Target="embeddings/oleObject1236.bin"/><Relationship Id="rId2489" Type="http://schemas.openxmlformats.org/officeDocument/2006/relationships/image" Target="media/image1244.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oleObject" Target="embeddings/oleObject883.bin"/><Relationship Id="rId1781" Type="http://schemas.openxmlformats.org/officeDocument/2006/relationships/image" Target="media/image889.wmf"/><Relationship Id="rId1782" Type="http://schemas.openxmlformats.org/officeDocument/2006/relationships/oleObject" Target="embeddings/oleObject884.bin"/><Relationship Id="rId1783" Type="http://schemas.openxmlformats.org/officeDocument/2006/relationships/image" Target="media/image890.wmf"/><Relationship Id="rId1784" Type="http://schemas.openxmlformats.org/officeDocument/2006/relationships/oleObject" Target="embeddings/oleObject885.bin"/><Relationship Id="rId1785" Type="http://schemas.openxmlformats.org/officeDocument/2006/relationships/image" Target="media/image891.wmf"/><Relationship Id="rId1786" Type="http://schemas.openxmlformats.org/officeDocument/2006/relationships/oleObject" Target="embeddings/oleObject886.bin"/><Relationship Id="rId1787" Type="http://schemas.openxmlformats.org/officeDocument/2006/relationships/image" Target="media/image892.wmf"/><Relationship Id="rId1788" Type="http://schemas.openxmlformats.org/officeDocument/2006/relationships/oleObject" Target="embeddings/oleObject887.bin"/><Relationship Id="rId1789" Type="http://schemas.openxmlformats.org/officeDocument/2006/relationships/image" Target="media/image893.wmf"/><Relationship Id="rId3190" Type="http://schemas.openxmlformats.org/officeDocument/2006/relationships/image" Target="media/image1595.wmf"/><Relationship Id="rId3191" Type="http://schemas.openxmlformats.org/officeDocument/2006/relationships/oleObject" Target="embeddings/oleObject1587.bin"/><Relationship Id="rId3192" Type="http://schemas.openxmlformats.org/officeDocument/2006/relationships/image" Target="media/image1596.wmf"/><Relationship Id="rId3193" Type="http://schemas.openxmlformats.org/officeDocument/2006/relationships/oleObject" Target="embeddings/oleObject1588.bin"/><Relationship Id="rId3194" Type="http://schemas.openxmlformats.org/officeDocument/2006/relationships/image" Target="media/image1597.wmf"/><Relationship Id="rId3195" Type="http://schemas.openxmlformats.org/officeDocument/2006/relationships/oleObject" Target="embeddings/oleObject1589.bin"/><Relationship Id="rId3196" Type="http://schemas.openxmlformats.org/officeDocument/2006/relationships/image" Target="media/image1598.wmf"/><Relationship Id="rId3197" Type="http://schemas.openxmlformats.org/officeDocument/2006/relationships/oleObject" Target="embeddings/oleObject1590.bin"/><Relationship Id="rId3198" Type="http://schemas.openxmlformats.org/officeDocument/2006/relationships/image" Target="media/image1599.wmf"/><Relationship Id="rId3199" Type="http://schemas.openxmlformats.org/officeDocument/2006/relationships/oleObject" Target="embeddings/oleObject1591.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7.bin"/><Relationship Id="rId2491" Type="http://schemas.openxmlformats.org/officeDocument/2006/relationships/image" Target="media/image1245.wmf"/><Relationship Id="rId2492" Type="http://schemas.openxmlformats.org/officeDocument/2006/relationships/oleObject" Target="embeddings/oleObject1238.bin"/><Relationship Id="rId2493" Type="http://schemas.openxmlformats.org/officeDocument/2006/relationships/image" Target="media/image1246.wmf"/><Relationship Id="rId2494" Type="http://schemas.openxmlformats.org/officeDocument/2006/relationships/oleObject" Target="embeddings/oleObject1239.bin"/><Relationship Id="rId2495" Type="http://schemas.openxmlformats.org/officeDocument/2006/relationships/image" Target="media/image1247.wmf"/><Relationship Id="rId2496" Type="http://schemas.openxmlformats.org/officeDocument/2006/relationships/oleObject" Target="embeddings/oleObject1240.bin"/><Relationship Id="rId2497" Type="http://schemas.openxmlformats.org/officeDocument/2006/relationships/image" Target="media/image1248.wmf"/><Relationship Id="rId2498" Type="http://schemas.openxmlformats.org/officeDocument/2006/relationships/oleObject" Target="embeddings/oleObject1241.bin"/><Relationship Id="rId2499" Type="http://schemas.openxmlformats.org/officeDocument/2006/relationships/image" Target="media/image1249.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oleObject" Target="embeddings/oleObject888.bin"/><Relationship Id="rId1791" Type="http://schemas.openxmlformats.org/officeDocument/2006/relationships/image" Target="media/image894.wmf"/><Relationship Id="rId1792" Type="http://schemas.openxmlformats.org/officeDocument/2006/relationships/oleObject" Target="embeddings/oleObject889.bin"/><Relationship Id="rId1793" Type="http://schemas.openxmlformats.org/officeDocument/2006/relationships/image" Target="media/image895.wmf"/><Relationship Id="rId1794" Type="http://schemas.openxmlformats.org/officeDocument/2006/relationships/oleObject" Target="embeddings/oleObject890.bin"/><Relationship Id="rId1795" Type="http://schemas.openxmlformats.org/officeDocument/2006/relationships/image" Target="media/image896.wmf"/><Relationship Id="rId1796" Type="http://schemas.openxmlformats.org/officeDocument/2006/relationships/oleObject" Target="embeddings/oleObject891.bin"/><Relationship Id="rId1797" Type="http://schemas.openxmlformats.org/officeDocument/2006/relationships/image" Target="media/image897.wmf"/><Relationship Id="rId1798" Type="http://schemas.openxmlformats.org/officeDocument/2006/relationships/oleObject" Target="embeddings/oleObject892.bin"/><Relationship Id="rId1799" Type="http://schemas.openxmlformats.org/officeDocument/2006/relationships/image" Target="media/image898.wmf"/><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700.wmf"/><Relationship Id="rId3401" Type="http://schemas.openxmlformats.org/officeDocument/2006/relationships/oleObject" Target="embeddings/oleObject1692.bin"/><Relationship Id="rId3402" Type="http://schemas.openxmlformats.org/officeDocument/2006/relationships/image" Target="media/image1701.wmf"/><Relationship Id="rId3403" Type="http://schemas.openxmlformats.org/officeDocument/2006/relationships/oleObject" Target="embeddings/oleObject1693.bin"/><Relationship Id="rId3404" Type="http://schemas.openxmlformats.org/officeDocument/2006/relationships/image" Target="media/image1702.wmf"/><Relationship Id="rId3405" Type="http://schemas.openxmlformats.org/officeDocument/2006/relationships/oleObject" Target="embeddings/oleObject1694.bin"/><Relationship Id="rId3406" Type="http://schemas.openxmlformats.org/officeDocument/2006/relationships/image" Target="media/image1703.wmf"/><Relationship Id="rId3407" Type="http://schemas.openxmlformats.org/officeDocument/2006/relationships/oleObject" Target="embeddings/oleObject1695.bin"/><Relationship Id="rId3408" Type="http://schemas.openxmlformats.org/officeDocument/2006/relationships/image" Target="media/image1704.wmf"/><Relationship Id="rId3409" Type="http://schemas.openxmlformats.org/officeDocument/2006/relationships/oleObject" Target="embeddings/oleObject1696.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42.bin"/><Relationship Id="rId2701" Type="http://schemas.openxmlformats.org/officeDocument/2006/relationships/image" Target="media/image1350.emf"/><Relationship Id="rId2702" Type="http://schemas.openxmlformats.org/officeDocument/2006/relationships/oleObject" Target="embeddings/oleObject1343.bin"/><Relationship Id="rId2703" Type="http://schemas.openxmlformats.org/officeDocument/2006/relationships/image" Target="media/image1351.emf"/><Relationship Id="rId2704" Type="http://schemas.openxmlformats.org/officeDocument/2006/relationships/oleObject" Target="embeddings/oleObject1344.bin"/><Relationship Id="rId2705" Type="http://schemas.openxmlformats.org/officeDocument/2006/relationships/image" Target="media/image1352.emf"/><Relationship Id="rId2706" Type="http://schemas.openxmlformats.org/officeDocument/2006/relationships/oleObject" Target="embeddings/oleObject1345.bin"/><Relationship Id="rId2707" Type="http://schemas.openxmlformats.org/officeDocument/2006/relationships/image" Target="media/image1353.emf"/><Relationship Id="rId2708" Type="http://schemas.openxmlformats.org/officeDocument/2006/relationships/oleObject" Target="embeddings/oleObject1346.bin"/><Relationship Id="rId2709" Type="http://schemas.openxmlformats.org/officeDocument/2006/relationships/image" Target="media/image1354.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emf"/><Relationship Id="rId1279" Type="http://schemas.openxmlformats.org/officeDocument/2006/relationships/image" Target="media/image638.wmf"/><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5.wmf"/><Relationship Id="rId3411" Type="http://schemas.openxmlformats.org/officeDocument/2006/relationships/oleObject" Target="embeddings/oleObject1697.bin"/><Relationship Id="rId3412" Type="http://schemas.openxmlformats.org/officeDocument/2006/relationships/image" Target="media/image1706.wmf"/><Relationship Id="rId3413" Type="http://schemas.openxmlformats.org/officeDocument/2006/relationships/oleObject" Target="embeddings/oleObject1698.bin"/><Relationship Id="rId3414" Type="http://schemas.openxmlformats.org/officeDocument/2006/relationships/image" Target="media/image1707.wmf"/><Relationship Id="rId3415" Type="http://schemas.openxmlformats.org/officeDocument/2006/relationships/oleObject" Target="embeddings/oleObject1699.bin"/><Relationship Id="rId3416" Type="http://schemas.openxmlformats.org/officeDocument/2006/relationships/image" Target="media/image1708.wmf"/><Relationship Id="rId3417" Type="http://schemas.openxmlformats.org/officeDocument/2006/relationships/oleObject" Target="embeddings/oleObject1700.bin"/><Relationship Id="rId3418" Type="http://schemas.openxmlformats.org/officeDocument/2006/relationships/image" Target="media/image1709.wmf"/><Relationship Id="rId3419" Type="http://schemas.openxmlformats.org/officeDocument/2006/relationships/oleObject" Target="embeddings/oleObject1701.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oleObject" Target="embeddings/oleObject633.bin"/><Relationship Id="rId1281" Type="http://schemas.openxmlformats.org/officeDocument/2006/relationships/image" Target="media/image639.wmf"/><Relationship Id="rId2710" Type="http://schemas.openxmlformats.org/officeDocument/2006/relationships/oleObject" Target="embeddings/oleObject1347.bin"/><Relationship Id="rId2711" Type="http://schemas.openxmlformats.org/officeDocument/2006/relationships/image" Target="media/image1355.emf"/><Relationship Id="rId2712" Type="http://schemas.openxmlformats.org/officeDocument/2006/relationships/oleObject" Target="embeddings/oleObject1348.bin"/><Relationship Id="rId2713" Type="http://schemas.openxmlformats.org/officeDocument/2006/relationships/image" Target="media/image1356.emf"/><Relationship Id="rId2714" Type="http://schemas.openxmlformats.org/officeDocument/2006/relationships/oleObject" Target="embeddings/oleObject1349.bin"/><Relationship Id="rId2715" Type="http://schemas.openxmlformats.org/officeDocument/2006/relationships/image" Target="media/image1357.emf"/><Relationship Id="rId2716" Type="http://schemas.openxmlformats.org/officeDocument/2006/relationships/oleObject" Target="embeddings/oleObject1350.bin"/><Relationship Id="rId2717" Type="http://schemas.openxmlformats.org/officeDocument/2006/relationships/image" Target="media/image1358.emf"/><Relationship Id="rId2718" Type="http://schemas.openxmlformats.org/officeDocument/2006/relationships/oleObject" Target="embeddings/oleObject1351.bin"/><Relationship Id="rId2719" Type="http://schemas.openxmlformats.org/officeDocument/2006/relationships/image" Target="media/image1359.emf"/><Relationship Id="rId1282" Type="http://schemas.openxmlformats.org/officeDocument/2006/relationships/oleObject" Target="embeddings/oleObject634.bin"/><Relationship Id="rId1283" Type="http://schemas.openxmlformats.org/officeDocument/2006/relationships/image" Target="media/image640.wmf"/><Relationship Id="rId1284" Type="http://schemas.openxmlformats.org/officeDocument/2006/relationships/oleObject" Target="embeddings/oleObject635.bin"/><Relationship Id="rId1285" Type="http://schemas.openxmlformats.org/officeDocument/2006/relationships/image" Target="media/image641.wmf"/><Relationship Id="rId1286" Type="http://schemas.openxmlformats.org/officeDocument/2006/relationships/oleObject" Target="embeddings/oleObject636.bin"/><Relationship Id="rId1287" Type="http://schemas.openxmlformats.org/officeDocument/2006/relationships/image" Target="media/image642.wmf"/><Relationship Id="rId1288" Type="http://schemas.openxmlformats.org/officeDocument/2006/relationships/oleObject" Target="embeddings/oleObject637.bin"/><Relationship Id="rId1289" Type="http://schemas.openxmlformats.org/officeDocument/2006/relationships/image" Target="media/image643.wmf"/><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10.wmf"/><Relationship Id="rId3421" Type="http://schemas.openxmlformats.org/officeDocument/2006/relationships/oleObject" Target="embeddings/oleObject1702.bin"/><Relationship Id="rId3422" Type="http://schemas.openxmlformats.org/officeDocument/2006/relationships/image" Target="media/image1711.wmf"/><Relationship Id="rId3423" Type="http://schemas.openxmlformats.org/officeDocument/2006/relationships/oleObject" Target="embeddings/oleObject1703.bin"/><Relationship Id="rId3424" Type="http://schemas.openxmlformats.org/officeDocument/2006/relationships/image" Target="media/image1712.wmf"/><Relationship Id="rId3425" Type="http://schemas.openxmlformats.org/officeDocument/2006/relationships/oleObject" Target="embeddings/oleObject1704.bin"/><Relationship Id="rId3426" Type="http://schemas.openxmlformats.org/officeDocument/2006/relationships/image" Target="media/image1713.wmf"/><Relationship Id="rId3427" Type="http://schemas.openxmlformats.org/officeDocument/2006/relationships/oleObject" Target="embeddings/oleObject1705.bin"/><Relationship Id="rId3428" Type="http://schemas.openxmlformats.org/officeDocument/2006/relationships/image" Target="media/image1714.wmf"/><Relationship Id="rId3429" Type="http://schemas.openxmlformats.org/officeDocument/2006/relationships/oleObject" Target="embeddings/oleObject1706.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oleObject" Target="embeddings/oleObject638.bin"/><Relationship Id="rId1291" Type="http://schemas.openxmlformats.org/officeDocument/2006/relationships/image" Target="media/image644.wmf"/><Relationship Id="rId2720" Type="http://schemas.openxmlformats.org/officeDocument/2006/relationships/oleObject" Target="embeddings/oleObject1352.bin"/><Relationship Id="rId2721" Type="http://schemas.openxmlformats.org/officeDocument/2006/relationships/image" Target="media/image1360.emf"/><Relationship Id="rId2722" Type="http://schemas.openxmlformats.org/officeDocument/2006/relationships/oleObject" Target="embeddings/oleObject1353.bin"/><Relationship Id="rId2723" Type="http://schemas.openxmlformats.org/officeDocument/2006/relationships/image" Target="media/image1361.emf"/><Relationship Id="rId2724" Type="http://schemas.openxmlformats.org/officeDocument/2006/relationships/oleObject" Target="embeddings/oleObject1354.bin"/><Relationship Id="rId2725" Type="http://schemas.openxmlformats.org/officeDocument/2006/relationships/image" Target="media/image1362.emf"/><Relationship Id="rId2726" Type="http://schemas.openxmlformats.org/officeDocument/2006/relationships/oleObject" Target="embeddings/oleObject1355.bin"/><Relationship Id="rId2727" Type="http://schemas.openxmlformats.org/officeDocument/2006/relationships/image" Target="media/image1363.emf"/><Relationship Id="rId2728" Type="http://schemas.openxmlformats.org/officeDocument/2006/relationships/oleObject" Target="embeddings/oleObject1356.bin"/><Relationship Id="rId2729" Type="http://schemas.openxmlformats.org/officeDocument/2006/relationships/image" Target="media/image1364.emf"/><Relationship Id="rId1292" Type="http://schemas.openxmlformats.org/officeDocument/2006/relationships/oleObject" Target="embeddings/oleObject639.bin"/><Relationship Id="rId1293" Type="http://schemas.openxmlformats.org/officeDocument/2006/relationships/image" Target="media/image645.wmf"/><Relationship Id="rId1294" Type="http://schemas.openxmlformats.org/officeDocument/2006/relationships/oleObject" Target="embeddings/oleObject640.bin"/><Relationship Id="rId1295" Type="http://schemas.openxmlformats.org/officeDocument/2006/relationships/image" Target="media/image646.wmf"/><Relationship Id="rId1296" Type="http://schemas.openxmlformats.org/officeDocument/2006/relationships/oleObject" Target="embeddings/oleObject641.bin"/><Relationship Id="rId1297" Type="http://schemas.openxmlformats.org/officeDocument/2006/relationships/image" Target="media/image647.wmf"/><Relationship Id="rId1298" Type="http://schemas.openxmlformats.org/officeDocument/2006/relationships/oleObject" Target="embeddings/oleObject642.bin"/><Relationship Id="rId1299" Type="http://schemas.openxmlformats.org/officeDocument/2006/relationships/image" Target="media/image648.wmf"/><Relationship Id="rId3430" Type="http://schemas.openxmlformats.org/officeDocument/2006/relationships/image" Target="media/image1715.wmf"/><Relationship Id="rId3431" Type="http://schemas.openxmlformats.org/officeDocument/2006/relationships/oleObject" Target="embeddings/oleObject1707.bin"/><Relationship Id="rId3432" Type="http://schemas.openxmlformats.org/officeDocument/2006/relationships/image" Target="media/image1716.wmf"/><Relationship Id="rId3433" Type="http://schemas.openxmlformats.org/officeDocument/2006/relationships/oleObject" Target="embeddings/oleObject1708.bin"/><Relationship Id="rId3434" Type="http://schemas.openxmlformats.org/officeDocument/2006/relationships/image" Target="media/image1717.wmf"/><Relationship Id="rId3435" Type="http://schemas.openxmlformats.org/officeDocument/2006/relationships/oleObject" Target="embeddings/oleObject1709.bin"/><Relationship Id="rId3436" Type="http://schemas.openxmlformats.org/officeDocument/2006/relationships/image" Target="media/image1718.wmf"/><Relationship Id="rId3437" Type="http://schemas.openxmlformats.org/officeDocument/2006/relationships/oleObject" Target="embeddings/oleObject1710.bin"/><Relationship Id="rId3438" Type="http://schemas.openxmlformats.org/officeDocument/2006/relationships/image" Target="media/image1719.wmf"/><Relationship Id="rId3439" Type="http://schemas.openxmlformats.org/officeDocument/2006/relationships/oleObject" Target="embeddings/oleObject1711.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7.bin"/><Relationship Id="rId2731" Type="http://schemas.openxmlformats.org/officeDocument/2006/relationships/image" Target="media/image1365.emf"/><Relationship Id="rId2732" Type="http://schemas.openxmlformats.org/officeDocument/2006/relationships/oleObject" Target="embeddings/oleObject1358.bin"/><Relationship Id="rId2733" Type="http://schemas.openxmlformats.org/officeDocument/2006/relationships/image" Target="media/image1366.emf"/><Relationship Id="rId2734" Type="http://schemas.openxmlformats.org/officeDocument/2006/relationships/oleObject" Target="embeddings/oleObject1359.bin"/><Relationship Id="rId2735" Type="http://schemas.openxmlformats.org/officeDocument/2006/relationships/image" Target="media/image1367.emf"/><Relationship Id="rId2736" Type="http://schemas.openxmlformats.org/officeDocument/2006/relationships/oleObject" Target="embeddings/oleObject1360.bin"/><Relationship Id="rId2737" Type="http://schemas.openxmlformats.org/officeDocument/2006/relationships/image" Target="media/image1368.emf"/><Relationship Id="rId2738" Type="http://schemas.openxmlformats.org/officeDocument/2006/relationships/oleObject" Target="embeddings/oleObject1361.bin"/><Relationship Id="rId2739" Type="http://schemas.openxmlformats.org/officeDocument/2006/relationships/image" Target="media/image1369.emf"/><Relationship Id="rId3440" Type="http://schemas.openxmlformats.org/officeDocument/2006/relationships/image" Target="media/image1720.wmf"/><Relationship Id="rId3441" Type="http://schemas.openxmlformats.org/officeDocument/2006/relationships/oleObject" Target="embeddings/oleObject1712.bin"/><Relationship Id="rId3442" Type="http://schemas.openxmlformats.org/officeDocument/2006/relationships/image" Target="media/image1721.wmf"/><Relationship Id="rId3443" Type="http://schemas.openxmlformats.org/officeDocument/2006/relationships/oleObject" Target="embeddings/oleObject1713.bin"/><Relationship Id="rId3444" Type="http://schemas.openxmlformats.org/officeDocument/2006/relationships/image" Target="media/image1722.wmf"/><Relationship Id="rId3445" Type="http://schemas.openxmlformats.org/officeDocument/2006/relationships/oleObject" Target="embeddings/oleObject1714.bin"/><Relationship Id="rId3446" Type="http://schemas.openxmlformats.org/officeDocument/2006/relationships/image" Target="media/image1723.wmf"/><Relationship Id="rId3447" Type="http://schemas.openxmlformats.org/officeDocument/2006/relationships/oleObject" Target="embeddings/oleObject1715.bin"/><Relationship Id="rId3448" Type="http://schemas.openxmlformats.org/officeDocument/2006/relationships/image" Target="media/image1724.wmf"/><Relationship Id="rId3449" Type="http://schemas.openxmlformats.org/officeDocument/2006/relationships/oleObject" Target="embeddings/oleObject1716.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62.bin"/><Relationship Id="rId2741" Type="http://schemas.openxmlformats.org/officeDocument/2006/relationships/image" Target="media/image1370.emf"/><Relationship Id="rId2742" Type="http://schemas.openxmlformats.org/officeDocument/2006/relationships/oleObject" Target="embeddings/oleObject1363.bin"/><Relationship Id="rId2743" Type="http://schemas.openxmlformats.org/officeDocument/2006/relationships/image" Target="media/image1371.emf"/><Relationship Id="rId2744" Type="http://schemas.openxmlformats.org/officeDocument/2006/relationships/oleObject" Target="embeddings/oleObject1364.bin"/><Relationship Id="rId2745" Type="http://schemas.openxmlformats.org/officeDocument/2006/relationships/image" Target="media/image1372.emf"/><Relationship Id="rId2746" Type="http://schemas.openxmlformats.org/officeDocument/2006/relationships/oleObject" Target="embeddings/oleObject1365.bin"/><Relationship Id="rId2747" Type="http://schemas.openxmlformats.org/officeDocument/2006/relationships/image" Target="media/image1373.emf"/><Relationship Id="rId2748" Type="http://schemas.openxmlformats.org/officeDocument/2006/relationships/oleObject" Target="embeddings/oleObject1366.bin"/><Relationship Id="rId2749" Type="http://schemas.openxmlformats.org/officeDocument/2006/relationships/image" Target="media/image1374.emf"/><Relationship Id="rId2200" Type="http://schemas.openxmlformats.org/officeDocument/2006/relationships/image" Target="media/image1099.wmf"/><Relationship Id="rId2201" Type="http://schemas.openxmlformats.org/officeDocument/2006/relationships/oleObject" Target="embeddings/oleObject1093.bin"/><Relationship Id="rId2202" Type="http://schemas.openxmlformats.org/officeDocument/2006/relationships/image" Target="media/image1100.wmf"/><Relationship Id="rId2203" Type="http://schemas.openxmlformats.org/officeDocument/2006/relationships/oleObject" Target="embeddings/oleObject1094.bin"/><Relationship Id="rId2204" Type="http://schemas.openxmlformats.org/officeDocument/2006/relationships/image" Target="media/image1101.wmf"/><Relationship Id="rId2205" Type="http://schemas.openxmlformats.org/officeDocument/2006/relationships/oleObject" Target="embeddings/oleObject1095.bin"/><Relationship Id="rId2206" Type="http://schemas.openxmlformats.org/officeDocument/2006/relationships/image" Target="media/image1102.wmf"/><Relationship Id="rId2207" Type="http://schemas.openxmlformats.org/officeDocument/2006/relationships/oleObject" Target="embeddings/oleObject1096.bin"/><Relationship Id="rId2208" Type="http://schemas.openxmlformats.org/officeDocument/2006/relationships/image" Target="media/image1103.wmf"/><Relationship Id="rId2209" Type="http://schemas.openxmlformats.org/officeDocument/2006/relationships/oleObject" Target="embeddings/oleObject1097.bin"/><Relationship Id="rId3450" Type="http://schemas.openxmlformats.org/officeDocument/2006/relationships/image" Target="media/image1725.wmf"/><Relationship Id="rId3451" Type="http://schemas.openxmlformats.org/officeDocument/2006/relationships/oleObject" Target="embeddings/oleObject1717.bin"/><Relationship Id="rId3452" Type="http://schemas.openxmlformats.org/officeDocument/2006/relationships/image" Target="media/image1726.wmf"/><Relationship Id="rId3453" Type="http://schemas.openxmlformats.org/officeDocument/2006/relationships/oleObject" Target="embeddings/oleObject1718.bin"/><Relationship Id="rId3454" Type="http://schemas.openxmlformats.org/officeDocument/2006/relationships/image" Target="media/image1727.wmf"/><Relationship Id="rId3455" Type="http://schemas.openxmlformats.org/officeDocument/2006/relationships/oleObject" Target="embeddings/oleObject1719.bin"/><Relationship Id="rId3456" Type="http://schemas.openxmlformats.org/officeDocument/2006/relationships/image" Target="media/image1728.wmf"/><Relationship Id="rId3457" Type="http://schemas.openxmlformats.org/officeDocument/2006/relationships/oleObject" Target="embeddings/oleObject1720.bin"/><Relationship Id="rId3458" Type="http://schemas.openxmlformats.org/officeDocument/2006/relationships/image" Target="media/image1729.wmf"/><Relationship Id="rId3459" Type="http://schemas.openxmlformats.org/officeDocument/2006/relationships/oleObject" Target="embeddings/oleObject1721.bin"/><Relationship Id="rId1500" Type="http://schemas.openxmlformats.org/officeDocument/2006/relationships/oleObject" Target="embeddings/oleObject743.bin"/><Relationship Id="rId1501" Type="http://schemas.openxmlformats.org/officeDocument/2006/relationships/image" Target="media/image749.wmf"/><Relationship Id="rId1502" Type="http://schemas.openxmlformats.org/officeDocument/2006/relationships/oleObject" Target="embeddings/oleObject744.bin"/><Relationship Id="rId1503" Type="http://schemas.openxmlformats.org/officeDocument/2006/relationships/image" Target="media/image750.wmf"/><Relationship Id="rId1504" Type="http://schemas.openxmlformats.org/officeDocument/2006/relationships/oleObject" Target="embeddings/oleObject745.bin"/><Relationship Id="rId1505" Type="http://schemas.openxmlformats.org/officeDocument/2006/relationships/image" Target="media/image751.wmf"/><Relationship Id="rId1506" Type="http://schemas.openxmlformats.org/officeDocument/2006/relationships/oleObject" Target="embeddings/oleObject746.bin"/><Relationship Id="rId1507" Type="http://schemas.openxmlformats.org/officeDocument/2006/relationships/image" Target="media/image752.wmf"/><Relationship Id="rId1508" Type="http://schemas.openxmlformats.org/officeDocument/2006/relationships/oleObject" Target="embeddings/oleObject747.bin"/><Relationship Id="rId1509" Type="http://schemas.openxmlformats.org/officeDocument/2006/relationships/image" Target="media/image753.wmf"/><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7.bin"/><Relationship Id="rId2751" Type="http://schemas.openxmlformats.org/officeDocument/2006/relationships/image" Target="media/image1375.emf"/><Relationship Id="rId2752" Type="http://schemas.openxmlformats.org/officeDocument/2006/relationships/oleObject" Target="embeddings/oleObject1368.bin"/><Relationship Id="rId2753" Type="http://schemas.openxmlformats.org/officeDocument/2006/relationships/image" Target="media/image1376.emf"/><Relationship Id="rId2754" Type="http://schemas.openxmlformats.org/officeDocument/2006/relationships/oleObject" Target="embeddings/oleObject1369.bin"/><Relationship Id="rId2755" Type="http://schemas.openxmlformats.org/officeDocument/2006/relationships/image" Target="media/image1377.emf"/><Relationship Id="rId2756" Type="http://schemas.openxmlformats.org/officeDocument/2006/relationships/oleObject" Target="embeddings/oleObject1370.bin"/><Relationship Id="rId2757" Type="http://schemas.openxmlformats.org/officeDocument/2006/relationships/image" Target="media/image1378.emf"/><Relationship Id="rId2758" Type="http://schemas.openxmlformats.org/officeDocument/2006/relationships/oleObject" Target="embeddings/oleObject1371.bin"/><Relationship Id="rId2759" Type="http://schemas.openxmlformats.org/officeDocument/2006/relationships/image" Target="media/image1379.emf"/><Relationship Id="rId2210" Type="http://schemas.openxmlformats.org/officeDocument/2006/relationships/image" Target="media/image1104.wmf"/><Relationship Id="rId2211" Type="http://schemas.openxmlformats.org/officeDocument/2006/relationships/oleObject" Target="embeddings/oleObject1098.bin"/><Relationship Id="rId2212" Type="http://schemas.openxmlformats.org/officeDocument/2006/relationships/image" Target="media/image1105.wmf"/><Relationship Id="rId2213" Type="http://schemas.openxmlformats.org/officeDocument/2006/relationships/oleObject" Target="embeddings/oleObject1099.bin"/><Relationship Id="rId2214" Type="http://schemas.openxmlformats.org/officeDocument/2006/relationships/image" Target="media/image1106.wmf"/><Relationship Id="rId2215" Type="http://schemas.openxmlformats.org/officeDocument/2006/relationships/oleObject" Target="embeddings/oleObject1100.bin"/><Relationship Id="rId2216" Type="http://schemas.openxmlformats.org/officeDocument/2006/relationships/image" Target="media/image1107.wmf"/><Relationship Id="rId2217" Type="http://schemas.openxmlformats.org/officeDocument/2006/relationships/oleObject" Target="embeddings/oleObject1101.bin"/><Relationship Id="rId2218" Type="http://schemas.openxmlformats.org/officeDocument/2006/relationships/image" Target="media/image1108.wmf"/><Relationship Id="rId2219" Type="http://schemas.openxmlformats.org/officeDocument/2006/relationships/oleObject" Target="embeddings/oleObject1102.bin"/><Relationship Id="rId3460" Type="http://schemas.openxmlformats.org/officeDocument/2006/relationships/image" Target="media/image1730.wmf"/><Relationship Id="rId3461" Type="http://schemas.openxmlformats.org/officeDocument/2006/relationships/oleObject" Target="embeddings/oleObject1722.bin"/><Relationship Id="rId3462" Type="http://schemas.openxmlformats.org/officeDocument/2006/relationships/image" Target="media/image1731.wmf"/><Relationship Id="rId3463" Type="http://schemas.openxmlformats.org/officeDocument/2006/relationships/oleObject" Target="embeddings/oleObject1723.bin"/><Relationship Id="rId3464" Type="http://schemas.openxmlformats.org/officeDocument/2006/relationships/image" Target="media/image1732.wmf"/><Relationship Id="rId3465" Type="http://schemas.openxmlformats.org/officeDocument/2006/relationships/oleObject" Target="embeddings/oleObject1724.bin"/><Relationship Id="rId3466" Type="http://schemas.openxmlformats.org/officeDocument/2006/relationships/image" Target="media/image1733.wmf"/><Relationship Id="rId3467" Type="http://schemas.openxmlformats.org/officeDocument/2006/relationships/oleObject" Target="embeddings/oleObject1725.bin"/><Relationship Id="rId3468" Type="http://schemas.openxmlformats.org/officeDocument/2006/relationships/image" Target="media/image1734.wmf"/><Relationship Id="rId3469" Type="http://schemas.openxmlformats.org/officeDocument/2006/relationships/oleObject" Target="embeddings/oleObject1726.bin"/><Relationship Id="rId1510" Type="http://schemas.openxmlformats.org/officeDocument/2006/relationships/oleObject" Target="embeddings/oleObject748.bin"/><Relationship Id="rId1511" Type="http://schemas.openxmlformats.org/officeDocument/2006/relationships/image" Target="media/image754.wmf"/><Relationship Id="rId1512" Type="http://schemas.openxmlformats.org/officeDocument/2006/relationships/oleObject" Target="embeddings/oleObject749.bin"/><Relationship Id="rId1513" Type="http://schemas.openxmlformats.org/officeDocument/2006/relationships/image" Target="media/image755.wmf"/><Relationship Id="rId1514" Type="http://schemas.openxmlformats.org/officeDocument/2006/relationships/oleObject" Target="embeddings/oleObject750.bin"/><Relationship Id="rId1515" Type="http://schemas.openxmlformats.org/officeDocument/2006/relationships/image" Target="media/image756.wmf"/><Relationship Id="rId1516" Type="http://schemas.openxmlformats.org/officeDocument/2006/relationships/oleObject" Target="embeddings/oleObject751.bin"/><Relationship Id="rId1517" Type="http://schemas.openxmlformats.org/officeDocument/2006/relationships/image" Target="media/image757.wmf"/><Relationship Id="rId1518" Type="http://schemas.openxmlformats.org/officeDocument/2006/relationships/oleObject" Target="embeddings/oleObject752.bin"/><Relationship Id="rId1519" Type="http://schemas.openxmlformats.org/officeDocument/2006/relationships/image" Target="media/image758.wmf"/><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72.bin"/><Relationship Id="rId2761" Type="http://schemas.openxmlformats.org/officeDocument/2006/relationships/image" Target="media/image1380.emf"/><Relationship Id="rId2762" Type="http://schemas.openxmlformats.org/officeDocument/2006/relationships/oleObject" Target="embeddings/oleObject1373.bin"/><Relationship Id="rId2763" Type="http://schemas.openxmlformats.org/officeDocument/2006/relationships/image" Target="media/image1381.emf"/><Relationship Id="rId2764" Type="http://schemas.openxmlformats.org/officeDocument/2006/relationships/oleObject" Target="embeddings/oleObject1374.bin"/><Relationship Id="rId2765" Type="http://schemas.openxmlformats.org/officeDocument/2006/relationships/image" Target="media/image1382.emf"/><Relationship Id="rId2766" Type="http://schemas.openxmlformats.org/officeDocument/2006/relationships/oleObject" Target="embeddings/oleObject1375.bin"/><Relationship Id="rId2767" Type="http://schemas.openxmlformats.org/officeDocument/2006/relationships/image" Target="media/image1383.emf"/><Relationship Id="rId2768" Type="http://schemas.openxmlformats.org/officeDocument/2006/relationships/oleObject" Target="embeddings/oleObject1376.bin"/><Relationship Id="rId2769" Type="http://schemas.openxmlformats.org/officeDocument/2006/relationships/image" Target="media/image1384.emf"/><Relationship Id="rId2220" Type="http://schemas.openxmlformats.org/officeDocument/2006/relationships/image" Target="media/image1109.wmf"/><Relationship Id="rId2221" Type="http://schemas.openxmlformats.org/officeDocument/2006/relationships/oleObject" Target="embeddings/oleObject1103.bin"/><Relationship Id="rId2222" Type="http://schemas.openxmlformats.org/officeDocument/2006/relationships/image" Target="media/image1110.wmf"/><Relationship Id="rId2223" Type="http://schemas.openxmlformats.org/officeDocument/2006/relationships/oleObject" Target="embeddings/oleObject1104.bin"/><Relationship Id="rId2224" Type="http://schemas.openxmlformats.org/officeDocument/2006/relationships/image" Target="media/image1111.png"/><Relationship Id="rId2225" Type="http://schemas.openxmlformats.org/officeDocument/2006/relationships/image" Target="media/image1112.wmf"/><Relationship Id="rId2226" Type="http://schemas.openxmlformats.org/officeDocument/2006/relationships/oleObject" Target="embeddings/oleObject1105.bin"/><Relationship Id="rId2227" Type="http://schemas.openxmlformats.org/officeDocument/2006/relationships/image" Target="media/image1113.wmf"/><Relationship Id="rId2228" Type="http://schemas.openxmlformats.org/officeDocument/2006/relationships/oleObject" Target="embeddings/oleObject1106.bin"/><Relationship Id="rId2229" Type="http://schemas.openxmlformats.org/officeDocument/2006/relationships/image" Target="media/image1114.wmf"/><Relationship Id="rId3470" Type="http://schemas.openxmlformats.org/officeDocument/2006/relationships/image" Target="media/image1735.wmf"/><Relationship Id="rId3471" Type="http://schemas.openxmlformats.org/officeDocument/2006/relationships/oleObject" Target="embeddings/oleObject1727.bin"/><Relationship Id="rId3472" Type="http://schemas.openxmlformats.org/officeDocument/2006/relationships/image" Target="media/image1736.wmf"/><Relationship Id="rId3473" Type="http://schemas.openxmlformats.org/officeDocument/2006/relationships/oleObject" Target="embeddings/oleObject1728.bin"/><Relationship Id="rId3474" Type="http://schemas.openxmlformats.org/officeDocument/2006/relationships/image" Target="media/image1737.wmf"/><Relationship Id="rId3475" Type="http://schemas.openxmlformats.org/officeDocument/2006/relationships/oleObject" Target="embeddings/oleObject1729.bin"/><Relationship Id="rId3476" Type="http://schemas.openxmlformats.org/officeDocument/2006/relationships/image" Target="media/image1738.wmf"/><Relationship Id="rId3477" Type="http://schemas.openxmlformats.org/officeDocument/2006/relationships/oleObject" Target="embeddings/oleObject1730.bin"/><Relationship Id="rId3478" Type="http://schemas.openxmlformats.org/officeDocument/2006/relationships/image" Target="media/image1739.wmf"/><Relationship Id="rId3479" Type="http://schemas.openxmlformats.org/officeDocument/2006/relationships/oleObject" Target="embeddings/oleObject1731.bin"/><Relationship Id="rId1520" Type="http://schemas.openxmlformats.org/officeDocument/2006/relationships/oleObject" Target="embeddings/oleObject753.bin"/><Relationship Id="rId1521" Type="http://schemas.openxmlformats.org/officeDocument/2006/relationships/image" Target="media/image759.wmf"/><Relationship Id="rId1522" Type="http://schemas.openxmlformats.org/officeDocument/2006/relationships/oleObject" Target="embeddings/oleObject754.bin"/><Relationship Id="rId1523" Type="http://schemas.openxmlformats.org/officeDocument/2006/relationships/image" Target="media/image760.wmf"/><Relationship Id="rId1524" Type="http://schemas.openxmlformats.org/officeDocument/2006/relationships/oleObject" Target="embeddings/oleObject755.bin"/><Relationship Id="rId1525" Type="http://schemas.openxmlformats.org/officeDocument/2006/relationships/image" Target="media/image761.wmf"/><Relationship Id="rId1526" Type="http://schemas.openxmlformats.org/officeDocument/2006/relationships/oleObject" Target="embeddings/oleObject756.bin"/><Relationship Id="rId1527" Type="http://schemas.openxmlformats.org/officeDocument/2006/relationships/image" Target="media/image762.wmf"/><Relationship Id="rId1528" Type="http://schemas.openxmlformats.org/officeDocument/2006/relationships/oleObject" Target="embeddings/oleObject757.bin"/><Relationship Id="rId1529" Type="http://schemas.openxmlformats.org/officeDocument/2006/relationships/image" Target="media/image763.wmf"/><Relationship Id="rId2770" Type="http://schemas.openxmlformats.org/officeDocument/2006/relationships/oleObject" Target="embeddings/oleObject1377.bin"/><Relationship Id="rId2771" Type="http://schemas.openxmlformats.org/officeDocument/2006/relationships/image" Target="media/image1385.emf"/><Relationship Id="rId2772" Type="http://schemas.openxmlformats.org/officeDocument/2006/relationships/oleObject" Target="embeddings/oleObject1378.bin"/><Relationship Id="rId2773" Type="http://schemas.openxmlformats.org/officeDocument/2006/relationships/image" Target="media/image1386.emf"/><Relationship Id="rId2774" Type="http://schemas.openxmlformats.org/officeDocument/2006/relationships/oleObject" Target="embeddings/oleObject1379.bin"/><Relationship Id="rId2775" Type="http://schemas.openxmlformats.org/officeDocument/2006/relationships/image" Target="media/image1387.emf"/><Relationship Id="rId2776" Type="http://schemas.openxmlformats.org/officeDocument/2006/relationships/oleObject" Target="embeddings/oleObject1380.bin"/><Relationship Id="rId2777" Type="http://schemas.openxmlformats.org/officeDocument/2006/relationships/image" Target="media/image1388.emf"/><Relationship Id="rId2778" Type="http://schemas.openxmlformats.org/officeDocument/2006/relationships/oleObject" Target="embeddings/oleObject1381.bin"/><Relationship Id="rId2779" Type="http://schemas.openxmlformats.org/officeDocument/2006/relationships/image" Target="media/image1389.emf"/><Relationship Id="rId2230" Type="http://schemas.openxmlformats.org/officeDocument/2006/relationships/oleObject" Target="embeddings/oleObject1107.bin"/><Relationship Id="rId2231" Type="http://schemas.openxmlformats.org/officeDocument/2006/relationships/image" Target="media/image1115.wmf"/><Relationship Id="rId2232" Type="http://schemas.openxmlformats.org/officeDocument/2006/relationships/oleObject" Target="embeddings/oleObject1108.bin"/><Relationship Id="rId2233" Type="http://schemas.openxmlformats.org/officeDocument/2006/relationships/image" Target="media/image1116.wmf"/><Relationship Id="rId2234" Type="http://schemas.openxmlformats.org/officeDocument/2006/relationships/oleObject" Target="embeddings/oleObject1109.bin"/><Relationship Id="rId2235" Type="http://schemas.openxmlformats.org/officeDocument/2006/relationships/image" Target="media/image1117.wmf"/><Relationship Id="rId2236" Type="http://schemas.openxmlformats.org/officeDocument/2006/relationships/oleObject" Target="embeddings/oleObject1110.bin"/><Relationship Id="rId2237" Type="http://schemas.openxmlformats.org/officeDocument/2006/relationships/image" Target="media/image1118.wmf"/><Relationship Id="rId2238" Type="http://schemas.openxmlformats.org/officeDocument/2006/relationships/oleObject" Target="embeddings/oleObject1111.bin"/><Relationship Id="rId2239" Type="http://schemas.openxmlformats.org/officeDocument/2006/relationships/image" Target="media/image1119.wmf"/><Relationship Id="rId3480" Type="http://schemas.openxmlformats.org/officeDocument/2006/relationships/image" Target="media/image1740.wmf"/><Relationship Id="rId3481" Type="http://schemas.openxmlformats.org/officeDocument/2006/relationships/oleObject" Target="embeddings/oleObject1732.bin"/><Relationship Id="rId3482" Type="http://schemas.openxmlformats.org/officeDocument/2006/relationships/image" Target="media/image1741.wmf"/><Relationship Id="rId3483" Type="http://schemas.openxmlformats.org/officeDocument/2006/relationships/oleObject" Target="embeddings/oleObject1733.bin"/><Relationship Id="rId3484" Type="http://schemas.openxmlformats.org/officeDocument/2006/relationships/image" Target="media/image1742.wmf"/><Relationship Id="rId3485" Type="http://schemas.openxmlformats.org/officeDocument/2006/relationships/oleObject" Target="embeddings/oleObject1734.bin"/><Relationship Id="rId3486" Type="http://schemas.openxmlformats.org/officeDocument/2006/relationships/image" Target="media/image1743.wmf"/><Relationship Id="rId3487" Type="http://schemas.openxmlformats.org/officeDocument/2006/relationships/oleObject" Target="embeddings/oleObject1735.bin"/><Relationship Id="rId3488" Type="http://schemas.openxmlformats.org/officeDocument/2006/relationships/image" Target="media/image1744.wmf"/><Relationship Id="rId3489" Type="http://schemas.openxmlformats.org/officeDocument/2006/relationships/oleObject" Target="embeddings/oleObject1736.bin"/><Relationship Id="rId1530" Type="http://schemas.openxmlformats.org/officeDocument/2006/relationships/oleObject" Target="embeddings/oleObject758.bin"/><Relationship Id="rId1531" Type="http://schemas.openxmlformats.org/officeDocument/2006/relationships/image" Target="media/image764.wmf"/><Relationship Id="rId1532" Type="http://schemas.openxmlformats.org/officeDocument/2006/relationships/oleObject" Target="embeddings/oleObject759.bin"/><Relationship Id="rId1533" Type="http://schemas.openxmlformats.org/officeDocument/2006/relationships/image" Target="media/image765.wmf"/><Relationship Id="rId1534" Type="http://schemas.openxmlformats.org/officeDocument/2006/relationships/oleObject" Target="embeddings/oleObject760.bin"/><Relationship Id="rId1535" Type="http://schemas.openxmlformats.org/officeDocument/2006/relationships/image" Target="media/image766.wmf"/><Relationship Id="rId1536" Type="http://schemas.openxmlformats.org/officeDocument/2006/relationships/oleObject" Target="embeddings/oleObject761.bin"/><Relationship Id="rId1537" Type="http://schemas.openxmlformats.org/officeDocument/2006/relationships/image" Target="media/image767.wmf"/><Relationship Id="rId1538" Type="http://schemas.openxmlformats.org/officeDocument/2006/relationships/oleObject" Target="embeddings/oleObject762.bin"/><Relationship Id="rId1539" Type="http://schemas.openxmlformats.org/officeDocument/2006/relationships/image" Target="media/image768.wmf"/><Relationship Id="rId2780" Type="http://schemas.openxmlformats.org/officeDocument/2006/relationships/oleObject" Target="embeddings/oleObject1382.bin"/><Relationship Id="rId2781" Type="http://schemas.openxmlformats.org/officeDocument/2006/relationships/image" Target="media/image1390.emf"/><Relationship Id="rId2782" Type="http://schemas.openxmlformats.org/officeDocument/2006/relationships/oleObject" Target="embeddings/oleObject1383.bin"/><Relationship Id="rId2783" Type="http://schemas.openxmlformats.org/officeDocument/2006/relationships/image" Target="media/image1391.wmf"/><Relationship Id="rId2784" Type="http://schemas.openxmlformats.org/officeDocument/2006/relationships/oleObject" Target="embeddings/oleObject1384.bin"/><Relationship Id="rId2785" Type="http://schemas.openxmlformats.org/officeDocument/2006/relationships/image" Target="media/image1392.wmf"/><Relationship Id="rId2786" Type="http://schemas.openxmlformats.org/officeDocument/2006/relationships/oleObject" Target="embeddings/oleObject1385.bin"/><Relationship Id="rId2787" Type="http://schemas.openxmlformats.org/officeDocument/2006/relationships/image" Target="media/image1393.wmf"/><Relationship Id="rId2788" Type="http://schemas.openxmlformats.org/officeDocument/2006/relationships/oleObject" Target="embeddings/oleObject1386.bin"/><Relationship Id="rId2789" Type="http://schemas.openxmlformats.org/officeDocument/2006/relationships/image" Target="media/image1394.wmf"/><Relationship Id="rId2240" Type="http://schemas.openxmlformats.org/officeDocument/2006/relationships/oleObject" Target="embeddings/oleObject1112.bin"/><Relationship Id="rId2241" Type="http://schemas.openxmlformats.org/officeDocument/2006/relationships/image" Target="media/image1120.wmf"/><Relationship Id="rId2242" Type="http://schemas.openxmlformats.org/officeDocument/2006/relationships/oleObject" Target="embeddings/oleObject1113.bin"/><Relationship Id="rId2243" Type="http://schemas.openxmlformats.org/officeDocument/2006/relationships/image" Target="media/image1121.wmf"/><Relationship Id="rId2244" Type="http://schemas.openxmlformats.org/officeDocument/2006/relationships/oleObject" Target="embeddings/oleObject1114.bin"/><Relationship Id="rId2245" Type="http://schemas.openxmlformats.org/officeDocument/2006/relationships/image" Target="media/image1122.wmf"/><Relationship Id="rId2246" Type="http://schemas.openxmlformats.org/officeDocument/2006/relationships/oleObject" Target="embeddings/oleObject1115.bin"/><Relationship Id="rId2247" Type="http://schemas.openxmlformats.org/officeDocument/2006/relationships/image" Target="media/image1123.wmf"/><Relationship Id="rId2248" Type="http://schemas.openxmlformats.org/officeDocument/2006/relationships/oleObject" Target="embeddings/oleObject1116.bin"/><Relationship Id="rId2249" Type="http://schemas.openxmlformats.org/officeDocument/2006/relationships/image" Target="media/image1124.wmf"/><Relationship Id="rId3490" Type="http://schemas.openxmlformats.org/officeDocument/2006/relationships/image" Target="media/image1745.wmf"/><Relationship Id="rId3491" Type="http://schemas.openxmlformats.org/officeDocument/2006/relationships/oleObject" Target="embeddings/oleObject1737.bin"/><Relationship Id="rId3492" Type="http://schemas.openxmlformats.org/officeDocument/2006/relationships/image" Target="media/image1746.wmf"/><Relationship Id="rId3493" Type="http://schemas.openxmlformats.org/officeDocument/2006/relationships/oleObject" Target="embeddings/oleObject1738.bin"/><Relationship Id="rId3494" Type="http://schemas.openxmlformats.org/officeDocument/2006/relationships/image" Target="media/image1747.wmf"/><Relationship Id="rId3495" Type="http://schemas.openxmlformats.org/officeDocument/2006/relationships/oleObject" Target="embeddings/oleObject1739.bin"/><Relationship Id="rId3496" Type="http://schemas.openxmlformats.org/officeDocument/2006/relationships/image" Target="media/image1748.wmf"/><Relationship Id="rId3497" Type="http://schemas.openxmlformats.org/officeDocument/2006/relationships/oleObject" Target="embeddings/oleObject1740.bin"/><Relationship Id="rId3498" Type="http://schemas.openxmlformats.org/officeDocument/2006/relationships/image" Target="media/image1749.wmf"/><Relationship Id="rId3499" Type="http://schemas.openxmlformats.org/officeDocument/2006/relationships/oleObject" Target="embeddings/oleObject1741.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oleObject" Target="embeddings/oleObject763.bin"/><Relationship Id="rId1541" Type="http://schemas.openxmlformats.org/officeDocument/2006/relationships/image" Target="media/image769.wmf"/><Relationship Id="rId1542" Type="http://schemas.openxmlformats.org/officeDocument/2006/relationships/oleObject" Target="embeddings/oleObject764.bin"/><Relationship Id="rId1543" Type="http://schemas.openxmlformats.org/officeDocument/2006/relationships/image" Target="media/image770.wmf"/><Relationship Id="rId1544" Type="http://schemas.openxmlformats.org/officeDocument/2006/relationships/oleObject" Target="embeddings/oleObject765.bin"/><Relationship Id="rId1545" Type="http://schemas.openxmlformats.org/officeDocument/2006/relationships/image" Target="media/image771.wmf"/><Relationship Id="rId1546" Type="http://schemas.openxmlformats.org/officeDocument/2006/relationships/oleObject" Target="embeddings/oleObject766.bin"/><Relationship Id="rId1547" Type="http://schemas.openxmlformats.org/officeDocument/2006/relationships/image" Target="media/image772.wmf"/><Relationship Id="rId1548" Type="http://schemas.openxmlformats.org/officeDocument/2006/relationships/oleObject" Target="embeddings/oleObject767.bin"/><Relationship Id="rId1549" Type="http://schemas.openxmlformats.org/officeDocument/2006/relationships/image" Target="media/image773.wmf"/><Relationship Id="rId2790" Type="http://schemas.openxmlformats.org/officeDocument/2006/relationships/oleObject" Target="embeddings/oleObject1387.bin"/><Relationship Id="rId2791" Type="http://schemas.openxmlformats.org/officeDocument/2006/relationships/image" Target="media/image1395.wmf"/><Relationship Id="rId2792" Type="http://schemas.openxmlformats.org/officeDocument/2006/relationships/oleObject" Target="embeddings/oleObject1388.bin"/><Relationship Id="rId2793" Type="http://schemas.openxmlformats.org/officeDocument/2006/relationships/image" Target="media/image1396.wmf"/><Relationship Id="rId2794" Type="http://schemas.openxmlformats.org/officeDocument/2006/relationships/oleObject" Target="embeddings/oleObject1389.bin"/><Relationship Id="rId2795" Type="http://schemas.openxmlformats.org/officeDocument/2006/relationships/image" Target="media/image1397.wmf"/><Relationship Id="rId2796" Type="http://schemas.openxmlformats.org/officeDocument/2006/relationships/oleObject" Target="embeddings/oleObject1390.bin"/><Relationship Id="rId2797" Type="http://schemas.openxmlformats.org/officeDocument/2006/relationships/image" Target="media/image1398.wmf"/><Relationship Id="rId2798" Type="http://schemas.openxmlformats.org/officeDocument/2006/relationships/oleObject" Target="embeddings/oleObject1391.bin"/><Relationship Id="rId2799" Type="http://schemas.openxmlformats.org/officeDocument/2006/relationships/image" Target="media/image1399.w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7.bin"/><Relationship Id="rId2251" Type="http://schemas.openxmlformats.org/officeDocument/2006/relationships/image" Target="media/image1125.wmf"/><Relationship Id="rId2252" Type="http://schemas.openxmlformats.org/officeDocument/2006/relationships/oleObject" Target="embeddings/oleObject1118.bin"/><Relationship Id="rId2253" Type="http://schemas.openxmlformats.org/officeDocument/2006/relationships/image" Target="media/image1126.wmf"/><Relationship Id="rId2254" Type="http://schemas.openxmlformats.org/officeDocument/2006/relationships/oleObject" Target="embeddings/oleObject1119.bin"/><Relationship Id="rId2255" Type="http://schemas.openxmlformats.org/officeDocument/2006/relationships/image" Target="media/image1127.wmf"/><Relationship Id="rId2256" Type="http://schemas.openxmlformats.org/officeDocument/2006/relationships/oleObject" Target="embeddings/oleObject1120.bin"/><Relationship Id="rId2257" Type="http://schemas.openxmlformats.org/officeDocument/2006/relationships/image" Target="media/image1128.wmf"/><Relationship Id="rId2258" Type="http://schemas.openxmlformats.org/officeDocument/2006/relationships/oleObject" Target="embeddings/oleObject1121.bin"/><Relationship Id="rId2259" Type="http://schemas.openxmlformats.org/officeDocument/2006/relationships/image" Target="media/image1129.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oleObject" Target="embeddings/oleObject768.bin"/><Relationship Id="rId1551" Type="http://schemas.openxmlformats.org/officeDocument/2006/relationships/image" Target="media/image774.wmf"/><Relationship Id="rId1552" Type="http://schemas.openxmlformats.org/officeDocument/2006/relationships/oleObject" Target="embeddings/oleObject769.bin"/><Relationship Id="rId1553" Type="http://schemas.openxmlformats.org/officeDocument/2006/relationships/image" Target="media/image775.wmf"/><Relationship Id="rId1554" Type="http://schemas.openxmlformats.org/officeDocument/2006/relationships/oleObject" Target="embeddings/oleObject770.bin"/><Relationship Id="rId1555" Type="http://schemas.openxmlformats.org/officeDocument/2006/relationships/image" Target="media/image776.wmf"/><Relationship Id="rId1556" Type="http://schemas.openxmlformats.org/officeDocument/2006/relationships/oleObject" Target="embeddings/oleObject771.bin"/><Relationship Id="rId1557" Type="http://schemas.openxmlformats.org/officeDocument/2006/relationships/image" Target="media/image777.wmf"/><Relationship Id="rId1558" Type="http://schemas.openxmlformats.org/officeDocument/2006/relationships/oleObject" Target="embeddings/oleObject772.bin"/><Relationship Id="rId1559" Type="http://schemas.openxmlformats.org/officeDocument/2006/relationships/image" Target="media/image778.wmf"/><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22.bin"/><Relationship Id="rId2261" Type="http://schemas.openxmlformats.org/officeDocument/2006/relationships/image" Target="media/image1130.wmf"/><Relationship Id="rId2262" Type="http://schemas.openxmlformats.org/officeDocument/2006/relationships/oleObject" Target="embeddings/oleObject1123.bin"/><Relationship Id="rId2263" Type="http://schemas.openxmlformats.org/officeDocument/2006/relationships/image" Target="media/image1131.wmf"/><Relationship Id="rId2264" Type="http://schemas.openxmlformats.org/officeDocument/2006/relationships/oleObject" Target="embeddings/oleObject1124.bin"/><Relationship Id="rId2265" Type="http://schemas.openxmlformats.org/officeDocument/2006/relationships/image" Target="media/image1132.wmf"/><Relationship Id="rId2266" Type="http://schemas.openxmlformats.org/officeDocument/2006/relationships/oleObject" Target="embeddings/oleObject1125.bin"/><Relationship Id="rId2267" Type="http://schemas.openxmlformats.org/officeDocument/2006/relationships/image" Target="media/image1133.wmf"/><Relationship Id="rId2268" Type="http://schemas.openxmlformats.org/officeDocument/2006/relationships/oleObject" Target="embeddings/oleObject1126.bin"/><Relationship Id="rId2269" Type="http://schemas.openxmlformats.org/officeDocument/2006/relationships/image" Target="media/image1134.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oleObject" Target="embeddings/oleObject773.bin"/><Relationship Id="rId1561" Type="http://schemas.openxmlformats.org/officeDocument/2006/relationships/image" Target="media/image779.wmf"/><Relationship Id="rId1562" Type="http://schemas.openxmlformats.org/officeDocument/2006/relationships/oleObject" Target="embeddings/oleObject774.bin"/><Relationship Id="rId1563" Type="http://schemas.openxmlformats.org/officeDocument/2006/relationships/image" Target="media/image780.wmf"/><Relationship Id="rId1564" Type="http://schemas.openxmlformats.org/officeDocument/2006/relationships/oleObject" Target="embeddings/oleObject775.bin"/><Relationship Id="rId1565" Type="http://schemas.openxmlformats.org/officeDocument/2006/relationships/image" Target="media/image781.wmf"/><Relationship Id="rId1566" Type="http://schemas.openxmlformats.org/officeDocument/2006/relationships/oleObject" Target="embeddings/oleObject776.bin"/><Relationship Id="rId1567" Type="http://schemas.openxmlformats.org/officeDocument/2006/relationships/image" Target="media/image782.wmf"/><Relationship Id="rId1568" Type="http://schemas.openxmlformats.org/officeDocument/2006/relationships/oleObject" Target="embeddings/oleObject777.bin"/><Relationship Id="rId1569" Type="http://schemas.openxmlformats.org/officeDocument/2006/relationships/image" Target="media/image783.wmf"/><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7.bin"/><Relationship Id="rId2271" Type="http://schemas.openxmlformats.org/officeDocument/2006/relationships/image" Target="media/image1135.wmf"/><Relationship Id="rId2272" Type="http://schemas.openxmlformats.org/officeDocument/2006/relationships/oleObject" Target="embeddings/oleObject1128.bin"/><Relationship Id="rId2273" Type="http://schemas.openxmlformats.org/officeDocument/2006/relationships/image" Target="media/image1136.wmf"/><Relationship Id="rId2274" Type="http://schemas.openxmlformats.org/officeDocument/2006/relationships/oleObject" Target="embeddings/oleObject1129.bin"/><Relationship Id="rId2275" Type="http://schemas.openxmlformats.org/officeDocument/2006/relationships/image" Target="media/image1137.wmf"/><Relationship Id="rId2276" Type="http://schemas.openxmlformats.org/officeDocument/2006/relationships/oleObject" Target="embeddings/oleObject1130.bin"/><Relationship Id="rId2277" Type="http://schemas.openxmlformats.org/officeDocument/2006/relationships/image" Target="media/image1138.wmf"/><Relationship Id="rId2278" Type="http://schemas.openxmlformats.org/officeDocument/2006/relationships/oleObject" Target="embeddings/oleObject1131.bin"/><Relationship Id="rId2279" Type="http://schemas.openxmlformats.org/officeDocument/2006/relationships/image" Target="media/image1139.wmf"/><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oleObject" Target="embeddings/oleObject778.bin"/><Relationship Id="rId1571" Type="http://schemas.openxmlformats.org/officeDocument/2006/relationships/image" Target="media/image784.wmf"/><Relationship Id="rId1572" Type="http://schemas.openxmlformats.org/officeDocument/2006/relationships/oleObject" Target="embeddings/oleObject779.bin"/><Relationship Id="rId1573" Type="http://schemas.openxmlformats.org/officeDocument/2006/relationships/image" Target="media/image785.wmf"/><Relationship Id="rId1574" Type="http://schemas.openxmlformats.org/officeDocument/2006/relationships/oleObject" Target="embeddings/oleObject780.bin"/><Relationship Id="rId1575" Type="http://schemas.openxmlformats.org/officeDocument/2006/relationships/image" Target="media/image786.wmf"/><Relationship Id="rId1576" Type="http://schemas.openxmlformats.org/officeDocument/2006/relationships/oleObject" Target="embeddings/oleObject781.bin"/><Relationship Id="rId1577" Type="http://schemas.openxmlformats.org/officeDocument/2006/relationships/image" Target="media/image787.wmf"/><Relationship Id="rId1578" Type="http://schemas.openxmlformats.org/officeDocument/2006/relationships/oleObject" Target="embeddings/oleObject782.bin"/><Relationship Id="rId1579" Type="http://schemas.openxmlformats.org/officeDocument/2006/relationships/image" Target="media/image788.wmf"/><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32.bin"/><Relationship Id="rId2281" Type="http://schemas.openxmlformats.org/officeDocument/2006/relationships/image" Target="media/image1140.wmf"/><Relationship Id="rId2282" Type="http://schemas.openxmlformats.org/officeDocument/2006/relationships/oleObject" Target="embeddings/oleObject1133.bin"/><Relationship Id="rId2283" Type="http://schemas.openxmlformats.org/officeDocument/2006/relationships/image" Target="media/image1141.wmf"/><Relationship Id="rId2284" Type="http://schemas.openxmlformats.org/officeDocument/2006/relationships/oleObject" Target="embeddings/oleObject1134.bin"/><Relationship Id="rId2285" Type="http://schemas.openxmlformats.org/officeDocument/2006/relationships/image" Target="media/image1142.wmf"/><Relationship Id="rId2286" Type="http://schemas.openxmlformats.org/officeDocument/2006/relationships/oleObject" Target="embeddings/oleObject1135.bin"/><Relationship Id="rId2287" Type="http://schemas.openxmlformats.org/officeDocument/2006/relationships/image" Target="media/image1143.wmf"/><Relationship Id="rId2288" Type="http://schemas.openxmlformats.org/officeDocument/2006/relationships/oleObject" Target="embeddings/oleObject1136.bin"/><Relationship Id="rId2289" Type="http://schemas.openxmlformats.org/officeDocument/2006/relationships/image" Target="media/image1144.wmf"/><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oleObject" Target="embeddings/oleObject783.bin"/><Relationship Id="rId1581" Type="http://schemas.openxmlformats.org/officeDocument/2006/relationships/image" Target="media/image789.wmf"/><Relationship Id="rId1582" Type="http://schemas.openxmlformats.org/officeDocument/2006/relationships/oleObject" Target="embeddings/oleObject784.bin"/><Relationship Id="rId1583" Type="http://schemas.openxmlformats.org/officeDocument/2006/relationships/image" Target="media/image790.wmf"/><Relationship Id="rId1584" Type="http://schemas.openxmlformats.org/officeDocument/2006/relationships/oleObject" Target="embeddings/oleObject785.bin"/><Relationship Id="rId1585" Type="http://schemas.openxmlformats.org/officeDocument/2006/relationships/image" Target="media/image791.wmf"/><Relationship Id="rId1586" Type="http://schemas.openxmlformats.org/officeDocument/2006/relationships/oleObject" Target="embeddings/oleObject786.bin"/><Relationship Id="rId1587" Type="http://schemas.openxmlformats.org/officeDocument/2006/relationships/image" Target="media/image792.wmf"/><Relationship Id="rId1588" Type="http://schemas.openxmlformats.org/officeDocument/2006/relationships/oleObject" Target="embeddings/oleObject787.bin"/><Relationship Id="rId1589" Type="http://schemas.openxmlformats.org/officeDocument/2006/relationships/image" Target="media/image793.wmf"/><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7.bin"/><Relationship Id="rId2291" Type="http://schemas.openxmlformats.org/officeDocument/2006/relationships/image" Target="media/image1145.wmf"/><Relationship Id="rId2292" Type="http://schemas.openxmlformats.org/officeDocument/2006/relationships/oleObject" Target="embeddings/oleObject1138.bin"/><Relationship Id="rId2293" Type="http://schemas.openxmlformats.org/officeDocument/2006/relationships/image" Target="media/image1146.wmf"/><Relationship Id="rId2294" Type="http://schemas.openxmlformats.org/officeDocument/2006/relationships/oleObject" Target="embeddings/oleObject1139.bin"/><Relationship Id="rId2295" Type="http://schemas.openxmlformats.org/officeDocument/2006/relationships/image" Target="media/image1147.wmf"/><Relationship Id="rId2296" Type="http://schemas.openxmlformats.org/officeDocument/2006/relationships/oleObject" Target="embeddings/oleObject1140.bin"/><Relationship Id="rId2297" Type="http://schemas.openxmlformats.org/officeDocument/2006/relationships/image" Target="media/image1148.wmf"/><Relationship Id="rId2298" Type="http://schemas.openxmlformats.org/officeDocument/2006/relationships/oleObject" Target="embeddings/oleObject1141.bin"/><Relationship Id="rId2299" Type="http://schemas.openxmlformats.org/officeDocument/2006/relationships/image" Target="media/image1149.wmf"/><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oleObject" Target="embeddings/oleObject788.bin"/><Relationship Id="rId1591" Type="http://schemas.openxmlformats.org/officeDocument/2006/relationships/image" Target="media/image794.wmf"/><Relationship Id="rId1592" Type="http://schemas.openxmlformats.org/officeDocument/2006/relationships/oleObject" Target="embeddings/oleObject789.bin"/><Relationship Id="rId1593" Type="http://schemas.openxmlformats.org/officeDocument/2006/relationships/image" Target="media/image795.wmf"/><Relationship Id="rId1594" Type="http://schemas.openxmlformats.org/officeDocument/2006/relationships/oleObject" Target="embeddings/oleObject790.bin"/><Relationship Id="rId1595" Type="http://schemas.openxmlformats.org/officeDocument/2006/relationships/image" Target="media/image796.wmf"/><Relationship Id="rId1596" Type="http://schemas.openxmlformats.org/officeDocument/2006/relationships/oleObject" Target="embeddings/oleObject791.bin"/><Relationship Id="rId1597" Type="http://schemas.openxmlformats.org/officeDocument/2006/relationships/image" Target="media/image797.wmf"/><Relationship Id="rId1598" Type="http://schemas.openxmlformats.org/officeDocument/2006/relationships/oleObject" Target="embeddings/oleObject792.bin"/><Relationship Id="rId1599" Type="http://schemas.openxmlformats.org/officeDocument/2006/relationships/image" Target="media/image798.wmf"/><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600.wmf"/><Relationship Id="rId3201" Type="http://schemas.openxmlformats.org/officeDocument/2006/relationships/oleObject" Target="embeddings/oleObject1592.bin"/><Relationship Id="rId3202" Type="http://schemas.openxmlformats.org/officeDocument/2006/relationships/image" Target="media/image1601.wmf"/><Relationship Id="rId3203" Type="http://schemas.openxmlformats.org/officeDocument/2006/relationships/oleObject" Target="embeddings/oleObject1593.bin"/><Relationship Id="rId3204" Type="http://schemas.openxmlformats.org/officeDocument/2006/relationships/image" Target="media/image1602.wmf"/><Relationship Id="rId3205" Type="http://schemas.openxmlformats.org/officeDocument/2006/relationships/oleObject" Target="embeddings/oleObject1594.bin"/><Relationship Id="rId3206" Type="http://schemas.openxmlformats.org/officeDocument/2006/relationships/image" Target="media/image1603.wmf"/><Relationship Id="rId3207" Type="http://schemas.openxmlformats.org/officeDocument/2006/relationships/oleObject" Target="embeddings/oleObject1595.bin"/><Relationship Id="rId3208" Type="http://schemas.openxmlformats.org/officeDocument/2006/relationships/image" Target="media/image1604.wmf"/><Relationship Id="rId3209" Type="http://schemas.openxmlformats.org/officeDocument/2006/relationships/oleObject" Target="embeddings/oleObject1596.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42.bin"/><Relationship Id="rId2501" Type="http://schemas.openxmlformats.org/officeDocument/2006/relationships/image" Target="media/image1250.wmf"/><Relationship Id="rId2502" Type="http://schemas.openxmlformats.org/officeDocument/2006/relationships/oleObject" Target="embeddings/oleObject1243.bin"/><Relationship Id="rId2503" Type="http://schemas.openxmlformats.org/officeDocument/2006/relationships/image" Target="media/image1251.wmf"/><Relationship Id="rId2504" Type="http://schemas.openxmlformats.org/officeDocument/2006/relationships/oleObject" Target="embeddings/oleObject1244.bin"/><Relationship Id="rId2505" Type="http://schemas.openxmlformats.org/officeDocument/2006/relationships/image" Target="media/image1252.wmf"/><Relationship Id="rId2506" Type="http://schemas.openxmlformats.org/officeDocument/2006/relationships/oleObject" Target="embeddings/oleObject1245.bin"/><Relationship Id="rId2507" Type="http://schemas.openxmlformats.org/officeDocument/2006/relationships/image" Target="media/image1253.wmf"/><Relationship Id="rId2508" Type="http://schemas.openxmlformats.org/officeDocument/2006/relationships/oleObject" Target="embeddings/oleObject1246.bin"/><Relationship Id="rId2509" Type="http://schemas.openxmlformats.org/officeDocument/2006/relationships/image" Target="media/image1254.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1800" Type="http://schemas.openxmlformats.org/officeDocument/2006/relationships/oleObject" Target="embeddings/oleObject893.bin"/><Relationship Id="rId1801" Type="http://schemas.openxmlformats.org/officeDocument/2006/relationships/image" Target="media/image899.wmf"/><Relationship Id="rId1802" Type="http://schemas.openxmlformats.org/officeDocument/2006/relationships/oleObject" Target="embeddings/oleObject894.bin"/><Relationship Id="rId1803" Type="http://schemas.openxmlformats.org/officeDocument/2006/relationships/image" Target="media/image900.wmf"/><Relationship Id="rId1804" Type="http://schemas.openxmlformats.org/officeDocument/2006/relationships/oleObject" Target="embeddings/oleObject895.bin"/><Relationship Id="rId1805" Type="http://schemas.openxmlformats.org/officeDocument/2006/relationships/image" Target="media/image901.wmf"/><Relationship Id="rId1806" Type="http://schemas.openxmlformats.org/officeDocument/2006/relationships/oleObject" Target="embeddings/oleObject896.bin"/><Relationship Id="rId1807" Type="http://schemas.openxmlformats.org/officeDocument/2006/relationships/image" Target="media/image902.wmf"/><Relationship Id="rId1808" Type="http://schemas.openxmlformats.org/officeDocument/2006/relationships/oleObject" Target="embeddings/oleObject897.bin"/><Relationship Id="rId1809" Type="http://schemas.openxmlformats.org/officeDocument/2006/relationships/image" Target="media/image903.wmf"/><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5.wmf"/><Relationship Id="rId3211" Type="http://schemas.openxmlformats.org/officeDocument/2006/relationships/oleObject" Target="embeddings/oleObject1597.bin"/><Relationship Id="rId3212" Type="http://schemas.openxmlformats.org/officeDocument/2006/relationships/image" Target="media/image1606.wmf"/><Relationship Id="rId3213" Type="http://schemas.openxmlformats.org/officeDocument/2006/relationships/oleObject" Target="embeddings/oleObject1598.bin"/><Relationship Id="rId3214" Type="http://schemas.openxmlformats.org/officeDocument/2006/relationships/image" Target="media/image1607.wmf"/><Relationship Id="rId3215" Type="http://schemas.openxmlformats.org/officeDocument/2006/relationships/oleObject" Target="embeddings/oleObject1599.bin"/><Relationship Id="rId3216" Type="http://schemas.openxmlformats.org/officeDocument/2006/relationships/image" Target="media/image1608.wmf"/><Relationship Id="rId3217" Type="http://schemas.openxmlformats.org/officeDocument/2006/relationships/oleObject" Target="embeddings/oleObject1600.bin"/><Relationship Id="rId3218" Type="http://schemas.openxmlformats.org/officeDocument/2006/relationships/image" Target="media/image1609.wmf"/><Relationship Id="rId3219" Type="http://schemas.openxmlformats.org/officeDocument/2006/relationships/oleObject" Target="embeddings/oleObject1601.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7.bin"/><Relationship Id="rId2511" Type="http://schemas.openxmlformats.org/officeDocument/2006/relationships/image" Target="media/image1255.wmf"/><Relationship Id="rId2512" Type="http://schemas.openxmlformats.org/officeDocument/2006/relationships/oleObject" Target="embeddings/oleObject1248.bin"/><Relationship Id="rId2513" Type="http://schemas.openxmlformats.org/officeDocument/2006/relationships/image" Target="media/image1256.wmf"/><Relationship Id="rId2514" Type="http://schemas.openxmlformats.org/officeDocument/2006/relationships/oleObject" Target="embeddings/oleObject1249.bin"/><Relationship Id="rId2515" Type="http://schemas.openxmlformats.org/officeDocument/2006/relationships/image" Target="media/image1257.wmf"/><Relationship Id="rId2516" Type="http://schemas.openxmlformats.org/officeDocument/2006/relationships/oleObject" Target="embeddings/oleObject1250.bin"/><Relationship Id="rId2517" Type="http://schemas.openxmlformats.org/officeDocument/2006/relationships/image" Target="media/image1258.wmf"/><Relationship Id="rId2518" Type="http://schemas.openxmlformats.org/officeDocument/2006/relationships/oleObject" Target="embeddings/oleObject1251.bin"/><Relationship Id="rId2519" Type="http://schemas.openxmlformats.org/officeDocument/2006/relationships/image" Target="media/image1259.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1810" Type="http://schemas.openxmlformats.org/officeDocument/2006/relationships/oleObject" Target="embeddings/oleObject898.bin"/><Relationship Id="rId1811" Type="http://schemas.openxmlformats.org/officeDocument/2006/relationships/image" Target="media/image904.wmf"/><Relationship Id="rId1812" Type="http://schemas.openxmlformats.org/officeDocument/2006/relationships/oleObject" Target="embeddings/oleObject899.bin"/><Relationship Id="rId1813" Type="http://schemas.openxmlformats.org/officeDocument/2006/relationships/image" Target="media/image905.wmf"/><Relationship Id="rId1814" Type="http://schemas.openxmlformats.org/officeDocument/2006/relationships/oleObject" Target="embeddings/oleObject900.bin"/><Relationship Id="rId1815" Type="http://schemas.openxmlformats.org/officeDocument/2006/relationships/image" Target="media/image906.wmf"/><Relationship Id="rId1816" Type="http://schemas.openxmlformats.org/officeDocument/2006/relationships/oleObject" Target="embeddings/oleObject901.bin"/><Relationship Id="rId1817" Type="http://schemas.openxmlformats.org/officeDocument/2006/relationships/image" Target="media/image907.wmf"/><Relationship Id="rId1818" Type="http://schemas.openxmlformats.org/officeDocument/2006/relationships/oleObject" Target="embeddings/oleObject902.bin"/><Relationship Id="rId1819" Type="http://schemas.openxmlformats.org/officeDocument/2006/relationships/image" Target="media/image908.wmf"/><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10.wmf"/><Relationship Id="rId3221" Type="http://schemas.openxmlformats.org/officeDocument/2006/relationships/oleObject" Target="embeddings/oleObject1602.bin"/><Relationship Id="rId3222" Type="http://schemas.openxmlformats.org/officeDocument/2006/relationships/image" Target="media/image1611.wmf"/><Relationship Id="rId3223" Type="http://schemas.openxmlformats.org/officeDocument/2006/relationships/oleObject" Target="embeddings/oleObject1603.bin"/><Relationship Id="rId3224" Type="http://schemas.openxmlformats.org/officeDocument/2006/relationships/image" Target="media/image1612.wmf"/><Relationship Id="rId3225" Type="http://schemas.openxmlformats.org/officeDocument/2006/relationships/oleObject" Target="embeddings/oleObject1604.bin"/><Relationship Id="rId3226" Type="http://schemas.openxmlformats.org/officeDocument/2006/relationships/image" Target="media/image1613.wmf"/><Relationship Id="rId3227" Type="http://schemas.openxmlformats.org/officeDocument/2006/relationships/oleObject" Target="embeddings/oleObject1605.bin"/><Relationship Id="rId3228" Type="http://schemas.openxmlformats.org/officeDocument/2006/relationships/image" Target="media/image1614.wmf"/><Relationship Id="rId3229" Type="http://schemas.openxmlformats.org/officeDocument/2006/relationships/oleObject" Target="embeddings/oleObject1606.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52.bin"/><Relationship Id="rId2521" Type="http://schemas.openxmlformats.org/officeDocument/2006/relationships/image" Target="media/image1260.wmf"/><Relationship Id="rId2522" Type="http://schemas.openxmlformats.org/officeDocument/2006/relationships/oleObject" Target="embeddings/oleObject1253.bin"/><Relationship Id="rId2523" Type="http://schemas.openxmlformats.org/officeDocument/2006/relationships/image" Target="media/image1261.wmf"/><Relationship Id="rId2524" Type="http://schemas.openxmlformats.org/officeDocument/2006/relationships/oleObject" Target="embeddings/oleObject1254.bin"/><Relationship Id="rId2525" Type="http://schemas.openxmlformats.org/officeDocument/2006/relationships/image" Target="media/image1262.wmf"/><Relationship Id="rId2526" Type="http://schemas.openxmlformats.org/officeDocument/2006/relationships/oleObject" Target="embeddings/oleObject1255.bin"/><Relationship Id="rId2527" Type="http://schemas.openxmlformats.org/officeDocument/2006/relationships/image" Target="media/image1263.wmf"/><Relationship Id="rId2528" Type="http://schemas.openxmlformats.org/officeDocument/2006/relationships/oleObject" Target="embeddings/oleObject1256.bin"/><Relationship Id="rId2529" Type="http://schemas.openxmlformats.org/officeDocument/2006/relationships/image" Target="media/image1264.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1820" Type="http://schemas.openxmlformats.org/officeDocument/2006/relationships/oleObject" Target="embeddings/oleObject903.bin"/><Relationship Id="rId1821" Type="http://schemas.openxmlformats.org/officeDocument/2006/relationships/image" Target="media/image909.wmf"/><Relationship Id="rId1822" Type="http://schemas.openxmlformats.org/officeDocument/2006/relationships/oleObject" Target="embeddings/oleObject904.bin"/><Relationship Id="rId1823" Type="http://schemas.openxmlformats.org/officeDocument/2006/relationships/image" Target="media/image910.wmf"/><Relationship Id="rId1824" Type="http://schemas.openxmlformats.org/officeDocument/2006/relationships/oleObject" Target="embeddings/oleObject905.bin"/><Relationship Id="rId1825" Type="http://schemas.openxmlformats.org/officeDocument/2006/relationships/image" Target="media/image911.wmf"/><Relationship Id="rId1826" Type="http://schemas.openxmlformats.org/officeDocument/2006/relationships/oleObject" Target="embeddings/oleObject906.bin"/><Relationship Id="rId1827" Type="http://schemas.openxmlformats.org/officeDocument/2006/relationships/image" Target="media/image912.wmf"/><Relationship Id="rId1828" Type="http://schemas.openxmlformats.org/officeDocument/2006/relationships/oleObject" Target="embeddings/oleObject907.bin"/><Relationship Id="rId1829" Type="http://schemas.openxmlformats.org/officeDocument/2006/relationships/image" Target="media/image913.wmf"/><Relationship Id="rId3230" Type="http://schemas.openxmlformats.org/officeDocument/2006/relationships/image" Target="media/image1615.wmf"/><Relationship Id="rId3231" Type="http://schemas.openxmlformats.org/officeDocument/2006/relationships/oleObject" Target="embeddings/oleObject1607.bin"/><Relationship Id="rId3232" Type="http://schemas.openxmlformats.org/officeDocument/2006/relationships/image" Target="media/image1616.wmf"/><Relationship Id="rId3233" Type="http://schemas.openxmlformats.org/officeDocument/2006/relationships/oleObject" Target="embeddings/oleObject1608.bin"/><Relationship Id="rId3234" Type="http://schemas.openxmlformats.org/officeDocument/2006/relationships/image" Target="media/image1617.wmf"/><Relationship Id="rId3235" Type="http://schemas.openxmlformats.org/officeDocument/2006/relationships/oleObject" Target="embeddings/oleObject1609.bin"/><Relationship Id="rId3236" Type="http://schemas.openxmlformats.org/officeDocument/2006/relationships/image" Target="media/image1618.wmf"/><Relationship Id="rId3237" Type="http://schemas.openxmlformats.org/officeDocument/2006/relationships/oleObject" Target="embeddings/oleObject1610.bin"/><Relationship Id="rId3238" Type="http://schemas.openxmlformats.org/officeDocument/2006/relationships/image" Target="media/image1619.wmf"/><Relationship Id="rId3239" Type="http://schemas.openxmlformats.org/officeDocument/2006/relationships/oleObject" Target="embeddings/oleObject1611.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7.bin"/><Relationship Id="rId2531" Type="http://schemas.openxmlformats.org/officeDocument/2006/relationships/image" Target="media/image1265.wmf"/><Relationship Id="rId2532" Type="http://schemas.openxmlformats.org/officeDocument/2006/relationships/oleObject" Target="embeddings/oleObject1258.bin"/><Relationship Id="rId2533" Type="http://schemas.openxmlformats.org/officeDocument/2006/relationships/image" Target="media/image1266.wmf"/><Relationship Id="rId2534" Type="http://schemas.openxmlformats.org/officeDocument/2006/relationships/oleObject" Target="embeddings/oleObject1259.bin"/><Relationship Id="rId2535" Type="http://schemas.openxmlformats.org/officeDocument/2006/relationships/image" Target="media/image1267.wmf"/><Relationship Id="rId2536" Type="http://schemas.openxmlformats.org/officeDocument/2006/relationships/oleObject" Target="embeddings/oleObject1260.bin"/><Relationship Id="rId2537" Type="http://schemas.openxmlformats.org/officeDocument/2006/relationships/image" Target="media/image1268.wmf"/><Relationship Id="rId2538" Type="http://schemas.openxmlformats.org/officeDocument/2006/relationships/oleObject" Target="embeddings/oleObject1261.bin"/><Relationship Id="rId2539" Type="http://schemas.openxmlformats.org/officeDocument/2006/relationships/image" Target="media/image1269.wmf"/><Relationship Id="rId1830" Type="http://schemas.openxmlformats.org/officeDocument/2006/relationships/oleObject" Target="embeddings/oleObject908.bin"/><Relationship Id="rId1831" Type="http://schemas.openxmlformats.org/officeDocument/2006/relationships/image" Target="media/image914.wmf"/><Relationship Id="rId1832" Type="http://schemas.openxmlformats.org/officeDocument/2006/relationships/oleObject" Target="embeddings/oleObject909.bin"/><Relationship Id="rId1833" Type="http://schemas.openxmlformats.org/officeDocument/2006/relationships/image" Target="media/image915.wmf"/><Relationship Id="rId1834" Type="http://schemas.openxmlformats.org/officeDocument/2006/relationships/oleObject" Target="embeddings/oleObject910.bin"/><Relationship Id="rId1835" Type="http://schemas.openxmlformats.org/officeDocument/2006/relationships/image" Target="media/image916.wmf"/><Relationship Id="rId1836" Type="http://schemas.openxmlformats.org/officeDocument/2006/relationships/oleObject" Target="embeddings/oleObject911.bin"/><Relationship Id="rId1837" Type="http://schemas.openxmlformats.org/officeDocument/2006/relationships/image" Target="media/image917.wmf"/><Relationship Id="rId1838" Type="http://schemas.openxmlformats.org/officeDocument/2006/relationships/oleObject" Target="embeddings/oleObject912.bin"/><Relationship Id="rId1839" Type="http://schemas.openxmlformats.org/officeDocument/2006/relationships/image" Target="media/image918.wmf"/><Relationship Id="rId3240" Type="http://schemas.openxmlformats.org/officeDocument/2006/relationships/image" Target="media/image1620.wmf"/><Relationship Id="rId3241" Type="http://schemas.openxmlformats.org/officeDocument/2006/relationships/oleObject" Target="embeddings/oleObject1612.bin"/><Relationship Id="rId3242" Type="http://schemas.openxmlformats.org/officeDocument/2006/relationships/image" Target="media/image1621.wmf"/><Relationship Id="rId3243" Type="http://schemas.openxmlformats.org/officeDocument/2006/relationships/oleObject" Target="embeddings/oleObject1613.bin"/><Relationship Id="rId3244" Type="http://schemas.openxmlformats.org/officeDocument/2006/relationships/image" Target="media/image1622.wmf"/><Relationship Id="rId3245" Type="http://schemas.openxmlformats.org/officeDocument/2006/relationships/oleObject" Target="embeddings/oleObject1614.bin"/><Relationship Id="rId3246" Type="http://schemas.openxmlformats.org/officeDocument/2006/relationships/image" Target="media/image1623.wmf"/><Relationship Id="rId3247" Type="http://schemas.openxmlformats.org/officeDocument/2006/relationships/oleObject" Target="embeddings/oleObject1615.bin"/><Relationship Id="rId3248" Type="http://schemas.openxmlformats.org/officeDocument/2006/relationships/image" Target="media/image1624.wmf"/><Relationship Id="rId3249" Type="http://schemas.openxmlformats.org/officeDocument/2006/relationships/oleObject" Target="embeddings/oleObject1616.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62.bin"/><Relationship Id="rId2541" Type="http://schemas.openxmlformats.org/officeDocument/2006/relationships/image" Target="media/image1270.wmf"/><Relationship Id="rId2542" Type="http://schemas.openxmlformats.org/officeDocument/2006/relationships/oleObject" Target="embeddings/oleObject1263.bin"/><Relationship Id="rId2543" Type="http://schemas.openxmlformats.org/officeDocument/2006/relationships/image" Target="media/image1271.wmf"/><Relationship Id="rId2544" Type="http://schemas.openxmlformats.org/officeDocument/2006/relationships/oleObject" Target="embeddings/oleObject1264.bin"/><Relationship Id="rId2545" Type="http://schemas.openxmlformats.org/officeDocument/2006/relationships/image" Target="media/image1272.wmf"/><Relationship Id="rId2546" Type="http://schemas.openxmlformats.org/officeDocument/2006/relationships/oleObject" Target="embeddings/oleObject1265.bin"/><Relationship Id="rId2547" Type="http://schemas.openxmlformats.org/officeDocument/2006/relationships/image" Target="media/image1273.wmf"/><Relationship Id="rId2548" Type="http://schemas.openxmlformats.org/officeDocument/2006/relationships/oleObject" Target="embeddings/oleObject1266.bin"/><Relationship Id="rId2549" Type="http://schemas.openxmlformats.org/officeDocument/2006/relationships/image" Target="media/image1274.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oleObject" Target="embeddings/oleObject913.bin"/><Relationship Id="rId1841" Type="http://schemas.openxmlformats.org/officeDocument/2006/relationships/image" Target="media/image919.wmf"/><Relationship Id="rId1842" Type="http://schemas.openxmlformats.org/officeDocument/2006/relationships/oleObject" Target="embeddings/oleObject914.bin"/><Relationship Id="rId1843" Type="http://schemas.openxmlformats.org/officeDocument/2006/relationships/image" Target="media/image920.wmf"/><Relationship Id="rId1844" Type="http://schemas.openxmlformats.org/officeDocument/2006/relationships/oleObject" Target="embeddings/oleObject915.bin"/><Relationship Id="rId1845" Type="http://schemas.openxmlformats.org/officeDocument/2006/relationships/image" Target="media/image921.wmf"/><Relationship Id="rId1846" Type="http://schemas.openxmlformats.org/officeDocument/2006/relationships/oleObject" Target="embeddings/oleObject916.bin"/><Relationship Id="rId1847" Type="http://schemas.openxmlformats.org/officeDocument/2006/relationships/image" Target="media/image922.wmf"/><Relationship Id="rId1848" Type="http://schemas.openxmlformats.org/officeDocument/2006/relationships/oleObject" Target="embeddings/oleObject917.bin"/><Relationship Id="rId1849" Type="http://schemas.openxmlformats.org/officeDocument/2006/relationships/image" Target="media/image923.wmf"/><Relationship Id="rId2000" Type="http://schemas.openxmlformats.org/officeDocument/2006/relationships/oleObject" Target="embeddings/oleObject993.bin"/><Relationship Id="rId2001" Type="http://schemas.openxmlformats.org/officeDocument/2006/relationships/image" Target="media/image999.wmf"/><Relationship Id="rId2002" Type="http://schemas.openxmlformats.org/officeDocument/2006/relationships/oleObject" Target="embeddings/oleObject994.bin"/><Relationship Id="rId2003" Type="http://schemas.openxmlformats.org/officeDocument/2006/relationships/image" Target="media/image1000.wmf"/><Relationship Id="rId2004" Type="http://schemas.openxmlformats.org/officeDocument/2006/relationships/oleObject" Target="embeddings/oleObject995.bin"/><Relationship Id="rId2005" Type="http://schemas.openxmlformats.org/officeDocument/2006/relationships/image" Target="media/image1001.wmf"/><Relationship Id="rId2006" Type="http://schemas.openxmlformats.org/officeDocument/2006/relationships/oleObject" Target="embeddings/oleObject996.bin"/><Relationship Id="rId2007" Type="http://schemas.openxmlformats.org/officeDocument/2006/relationships/image" Target="media/image1002.wmf"/><Relationship Id="rId2008" Type="http://schemas.openxmlformats.org/officeDocument/2006/relationships/oleObject" Target="embeddings/oleObject997.bin"/><Relationship Id="rId2009" Type="http://schemas.openxmlformats.org/officeDocument/2006/relationships/image" Target="media/image1003.wmf"/><Relationship Id="rId3250" Type="http://schemas.openxmlformats.org/officeDocument/2006/relationships/image" Target="media/image1625.wmf"/><Relationship Id="rId3251" Type="http://schemas.openxmlformats.org/officeDocument/2006/relationships/oleObject" Target="embeddings/oleObject1617.bin"/><Relationship Id="rId3252" Type="http://schemas.openxmlformats.org/officeDocument/2006/relationships/image" Target="media/image1626.wmf"/><Relationship Id="rId3253" Type="http://schemas.openxmlformats.org/officeDocument/2006/relationships/oleObject" Target="embeddings/oleObject1618.bin"/><Relationship Id="rId3254" Type="http://schemas.openxmlformats.org/officeDocument/2006/relationships/image" Target="media/image1627.wmf"/><Relationship Id="rId3255" Type="http://schemas.openxmlformats.org/officeDocument/2006/relationships/oleObject" Target="embeddings/oleObject1619.bin"/><Relationship Id="rId3256" Type="http://schemas.openxmlformats.org/officeDocument/2006/relationships/image" Target="media/image1628.wmf"/><Relationship Id="rId3257" Type="http://schemas.openxmlformats.org/officeDocument/2006/relationships/oleObject" Target="embeddings/oleObject1620.bin"/><Relationship Id="rId3258" Type="http://schemas.openxmlformats.org/officeDocument/2006/relationships/image" Target="media/image1629.wmf"/><Relationship Id="rId3259" Type="http://schemas.openxmlformats.org/officeDocument/2006/relationships/oleObject" Target="embeddings/oleObject1621.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oleObject" Target="embeddings/oleObject643.bin"/><Relationship Id="rId2550" Type="http://schemas.openxmlformats.org/officeDocument/2006/relationships/oleObject" Target="embeddings/oleObject1267.bin"/><Relationship Id="rId2551" Type="http://schemas.openxmlformats.org/officeDocument/2006/relationships/image" Target="media/image1275.wmf"/><Relationship Id="rId2552" Type="http://schemas.openxmlformats.org/officeDocument/2006/relationships/oleObject" Target="embeddings/oleObject1268.bin"/><Relationship Id="rId2553" Type="http://schemas.openxmlformats.org/officeDocument/2006/relationships/image" Target="media/image1276.wmf"/><Relationship Id="rId2554" Type="http://schemas.openxmlformats.org/officeDocument/2006/relationships/oleObject" Target="embeddings/oleObject1269.bin"/><Relationship Id="rId2555" Type="http://schemas.openxmlformats.org/officeDocument/2006/relationships/image" Target="media/image1277.wmf"/><Relationship Id="rId2556" Type="http://schemas.openxmlformats.org/officeDocument/2006/relationships/oleObject" Target="embeddings/oleObject1270.bin"/><Relationship Id="rId2557" Type="http://schemas.openxmlformats.org/officeDocument/2006/relationships/image" Target="media/image1278.wmf"/><Relationship Id="rId2558" Type="http://schemas.openxmlformats.org/officeDocument/2006/relationships/oleObject" Target="embeddings/oleObject1271.bin"/><Relationship Id="rId2559" Type="http://schemas.openxmlformats.org/officeDocument/2006/relationships/image" Target="media/image1279.wmf"/><Relationship Id="rId1301" Type="http://schemas.openxmlformats.org/officeDocument/2006/relationships/image" Target="media/image649.wmf"/><Relationship Id="rId1302" Type="http://schemas.openxmlformats.org/officeDocument/2006/relationships/oleObject" Target="embeddings/oleObject644.bin"/><Relationship Id="rId1303" Type="http://schemas.openxmlformats.org/officeDocument/2006/relationships/image" Target="media/image650.wmf"/><Relationship Id="rId1304" Type="http://schemas.openxmlformats.org/officeDocument/2006/relationships/oleObject" Target="embeddings/oleObject645.bin"/><Relationship Id="rId1305" Type="http://schemas.openxmlformats.org/officeDocument/2006/relationships/image" Target="media/image651.wmf"/><Relationship Id="rId1306" Type="http://schemas.openxmlformats.org/officeDocument/2006/relationships/oleObject" Target="embeddings/oleObject646.bin"/><Relationship Id="rId1307" Type="http://schemas.openxmlformats.org/officeDocument/2006/relationships/image" Target="media/image652.wmf"/><Relationship Id="rId1308" Type="http://schemas.openxmlformats.org/officeDocument/2006/relationships/oleObject" Target="embeddings/oleObject647.bin"/><Relationship Id="rId1309" Type="http://schemas.openxmlformats.org/officeDocument/2006/relationships/image" Target="media/image653.wmf"/><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oleObject" Target="embeddings/oleObject918.bin"/><Relationship Id="rId1851" Type="http://schemas.openxmlformats.org/officeDocument/2006/relationships/image" Target="media/image924.wmf"/><Relationship Id="rId1852" Type="http://schemas.openxmlformats.org/officeDocument/2006/relationships/oleObject" Target="embeddings/oleObject919.bin"/><Relationship Id="rId1853" Type="http://schemas.openxmlformats.org/officeDocument/2006/relationships/image" Target="media/image925.wmf"/><Relationship Id="rId1854" Type="http://schemas.openxmlformats.org/officeDocument/2006/relationships/oleObject" Target="embeddings/oleObject920.bin"/><Relationship Id="rId1855" Type="http://schemas.openxmlformats.org/officeDocument/2006/relationships/image" Target="media/image926.wmf"/><Relationship Id="rId1856" Type="http://schemas.openxmlformats.org/officeDocument/2006/relationships/oleObject" Target="embeddings/oleObject921.bin"/><Relationship Id="rId1857" Type="http://schemas.openxmlformats.org/officeDocument/2006/relationships/image" Target="media/image927.wmf"/><Relationship Id="rId1858" Type="http://schemas.openxmlformats.org/officeDocument/2006/relationships/oleObject" Target="embeddings/oleObject922.bin"/><Relationship Id="rId1859" Type="http://schemas.openxmlformats.org/officeDocument/2006/relationships/image" Target="media/image928.wmf"/><Relationship Id="rId2010" Type="http://schemas.openxmlformats.org/officeDocument/2006/relationships/oleObject" Target="embeddings/oleObject998.bin"/><Relationship Id="rId2011" Type="http://schemas.openxmlformats.org/officeDocument/2006/relationships/image" Target="media/image1004.wmf"/><Relationship Id="rId2012" Type="http://schemas.openxmlformats.org/officeDocument/2006/relationships/oleObject" Target="embeddings/oleObject999.bin"/><Relationship Id="rId2013" Type="http://schemas.openxmlformats.org/officeDocument/2006/relationships/image" Target="media/image1005.wmf"/><Relationship Id="rId2014" Type="http://schemas.openxmlformats.org/officeDocument/2006/relationships/oleObject" Target="embeddings/oleObject1000.bin"/><Relationship Id="rId2015" Type="http://schemas.openxmlformats.org/officeDocument/2006/relationships/image" Target="media/image1006.wmf"/><Relationship Id="rId2016" Type="http://schemas.openxmlformats.org/officeDocument/2006/relationships/oleObject" Target="embeddings/oleObject1001.bin"/><Relationship Id="rId2017" Type="http://schemas.openxmlformats.org/officeDocument/2006/relationships/image" Target="media/image1007.wmf"/><Relationship Id="rId2018" Type="http://schemas.openxmlformats.org/officeDocument/2006/relationships/oleObject" Target="embeddings/oleObject1002.bin"/><Relationship Id="rId2019" Type="http://schemas.openxmlformats.org/officeDocument/2006/relationships/image" Target="media/image1008.wmf"/><Relationship Id="rId3260" Type="http://schemas.openxmlformats.org/officeDocument/2006/relationships/image" Target="media/image1630.wmf"/><Relationship Id="rId3261" Type="http://schemas.openxmlformats.org/officeDocument/2006/relationships/oleObject" Target="embeddings/oleObject1622.bin"/><Relationship Id="rId3262" Type="http://schemas.openxmlformats.org/officeDocument/2006/relationships/image" Target="media/image1631.wmf"/><Relationship Id="rId3263" Type="http://schemas.openxmlformats.org/officeDocument/2006/relationships/oleObject" Target="embeddings/oleObject1623.bin"/><Relationship Id="rId3264" Type="http://schemas.openxmlformats.org/officeDocument/2006/relationships/image" Target="media/image1632.wmf"/><Relationship Id="rId3265" Type="http://schemas.openxmlformats.org/officeDocument/2006/relationships/oleObject" Target="embeddings/oleObject1624.bin"/><Relationship Id="rId3266" Type="http://schemas.openxmlformats.org/officeDocument/2006/relationships/image" Target="media/image1633.wmf"/><Relationship Id="rId3267" Type="http://schemas.openxmlformats.org/officeDocument/2006/relationships/oleObject" Target="embeddings/oleObject1625.bin"/><Relationship Id="rId3268" Type="http://schemas.openxmlformats.org/officeDocument/2006/relationships/image" Target="media/image1634.wmf"/><Relationship Id="rId3269" Type="http://schemas.openxmlformats.org/officeDocument/2006/relationships/oleObject" Target="embeddings/oleObject1626.bin"/><Relationship Id="rId1310" Type="http://schemas.openxmlformats.org/officeDocument/2006/relationships/oleObject" Target="embeddings/oleObject648.bin"/><Relationship Id="rId1311" Type="http://schemas.openxmlformats.org/officeDocument/2006/relationships/image" Target="media/image654.wmf"/><Relationship Id="rId1312" Type="http://schemas.openxmlformats.org/officeDocument/2006/relationships/oleObject" Target="embeddings/oleObject649.bin"/><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image" Target="media/image655.wmf"/><Relationship Id="rId1314" Type="http://schemas.openxmlformats.org/officeDocument/2006/relationships/oleObject" Target="embeddings/oleObject650.bin"/><Relationship Id="rId2560" Type="http://schemas.openxmlformats.org/officeDocument/2006/relationships/oleObject" Target="embeddings/oleObject1272.bin"/><Relationship Id="rId2561" Type="http://schemas.openxmlformats.org/officeDocument/2006/relationships/image" Target="media/image1280.wmf"/><Relationship Id="rId2562" Type="http://schemas.openxmlformats.org/officeDocument/2006/relationships/oleObject" Target="embeddings/oleObject1273.bin"/><Relationship Id="rId2563" Type="http://schemas.openxmlformats.org/officeDocument/2006/relationships/image" Target="media/image1281.wmf"/><Relationship Id="rId2564" Type="http://schemas.openxmlformats.org/officeDocument/2006/relationships/oleObject" Target="embeddings/oleObject1274.bin"/><Relationship Id="rId2565" Type="http://schemas.openxmlformats.org/officeDocument/2006/relationships/image" Target="media/image1282.wmf"/><Relationship Id="rId2566" Type="http://schemas.openxmlformats.org/officeDocument/2006/relationships/oleObject" Target="embeddings/oleObject1275.bin"/><Relationship Id="rId2567" Type="http://schemas.openxmlformats.org/officeDocument/2006/relationships/image" Target="media/image1283.wmf"/><Relationship Id="rId2568" Type="http://schemas.openxmlformats.org/officeDocument/2006/relationships/oleObject" Target="embeddings/oleObject1276.bin"/><Relationship Id="rId2569" Type="http://schemas.openxmlformats.org/officeDocument/2006/relationships/image" Target="media/image1284.wmf"/><Relationship Id="rId1315" Type="http://schemas.openxmlformats.org/officeDocument/2006/relationships/image" Target="media/image656.wmf"/><Relationship Id="rId1316" Type="http://schemas.openxmlformats.org/officeDocument/2006/relationships/oleObject" Target="embeddings/oleObject651.bin"/><Relationship Id="rId1317" Type="http://schemas.openxmlformats.org/officeDocument/2006/relationships/image" Target="media/image657.wmf"/><Relationship Id="rId1318" Type="http://schemas.openxmlformats.org/officeDocument/2006/relationships/oleObject" Target="embeddings/oleObject652.bin"/><Relationship Id="rId1319" Type="http://schemas.openxmlformats.org/officeDocument/2006/relationships/image" Target="media/image658.wmf"/><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oleObject" Target="embeddings/oleObject923.bin"/><Relationship Id="rId1861" Type="http://schemas.openxmlformats.org/officeDocument/2006/relationships/image" Target="media/image929.wmf"/><Relationship Id="rId1862" Type="http://schemas.openxmlformats.org/officeDocument/2006/relationships/oleObject" Target="embeddings/oleObject924.bin"/><Relationship Id="rId1863" Type="http://schemas.openxmlformats.org/officeDocument/2006/relationships/image" Target="media/image930.wmf"/><Relationship Id="rId1864" Type="http://schemas.openxmlformats.org/officeDocument/2006/relationships/oleObject" Target="embeddings/oleObject925.bin"/><Relationship Id="rId1865" Type="http://schemas.openxmlformats.org/officeDocument/2006/relationships/image" Target="media/image931.wmf"/><Relationship Id="rId1866" Type="http://schemas.openxmlformats.org/officeDocument/2006/relationships/oleObject" Target="embeddings/oleObject926.bin"/><Relationship Id="rId1867" Type="http://schemas.openxmlformats.org/officeDocument/2006/relationships/image" Target="media/image932.wmf"/><Relationship Id="rId1868" Type="http://schemas.openxmlformats.org/officeDocument/2006/relationships/oleObject" Target="embeddings/oleObject927.bin"/><Relationship Id="rId1869" Type="http://schemas.openxmlformats.org/officeDocument/2006/relationships/image" Target="media/image933.wmf"/><Relationship Id="rId2020" Type="http://schemas.openxmlformats.org/officeDocument/2006/relationships/oleObject" Target="embeddings/oleObject1003.bin"/><Relationship Id="rId2021" Type="http://schemas.openxmlformats.org/officeDocument/2006/relationships/image" Target="media/image1009.wmf"/><Relationship Id="rId2022" Type="http://schemas.openxmlformats.org/officeDocument/2006/relationships/oleObject" Target="embeddings/oleObject1004.bin"/><Relationship Id="rId2023" Type="http://schemas.openxmlformats.org/officeDocument/2006/relationships/image" Target="media/image1010.wmf"/><Relationship Id="rId2024" Type="http://schemas.openxmlformats.org/officeDocument/2006/relationships/oleObject" Target="embeddings/oleObject1005.bin"/><Relationship Id="rId2025" Type="http://schemas.openxmlformats.org/officeDocument/2006/relationships/image" Target="media/image1011.wmf"/><Relationship Id="rId2026" Type="http://schemas.openxmlformats.org/officeDocument/2006/relationships/oleObject" Target="embeddings/oleObject1006.bin"/><Relationship Id="rId2027" Type="http://schemas.openxmlformats.org/officeDocument/2006/relationships/image" Target="media/image1012.wmf"/><Relationship Id="rId2028" Type="http://schemas.openxmlformats.org/officeDocument/2006/relationships/oleObject" Target="embeddings/oleObject1007.bin"/><Relationship Id="rId2029" Type="http://schemas.openxmlformats.org/officeDocument/2006/relationships/image" Target="media/image1013.wmf"/><Relationship Id="rId3270" Type="http://schemas.openxmlformats.org/officeDocument/2006/relationships/image" Target="media/image1635.wmf"/><Relationship Id="rId3271" Type="http://schemas.openxmlformats.org/officeDocument/2006/relationships/oleObject" Target="embeddings/oleObject1627.bin"/><Relationship Id="rId3272" Type="http://schemas.openxmlformats.org/officeDocument/2006/relationships/image" Target="media/image1636.wmf"/><Relationship Id="rId3273" Type="http://schemas.openxmlformats.org/officeDocument/2006/relationships/oleObject" Target="embeddings/oleObject1628.bin"/><Relationship Id="rId3274" Type="http://schemas.openxmlformats.org/officeDocument/2006/relationships/image" Target="media/image1637.wmf"/><Relationship Id="rId3275" Type="http://schemas.openxmlformats.org/officeDocument/2006/relationships/oleObject" Target="embeddings/oleObject1629.bin"/><Relationship Id="rId3276" Type="http://schemas.openxmlformats.org/officeDocument/2006/relationships/image" Target="media/image1638.wmf"/><Relationship Id="rId3277" Type="http://schemas.openxmlformats.org/officeDocument/2006/relationships/oleObject" Target="embeddings/oleObject1630.bin"/><Relationship Id="rId3278" Type="http://schemas.openxmlformats.org/officeDocument/2006/relationships/image" Target="media/image1639.wmf"/><Relationship Id="rId3279" Type="http://schemas.openxmlformats.org/officeDocument/2006/relationships/oleObject" Target="embeddings/oleObject1631.bin"/><Relationship Id="rId1320" Type="http://schemas.openxmlformats.org/officeDocument/2006/relationships/oleObject" Target="embeddings/oleObject653.bin"/><Relationship Id="rId1321" Type="http://schemas.openxmlformats.org/officeDocument/2006/relationships/image" Target="media/image659.wmf"/><Relationship Id="rId1322" Type="http://schemas.openxmlformats.org/officeDocument/2006/relationships/oleObject" Target="embeddings/oleObject654.bin"/><Relationship Id="rId1323" Type="http://schemas.openxmlformats.org/officeDocument/2006/relationships/image" Target="media/image660.wmf"/><Relationship Id="rId1324" Type="http://schemas.openxmlformats.org/officeDocument/2006/relationships/oleObject" Target="embeddings/oleObject655.bin"/><Relationship Id="rId1325" Type="http://schemas.openxmlformats.org/officeDocument/2006/relationships/image" Target="media/image661.wmf"/><Relationship Id="rId1326" Type="http://schemas.openxmlformats.org/officeDocument/2006/relationships/oleObject" Target="embeddings/oleObject656.bin"/><Relationship Id="rId1327" Type="http://schemas.openxmlformats.org/officeDocument/2006/relationships/image" Target="media/image662.wmf"/><Relationship Id="rId1328" Type="http://schemas.openxmlformats.org/officeDocument/2006/relationships/oleObject" Target="embeddings/oleObject657.bin"/><Relationship Id="rId1329" Type="http://schemas.openxmlformats.org/officeDocument/2006/relationships/image" Target="media/image663.wmf"/><Relationship Id="rId2570" Type="http://schemas.openxmlformats.org/officeDocument/2006/relationships/oleObject" Target="embeddings/oleObject1277.bin"/><Relationship Id="rId2571" Type="http://schemas.openxmlformats.org/officeDocument/2006/relationships/image" Target="media/image1285.wmf"/><Relationship Id="rId2572" Type="http://schemas.openxmlformats.org/officeDocument/2006/relationships/oleObject" Target="embeddings/oleObject1278.bin"/><Relationship Id="rId2573" Type="http://schemas.openxmlformats.org/officeDocument/2006/relationships/image" Target="media/image1286.wmf"/><Relationship Id="rId2574" Type="http://schemas.openxmlformats.org/officeDocument/2006/relationships/oleObject" Target="embeddings/oleObject1279.bin"/><Relationship Id="rId2575" Type="http://schemas.openxmlformats.org/officeDocument/2006/relationships/image" Target="media/image1287.wmf"/><Relationship Id="rId2576" Type="http://schemas.openxmlformats.org/officeDocument/2006/relationships/oleObject" Target="embeddings/oleObject1280.bin"/><Relationship Id="rId2577" Type="http://schemas.openxmlformats.org/officeDocument/2006/relationships/image" Target="media/image1288.wmf"/><Relationship Id="rId2578" Type="http://schemas.openxmlformats.org/officeDocument/2006/relationships/oleObject" Target="embeddings/oleObject1281.bin"/><Relationship Id="rId2579" Type="http://schemas.openxmlformats.org/officeDocument/2006/relationships/image" Target="media/image1289.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oleObject" Target="embeddings/oleObject928.bin"/><Relationship Id="rId1871" Type="http://schemas.openxmlformats.org/officeDocument/2006/relationships/image" Target="media/image934.wmf"/><Relationship Id="rId1872" Type="http://schemas.openxmlformats.org/officeDocument/2006/relationships/oleObject" Target="embeddings/oleObject929.bin"/><Relationship Id="rId1873" Type="http://schemas.openxmlformats.org/officeDocument/2006/relationships/image" Target="media/image935.wmf"/><Relationship Id="rId1874" Type="http://schemas.openxmlformats.org/officeDocument/2006/relationships/oleObject" Target="embeddings/oleObject930.bin"/><Relationship Id="rId1875" Type="http://schemas.openxmlformats.org/officeDocument/2006/relationships/image" Target="media/image936.wmf"/><Relationship Id="rId1876" Type="http://schemas.openxmlformats.org/officeDocument/2006/relationships/oleObject" Target="embeddings/oleObject931.bin"/><Relationship Id="rId1877" Type="http://schemas.openxmlformats.org/officeDocument/2006/relationships/image" Target="media/image937.wmf"/><Relationship Id="rId1878" Type="http://schemas.openxmlformats.org/officeDocument/2006/relationships/oleObject" Target="embeddings/oleObject932.bin"/><Relationship Id="rId1879" Type="http://schemas.openxmlformats.org/officeDocument/2006/relationships/image" Target="media/image938.wmf"/><Relationship Id="rId2030" Type="http://schemas.openxmlformats.org/officeDocument/2006/relationships/oleObject" Target="embeddings/oleObject1008.bin"/><Relationship Id="rId2031" Type="http://schemas.openxmlformats.org/officeDocument/2006/relationships/image" Target="media/image1014.wmf"/><Relationship Id="rId2032" Type="http://schemas.openxmlformats.org/officeDocument/2006/relationships/oleObject" Target="embeddings/oleObject1009.bin"/><Relationship Id="rId2033" Type="http://schemas.openxmlformats.org/officeDocument/2006/relationships/image" Target="media/image1015.wmf"/><Relationship Id="rId2034" Type="http://schemas.openxmlformats.org/officeDocument/2006/relationships/oleObject" Target="embeddings/oleObject1010.bin"/><Relationship Id="rId2035" Type="http://schemas.openxmlformats.org/officeDocument/2006/relationships/image" Target="media/image1016.wmf"/><Relationship Id="rId2036" Type="http://schemas.openxmlformats.org/officeDocument/2006/relationships/oleObject" Target="embeddings/oleObject1011.bin"/><Relationship Id="rId2037" Type="http://schemas.openxmlformats.org/officeDocument/2006/relationships/image" Target="media/image1017.wmf"/><Relationship Id="rId2038" Type="http://schemas.openxmlformats.org/officeDocument/2006/relationships/oleObject" Target="embeddings/oleObject1012.bin"/><Relationship Id="rId2039" Type="http://schemas.openxmlformats.org/officeDocument/2006/relationships/image" Target="media/image1018.wmf"/><Relationship Id="rId3280" Type="http://schemas.openxmlformats.org/officeDocument/2006/relationships/image" Target="media/image1640.wmf"/><Relationship Id="rId3281" Type="http://schemas.openxmlformats.org/officeDocument/2006/relationships/oleObject" Target="embeddings/oleObject1632.bin"/><Relationship Id="rId3282" Type="http://schemas.openxmlformats.org/officeDocument/2006/relationships/image" Target="media/image1641.wmf"/><Relationship Id="rId3283" Type="http://schemas.openxmlformats.org/officeDocument/2006/relationships/oleObject" Target="embeddings/oleObject1633.bin"/><Relationship Id="rId3284" Type="http://schemas.openxmlformats.org/officeDocument/2006/relationships/image" Target="media/image1642.wmf"/><Relationship Id="rId3285" Type="http://schemas.openxmlformats.org/officeDocument/2006/relationships/oleObject" Target="embeddings/oleObject1634.bin"/><Relationship Id="rId3286" Type="http://schemas.openxmlformats.org/officeDocument/2006/relationships/image" Target="media/image1643.wmf"/><Relationship Id="rId3287" Type="http://schemas.openxmlformats.org/officeDocument/2006/relationships/oleObject" Target="embeddings/oleObject1635.bin"/><Relationship Id="rId3288" Type="http://schemas.openxmlformats.org/officeDocument/2006/relationships/image" Target="media/image1644.wmf"/><Relationship Id="rId3289" Type="http://schemas.openxmlformats.org/officeDocument/2006/relationships/oleObject" Target="embeddings/oleObject1636.bin"/><Relationship Id="rId1330" Type="http://schemas.openxmlformats.org/officeDocument/2006/relationships/oleObject" Target="embeddings/oleObject658.bin"/><Relationship Id="rId1331" Type="http://schemas.openxmlformats.org/officeDocument/2006/relationships/image" Target="media/image664.wmf"/><Relationship Id="rId1332" Type="http://schemas.openxmlformats.org/officeDocument/2006/relationships/oleObject" Target="embeddings/oleObject659.bin"/><Relationship Id="rId1333" Type="http://schemas.openxmlformats.org/officeDocument/2006/relationships/image" Target="media/image665.wmf"/><Relationship Id="rId1334" Type="http://schemas.openxmlformats.org/officeDocument/2006/relationships/oleObject" Target="embeddings/oleObject660.bin"/><Relationship Id="rId1335" Type="http://schemas.openxmlformats.org/officeDocument/2006/relationships/image" Target="media/image666.wmf"/><Relationship Id="rId1336" Type="http://schemas.openxmlformats.org/officeDocument/2006/relationships/oleObject" Target="embeddings/oleObject661.bin"/><Relationship Id="rId1337" Type="http://schemas.openxmlformats.org/officeDocument/2006/relationships/image" Target="media/image667.wmf"/><Relationship Id="rId1338" Type="http://schemas.openxmlformats.org/officeDocument/2006/relationships/oleObject" Target="embeddings/oleObject662.bin"/><Relationship Id="rId1339" Type="http://schemas.openxmlformats.org/officeDocument/2006/relationships/image" Target="media/image668.wmf"/><Relationship Id="rId2580" Type="http://schemas.openxmlformats.org/officeDocument/2006/relationships/oleObject" Target="embeddings/oleObject1282.bin"/><Relationship Id="rId2581" Type="http://schemas.openxmlformats.org/officeDocument/2006/relationships/image" Target="media/image1290.wmf"/><Relationship Id="rId2582" Type="http://schemas.openxmlformats.org/officeDocument/2006/relationships/oleObject" Target="embeddings/oleObject1283.bin"/><Relationship Id="rId2583" Type="http://schemas.openxmlformats.org/officeDocument/2006/relationships/image" Target="media/image1291.wmf"/><Relationship Id="rId2584" Type="http://schemas.openxmlformats.org/officeDocument/2006/relationships/oleObject" Target="embeddings/oleObject1284.bin"/><Relationship Id="rId2585" Type="http://schemas.openxmlformats.org/officeDocument/2006/relationships/image" Target="media/image1292.wmf"/><Relationship Id="rId2586" Type="http://schemas.openxmlformats.org/officeDocument/2006/relationships/oleObject" Target="embeddings/oleObject1285.bin"/><Relationship Id="rId2587" Type="http://schemas.openxmlformats.org/officeDocument/2006/relationships/image" Target="media/image1293.wmf"/><Relationship Id="rId2588" Type="http://schemas.openxmlformats.org/officeDocument/2006/relationships/oleObject" Target="embeddings/oleObject1286.bin"/><Relationship Id="rId2589" Type="http://schemas.openxmlformats.org/officeDocument/2006/relationships/image" Target="media/image1294.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oleObject" Target="embeddings/oleObject933.bin"/><Relationship Id="rId1881" Type="http://schemas.openxmlformats.org/officeDocument/2006/relationships/image" Target="media/image939.wmf"/><Relationship Id="rId1882" Type="http://schemas.openxmlformats.org/officeDocument/2006/relationships/oleObject" Target="embeddings/oleObject934.bin"/><Relationship Id="rId1883" Type="http://schemas.openxmlformats.org/officeDocument/2006/relationships/image" Target="media/image940.wmf"/><Relationship Id="rId1884" Type="http://schemas.openxmlformats.org/officeDocument/2006/relationships/oleObject" Target="embeddings/oleObject935.bin"/><Relationship Id="rId1885" Type="http://schemas.openxmlformats.org/officeDocument/2006/relationships/image" Target="media/image941.wmf"/><Relationship Id="rId1886" Type="http://schemas.openxmlformats.org/officeDocument/2006/relationships/oleObject" Target="embeddings/oleObject936.bin"/><Relationship Id="rId1887" Type="http://schemas.openxmlformats.org/officeDocument/2006/relationships/image" Target="media/image942.wmf"/><Relationship Id="rId1888" Type="http://schemas.openxmlformats.org/officeDocument/2006/relationships/oleObject" Target="embeddings/oleObject937.bin"/><Relationship Id="rId1889" Type="http://schemas.openxmlformats.org/officeDocument/2006/relationships/image" Target="media/image943.wmf"/><Relationship Id="rId2040" Type="http://schemas.openxmlformats.org/officeDocument/2006/relationships/oleObject" Target="embeddings/oleObject1013.bin"/><Relationship Id="rId2041" Type="http://schemas.openxmlformats.org/officeDocument/2006/relationships/image" Target="media/image1019.wmf"/><Relationship Id="rId2042" Type="http://schemas.openxmlformats.org/officeDocument/2006/relationships/oleObject" Target="embeddings/oleObject1014.bin"/><Relationship Id="rId2043" Type="http://schemas.openxmlformats.org/officeDocument/2006/relationships/image" Target="media/image1020.wmf"/><Relationship Id="rId2044" Type="http://schemas.openxmlformats.org/officeDocument/2006/relationships/oleObject" Target="embeddings/oleObject1015.bin"/><Relationship Id="rId2045" Type="http://schemas.openxmlformats.org/officeDocument/2006/relationships/image" Target="media/image1021.wmf"/><Relationship Id="rId2046" Type="http://schemas.openxmlformats.org/officeDocument/2006/relationships/oleObject" Target="embeddings/oleObject1016.bin"/><Relationship Id="rId2047" Type="http://schemas.openxmlformats.org/officeDocument/2006/relationships/image" Target="media/image1022.wmf"/><Relationship Id="rId2048" Type="http://schemas.openxmlformats.org/officeDocument/2006/relationships/oleObject" Target="embeddings/oleObject1017.bin"/><Relationship Id="rId2049" Type="http://schemas.openxmlformats.org/officeDocument/2006/relationships/image" Target="media/image1023.wmf"/><Relationship Id="rId3290" Type="http://schemas.openxmlformats.org/officeDocument/2006/relationships/image" Target="media/image1645.wmf"/><Relationship Id="rId3291" Type="http://schemas.openxmlformats.org/officeDocument/2006/relationships/oleObject" Target="embeddings/oleObject1637.bin"/><Relationship Id="rId3292" Type="http://schemas.openxmlformats.org/officeDocument/2006/relationships/image" Target="media/image1646.wmf"/><Relationship Id="rId3293" Type="http://schemas.openxmlformats.org/officeDocument/2006/relationships/oleObject" Target="embeddings/oleObject1638.bin"/><Relationship Id="rId3294" Type="http://schemas.openxmlformats.org/officeDocument/2006/relationships/image" Target="media/image1647.wmf"/><Relationship Id="rId3295" Type="http://schemas.openxmlformats.org/officeDocument/2006/relationships/oleObject" Target="embeddings/oleObject1639.bin"/><Relationship Id="rId3296" Type="http://schemas.openxmlformats.org/officeDocument/2006/relationships/image" Target="media/image1648.wmf"/><Relationship Id="rId3297" Type="http://schemas.openxmlformats.org/officeDocument/2006/relationships/oleObject" Target="embeddings/oleObject1640.bin"/><Relationship Id="rId3298" Type="http://schemas.openxmlformats.org/officeDocument/2006/relationships/image" Target="media/image1649.wmf"/><Relationship Id="rId3299" Type="http://schemas.openxmlformats.org/officeDocument/2006/relationships/oleObject" Target="embeddings/oleObject1641.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oleObject" Target="embeddings/oleObject663.bin"/><Relationship Id="rId1341" Type="http://schemas.openxmlformats.org/officeDocument/2006/relationships/image" Target="media/image669.wmf"/><Relationship Id="rId1342" Type="http://schemas.openxmlformats.org/officeDocument/2006/relationships/oleObject" Target="embeddings/oleObject664.bin"/><Relationship Id="rId1343" Type="http://schemas.openxmlformats.org/officeDocument/2006/relationships/image" Target="media/image670.wmf"/><Relationship Id="rId1344" Type="http://schemas.openxmlformats.org/officeDocument/2006/relationships/oleObject" Target="embeddings/oleObject665.bin"/><Relationship Id="rId1345" Type="http://schemas.openxmlformats.org/officeDocument/2006/relationships/image" Target="media/image671.wmf"/><Relationship Id="rId1346" Type="http://schemas.openxmlformats.org/officeDocument/2006/relationships/oleObject" Target="embeddings/oleObject666.bin"/><Relationship Id="rId1347" Type="http://schemas.openxmlformats.org/officeDocument/2006/relationships/image" Target="media/image672.wmf"/><Relationship Id="rId1348" Type="http://schemas.openxmlformats.org/officeDocument/2006/relationships/oleObject" Target="embeddings/oleObject667.bin"/><Relationship Id="rId1349" Type="http://schemas.openxmlformats.org/officeDocument/2006/relationships/image" Target="media/image673.wmf"/><Relationship Id="rId2590" Type="http://schemas.openxmlformats.org/officeDocument/2006/relationships/oleObject" Target="embeddings/oleObject1287.bin"/><Relationship Id="rId2591" Type="http://schemas.openxmlformats.org/officeDocument/2006/relationships/image" Target="media/image1295.wmf"/><Relationship Id="rId2592" Type="http://schemas.openxmlformats.org/officeDocument/2006/relationships/oleObject" Target="embeddings/oleObject1288.bin"/><Relationship Id="rId2593" Type="http://schemas.openxmlformats.org/officeDocument/2006/relationships/image" Target="media/image1296.wmf"/><Relationship Id="rId2594" Type="http://schemas.openxmlformats.org/officeDocument/2006/relationships/oleObject" Target="embeddings/oleObject1289.bin"/><Relationship Id="rId2595" Type="http://schemas.openxmlformats.org/officeDocument/2006/relationships/image" Target="media/image1297.wmf"/><Relationship Id="rId2596" Type="http://schemas.openxmlformats.org/officeDocument/2006/relationships/oleObject" Target="embeddings/oleObject1290.bin"/><Relationship Id="rId2597" Type="http://schemas.openxmlformats.org/officeDocument/2006/relationships/image" Target="media/image1298.wmf"/><Relationship Id="rId2598" Type="http://schemas.openxmlformats.org/officeDocument/2006/relationships/oleObject" Target="embeddings/oleObject1291.bin"/><Relationship Id="rId2599" Type="http://schemas.openxmlformats.org/officeDocument/2006/relationships/image" Target="media/image1299.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oleObject" Target="embeddings/oleObject938.bin"/><Relationship Id="rId1891" Type="http://schemas.openxmlformats.org/officeDocument/2006/relationships/image" Target="media/image944.wmf"/><Relationship Id="rId1892" Type="http://schemas.openxmlformats.org/officeDocument/2006/relationships/oleObject" Target="embeddings/oleObject939.bin"/><Relationship Id="rId1893" Type="http://schemas.openxmlformats.org/officeDocument/2006/relationships/image" Target="media/image945.wmf"/><Relationship Id="rId1894" Type="http://schemas.openxmlformats.org/officeDocument/2006/relationships/oleObject" Target="embeddings/oleObject940.bin"/><Relationship Id="rId1895" Type="http://schemas.openxmlformats.org/officeDocument/2006/relationships/image" Target="media/image946.wmf"/><Relationship Id="rId1896" Type="http://schemas.openxmlformats.org/officeDocument/2006/relationships/oleObject" Target="embeddings/oleObject941.bin"/><Relationship Id="rId1897" Type="http://schemas.openxmlformats.org/officeDocument/2006/relationships/image" Target="media/image947.wmf"/><Relationship Id="rId1898" Type="http://schemas.openxmlformats.org/officeDocument/2006/relationships/oleObject" Target="embeddings/oleObject942.bin"/><Relationship Id="rId1899" Type="http://schemas.openxmlformats.org/officeDocument/2006/relationships/image" Target="media/image948.wmf"/><Relationship Id="rId2050" Type="http://schemas.openxmlformats.org/officeDocument/2006/relationships/oleObject" Target="embeddings/oleObject1018.bin"/><Relationship Id="rId2051" Type="http://schemas.openxmlformats.org/officeDocument/2006/relationships/image" Target="media/image1024.wmf"/><Relationship Id="rId2052" Type="http://schemas.openxmlformats.org/officeDocument/2006/relationships/oleObject" Target="embeddings/oleObject1019.bin"/><Relationship Id="rId2053" Type="http://schemas.openxmlformats.org/officeDocument/2006/relationships/image" Target="media/image1025.wmf"/><Relationship Id="rId2054" Type="http://schemas.openxmlformats.org/officeDocument/2006/relationships/oleObject" Target="embeddings/oleObject1020.bin"/><Relationship Id="rId2055" Type="http://schemas.openxmlformats.org/officeDocument/2006/relationships/image" Target="media/image1026.wmf"/><Relationship Id="rId2056" Type="http://schemas.openxmlformats.org/officeDocument/2006/relationships/oleObject" Target="embeddings/oleObject1021.bin"/><Relationship Id="rId2057" Type="http://schemas.openxmlformats.org/officeDocument/2006/relationships/image" Target="media/image1027.wmf"/><Relationship Id="rId2058" Type="http://schemas.openxmlformats.org/officeDocument/2006/relationships/oleObject" Target="embeddings/oleObject1022.bin"/><Relationship Id="rId2059" Type="http://schemas.openxmlformats.org/officeDocument/2006/relationships/image" Target="media/image1028.wmf"/><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oleObject" Target="embeddings/oleObject668.bin"/><Relationship Id="rId1351" Type="http://schemas.openxmlformats.org/officeDocument/2006/relationships/image" Target="media/image674.wmf"/><Relationship Id="rId1352" Type="http://schemas.openxmlformats.org/officeDocument/2006/relationships/oleObject" Target="embeddings/oleObject669.bin"/><Relationship Id="rId1353" Type="http://schemas.openxmlformats.org/officeDocument/2006/relationships/image" Target="media/image675.wmf"/><Relationship Id="rId1354" Type="http://schemas.openxmlformats.org/officeDocument/2006/relationships/oleObject" Target="embeddings/oleObject670.bin"/><Relationship Id="rId1355" Type="http://schemas.openxmlformats.org/officeDocument/2006/relationships/image" Target="media/image676.wmf"/><Relationship Id="rId1356" Type="http://schemas.openxmlformats.org/officeDocument/2006/relationships/oleObject" Target="embeddings/oleObject671.bin"/><Relationship Id="rId1357" Type="http://schemas.openxmlformats.org/officeDocument/2006/relationships/image" Target="media/image677.wmf"/><Relationship Id="rId1358" Type="http://schemas.openxmlformats.org/officeDocument/2006/relationships/oleObject" Target="embeddings/oleObject672.bin"/><Relationship Id="rId1359" Type="http://schemas.openxmlformats.org/officeDocument/2006/relationships/image" Target="media/image678.wmf"/><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oleObject" Target="embeddings/oleObject1023.bin"/><Relationship Id="rId2061" Type="http://schemas.openxmlformats.org/officeDocument/2006/relationships/image" Target="media/image1029.wmf"/><Relationship Id="rId2062" Type="http://schemas.openxmlformats.org/officeDocument/2006/relationships/oleObject" Target="embeddings/oleObject1024.bin"/><Relationship Id="rId2063" Type="http://schemas.openxmlformats.org/officeDocument/2006/relationships/image" Target="media/image1030.wmf"/><Relationship Id="rId2064" Type="http://schemas.openxmlformats.org/officeDocument/2006/relationships/oleObject" Target="embeddings/oleObject1025.bin"/><Relationship Id="rId2065" Type="http://schemas.openxmlformats.org/officeDocument/2006/relationships/image" Target="media/image1031.wmf"/><Relationship Id="rId2066" Type="http://schemas.openxmlformats.org/officeDocument/2006/relationships/oleObject" Target="embeddings/oleObject1026.bin"/><Relationship Id="rId2067" Type="http://schemas.openxmlformats.org/officeDocument/2006/relationships/image" Target="media/image1032.wmf"/><Relationship Id="rId2068" Type="http://schemas.openxmlformats.org/officeDocument/2006/relationships/oleObject" Target="embeddings/oleObject1027.bin"/><Relationship Id="rId2069" Type="http://schemas.openxmlformats.org/officeDocument/2006/relationships/image" Target="media/image1033.wmf"/><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oleObject" Target="embeddings/oleObject673.bin"/><Relationship Id="rId1361" Type="http://schemas.openxmlformats.org/officeDocument/2006/relationships/image" Target="media/image679.wmf"/><Relationship Id="rId1362" Type="http://schemas.openxmlformats.org/officeDocument/2006/relationships/oleObject" Target="embeddings/oleObject674.bin"/><Relationship Id="rId1363" Type="http://schemas.openxmlformats.org/officeDocument/2006/relationships/image" Target="media/image680.wmf"/><Relationship Id="rId1364" Type="http://schemas.openxmlformats.org/officeDocument/2006/relationships/oleObject" Target="embeddings/oleObject675.bin"/><Relationship Id="rId1365" Type="http://schemas.openxmlformats.org/officeDocument/2006/relationships/image" Target="media/image681.wmf"/><Relationship Id="rId1366" Type="http://schemas.openxmlformats.org/officeDocument/2006/relationships/oleObject" Target="embeddings/oleObject676.bin"/><Relationship Id="rId1367" Type="http://schemas.openxmlformats.org/officeDocument/2006/relationships/image" Target="media/image682.wmf"/><Relationship Id="rId1368" Type="http://schemas.openxmlformats.org/officeDocument/2006/relationships/oleObject" Target="embeddings/oleObject677.bin"/><Relationship Id="rId1369" Type="http://schemas.openxmlformats.org/officeDocument/2006/relationships/image" Target="media/image683.wmf"/><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oleObject" Target="embeddings/oleObject1028.bin"/><Relationship Id="rId2071" Type="http://schemas.openxmlformats.org/officeDocument/2006/relationships/image" Target="media/image1034.wmf"/><Relationship Id="rId2072" Type="http://schemas.openxmlformats.org/officeDocument/2006/relationships/oleObject" Target="embeddings/oleObject1029.bin"/><Relationship Id="rId2073" Type="http://schemas.openxmlformats.org/officeDocument/2006/relationships/image" Target="media/image1035.wmf"/><Relationship Id="rId2074" Type="http://schemas.openxmlformats.org/officeDocument/2006/relationships/oleObject" Target="embeddings/oleObject1030.bin"/><Relationship Id="rId2075" Type="http://schemas.openxmlformats.org/officeDocument/2006/relationships/image" Target="media/image1036.wmf"/><Relationship Id="rId2076" Type="http://schemas.openxmlformats.org/officeDocument/2006/relationships/oleObject" Target="embeddings/oleObject1031.bin"/><Relationship Id="rId2077" Type="http://schemas.openxmlformats.org/officeDocument/2006/relationships/image" Target="media/image1037.wmf"/><Relationship Id="rId2078" Type="http://schemas.openxmlformats.org/officeDocument/2006/relationships/oleObject" Target="embeddings/oleObject1032.bin"/><Relationship Id="rId2079" Type="http://schemas.openxmlformats.org/officeDocument/2006/relationships/image" Target="media/image1038.wmf"/><Relationship Id="rId3500" Type="http://schemas.openxmlformats.org/officeDocument/2006/relationships/image" Target="media/image1750.wmf"/><Relationship Id="rId3501" Type="http://schemas.openxmlformats.org/officeDocument/2006/relationships/oleObject" Target="embeddings/oleObject1742.bin"/><Relationship Id="rId3502" Type="http://schemas.openxmlformats.org/officeDocument/2006/relationships/image" Target="media/image1751.wmf"/><Relationship Id="rId3503" Type="http://schemas.openxmlformats.org/officeDocument/2006/relationships/oleObject" Target="embeddings/oleObject1743.bin"/><Relationship Id="rId3504" Type="http://schemas.openxmlformats.org/officeDocument/2006/relationships/image" Target="media/image1752.wmf"/><Relationship Id="rId3505" Type="http://schemas.openxmlformats.org/officeDocument/2006/relationships/oleObject" Target="embeddings/oleObject1744.bin"/><Relationship Id="rId3506" Type="http://schemas.openxmlformats.org/officeDocument/2006/relationships/image" Target="media/image1753.wmf"/><Relationship Id="rId3507" Type="http://schemas.openxmlformats.org/officeDocument/2006/relationships/oleObject" Target="embeddings/oleObject1745.bin"/><Relationship Id="rId3508" Type="http://schemas.openxmlformats.org/officeDocument/2006/relationships/image" Target="media/image1754.wmf"/><Relationship Id="rId3509" Type="http://schemas.openxmlformats.org/officeDocument/2006/relationships/oleObject" Target="embeddings/oleObject1746.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oleObject" Target="embeddings/oleObject678.bin"/><Relationship Id="rId1371" Type="http://schemas.openxmlformats.org/officeDocument/2006/relationships/image" Target="media/image684.wmf"/><Relationship Id="rId1372" Type="http://schemas.openxmlformats.org/officeDocument/2006/relationships/oleObject" Target="embeddings/oleObject679.bin"/><Relationship Id="rId1373" Type="http://schemas.openxmlformats.org/officeDocument/2006/relationships/image" Target="media/image685.wmf"/><Relationship Id="rId1374" Type="http://schemas.openxmlformats.org/officeDocument/2006/relationships/oleObject" Target="embeddings/oleObject680.bin"/><Relationship Id="rId1375" Type="http://schemas.openxmlformats.org/officeDocument/2006/relationships/image" Target="media/image686.wmf"/><Relationship Id="rId1376" Type="http://schemas.openxmlformats.org/officeDocument/2006/relationships/oleObject" Target="embeddings/oleObject681.bin"/><Relationship Id="rId1377" Type="http://schemas.openxmlformats.org/officeDocument/2006/relationships/image" Target="media/image687.wmf"/><Relationship Id="rId1378" Type="http://schemas.openxmlformats.org/officeDocument/2006/relationships/oleObject" Target="embeddings/oleObject682.bin"/><Relationship Id="rId1379" Type="http://schemas.openxmlformats.org/officeDocument/2006/relationships/image" Target="media/image688.wmf"/><Relationship Id="rId2800" Type="http://schemas.openxmlformats.org/officeDocument/2006/relationships/oleObject" Target="embeddings/oleObject1392.bin"/><Relationship Id="rId2801" Type="http://schemas.openxmlformats.org/officeDocument/2006/relationships/image" Target="media/image1400.wmf"/><Relationship Id="rId2802" Type="http://schemas.openxmlformats.org/officeDocument/2006/relationships/oleObject" Target="embeddings/oleObject1393.bin"/><Relationship Id="rId2803" Type="http://schemas.openxmlformats.org/officeDocument/2006/relationships/image" Target="media/image1401.wmf"/><Relationship Id="rId2804" Type="http://schemas.openxmlformats.org/officeDocument/2006/relationships/oleObject" Target="embeddings/oleObject1394.bin"/><Relationship Id="rId2805" Type="http://schemas.openxmlformats.org/officeDocument/2006/relationships/image" Target="media/image1402.wmf"/><Relationship Id="rId2806" Type="http://schemas.openxmlformats.org/officeDocument/2006/relationships/oleObject" Target="embeddings/oleObject1395.bin"/><Relationship Id="rId2807" Type="http://schemas.openxmlformats.org/officeDocument/2006/relationships/image" Target="media/image1403.wmf"/><Relationship Id="rId2808" Type="http://schemas.openxmlformats.org/officeDocument/2006/relationships/oleObject" Target="embeddings/oleObject1396.bin"/><Relationship Id="rId2809" Type="http://schemas.openxmlformats.org/officeDocument/2006/relationships/image" Target="media/image1404.w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oleObject" Target="embeddings/oleObject1033.bin"/><Relationship Id="rId2081" Type="http://schemas.openxmlformats.org/officeDocument/2006/relationships/image" Target="media/image1039.wmf"/><Relationship Id="rId2082" Type="http://schemas.openxmlformats.org/officeDocument/2006/relationships/oleObject" Target="embeddings/oleObject1034.bin"/><Relationship Id="rId2083" Type="http://schemas.openxmlformats.org/officeDocument/2006/relationships/image" Target="media/image1040.wmf"/><Relationship Id="rId2084" Type="http://schemas.openxmlformats.org/officeDocument/2006/relationships/oleObject" Target="embeddings/oleObject1035.bin"/><Relationship Id="rId2085" Type="http://schemas.openxmlformats.org/officeDocument/2006/relationships/image" Target="media/image1041.wmf"/><Relationship Id="rId2086" Type="http://schemas.openxmlformats.org/officeDocument/2006/relationships/oleObject" Target="embeddings/oleObject1036.bin"/><Relationship Id="rId2087" Type="http://schemas.openxmlformats.org/officeDocument/2006/relationships/image" Target="media/image1042.wmf"/><Relationship Id="rId2088" Type="http://schemas.openxmlformats.org/officeDocument/2006/relationships/oleObject" Target="embeddings/oleObject1037.bin"/><Relationship Id="rId2089" Type="http://schemas.openxmlformats.org/officeDocument/2006/relationships/image" Target="media/image1043.wmf"/><Relationship Id="rId3510" Type="http://schemas.openxmlformats.org/officeDocument/2006/relationships/image" Target="media/image1755.wmf"/><Relationship Id="rId3511" Type="http://schemas.openxmlformats.org/officeDocument/2006/relationships/oleObject" Target="embeddings/oleObject1747.bin"/><Relationship Id="rId3512" Type="http://schemas.openxmlformats.org/officeDocument/2006/relationships/image" Target="media/image1756.wmf"/><Relationship Id="rId3513" Type="http://schemas.openxmlformats.org/officeDocument/2006/relationships/oleObject" Target="embeddings/oleObject1748.bin"/><Relationship Id="rId3514" Type="http://schemas.openxmlformats.org/officeDocument/2006/relationships/image" Target="media/image1757.wmf"/><Relationship Id="rId3515" Type="http://schemas.openxmlformats.org/officeDocument/2006/relationships/oleObject" Target="embeddings/oleObject1749.bin"/><Relationship Id="rId3516" Type="http://schemas.openxmlformats.org/officeDocument/2006/relationships/image" Target="media/image1758.wmf"/><Relationship Id="rId3517" Type="http://schemas.openxmlformats.org/officeDocument/2006/relationships/oleObject" Target="embeddings/oleObject1750.bin"/><Relationship Id="rId3518" Type="http://schemas.openxmlformats.org/officeDocument/2006/relationships/image" Target="media/image1759.wmf"/><Relationship Id="rId3519" Type="http://schemas.openxmlformats.org/officeDocument/2006/relationships/oleObject" Target="embeddings/oleObject1751.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oleObject" Target="embeddings/oleObject683.bin"/><Relationship Id="rId1381" Type="http://schemas.openxmlformats.org/officeDocument/2006/relationships/image" Target="media/image689.wmf"/><Relationship Id="rId1382" Type="http://schemas.openxmlformats.org/officeDocument/2006/relationships/oleObject" Target="embeddings/oleObject684.bin"/><Relationship Id="rId1383" Type="http://schemas.openxmlformats.org/officeDocument/2006/relationships/image" Target="media/image690.wmf"/><Relationship Id="rId1384" Type="http://schemas.openxmlformats.org/officeDocument/2006/relationships/oleObject" Target="embeddings/oleObject685.bin"/><Relationship Id="rId1385" Type="http://schemas.openxmlformats.org/officeDocument/2006/relationships/image" Target="media/image691.wmf"/><Relationship Id="rId1386" Type="http://schemas.openxmlformats.org/officeDocument/2006/relationships/oleObject" Target="embeddings/oleObject686.bin"/><Relationship Id="rId1387" Type="http://schemas.openxmlformats.org/officeDocument/2006/relationships/image" Target="media/image692.wmf"/><Relationship Id="rId1388" Type="http://schemas.openxmlformats.org/officeDocument/2006/relationships/oleObject" Target="embeddings/oleObject687.bin"/><Relationship Id="rId1389" Type="http://schemas.openxmlformats.org/officeDocument/2006/relationships/image" Target="media/image693.wmf"/><Relationship Id="rId2810" Type="http://schemas.openxmlformats.org/officeDocument/2006/relationships/oleObject" Target="embeddings/oleObject1397.bin"/><Relationship Id="rId2811" Type="http://schemas.openxmlformats.org/officeDocument/2006/relationships/image" Target="media/image1405.wmf"/><Relationship Id="rId2812" Type="http://schemas.openxmlformats.org/officeDocument/2006/relationships/oleObject" Target="embeddings/oleObject1398.bin"/><Relationship Id="rId2813" Type="http://schemas.openxmlformats.org/officeDocument/2006/relationships/image" Target="media/image1406.wmf"/><Relationship Id="rId2814" Type="http://schemas.openxmlformats.org/officeDocument/2006/relationships/oleObject" Target="embeddings/oleObject1399.bin"/><Relationship Id="rId2815" Type="http://schemas.openxmlformats.org/officeDocument/2006/relationships/image" Target="media/image1407.wmf"/><Relationship Id="rId2816" Type="http://schemas.openxmlformats.org/officeDocument/2006/relationships/oleObject" Target="embeddings/oleObject1400.bin"/><Relationship Id="rId2817" Type="http://schemas.openxmlformats.org/officeDocument/2006/relationships/image" Target="media/image1408.wmf"/><Relationship Id="rId2818" Type="http://schemas.openxmlformats.org/officeDocument/2006/relationships/oleObject" Target="embeddings/oleObject1401.bin"/><Relationship Id="rId2819" Type="http://schemas.openxmlformats.org/officeDocument/2006/relationships/image" Target="media/image1409.w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oleObject" Target="embeddings/oleObject1038.bin"/><Relationship Id="rId2091" Type="http://schemas.openxmlformats.org/officeDocument/2006/relationships/image" Target="media/image1044.wmf"/><Relationship Id="rId2092" Type="http://schemas.openxmlformats.org/officeDocument/2006/relationships/oleObject" Target="embeddings/oleObject1039.bin"/><Relationship Id="rId2093" Type="http://schemas.openxmlformats.org/officeDocument/2006/relationships/image" Target="media/image1045.wmf"/><Relationship Id="rId2094" Type="http://schemas.openxmlformats.org/officeDocument/2006/relationships/oleObject" Target="embeddings/oleObject1040.bin"/><Relationship Id="rId2095" Type="http://schemas.openxmlformats.org/officeDocument/2006/relationships/image" Target="media/image1046.wmf"/><Relationship Id="rId2096" Type="http://schemas.openxmlformats.org/officeDocument/2006/relationships/oleObject" Target="embeddings/oleObject1041.bin"/><Relationship Id="rId2097" Type="http://schemas.openxmlformats.org/officeDocument/2006/relationships/image" Target="media/image1047.wmf"/><Relationship Id="rId2098" Type="http://schemas.openxmlformats.org/officeDocument/2006/relationships/oleObject" Target="embeddings/oleObject1042.bin"/><Relationship Id="rId2099" Type="http://schemas.openxmlformats.org/officeDocument/2006/relationships/image" Target="media/image1048.wmf"/><Relationship Id="rId3520" Type="http://schemas.openxmlformats.org/officeDocument/2006/relationships/image" Target="media/image1760.wmf"/><Relationship Id="rId3521" Type="http://schemas.openxmlformats.org/officeDocument/2006/relationships/oleObject" Target="embeddings/oleObject1752.bin"/><Relationship Id="rId3522" Type="http://schemas.openxmlformats.org/officeDocument/2006/relationships/image" Target="media/image1761.wmf"/><Relationship Id="rId3523" Type="http://schemas.openxmlformats.org/officeDocument/2006/relationships/oleObject" Target="embeddings/oleObject1753.bin"/><Relationship Id="rId3524" Type="http://schemas.openxmlformats.org/officeDocument/2006/relationships/image" Target="media/image1762.wmf"/><Relationship Id="rId3525" Type="http://schemas.openxmlformats.org/officeDocument/2006/relationships/oleObject" Target="embeddings/oleObject1754.bin"/><Relationship Id="rId3526" Type="http://schemas.openxmlformats.org/officeDocument/2006/relationships/image" Target="media/image1763.wmf"/><Relationship Id="rId3527" Type="http://schemas.openxmlformats.org/officeDocument/2006/relationships/oleObject" Target="embeddings/oleObject1755.bin"/><Relationship Id="rId3528" Type="http://schemas.openxmlformats.org/officeDocument/2006/relationships/image" Target="media/image1764.wmf"/><Relationship Id="rId3529" Type="http://schemas.openxmlformats.org/officeDocument/2006/relationships/oleObject" Target="embeddings/oleObject1756.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oleObject" Target="embeddings/oleObject688.bin"/><Relationship Id="rId1391" Type="http://schemas.openxmlformats.org/officeDocument/2006/relationships/image" Target="media/image694.wmf"/><Relationship Id="rId1392" Type="http://schemas.openxmlformats.org/officeDocument/2006/relationships/oleObject" Target="embeddings/oleObject689.bin"/><Relationship Id="rId1393" Type="http://schemas.openxmlformats.org/officeDocument/2006/relationships/image" Target="media/image695.wmf"/><Relationship Id="rId1394" Type="http://schemas.openxmlformats.org/officeDocument/2006/relationships/oleObject" Target="embeddings/oleObject690.bin"/><Relationship Id="rId1395" Type="http://schemas.openxmlformats.org/officeDocument/2006/relationships/image" Target="media/image696.wmf"/><Relationship Id="rId1396" Type="http://schemas.openxmlformats.org/officeDocument/2006/relationships/oleObject" Target="embeddings/oleObject691.bin"/><Relationship Id="rId1397" Type="http://schemas.openxmlformats.org/officeDocument/2006/relationships/image" Target="media/image697.wmf"/><Relationship Id="rId1398" Type="http://schemas.openxmlformats.org/officeDocument/2006/relationships/oleObject" Target="embeddings/oleObject692.bin"/><Relationship Id="rId1399" Type="http://schemas.openxmlformats.org/officeDocument/2006/relationships/image" Target="media/image698.wmf"/><Relationship Id="rId2820" Type="http://schemas.openxmlformats.org/officeDocument/2006/relationships/oleObject" Target="embeddings/oleObject1402.bin"/><Relationship Id="rId2821" Type="http://schemas.openxmlformats.org/officeDocument/2006/relationships/image" Target="media/image1410.wmf"/><Relationship Id="rId2822" Type="http://schemas.openxmlformats.org/officeDocument/2006/relationships/oleObject" Target="embeddings/oleObject1403.bin"/><Relationship Id="rId2823" Type="http://schemas.openxmlformats.org/officeDocument/2006/relationships/image" Target="media/image1411.wmf"/><Relationship Id="rId2824" Type="http://schemas.openxmlformats.org/officeDocument/2006/relationships/oleObject" Target="embeddings/oleObject1404.bin"/><Relationship Id="rId2825" Type="http://schemas.openxmlformats.org/officeDocument/2006/relationships/image" Target="media/image1412.wmf"/><Relationship Id="rId2826" Type="http://schemas.openxmlformats.org/officeDocument/2006/relationships/oleObject" Target="embeddings/oleObject1405.bin"/><Relationship Id="rId2827" Type="http://schemas.openxmlformats.org/officeDocument/2006/relationships/image" Target="media/image1413.wmf"/><Relationship Id="rId2828" Type="http://schemas.openxmlformats.org/officeDocument/2006/relationships/oleObject" Target="embeddings/oleObject1406.bin"/><Relationship Id="rId2829" Type="http://schemas.openxmlformats.org/officeDocument/2006/relationships/image" Target="media/image1414.wmf"/><Relationship Id="rId3530" Type="http://schemas.openxmlformats.org/officeDocument/2006/relationships/image" Target="media/image1765.wmf"/><Relationship Id="rId3531" Type="http://schemas.openxmlformats.org/officeDocument/2006/relationships/oleObject" Target="embeddings/oleObject1757.bin"/><Relationship Id="rId3532" Type="http://schemas.openxmlformats.org/officeDocument/2006/relationships/image" Target="media/image1766.wmf"/><Relationship Id="rId3533" Type="http://schemas.openxmlformats.org/officeDocument/2006/relationships/oleObject" Target="embeddings/oleObject1758.bin"/><Relationship Id="rId3534" Type="http://schemas.openxmlformats.org/officeDocument/2006/relationships/image" Target="media/image1767.wmf"/><Relationship Id="rId3535" Type="http://schemas.openxmlformats.org/officeDocument/2006/relationships/oleObject" Target="embeddings/oleObject1759.bin"/><Relationship Id="rId3536" Type="http://schemas.openxmlformats.org/officeDocument/2006/relationships/image" Target="media/image1768.wmf"/><Relationship Id="rId3537" Type="http://schemas.openxmlformats.org/officeDocument/2006/relationships/oleObject" Target="embeddings/oleObject1760.bin"/><Relationship Id="rId3538" Type="http://schemas.openxmlformats.org/officeDocument/2006/relationships/image" Target="media/image1769.wmf"/><Relationship Id="rId3539" Type="http://schemas.openxmlformats.org/officeDocument/2006/relationships/oleObject" Target="embeddings/oleObject1761.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7.bin"/><Relationship Id="rId2831" Type="http://schemas.openxmlformats.org/officeDocument/2006/relationships/image" Target="media/image1415.wmf"/><Relationship Id="rId2832" Type="http://schemas.openxmlformats.org/officeDocument/2006/relationships/oleObject" Target="embeddings/oleObject1408.bin"/><Relationship Id="rId2833" Type="http://schemas.openxmlformats.org/officeDocument/2006/relationships/image" Target="media/image1416.wmf"/><Relationship Id="rId2834" Type="http://schemas.openxmlformats.org/officeDocument/2006/relationships/oleObject" Target="embeddings/oleObject1409.bin"/><Relationship Id="rId2835" Type="http://schemas.openxmlformats.org/officeDocument/2006/relationships/image" Target="media/image1417.wmf"/><Relationship Id="rId2836" Type="http://schemas.openxmlformats.org/officeDocument/2006/relationships/oleObject" Target="embeddings/oleObject1410.bin"/><Relationship Id="rId2837" Type="http://schemas.openxmlformats.org/officeDocument/2006/relationships/image" Target="media/image1418.wmf"/><Relationship Id="rId2838" Type="http://schemas.openxmlformats.org/officeDocument/2006/relationships/oleObject" Target="embeddings/oleObject1411.bin"/><Relationship Id="rId2839" Type="http://schemas.openxmlformats.org/officeDocument/2006/relationships/image" Target="media/image1419.wmf"/><Relationship Id="rId3540" Type="http://schemas.openxmlformats.org/officeDocument/2006/relationships/image" Target="media/image1770.wmf"/><Relationship Id="rId3541" Type="http://schemas.openxmlformats.org/officeDocument/2006/relationships/oleObject" Target="embeddings/oleObject1762.bin"/><Relationship Id="rId3542" Type="http://schemas.openxmlformats.org/officeDocument/2006/relationships/image" Target="media/image1771.wmf"/><Relationship Id="rId3543" Type="http://schemas.openxmlformats.org/officeDocument/2006/relationships/oleObject" Target="embeddings/oleObject1763.bin"/><Relationship Id="rId3544" Type="http://schemas.openxmlformats.org/officeDocument/2006/relationships/image" Target="media/image1772.wmf"/><Relationship Id="rId3545" Type="http://schemas.openxmlformats.org/officeDocument/2006/relationships/oleObject" Target="embeddings/oleObject1764.bin"/><Relationship Id="rId3546" Type="http://schemas.openxmlformats.org/officeDocument/2006/relationships/image" Target="media/image1773.wmf"/><Relationship Id="rId3547" Type="http://schemas.openxmlformats.org/officeDocument/2006/relationships/oleObject" Target="embeddings/oleObject1765.bin"/><Relationship Id="rId3548" Type="http://schemas.openxmlformats.org/officeDocument/2006/relationships/image" Target="media/image1774.wmf"/><Relationship Id="rId3549" Type="http://schemas.openxmlformats.org/officeDocument/2006/relationships/oleObject" Target="embeddings/oleObject1766.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12.bin"/><Relationship Id="rId2841" Type="http://schemas.openxmlformats.org/officeDocument/2006/relationships/image" Target="media/image1420.wmf"/><Relationship Id="rId2842" Type="http://schemas.openxmlformats.org/officeDocument/2006/relationships/oleObject" Target="embeddings/oleObject1413.bin"/><Relationship Id="rId2843" Type="http://schemas.openxmlformats.org/officeDocument/2006/relationships/image" Target="media/image1421.wmf"/><Relationship Id="rId2844" Type="http://schemas.openxmlformats.org/officeDocument/2006/relationships/oleObject" Target="embeddings/oleObject1414.bin"/><Relationship Id="rId2845" Type="http://schemas.openxmlformats.org/officeDocument/2006/relationships/image" Target="media/image1422.wmf"/><Relationship Id="rId2846" Type="http://schemas.openxmlformats.org/officeDocument/2006/relationships/oleObject" Target="embeddings/oleObject1415.bin"/><Relationship Id="rId2847" Type="http://schemas.openxmlformats.org/officeDocument/2006/relationships/image" Target="media/image1423.wmf"/><Relationship Id="rId2848" Type="http://schemas.openxmlformats.org/officeDocument/2006/relationships/oleObject" Target="embeddings/oleObject1416.bin"/><Relationship Id="rId2849" Type="http://schemas.openxmlformats.org/officeDocument/2006/relationships/image" Target="media/image1424.wmf"/><Relationship Id="rId3000" Type="http://schemas.openxmlformats.org/officeDocument/2006/relationships/oleObject" Target="embeddings/oleObject1492.bin"/><Relationship Id="rId3001" Type="http://schemas.openxmlformats.org/officeDocument/2006/relationships/image" Target="media/image1500.wmf"/><Relationship Id="rId3002" Type="http://schemas.openxmlformats.org/officeDocument/2006/relationships/oleObject" Target="embeddings/oleObject1493.bin"/><Relationship Id="rId3003" Type="http://schemas.openxmlformats.org/officeDocument/2006/relationships/image" Target="media/image1501.wmf"/><Relationship Id="rId3004" Type="http://schemas.openxmlformats.org/officeDocument/2006/relationships/oleObject" Target="embeddings/oleObject1494.bin"/><Relationship Id="rId3005" Type="http://schemas.openxmlformats.org/officeDocument/2006/relationships/image" Target="media/image1502.wmf"/><Relationship Id="rId3006" Type="http://schemas.openxmlformats.org/officeDocument/2006/relationships/oleObject" Target="embeddings/oleObject1495.bin"/><Relationship Id="rId3007" Type="http://schemas.openxmlformats.org/officeDocument/2006/relationships/image" Target="media/image1503.wmf"/><Relationship Id="rId3008" Type="http://schemas.openxmlformats.org/officeDocument/2006/relationships/oleObject" Target="embeddings/oleObject1496.bin"/><Relationship Id="rId3009" Type="http://schemas.openxmlformats.org/officeDocument/2006/relationships/image" Target="media/image1504.wmf"/><Relationship Id="rId2300" Type="http://schemas.openxmlformats.org/officeDocument/2006/relationships/oleObject" Target="embeddings/oleObject1142.bin"/><Relationship Id="rId2301" Type="http://schemas.openxmlformats.org/officeDocument/2006/relationships/image" Target="media/image1150.wmf"/><Relationship Id="rId2302" Type="http://schemas.openxmlformats.org/officeDocument/2006/relationships/oleObject" Target="embeddings/oleObject1143.bin"/><Relationship Id="rId2303" Type="http://schemas.openxmlformats.org/officeDocument/2006/relationships/image" Target="media/image1151.wmf"/><Relationship Id="rId2304" Type="http://schemas.openxmlformats.org/officeDocument/2006/relationships/oleObject" Target="embeddings/oleObject1144.bin"/><Relationship Id="rId2305" Type="http://schemas.openxmlformats.org/officeDocument/2006/relationships/image" Target="media/image1152.wmf"/><Relationship Id="rId2306" Type="http://schemas.openxmlformats.org/officeDocument/2006/relationships/oleObject" Target="embeddings/oleObject1145.bin"/><Relationship Id="rId2307" Type="http://schemas.openxmlformats.org/officeDocument/2006/relationships/image" Target="media/image1153.wmf"/><Relationship Id="rId2308" Type="http://schemas.openxmlformats.org/officeDocument/2006/relationships/oleObject" Target="embeddings/oleObject1146.bin"/><Relationship Id="rId2309" Type="http://schemas.openxmlformats.org/officeDocument/2006/relationships/image" Target="media/image1154.wmf"/><Relationship Id="rId3550" Type="http://schemas.openxmlformats.org/officeDocument/2006/relationships/image" Target="media/image1775.wmf"/><Relationship Id="rId3551" Type="http://schemas.openxmlformats.org/officeDocument/2006/relationships/oleObject" Target="embeddings/oleObject1767.bin"/><Relationship Id="rId3552" Type="http://schemas.openxmlformats.org/officeDocument/2006/relationships/image" Target="media/image1776.wmf"/><Relationship Id="rId3553" Type="http://schemas.openxmlformats.org/officeDocument/2006/relationships/oleObject" Target="embeddings/oleObject1768.bin"/><Relationship Id="rId3554" Type="http://schemas.openxmlformats.org/officeDocument/2006/relationships/image" Target="media/image1777.wmf"/><Relationship Id="rId3555" Type="http://schemas.openxmlformats.org/officeDocument/2006/relationships/oleObject" Target="embeddings/oleObject1769.bin"/><Relationship Id="rId3556" Type="http://schemas.openxmlformats.org/officeDocument/2006/relationships/image" Target="media/image1778.wmf"/><Relationship Id="rId3557" Type="http://schemas.openxmlformats.org/officeDocument/2006/relationships/oleObject" Target="embeddings/oleObject1770.bin"/><Relationship Id="rId3558" Type="http://schemas.openxmlformats.org/officeDocument/2006/relationships/image" Target="media/image1779.wmf"/><Relationship Id="rId3559" Type="http://schemas.openxmlformats.org/officeDocument/2006/relationships/oleObject" Target="embeddings/oleObject1771.bin"/><Relationship Id="rId1600" Type="http://schemas.openxmlformats.org/officeDocument/2006/relationships/oleObject" Target="embeddings/oleObject793.bin"/><Relationship Id="rId1601" Type="http://schemas.openxmlformats.org/officeDocument/2006/relationships/image" Target="media/image799.wmf"/><Relationship Id="rId1602" Type="http://schemas.openxmlformats.org/officeDocument/2006/relationships/oleObject" Target="embeddings/oleObject794.bin"/><Relationship Id="rId1603" Type="http://schemas.openxmlformats.org/officeDocument/2006/relationships/image" Target="media/image800.wmf"/><Relationship Id="rId1604" Type="http://schemas.openxmlformats.org/officeDocument/2006/relationships/oleObject" Target="embeddings/oleObject795.bin"/><Relationship Id="rId1605" Type="http://schemas.openxmlformats.org/officeDocument/2006/relationships/image" Target="media/image801.wmf"/><Relationship Id="rId1606" Type="http://schemas.openxmlformats.org/officeDocument/2006/relationships/oleObject" Target="embeddings/oleObject796.bin"/><Relationship Id="rId1607" Type="http://schemas.openxmlformats.org/officeDocument/2006/relationships/image" Target="media/image802.wmf"/><Relationship Id="rId1608" Type="http://schemas.openxmlformats.org/officeDocument/2006/relationships/oleObject" Target="embeddings/oleObject797.bin"/><Relationship Id="rId1609" Type="http://schemas.openxmlformats.org/officeDocument/2006/relationships/image" Target="media/image803.wmf"/><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7.bin"/><Relationship Id="rId2851" Type="http://schemas.openxmlformats.org/officeDocument/2006/relationships/image" Target="media/image1425.wmf"/><Relationship Id="rId2852" Type="http://schemas.openxmlformats.org/officeDocument/2006/relationships/oleObject" Target="embeddings/oleObject1418.bin"/><Relationship Id="rId2853" Type="http://schemas.openxmlformats.org/officeDocument/2006/relationships/image" Target="media/image1426.wmf"/><Relationship Id="rId2854" Type="http://schemas.openxmlformats.org/officeDocument/2006/relationships/oleObject" Target="embeddings/oleObject1419.bin"/><Relationship Id="rId2855" Type="http://schemas.openxmlformats.org/officeDocument/2006/relationships/image" Target="media/image1427.wmf"/><Relationship Id="rId2856" Type="http://schemas.openxmlformats.org/officeDocument/2006/relationships/oleObject" Target="embeddings/oleObject1420.bin"/><Relationship Id="rId2857" Type="http://schemas.openxmlformats.org/officeDocument/2006/relationships/image" Target="media/image1428.wmf"/><Relationship Id="rId2858" Type="http://schemas.openxmlformats.org/officeDocument/2006/relationships/oleObject" Target="embeddings/oleObject1421.bin"/><Relationship Id="rId2859" Type="http://schemas.openxmlformats.org/officeDocument/2006/relationships/image" Target="media/image1429.wmf"/><Relationship Id="rId3010" Type="http://schemas.openxmlformats.org/officeDocument/2006/relationships/oleObject" Target="embeddings/oleObject1497.bin"/><Relationship Id="rId3011" Type="http://schemas.openxmlformats.org/officeDocument/2006/relationships/image" Target="media/image1505.wmf"/><Relationship Id="rId3012" Type="http://schemas.openxmlformats.org/officeDocument/2006/relationships/oleObject" Target="embeddings/oleObject1498.bin"/><Relationship Id="rId3013" Type="http://schemas.openxmlformats.org/officeDocument/2006/relationships/image" Target="media/image1506.wmf"/><Relationship Id="rId3014" Type="http://schemas.openxmlformats.org/officeDocument/2006/relationships/oleObject" Target="embeddings/oleObject1499.bin"/><Relationship Id="rId3015" Type="http://schemas.openxmlformats.org/officeDocument/2006/relationships/image" Target="media/image1507.wmf"/><Relationship Id="rId3016" Type="http://schemas.openxmlformats.org/officeDocument/2006/relationships/oleObject" Target="embeddings/oleObject1500.bin"/><Relationship Id="rId3017" Type="http://schemas.openxmlformats.org/officeDocument/2006/relationships/image" Target="media/image1508.wmf"/><Relationship Id="rId3018" Type="http://schemas.openxmlformats.org/officeDocument/2006/relationships/oleObject" Target="embeddings/oleObject1501.bin"/><Relationship Id="rId3019" Type="http://schemas.openxmlformats.org/officeDocument/2006/relationships/image" Target="media/image1509.wmf"/><Relationship Id="rId2310" Type="http://schemas.openxmlformats.org/officeDocument/2006/relationships/oleObject" Target="embeddings/oleObject1147.bin"/><Relationship Id="rId2311" Type="http://schemas.openxmlformats.org/officeDocument/2006/relationships/image" Target="media/image1155.wmf"/><Relationship Id="rId2312" Type="http://schemas.openxmlformats.org/officeDocument/2006/relationships/oleObject" Target="embeddings/oleObject1148.bin"/><Relationship Id="rId2313" Type="http://schemas.openxmlformats.org/officeDocument/2006/relationships/image" Target="media/image1156.wmf"/><Relationship Id="rId2314" Type="http://schemas.openxmlformats.org/officeDocument/2006/relationships/oleObject" Target="embeddings/oleObject1149.bin"/><Relationship Id="rId2315" Type="http://schemas.openxmlformats.org/officeDocument/2006/relationships/image" Target="media/image1157.wmf"/><Relationship Id="rId2316" Type="http://schemas.openxmlformats.org/officeDocument/2006/relationships/oleObject" Target="embeddings/oleObject1150.bin"/><Relationship Id="rId2317" Type="http://schemas.openxmlformats.org/officeDocument/2006/relationships/image" Target="media/image1158.wmf"/><Relationship Id="rId2318" Type="http://schemas.openxmlformats.org/officeDocument/2006/relationships/oleObject" Target="embeddings/oleObject1151.bin"/><Relationship Id="rId2319" Type="http://schemas.openxmlformats.org/officeDocument/2006/relationships/image" Target="media/image1159.wmf"/><Relationship Id="rId3560" Type="http://schemas.openxmlformats.org/officeDocument/2006/relationships/image" Target="media/image1780.wmf"/><Relationship Id="rId3561" Type="http://schemas.openxmlformats.org/officeDocument/2006/relationships/oleObject" Target="embeddings/oleObject1772.bin"/><Relationship Id="rId3562" Type="http://schemas.openxmlformats.org/officeDocument/2006/relationships/image" Target="media/image1781.wmf"/><Relationship Id="rId3563" Type="http://schemas.openxmlformats.org/officeDocument/2006/relationships/oleObject" Target="embeddings/oleObject1773.bin"/><Relationship Id="rId3564" Type="http://schemas.openxmlformats.org/officeDocument/2006/relationships/image" Target="media/image1782.wmf"/><Relationship Id="rId3565" Type="http://schemas.openxmlformats.org/officeDocument/2006/relationships/oleObject" Target="embeddings/oleObject1774.bin"/><Relationship Id="rId3566" Type="http://schemas.openxmlformats.org/officeDocument/2006/relationships/image" Target="media/image1783.wmf"/><Relationship Id="rId3567" Type="http://schemas.openxmlformats.org/officeDocument/2006/relationships/oleObject" Target="embeddings/oleObject1775.bin"/><Relationship Id="rId3568" Type="http://schemas.openxmlformats.org/officeDocument/2006/relationships/image" Target="media/image1784.wmf"/><Relationship Id="rId3569" Type="http://schemas.openxmlformats.org/officeDocument/2006/relationships/oleObject" Target="embeddings/oleObject1776.bin"/><Relationship Id="rId1610" Type="http://schemas.openxmlformats.org/officeDocument/2006/relationships/oleObject" Target="embeddings/oleObject798.bin"/><Relationship Id="rId1611" Type="http://schemas.openxmlformats.org/officeDocument/2006/relationships/image" Target="media/image804.wmf"/><Relationship Id="rId1612" Type="http://schemas.openxmlformats.org/officeDocument/2006/relationships/oleObject" Target="embeddings/oleObject799.bin"/><Relationship Id="rId1613" Type="http://schemas.openxmlformats.org/officeDocument/2006/relationships/image" Target="media/image805.wmf"/><Relationship Id="rId1614" Type="http://schemas.openxmlformats.org/officeDocument/2006/relationships/oleObject" Target="embeddings/oleObject800.bin"/><Relationship Id="rId1615" Type="http://schemas.openxmlformats.org/officeDocument/2006/relationships/image" Target="media/image806.wmf"/><Relationship Id="rId1616" Type="http://schemas.openxmlformats.org/officeDocument/2006/relationships/oleObject" Target="embeddings/oleObject801.bin"/><Relationship Id="rId1617" Type="http://schemas.openxmlformats.org/officeDocument/2006/relationships/image" Target="media/image807.wmf"/><Relationship Id="rId1618" Type="http://schemas.openxmlformats.org/officeDocument/2006/relationships/oleObject" Target="embeddings/oleObject802.bin"/><Relationship Id="rId1619" Type="http://schemas.openxmlformats.org/officeDocument/2006/relationships/image" Target="media/image808.wmf"/><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22.bin"/><Relationship Id="rId2861" Type="http://schemas.openxmlformats.org/officeDocument/2006/relationships/image" Target="media/image1430.wmf"/><Relationship Id="rId2862" Type="http://schemas.openxmlformats.org/officeDocument/2006/relationships/oleObject" Target="embeddings/oleObject1423.bin"/><Relationship Id="rId2863" Type="http://schemas.openxmlformats.org/officeDocument/2006/relationships/image" Target="media/image1431.wmf"/><Relationship Id="rId2864" Type="http://schemas.openxmlformats.org/officeDocument/2006/relationships/oleObject" Target="embeddings/oleObject1424.bin"/><Relationship Id="rId2865" Type="http://schemas.openxmlformats.org/officeDocument/2006/relationships/image" Target="media/image1432.wmf"/><Relationship Id="rId2866" Type="http://schemas.openxmlformats.org/officeDocument/2006/relationships/oleObject" Target="embeddings/oleObject1425.bin"/><Relationship Id="rId2867" Type="http://schemas.openxmlformats.org/officeDocument/2006/relationships/image" Target="media/image1433.wmf"/><Relationship Id="rId2868" Type="http://schemas.openxmlformats.org/officeDocument/2006/relationships/oleObject" Target="embeddings/oleObject1426.bin"/><Relationship Id="rId2869" Type="http://schemas.openxmlformats.org/officeDocument/2006/relationships/image" Target="media/image1434.wmf"/><Relationship Id="rId3020" Type="http://schemas.openxmlformats.org/officeDocument/2006/relationships/oleObject" Target="embeddings/oleObject1502.bin"/><Relationship Id="rId3021" Type="http://schemas.openxmlformats.org/officeDocument/2006/relationships/image" Target="media/image1510.wmf"/><Relationship Id="rId3022" Type="http://schemas.openxmlformats.org/officeDocument/2006/relationships/oleObject" Target="embeddings/oleObject1503.bin"/><Relationship Id="rId3023" Type="http://schemas.openxmlformats.org/officeDocument/2006/relationships/image" Target="media/image1511.wmf"/><Relationship Id="rId3024" Type="http://schemas.openxmlformats.org/officeDocument/2006/relationships/oleObject" Target="embeddings/oleObject1504.bin"/><Relationship Id="rId3025" Type="http://schemas.openxmlformats.org/officeDocument/2006/relationships/image" Target="media/image1512.wmf"/><Relationship Id="rId3026" Type="http://schemas.openxmlformats.org/officeDocument/2006/relationships/oleObject" Target="embeddings/oleObject1505.bin"/><Relationship Id="rId3027" Type="http://schemas.openxmlformats.org/officeDocument/2006/relationships/image" Target="media/image1513.wmf"/><Relationship Id="rId3028" Type="http://schemas.openxmlformats.org/officeDocument/2006/relationships/oleObject" Target="embeddings/oleObject1506.bin"/><Relationship Id="rId3029" Type="http://schemas.openxmlformats.org/officeDocument/2006/relationships/image" Target="media/image1514.wmf"/><Relationship Id="rId2320" Type="http://schemas.openxmlformats.org/officeDocument/2006/relationships/oleObject" Target="embeddings/oleObject1152.bin"/><Relationship Id="rId2321" Type="http://schemas.openxmlformats.org/officeDocument/2006/relationships/image" Target="media/image1160.wmf"/><Relationship Id="rId2322" Type="http://schemas.openxmlformats.org/officeDocument/2006/relationships/oleObject" Target="embeddings/oleObject1153.bin"/><Relationship Id="rId2323" Type="http://schemas.openxmlformats.org/officeDocument/2006/relationships/image" Target="media/image1161.wmf"/><Relationship Id="rId2324" Type="http://schemas.openxmlformats.org/officeDocument/2006/relationships/oleObject" Target="embeddings/oleObject1154.bin"/><Relationship Id="rId2325" Type="http://schemas.openxmlformats.org/officeDocument/2006/relationships/image" Target="media/image1162.wmf"/><Relationship Id="rId2326" Type="http://schemas.openxmlformats.org/officeDocument/2006/relationships/oleObject" Target="embeddings/oleObject1155.bin"/><Relationship Id="rId2327" Type="http://schemas.openxmlformats.org/officeDocument/2006/relationships/image" Target="media/image1163.wmf"/><Relationship Id="rId2328" Type="http://schemas.openxmlformats.org/officeDocument/2006/relationships/oleObject" Target="embeddings/oleObject1156.bin"/><Relationship Id="rId2329" Type="http://schemas.openxmlformats.org/officeDocument/2006/relationships/image" Target="media/image1164.wmf"/><Relationship Id="rId3570" Type="http://schemas.openxmlformats.org/officeDocument/2006/relationships/image" Target="media/image1785.wmf"/><Relationship Id="rId3571" Type="http://schemas.openxmlformats.org/officeDocument/2006/relationships/oleObject" Target="embeddings/oleObject1777.bin"/><Relationship Id="rId3572" Type="http://schemas.openxmlformats.org/officeDocument/2006/relationships/image" Target="media/image1786.wmf"/><Relationship Id="rId3573" Type="http://schemas.openxmlformats.org/officeDocument/2006/relationships/oleObject" Target="embeddings/oleObject1778.bin"/><Relationship Id="rId3574" Type="http://schemas.openxmlformats.org/officeDocument/2006/relationships/image" Target="media/image1787.wmf"/><Relationship Id="rId3575" Type="http://schemas.openxmlformats.org/officeDocument/2006/relationships/oleObject" Target="embeddings/oleObject1779.bin"/><Relationship Id="rId3576" Type="http://schemas.openxmlformats.org/officeDocument/2006/relationships/image" Target="media/image1788.wmf"/><Relationship Id="rId3577" Type="http://schemas.openxmlformats.org/officeDocument/2006/relationships/oleObject" Target="embeddings/oleObject1780.bin"/><Relationship Id="rId3578" Type="http://schemas.openxmlformats.org/officeDocument/2006/relationships/image" Target="media/image1789.wmf"/><Relationship Id="rId3579" Type="http://schemas.openxmlformats.org/officeDocument/2006/relationships/oleObject" Target="embeddings/oleObject1781.bin"/><Relationship Id="rId1620" Type="http://schemas.openxmlformats.org/officeDocument/2006/relationships/oleObject" Target="embeddings/oleObject803.bin"/><Relationship Id="rId1621" Type="http://schemas.openxmlformats.org/officeDocument/2006/relationships/image" Target="media/image809.wmf"/><Relationship Id="rId1622" Type="http://schemas.openxmlformats.org/officeDocument/2006/relationships/oleObject" Target="embeddings/oleObject804.bin"/><Relationship Id="rId1623" Type="http://schemas.openxmlformats.org/officeDocument/2006/relationships/image" Target="media/image810.wmf"/><Relationship Id="rId1624" Type="http://schemas.openxmlformats.org/officeDocument/2006/relationships/oleObject" Target="embeddings/oleObject805.bin"/><Relationship Id="rId1625" Type="http://schemas.openxmlformats.org/officeDocument/2006/relationships/image" Target="media/image811.wmf"/><Relationship Id="rId1626" Type="http://schemas.openxmlformats.org/officeDocument/2006/relationships/oleObject" Target="embeddings/oleObject806.bin"/><Relationship Id="rId1627" Type="http://schemas.openxmlformats.org/officeDocument/2006/relationships/image" Target="media/image812.wmf"/><Relationship Id="rId1628" Type="http://schemas.openxmlformats.org/officeDocument/2006/relationships/oleObject" Target="embeddings/oleObject807.bin"/><Relationship Id="rId1629" Type="http://schemas.openxmlformats.org/officeDocument/2006/relationships/image" Target="media/image813.wmf"/><Relationship Id="rId2870" Type="http://schemas.openxmlformats.org/officeDocument/2006/relationships/oleObject" Target="embeddings/oleObject1427.bin"/><Relationship Id="rId2871" Type="http://schemas.openxmlformats.org/officeDocument/2006/relationships/image" Target="media/image1435.wmf"/><Relationship Id="rId2872" Type="http://schemas.openxmlformats.org/officeDocument/2006/relationships/oleObject" Target="embeddings/oleObject1428.bin"/><Relationship Id="rId2873" Type="http://schemas.openxmlformats.org/officeDocument/2006/relationships/image" Target="media/image1436.wmf"/><Relationship Id="rId2874" Type="http://schemas.openxmlformats.org/officeDocument/2006/relationships/oleObject" Target="embeddings/oleObject1429.bin"/><Relationship Id="rId2875" Type="http://schemas.openxmlformats.org/officeDocument/2006/relationships/image" Target="media/image1437.wmf"/><Relationship Id="rId2876" Type="http://schemas.openxmlformats.org/officeDocument/2006/relationships/oleObject" Target="embeddings/oleObject1430.bin"/><Relationship Id="rId2877" Type="http://schemas.openxmlformats.org/officeDocument/2006/relationships/image" Target="media/image1438.wmf"/><Relationship Id="rId2878" Type="http://schemas.openxmlformats.org/officeDocument/2006/relationships/oleObject" Target="embeddings/oleObject1431.bin"/><Relationship Id="rId2879" Type="http://schemas.openxmlformats.org/officeDocument/2006/relationships/image" Target="media/image1439.wmf"/><Relationship Id="rId3030" Type="http://schemas.openxmlformats.org/officeDocument/2006/relationships/oleObject" Target="embeddings/oleObject1507.bin"/><Relationship Id="rId3031" Type="http://schemas.openxmlformats.org/officeDocument/2006/relationships/image" Target="media/image1515.wmf"/><Relationship Id="rId3032" Type="http://schemas.openxmlformats.org/officeDocument/2006/relationships/oleObject" Target="embeddings/oleObject1508.bin"/><Relationship Id="rId3033" Type="http://schemas.openxmlformats.org/officeDocument/2006/relationships/image" Target="media/image1516.wmf"/><Relationship Id="rId3034" Type="http://schemas.openxmlformats.org/officeDocument/2006/relationships/oleObject" Target="embeddings/oleObject1509.bin"/><Relationship Id="rId3035" Type="http://schemas.openxmlformats.org/officeDocument/2006/relationships/image" Target="media/image1517.wmf"/><Relationship Id="rId3036" Type="http://schemas.openxmlformats.org/officeDocument/2006/relationships/oleObject" Target="embeddings/oleObject1510.bin"/><Relationship Id="rId3037" Type="http://schemas.openxmlformats.org/officeDocument/2006/relationships/image" Target="media/image1518.wmf"/><Relationship Id="rId3038" Type="http://schemas.openxmlformats.org/officeDocument/2006/relationships/oleObject" Target="embeddings/oleObject1511.bin"/><Relationship Id="rId3039" Type="http://schemas.openxmlformats.org/officeDocument/2006/relationships/image" Target="media/image1519.wmf"/><Relationship Id="rId2330" Type="http://schemas.openxmlformats.org/officeDocument/2006/relationships/oleObject" Target="embeddings/oleObject1157.bin"/><Relationship Id="rId2331" Type="http://schemas.openxmlformats.org/officeDocument/2006/relationships/image" Target="media/image1165.wmf"/><Relationship Id="rId2332" Type="http://schemas.openxmlformats.org/officeDocument/2006/relationships/oleObject" Target="embeddings/oleObject1158.bin"/><Relationship Id="rId2333" Type="http://schemas.openxmlformats.org/officeDocument/2006/relationships/image" Target="media/image1166.wmf"/><Relationship Id="rId2334" Type="http://schemas.openxmlformats.org/officeDocument/2006/relationships/oleObject" Target="embeddings/oleObject1159.bin"/><Relationship Id="rId2335" Type="http://schemas.openxmlformats.org/officeDocument/2006/relationships/image" Target="media/image1167.wmf"/><Relationship Id="rId2336" Type="http://schemas.openxmlformats.org/officeDocument/2006/relationships/oleObject" Target="embeddings/oleObject1160.bin"/><Relationship Id="rId2337" Type="http://schemas.openxmlformats.org/officeDocument/2006/relationships/image" Target="media/image1168.wmf"/><Relationship Id="rId2338" Type="http://schemas.openxmlformats.org/officeDocument/2006/relationships/oleObject" Target="embeddings/oleObject1161.bin"/><Relationship Id="rId2339" Type="http://schemas.openxmlformats.org/officeDocument/2006/relationships/image" Target="media/image1169.wmf"/><Relationship Id="rId3580" Type="http://schemas.openxmlformats.org/officeDocument/2006/relationships/image" Target="media/image1790.wmf"/><Relationship Id="rId3581" Type="http://schemas.openxmlformats.org/officeDocument/2006/relationships/oleObject" Target="embeddings/oleObject1782.bin"/><Relationship Id="rId3582" Type="http://schemas.openxmlformats.org/officeDocument/2006/relationships/image" Target="media/image1791.wmf"/><Relationship Id="rId3583" Type="http://schemas.openxmlformats.org/officeDocument/2006/relationships/oleObject" Target="embeddings/oleObject1783.bin"/><Relationship Id="rId3584" Type="http://schemas.openxmlformats.org/officeDocument/2006/relationships/image" Target="media/image1792.wmf"/><Relationship Id="rId3585" Type="http://schemas.openxmlformats.org/officeDocument/2006/relationships/oleObject" Target="embeddings/oleObject1784.bin"/><Relationship Id="rId3586" Type="http://schemas.openxmlformats.org/officeDocument/2006/relationships/image" Target="media/image1793.wmf"/><Relationship Id="rId3587" Type="http://schemas.openxmlformats.org/officeDocument/2006/relationships/oleObject" Target="embeddings/oleObject1785.bin"/><Relationship Id="rId3588" Type="http://schemas.openxmlformats.org/officeDocument/2006/relationships/image" Target="media/image1794.wmf"/><Relationship Id="rId3589" Type="http://schemas.openxmlformats.org/officeDocument/2006/relationships/oleObject" Target="embeddings/oleObject1786.bin"/><Relationship Id="rId1630" Type="http://schemas.openxmlformats.org/officeDocument/2006/relationships/oleObject" Target="embeddings/oleObject808.bin"/><Relationship Id="rId1631" Type="http://schemas.openxmlformats.org/officeDocument/2006/relationships/image" Target="media/image814.wmf"/><Relationship Id="rId1632" Type="http://schemas.openxmlformats.org/officeDocument/2006/relationships/oleObject" Target="embeddings/oleObject809.bin"/><Relationship Id="rId1633" Type="http://schemas.openxmlformats.org/officeDocument/2006/relationships/image" Target="media/image815.wmf"/><Relationship Id="rId1634" Type="http://schemas.openxmlformats.org/officeDocument/2006/relationships/oleObject" Target="embeddings/oleObject810.bin"/><Relationship Id="rId1635" Type="http://schemas.openxmlformats.org/officeDocument/2006/relationships/image" Target="media/image816.wmf"/><Relationship Id="rId1636" Type="http://schemas.openxmlformats.org/officeDocument/2006/relationships/oleObject" Target="embeddings/oleObject811.bin"/><Relationship Id="rId1637" Type="http://schemas.openxmlformats.org/officeDocument/2006/relationships/image" Target="media/image817.wmf"/><Relationship Id="rId1638" Type="http://schemas.openxmlformats.org/officeDocument/2006/relationships/oleObject" Target="embeddings/oleObject812.bin"/><Relationship Id="rId1639" Type="http://schemas.openxmlformats.org/officeDocument/2006/relationships/image" Target="media/image818.wmf"/><Relationship Id="rId2880" Type="http://schemas.openxmlformats.org/officeDocument/2006/relationships/oleObject" Target="embeddings/oleObject1432.bin"/><Relationship Id="rId2881" Type="http://schemas.openxmlformats.org/officeDocument/2006/relationships/image" Target="media/image1440.wmf"/><Relationship Id="rId2882" Type="http://schemas.openxmlformats.org/officeDocument/2006/relationships/oleObject" Target="embeddings/oleObject1433.bin"/><Relationship Id="rId2883" Type="http://schemas.openxmlformats.org/officeDocument/2006/relationships/image" Target="media/image1441.wmf"/><Relationship Id="rId2884" Type="http://schemas.openxmlformats.org/officeDocument/2006/relationships/oleObject" Target="embeddings/oleObject1434.bin"/><Relationship Id="rId2885" Type="http://schemas.openxmlformats.org/officeDocument/2006/relationships/image" Target="media/image1442.wmf"/><Relationship Id="rId2886" Type="http://schemas.openxmlformats.org/officeDocument/2006/relationships/oleObject" Target="embeddings/oleObject1435.bin"/><Relationship Id="rId2887" Type="http://schemas.openxmlformats.org/officeDocument/2006/relationships/image" Target="media/image1443.wmf"/><Relationship Id="rId2888" Type="http://schemas.openxmlformats.org/officeDocument/2006/relationships/oleObject" Target="embeddings/oleObject1436.bin"/><Relationship Id="rId2889" Type="http://schemas.openxmlformats.org/officeDocument/2006/relationships/image" Target="media/image1444.wmf"/><Relationship Id="rId3040" Type="http://schemas.openxmlformats.org/officeDocument/2006/relationships/oleObject" Target="embeddings/oleObject1512.bin"/><Relationship Id="rId3041" Type="http://schemas.openxmlformats.org/officeDocument/2006/relationships/image" Target="media/image1520.wmf"/><Relationship Id="rId3042" Type="http://schemas.openxmlformats.org/officeDocument/2006/relationships/oleObject" Target="embeddings/oleObject1513.bin"/><Relationship Id="rId3043" Type="http://schemas.openxmlformats.org/officeDocument/2006/relationships/image" Target="media/image1521.wmf"/><Relationship Id="rId3044" Type="http://schemas.openxmlformats.org/officeDocument/2006/relationships/oleObject" Target="embeddings/oleObject1514.bin"/><Relationship Id="rId3045" Type="http://schemas.openxmlformats.org/officeDocument/2006/relationships/image" Target="media/image1522.wmf"/><Relationship Id="rId3046" Type="http://schemas.openxmlformats.org/officeDocument/2006/relationships/oleObject" Target="embeddings/oleObject1515.bin"/><Relationship Id="rId3047" Type="http://schemas.openxmlformats.org/officeDocument/2006/relationships/image" Target="media/image1523.wmf"/><Relationship Id="rId3048" Type="http://schemas.openxmlformats.org/officeDocument/2006/relationships/oleObject" Target="embeddings/oleObject1516.bin"/><Relationship Id="rId3049" Type="http://schemas.openxmlformats.org/officeDocument/2006/relationships/image" Target="media/image1524.wmf"/><Relationship Id="rId2340" Type="http://schemas.openxmlformats.org/officeDocument/2006/relationships/oleObject" Target="embeddings/oleObject1162.bin"/><Relationship Id="rId2341" Type="http://schemas.openxmlformats.org/officeDocument/2006/relationships/image" Target="media/image1170.wmf"/><Relationship Id="rId2342" Type="http://schemas.openxmlformats.org/officeDocument/2006/relationships/oleObject" Target="embeddings/oleObject1163.bin"/><Relationship Id="rId2343" Type="http://schemas.openxmlformats.org/officeDocument/2006/relationships/image" Target="media/image1171.wmf"/><Relationship Id="rId2344" Type="http://schemas.openxmlformats.org/officeDocument/2006/relationships/oleObject" Target="embeddings/oleObject1164.bin"/><Relationship Id="rId2345" Type="http://schemas.openxmlformats.org/officeDocument/2006/relationships/image" Target="media/image1172.wmf"/><Relationship Id="rId2346" Type="http://schemas.openxmlformats.org/officeDocument/2006/relationships/oleObject" Target="embeddings/oleObject1165.bin"/><Relationship Id="rId2347" Type="http://schemas.openxmlformats.org/officeDocument/2006/relationships/image" Target="media/image1173.wmf"/><Relationship Id="rId2348" Type="http://schemas.openxmlformats.org/officeDocument/2006/relationships/oleObject" Target="embeddings/oleObject1166.bin"/><Relationship Id="rId2349" Type="http://schemas.openxmlformats.org/officeDocument/2006/relationships/image" Target="media/image1174.wmf"/><Relationship Id="rId3590" Type="http://schemas.openxmlformats.org/officeDocument/2006/relationships/image" Target="media/image1795.wmf"/><Relationship Id="rId3591" Type="http://schemas.openxmlformats.org/officeDocument/2006/relationships/oleObject" Target="embeddings/oleObject1787.bin"/><Relationship Id="rId3592" Type="http://schemas.openxmlformats.org/officeDocument/2006/relationships/image" Target="media/image1796.wmf"/><Relationship Id="rId3593" Type="http://schemas.openxmlformats.org/officeDocument/2006/relationships/oleObject" Target="embeddings/oleObject1788.bin"/><Relationship Id="rId3594" Type="http://schemas.openxmlformats.org/officeDocument/2006/relationships/image" Target="media/image1797.wmf"/><Relationship Id="rId3595" Type="http://schemas.openxmlformats.org/officeDocument/2006/relationships/oleObject" Target="embeddings/oleObject1789.bin"/><Relationship Id="rId3596" Type="http://schemas.openxmlformats.org/officeDocument/2006/relationships/image" Target="media/image1798.wmf"/><Relationship Id="rId3597" Type="http://schemas.openxmlformats.org/officeDocument/2006/relationships/oleObject" Target="embeddings/oleObject1790.bin"/><Relationship Id="rId3598" Type="http://schemas.openxmlformats.org/officeDocument/2006/relationships/image" Target="media/image1799.wmf"/><Relationship Id="rId3599" Type="http://schemas.openxmlformats.org/officeDocument/2006/relationships/oleObject" Target="embeddings/oleObject1791.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oleObject" Target="embeddings/oleObject813.bin"/><Relationship Id="rId1641" Type="http://schemas.openxmlformats.org/officeDocument/2006/relationships/image" Target="media/image819.wmf"/><Relationship Id="rId1642" Type="http://schemas.openxmlformats.org/officeDocument/2006/relationships/oleObject" Target="embeddings/oleObject814.bin"/><Relationship Id="rId1643" Type="http://schemas.openxmlformats.org/officeDocument/2006/relationships/image" Target="media/image820.wmf"/><Relationship Id="rId1644" Type="http://schemas.openxmlformats.org/officeDocument/2006/relationships/oleObject" Target="embeddings/oleObject815.bin"/><Relationship Id="rId1645" Type="http://schemas.openxmlformats.org/officeDocument/2006/relationships/image" Target="media/image821.wmf"/><Relationship Id="rId1646" Type="http://schemas.openxmlformats.org/officeDocument/2006/relationships/oleObject" Target="embeddings/oleObject816.bin"/><Relationship Id="rId1647" Type="http://schemas.openxmlformats.org/officeDocument/2006/relationships/image" Target="media/image822.wmf"/><Relationship Id="rId1648" Type="http://schemas.openxmlformats.org/officeDocument/2006/relationships/oleObject" Target="embeddings/oleObject817.bin"/><Relationship Id="rId1649" Type="http://schemas.openxmlformats.org/officeDocument/2006/relationships/image" Target="media/image823.wmf"/><Relationship Id="rId2890" Type="http://schemas.openxmlformats.org/officeDocument/2006/relationships/oleObject" Target="embeddings/oleObject1437.bin"/><Relationship Id="rId2891" Type="http://schemas.openxmlformats.org/officeDocument/2006/relationships/image" Target="media/image1445.wmf"/><Relationship Id="rId2892" Type="http://schemas.openxmlformats.org/officeDocument/2006/relationships/oleObject" Target="embeddings/oleObject1438.bin"/><Relationship Id="rId2893" Type="http://schemas.openxmlformats.org/officeDocument/2006/relationships/image" Target="media/image1446.wmf"/><Relationship Id="rId2894" Type="http://schemas.openxmlformats.org/officeDocument/2006/relationships/oleObject" Target="embeddings/oleObject1439.bin"/><Relationship Id="rId2895" Type="http://schemas.openxmlformats.org/officeDocument/2006/relationships/image" Target="media/image1447.wmf"/><Relationship Id="rId2896" Type="http://schemas.openxmlformats.org/officeDocument/2006/relationships/oleObject" Target="embeddings/oleObject1440.bin"/><Relationship Id="rId2897" Type="http://schemas.openxmlformats.org/officeDocument/2006/relationships/image" Target="media/image1448.wmf"/><Relationship Id="rId2898" Type="http://schemas.openxmlformats.org/officeDocument/2006/relationships/oleObject" Target="embeddings/oleObject1441.bin"/><Relationship Id="rId2899" Type="http://schemas.openxmlformats.org/officeDocument/2006/relationships/image" Target="media/image1449.wmf"/><Relationship Id="rId3050" Type="http://schemas.openxmlformats.org/officeDocument/2006/relationships/oleObject" Target="embeddings/oleObject1517.bin"/><Relationship Id="rId3051" Type="http://schemas.openxmlformats.org/officeDocument/2006/relationships/image" Target="media/image1525.wmf"/><Relationship Id="rId3052" Type="http://schemas.openxmlformats.org/officeDocument/2006/relationships/oleObject" Target="embeddings/oleObject1518.bin"/><Relationship Id="rId3053" Type="http://schemas.openxmlformats.org/officeDocument/2006/relationships/image" Target="media/image1526.wmf"/><Relationship Id="rId3054" Type="http://schemas.openxmlformats.org/officeDocument/2006/relationships/oleObject" Target="embeddings/oleObject1519.bin"/><Relationship Id="rId3055" Type="http://schemas.openxmlformats.org/officeDocument/2006/relationships/image" Target="media/image1527.wmf"/><Relationship Id="rId3056" Type="http://schemas.openxmlformats.org/officeDocument/2006/relationships/oleObject" Target="embeddings/oleObject1520.bin"/><Relationship Id="rId3057" Type="http://schemas.openxmlformats.org/officeDocument/2006/relationships/image" Target="media/image1528.wmf"/><Relationship Id="rId3058" Type="http://schemas.openxmlformats.org/officeDocument/2006/relationships/oleObject" Target="embeddings/oleObject1521.bin"/><Relationship Id="rId3059" Type="http://schemas.openxmlformats.org/officeDocument/2006/relationships/image" Target="media/image1529.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7.bin"/><Relationship Id="rId2351" Type="http://schemas.openxmlformats.org/officeDocument/2006/relationships/image" Target="media/image1175.wmf"/><Relationship Id="rId2352" Type="http://schemas.openxmlformats.org/officeDocument/2006/relationships/oleObject" Target="embeddings/oleObject1168.bin"/><Relationship Id="rId2353" Type="http://schemas.openxmlformats.org/officeDocument/2006/relationships/image" Target="media/image1176.wmf"/><Relationship Id="rId2354" Type="http://schemas.openxmlformats.org/officeDocument/2006/relationships/oleObject" Target="embeddings/oleObject1169.bin"/><Relationship Id="rId2355" Type="http://schemas.openxmlformats.org/officeDocument/2006/relationships/image" Target="media/image1177.wmf"/><Relationship Id="rId2356" Type="http://schemas.openxmlformats.org/officeDocument/2006/relationships/oleObject" Target="embeddings/oleObject1170.bin"/><Relationship Id="rId2357" Type="http://schemas.openxmlformats.org/officeDocument/2006/relationships/image" Target="media/image1178.wmf"/><Relationship Id="rId2358" Type="http://schemas.openxmlformats.org/officeDocument/2006/relationships/oleObject" Target="embeddings/oleObject1171.bin"/><Relationship Id="rId2359" Type="http://schemas.openxmlformats.org/officeDocument/2006/relationships/image" Target="media/image1179.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oleObject" Target="embeddings/oleObject818.bin"/><Relationship Id="rId1651" Type="http://schemas.openxmlformats.org/officeDocument/2006/relationships/image" Target="media/image824.wmf"/><Relationship Id="rId1652" Type="http://schemas.openxmlformats.org/officeDocument/2006/relationships/oleObject" Target="embeddings/oleObject819.bin"/><Relationship Id="rId1653" Type="http://schemas.openxmlformats.org/officeDocument/2006/relationships/image" Target="media/image825.wmf"/><Relationship Id="rId1654" Type="http://schemas.openxmlformats.org/officeDocument/2006/relationships/oleObject" Target="embeddings/oleObject820.bin"/><Relationship Id="rId1655" Type="http://schemas.openxmlformats.org/officeDocument/2006/relationships/image" Target="media/image826.wmf"/><Relationship Id="rId1656" Type="http://schemas.openxmlformats.org/officeDocument/2006/relationships/oleObject" Target="embeddings/oleObject821.bin"/><Relationship Id="rId1657" Type="http://schemas.openxmlformats.org/officeDocument/2006/relationships/image" Target="media/image827.wmf"/><Relationship Id="rId1658" Type="http://schemas.openxmlformats.org/officeDocument/2006/relationships/oleObject" Target="embeddings/oleObject822.bin"/><Relationship Id="rId1659" Type="http://schemas.openxmlformats.org/officeDocument/2006/relationships/image" Target="media/image828.wmf"/><Relationship Id="rId3060" Type="http://schemas.openxmlformats.org/officeDocument/2006/relationships/oleObject" Target="embeddings/oleObject1522.bin"/><Relationship Id="rId3061" Type="http://schemas.openxmlformats.org/officeDocument/2006/relationships/image" Target="media/image1530.wmf"/><Relationship Id="rId3062" Type="http://schemas.openxmlformats.org/officeDocument/2006/relationships/oleObject" Target="embeddings/oleObject1523.bin"/><Relationship Id="rId3063" Type="http://schemas.openxmlformats.org/officeDocument/2006/relationships/image" Target="media/image1531.wmf"/><Relationship Id="rId3064" Type="http://schemas.openxmlformats.org/officeDocument/2006/relationships/oleObject" Target="embeddings/oleObject1524.bin"/><Relationship Id="rId3065" Type="http://schemas.openxmlformats.org/officeDocument/2006/relationships/image" Target="media/image1532.wmf"/><Relationship Id="rId3066" Type="http://schemas.openxmlformats.org/officeDocument/2006/relationships/oleObject" Target="embeddings/oleObject1525.bin"/><Relationship Id="rId3067" Type="http://schemas.openxmlformats.org/officeDocument/2006/relationships/image" Target="media/image1533.wmf"/><Relationship Id="rId3068" Type="http://schemas.openxmlformats.org/officeDocument/2006/relationships/oleObject" Target="embeddings/oleObject1526.bin"/><Relationship Id="rId3069" Type="http://schemas.openxmlformats.org/officeDocument/2006/relationships/image" Target="media/image1534.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72.bin"/><Relationship Id="rId2361" Type="http://schemas.openxmlformats.org/officeDocument/2006/relationships/image" Target="media/image1180.wmf"/><Relationship Id="rId2362" Type="http://schemas.openxmlformats.org/officeDocument/2006/relationships/oleObject" Target="embeddings/oleObject1173.bin"/><Relationship Id="rId2363" Type="http://schemas.openxmlformats.org/officeDocument/2006/relationships/image" Target="media/image1181.wmf"/><Relationship Id="rId2364" Type="http://schemas.openxmlformats.org/officeDocument/2006/relationships/oleObject" Target="embeddings/oleObject1174.bin"/><Relationship Id="rId2365" Type="http://schemas.openxmlformats.org/officeDocument/2006/relationships/image" Target="media/image1182.wmf"/><Relationship Id="rId2366" Type="http://schemas.openxmlformats.org/officeDocument/2006/relationships/oleObject" Target="embeddings/oleObject1175.bin"/><Relationship Id="rId2367" Type="http://schemas.openxmlformats.org/officeDocument/2006/relationships/image" Target="media/image1183.wmf"/><Relationship Id="rId2368" Type="http://schemas.openxmlformats.org/officeDocument/2006/relationships/oleObject" Target="embeddings/oleObject1176.bin"/><Relationship Id="rId2369" Type="http://schemas.openxmlformats.org/officeDocument/2006/relationships/image" Target="media/image1184.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oleObject" Target="embeddings/oleObject823.bin"/><Relationship Id="rId1661" Type="http://schemas.openxmlformats.org/officeDocument/2006/relationships/image" Target="media/image829.wmf"/><Relationship Id="rId1662" Type="http://schemas.openxmlformats.org/officeDocument/2006/relationships/oleObject" Target="embeddings/oleObject824.bin"/><Relationship Id="rId1663" Type="http://schemas.openxmlformats.org/officeDocument/2006/relationships/image" Target="media/image830.wmf"/><Relationship Id="rId1664" Type="http://schemas.openxmlformats.org/officeDocument/2006/relationships/oleObject" Target="embeddings/oleObject825.bin"/><Relationship Id="rId1665" Type="http://schemas.openxmlformats.org/officeDocument/2006/relationships/image" Target="media/image831.wmf"/><Relationship Id="rId1666" Type="http://schemas.openxmlformats.org/officeDocument/2006/relationships/oleObject" Target="embeddings/oleObject826.bin"/><Relationship Id="rId1667" Type="http://schemas.openxmlformats.org/officeDocument/2006/relationships/image" Target="media/image832.wmf"/><Relationship Id="rId1668" Type="http://schemas.openxmlformats.org/officeDocument/2006/relationships/oleObject" Target="embeddings/oleObject827.bin"/><Relationship Id="rId1669" Type="http://schemas.openxmlformats.org/officeDocument/2006/relationships/image" Target="media/image833.wmf"/><Relationship Id="rId3070" Type="http://schemas.openxmlformats.org/officeDocument/2006/relationships/oleObject" Target="embeddings/oleObject1527.bin"/><Relationship Id="rId3071" Type="http://schemas.openxmlformats.org/officeDocument/2006/relationships/image" Target="media/image1535.wmf"/><Relationship Id="rId3072" Type="http://schemas.openxmlformats.org/officeDocument/2006/relationships/oleObject" Target="embeddings/oleObject1528.bin"/><Relationship Id="rId3073" Type="http://schemas.openxmlformats.org/officeDocument/2006/relationships/image" Target="media/image1536.wmf"/><Relationship Id="rId3074" Type="http://schemas.openxmlformats.org/officeDocument/2006/relationships/oleObject" Target="embeddings/oleObject1529.bin"/><Relationship Id="rId3075" Type="http://schemas.openxmlformats.org/officeDocument/2006/relationships/image" Target="media/image1537.wmf"/><Relationship Id="rId3076" Type="http://schemas.openxmlformats.org/officeDocument/2006/relationships/oleObject" Target="embeddings/oleObject1530.bin"/><Relationship Id="rId3077" Type="http://schemas.openxmlformats.org/officeDocument/2006/relationships/image" Target="media/image1538.wmf"/><Relationship Id="rId3078" Type="http://schemas.openxmlformats.org/officeDocument/2006/relationships/oleObject" Target="embeddings/oleObject1531.bin"/><Relationship Id="rId3079" Type="http://schemas.openxmlformats.org/officeDocument/2006/relationships/image" Target="media/image1539.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7.bin"/><Relationship Id="rId2371" Type="http://schemas.openxmlformats.org/officeDocument/2006/relationships/image" Target="media/image1185.wmf"/><Relationship Id="rId2372" Type="http://schemas.openxmlformats.org/officeDocument/2006/relationships/oleObject" Target="embeddings/oleObject1178.bin"/><Relationship Id="rId2373" Type="http://schemas.openxmlformats.org/officeDocument/2006/relationships/image" Target="media/image1186.wmf"/><Relationship Id="rId2374" Type="http://schemas.openxmlformats.org/officeDocument/2006/relationships/oleObject" Target="embeddings/oleObject1179.bin"/><Relationship Id="rId2375" Type="http://schemas.openxmlformats.org/officeDocument/2006/relationships/image" Target="media/image1187.wmf"/><Relationship Id="rId2376" Type="http://schemas.openxmlformats.org/officeDocument/2006/relationships/oleObject" Target="embeddings/oleObject1180.bin"/><Relationship Id="rId2377" Type="http://schemas.openxmlformats.org/officeDocument/2006/relationships/image" Target="media/image1188.wmf"/><Relationship Id="rId2378" Type="http://schemas.openxmlformats.org/officeDocument/2006/relationships/oleObject" Target="embeddings/oleObject1181.bin"/><Relationship Id="rId2379" Type="http://schemas.openxmlformats.org/officeDocument/2006/relationships/image" Target="media/image1189.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oleObject" Target="embeddings/oleObject828.bin"/><Relationship Id="rId1671" Type="http://schemas.openxmlformats.org/officeDocument/2006/relationships/image" Target="media/image834.wmf"/><Relationship Id="rId1672" Type="http://schemas.openxmlformats.org/officeDocument/2006/relationships/oleObject" Target="embeddings/oleObject829.bin"/><Relationship Id="rId1673" Type="http://schemas.openxmlformats.org/officeDocument/2006/relationships/image" Target="media/image835.wmf"/><Relationship Id="rId1674" Type="http://schemas.openxmlformats.org/officeDocument/2006/relationships/oleObject" Target="embeddings/oleObject830.bin"/><Relationship Id="rId1675" Type="http://schemas.openxmlformats.org/officeDocument/2006/relationships/image" Target="media/image836.wmf"/><Relationship Id="rId1676" Type="http://schemas.openxmlformats.org/officeDocument/2006/relationships/oleObject" Target="embeddings/oleObject831.bin"/><Relationship Id="rId1677" Type="http://schemas.openxmlformats.org/officeDocument/2006/relationships/image" Target="media/image837.wmf"/><Relationship Id="rId1678" Type="http://schemas.openxmlformats.org/officeDocument/2006/relationships/oleObject" Target="embeddings/oleObject832.bin"/><Relationship Id="rId1679" Type="http://schemas.openxmlformats.org/officeDocument/2006/relationships/image" Target="media/image838.wmf"/><Relationship Id="rId3080" Type="http://schemas.openxmlformats.org/officeDocument/2006/relationships/oleObject" Target="embeddings/oleObject1532.bin"/><Relationship Id="rId3081" Type="http://schemas.openxmlformats.org/officeDocument/2006/relationships/image" Target="media/image1540.wmf"/><Relationship Id="rId3082" Type="http://schemas.openxmlformats.org/officeDocument/2006/relationships/oleObject" Target="embeddings/oleObject1533.bin"/><Relationship Id="rId3083" Type="http://schemas.openxmlformats.org/officeDocument/2006/relationships/image" Target="media/image1541.wmf"/><Relationship Id="rId3084" Type="http://schemas.openxmlformats.org/officeDocument/2006/relationships/oleObject" Target="embeddings/oleObject1534.bin"/><Relationship Id="rId3085" Type="http://schemas.openxmlformats.org/officeDocument/2006/relationships/image" Target="media/image1542.wmf"/><Relationship Id="rId3086" Type="http://schemas.openxmlformats.org/officeDocument/2006/relationships/oleObject" Target="embeddings/oleObject1535.bin"/><Relationship Id="rId3087" Type="http://schemas.openxmlformats.org/officeDocument/2006/relationships/image" Target="media/image1543.wmf"/><Relationship Id="rId3088" Type="http://schemas.openxmlformats.org/officeDocument/2006/relationships/oleObject" Target="embeddings/oleObject1536.bin"/><Relationship Id="rId3089" Type="http://schemas.openxmlformats.org/officeDocument/2006/relationships/image" Target="media/image1544.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82.bin"/><Relationship Id="rId2381" Type="http://schemas.openxmlformats.org/officeDocument/2006/relationships/image" Target="media/image1190.wmf"/><Relationship Id="rId2382" Type="http://schemas.openxmlformats.org/officeDocument/2006/relationships/oleObject" Target="embeddings/oleObject1183.bin"/><Relationship Id="rId2383" Type="http://schemas.openxmlformats.org/officeDocument/2006/relationships/image" Target="media/image1191.wmf"/><Relationship Id="rId2384" Type="http://schemas.openxmlformats.org/officeDocument/2006/relationships/oleObject" Target="embeddings/oleObject1184.bin"/><Relationship Id="rId2385" Type="http://schemas.openxmlformats.org/officeDocument/2006/relationships/image" Target="media/image1192.wmf"/><Relationship Id="rId2386" Type="http://schemas.openxmlformats.org/officeDocument/2006/relationships/oleObject" Target="embeddings/oleObject1185.bin"/><Relationship Id="rId2387" Type="http://schemas.openxmlformats.org/officeDocument/2006/relationships/image" Target="media/image1193.wmf"/><Relationship Id="rId2388" Type="http://schemas.openxmlformats.org/officeDocument/2006/relationships/oleObject" Target="embeddings/oleObject1186.bin"/><Relationship Id="rId2389" Type="http://schemas.openxmlformats.org/officeDocument/2006/relationships/image" Target="media/image1194.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oleObject" Target="embeddings/oleObject833.bin"/><Relationship Id="rId1681" Type="http://schemas.openxmlformats.org/officeDocument/2006/relationships/image" Target="media/image839.wmf"/><Relationship Id="rId1682" Type="http://schemas.openxmlformats.org/officeDocument/2006/relationships/oleObject" Target="embeddings/oleObject834.bin"/><Relationship Id="rId1683" Type="http://schemas.openxmlformats.org/officeDocument/2006/relationships/image" Target="media/image840.wmf"/><Relationship Id="rId1684" Type="http://schemas.openxmlformats.org/officeDocument/2006/relationships/oleObject" Target="embeddings/oleObject835.bin"/><Relationship Id="rId1685" Type="http://schemas.openxmlformats.org/officeDocument/2006/relationships/image" Target="media/image841.wmf"/><Relationship Id="rId1686" Type="http://schemas.openxmlformats.org/officeDocument/2006/relationships/oleObject" Target="embeddings/oleObject836.bin"/><Relationship Id="rId1687" Type="http://schemas.openxmlformats.org/officeDocument/2006/relationships/image" Target="media/image842.wmf"/><Relationship Id="rId1688" Type="http://schemas.openxmlformats.org/officeDocument/2006/relationships/oleObject" Target="embeddings/oleObject837.bin"/><Relationship Id="rId1689" Type="http://schemas.openxmlformats.org/officeDocument/2006/relationships/image" Target="media/image843.wmf"/><Relationship Id="rId3090" Type="http://schemas.openxmlformats.org/officeDocument/2006/relationships/oleObject" Target="embeddings/oleObject1537.bin"/><Relationship Id="rId3091" Type="http://schemas.openxmlformats.org/officeDocument/2006/relationships/image" Target="media/image1545.wmf"/><Relationship Id="rId3092" Type="http://schemas.openxmlformats.org/officeDocument/2006/relationships/oleObject" Target="embeddings/oleObject1538.bin"/><Relationship Id="rId3093" Type="http://schemas.openxmlformats.org/officeDocument/2006/relationships/image" Target="media/image1546.wmf"/><Relationship Id="rId3094" Type="http://schemas.openxmlformats.org/officeDocument/2006/relationships/oleObject" Target="embeddings/oleObject1539.bin"/><Relationship Id="rId3095" Type="http://schemas.openxmlformats.org/officeDocument/2006/relationships/image" Target="media/image1547.wmf"/><Relationship Id="rId3096" Type="http://schemas.openxmlformats.org/officeDocument/2006/relationships/oleObject" Target="embeddings/oleObject1540.bin"/><Relationship Id="rId3097" Type="http://schemas.openxmlformats.org/officeDocument/2006/relationships/image" Target="media/image1548.wmf"/><Relationship Id="rId3098" Type="http://schemas.openxmlformats.org/officeDocument/2006/relationships/oleObject" Target="embeddings/oleObject1541.bin"/><Relationship Id="rId3099" Type="http://schemas.openxmlformats.org/officeDocument/2006/relationships/image" Target="media/image1549.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7.bin"/><Relationship Id="rId2391" Type="http://schemas.openxmlformats.org/officeDocument/2006/relationships/image" Target="media/image1195.wmf"/><Relationship Id="rId2392" Type="http://schemas.openxmlformats.org/officeDocument/2006/relationships/oleObject" Target="embeddings/oleObject1188.bin"/><Relationship Id="rId2393" Type="http://schemas.openxmlformats.org/officeDocument/2006/relationships/image" Target="media/image1196.wmf"/><Relationship Id="rId2394" Type="http://schemas.openxmlformats.org/officeDocument/2006/relationships/oleObject" Target="embeddings/oleObject1189.bin"/><Relationship Id="rId2395" Type="http://schemas.openxmlformats.org/officeDocument/2006/relationships/image" Target="media/image1197.wmf"/><Relationship Id="rId2396" Type="http://schemas.openxmlformats.org/officeDocument/2006/relationships/oleObject" Target="embeddings/oleObject1190.bin"/><Relationship Id="rId2397" Type="http://schemas.openxmlformats.org/officeDocument/2006/relationships/image" Target="media/image1198.wmf"/><Relationship Id="rId2398" Type="http://schemas.openxmlformats.org/officeDocument/2006/relationships/oleObject" Target="embeddings/oleObject1191.bin"/><Relationship Id="rId2399" Type="http://schemas.openxmlformats.org/officeDocument/2006/relationships/image" Target="media/image1199.w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oleObject" Target="embeddings/oleObject838.bin"/><Relationship Id="rId1691" Type="http://schemas.openxmlformats.org/officeDocument/2006/relationships/image" Target="media/image844.wmf"/><Relationship Id="rId1692" Type="http://schemas.openxmlformats.org/officeDocument/2006/relationships/oleObject" Target="embeddings/oleObject839.bin"/><Relationship Id="rId1693" Type="http://schemas.openxmlformats.org/officeDocument/2006/relationships/image" Target="media/image845.wmf"/><Relationship Id="rId1694" Type="http://schemas.openxmlformats.org/officeDocument/2006/relationships/oleObject" Target="embeddings/oleObject840.bin"/><Relationship Id="rId1695" Type="http://schemas.openxmlformats.org/officeDocument/2006/relationships/image" Target="media/image846.wmf"/><Relationship Id="rId1696" Type="http://schemas.openxmlformats.org/officeDocument/2006/relationships/oleObject" Target="embeddings/oleObject841.bin"/><Relationship Id="rId1697" Type="http://schemas.openxmlformats.org/officeDocument/2006/relationships/image" Target="media/image847.wmf"/><Relationship Id="rId1698" Type="http://schemas.openxmlformats.org/officeDocument/2006/relationships/oleObject" Target="embeddings/oleObject842.bin"/><Relationship Id="rId1699" Type="http://schemas.openxmlformats.org/officeDocument/2006/relationships/image" Target="media/image848.wmf"/><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50.wmf"/><Relationship Id="rId3301" Type="http://schemas.openxmlformats.org/officeDocument/2006/relationships/oleObject" Target="embeddings/oleObject1642.bin"/><Relationship Id="rId3302" Type="http://schemas.openxmlformats.org/officeDocument/2006/relationships/image" Target="media/image1651.wmf"/><Relationship Id="rId3303" Type="http://schemas.openxmlformats.org/officeDocument/2006/relationships/oleObject" Target="embeddings/oleObject1643.bin"/><Relationship Id="rId3304" Type="http://schemas.openxmlformats.org/officeDocument/2006/relationships/image" Target="media/image1652.wmf"/><Relationship Id="rId3305" Type="http://schemas.openxmlformats.org/officeDocument/2006/relationships/oleObject" Target="embeddings/oleObject1644.bin"/><Relationship Id="rId3306" Type="http://schemas.openxmlformats.org/officeDocument/2006/relationships/image" Target="media/image1653.wmf"/><Relationship Id="rId3307" Type="http://schemas.openxmlformats.org/officeDocument/2006/relationships/oleObject" Target="embeddings/oleObject1645.bin"/><Relationship Id="rId3308" Type="http://schemas.openxmlformats.org/officeDocument/2006/relationships/image" Target="media/image1654.wmf"/><Relationship Id="rId3309" Type="http://schemas.openxmlformats.org/officeDocument/2006/relationships/oleObject" Target="embeddings/oleObject16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9149E-C11C-8240-A3A4-7F4E05443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126</Pages>
  <Words>57907</Words>
  <Characters>330075</Characters>
  <Application>Microsoft Macintosh Word</Application>
  <DocSecurity>0</DocSecurity>
  <Lines>2750</Lines>
  <Paragraphs>774</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387208</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15</cp:revision>
  <dcterms:created xsi:type="dcterms:W3CDTF">2014-12-23T22:51:00Z</dcterms:created>
  <dcterms:modified xsi:type="dcterms:W3CDTF">2015-03-22T15:01:00Z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