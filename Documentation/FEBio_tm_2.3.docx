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David Rawlins" w:date="2015-05-22T12:38:00Z">
        <w:r w:rsidR="00C23C1A">
          <w:rPr>
            <w:b/>
            <w:noProof/>
          </w:rPr>
          <w:t>May 22, 2015</w:t>
        </w:r>
      </w:ins>
      <w:ins w:id="19" w:author="rawlins" w:date="2015-05-20T12:15:00Z">
        <w:del w:id="20" w:author="David Rawlins" w:date="2015-05-22T12:38:00Z">
          <w:r w:rsidR="00BB2289" w:rsidDel="00C23C1A">
            <w:rPr>
              <w:b/>
              <w:noProof/>
            </w:rPr>
            <w:delText>May 20, 2015</w:delText>
          </w:r>
        </w:del>
      </w:ins>
      <w:del w:id="21" w:author="David Rawlins" w:date="2015-05-22T12:38:00Z">
        <w:r w:rsidR="00353E1C" w:rsidDel="00C23C1A">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4277CAD2" w:rsidR="008C7882" w:rsidRPr="00C62631" w:rsidRDefault="008C7882" w:rsidP="008C7882">
      <w:r>
        <w:t xml:space="preserve">FEBio: </w:t>
      </w:r>
      <w:ins w:id="22" w:author="rawlins" w:date="2015-05-20T12:11:00Z">
        <w:r w:rsidR="00D32A20">
          <w:fldChar w:fldCharType="begin"/>
        </w:r>
        <w:r w:rsidR="00D32A20">
          <w:instrText xml:space="preserve"> HYPERLINK "</w:instrText>
        </w:r>
      </w:ins>
      <w:r w:rsidR="00D32A20" w:rsidRPr="00D32A20">
        <w:rPr>
          <w:rPrChange w:id="23" w:author="rawlins" w:date="2015-05-20T12:11:00Z">
            <w:rPr>
              <w:rStyle w:val="Hyperlink"/>
            </w:rPr>
          </w:rPrChange>
        </w:rPr>
        <w:instrText>http://</w:instrText>
      </w:r>
      <w:ins w:id="24" w:author="rawlins" w:date="2015-05-20T12:11:00Z">
        <w:r w:rsidR="00D32A20" w:rsidRPr="00D32A20" w:rsidDel="00D32A20">
          <w:rPr>
            <w:rPrChange w:id="25" w:author="rawlins" w:date="2015-05-20T12:11:00Z">
              <w:rPr>
                <w:rStyle w:val="Hyperlink"/>
              </w:rPr>
            </w:rPrChange>
          </w:rPr>
          <w:instrText xml:space="preserve"> </w:instrText>
        </w:r>
      </w:ins>
      <w:r w:rsidR="00D32A20" w:rsidRPr="00D32A20">
        <w:rPr>
          <w:rPrChange w:id="26" w:author="rawlins" w:date="2015-05-20T12:11:00Z">
            <w:rPr>
              <w:rStyle w:val="Hyperlink"/>
            </w:rPr>
          </w:rPrChange>
        </w:rPr>
        <w:instrText>febio</w:instrText>
      </w:r>
      <w:ins w:id="27" w:author="rawlins" w:date="2015-05-20T12:11:00Z">
        <w:r w:rsidR="00D32A20">
          <w:instrText xml:space="preserve">" </w:instrText>
        </w:r>
        <w:r w:rsidR="00D32A20">
          <w:fldChar w:fldCharType="separate"/>
        </w:r>
      </w:ins>
      <w:r w:rsidR="00D32A20" w:rsidRPr="00D32A20">
        <w:rPr>
          <w:rStyle w:val="Hyperlink"/>
        </w:rPr>
        <w:t>http://</w:t>
      </w:r>
      <w:ins w:id="28" w:author="rawlins" w:date="2015-05-20T12:11:00Z">
        <w:r w:rsidR="00D32A20" w:rsidRPr="00D32A20" w:rsidDel="00D32A20">
          <w:rPr>
            <w:rStyle w:val="Hyperlink"/>
          </w:rPr>
          <w:t xml:space="preserve"> </w:t>
        </w:r>
      </w:ins>
      <w:del w:id="29" w:author="rawlins" w:date="2015-05-20T12:11:00Z">
        <w:r w:rsidR="00D32A20" w:rsidRPr="00D32A20" w:rsidDel="00D32A20">
          <w:rPr>
            <w:rStyle w:val="Hyperlink"/>
          </w:rPr>
          <w:delText>mrl.sci.utah.edu/software/</w:delText>
        </w:r>
      </w:del>
      <w:r w:rsidR="00D32A20" w:rsidRPr="00D32A20">
        <w:rPr>
          <w:rStyle w:val="Hyperlink"/>
        </w:rPr>
        <w:t>febio</w:t>
      </w:r>
      <w:ins w:id="30" w:author="rawlins" w:date="2015-05-20T12:11:00Z">
        <w:r w:rsidR="00D32A20">
          <w:fldChar w:fldCharType="end"/>
        </w:r>
        <w:r w:rsidR="00D32A20">
          <w:rPr>
            <w:rStyle w:val="Hyperlink"/>
          </w:rPr>
          <w:t>.org</w:t>
        </w:r>
      </w:ins>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C665C6" w:rsidP="008C7882">
      <w:hyperlink r:id="rId14"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31" w:name="_Toc300826262"/>
      <w:bookmarkStart w:id="32"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33" w:name="_Toc162086974"/>
      <w:bookmarkStart w:id="34" w:name="_Toc162157203"/>
      <w:bookmarkStart w:id="35" w:name="_Toc162162278"/>
      <w:bookmarkStart w:id="36" w:name="_Toc164497326"/>
      <w:bookmarkStart w:id="37" w:name="_Toc164578187"/>
      <w:bookmarkStart w:id="38" w:name="_Toc164778706"/>
      <w:bookmarkStart w:id="39" w:name="_Toc302472633"/>
      <w:r w:rsidRPr="00715ECB">
        <w:rPr>
          <w:b/>
          <w:sz w:val="48"/>
          <w:szCs w:val="48"/>
        </w:rPr>
        <w:lastRenderedPageBreak/>
        <w:t>Table of Contents</w:t>
      </w:r>
      <w:bookmarkEnd w:id="31"/>
      <w:bookmarkEnd w:id="32"/>
      <w:bookmarkEnd w:id="33"/>
      <w:bookmarkEnd w:id="34"/>
      <w:bookmarkEnd w:id="35"/>
      <w:bookmarkEnd w:id="36"/>
      <w:bookmarkEnd w:id="37"/>
      <w:bookmarkEnd w:id="38"/>
      <w:bookmarkEnd w:id="39"/>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40" w:author="rawlins" w:date="2015-05-19T17:23:00Z">
        <w:r w:rsidR="00D3178E">
          <w:rPr>
            <w:noProof/>
          </w:rPr>
          <w:t>68</w:t>
        </w:r>
      </w:ins>
      <w:del w:id="41"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42" w:author="rawlins" w:date="2015-05-19T17:23:00Z">
        <w:r w:rsidR="00D3178E">
          <w:rPr>
            <w:noProof/>
          </w:rPr>
          <w:t>69</w:t>
        </w:r>
      </w:ins>
      <w:del w:id="43"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44" w:author="rawlins" w:date="2015-05-19T17:23:00Z">
        <w:r w:rsidR="00D3178E">
          <w:rPr>
            <w:noProof/>
          </w:rPr>
          <w:t>70</w:t>
        </w:r>
      </w:ins>
      <w:del w:id="45"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46" w:author="rawlins" w:date="2015-05-19T17:23:00Z">
        <w:r w:rsidR="00D3178E">
          <w:rPr>
            <w:noProof/>
          </w:rPr>
          <w:t>71</w:t>
        </w:r>
      </w:ins>
      <w:del w:id="47"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48" w:author="rawlins" w:date="2015-05-19T17:23:00Z">
        <w:r w:rsidR="00D3178E">
          <w:t>72</w:t>
        </w:r>
      </w:ins>
      <w:del w:id="49"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50" w:author="rawlins" w:date="2015-05-19T17:23:00Z">
        <w:r w:rsidR="00D3178E">
          <w:rPr>
            <w:noProof/>
          </w:rPr>
          <w:t>72</w:t>
        </w:r>
      </w:ins>
      <w:del w:id="51"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52" w:author="rawlins" w:date="2015-05-19T17:23:00Z">
        <w:r w:rsidR="00D3178E">
          <w:rPr>
            <w:noProof/>
          </w:rPr>
          <w:t>74</w:t>
        </w:r>
      </w:ins>
      <w:del w:id="53"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54" w:author="rawlins" w:date="2015-05-19T17:23:00Z">
        <w:r w:rsidR="00D3178E">
          <w:rPr>
            <w:noProof/>
          </w:rPr>
          <w:t>74</w:t>
        </w:r>
      </w:ins>
      <w:del w:id="55"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56" w:author="rawlins" w:date="2015-05-19T17:23:00Z">
        <w:r w:rsidR="00D3178E">
          <w:rPr>
            <w:noProof/>
          </w:rPr>
          <w:t>74</w:t>
        </w:r>
      </w:ins>
      <w:del w:id="57"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58" w:author="rawlins" w:date="2015-05-19T17:23:00Z">
        <w:r w:rsidR="00D3178E">
          <w:rPr>
            <w:noProof/>
          </w:rPr>
          <w:t>76</w:t>
        </w:r>
      </w:ins>
      <w:del w:id="59"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60" w:author="rawlins" w:date="2015-05-19T17:23:00Z">
        <w:r w:rsidR="00D3178E">
          <w:rPr>
            <w:noProof/>
          </w:rPr>
          <w:t>76</w:t>
        </w:r>
      </w:ins>
      <w:del w:id="61"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62" w:author="rawlins" w:date="2015-05-19T17:23:00Z">
        <w:r w:rsidR="00D3178E">
          <w:rPr>
            <w:noProof/>
          </w:rPr>
          <w:t>77</w:t>
        </w:r>
      </w:ins>
      <w:del w:id="63"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64" w:author="rawlins" w:date="2015-05-19T17:23:00Z">
        <w:r w:rsidR="00D3178E">
          <w:rPr>
            <w:noProof/>
          </w:rPr>
          <w:t>77</w:t>
        </w:r>
      </w:ins>
      <w:del w:id="65"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66" w:author="rawlins" w:date="2015-05-19T17:23:00Z">
        <w:r w:rsidR="00D3178E">
          <w:rPr>
            <w:noProof/>
          </w:rPr>
          <w:t>79</w:t>
        </w:r>
      </w:ins>
      <w:del w:id="67"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68" w:author="rawlins" w:date="2015-05-19T17:23:00Z">
        <w:r w:rsidR="00D3178E">
          <w:rPr>
            <w:noProof/>
          </w:rPr>
          <w:t>79</w:t>
        </w:r>
      </w:ins>
      <w:del w:id="69"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70" w:author="rawlins" w:date="2015-05-19T17:23:00Z">
        <w:r w:rsidR="00D3178E">
          <w:rPr>
            <w:noProof/>
          </w:rPr>
          <w:t>80</w:t>
        </w:r>
      </w:ins>
      <w:del w:id="71"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72" w:author="rawlins" w:date="2015-05-19T17:23:00Z">
        <w:r w:rsidR="00D3178E">
          <w:rPr>
            <w:noProof/>
          </w:rPr>
          <w:t>80</w:t>
        </w:r>
      </w:ins>
      <w:del w:id="73"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74" w:author="rawlins" w:date="2015-05-19T17:23:00Z">
        <w:r w:rsidR="00D3178E">
          <w:rPr>
            <w:noProof/>
          </w:rPr>
          <w:t>81</w:t>
        </w:r>
      </w:ins>
      <w:del w:id="75"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76" w:author="rawlins" w:date="2015-05-19T17:23:00Z">
        <w:r w:rsidR="00D3178E">
          <w:rPr>
            <w:noProof/>
          </w:rPr>
          <w:t>81</w:t>
        </w:r>
      </w:ins>
      <w:del w:id="77"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78" w:author="rawlins" w:date="2015-05-19T17:23:00Z">
        <w:r w:rsidR="00D3178E">
          <w:rPr>
            <w:noProof/>
          </w:rPr>
          <w:t>81</w:t>
        </w:r>
      </w:ins>
      <w:del w:id="79"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80" w:author="rawlins" w:date="2015-05-19T17:23:00Z">
        <w:r w:rsidR="00D3178E">
          <w:rPr>
            <w:noProof/>
          </w:rPr>
          <w:t>82</w:t>
        </w:r>
      </w:ins>
      <w:del w:id="81"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82" w:author="rawlins" w:date="2015-05-19T17:23:00Z">
        <w:r w:rsidR="00D3178E">
          <w:rPr>
            <w:noProof/>
          </w:rPr>
          <w:t>83</w:t>
        </w:r>
      </w:ins>
      <w:del w:id="83"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84" w:author="rawlins" w:date="2015-05-19T17:23:00Z">
        <w:r w:rsidR="00D3178E">
          <w:rPr>
            <w:noProof/>
          </w:rPr>
          <w:t>83</w:t>
        </w:r>
      </w:ins>
      <w:del w:id="85"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86" w:author="rawlins" w:date="2015-05-19T17:23:00Z">
        <w:r w:rsidR="00D3178E">
          <w:rPr>
            <w:noProof/>
          </w:rPr>
          <w:t>84</w:t>
        </w:r>
      </w:ins>
      <w:del w:id="87"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88" w:author="rawlins" w:date="2015-05-19T17:23:00Z">
        <w:r w:rsidR="00D3178E">
          <w:rPr>
            <w:noProof/>
          </w:rPr>
          <w:t>85</w:t>
        </w:r>
      </w:ins>
      <w:del w:id="89"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90" w:author="rawlins" w:date="2015-05-19T17:23:00Z">
        <w:r w:rsidR="00D3178E">
          <w:rPr>
            <w:noProof/>
          </w:rPr>
          <w:t>85</w:t>
        </w:r>
      </w:ins>
      <w:del w:id="91"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92" w:author="rawlins" w:date="2015-05-19T17:23:00Z">
        <w:r w:rsidR="00D3178E">
          <w:rPr>
            <w:noProof/>
          </w:rPr>
          <w:t>87</w:t>
        </w:r>
      </w:ins>
      <w:del w:id="93"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94" w:name="_Toc289032512"/>
      <w:r>
        <w:lastRenderedPageBreak/>
        <w:t>Introduction</w:t>
      </w:r>
      <w:bookmarkEnd w:id="94"/>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5" w:name="_Toc289032513"/>
      <w:r>
        <w:t>Overview of FEBio</w:t>
      </w:r>
      <w:bookmarkEnd w:id="95"/>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96" w:author="rawlins" w:date="2015-05-19T09:59:00Z">
        <w:r w:rsidR="00486E22">
          <w:instrText>HYPERLINK "http://help.mrl.sci.utah.edu/help/index.jsp"</w:instrText>
        </w:r>
      </w:ins>
      <w:del w:id="97" w:author="rawlins" w:date="2015-05-19T09:59:00Z">
        <w:r w:rsidR="00486E22" w:rsidDel="00486E22">
          <w:delInstrText xml:space="preserve"> HYPERLINK "http://mrl.sci.utah.edu/software/febio" </w:delInstrText>
        </w:r>
      </w:del>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8" w:name="_Toc289032514"/>
      <w:r>
        <w:t>About this document</w:t>
      </w:r>
      <w:bookmarkEnd w:id="98"/>
    </w:p>
    <w:p w14:paraId="67A82022" w14:textId="46E08F47" w:rsidR="008C7882" w:rsidRDefault="008C7882" w:rsidP="008C7882">
      <w:r>
        <w:t xml:space="preserve">This document is a part of a set of three manuals that accompany FEBio: the </w:t>
      </w:r>
      <w:r w:rsidR="00486E22">
        <w:fldChar w:fldCharType="begin"/>
      </w:r>
      <w:ins w:id="99" w:author="rawlins" w:date="2015-05-19T10:00:00Z">
        <w:r w:rsidR="00486E22">
          <w:instrText>HYPERLINK "http://help.mrl.sci.utah.edu/help/index.jsp"</w:instrText>
        </w:r>
      </w:ins>
      <w:del w:id="100" w:author="rawlins" w:date="2015-05-19T10:00:00Z">
        <w:r w:rsidR="00486E22" w:rsidDel="00486E22">
          <w:delInstrText xml:space="preserve"> HYPERLINK "http://mrl.sci.utah.edu/software/febio" </w:delInstrText>
        </w:r>
      </w:del>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101" w:author="rawlins" w:date="2015-05-19T10:00:00Z">
        <w:r w:rsidR="00486E22">
          <w:instrText>HYPERLINK "http://febiodoc.sci.utah.edu/doxygen/"</w:instrText>
        </w:r>
      </w:ins>
      <w:del w:id="102" w:author="rawlins" w:date="2015-05-19T10:00:00Z">
        <w:r w:rsidR="00486E22" w:rsidDel="00486E22">
          <w:delInstrText xml:space="preserve"> HYPERLINK "http://mrl.sci.utah.edu/source/doxygen/" </w:delInstrText>
        </w:r>
      </w:del>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03" w:name="_Ref300825912"/>
      <w:bookmarkStart w:id="104" w:name="_Toc289032515"/>
      <w:r>
        <w:lastRenderedPageBreak/>
        <w:t>Continuum Mechanics</w:t>
      </w:r>
      <w:bookmarkEnd w:id="103"/>
      <w:bookmarkEnd w:id="104"/>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05" w:name="_Toc289032516"/>
      <w:r>
        <w:t>Vectors and Tensors</w:t>
      </w:r>
      <w:bookmarkEnd w:id="105"/>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6" o:title=""/>
          </v:shape>
          <o:OLEObject Type="Embed" ProgID="Equation.DSMT4" ShapeID="_x0000_i1025" DrawAspect="Content" ObjectID="_1493807203" r:id="rId17"/>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8" o:title=""/>
          </v:shape>
          <o:OLEObject Type="Embed" ProgID="Equation.DSMT4" ShapeID="_x0000_i1026" DrawAspect="Content" ObjectID="_1493807204" r:id="rId19"/>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0" o:title=""/>
          </v:shape>
          <o:OLEObject Type="Embed" ProgID="Equation.DSMT4" ShapeID="_x0000_i1027" DrawAspect="Content" ObjectID="_1493807205" r:id="rId21"/>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2" o:title=""/>
          </v:shape>
          <o:OLEObject Type="Embed" ProgID="Equation.DSMT4" ShapeID="_x0000_i1028" DrawAspect="Content" ObjectID="_1493807206" r:id="rId23"/>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4" o:title=""/>
          </v:shape>
          <o:OLEObject Type="Embed" ProgID="Equation.DSMT4" ShapeID="_x0000_i1029" DrawAspect="Content" ObjectID="_1493807207" r:id="rId2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106" w:name="ZEqnNum548927"/>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4</w:instrText>
        </w:r>
      </w:fldSimple>
      <w:r w:rsidR="009B7404">
        <w:instrText>)</w:instrText>
      </w:r>
      <w:bookmarkEnd w:id="106"/>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D3178E">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6" o:title=""/>
          </v:shape>
          <o:OLEObject Type="Embed" ProgID="Equation.DSMT4" ShapeID="_x0000_i1030" DrawAspect="Content" ObjectID="_1493807208" r:id="rId27"/>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8" o:title=""/>
          </v:shape>
          <o:OLEObject Type="Embed" ProgID="Equation.DSMT4" ShapeID="_x0000_i1031" DrawAspect="Content" ObjectID="_1493807209" r:id="rId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0" o:title=""/>
          </v:shape>
          <o:OLEObject Type="Embed" ProgID="Equation.DSMT4" ShapeID="_x0000_i1032" DrawAspect="Content" ObjectID="_1493807210" r:id="rId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32" o:title=""/>
          </v:shape>
          <o:OLEObject Type="Embed" ProgID="Equation.DSMT4" ShapeID="_x0000_i1033" DrawAspect="Content" ObjectID="_1493807211" r:id="rId33"/>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4" o:title=""/>
          </v:shape>
          <o:OLEObject Type="Embed" ProgID="Equation.DSMT4" ShapeID="_x0000_i1034" DrawAspect="Content" ObjectID="_1493807212" r:id="rId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6" o:title=""/>
          </v:shape>
          <o:OLEObject Type="Embed" ProgID="Equation.DSMT4" ShapeID="_x0000_i1035" DrawAspect="Content" ObjectID="_1493807213" r:id="rId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8" o:title=""/>
          </v:shape>
          <o:OLEObject Type="Embed" ProgID="Equation.DSMT4" ShapeID="_x0000_i1036" DrawAspect="Content" ObjectID="_1493807214" r:id="rId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0" o:title=""/>
          </v:shape>
          <o:OLEObject Type="Embed" ProgID="Equation.DSMT4" ShapeID="_x0000_i1037" DrawAspect="Content" ObjectID="_1493807215"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2" o:title=""/>
          </v:shape>
          <o:OLEObject Type="Embed" ProgID="Equation.DSMT4" ShapeID="_x0000_i1038" DrawAspect="Content" ObjectID="_1493807216" r:id="rId43"/>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4" o:title=""/>
          </v:shape>
          <o:OLEObject Type="Embed" ProgID="Equation.DSMT4" ShapeID="_x0000_i1039" DrawAspect="Content" ObjectID="_1493807217"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6" o:title=""/>
          </v:shape>
          <o:OLEObject Type="Embed" ProgID="Equation.DSMT4" ShapeID="_x0000_i1040" DrawAspect="Content" ObjectID="_1493807218" r:id="rId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8" o:title=""/>
          </v:shape>
          <o:OLEObject Type="Embed" ProgID="Equation.DSMT4" ShapeID="_x0000_i1041" DrawAspect="Content" ObjectID="_1493807219" r:id="rId49"/>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0" o:title=""/>
          </v:shape>
          <o:OLEObject Type="Embed" ProgID="Equation.DSMT4" ShapeID="_x0000_i1042" DrawAspect="Content" ObjectID="_1493807220" r:id="rId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52" o:title=""/>
          </v:shape>
          <o:OLEObject Type="Embed" ProgID="Equation.DSMT4" ShapeID="_x0000_i1043" DrawAspect="Content" ObjectID="_1493807221" r:id="rId53"/>
        </w:object>
      </w:r>
      <w:r>
        <w:t>.</w:t>
      </w:r>
    </w:p>
    <w:p w14:paraId="6B9D3016" w14:textId="77777777" w:rsidR="004566B7" w:rsidRPr="00B34046" w:rsidRDefault="004566B7" w:rsidP="008C7882"/>
    <w:p w14:paraId="084A9A8E" w14:textId="77777777" w:rsidR="008C7882" w:rsidRDefault="008C7882" w:rsidP="008C7882">
      <w:r>
        <w:lastRenderedPageBreak/>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tab/>
      </w:r>
      <w:r w:rsidR="00905817" w:rsidRPr="00905817">
        <w:rPr>
          <w:position w:val="-104"/>
        </w:rPr>
        <w:object w:dxaOrig="1180" w:dyaOrig="2200" w14:anchorId="581F08D0">
          <v:shape id="_x0000_i1044" type="#_x0000_t75" style="width:59.1pt;height:109.35pt" o:ole="">
            <v:imagedata r:id="rId54" o:title=""/>
          </v:shape>
          <o:OLEObject Type="Embed" ProgID="Equation.DSMT4" ShapeID="_x0000_i1044" DrawAspect="Content" ObjectID="_1493807222" r:id="rId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6" o:title=""/>
          </v:shape>
          <o:OLEObject Type="Embed" ProgID="Equation.DSMT4" ShapeID="_x0000_i1045" DrawAspect="Content" ObjectID="_1493807223" r:id="rId57"/>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8" o:title=""/>
          </v:shape>
          <o:OLEObject Type="Embed" ProgID="Equation.DSMT4" ShapeID="_x0000_i1046" DrawAspect="Content" ObjectID="_1493807224" r:id="rId59"/>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0" o:title=""/>
          </v:shape>
          <o:OLEObject Type="Embed" ProgID="Equation.DSMT4" ShapeID="_x0000_i1047" DrawAspect="Content" ObjectID="_1493807225" r:id="rId61"/>
        </w:object>
      </w:r>
      <w:r>
        <w:t xml:space="preserve">, -1 for an odd permutation of </w:t>
      </w:r>
      <w:r w:rsidR="00905817" w:rsidRPr="00905817">
        <w:rPr>
          <w:position w:val="-14"/>
        </w:rPr>
        <w:object w:dxaOrig="720" w:dyaOrig="400" w14:anchorId="5E5074D5">
          <v:shape id="_x0000_i1048" type="#_x0000_t75" style="width:36.7pt;height:19.7pt" o:ole="">
            <v:imagedata r:id="rId62" o:title=""/>
          </v:shape>
          <o:OLEObject Type="Embed" ProgID="Equation.DSMT4" ShapeID="_x0000_i1048" DrawAspect="Content" ObjectID="_1493807226" r:id="rId63"/>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4" o:title=""/>
          </v:shape>
          <o:OLEObject Type="Embed" ProgID="Equation.DSMT4" ShapeID="_x0000_i1049" DrawAspect="Content" ObjectID="_1493807227" r:id="rId6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6" o:title=""/>
          </v:shape>
          <o:OLEObject Type="Embed" ProgID="Equation.DSMT4" ShapeID="_x0000_i1050" DrawAspect="Content" ObjectID="_1493807228" r:id="rId67"/>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8" o:title=""/>
          </v:shape>
          <o:OLEObject Type="Embed" ProgID="Equation.DSMT4" ShapeID="_x0000_i1051" DrawAspect="Content" ObjectID="_1493807229" r:id="rId69"/>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70" o:title=""/>
          </v:shape>
          <o:OLEObject Type="Embed" ProgID="Equation.DSMT4" ShapeID="_x0000_i1052" DrawAspect="Content" ObjectID="_1493807230" r:id="rId71"/>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2" o:title=""/>
          </v:shape>
          <o:OLEObject Type="Embed" ProgID="Equation.DSMT4" ShapeID="_x0000_i1053" DrawAspect="Content" ObjectID="_1493807231" r:id="rId73"/>
        </w:object>
      </w:r>
      <w:r w:rsidR="00512516">
        <w:t xml:space="preserve"> and </w:t>
      </w:r>
      <w:r w:rsidR="00905817" w:rsidRPr="00905817">
        <w:rPr>
          <w:position w:val="-4"/>
        </w:rPr>
        <w:object w:dxaOrig="240" w:dyaOrig="260" w14:anchorId="1BD5FEB4">
          <v:shape id="_x0000_i1054" type="#_x0000_t75" style="width:12.25pt;height:12.9pt" o:ole="">
            <v:imagedata r:id="rId74" o:title=""/>
          </v:shape>
          <o:OLEObject Type="Embed" ProgID="Equation.DSMT4" ShapeID="_x0000_i1054" DrawAspect="Content" ObjectID="_1493807232" r:id="rId75"/>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6" o:title=""/>
          </v:shape>
          <o:OLEObject Type="Embed" ProgID="Equation.DSMT4" ShapeID="_x0000_i1055" DrawAspect="Content" ObjectID="_1493807233" r:id="rId77"/>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8" o:title=""/>
          </v:shape>
          <o:OLEObject Type="Embed" ProgID="Equation.DSMT4" ShapeID="_x0000_i1056" DrawAspect="Content" ObjectID="_1493807234" r:id="rId7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0" o:title=""/>
          </v:shape>
          <o:OLEObject Type="Embed" ProgID="Equation.DSMT4" ShapeID="_x0000_i1057" DrawAspect="Content" ObjectID="_1493807235" r:id="rId8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2" o:title=""/>
          </v:shape>
          <o:OLEObject Type="Embed" ProgID="Equation.DSMT4" ShapeID="_x0000_i1058" DrawAspect="Content" ObjectID="_1493807236" r:id="rId8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4" o:title=""/>
          </v:shape>
          <o:OLEObject Type="Embed" ProgID="Equation.DSMT4" ShapeID="_x0000_i1059" DrawAspect="Content" ObjectID="_1493807237" r:id="rId8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6" o:title=""/>
          </v:shape>
          <o:OLEObject Type="Embed" ProgID="Equation.DSMT4" ShapeID="_x0000_i1060" DrawAspect="Content" ObjectID="_1493807238" r:id="rId87"/>
        </w:object>
      </w:r>
      <w:r w:rsidR="00D17EAC">
        <w:t xml:space="preserve">, </w:t>
      </w:r>
      <w:r w:rsidR="00905817" w:rsidRPr="00905817">
        <w:rPr>
          <w:position w:val="-10"/>
        </w:rPr>
        <w:object w:dxaOrig="260" w:dyaOrig="320" w14:anchorId="727864F1">
          <v:shape id="_x0000_i1061" type="#_x0000_t75" style="width:12.9pt;height:15.6pt" o:ole="">
            <v:imagedata r:id="rId88" o:title=""/>
          </v:shape>
          <o:OLEObject Type="Embed" ProgID="Equation.DSMT4" ShapeID="_x0000_i1061" DrawAspect="Content" ObjectID="_1493807239" r:id="rId89"/>
        </w:object>
      </w:r>
      <w:r w:rsidR="00D17EAC">
        <w:t xml:space="preserve">, </w:t>
      </w:r>
      <w:r w:rsidR="00905817" w:rsidRPr="00905817">
        <w:rPr>
          <w:position w:val="-6"/>
        </w:rPr>
        <w:object w:dxaOrig="260" w:dyaOrig="320" w14:anchorId="7B4B6DFA">
          <v:shape id="_x0000_i1062" type="#_x0000_t75" style="width:12.9pt;height:15.6pt" o:ole="">
            <v:imagedata r:id="rId90" o:title=""/>
          </v:shape>
          <o:OLEObject Type="Embed" ProgID="Equation.DSMT4" ShapeID="_x0000_i1062" DrawAspect="Content" ObjectID="_1493807240" r:id="rId91"/>
        </w:object>
      </w:r>
      <w:r w:rsidR="00D17EAC">
        <w:t xml:space="preserve"> and </w:t>
      </w:r>
      <w:r w:rsidR="00905817" w:rsidRPr="00905817">
        <w:rPr>
          <w:position w:val="-10"/>
        </w:rPr>
        <w:object w:dxaOrig="260" w:dyaOrig="360" w14:anchorId="7E1D89DC">
          <v:shape id="_x0000_i1063" type="#_x0000_t75" style="width:12.9pt;height:19pt" o:ole="">
            <v:imagedata r:id="rId92" o:title=""/>
          </v:shape>
          <o:OLEObject Type="Embed" ProgID="Equation.DSMT4" ShapeID="_x0000_i1063" DrawAspect="Content" ObjectID="_1493807241" r:id="rId93"/>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4" o:title=""/>
          </v:shape>
          <o:OLEObject Type="Embed" ProgID="Equation.DSMT4" ShapeID="_x0000_i1064" DrawAspect="Content" ObjectID="_1493807242" r:id="rId9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6" o:title=""/>
          </v:shape>
          <o:OLEObject Type="Embed" ProgID="Equation.DSMT4" ShapeID="_x0000_i1065" DrawAspect="Content" ObjectID="_1493807243" r:id="rId97"/>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8" o:title=""/>
          </v:shape>
          <o:OLEObject Type="Embed" ProgID="Equation.DSMT4" ShapeID="_x0000_i1066" DrawAspect="Content" ObjectID="_1493807244" r:id="rId99"/>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0" o:title=""/>
          </v:shape>
          <o:OLEObject Type="Embed" ProgID="Equation.DSMT4" ShapeID="_x0000_i1067" DrawAspect="Content" ObjectID="_1493807245" r:id="rId10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2" o:title=""/>
          </v:shape>
          <o:OLEObject Type="Embed" ProgID="Equation.DSMT4" ShapeID="_x0000_i1068" DrawAspect="Content" ObjectID="_1493807246" r:id="rId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25</w:instrText>
        </w:r>
      </w:fldSimple>
      <w:r>
        <w:instrText>)</w:instrText>
      </w:r>
      <w:r>
        <w:fldChar w:fldCharType="end"/>
      </w:r>
    </w:p>
    <w:p w14:paraId="69735B60" w14:textId="42EDF8DD" w:rsidR="00876348" w:rsidRDefault="00D17EAC" w:rsidP="00876348">
      <w:r>
        <w:lastRenderedPageBreak/>
        <w:t xml:space="preserve">where </w:t>
      </w:r>
      <w:r w:rsidR="00905817" w:rsidRPr="00905817">
        <w:rPr>
          <w:position w:val="-10"/>
        </w:rPr>
        <w:object w:dxaOrig="960" w:dyaOrig="320" w14:anchorId="2F924021">
          <v:shape id="_x0000_i1069" type="#_x0000_t75" style="width:47.55pt;height:15.6pt" o:ole="">
            <v:imagedata r:id="rId104" o:title=""/>
          </v:shape>
          <o:OLEObject Type="Embed" ProgID="Equation.DSMT4" ShapeID="_x0000_i1069" DrawAspect="Content" ObjectID="_1493807247" r:id="rId105"/>
        </w:object>
      </w:r>
      <w:r>
        <w:t xml:space="preserve"> and </w:t>
      </w:r>
      <w:r w:rsidR="00905817" w:rsidRPr="00905817">
        <w:rPr>
          <w:position w:val="-6"/>
        </w:rPr>
        <w:object w:dxaOrig="960" w:dyaOrig="340" w14:anchorId="386CDD3D">
          <v:shape id="_x0000_i1070" type="#_x0000_t75" style="width:47.55pt;height:17pt" o:ole="">
            <v:imagedata r:id="rId106" o:title=""/>
          </v:shape>
          <o:OLEObject Type="Embed" ProgID="Equation.DSMT4" ShapeID="_x0000_i1070" DrawAspect="Content" ObjectID="_1493807248" r:id="rId107"/>
        </w:object>
      </w:r>
      <w:r>
        <w:t xml:space="preserve">.  </w:t>
      </w:r>
      <w:r w:rsidR="00876348">
        <w:t>The components are given by</w:t>
      </w:r>
      <w:r w:rsidR="004566B7">
        <w:t>:</w:t>
      </w:r>
    </w:p>
    <w:p w14:paraId="09855156" w14:textId="2AA93A2D" w:rsidR="00876348" w:rsidRPr="00876348" w:rsidRDefault="001520FC" w:rsidP="001520FC">
      <w:pPr>
        <w:pStyle w:val="MTDisplayEquation"/>
      </w:pPr>
      <w:r>
        <w:tab/>
      </w:r>
      <w:r w:rsidR="00905817" w:rsidRPr="00905817">
        <w:rPr>
          <w:position w:val="-34"/>
        </w:rPr>
        <w:object w:dxaOrig="1280" w:dyaOrig="800" w14:anchorId="35293D75">
          <v:shape id="_x0000_i1071" type="#_x0000_t75" style="width:63.85pt;height:40.1pt" o:ole="">
            <v:imagedata r:id="rId108" o:title=""/>
          </v:shape>
          <o:OLEObject Type="Embed" ProgID="Equation.DSMT4" ShapeID="_x0000_i1071" DrawAspect="Content" ObjectID="_1493807249" r:id="rId1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26</w:instrText>
        </w:r>
      </w:fldSimple>
      <w:r>
        <w:instrText>)</w:instrText>
      </w:r>
      <w:r>
        <w:fldChar w:fldCharType="end"/>
      </w:r>
    </w:p>
    <w:p w14:paraId="5A8E1374" w14:textId="77777777" w:rsidR="008C7882" w:rsidRDefault="008C7882" w:rsidP="008C7882">
      <w:pPr>
        <w:pStyle w:val="Heading2"/>
      </w:pPr>
      <w:bookmarkStart w:id="107" w:name="_Ref176056702"/>
      <w:bookmarkStart w:id="108" w:name="_Toc289032517"/>
      <w:r>
        <w:t>The Directional Derivative</w:t>
      </w:r>
      <w:bookmarkEnd w:id="107"/>
      <w:bookmarkEnd w:id="108"/>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0" o:title=""/>
          </v:shape>
          <o:OLEObject Type="Embed" ProgID="Equation.DSMT4" ShapeID="_x0000_i1072" DrawAspect="Content" ObjectID="_1493807250" r:id="rId111"/>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2" o:title=""/>
          </v:shape>
          <o:OLEObject Type="Embed" ProgID="Equation.DSMT4" ShapeID="_x0000_i1073" DrawAspect="Content" ObjectID="_1493807251" r:id="rId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14" o:title=""/>
          </v:shape>
          <o:OLEObject Type="Embed" ProgID="Equation.DSMT4" ShapeID="_x0000_i1074" DrawAspect="Content" ObjectID="_1493807252" r:id="rId115"/>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6" o:title=""/>
          </v:shape>
          <o:OLEObject Type="Embed" ProgID="Equation.DSMT4" ShapeID="_x0000_i1075" DrawAspect="Content" ObjectID="_1493807253" r:id="rId117"/>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8" o:title=""/>
          </v:shape>
          <o:OLEObject Type="Embed" ProgID="Equation.DSMT4" ShapeID="_x0000_i1076" DrawAspect="Content" ObjectID="_1493807254" r:id="rId1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0" o:title=""/>
          </v:shape>
          <o:OLEObject Type="Embed" ProgID="Equation.DSMT4" ShapeID="_x0000_i1077" DrawAspect="Content" ObjectID="_1493807255" r:id="rId121"/>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2" o:title=""/>
          </v:shape>
          <o:OLEObject Type="Embed" ProgID="Equation.DSMT4" ShapeID="_x0000_i1078" DrawAspect="Content" ObjectID="_1493807256" r:id="rId12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4" o:title=""/>
          </v:shape>
          <o:OLEObject Type="Embed" ProgID="Equation.DSMT4" ShapeID="_x0000_i1079" DrawAspect="Content" ObjectID="_1493807257" r:id="rId125"/>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6" o:title=""/>
          </v:shape>
          <o:OLEObject Type="Embed" ProgID="Equation.DSMT4" ShapeID="_x0000_i1080" DrawAspect="Content" ObjectID="_1493807258" r:id="rId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8" o:title=""/>
          </v:shape>
          <o:OLEObject Type="Embed" ProgID="Equation.DSMT4" ShapeID="_x0000_i1081" DrawAspect="Content" ObjectID="_1493807259" r:id="rId129"/>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0" o:title=""/>
          </v:shape>
          <o:OLEObject Type="Embed" ProgID="Equation.DSMT4" ShapeID="_x0000_i1082" DrawAspect="Content" ObjectID="_1493807260" r:id="rId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2" o:title=""/>
          </v:shape>
          <o:OLEObject Type="Embed" ProgID="Equation.DSMT4" ShapeID="_x0000_i1083" DrawAspect="Content" ObjectID="_1493807261" r:id="rId133"/>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4" o:title=""/>
          </v:shape>
          <o:OLEObject Type="Embed" ProgID="Equation.DSMT4" ShapeID="_x0000_i1084" DrawAspect="Content" ObjectID="_1493807262" r:id="rId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09" w:name="_Toc289032518"/>
      <w:r>
        <w:lastRenderedPageBreak/>
        <w:t>Deformation, Strain and Stress</w:t>
      </w:r>
      <w:bookmarkEnd w:id="109"/>
    </w:p>
    <w:p w14:paraId="3C92EB3A" w14:textId="77777777" w:rsidR="008C7882" w:rsidRDefault="008C7882" w:rsidP="008C7882">
      <w:pPr>
        <w:pStyle w:val="Heading3"/>
      </w:pPr>
      <w:bookmarkStart w:id="110" w:name="_Toc289032519"/>
      <w:r>
        <w:t>The deformation gradient tensor</w:t>
      </w:r>
      <w:bookmarkEnd w:id="110"/>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6" o:title=""/>
          </v:shape>
          <o:OLEObject Type="Embed" ProgID="Equation.DSMT4" ShapeID="_x0000_i1085" DrawAspect="Content" ObjectID="_1493807263" r:id="rId137"/>
        </w:object>
      </w:r>
      <w:r>
        <w:t xml:space="preserve">, which is a mapping from </w:t>
      </w:r>
      <w:r w:rsidR="00905817" w:rsidRPr="00905817">
        <w:rPr>
          <w:position w:val="-4"/>
        </w:rPr>
        <w:object w:dxaOrig="320" w:dyaOrig="300" w14:anchorId="0638962F">
          <v:shape id="_x0000_i1086" type="#_x0000_t75" style="width:15.6pt;height:14.95pt" o:ole="">
            <v:imagedata r:id="rId138" o:title=""/>
          </v:shape>
          <o:OLEObject Type="Embed" ProgID="Equation.DSMT4" ShapeID="_x0000_i1086" DrawAspect="Content" ObjectID="_1493807264" r:id="rId139"/>
        </w:object>
      </w:r>
      <w:r>
        <w:t>to</w:t>
      </w:r>
      <w:r w:rsidR="00905817" w:rsidRPr="00905817">
        <w:rPr>
          <w:position w:val="-4"/>
        </w:rPr>
        <w:object w:dxaOrig="320" w:dyaOrig="300" w14:anchorId="4E8723AE">
          <v:shape id="_x0000_i1087" type="#_x0000_t75" style="width:15.6pt;height:14.95pt" o:ole="">
            <v:imagedata r:id="rId140" o:title=""/>
          </v:shape>
          <o:OLEObject Type="Embed" ProgID="Equation.DSMT4" ShapeID="_x0000_i1087" DrawAspect="Content" ObjectID="_1493807265" r:id="rId141"/>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2" o:title=""/>
          </v:shape>
          <o:OLEObject Type="Embed" ProgID="Equation.DSMT4" ShapeID="_x0000_i1088" DrawAspect="Content" ObjectID="_1493807266" r:id="rId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11" w:author="Steve Maas" w:date="2015-05-13T13:51:00Z">
        <w:r w:rsidR="00AB0524">
          <w:fldChar w:fldCharType="begin"/>
        </w:r>
        <w:r w:rsidR="00AB0524">
          <w:instrText xml:space="preserve"> STYLEREF 1 \s </w:instrText>
        </w:r>
      </w:ins>
      <w:r w:rsidR="00AB0524">
        <w:fldChar w:fldCharType="separate"/>
      </w:r>
      <w:r w:rsidR="00D3178E">
        <w:rPr>
          <w:noProof/>
        </w:rPr>
        <w:t>2</w:t>
      </w:r>
      <w:ins w:id="112"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3" w:author="rawlins" w:date="2015-05-19T17:23:00Z">
        <w:r w:rsidR="00D3178E">
          <w:rPr>
            <w:noProof/>
          </w:rPr>
          <w:t>1</w:t>
        </w:r>
      </w:ins>
      <w:ins w:id="114" w:author="Steve Maas" w:date="2015-05-13T13:51:00Z">
        <w:r w:rsidR="00AB0524">
          <w:fldChar w:fldCharType="end"/>
        </w:r>
      </w:ins>
      <w:del w:id="115"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5" o:title=""/>
          </v:shape>
          <o:OLEObject Type="Embed" ProgID="Equation.DSMT4" ShapeID="_x0000_i1089" DrawAspect="Content" ObjectID="_1493807267" r:id="rId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7" o:title=""/>
          </v:shape>
          <o:OLEObject Type="Embed" ProgID="Equation.DSMT4" ShapeID="_x0000_i1090" DrawAspect="Content" ObjectID="_1493807268" r:id="rId1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49" o:title=""/>
          </v:shape>
          <o:OLEObject Type="Embed" ProgID="Equation.DSMT4" ShapeID="_x0000_i1091" DrawAspect="Content" ObjectID="_1493807269" r:id="rId150"/>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1" o:title=""/>
          </v:shape>
          <o:OLEObject Type="Embed" ProgID="Equation.DSMT4" ShapeID="_x0000_i1092" DrawAspect="Content" ObjectID="_1493807270" r:id="rId1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3" o:title=""/>
          </v:shape>
          <o:OLEObject Type="Embed" ProgID="Equation.DSMT4" ShapeID="_x0000_i1093" DrawAspect="Content" ObjectID="_1493807271" r:id="rId154"/>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5" o:title=""/>
          </v:shape>
          <o:OLEObject Type="Embed" ProgID="Equation.DSMT4" ShapeID="_x0000_i1094" DrawAspect="Content" ObjectID="_1493807272" r:id="rId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7" o:title=""/>
          </v:shape>
          <o:OLEObject Type="Embed" ProgID="Equation.DSMT4" ShapeID="_x0000_i1095" DrawAspect="Content" ObjectID="_1493807273" r:id="rId158"/>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59" o:title=""/>
          </v:shape>
          <o:OLEObject Type="Embed" ProgID="Equation.DSMT4" ShapeID="_x0000_i1096" DrawAspect="Content" ObjectID="_1493807274" r:id="rId160"/>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61" o:title=""/>
          </v:shape>
          <o:OLEObject Type="Embed" ProgID="Equation.DSMT4" ShapeID="_x0000_i1097" DrawAspect="Content" ObjectID="_1493807275" r:id="rId162"/>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3" o:title=""/>
          </v:shape>
          <o:OLEObject Type="Embed" ProgID="Equation.DSMT4" ShapeID="_x0000_i1098" DrawAspect="Content" ObjectID="_1493807276" r:id="rId164"/>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5" o:title=""/>
          </v:shape>
          <o:OLEObject Type="Embed" ProgID="Equation.DSMT4" ShapeID="_x0000_i1099" DrawAspect="Content" ObjectID="_1493807277" r:id="rId1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7" o:title=""/>
          </v:shape>
          <o:OLEObject Type="Embed" ProgID="Equation.DSMT4" ShapeID="_x0000_i1100" DrawAspect="Content" ObjectID="_1493807278" r:id="rId168"/>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69" o:title=""/>
          </v:shape>
          <o:OLEObject Type="Embed" ProgID="Equation.DSMT4" ShapeID="_x0000_i1101" DrawAspect="Content" ObjectID="_1493807279"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6" w:name="ZEqnNum82141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39</w:instrText>
        </w:r>
      </w:fldSimple>
      <w:r>
        <w:instrText>)</w:instrText>
      </w:r>
      <w:bookmarkEnd w:id="116"/>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1" o:title=""/>
          </v:shape>
          <o:OLEObject Type="Embed" ProgID="Equation.DSMT4" ShapeID="_x0000_i1102" DrawAspect="Content" ObjectID="_1493807280" r:id="rId172"/>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73" o:title=""/>
          </v:shape>
          <o:OLEObject Type="Embed" ProgID="Equation.DSMT4" ShapeID="_x0000_i1103" DrawAspect="Content" ObjectID="_1493807281" r:id="rId174"/>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5" o:title=""/>
          </v:shape>
          <o:OLEObject Type="Embed" ProgID="Equation.DSMT4" ShapeID="_x0000_i1104" DrawAspect="Content" ObjectID="_1493807282" r:id="rId1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7" o:title=""/>
          </v:shape>
          <o:OLEObject Type="Embed" ProgID="Equation.DSMT4" ShapeID="_x0000_i1105" DrawAspect="Content" ObjectID="_1493807283" r:id="rId178"/>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79" o:title=""/>
          </v:shape>
          <o:OLEObject Type="Embed" ProgID="Equation.DSMT4" ShapeID="_x0000_i1106" DrawAspect="Content" ObjectID="_1493807284" r:id="rId180"/>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1" o:title=""/>
          </v:shape>
          <o:OLEObject Type="Embed" ProgID="Equation.DSMT4" ShapeID="_x0000_i1107" DrawAspect="Content" ObjectID="_1493807285" r:id="rId182"/>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17" w:name="_Toc289032520"/>
      <w:r>
        <w:t>Strain</w:t>
      </w:r>
      <w:bookmarkEnd w:id="117"/>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3" o:title=""/>
          </v:shape>
          <o:OLEObject Type="Embed" ProgID="Equation.DSMT4" ShapeID="_x0000_i1108" DrawAspect="Content" ObjectID="_1493807286" r:id="rId1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5" o:title=""/>
          </v:shape>
          <o:OLEObject Type="Embed" ProgID="Equation.DSMT4" ShapeID="_x0000_i1109" DrawAspect="Content" ObjectID="_1493807287" r:id="rId1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D3178E">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7" o:title=""/>
          </v:shape>
          <o:OLEObject Type="Embed" ProgID="Equation.DSMT4" ShapeID="_x0000_i1110" DrawAspect="Content" ObjectID="_1493807288" r:id="rId1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89" o:title=""/>
          </v:shape>
          <o:OLEObject Type="Embed" ProgID="Equation.DSMT4" ShapeID="_x0000_i1111" DrawAspect="Content" ObjectID="_1493807289" r:id="rId190"/>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1" o:title=""/>
          </v:shape>
          <o:OLEObject Type="Embed" ProgID="Equation.DSMT4" ShapeID="_x0000_i1112" DrawAspect="Content" ObjectID="_1493807290" r:id="rId1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3" o:title=""/>
          </v:shape>
          <o:OLEObject Type="Embed" ProgID="Equation.DSMT4" ShapeID="_x0000_i1113" DrawAspect="Content" ObjectID="_1493807291" r:id="rId1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5" o:title=""/>
          </v:shape>
          <o:OLEObject Type="Embed" ProgID="Equation.DSMT4" ShapeID="_x0000_i1114" DrawAspect="Content" ObjectID="_1493807292" r:id="rId1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7" o:title=""/>
          </v:shape>
          <o:OLEObject Type="Embed" ProgID="Equation.DSMT4" ShapeID="_x0000_i1115" DrawAspect="Content" ObjectID="_1493807293" r:id="rId1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18" w:name="_Toc289032521"/>
      <w:r>
        <w:t>Stress</w:t>
      </w:r>
      <w:bookmarkEnd w:id="118"/>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199" o:title=""/>
          </v:shape>
          <o:OLEObject Type="Embed" ProgID="Equation.DSMT4" ShapeID="_x0000_i1116" DrawAspect="Content" ObjectID="_1493807294"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201" o:title=""/>
          </v:shape>
          <o:OLEObject Type="Embed" ProgID="Equation.DSMT4" ShapeID="_x0000_i1117" DrawAspect="Content" ObjectID="_1493807295" r:id="rId202"/>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3" o:title=""/>
          </v:shape>
          <o:OLEObject Type="Embed" ProgID="Equation.DSMT4" ShapeID="_x0000_i1118" DrawAspect="Content" ObjectID="_1493807296" r:id="rId204"/>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5" o:title=""/>
          </v:shape>
          <o:OLEObject Type="Embed" ProgID="Equation.DSMT4" ShapeID="_x0000_i1119" DrawAspect="Content" ObjectID="_1493807297" r:id="rId2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7" o:title=""/>
          </v:shape>
          <o:OLEObject Type="Embed" ProgID="Equation.DSMT4" ShapeID="_x0000_i1120" DrawAspect="Content" ObjectID="_1493807298" r:id="rId2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09" o:title=""/>
          </v:shape>
          <o:OLEObject Type="Embed" ProgID="Equation.DSMT4" ShapeID="_x0000_i1121" DrawAspect="Content" ObjectID="_1493807299" r:id="rId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1" o:title=""/>
          </v:shape>
          <o:OLEObject Type="Embed" ProgID="Equation.DSMT4" ShapeID="_x0000_i1122" DrawAspect="Content" ObjectID="_1493807300" r:id="rId2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9" w:name="ZEqnNum35611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52</w:instrText>
        </w:r>
      </w:fldSimple>
      <w:r>
        <w:instrText>)</w:instrText>
      </w:r>
      <w:bookmarkEnd w:id="119"/>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3" o:title=""/>
          </v:shape>
          <o:OLEObject Type="Embed" ProgID="Equation.DSMT4" ShapeID="_x0000_i1123" DrawAspect="Content" ObjectID="_1493807301" r:id="rId214"/>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5" o:title=""/>
          </v:shape>
          <o:OLEObject Type="Embed" ProgID="Equation.DSMT4" ShapeID="_x0000_i1124" DrawAspect="Content" ObjectID="_1493807302" r:id="rId216"/>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7" o:title=""/>
          </v:shape>
          <o:OLEObject Type="Embed" ProgID="Equation.DSMT4" ShapeID="_x0000_i1125" DrawAspect="Content" ObjectID="_1493807303" r:id="rId218"/>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19" o:title=""/>
          </v:shape>
          <o:OLEObject Type="Embed" ProgID="Equation.DSMT4" ShapeID="_x0000_i1126" DrawAspect="Content" ObjectID="_1493807304" r:id="rId220"/>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1" o:title=""/>
          </v:shape>
          <o:OLEObject Type="Embed" ProgID="Equation.DSMT4" ShapeID="_x0000_i1127" DrawAspect="Content" ObjectID="_1493807305" r:id="rId222"/>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3" o:title=""/>
          </v:shape>
          <o:OLEObject Type="Embed" ProgID="Equation.DSMT4" ShapeID="_x0000_i1128" DrawAspect="Content" ObjectID="_1493807306" r:id="rId224"/>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5" o:title=""/>
          </v:shape>
          <o:OLEObject Type="Embed" ProgID="Equation.DSMT4" ShapeID="_x0000_i1129" DrawAspect="Content" ObjectID="_1493807307" r:id="rId2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7" o:title=""/>
          </v:shape>
          <o:OLEObject Type="Embed" ProgID="Equation.DSMT4" ShapeID="_x0000_i1130" DrawAspect="Content" ObjectID="_1493807308" r:id="rId228"/>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29" o:title=""/>
          </v:shape>
          <o:OLEObject Type="Embed" ProgID="Equation.DSMT4" ShapeID="_x0000_i1131" DrawAspect="Content" ObjectID="_1493807309"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31" o:title=""/>
          </v:shape>
          <o:OLEObject Type="Embed" ProgID="Equation.DSMT4" ShapeID="_x0000_i1132" DrawAspect="Content" ObjectID="_1493807310" r:id="rId232"/>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3" o:title=""/>
          </v:shape>
          <o:OLEObject Type="Embed" ProgID="Equation.DSMT4" ShapeID="_x0000_i1133" DrawAspect="Content" ObjectID="_1493807311"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56</w:instrText>
        </w:r>
      </w:fldSimple>
      <w:r>
        <w:instrText>)</w:instrText>
      </w:r>
      <w:r>
        <w:fldChar w:fldCharType="end"/>
      </w:r>
    </w:p>
    <w:p w14:paraId="6FBBE95F" w14:textId="77777777" w:rsidR="008C7882" w:rsidRDefault="008C7882" w:rsidP="008C7882">
      <w:pPr>
        <w:pStyle w:val="Heading2"/>
      </w:pPr>
      <w:bookmarkStart w:id="120" w:name="_Ref174423034"/>
      <w:bookmarkStart w:id="121" w:name="_Toc289032522"/>
      <w:r>
        <w:t>Hyperelasticity</w:t>
      </w:r>
      <w:bookmarkEnd w:id="120"/>
      <w:bookmarkEnd w:id="121"/>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5" o:title=""/>
          </v:shape>
          <o:OLEObject Type="Embed" ProgID="Equation.DSMT4" ShapeID="_x0000_i1134" DrawAspect="Content" ObjectID="_1493807312" r:id="rId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7" o:title=""/>
          </v:shape>
          <o:OLEObject Type="Embed" ProgID="Equation.DSMT4" ShapeID="_x0000_i1135" DrawAspect="Content" ObjectID="_1493807313" r:id="rId2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2" w:name="ZEqnNum27487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58</w:instrText>
        </w:r>
      </w:fldSimple>
      <w:r>
        <w:instrText>)</w:instrText>
      </w:r>
      <w:bookmarkEnd w:id="122"/>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39" o:title=""/>
          </v:shape>
          <o:OLEObject Type="Embed" ProgID="Equation.DSMT4" ShapeID="_x0000_i1136" DrawAspect="Content" ObjectID="_1493807314" r:id="rId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3" w:name="ZEqnNum34938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59</w:instrText>
        </w:r>
      </w:fldSimple>
      <w:r>
        <w:instrText>)</w:instrText>
      </w:r>
      <w:bookmarkEnd w:id="123"/>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D3178E">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D3178E">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1" o:title=""/>
          </v:shape>
          <o:OLEObject Type="Embed" ProgID="Equation.DSMT4" ShapeID="_x0000_i1137" DrawAspect="Content" ObjectID="_1493807315" r:id="rId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3" o:title=""/>
          </v:shape>
          <o:OLEObject Type="Embed" ProgID="Equation.DSMT4" ShapeID="_x0000_i1138" DrawAspect="Content" ObjectID="_1493807316" r:id="rId244"/>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5" o:title=""/>
          </v:shape>
          <o:OLEObject Type="Embed" ProgID="Equation.DSMT4" ShapeID="_x0000_i1139" DrawAspect="Content" ObjectID="_1493807317" r:id="rId246"/>
        </w:object>
      </w:r>
      <w:r>
        <w:t xml:space="preserve">is often expressed as a function of </w:t>
      </w:r>
      <w:r w:rsidR="00905817" w:rsidRPr="00905817">
        <w:rPr>
          <w:position w:val="-6"/>
        </w:rPr>
        <w:object w:dxaOrig="1400" w:dyaOrig="320" w14:anchorId="19C0DC25">
          <v:shape id="_x0000_i1140" type="#_x0000_t75" style="width:69.95pt;height:15.6pt" o:ole="">
            <v:imagedata r:id="rId247" o:title=""/>
          </v:shape>
          <o:OLEObject Type="Embed" ProgID="Equation.DSMT4" ShapeID="_x0000_i1140" DrawAspect="Content" ObjectID="_1493807318" r:id="rId248"/>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49" o:title=""/>
          </v:shape>
          <o:OLEObject Type="Embed" ProgID="Equation.DSMT4" ShapeID="_x0000_i1141" DrawAspect="Content" ObjectID="_1493807319" r:id="rId250"/>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1" o:title=""/>
          </v:shape>
          <o:OLEObject Type="Embed" ProgID="Equation.DSMT4" ShapeID="_x0000_i1142" DrawAspect="Content" ObjectID="_1493807320" r:id="rId252"/>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24" w:name="_Toc289032523"/>
      <w:r>
        <w:t>Isotropic Hyperelasticity</w:t>
      </w:r>
      <w:bookmarkEnd w:id="124"/>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3" o:title=""/>
          </v:shape>
          <o:OLEObject Type="Embed" ProgID="Equation.DSMT4" ShapeID="_x0000_i1143" DrawAspect="Content" ObjectID="_1493807321" r:id="rId254"/>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5" o:title=""/>
          </v:shape>
          <o:OLEObject Type="Embed" ProgID="Equation.DSMT4" ShapeID="_x0000_i1144" DrawAspect="Content" ObjectID="_1493807322" r:id="rId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7" o:title=""/>
          </v:shape>
          <o:OLEObject Type="Embed" ProgID="Equation.DSMT4" ShapeID="_x0000_i1145" DrawAspect="Content" ObjectID="_1493807323" r:id="rId258"/>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59" o:title=""/>
          </v:shape>
          <o:OLEObject Type="Embed" ProgID="Equation.DSMT4" ShapeID="_x0000_i1146" DrawAspect="Content" ObjectID="_1493807324" r:id="rId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5" w:name="ZEqnNum92927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64</w:instrText>
        </w:r>
      </w:fldSimple>
      <w:r>
        <w:instrText>)</w:instrText>
      </w:r>
      <w:bookmarkEnd w:id="125"/>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1" o:title=""/>
          </v:shape>
          <o:OLEObject Type="Embed" ProgID="Equation.DSMT4" ShapeID="_x0000_i1147" DrawAspect="Content" ObjectID="_1493807325" r:id="rId262"/>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94893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65</w:instrText>
        </w:r>
      </w:fldSimple>
      <w:r>
        <w:instrText>)</w:instrText>
      </w:r>
      <w:bookmarkEnd w:id="126"/>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D3178E">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D3178E">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3" o:title=""/>
          </v:shape>
          <o:OLEObject Type="Embed" ProgID="Equation.DSMT4" ShapeID="_x0000_i1148" DrawAspect="Content" ObjectID="_1493807326" r:id="rId2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65" o:title=""/>
          </v:shape>
          <o:OLEObject Type="Embed" ProgID="Equation.DSMT4" ShapeID="_x0000_i1149" DrawAspect="Content" ObjectID="_1493807327" r:id="rId266"/>
        </w:object>
      </w:r>
      <w:r>
        <w:t xml:space="preserve">, </w:t>
      </w:r>
      <w:r w:rsidR="00905817" w:rsidRPr="00905817">
        <w:rPr>
          <w:position w:val="-12"/>
        </w:rPr>
        <w:object w:dxaOrig="1380" w:dyaOrig="360" w14:anchorId="72040392">
          <v:shape id="_x0000_i1150" type="#_x0000_t75" style="width:69.3pt;height:19pt" o:ole="">
            <v:imagedata r:id="rId267" o:title=""/>
          </v:shape>
          <o:OLEObject Type="Embed" ProgID="Equation.DSMT4" ShapeID="_x0000_i1150" DrawAspect="Content" ObjectID="_1493807328" r:id="rId268"/>
        </w:object>
      </w:r>
      <w:r>
        <w:t xml:space="preserve">, and </w:t>
      </w:r>
      <w:r w:rsidR="00905817" w:rsidRPr="00905817">
        <w:rPr>
          <w:position w:val="-12"/>
        </w:rPr>
        <w:object w:dxaOrig="1359" w:dyaOrig="360" w14:anchorId="43927B08">
          <v:shape id="_x0000_i1151" type="#_x0000_t75" style="width:67.9pt;height:19pt" o:ole="">
            <v:imagedata r:id="rId269" o:title=""/>
          </v:shape>
          <o:OLEObject Type="Embed" ProgID="Equation.DSMT4" ShapeID="_x0000_i1151" DrawAspect="Content" ObjectID="_1493807329" r:id="rId270"/>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D3178E">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1" o:title=""/>
          </v:shape>
          <o:OLEObject Type="Embed" ProgID="Equation.DSMT4" ShapeID="_x0000_i1152" DrawAspect="Content" ObjectID="_1493807330" r:id="rId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73" o:title=""/>
          </v:shape>
          <o:OLEObject Type="Embed" ProgID="Equation.DSMT4" ShapeID="_x0000_i1153" DrawAspect="Content" ObjectID="_1493807331" r:id="rId274"/>
        </w:object>
      </w:r>
      <w:r>
        <w:t xml:space="preserve">, </w:t>
      </w:r>
      <w:r w:rsidR="00905817" w:rsidRPr="00905817">
        <w:rPr>
          <w:position w:val="-12"/>
        </w:rPr>
        <w:object w:dxaOrig="360" w:dyaOrig="360" w14:anchorId="5719A982">
          <v:shape id="_x0000_i1154" type="#_x0000_t75" style="width:19pt;height:19pt" o:ole="">
            <v:imagedata r:id="rId275" o:title=""/>
          </v:shape>
          <o:OLEObject Type="Embed" ProgID="Equation.DSMT4" ShapeID="_x0000_i1154" DrawAspect="Content" ObjectID="_1493807332" r:id="rId276"/>
        </w:object>
      </w:r>
      <w:r>
        <w:t xml:space="preserve">, and </w:t>
      </w:r>
      <w:r w:rsidR="00905817" w:rsidRPr="00905817">
        <w:rPr>
          <w:position w:val="-12"/>
        </w:rPr>
        <w:object w:dxaOrig="340" w:dyaOrig="360" w14:anchorId="557E5D67">
          <v:shape id="_x0000_i1155" type="#_x0000_t75" style="width:17pt;height:19pt" o:ole="">
            <v:imagedata r:id="rId277" o:title=""/>
          </v:shape>
          <o:OLEObject Type="Embed" ProgID="Equation.DSMT4" ShapeID="_x0000_i1155" DrawAspect="Content" ObjectID="_1493807333" r:id="rId278"/>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9" o:title=""/>
          </v:shape>
          <o:OLEObject Type="Embed" ProgID="Equation.DSMT4" ShapeID="_x0000_i1156" DrawAspect="Content" ObjectID="_1493807334" r:id="rId280"/>
        </w:object>
      </w:r>
      <w:r>
        <w:t xml:space="preserve">, </w:t>
      </w:r>
      <w:r w:rsidR="00905817" w:rsidRPr="00905817">
        <w:rPr>
          <w:position w:val="-12"/>
        </w:rPr>
        <w:object w:dxaOrig="360" w:dyaOrig="360" w14:anchorId="0B128BD1">
          <v:shape id="_x0000_i1157" type="#_x0000_t75" style="width:19pt;height:19pt" o:ole="">
            <v:imagedata r:id="rId281" o:title=""/>
          </v:shape>
          <o:OLEObject Type="Embed" ProgID="Equation.DSMT4" ShapeID="_x0000_i1157" DrawAspect="Content" ObjectID="_1493807335" r:id="rId282"/>
        </w:object>
      </w:r>
      <w:r>
        <w:t xml:space="preserve"> and </w:t>
      </w:r>
      <w:r w:rsidR="00905817" w:rsidRPr="00905817">
        <w:rPr>
          <w:position w:val="-12"/>
        </w:rPr>
        <w:object w:dxaOrig="340" w:dyaOrig="360" w14:anchorId="4E9528F4">
          <v:shape id="_x0000_i1158" type="#_x0000_t75" style="width:17pt;height:19pt" o:ole="">
            <v:imagedata r:id="rId283" o:title=""/>
          </v:shape>
          <o:OLEObject Type="Embed" ProgID="Equation.DSMT4" ShapeID="_x0000_i1158" DrawAspect="Content" ObjectID="_1493807336" r:id="rId284"/>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27" w:name="_Toc289032524"/>
      <w:r>
        <w:t>Isotropic Elasticity in Principal Directions</w:t>
      </w:r>
      <w:bookmarkEnd w:id="127"/>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5" o:title=""/>
          </v:shape>
          <o:OLEObject Type="Embed" ProgID="Equation.DSMT4" ShapeID="_x0000_i1159" DrawAspect="Content" ObjectID="_1493807337" r:id="rId286"/>
        </w:object>
      </w:r>
      <w:r w:rsidRPr="00C1257B">
        <w:t xml:space="preserve"> be denoted by </w:t>
      </w:r>
      <w:r w:rsidR="00905817" w:rsidRPr="00905817">
        <w:rPr>
          <w:position w:val="-12"/>
        </w:rPr>
        <w:object w:dxaOrig="300" w:dyaOrig="380" w14:anchorId="47B7D818">
          <v:shape id="_x0000_i1160" type="#_x0000_t75" style="width:14.95pt;height:19pt" o:ole="">
            <v:imagedata r:id="rId287" o:title=""/>
          </v:shape>
          <o:OLEObject Type="Embed" ProgID="Equation.DSMT4" ShapeID="_x0000_i1160" DrawAspect="Content" ObjectID="_1493807338" r:id="rId288"/>
        </w:object>
      </w:r>
      <w:r w:rsidRPr="00C1257B">
        <w:t xml:space="preserve"> (</w:t>
      </w:r>
      <w:r w:rsidR="00905817" w:rsidRPr="00905817">
        <w:rPr>
          <w:position w:val="-10"/>
        </w:rPr>
        <w:object w:dxaOrig="859" w:dyaOrig="320" w14:anchorId="1E6DE32F">
          <v:shape id="_x0000_i1161" type="#_x0000_t75" style="width:42.8pt;height:15.6pt" o:ole="">
            <v:imagedata r:id="rId289" o:title=""/>
          </v:shape>
          <o:OLEObject Type="Embed" ProgID="Equation.DSMT4" ShapeID="_x0000_i1161" DrawAspect="Content" ObjectID="_1493807339" r:id="rId290"/>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91" o:title=""/>
          </v:shape>
          <o:OLEObject Type="Embed" ProgID="Equation.DSMT4" ShapeID="_x0000_i1162" DrawAspect="Content" ObjectID="_1493807340" r:id="rId292"/>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3" o:title=""/>
          </v:shape>
          <o:OLEObject Type="Embed" ProgID="Equation.DSMT4" ShapeID="_x0000_i1163" DrawAspect="Content" ObjectID="_1493807341" r:id="rId29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95" o:title=""/>
          </v:shape>
          <o:OLEObject Type="Embed" ProgID="Equation.DSMT4" ShapeID="_x0000_i1164" DrawAspect="Content" ObjectID="_1493807342" r:id="rId296"/>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7" o:title=""/>
          </v:shape>
          <o:OLEObject Type="Embed" ProgID="Equation.DSMT4" ShapeID="_x0000_i1165" DrawAspect="Content" ObjectID="_1493807343" r:id="rId298"/>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299" o:title=""/>
          </v:shape>
          <o:OLEObject Type="Embed" ProgID="Equation.DSMT4" ShapeID="_x0000_i1166" DrawAspect="Content" ObjectID="_1493807344" r:id="rId30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1" o:title=""/>
          </v:shape>
          <o:OLEObject Type="Embed" ProgID="Equation.DSMT4" ShapeID="_x0000_i1167" DrawAspect="Content" ObjectID="_1493807345" r:id="rId30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3" o:title=""/>
          </v:shape>
          <o:OLEObject Type="Embed" ProgID="Equation.DSMT4" ShapeID="_x0000_i1168" DrawAspect="Content" ObjectID="_1493807346" r:id="rId30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305" o:title=""/>
          </v:shape>
          <o:OLEObject Type="Embed" ProgID="Equation.DSMT4" ShapeID="_x0000_i1169" DrawAspect="Content" ObjectID="_1493807347" r:id="rId306"/>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7" o:title=""/>
          </v:shape>
          <o:OLEObject Type="Embed" ProgID="Equation.DSMT4" ShapeID="_x0000_i1170" DrawAspect="Content" ObjectID="_1493807348" r:id="rId308"/>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09" o:title=""/>
          </v:shape>
          <o:OLEObject Type="Embed" ProgID="Equation.DSMT4" ShapeID="_x0000_i1171" DrawAspect="Content" ObjectID="_1493807349" r:id="rId310"/>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28" w:name="ZEqnNum326891"/>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72</w:instrText>
        </w:r>
      </w:fldSimple>
      <w:r w:rsidRPr="00C1257B">
        <w:instrText>)</w:instrText>
      </w:r>
      <w:bookmarkEnd w:id="128"/>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11" o:title=""/>
          </v:shape>
          <o:OLEObject Type="Embed" ProgID="Equation.DSMT4" ShapeID="_x0000_i1172" DrawAspect="Content" ObjectID="_1493807350" r:id="rId31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129"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30" w:author="Gerard" w:date="2015-05-06T12:49:00Z">
          <w:del w:id="131"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32" w:author="Kingsley" w:date="2014-05-24T14:28:00Z">
          <w:del w:id="133"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34"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3" o:title=""/>
          </v:shape>
          <o:OLEObject Type="Embed" ProgID="Equation.DSMT4" ShapeID="_x0000_i1173" DrawAspect="Content" ObjectID="_1493807351" r:id="rId314"/>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5" w:name="ZEqnNum891122"/>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74</w:instrText>
        </w:r>
      </w:fldSimple>
      <w:r w:rsidRPr="00C1257B">
        <w:instrText>)</w:instrText>
      </w:r>
      <w:bookmarkEnd w:id="135"/>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5" o:title=""/>
          </v:shape>
          <o:OLEObject Type="Embed" ProgID="Equation.DSMT4" ShapeID="_x0000_i1174" DrawAspect="Content" ObjectID="_1493807352"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7" o:title=""/>
          </v:shape>
          <o:OLEObject Type="Embed" ProgID="Equation.DSMT4" ShapeID="_x0000_i1175" DrawAspect="Content" ObjectID="_1493807353" r:id="rId318"/>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19" o:title=""/>
          </v:shape>
          <o:OLEObject Type="Embed" ProgID="Equation.DSMT4" ShapeID="_x0000_i1176" DrawAspect="Content" ObjectID="_1493807354" r:id="rId320"/>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1" o:title=""/>
          </v:shape>
          <o:OLEObject Type="Embed" ProgID="Equation.DSMT4" ShapeID="_x0000_i1177" DrawAspect="Content" ObjectID="_1493807355" r:id="rId32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3" o:title=""/>
          </v:shape>
          <o:OLEObject Type="Embed" ProgID="Equation.DSMT4" ShapeID="_x0000_i1178" DrawAspect="Content" ObjectID="_1493807356" r:id="rId32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36" w:name="_Ref176706100"/>
      <w:bookmarkStart w:id="137" w:name="_Toc289032525"/>
      <w:r>
        <w:t>Nearly-Incompressible Hyperelasticity</w:t>
      </w:r>
      <w:bookmarkEnd w:id="136"/>
      <w:bookmarkEnd w:id="137"/>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5" o:title=""/>
          </v:shape>
          <o:OLEObject Type="Embed" ProgID="Equation.DSMT4" ShapeID="_x0000_i1179" DrawAspect="Content" ObjectID="_1493807357" r:id="rId326"/>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7" o:title=""/>
          </v:shape>
          <o:OLEObject Type="Embed" ProgID="Equation.DSMT4" ShapeID="_x0000_i1180" DrawAspect="Content" ObjectID="_1493807358" r:id="rId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8" w:name="ZEqnNum51731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78</w:instrText>
        </w:r>
      </w:fldSimple>
      <w:r>
        <w:instrText>)</w:instrText>
      </w:r>
      <w:bookmarkEnd w:id="138"/>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29" o:title=""/>
          </v:shape>
          <o:OLEObject Type="Embed" ProgID="Equation.DSMT4" ShapeID="_x0000_i1181" DrawAspect="Content" ObjectID="_1493807359" r:id="rId330"/>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D3178E">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1" o:title=""/>
          </v:shape>
          <o:OLEObject Type="Embed" ProgID="Equation.DSMT4" ShapeID="_x0000_i1182" DrawAspect="Content" ObjectID="_1493807360" r:id="rId332"/>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3" o:title=""/>
          </v:shape>
          <o:OLEObject Type="Embed" ProgID="Equation.DSMT4" ShapeID="_x0000_i1183" DrawAspect="Content" ObjectID="_1493807361" r:id="rId334"/>
        </w:object>
      </w:r>
      <w:r>
        <w:t xml:space="preserve"> to the distortional component </w:t>
      </w:r>
      <w:r w:rsidR="00905817" w:rsidRPr="00905817">
        <w:rPr>
          <w:position w:val="-14"/>
        </w:rPr>
        <w:object w:dxaOrig="660" w:dyaOrig="400" w14:anchorId="66C790A1">
          <v:shape id="_x0000_i1184" type="#_x0000_t75" style="width:32.6pt;height:19.7pt" o:ole="">
            <v:imagedata r:id="rId335" o:title=""/>
          </v:shape>
          <o:OLEObject Type="Embed" ProgID="Equation.DSMT4" ShapeID="_x0000_i1184" DrawAspect="Content" ObjectID="_1493807362" r:id="rId336"/>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7" o:title=""/>
          </v:shape>
          <o:OLEObject Type="Embed" ProgID="Equation.DSMT4" ShapeID="_x0000_i1185" DrawAspect="Content" ObjectID="_1493807363" r:id="rId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9" w:name="ZEqnNum99855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79</w:instrText>
        </w:r>
      </w:fldSimple>
      <w:r>
        <w:instrText>)</w:instrText>
      </w:r>
      <w:bookmarkEnd w:id="139"/>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D3178E">
          <w:instrText>(2.64)</w:instrText>
        </w:r>
      </w:fldSimple>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39" o:title=""/>
          </v:shape>
          <o:OLEObject Type="Embed" ProgID="Equation.DSMT4" ShapeID="_x0000_i1186" DrawAspect="Content" ObjectID="_1493807364" r:id="rId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0" w:name="ZEqnNum9181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80</w:instrText>
        </w:r>
      </w:fldSimple>
      <w:r>
        <w:instrText>)</w:instrText>
      </w:r>
      <w:bookmarkEnd w:id="140"/>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1" o:title=""/>
          </v:shape>
          <o:OLEObject Type="Embed" ProgID="Equation.DSMT4" ShapeID="_x0000_i1187" DrawAspect="Content" ObjectID="_1493807365" r:id="rId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3" o:title=""/>
          </v:shape>
          <o:OLEObject Type="Embed" ProgID="Equation.DSMT4" ShapeID="_x0000_i1188" DrawAspect="Content" ObjectID="_1493807366" r:id="rId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1" w:name="ZEqnNum84445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82</w:instrText>
        </w:r>
      </w:fldSimple>
      <w:r>
        <w:instrText>)</w:instrText>
      </w:r>
      <w:bookmarkEnd w:id="141"/>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5" o:title=""/>
          </v:shape>
          <o:OLEObject Type="Embed" ProgID="Equation.DSMT4" ShapeID="_x0000_i1189" DrawAspect="Content" ObjectID="_1493807367" r:id="rId346"/>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7" o:title=""/>
          </v:shape>
          <o:OLEObject Type="Embed" ProgID="Equation.DSMT4" ShapeID="_x0000_i1190" DrawAspect="Content" ObjectID="_1493807368" r:id="rId348"/>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D3178E">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49" o:title=""/>
          </v:shape>
          <o:OLEObject Type="Embed" ProgID="Equation.DSMT4" ShapeID="_x0000_i1191" DrawAspect="Content" ObjectID="_1493807369" r:id="rId3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D3178E">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1" o:title=""/>
          </v:shape>
          <o:OLEObject Type="Embed" ProgID="Equation.DSMT4" ShapeID="_x0000_i1192" DrawAspect="Content" ObjectID="_1493807370" r:id="rId352"/>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84</w:instrText>
        </w:r>
      </w:fldSimple>
      <w:r>
        <w:instrText>)</w:instrText>
      </w:r>
      <w:r>
        <w:fldChar w:fldCharType="end"/>
      </w:r>
    </w:p>
    <w:p w14:paraId="51BFB68D" w14:textId="618834C1" w:rsidR="002147C8" w:rsidRDefault="002147C8" w:rsidP="002147C8">
      <w:r>
        <w:t xml:space="preserve">where the </w:t>
      </w:r>
      <w:commentRangeStart w:id="142"/>
      <w:r>
        <w:rPr>
          <w:i/>
        </w:rPr>
        <w:t xml:space="preserve">fictitious second Piola-Kirchoff </w:t>
      </w:r>
      <w:commentRangeEnd w:id="142"/>
      <w:r w:rsidR="00FC5099">
        <w:rPr>
          <w:rStyle w:val="CommentReference"/>
        </w:rPr>
        <w:commentReference w:id="142"/>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5" o:title=""/>
          </v:shape>
          <o:OLEObject Type="Embed" ProgID="Equation.DSMT4" ShapeID="_x0000_i1193" DrawAspect="Content" ObjectID="_1493807371" r:id="rId356"/>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7" o:title=""/>
          </v:shape>
          <o:OLEObject Type="Embed" ProgID="Equation.DSMT4" ShapeID="_x0000_i1194" DrawAspect="Content" ObjectID="_1493807372" r:id="rId358"/>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D3178E">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59" o:title=""/>
          </v:shape>
          <o:OLEObject Type="Embed" ProgID="Equation.DSMT4" ShapeID="_x0000_i1195" DrawAspect="Content" ObjectID="_1493807373" r:id="rId36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1" o:title=""/>
          </v:shape>
          <o:OLEObject Type="Embed" ProgID="Equation.DSMT4" ShapeID="_x0000_i1196" DrawAspect="Content" ObjectID="_1493807374" r:id="rId362"/>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88</w:instrText>
        </w:r>
      </w:fldSimple>
      <w:r>
        <w:instrText>)</w:instrText>
      </w:r>
      <w:r>
        <w:fldChar w:fldCharType="end"/>
      </w:r>
    </w:p>
    <w:p w14:paraId="3B727527" w14:textId="77777777" w:rsidR="008C7882" w:rsidRPr="00272B4D" w:rsidRDefault="008C7882" w:rsidP="008C7882">
      <w:pPr>
        <w:pStyle w:val="Heading3"/>
      </w:pPr>
      <w:bookmarkStart w:id="143" w:name="_Toc289032526"/>
      <w:r>
        <w:t>Transversely Isotropic Hyperelasticity</w:t>
      </w:r>
      <w:bookmarkEnd w:id="143"/>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63" o:title=""/>
          </v:shape>
          <o:OLEObject Type="Embed" ProgID="Equation.DSMT4" ShapeID="_x0000_i1197" DrawAspect="Content" ObjectID="_1493807375" r:id="rId364"/>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5" o:title=""/>
          </v:shape>
          <o:OLEObject Type="Embed" ProgID="Equation.DSMT4" ShapeID="_x0000_i1198" DrawAspect="Content" ObjectID="_1493807376" r:id="rId366"/>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7" o:title=""/>
          </v:shape>
          <o:OLEObject Type="Embed" ProgID="Equation.DSMT4" ShapeID="_x0000_i1199" DrawAspect="Content" ObjectID="_1493807377" r:id="rId368"/>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69" o:title=""/>
          </v:shape>
          <o:OLEObject Type="Embed" ProgID="Equation.DSMT4" ShapeID="_x0000_i1200" DrawAspect="Content" ObjectID="_1493807378" r:id="rId370"/>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1" o:title=""/>
          </v:shape>
          <o:OLEObject Type="Embed" ProgID="Equation.DSMT4" ShapeID="_x0000_i1201" DrawAspect="Content" ObjectID="_1493807379" r:id="rId3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89</w:instrText>
        </w:r>
      </w:fldSimple>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73" o:title=""/>
          </v:shape>
          <o:OLEObject Type="Embed" ProgID="Equation.DSMT4" ShapeID="_x0000_i1202" DrawAspect="Content" ObjectID="_1493807380" r:id="rId374"/>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5" o:title=""/>
          </v:shape>
          <o:OLEObject Type="Embed" ProgID="Equation.DSMT4" ShapeID="_x0000_i1203" DrawAspect="Content" ObjectID="_1493807381" r:id="rId3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7" o:title=""/>
          </v:shape>
          <o:OLEObject Type="Embed" ProgID="Equation.DSMT4" ShapeID="_x0000_i1204" DrawAspect="Content" ObjectID="_1493807382" r:id="rId378"/>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79" o:title=""/>
          </v:shape>
          <o:OLEObject Type="Embed" ProgID="Equation.DSMT4" ShapeID="_x0000_i1205" DrawAspect="Content" ObjectID="_1493807383" r:id="rId380"/>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81" o:title=""/>
          </v:shape>
          <o:OLEObject Type="Embed" ProgID="Equation.DSMT4" ShapeID="_x0000_i1206" DrawAspect="Content" ObjectID="_1493807384" r:id="rId382"/>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3" o:title=""/>
          </v:shape>
          <o:OLEObject Type="Embed" ProgID="Equation.DSMT4" ShapeID="_x0000_i1207" DrawAspect="Content" ObjectID="_1493807385" r:id="rId3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5" o:title=""/>
          </v:shape>
          <o:OLEObject Type="Embed" ProgID="Equation.DSMT4" ShapeID="_x0000_i1208" DrawAspect="Content" ObjectID="_1493807386" r:id="rId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7" o:title=""/>
          </v:shape>
          <o:OLEObject Type="Embed" ProgID="Equation.DSMT4" ShapeID="_x0000_i1209" DrawAspect="Content" ObjectID="_1493807387" r:id="rId3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89" o:title=""/>
          </v:shape>
          <o:OLEObject Type="Embed" ProgID="Equation.DSMT4" ShapeID="_x0000_i1210" DrawAspect="Content" ObjectID="_1493807388" r:id="rId3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1" o:title=""/>
          </v:shape>
          <o:OLEObject Type="Embed" ProgID="Equation.DSMT4" ShapeID="_x0000_i1211" DrawAspect="Content" ObjectID="_1493807389" r:id="rId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4" w:name="ZEqnNum55044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95</w:instrText>
        </w:r>
      </w:fldSimple>
      <w:r>
        <w:instrText>)</w:instrText>
      </w:r>
      <w:bookmarkEnd w:id="144"/>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3" o:title=""/>
          </v:shape>
          <o:OLEObject Type="Embed" ProgID="Equation.DSMT4" ShapeID="_x0000_i1212" DrawAspect="Content" ObjectID="_1493807390" r:id="rId394"/>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5" o:title=""/>
          </v:shape>
          <o:OLEObject Type="Embed" ProgID="Equation.DSMT4" ShapeID="_x0000_i1213" DrawAspect="Content" ObjectID="_1493807391" r:id="rId396"/>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7" o:title=""/>
          </v:shape>
          <o:OLEObject Type="Embed" ProgID="Equation.DSMT4" ShapeID="_x0000_i1214" DrawAspect="Content" ObjectID="_1493807392" r:id="rId398"/>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D3178E">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45" w:name="_Toc176704828"/>
      <w:bookmarkStart w:id="146" w:name="_Ref189743783"/>
      <w:bookmarkStart w:id="147" w:name="_Toc289032527"/>
      <w:r>
        <w:lastRenderedPageBreak/>
        <w:t>Biphasic Material</w:t>
      </w:r>
      <w:bookmarkEnd w:id="145"/>
      <w:bookmarkEnd w:id="146"/>
      <w:bookmarkEnd w:id="147"/>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48" w:name="_Toc176704829"/>
      <w:bookmarkStart w:id="149" w:name="_Toc289032528"/>
      <w:r>
        <w:t>Governing Equations</w:t>
      </w:r>
      <w:bookmarkEnd w:id="148"/>
      <w:bookmarkEnd w:id="149"/>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399" o:title=""/>
          </v:shape>
          <o:OLEObject Type="Embed" ProgID="Equation.DSMT4" ShapeID="_x0000_i1215" DrawAspect="Content" ObjectID="_1493807393" r:id="rId400"/>
        </w:object>
      </w:r>
      <w:r w:rsidRPr="000037DA">
        <w:t xml:space="preserve"> of a mixture (</w:t>
      </w:r>
      <w:r w:rsidR="00905817" w:rsidRPr="00905817">
        <w:rPr>
          <w:position w:val="-6"/>
        </w:rPr>
        <w:object w:dxaOrig="580" w:dyaOrig="220" w14:anchorId="1C3D006A">
          <v:shape id="_x0000_i1216" type="#_x0000_t75" style="width:29.2pt;height:10.85pt" o:ole="">
            <v:imagedata r:id="rId401" o:title=""/>
          </v:shape>
          <o:OLEObject Type="Embed" ProgID="Equation.DSMT4" ShapeID="_x0000_i1216" DrawAspect="Content" ObjectID="_1493807394" r:id="rId402"/>
        </w:object>
      </w:r>
      <w:r w:rsidRPr="000037DA">
        <w:t xml:space="preserve"> for the solid and </w:t>
      </w:r>
      <w:r w:rsidR="00905817" w:rsidRPr="00905817">
        <w:rPr>
          <w:position w:val="-6"/>
        </w:rPr>
        <w:object w:dxaOrig="639" w:dyaOrig="220" w14:anchorId="7DC08CBD">
          <v:shape id="_x0000_i1217" type="#_x0000_t75" style="width:30.55pt;height:10.85pt" o:ole="">
            <v:imagedata r:id="rId403" o:title=""/>
          </v:shape>
          <o:OLEObject Type="Embed" ProgID="Equation.DSMT4" ShapeID="_x0000_i1217" DrawAspect="Content" ObjectID="_1493807395" r:id="rId404"/>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5" o:title=""/>
          </v:shape>
          <o:OLEObject Type="Embed" ProgID="Equation.DSMT4" ShapeID="_x0000_i1218" DrawAspect="Content" ObjectID="_1493807396" r:id="rId406"/>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7" o:title=""/>
          </v:shape>
          <o:OLEObject Type="Embed" ProgID="Equation.DSMT4" ShapeID="_x0000_i1219" DrawAspect="Content" ObjectID="_1493807397" r:id="rId408"/>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09" o:title=""/>
          </v:shape>
          <o:OLEObject Type="Embed" ProgID="Equation.DSMT4" ShapeID="_x0000_i1220" DrawAspect="Content" ObjectID="_1493807398" r:id="rId410"/>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1" o:title=""/>
          </v:shape>
          <o:OLEObject Type="Embed" ProgID="Equation.DSMT4" ShapeID="_x0000_i1221" DrawAspect="Content" ObjectID="_1493807399" r:id="rId41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13" o:title=""/>
          </v:shape>
          <o:OLEObject Type="Embed" ProgID="Equation.DSMT4" ShapeID="_x0000_i1222" DrawAspect="Content" ObjectID="_1493807400" r:id="rId414"/>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50"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5" o:title=""/>
          </v:shape>
          <o:OLEObject Type="Embed" ProgID="Equation.DSMT4" ShapeID="_x0000_i1223" DrawAspect="Content" ObjectID="_1493807401" r:id="rId4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1" w:name="ZEqnNum9029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97</w:instrText>
        </w:r>
      </w:fldSimple>
      <w:r>
        <w:instrText>)</w:instrText>
      </w:r>
      <w:bookmarkEnd w:id="151"/>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7" o:title=""/>
          </v:shape>
          <o:OLEObject Type="Embed" ProgID="Equation.DSMT4" ShapeID="_x0000_i1224" DrawAspect="Content" ObjectID="_1493807402" r:id="rId418"/>
        </w:object>
      </w:r>
      <w:r w:rsidRPr="000037DA">
        <w:t xml:space="preserve"> is the Cauchy stress for the mixture</w:t>
      </w:r>
      <w:ins w:id="152"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19" o:title=""/>
          </v:shape>
          <o:OLEObject Type="Embed" ProgID="Equation.DSMT4" ShapeID="_x0000_i1225" DrawAspect="Content" ObjectID="_1493807403" r:id="rId420"/>
        </w:object>
      </w:r>
      <w:ins w:id="153" w:author="Gerard" w:date="2014-11-06T14:13:00Z">
        <w:r w:rsidR="00FF69F4">
          <w:t xml:space="preserve"> </w:t>
        </w:r>
      </w:ins>
      <w:ins w:id="154"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21" o:title=""/>
          </v:shape>
          <o:OLEObject Type="Embed" ProgID="Equation.DSMT4" ShapeID="_x0000_i1226" DrawAspect="Content" ObjectID="_1493807404" r:id="rId422"/>
        </w:object>
      </w:r>
      <w:ins w:id="155" w:author="Gerard" w:date="2014-11-06T14:14:00Z">
        <w:r w:rsidR="00FF69F4">
          <w:t xml:space="preserve"> is the </w:t>
        </w:r>
      </w:ins>
      <w:ins w:id="156" w:author="Gerard" w:date="2014-11-06T14:16:00Z">
        <w:r w:rsidR="00FF69F4">
          <w:t xml:space="preserve">external </w:t>
        </w:r>
      </w:ins>
      <w:ins w:id="157"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3" o:title=""/>
          </v:shape>
          <o:OLEObject Type="Embed" ProgID="Equation.DSMT4" ShapeID="_x0000_i1227" DrawAspect="Content" ObjectID="_1493807405" r:id="rId4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8" w:name="ZEqnNum35939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98</w:instrText>
        </w:r>
      </w:fldSimple>
      <w:r>
        <w:instrText>)</w:instrText>
      </w:r>
      <w:bookmarkEnd w:id="158"/>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25" o:title=""/>
          </v:shape>
          <o:OLEObject Type="Embed" ProgID="Equation.DSMT4" ShapeID="_x0000_i1228" DrawAspect="Content" ObjectID="_1493807406" r:id="rId426"/>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7" o:title=""/>
          </v:shape>
          <o:OLEObject Type="Embed" ProgID="Equation.DSMT4" ShapeID="_x0000_i1229" DrawAspect="Content" ObjectID="_1493807407" r:id="rId428"/>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29" o:title=""/>
          </v:shape>
          <o:OLEObject Type="Embed" ProgID="Equation.DSMT4" ShapeID="_x0000_i1230" DrawAspect="Content" ObjectID="_1493807408" r:id="rId43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9" w:name="ZEqnNum9168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99</w:instrText>
        </w:r>
      </w:fldSimple>
      <w:r>
        <w:instrText>)</w:instrText>
      </w:r>
      <w:bookmarkEnd w:id="159"/>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31" o:title=""/>
          </v:shape>
          <o:OLEObject Type="Embed" ProgID="Equation.DSMT4" ShapeID="_x0000_i1231" DrawAspect="Content" ObjectID="_1493807409" r:id="rId432"/>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3" o:title=""/>
          </v:shape>
          <o:OLEObject Type="Embed" ProgID="Equation.DSMT4" ShapeID="_x0000_i1232" DrawAspect="Content" ObjectID="_1493807410" r:id="rId434"/>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35" o:title=""/>
          </v:shape>
          <o:OLEObject Type="Embed" ProgID="Equation.DSMT4" ShapeID="_x0000_i1233" DrawAspect="Content" ObjectID="_1493807411" r:id="rId436"/>
        </w:object>
      </w:r>
      <w:r w:rsidRPr="000037DA">
        <w:t xml:space="preserve">, then </w:t>
      </w:r>
      <w:r w:rsidR="00905817" w:rsidRPr="00905817">
        <w:rPr>
          <w:position w:val="-6"/>
        </w:rPr>
        <w:object w:dxaOrig="680" w:dyaOrig="320" w14:anchorId="1E2AFBCF">
          <v:shape id="_x0000_i1234" type="#_x0000_t75" style="width:34.65pt;height:15.6pt" o:ole="">
            <v:imagedata r:id="rId437" o:title=""/>
          </v:shape>
          <o:OLEObject Type="Embed" ProgID="Equation.DSMT4" ShapeID="_x0000_i1234" DrawAspect="Content" ObjectID="_1493807412" r:id="rId438"/>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39" o:title=""/>
          </v:shape>
          <o:OLEObject Type="Embed" ProgID="Equation.DSMT4" ShapeID="_x0000_i1235" DrawAspect="Content" ObjectID="_1493807413" r:id="rId440"/>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1" o:title=""/>
          </v:shape>
          <o:OLEObject Type="Embed" ProgID="Equation.DSMT4" ShapeID="_x0000_i1236" DrawAspect="Content" ObjectID="_1493807414" r:id="rId442"/>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0" w:name="ZEqnNum6357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100</w:instrText>
        </w:r>
      </w:fldSimple>
      <w:r>
        <w:instrText>)</w:instrText>
      </w:r>
      <w:bookmarkEnd w:id="160"/>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3" o:title=""/>
          </v:shape>
          <o:OLEObject Type="Embed" ProgID="Equation.DSMT4" ShapeID="_x0000_i1237" DrawAspect="Content" ObjectID="_1493807415" r:id="rId444"/>
        </w:object>
      </w:r>
      <w:r w:rsidRPr="000037DA">
        <w:t xml:space="preserve"> is the solid matrix porosity</w:t>
      </w:r>
      <w:ins w:id="161"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45" o:title=""/>
          </v:shape>
          <o:OLEObject Type="Embed" ProgID="Equation.DSMT4" ShapeID="_x0000_i1238" DrawAspect="Content" ObjectID="_1493807416" r:id="rId446"/>
        </w:object>
      </w:r>
      <w:ins w:id="162" w:author="Gerard" w:date="2014-11-06T14:16:00Z">
        <w:r w:rsidR="00FF69F4">
          <w:t xml:space="preserve"> is the apparent fluid density</w:t>
        </w:r>
      </w:ins>
      <w:ins w:id="163"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7" o:title=""/>
          </v:shape>
          <o:OLEObject Type="Embed" ProgID="Equation.DSMT4" ShapeID="_x0000_i1239" DrawAspect="Content" ObjectID="_1493807417" r:id="rId448"/>
        </w:object>
      </w:r>
      <w:ins w:id="164" w:author="Gerard" w:date="2014-11-06T14:18:00Z">
        <w:r w:rsidR="00FF69F4">
          <w:t xml:space="preserve"> </w:t>
        </w:r>
      </w:ins>
      <w:ins w:id="165" w:author="Gerard" w:date="2014-11-06T14:19:00Z">
        <w:r w:rsidR="00FF69F4">
          <w:t>is the true fluid density</w:t>
        </w:r>
      </w:ins>
      <w:ins w:id="166"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49" o:title=""/>
          </v:shape>
          <o:OLEObject Type="Embed" ProgID="Equation.DSMT4" ShapeID="_x0000_i1240" DrawAspect="Content" ObjectID="_1493807418" r:id="rId450"/>
        </w:object>
      </w:r>
      <w:ins w:id="167"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51" o:title=""/>
          </v:shape>
          <o:OLEObject Type="Embed" ProgID="Equation.DSMT4" ShapeID="_x0000_i1241" DrawAspect="Content" ObjectID="_1493807419" r:id="rId452"/>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53" o:title=""/>
          </v:shape>
          <o:OLEObject Type="Embed" ProgID="Equation.DSMT4" ShapeID="_x0000_i1242" DrawAspect="Content" ObjectID="_1493807420" r:id="rId454"/>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55" o:title=""/>
          </v:shape>
          <o:OLEObject Type="Embed" ProgID="Equation.DSMT4" ShapeID="_x0000_i1243" DrawAspect="Content" ObjectID="_1493807421" r:id="rId456"/>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7" o:title=""/>
          </v:shape>
          <o:OLEObject Type="Embed" ProgID="Equation.DSMT4" ShapeID="_x0000_i1244" DrawAspect="Content" ObjectID="_1493807422" r:id="rId458"/>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D3178E">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59" o:title=""/>
          </v:shape>
          <o:OLEObject Type="Embed" ProgID="Equation.DSMT4" ShapeID="_x0000_i1245" DrawAspect="Content" ObjectID="_1493807423" r:id="rId46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61" o:title=""/>
          </v:shape>
          <o:OLEObject Type="Embed" ProgID="Equation.DSMT4" ShapeID="_x0000_i1246" DrawAspect="Content" ObjectID="_1493807424" r:id="rId462"/>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68" w:name="_Ref176690994"/>
      <w:bookmarkStart w:id="169" w:name="_Toc176704830"/>
      <w:bookmarkStart w:id="170" w:name="_Toc289032529"/>
      <w:r>
        <w:lastRenderedPageBreak/>
        <w:t>Biphasic-Solute Material</w:t>
      </w:r>
      <w:bookmarkEnd w:id="168"/>
      <w:bookmarkEnd w:id="169"/>
      <w:bookmarkEnd w:id="170"/>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71" w:name="_Toc176704831"/>
      <w:bookmarkStart w:id="172" w:name="_Toc289032530"/>
      <w:r>
        <w:t>Governing Equations</w:t>
      </w:r>
      <w:bookmarkEnd w:id="171"/>
      <w:bookmarkEnd w:id="172"/>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3" o:title=""/>
          </v:shape>
          <o:OLEObject Type="Embed" ProgID="Equation.DSMT4" ShapeID="_x0000_i1247" DrawAspect="Content" ObjectID="_1493807425" r:id="rId464"/>
        </w:object>
      </w:r>
      <w:r>
        <w:t>), the solvent (</w:t>
      </w:r>
      <w:r w:rsidR="00905817" w:rsidRPr="00905817">
        <w:rPr>
          <w:position w:val="-6"/>
        </w:rPr>
        <w:object w:dxaOrig="639" w:dyaOrig="220" w14:anchorId="67A8439B">
          <v:shape id="_x0000_i1248" type="#_x0000_t75" style="width:30.55pt;height:10.85pt" o:ole="">
            <v:imagedata r:id="rId465" o:title=""/>
          </v:shape>
          <o:OLEObject Type="Embed" ProgID="Equation.DSMT4" ShapeID="_x0000_i1248" DrawAspect="Content" ObjectID="_1493807426" r:id="rId466"/>
        </w:object>
      </w:r>
      <w:r>
        <w:t>), and the solute (</w:t>
      </w:r>
      <w:r w:rsidR="00905817" w:rsidRPr="00905817">
        <w:rPr>
          <w:position w:val="-6"/>
        </w:rPr>
        <w:object w:dxaOrig="600" w:dyaOrig="220" w14:anchorId="632EDA4F">
          <v:shape id="_x0000_i1249" type="#_x0000_t75" style="width:29.9pt;height:10.85pt" o:ole="">
            <v:imagedata r:id="rId467" o:title=""/>
          </v:shape>
          <o:OLEObject Type="Embed" ProgID="Equation.DSMT4" ShapeID="_x0000_i1249" DrawAspect="Content" ObjectID="_1493807427" r:id="rId468"/>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69" o:title=""/>
          </v:shape>
          <o:OLEObject Type="Embed" ProgID="Equation.DSMT4" ShapeID="_x0000_i1250" DrawAspect="Content" ObjectID="_1493807428" r:id="rId470"/>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1" o:title=""/>
          </v:shape>
          <o:OLEObject Type="Embed" ProgID="Equation.DSMT4" ShapeID="_x0000_i1251" DrawAspect="Content" ObjectID="_1493807429" r:id="rId472"/>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3" o:title=""/>
          </v:shape>
          <o:OLEObject Type="Embed" ProgID="Equation.DSMT4" ShapeID="_x0000_i1252" DrawAspect="Content" ObjectID="_1493807430" r:id="rId474"/>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75" o:title=""/>
          </v:shape>
          <o:OLEObject Type="Embed" ProgID="Equation.DSMT4" ShapeID="_x0000_i1253" DrawAspect="Content" ObjectID="_1493807431" r:id="rId476"/>
        </w:object>
      </w:r>
      <w:r>
        <w:t xml:space="preserve">, where </w:t>
      </w:r>
      <w:r w:rsidR="00905817" w:rsidRPr="00905817">
        <w:rPr>
          <w:position w:val="-4"/>
        </w:rPr>
        <w:object w:dxaOrig="180" w:dyaOrig="260" w14:anchorId="56168EA8">
          <v:shape id="_x0000_i1254" type="#_x0000_t75" style="width:8.85pt;height:12.9pt" o:ole="">
            <v:imagedata r:id="rId477" o:title=""/>
          </v:shape>
          <o:OLEObject Type="Embed" ProgID="Equation.DSMT4" ShapeID="_x0000_i1254" DrawAspect="Content" ObjectID="_1493807432" r:id="rId478"/>
        </w:object>
      </w:r>
      <w:r>
        <w:t xml:space="preserve"> is the identity tensor and </w:t>
      </w:r>
      <w:r w:rsidR="00905817" w:rsidRPr="00905817">
        <w:rPr>
          <w:position w:val="-6"/>
        </w:rPr>
        <w:object w:dxaOrig="300" w:dyaOrig="320" w14:anchorId="76D15C2A">
          <v:shape id="_x0000_i1255" type="#_x0000_t75" style="width:14.95pt;height:15.6pt" o:ole="">
            <v:imagedata r:id="rId479" o:title=""/>
          </v:shape>
          <o:OLEObject Type="Embed" ProgID="Equation.DSMT4" ShapeID="_x0000_i1255" DrawAspect="Content" ObjectID="_1493807433" r:id="rId480"/>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1" o:title=""/>
          </v:shape>
          <o:OLEObject Type="Embed" ProgID="Equation.DSMT4" ShapeID="_x0000_i1256" DrawAspect="Content" ObjectID="_1493807434" r:id="rId4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3" w:name="ZEqnNum1466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102</w:instrText>
        </w:r>
      </w:fldSimple>
      <w:r>
        <w:instrText>)</w:instrText>
      </w:r>
      <w:bookmarkEnd w:id="173"/>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3" o:title=""/>
          </v:shape>
          <o:OLEObject Type="Embed" ProgID="Equation.DSMT4" ShapeID="_x0000_i1257" DrawAspect="Content" ObjectID="_1493807435" r:id="rId4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4" w:name="ZEqnNum42989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103</w:instrText>
        </w:r>
      </w:fldSimple>
      <w:r>
        <w:instrText>)</w:instrText>
      </w:r>
      <w:bookmarkEnd w:id="174"/>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85" o:title=""/>
          </v:shape>
          <o:OLEObject Type="Embed" ProgID="Equation.DSMT4" ShapeID="_x0000_i1258" DrawAspect="Content" ObjectID="_1493807436" r:id="rId486"/>
        </w:object>
      </w:r>
      <w:r>
        <w:t xml:space="preserve"> is the apparent density (mass of </w:t>
      </w:r>
      <w:r w:rsidR="00905817" w:rsidRPr="00905817">
        <w:rPr>
          <w:position w:val="-6"/>
        </w:rPr>
        <w:object w:dxaOrig="240" w:dyaOrig="220" w14:anchorId="39CAEB9C">
          <v:shape id="_x0000_i1259" type="#_x0000_t75" style="width:12.25pt;height:10.85pt" o:ole="">
            <v:imagedata r:id="rId487" o:title=""/>
          </v:shape>
          <o:OLEObject Type="Embed" ProgID="Equation.DSMT4" ShapeID="_x0000_i1259" DrawAspect="Content" ObjectID="_1493807437" r:id="rId488"/>
        </w:object>
      </w:r>
      <w:r>
        <w:t xml:space="preserve"> per volume of the mixture), </w:t>
      </w:r>
      <w:r w:rsidR="00905817" w:rsidRPr="00905817">
        <w:rPr>
          <w:position w:val="-10"/>
        </w:rPr>
        <w:object w:dxaOrig="340" w:dyaOrig="360" w14:anchorId="5DA75EDB">
          <v:shape id="_x0000_i1260" type="#_x0000_t75" style="width:17pt;height:19pt" o:ole="">
            <v:imagedata r:id="rId489" o:title=""/>
          </v:shape>
          <o:OLEObject Type="Embed" ProgID="Equation.DSMT4" ShapeID="_x0000_i1260" DrawAspect="Content" ObjectID="_1493807438" r:id="rId490"/>
        </w:object>
      </w:r>
      <w:r>
        <w:t xml:space="preserve"> is the mechano-chemical potential and </w:t>
      </w:r>
      <w:r w:rsidR="00905817" w:rsidRPr="00905817">
        <w:rPr>
          <w:position w:val="-6"/>
        </w:rPr>
        <w:object w:dxaOrig="320" w:dyaOrig="320" w14:anchorId="65D16196">
          <v:shape id="_x0000_i1261" type="#_x0000_t75" style="width:15.6pt;height:15.6pt" o:ole="">
            <v:imagedata r:id="rId491" o:title=""/>
          </v:shape>
          <o:OLEObject Type="Embed" ProgID="Equation.DSMT4" ShapeID="_x0000_i1261" DrawAspect="Content" ObjectID="_1493807439" r:id="rId492"/>
        </w:object>
      </w:r>
      <w:r>
        <w:t xml:space="preserve"> is the velocity of constituent </w:t>
      </w:r>
      <w:r w:rsidR="00905817" w:rsidRPr="00905817">
        <w:rPr>
          <w:position w:val="-6"/>
        </w:rPr>
        <w:object w:dxaOrig="240" w:dyaOrig="220" w14:anchorId="1A9D0F15">
          <v:shape id="_x0000_i1262" type="#_x0000_t75" style="width:12.25pt;height:10.85pt" o:ole="">
            <v:imagedata r:id="rId493" o:title=""/>
          </v:shape>
          <o:OLEObject Type="Embed" ProgID="Equation.DSMT4" ShapeID="_x0000_i1262" DrawAspect="Content" ObjectID="_1493807440" r:id="rId494"/>
        </w:object>
      </w:r>
      <w:r w:rsidR="005D060C">
        <w:t>.</w:t>
      </w:r>
      <w:r>
        <w:t xml:space="preserve"> </w:t>
      </w:r>
      <w:r w:rsidR="00905817" w:rsidRPr="00905817">
        <w:rPr>
          <w:position w:val="-4"/>
        </w:rPr>
        <w:object w:dxaOrig="360" w:dyaOrig="300" w14:anchorId="496F0C51">
          <v:shape id="_x0000_i1263" type="#_x0000_t75" style="width:19pt;height:14.95pt" o:ole="">
            <v:imagedata r:id="rId495" o:title=""/>
          </v:shape>
          <o:OLEObject Type="Embed" ProgID="Equation.DSMT4" ShapeID="_x0000_i1263" DrawAspect="Content" ObjectID="_1493807441" r:id="rId496"/>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7" o:title=""/>
          </v:shape>
          <o:OLEObject Type="Embed" ProgID="Equation.DSMT4" ShapeID="_x0000_i1264" DrawAspect="Content" ObjectID="_1493807442" r:id="rId498"/>
        </w:object>
      </w:r>
      <w:r>
        <w:t xml:space="preserve"> and </w:t>
      </w:r>
      <w:r w:rsidR="00905817" w:rsidRPr="00905817">
        <w:rPr>
          <w:position w:val="-10"/>
        </w:rPr>
        <w:object w:dxaOrig="240" w:dyaOrig="320" w14:anchorId="0140AA38">
          <v:shape id="_x0000_i1265" type="#_x0000_t75" style="width:12.25pt;height:15.6pt" o:ole="">
            <v:imagedata r:id="rId499" o:title=""/>
          </v:shape>
          <o:OLEObject Type="Embed" ProgID="Equation.DSMT4" ShapeID="_x0000_i1265" DrawAspect="Content" ObjectID="_1493807443" r:id="rId500"/>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1" o:title=""/>
          </v:shape>
          <o:OLEObject Type="Embed" ProgID="Equation.DSMT4" ShapeID="_x0000_i1266" DrawAspect="Content" ObjectID="_1493807444" r:id="rId502"/>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503" o:title=""/>
          </v:shape>
          <o:OLEObject Type="Embed" ProgID="Equation.DSMT4" ShapeID="_x0000_i1267" DrawAspect="Content" ObjectID="_1493807445" r:id="rId504"/>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5" o:title=""/>
          </v:shape>
          <o:OLEObject Type="Embed" ProgID="Equation.DSMT4" ShapeID="_x0000_i1268" DrawAspect="Content" ObjectID="_1493807446" r:id="rId506"/>
        </w:object>
      </w:r>
      <w:r>
        <w:t xml:space="preserve"> of </w:t>
      </w:r>
      <w:r w:rsidR="00905817" w:rsidRPr="00905817">
        <w:rPr>
          <w:position w:val="-6"/>
        </w:rPr>
        <w:object w:dxaOrig="240" w:dyaOrig="220" w14:anchorId="7E4CAEE5">
          <v:shape id="_x0000_i1269" type="#_x0000_t75" style="width:12.25pt;height:10.85pt" o:ole="">
            <v:imagedata r:id="rId507" o:title=""/>
          </v:shape>
          <o:OLEObject Type="Embed" ProgID="Equation.DSMT4" ShapeID="_x0000_i1269" DrawAspect="Content" ObjectID="_1493807447" r:id="rId508"/>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09" o:title=""/>
          </v:shape>
          <o:OLEObject Type="Embed" ProgID="Equation.DSMT4" ShapeID="_x0000_i1270" DrawAspect="Content" ObjectID="_1493807448" r:id="rId510"/>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11" o:title=""/>
          </v:shape>
          <o:OLEObject Type="Embed" ProgID="Equation.DSMT4" ShapeID="_x0000_i1271" DrawAspect="Content" ObjectID="_1493807449" r:id="rId512"/>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13" o:title=""/>
          </v:shape>
          <o:OLEObject Type="Embed" ProgID="Equation.DSMT4" ShapeID="_x0000_i1272" DrawAspect="Content" ObjectID="_1493807450" r:id="rId514"/>
        </w:object>
      </w:r>
      <w:r>
        <w:t xml:space="preserve">, where </w:t>
      </w:r>
      <w:r w:rsidR="00905817" w:rsidRPr="00905817">
        <w:rPr>
          <w:position w:val="-12"/>
        </w:rPr>
        <w:object w:dxaOrig="340" w:dyaOrig="380" w14:anchorId="73F86B68">
          <v:shape id="_x0000_i1273" type="#_x0000_t75" style="width:17pt;height:19pt" o:ole="">
            <v:imagedata r:id="rId515" o:title=""/>
          </v:shape>
          <o:OLEObject Type="Embed" ProgID="Equation.DSMT4" ShapeID="_x0000_i1273" DrawAspect="Content" ObjectID="_1493807451" r:id="rId516"/>
        </w:object>
      </w:r>
      <w:r>
        <w:t xml:space="preserve"> is the true density of </w:t>
      </w:r>
      <w:r w:rsidR="00905817" w:rsidRPr="00905817">
        <w:rPr>
          <w:position w:val="-6"/>
        </w:rPr>
        <w:object w:dxaOrig="240" w:dyaOrig="220" w14:anchorId="1B5FE21E">
          <v:shape id="_x0000_i1274" type="#_x0000_t75" style="width:12.25pt;height:10.85pt" o:ole="">
            <v:imagedata r:id="rId517" o:title=""/>
          </v:shape>
          <o:OLEObject Type="Embed" ProgID="Equation.DSMT4" ShapeID="_x0000_i1274" DrawAspect="Content" ObjectID="_1493807452" r:id="rId518"/>
        </w:object>
      </w:r>
      <w:r>
        <w:t xml:space="preserve"> (mass of </w:t>
      </w:r>
      <w:r w:rsidR="00905817" w:rsidRPr="00905817">
        <w:rPr>
          <w:position w:val="-6"/>
        </w:rPr>
        <w:object w:dxaOrig="240" w:dyaOrig="220" w14:anchorId="417C851C">
          <v:shape id="_x0000_i1275" type="#_x0000_t75" style="width:12.25pt;height:10.85pt" o:ole="">
            <v:imagedata r:id="rId519" o:title=""/>
          </v:shape>
          <o:OLEObject Type="Embed" ProgID="Equation.DSMT4" ShapeID="_x0000_i1275" DrawAspect="Content" ObjectID="_1493807453" r:id="rId520"/>
        </w:object>
      </w:r>
      <w:r>
        <w:t xml:space="preserve"> per volume of </w:t>
      </w:r>
      <w:r w:rsidR="00905817" w:rsidRPr="00905817">
        <w:rPr>
          <w:position w:val="-6"/>
        </w:rPr>
        <w:object w:dxaOrig="240" w:dyaOrig="220" w14:anchorId="1ACF3467">
          <v:shape id="_x0000_i1276" type="#_x0000_t75" style="width:12.25pt;height:10.85pt" o:ole="">
            <v:imagedata r:id="rId521" o:title=""/>
          </v:shape>
          <o:OLEObject Type="Embed" ProgID="Equation.DSMT4" ShapeID="_x0000_i1276" DrawAspect="Content" ObjectID="_1493807454" r:id="rId522"/>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3" o:title=""/>
          </v:shape>
          <o:OLEObject Type="Embed" ProgID="Equation.DSMT4" ShapeID="_x0000_i1277" DrawAspect="Content" ObjectID="_1493807455" r:id="rId524"/>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5" o:title=""/>
          </v:shape>
          <o:OLEObject Type="Embed" ProgID="Equation.DSMT4" ShapeID="_x0000_i1278" DrawAspect="Content" ObjectID="_1493807456" r:id="rId526"/>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7" o:title=""/>
          </v:shape>
          <o:OLEObject Type="Embed" ProgID="Equation.DSMT4" ShapeID="_x0000_i1279" DrawAspect="Content" ObjectID="_1493807457" r:id="rId528"/>
        </w:object>
      </w:r>
      <w:r>
        <w:t xml:space="preserve"> is the universal gas constant, </w:t>
      </w:r>
      <w:r w:rsidR="00905817" w:rsidRPr="00905817">
        <w:rPr>
          <w:position w:val="-6"/>
        </w:rPr>
        <w:object w:dxaOrig="200" w:dyaOrig="279" w14:anchorId="51E98D01">
          <v:shape id="_x0000_i1280" type="#_x0000_t75" style="width:10.2pt;height:14.25pt" o:ole="">
            <v:imagedata r:id="rId529" o:title=""/>
          </v:shape>
          <o:OLEObject Type="Embed" ProgID="Equation.DSMT4" ShapeID="_x0000_i1280" DrawAspect="Content" ObjectID="_1493807458" r:id="rId530"/>
        </w:object>
      </w:r>
      <w:r>
        <w:t xml:space="preserve"> is the absolute temperature, </w:t>
      </w:r>
      <w:r w:rsidR="00905817" w:rsidRPr="00905817">
        <w:rPr>
          <w:position w:val="-4"/>
        </w:rPr>
        <w:object w:dxaOrig="420" w:dyaOrig="300" w14:anchorId="30CF906D">
          <v:shape id="_x0000_i1281" type="#_x0000_t75" style="width:20.4pt;height:14.95pt" o:ole="">
            <v:imagedata r:id="rId531" o:title=""/>
          </v:shape>
          <o:OLEObject Type="Embed" ProgID="Equation.DSMT4" ShapeID="_x0000_i1281" DrawAspect="Content" ObjectID="_1493807459" r:id="rId532"/>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3" o:title=""/>
          </v:shape>
          <o:OLEObject Type="Embed" ProgID="Equation.DSMT4" ShapeID="_x0000_i1282" DrawAspect="Content" ObjectID="_1493807460" r:id="rId534"/>
        </w:object>
      </w:r>
      <w:r>
        <w:t xml:space="preserve"> is the activity of constituent </w:t>
      </w:r>
      <w:r w:rsidR="00905817" w:rsidRPr="00905817">
        <w:rPr>
          <w:position w:val="-6"/>
        </w:rPr>
        <w:object w:dxaOrig="240" w:dyaOrig="220" w14:anchorId="2F62BF71">
          <v:shape id="_x0000_i1283" type="#_x0000_t75" style="width:12.25pt;height:10.85pt" o:ole="">
            <v:imagedata r:id="rId535" o:title=""/>
          </v:shape>
          <o:OLEObject Type="Embed" ProgID="Equation.DSMT4" ShapeID="_x0000_i1283" DrawAspect="Content" ObjectID="_1493807461" r:id="rId536"/>
        </w:object>
      </w:r>
      <w:r>
        <w:t xml:space="preserve"> (a non-dimensional quantity); </w:t>
      </w:r>
      <w:r w:rsidR="00905817" w:rsidRPr="00905817">
        <w:rPr>
          <w:position w:val="-14"/>
        </w:rPr>
        <w:object w:dxaOrig="720" w:dyaOrig="400" w14:anchorId="6D5E8C63">
          <v:shape id="_x0000_i1284" type="#_x0000_t75" style="width:36.7pt;height:19.7pt" o:ole="">
            <v:imagedata r:id="rId537" o:title=""/>
          </v:shape>
          <o:OLEObject Type="Embed" ProgID="Equation.DSMT4" ShapeID="_x0000_i1284" DrawAspect="Content" ObjectID="_1493807462" r:id="rId538"/>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39" o:title=""/>
          </v:shape>
          <o:OLEObject Type="Embed" ProgID="Equation.DSMT4" ShapeID="_x0000_i1285" DrawAspect="Content" ObjectID="_1493807463" r:id="rId540"/>
        </w:object>
      </w:r>
      <w:r>
        <w:t xml:space="preserve">, where </w:t>
      </w:r>
      <w:r w:rsidR="00905817" w:rsidRPr="00905817">
        <w:rPr>
          <w:position w:val="-12"/>
        </w:rPr>
        <w:object w:dxaOrig="240" w:dyaOrig="360" w14:anchorId="6B40F21D">
          <v:shape id="_x0000_i1286" type="#_x0000_t75" style="width:12.25pt;height:19pt" o:ole="">
            <v:imagedata r:id="rId541" o:title=""/>
          </v:shape>
          <o:OLEObject Type="Embed" ProgID="Equation.DSMT4" ShapeID="_x0000_i1286" DrawAspect="Content" ObjectID="_1493807464" r:id="rId542"/>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3" o:title=""/>
          </v:shape>
          <o:OLEObject Type="Embed" ProgID="Equation.DSMT4" ShapeID="_x0000_i1287" DrawAspect="Content" ObjectID="_1493807465" r:id="rId544"/>
        </w:object>
      </w:r>
      <w:r>
        <w:t xml:space="preserve">), and </w:t>
      </w:r>
      <w:r w:rsidR="00905817" w:rsidRPr="00905817">
        <w:rPr>
          <w:position w:val="-10"/>
        </w:rPr>
        <w:object w:dxaOrig="200" w:dyaOrig="260" w14:anchorId="3C1DEEAB">
          <v:shape id="_x0000_i1288" type="#_x0000_t75" style="width:10.2pt;height:12.9pt" o:ole="">
            <v:imagedata r:id="rId545" o:title=""/>
          </v:shape>
          <o:OLEObject Type="Embed" ProgID="Equation.DSMT4" ShapeID="_x0000_i1288" DrawAspect="Content" ObjectID="_1493807466" r:id="rId546"/>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7" o:title=""/>
          </v:shape>
          <o:OLEObject Type="Embed" ProgID="Equation.DSMT4" ShapeID="_x0000_i1289" DrawAspect="Content" ObjectID="_1493807467" r:id="rId548"/>
        </w:object>
      </w:r>
      <w:r>
        <w:t xml:space="preserve">, where the solubility </w:t>
      </w:r>
      <w:r w:rsidR="00905817" w:rsidRPr="00905817">
        <w:rPr>
          <w:position w:val="-4"/>
        </w:rPr>
        <w:object w:dxaOrig="220" w:dyaOrig="200" w14:anchorId="39391905">
          <v:shape id="_x0000_i1290" type="#_x0000_t75" style="width:10.85pt;height:10.2pt" o:ole="">
            <v:imagedata r:id="rId549" o:title=""/>
          </v:shape>
          <o:OLEObject Type="Embed" ProgID="Equation.DSMT4" ShapeID="_x0000_i1290" DrawAspect="Content" ObjectID="_1493807468" r:id="rId550"/>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1" o:title=""/>
          </v:shape>
          <o:OLEObject Type="Embed" ProgID="Equation.DSMT4" ShapeID="_x0000_i1291" DrawAspect="Content" ObjectID="_1493807469" r:id="rId552"/>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3" o:title=""/>
          </v:shape>
          <o:OLEObject Type="Embed" ProgID="Equation.DSMT4" ShapeID="_x0000_i1292" DrawAspect="Content" ObjectID="_1493807470" r:id="rId554"/>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5" o:title=""/>
          </v:shape>
          <o:OLEObject Type="Embed" ProgID="Equation.DSMT4" ShapeID="_x0000_i1293" DrawAspect="Content" ObjectID="_1493807471" r:id="rId556"/>
        </w:object>
      </w:r>
      <w:r>
        <w:t xml:space="preserve"> and </w:t>
      </w:r>
      <w:r w:rsidR="00905817" w:rsidRPr="00905817">
        <w:rPr>
          <w:position w:val="-10"/>
        </w:rPr>
        <w:object w:dxaOrig="320" w:dyaOrig="360" w14:anchorId="2C0BEADE">
          <v:shape id="_x0000_i1294" type="#_x0000_t75" style="width:15.6pt;height:19pt" o:ole="">
            <v:imagedata r:id="rId557" o:title=""/>
          </v:shape>
          <o:OLEObject Type="Embed" ProgID="Equation.DSMT4" ShapeID="_x0000_i1294" DrawAspect="Content" ObjectID="_1493807472" r:id="rId558"/>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59" o:title=""/>
          </v:shape>
          <o:OLEObject Type="Embed" ProgID="Equation.DSMT4" ShapeID="_x0000_i1295" DrawAspect="Content" ObjectID="_1493807473" r:id="rId5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5" w:name="ZEqnNum276818"/>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104</w:instrText>
        </w:r>
      </w:fldSimple>
      <w:r>
        <w:instrText>)</w:instrText>
      </w:r>
      <w:bookmarkEnd w:id="175"/>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61" o:title=""/>
          </v:shape>
          <o:OLEObject Type="Embed" ProgID="Equation.DSMT4" ShapeID="_x0000_i1296" DrawAspect="Content" ObjectID="_1493807474" r:id="rId562"/>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3" o:title=""/>
          </v:shape>
          <o:OLEObject Type="Embed" ProgID="Equation.DSMT4" ShapeID="_x0000_i1297" DrawAspect="Content" ObjectID="_1493807475" r:id="rId564"/>
        </w:object>
      </w:r>
      <w:r>
        <w:t xml:space="preserve"> and the effective solubility </w:t>
      </w:r>
      <w:r w:rsidR="00905817" w:rsidRPr="00905817">
        <w:rPr>
          <w:position w:val="-10"/>
        </w:rPr>
        <w:object w:dxaOrig="900" w:dyaOrig="320" w14:anchorId="3C6BD295">
          <v:shape id="_x0000_i1298" type="#_x0000_t75" style="width:44.85pt;height:15.6pt" o:ole="">
            <v:imagedata r:id="rId565" o:title=""/>
          </v:shape>
          <o:OLEObject Type="Embed" ProgID="Equation.DSMT4" ShapeID="_x0000_i1298" DrawAspect="Content" ObjectID="_1493807476" r:id="rId566"/>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7" o:title=""/>
          </v:shape>
          <o:OLEObject Type="Embed" ProgID="Equation.DSMT4" ShapeID="_x0000_i1299" DrawAspect="Content" ObjectID="_1493807477" r:id="rId568"/>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69" o:title=""/>
          </v:shape>
          <o:OLEObject Type="Embed" ProgID="Equation.DSMT4" ShapeID="_x0000_i1300" DrawAspect="Content" ObjectID="_1493807478" r:id="rId5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71" o:title=""/>
          </v:shape>
          <o:OLEObject Type="Embed" ProgID="Equation.DSMT4" ShapeID="_x0000_i1301" DrawAspect="Content" ObjectID="_1493807479" r:id="rId572"/>
        </w:object>
      </w:r>
      <w:r>
        <w:t xml:space="preserve">, where </w:t>
      </w:r>
      <w:r w:rsidR="00905817" w:rsidRPr="00905817">
        <w:rPr>
          <w:position w:val="-10"/>
        </w:rPr>
        <w:object w:dxaOrig="320" w:dyaOrig="360" w14:anchorId="6875BBEE">
          <v:shape id="_x0000_i1302" type="#_x0000_t75" style="width:15.6pt;height:19pt" o:ole="">
            <v:imagedata r:id="rId573" o:title=""/>
          </v:shape>
          <o:OLEObject Type="Embed" ProgID="Equation.DSMT4" ShapeID="_x0000_i1302" DrawAspect="Content" ObjectID="_1493807480" r:id="rId574"/>
        </w:object>
      </w:r>
      <w:r>
        <w:t xml:space="preserve"> is the volume fraction of </w:t>
      </w:r>
      <w:r w:rsidR="00905817" w:rsidRPr="00905817">
        <w:rPr>
          <w:position w:val="-6"/>
        </w:rPr>
        <w:object w:dxaOrig="240" w:dyaOrig="220" w14:anchorId="3DB80054">
          <v:shape id="_x0000_i1303" type="#_x0000_t75" style="width:12.25pt;height:10.85pt" o:ole="">
            <v:imagedata r:id="rId575" o:title=""/>
          </v:shape>
          <o:OLEObject Type="Embed" ProgID="Equation.DSMT4" ShapeID="_x0000_i1303" DrawAspect="Content" ObjectID="_1493807481" r:id="rId576"/>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7" o:title=""/>
          </v:shape>
          <o:OLEObject Type="Embed" ProgID="Equation.DSMT4" ShapeID="_x0000_i1304" DrawAspect="Content" ObjectID="_1493807482" r:id="rId578"/>
        </w:object>
      </w:r>
      <w:r>
        <w:t xml:space="preserve">), it follows that </w:t>
      </w:r>
      <w:r w:rsidR="00905817" w:rsidRPr="00905817">
        <w:rPr>
          <w:position w:val="-16"/>
        </w:rPr>
        <w:object w:dxaOrig="2020" w:dyaOrig="420" w14:anchorId="2E05EE68">
          <v:shape id="_x0000_i1305" type="#_x0000_t75" style="width:101.2pt;height:20.4pt" o:ole="">
            <v:imagedata r:id="rId579" o:title=""/>
          </v:shape>
          <o:OLEObject Type="Embed" ProgID="Equation.DSMT4" ShapeID="_x0000_i1305" DrawAspect="Content" ObjectID="_1493807483" r:id="rId580"/>
        </w:object>
      </w:r>
      <w:r>
        <w:t xml:space="preserve">. Since </w:t>
      </w:r>
      <w:r w:rsidR="00905817" w:rsidRPr="00905817">
        <w:rPr>
          <w:position w:val="-12"/>
        </w:rPr>
        <w:object w:dxaOrig="340" w:dyaOrig="380" w14:anchorId="3B0B8A8D">
          <v:shape id="_x0000_i1306" type="#_x0000_t75" style="width:17pt;height:19pt" o:ole="">
            <v:imagedata r:id="rId581" o:title=""/>
          </v:shape>
          <o:OLEObject Type="Embed" ProgID="Equation.DSMT4" ShapeID="_x0000_i1306" DrawAspect="Content" ObjectID="_1493807484" r:id="rId582"/>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3" o:title=""/>
          </v:shape>
          <o:OLEObject Type="Embed" ProgID="Equation.DSMT4" ShapeID="_x0000_i1307" DrawAspect="Content" ObjectID="_1493807485" r:id="rId5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6" w:name="ZEqnNum5912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106</w:instrText>
        </w:r>
      </w:fldSimple>
      <w:r>
        <w:instrText>)</w:instrText>
      </w:r>
      <w:bookmarkEnd w:id="176"/>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85" o:title=""/>
          </v:shape>
          <o:OLEObject Type="Embed" ProgID="Equation.DSMT4" ShapeID="_x0000_i1308" DrawAspect="Content" ObjectID="_1493807486" r:id="rId586"/>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7" o:title=""/>
          </v:shape>
          <o:OLEObject Type="Embed" ProgID="Equation.DSMT4" ShapeID="_x0000_i1309" DrawAspect="Content" ObjectID="_1493807487" r:id="rId588"/>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 w:name="ZEqnNum53615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107</w:instrText>
        </w:r>
      </w:fldSimple>
      <w:r>
        <w:instrText>)</w:instrText>
      </w:r>
      <w:bookmarkEnd w:id="177"/>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89" o:title=""/>
          </v:shape>
          <o:OLEObject Type="Embed" ProgID="Equation.DSMT4" ShapeID="_x0000_i1310" DrawAspect="Content" ObjectID="_1493807488" r:id="rId590"/>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91" o:title=""/>
          </v:shape>
          <o:OLEObject Type="Embed" ProgID="Equation.DSMT4" ShapeID="_x0000_i1311" DrawAspect="Content" ObjectID="_1493807489" r:id="rId592"/>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3" o:title=""/>
          </v:shape>
          <o:OLEObject Type="Embed" ProgID="Equation.DSMT4" ShapeID="_x0000_i1312" DrawAspect="Content" ObjectID="_1493807490" r:id="rId5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8" w:name="ZEqnNum88782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108</w:instrText>
        </w:r>
      </w:fldSimple>
      <w:r>
        <w:instrText>)</w:instrText>
      </w:r>
      <w:bookmarkEnd w:id="178"/>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95" o:title=""/>
          </v:shape>
          <o:OLEObject Type="Embed" ProgID="Equation.DSMT4" ShapeID="_x0000_i1313" DrawAspect="Content" ObjectID="_1493807491" r:id="rId596"/>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7" o:title=""/>
          </v:shape>
          <o:OLEObject Type="Embed" ProgID="Equation.DSMT4" ShapeID="_x0000_i1314" DrawAspect="Content" ObjectID="_1493807492" r:id="rId598"/>
        </w:object>
      </w:r>
      <w:r>
        <w:t xml:space="preserve"> and </w:t>
      </w:r>
      <w:r w:rsidR="00905817" w:rsidRPr="00905817">
        <w:rPr>
          <w:position w:val="-6"/>
        </w:rPr>
        <w:object w:dxaOrig="1420" w:dyaOrig="279" w14:anchorId="42F0B40F">
          <v:shape id="_x0000_i1315" type="#_x0000_t75" style="width:71.3pt;height:14.25pt" o:ole="">
            <v:imagedata r:id="rId599" o:title=""/>
          </v:shape>
          <o:OLEObject Type="Embed" ProgID="Equation.DSMT4" ShapeID="_x0000_i1315" DrawAspect="Content" ObjectID="_1493807493" r:id="rId600"/>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1" o:title=""/>
          </v:shape>
          <o:OLEObject Type="Embed" ProgID="Equation.DSMT4" ShapeID="_x0000_i1316" DrawAspect="Content" ObjectID="_1493807494" r:id="rId6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9" w:name="ZEqnNum14653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109</w:instrText>
        </w:r>
      </w:fldSimple>
      <w:r>
        <w:instrText>)</w:instrText>
      </w:r>
      <w:bookmarkEnd w:id="179"/>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603" o:title=""/>
          </v:shape>
          <o:OLEObject Type="Embed" ProgID="Equation.DSMT4" ShapeID="_x0000_i1317" DrawAspect="Content" ObjectID="_1493807495" r:id="rId604"/>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5" o:title=""/>
          </v:shape>
          <o:OLEObject Type="Embed" ProgID="Equation.DSMT4" ShapeID="_x0000_i1318" DrawAspect="Content" ObjectID="_1493807496" r:id="rId606"/>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7" o:title=""/>
          </v:shape>
          <o:OLEObject Type="Embed" ProgID="Equation.DSMT4" ShapeID="_x0000_i1319" DrawAspect="Content" ObjectID="_1493807497" r:id="rId608"/>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09" o:title=""/>
          </v:shape>
          <o:OLEObject Type="Embed" ProgID="Equation.DSMT4" ShapeID="_x0000_i1320" DrawAspect="Content" ObjectID="_1493807498" r:id="rId610"/>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11" o:title=""/>
          </v:shape>
          <o:OLEObject Type="Embed" ProgID="Equation.DSMT4" ShapeID="_x0000_i1321" DrawAspect="Content" ObjectID="_1493807499" r:id="rId612"/>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3" o:title=""/>
          </v:shape>
          <o:OLEObject Type="Embed" ProgID="Equation.DSMT4" ShapeID="_x0000_i1322" DrawAspect="Content" ObjectID="_1493807500" r:id="rId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0" w:name="ZEqnNum49820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111</w:instrText>
        </w:r>
      </w:fldSimple>
      <w:r>
        <w:instrText>)</w:instrText>
      </w:r>
      <w:bookmarkEnd w:id="180"/>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15" o:title=""/>
          </v:shape>
          <o:OLEObject Type="Embed" ProgID="Equation.DSMT4" ShapeID="_x0000_i1323" DrawAspect="Content" ObjectID="_1493807501" r:id="rId616"/>
        </w:object>
      </w:r>
      <w:r>
        <w:t xml:space="preserve">, </w:t>
      </w:r>
      <w:r w:rsidR="00905817" w:rsidRPr="00905817">
        <w:rPr>
          <w:position w:val="-6"/>
        </w:rPr>
        <w:object w:dxaOrig="200" w:dyaOrig="279" w14:anchorId="786D6E3A">
          <v:shape id="_x0000_i1324" type="#_x0000_t75" style="width:10.2pt;height:14.25pt" o:ole="">
            <v:imagedata r:id="rId617" o:title=""/>
          </v:shape>
          <o:OLEObject Type="Embed" ProgID="Equation.DSMT4" ShapeID="_x0000_i1324" DrawAspect="Content" ObjectID="_1493807502" r:id="rId618"/>
        </w:object>
      </w:r>
      <w:r>
        <w:t xml:space="preserve"> and </w:t>
      </w:r>
      <w:r w:rsidR="00905817" w:rsidRPr="00905817">
        <w:rPr>
          <w:position w:val="-12"/>
        </w:rPr>
        <w:object w:dxaOrig="279" w:dyaOrig="360" w14:anchorId="2A5A91F8">
          <v:shape id="_x0000_i1325" type="#_x0000_t75" style="width:14.25pt;height:19pt" o:ole="">
            <v:imagedata r:id="rId619" o:title=""/>
          </v:shape>
          <o:OLEObject Type="Embed" ProgID="Equation.DSMT4" ShapeID="_x0000_i1325" DrawAspect="Content" ObjectID="_1493807503" r:id="rId620"/>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1" o:title=""/>
          </v:shape>
          <o:OLEObject Type="Embed" ProgID="Equation.DSMT4" ShapeID="_x0000_i1326" DrawAspect="Content" ObjectID="_1493807504" r:id="rId622"/>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3" o:title=""/>
          </v:shape>
          <o:OLEObject Type="Embed" ProgID="Equation.DSMT4" ShapeID="_x0000_i1327" DrawAspect="Content" ObjectID="_1493807505" r:id="rId624"/>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5" o:title=""/>
          </v:shape>
          <o:OLEObject Type="Embed" ProgID="Equation.DSMT4" ShapeID="_x0000_i1328" DrawAspect="Content" ObjectID="_1493807506" r:id="rId626"/>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D3178E">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81" w:name="_Toc176704832"/>
      <w:bookmarkStart w:id="182" w:name="_Ref191692787"/>
      <w:bookmarkStart w:id="183" w:name="_Toc289032531"/>
      <w:r>
        <w:t>Continuous Variables</w:t>
      </w:r>
      <w:bookmarkEnd w:id="181"/>
      <w:bookmarkEnd w:id="182"/>
      <w:bookmarkEnd w:id="183"/>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7" o:title=""/>
          </v:shape>
          <o:OLEObject Type="Embed" ProgID="Equation.DSMT4" ShapeID="_x0000_i1329" DrawAspect="Content" ObjectID="_1493807507" r:id="rId628"/>
        </w:object>
      </w:r>
      <w:r>
        <w:t xml:space="preserve">, </w:t>
      </w:r>
      <w:r w:rsidR="00905817" w:rsidRPr="00905817">
        <w:rPr>
          <w:position w:val="-10"/>
        </w:rPr>
        <w:object w:dxaOrig="240" w:dyaOrig="260" w14:anchorId="2280AB70">
          <v:shape id="_x0000_i1330" type="#_x0000_t75" style="width:12.25pt;height:12.9pt" o:ole="">
            <v:imagedata r:id="rId629" o:title=""/>
          </v:shape>
          <o:OLEObject Type="Embed" ProgID="Equation.DSMT4" ShapeID="_x0000_i1330" DrawAspect="Content" ObjectID="_1493807508" r:id="rId630"/>
        </w:object>
      </w:r>
      <w:r>
        <w:t xml:space="preserve"> and </w:t>
      </w:r>
      <w:r w:rsidR="00905817" w:rsidRPr="00905817">
        <w:rPr>
          <w:position w:val="-6"/>
        </w:rPr>
        <w:object w:dxaOrig="180" w:dyaOrig="220" w14:anchorId="79B70C3C">
          <v:shape id="_x0000_i1331" type="#_x0000_t75" style="width:8.85pt;height:10.85pt" o:ole="">
            <v:imagedata r:id="rId631" o:title=""/>
          </v:shape>
          <o:OLEObject Type="Embed" ProgID="Equation.DSMT4" ShapeID="_x0000_i1331" DrawAspect="Content" ObjectID="_1493807509" r:id="rId632"/>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D3178E">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D3178E">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D3178E">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D3178E">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D3178E">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3" o:title=""/>
          </v:shape>
          <o:OLEObject Type="Embed" ProgID="Equation.DSMT4" ShapeID="_x0000_i1332" DrawAspect="Content" ObjectID="_1493807510" r:id="rId634"/>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5" o:title=""/>
          </v:shape>
          <o:OLEObject Type="Embed" ProgID="Equation.DSMT4" ShapeID="_x0000_i1333" DrawAspect="Content" ObjectID="_1493807511" r:id="rId636"/>
        </w:object>
      </w:r>
      <w:r>
        <w:t xml:space="preserve"> and normal flux components </w:t>
      </w:r>
      <w:r w:rsidR="00905817" w:rsidRPr="00905817">
        <w:rPr>
          <w:position w:val="-12"/>
        </w:rPr>
        <w:object w:dxaOrig="999" w:dyaOrig="360" w14:anchorId="617B7693">
          <v:shape id="_x0000_i1334" type="#_x0000_t75" style="width:50.25pt;height:19pt" o:ole="">
            <v:imagedata r:id="rId637" o:title=""/>
          </v:shape>
          <o:OLEObject Type="Embed" ProgID="Equation.DSMT4" ShapeID="_x0000_i1334" DrawAspect="Content" ObjectID="_1493807512" r:id="rId638"/>
        </w:object>
      </w:r>
      <w:r>
        <w:t xml:space="preserve"> and </w:t>
      </w:r>
      <w:r w:rsidR="00905817" w:rsidRPr="00905817">
        <w:rPr>
          <w:position w:val="-12"/>
        </w:rPr>
        <w:object w:dxaOrig="859" w:dyaOrig="360" w14:anchorId="254F707F">
          <v:shape id="_x0000_i1335" type="#_x0000_t75" style="width:42.8pt;height:19pt" o:ole="">
            <v:imagedata r:id="rId639" o:title=""/>
          </v:shape>
          <o:OLEObject Type="Embed" ProgID="Equation.DSMT4" ShapeID="_x0000_i1335" DrawAspect="Content" ObjectID="_1493807513" r:id="rId640"/>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41" o:title=""/>
          </v:shape>
          <o:OLEObject Type="Embed" ProgID="Equation.DSMT4" ShapeID="_x0000_i1336" DrawAspect="Content" ObjectID="_1493807514" r:id="rId642"/>
        </w:object>
      </w:r>
      <w:r>
        <w:t xml:space="preserve">, </w:t>
      </w:r>
      <w:r w:rsidR="00905817" w:rsidRPr="00905817">
        <w:rPr>
          <w:position w:val="-12"/>
        </w:rPr>
        <w:object w:dxaOrig="300" w:dyaOrig="360" w14:anchorId="53A62F08">
          <v:shape id="_x0000_i1337" type="#_x0000_t75" style="width:14.95pt;height:19pt" o:ole="">
            <v:imagedata r:id="rId643" o:title=""/>
          </v:shape>
          <o:OLEObject Type="Embed" ProgID="Equation.DSMT4" ShapeID="_x0000_i1337" DrawAspect="Content" ObjectID="_1493807515" r:id="rId644"/>
        </w:object>
      </w:r>
      <w:r>
        <w:t xml:space="preserve"> and </w:t>
      </w:r>
      <w:r w:rsidR="00905817" w:rsidRPr="00905817">
        <w:rPr>
          <w:position w:val="-12"/>
        </w:rPr>
        <w:object w:dxaOrig="260" w:dyaOrig="360" w14:anchorId="4F67F1AC">
          <v:shape id="_x0000_i1338" type="#_x0000_t75" style="width:12.9pt;height:19pt" o:ole="">
            <v:imagedata r:id="rId645" o:title=""/>
          </v:shape>
          <o:OLEObject Type="Embed" ProgID="Equation.DSMT4" ShapeID="_x0000_i1338" DrawAspect="Content" ObjectID="_1493807516" r:id="rId646"/>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7" o:title=""/>
          </v:shape>
          <o:OLEObject Type="Embed" ProgID="Equation.DSMT4" ShapeID="_x0000_i1339" DrawAspect="Content" ObjectID="_1493807517" r:id="rId648"/>
        </w:object>
      </w:r>
      <w:r>
        <w:t xml:space="preserve"> and </w:t>
      </w:r>
      <w:r w:rsidR="00905817" w:rsidRPr="00905817">
        <w:rPr>
          <w:position w:val="-10"/>
        </w:rPr>
        <w:object w:dxaOrig="320" w:dyaOrig="360" w14:anchorId="2B2FA01D">
          <v:shape id="_x0000_i1340" type="#_x0000_t75" style="width:15.6pt;height:19pt" o:ole="">
            <v:imagedata r:id="rId649" o:title=""/>
          </v:shape>
          <o:OLEObject Type="Embed" ProgID="Equation.DSMT4" ShapeID="_x0000_i1340" DrawAspect="Content" ObjectID="_1493807518" r:id="rId650"/>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1" o:title=""/>
          </v:shape>
          <o:OLEObject Type="Embed" ProgID="Equation.DSMT4" ShapeID="_x0000_i1341" DrawAspect="Content" ObjectID="_1493807519" r:id="rId652"/>
        </w:object>
      </w:r>
      <w:r>
        <w:t xml:space="preserve">, </w:t>
      </w:r>
      <w:r w:rsidR="00905817" w:rsidRPr="00905817">
        <w:rPr>
          <w:position w:val="-12"/>
        </w:rPr>
        <w:object w:dxaOrig="320" w:dyaOrig="380" w14:anchorId="312F137A">
          <v:shape id="_x0000_i1342" type="#_x0000_t75" style="width:15.6pt;height:19pt" o:ole="">
            <v:imagedata r:id="rId653" o:title=""/>
          </v:shape>
          <o:OLEObject Type="Embed" ProgID="Equation.DSMT4" ShapeID="_x0000_i1342" DrawAspect="Content" ObjectID="_1493807520" r:id="rId654"/>
        </w:object>
      </w:r>
      <w:r>
        <w:t xml:space="preserve">, </w:t>
      </w:r>
      <w:r w:rsidR="00905817" w:rsidRPr="00905817">
        <w:rPr>
          <w:position w:val="-12"/>
        </w:rPr>
        <w:object w:dxaOrig="300" w:dyaOrig="360" w14:anchorId="55058A34">
          <v:shape id="_x0000_i1343" type="#_x0000_t75" style="width:14.95pt;height:19pt" o:ole="">
            <v:imagedata r:id="rId655" o:title=""/>
          </v:shape>
          <o:OLEObject Type="Embed" ProgID="Equation.DSMT4" ShapeID="_x0000_i1343" DrawAspect="Content" ObjectID="_1493807521" r:id="rId656"/>
        </w:object>
      </w:r>
      <w:r>
        <w:t xml:space="preserve"> and </w:t>
      </w:r>
      <w:r w:rsidR="00905817" w:rsidRPr="00905817">
        <w:rPr>
          <w:position w:val="-12"/>
        </w:rPr>
        <w:object w:dxaOrig="240" w:dyaOrig="360" w14:anchorId="732CDE38">
          <v:shape id="_x0000_i1344" type="#_x0000_t75" style="width:12.25pt;height:19pt" o:ole="">
            <v:imagedata r:id="rId657" o:title=""/>
          </v:shape>
          <o:OLEObject Type="Embed" ProgID="Equation.DSMT4" ShapeID="_x0000_i1344" DrawAspect="Content" ObjectID="_1493807522" r:id="rId658"/>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59" o:title=""/>
          </v:shape>
          <o:OLEObject Type="Embed" ProgID="Equation.DSMT4" ShapeID="_x0000_i1345" DrawAspect="Content" ObjectID="_1493807523" r:id="rId660"/>
        </w:object>
      </w:r>
      <w:r>
        <w:t xml:space="preserve"> or solute concentration </w:t>
      </w:r>
      <w:r w:rsidR="00905817" w:rsidRPr="00905817">
        <w:rPr>
          <w:position w:val="-6"/>
        </w:rPr>
        <w:object w:dxaOrig="180" w:dyaOrig="220" w14:anchorId="04A9D81E">
          <v:shape id="_x0000_i1346" type="#_x0000_t75" style="width:8.85pt;height:10.85pt" o:ole="">
            <v:imagedata r:id="rId661" o:title=""/>
          </v:shape>
          <o:OLEObject Type="Embed" ProgID="Equation.DSMT4" ShapeID="_x0000_i1346" DrawAspect="Content" ObjectID="_1493807524" r:id="rId662"/>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63" o:title=""/>
          </v:shape>
          <o:OLEObject Type="Embed" ProgID="Equation.DSMT4" ShapeID="_x0000_i1347" DrawAspect="Content" ObjectID="_1493807525" r:id="rId6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 w:name="ZEqnNum38528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112</w:instrText>
        </w:r>
      </w:fldSimple>
      <w:r>
        <w:instrText>)</w:instrText>
      </w:r>
      <w:bookmarkEnd w:id="184"/>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65" o:title=""/>
          </v:shape>
          <o:OLEObject Type="Embed" ProgID="Equation.DSMT4" ShapeID="_x0000_i1348" DrawAspect="Content" ObjectID="_1493807526" r:id="rId666"/>
        </w:object>
      </w:r>
      <w:r>
        <w:t xml:space="preserve"> is the effective fluid pressure and </w:t>
      </w:r>
      <w:r w:rsidR="00905817" w:rsidRPr="00905817">
        <w:rPr>
          <w:position w:val="-6"/>
        </w:rPr>
        <w:object w:dxaOrig="180" w:dyaOrig="279" w14:anchorId="16A62C32">
          <v:shape id="_x0000_i1349" type="#_x0000_t75" style="width:8.85pt;height:14.25pt" o:ole="">
            <v:imagedata r:id="rId667" o:title=""/>
          </v:shape>
          <o:OLEObject Type="Embed" ProgID="Equation.DSMT4" ShapeID="_x0000_i1349" DrawAspect="Content" ObjectID="_1493807527" r:id="rId668"/>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69" o:title=""/>
          </v:shape>
          <o:OLEObject Type="Embed" ProgID="Equation.DSMT4" ShapeID="_x0000_i1350" DrawAspect="Content" ObjectID="_1493807528" r:id="rId670"/>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1" o:title=""/>
          </v:shape>
          <o:OLEObject Type="Embed" ProgID="Equation.DSMT4" ShapeID="_x0000_i1351" DrawAspect="Content" ObjectID="_1493807529" r:id="rId672"/>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73" o:title=""/>
          </v:shape>
          <o:OLEObject Type="Embed" ProgID="Equation.DSMT4" ShapeID="_x0000_i1352" DrawAspect="Content" ObjectID="_1493807530" r:id="rId674"/>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5" o:title=""/>
          </v:shape>
          <o:OLEObject Type="Embed" ProgID="Equation.DSMT4" ShapeID="_x0000_i1353" DrawAspect="Content" ObjectID="_1493807531" r:id="rId676"/>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7" o:title=""/>
          </v:shape>
          <o:OLEObject Type="Embed" ProgID="Equation.DSMT4" ShapeID="_x0000_i1354" DrawAspect="Content" ObjectID="_1493807532" r:id="rId678"/>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79" o:title=""/>
          </v:shape>
          <o:OLEObject Type="Embed" ProgID="Equation.DSMT4" ShapeID="_x0000_i1355" DrawAspect="Content" ObjectID="_1493807533" r:id="rId680"/>
        </w:object>
      </w:r>
      <w:r>
        <w:t xml:space="preserve">, </w:t>
      </w:r>
      <w:r w:rsidR="00905817" w:rsidRPr="00905817">
        <w:rPr>
          <w:position w:val="-10"/>
        </w:rPr>
        <w:object w:dxaOrig="240" w:dyaOrig="320" w14:anchorId="415FEDD2">
          <v:shape id="_x0000_i1356" type="#_x0000_t75" style="width:12.25pt;height:15.6pt" o:ole="">
            <v:imagedata r:id="rId681" o:title=""/>
          </v:shape>
          <o:OLEObject Type="Embed" ProgID="Equation.DSMT4" ShapeID="_x0000_i1356" DrawAspect="Content" ObjectID="_1493807534" r:id="rId682"/>
        </w:object>
      </w:r>
      <w:r>
        <w:t xml:space="preserve"> and </w:t>
      </w:r>
      <w:r w:rsidR="00905817" w:rsidRPr="00905817">
        <w:rPr>
          <w:position w:val="-6"/>
        </w:rPr>
        <w:object w:dxaOrig="180" w:dyaOrig="279" w14:anchorId="1DD16434">
          <v:shape id="_x0000_i1357" type="#_x0000_t75" style="width:8.85pt;height:14.25pt" o:ole="">
            <v:imagedata r:id="rId683" o:title=""/>
          </v:shape>
          <o:OLEObject Type="Embed" ProgID="Equation.DSMT4" ShapeID="_x0000_i1357" DrawAspect="Content" ObjectID="_1493807535" r:id="rId684"/>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5" o:title=""/>
          </v:shape>
          <o:OLEObject Type="Embed" ProgID="Equation.DSMT4" ShapeID="_x0000_i1358" DrawAspect="Content" ObjectID="_1493807536" r:id="rId6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7" o:title=""/>
          </v:shape>
          <o:OLEObject Type="Embed" ProgID="Equation.DSMT4" ShapeID="_x0000_i1359" DrawAspect="Content" ObjectID="_1493807537" r:id="rId6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 w:name="ZEqnNum91545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114</w:instrText>
        </w:r>
      </w:fldSimple>
      <w:r>
        <w:instrText>)</w:instrText>
      </w:r>
      <w:bookmarkEnd w:id="185"/>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89" o:title=""/>
          </v:shape>
          <o:OLEObject Type="Embed" ProgID="Equation.DSMT4" ShapeID="_x0000_i1360" DrawAspect="Content" ObjectID="_1493807538" r:id="rId690"/>
        </w:object>
      </w:r>
      <w:r>
        <w:t xml:space="preserve">, </w:t>
      </w:r>
      <w:r w:rsidR="00905817" w:rsidRPr="00905817">
        <w:rPr>
          <w:position w:val="-4"/>
        </w:rPr>
        <w:object w:dxaOrig="220" w:dyaOrig="260" w14:anchorId="4C0B826E">
          <v:shape id="_x0000_i1361" type="#_x0000_t75" style="width:10.85pt;height:12.9pt" o:ole="">
            <v:imagedata r:id="rId691" o:title=""/>
          </v:shape>
          <o:OLEObject Type="Embed" ProgID="Equation.DSMT4" ShapeID="_x0000_i1361" DrawAspect="Content" ObjectID="_1493807539" r:id="rId692"/>
        </w:object>
      </w:r>
      <w:r>
        <w:t xml:space="preserve">, </w:t>
      </w:r>
      <w:r w:rsidR="00905817" w:rsidRPr="00905817">
        <w:rPr>
          <w:position w:val="-6"/>
        </w:rPr>
        <w:object w:dxaOrig="200" w:dyaOrig="279" w14:anchorId="5E097156">
          <v:shape id="_x0000_i1362" type="#_x0000_t75" style="width:10.2pt;height:14.25pt" o:ole="">
            <v:imagedata r:id="rId625" o:title=""/>
          </v:shape>
          <o:OLEObject Type="Embed" ProgID="Equation.DSMT4" ShapeID="_x0000_i1362" DrawAspect="Content" ObjectID="_1493807540" r:id="rId693"/>
        </w:object>
      </w:r>
      <w:r>
        <w:t xml:space="preserve">, </w:t>
      </w:r>
      <w:r w:rsidR="00905817" w:rsidRPr="00905817">
        <w:rPr>
          <w:position w:val="-12"/>
        </w:rPr>
        <w:object w:dxaOrig="279" w:dyaOrig="360" w14:anchorId="5CD43A8C">
          <v:shape id="_x0000_i1363" type="#_x0000_t75" style="width:14.25pt;height:19pt" o:ole="">
            <v:imagedata r:id="rId694" o:title=""/>
          </v:shape>
          <o:OLEObject Type="Embed" ProgID="Equation.DSMT4" ShapeID="_x0000_i1363" DrawAspect="Content" ObjectID="_1493807541" r:id="rId695"/>
        </w:object>
      </w:r>
      <w:r>
        <w:t xml:space="preserve">, </w:t>
      </w:r>
      <w:r w:rsidR="00905817" w:rsidRPr="00905817">
        <w:rPr>
          <w:position w:val="-4"/>
        </w:rPr>
        <w:object w:dxaOrig="220" w:dyaOrig="260" w14:anchorId="3B2D9A9B">
          <v:shape id="_x0000_i1364" type="#_x0000_t75" style="width:10.85pt;height:12.9pt" o:ole="">
            <v:imagedata r:id="rId696" o:title=""/>
          </v:shape>
          <o:OLEObject Type="Embed" ProgID="Equation.DSMT4" ShapeID="_x0000_i1364" DrawAspect="Content" ObjectID="_1493807542" r:id="rId697"/>
        </w:object>
      </w:r>
      <w:r>
        <w:t xml:space="preserve"> and </w:t>
      </w:r>
      <w:r w:rsidR="00905817" w:rsidRPr="00905817">
        <w:rPr>
          <w:position w:val="-4"/>
        </w:rPr>
        <w:object w:dxaOrig="260" w:dyaOrig="240" w14:anchorId="20ABF69A">
          <v:shape id="_x0000_i1365" type="#_x0000_t75" style="width:12.9pt;height:12.25pt" o:ole="">
            <v:imagedata r:id="rId698" o:title=""/>
          </v:shape>
          <o:OLEObject Type="Embed" ProgID="Equation.DSMT4" ShapeID="_x0000_i1365" DrawAspect="Content" ObjectID="_1493807543" r:id="rId699"/>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86" w:name="_Toc289032532"/>
      <w:bookmarkStart w:id="187" w:name="_Toc176704833"/>
      <w:r>
        <w:t>Triphasic and Multiphasic Materials</w:t>
      </w:r>
      <w:bookmarkEnd w:id="186"/>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188" w:name="_Toc289032533"/>
      <w:r>
        <w:lastRenderedPageBreak/>
        <w:t>Governing Equations</w:t>
      </w:r>
      <w:bookmarkEnd w:id="188"/>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0" o:title=""/>
          </v:shape>
          <o:OLEObject Type="Embed" ProgID="Equation.DSMT4" ShapeID="_x0000_i1366" DrawAspect="Content" ObjectID="_1493807544" r:id="rId701"/>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2" o:title=""/>
          </v:shape>
          <o:OLEObject Type="Embed" ProgID="Equation.DSMT4" ShapeID="_x0000_i1367" DrawAspect="Content" ObjectID="_1493807545" r:id="rId703"/>
        </w:object>
      </w:r>
      <w:r w:rsidR="00236764">
        <w:t xml:space="preserve"> and the stress </w:t>
      </w:r>
      <w:r w:rsidR="00905817" w:rsidRPr="00905817">
        <w:rPr>
          <w:position w:val="-6"/>
        </w:rPr>
        <w:object w:dxaOrig="300" w:dyaOrig="340" w14:anchorId="4418BA5B">
          <v:shape id="_x0000_i1368" type="#_x0000_t75" style="width:14.95pt;height:17pt" o:ole="">
            <v:imagedata r:id="rId704" o:title=""/>
          </v:shape>
          <o:OLEObject Type="Embed" ProgID="Equation.DSMT4" ShapeID="_x0000_i1368" DrawAspect="Content" ObjectID="_1493807546" r:id="rId705"/>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6" o:title=""/>
          </v:shape>
          <o:OLEObject Type="Embed" ProgID="Equation.DSMT4" ShapeID="_x0000_i1369" DrawAspect="Content" ObjectID="_1493807547" r:id="rId7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8" o:title=""/>
          </v:shape>
          <o:OLEObject Type="Embed" ProgID="Equation.DSMT4" ShapeID="_x0000_i1370" DrawAspect="Content" ObjectID="_1493807548" r:id="rId7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0" o:title=""/>
          </v:shape>
          <o:OLEObject Type="Embed" ProgID="Equation.DSMT4" ShapeID="_x0000_i1371" DrawAspect="Content" ObjectID="_1493807549" r:id="rId711"/>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2" o:title=""/>
          </v:shape>
          <o:OLEObject Type="Embed" ProgID="Equation.DSMT4" ShapeID="_x0000_i1372" DrawAspect="Content" ObjectID="_1493807550" r:id="rId713"/>
        </w:object>
      </w:r>
      <w:r>
        <w:t xml:space="preserve"> is the absolute temperature, </w:t>
      </w:r>
      <w:r w:rsidR="00905817" w:rsidRPr="00905817">
        <w:rPr>
          <w:position w:val="-14"/>
        </w:rPr>
        <w:object w:dxaOrig="320" w:dyaOrig="420" w14:anchorId="16004B5E">
          <v:shape id="_x0000_i1373" type="#_x0000_t75" style="width:15.6pt;height:20.4pt" o:ole="">
            <v:imagedata r:id="rId714" o:title=""/>
          </v:shape>
          <o:OLEObject Type="Embed" ProgID="Equation.DSMT4" ShapeID="_x0000_i1373" DrawAspect="Content" ObjectID="_1493807551" r:id="rId715"/>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6" o:title=""/>
          </v:shape>
          <o:OLEObject Type="Embed" ProgID="Equation.DSMT4" ShapeID="_x0000_i1374" DrawAspect="Content" ObjectID="_1493807552" r:id="rId717"/>
        </w:object>
      </w:r>
      <w:r>
        <w:t xml:space="preserve"> is the fluid pressure, </w:t>
      </w:r>
      <w:r w:rsidR="00905817" w:rsidRPr="00905817">
        <w:rPr>
          <w:position w:val="-14"/>
        </w:rPr>
        <w:object w:dxaOrig="279" w:dyaOrig="400" w14:anchorId="66191415">
          <v:shape id="_x0000_i1375" type="#_x0000_t75" style="width:14.25pt;height:19.7pt" o:ole="">
            <v:imagedata r:id="rId718" o:title=""/>
          </v:shape>
          <o:OLEObject Type="Embed" ProgID="Equation.DSMT4" ShapeID="_x0000_i1375" DrawAspect="Content" ObjectID="_1493807553" r:id="rId719"/>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0" o:title=""/>
          </v:shape>
          <o:OLEObject Type="Embed" ProgID="Equation.DSMT4" ShapeID="_x0000_i1376" DrawAspect="Content" ObjectID="_1493807554" r:id="rId721"/>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2" o:title=""/>
          </v:shape>
          <o:OLEObject Type="Embed" ProgID="Equation.DSMT4" ShapeID="_x0000_i1377" DrawAspect="Content" ObjectID="_1493807555" r:id="rId723"/>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4" o:title=""/>
          </v:shape>
          <o:OLEObject Type="Embed" ProgID="Equation.DSMT4" ShapeID="_x0000_i1378" DrawAspect="Content" ObjectID="_1493807556" r:id="rId725"/>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6" o:title=""/>
          </v:shape>
          <o:OLEObject Type="Embed" ProgID="Equation.DSMT4" ShapeID="_x0000_i1379" DrawAspect="Content" ObjectID="_1493807557" r:id="rId727"/>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8" o:title=""/>
          </v:shape>
          <o:OLEObject Type="Embed" ProgID="Equation.DSMT4" ShapeID="_x0000_i1380" DrawAspect="Content" ObjectID="_1493807558" r:id="rId7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0" o:title=""/>
          </v:shape>
          <o:OLEObject Type="Embed" ProgID="Equation.DSMT4" ShapeID="_x0000_i1381" DrawAspect="Content" ObjectID="_1493807559" r:id="rId731"/>
        </w:object>
      </w:r>
      <w:r>
        <w:t xml:space="preserve"> is the molar mass of the solute, </w:t>
      </w:r>
      <w:r w:rsidR="00905817" w:rsidRPr="00905817">
        <w:rPr>
          <w:position w:val="-10"/>
        </w:rPr>
        <w:object w:dxaOrig="320" w:dyaOrig="380" w14:anchorId="097FB869">
          <v:shape id="_x0000_i1382" type="#_x0000_t75" style="width:15.6pt;height:19pt" o:ole="">
            <v:imagedata r:id="rId732" o:title=""/>
          </v:shape>
          <o:OLEObject Type="Embed" ProgID="Equation.DSMT4" ShapeID="_x0000_i1382" DrawAspect="Content" ObjectID="_1493807560" r:id="rId733"/>
        </w:object>
      </w:r>
      <w:r>
        <w:t xml:space="preserve"> is its activity coefficient, </w:t>
      </w:r>
      <w:r w:rsidR="00905817" w:rsidRPr="00905817">
        <w:rPr>
          <w:position w:val="-4"/>
        </w:rPr>
        <w:object w:dxaOrig="300" w:dyaOrig="320" w14:anchorId="24E50B0E">
          <v:shape id="_x0000_i1383" type="#_x0000_t75" style="width:14.95pt;height:15.6pt" o:ole="">
            <v:imagedata r:id="rId734" o:title=""/>
          </v:shape>
          <o:OLEObject Type="Embed" ProgID="Equation.DSMT4" ShapeID="_x0000_i1383" DrawAspect="Content" ObjectID="_1493807561" r:id="rId735"/>
        </w:object>
      </w:r>
      <w:r>
        <w:t xml:space="preserve"> is its solubility, </w:t>
      </w:r>
      <w:r w:rsidR="00905817" w:rsidRPr="00905817">
        <w:rPr>
          <w:position w:val="-4"/>
        </w:rPr>
        <w:object w:dxaOrig="279" w:dyaOrig="320" w14:anchorId="1F3024B2">
          <v:shape id="_x0000_i1384" type="#_x0000_t75" style="width:14.25pt;height:15.6pt" o:ole="">
            <v:imagedata r:id="rId736" o:title=""/>
          </v:shape>
          <o:OLEObject Type="Embed" ProgID="Equation.DSMT4" ShapeID="_x0000_i1384" DrawAspect="Content" ObjectID="_1493807562" r:id="rId737"/>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8" o:title=""/>
          </v:shape>
          <o:OLEObject Type="Embed" ProgID="Equation.DSMT4" ShapeID="_x0000_i1385" DrawAspect="Content" ObjectID="_1493807563" r:id="rId739"/>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0" o:title=""/>
          </v:shape>
          <o:OLEObject Type="Embed" ProgID="Equation.DSMT4" ShapeID="_x0000_i1386" DrawAspect="Content" ObjectID="_1493807564" r:id="rId741"/>
        </w:object>
      </w:r>
      <w:r>
        <w:t xml:space="preserve"> is Faraday’s constant, </w:t>
      </w:r>
      <w:r w:rsidR="00905817" w:rsidRPr="00905817">
        <w:rPr>
          <w:position w:val="-10"/>
        </w:rPr>
        <w:object w:dxaOrig="240" w:dyaOrig="320" w14:anchorId="1481126B">
          <v:shape id="_x0000_i1387" type="#_x0000_t75" style="width:12.25pt;height:15.6pt" o:ole="">
            <v:imagedata r:id="rId742" o:title=""/>
          </v:shape>
          <o:OLEObject Type="Embed" ProgID="Equation.DSMT4" ShapeID="_x0000_i1387" DrawAspect="Content" ObjectID="_1493807565" r:id="rId743"/>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4" o:title=""/>
          </v:shape>
          <o:OLEObject Type="Embed" ProgID="Equation.DSMT4" ShapeID="_x0000_i1388" DrawAspect="Content" ObjectID="_1493807566" r:id="rId745"/>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6" o:title=""/>
          </v:shape>
          <o:OLEObject Type="Embed" ProgID="Equation.DSMT4" ShapeID="_x0000_i1389" DrawAspect="Content" ObjectID="_1493807567" r:id="rId747"/>
        </w:object>
      </w:r>
      <w:r w:rsidR="00F55CEE">
        <w:t xml:space="preserve"> and </w:t>
      </w:r>
      <w:r w:rsidR="00905817" w:rsidRPr="00905817">
        <w:rPr>
          <w:position w:val="-10"/>
        </w:rPr>
        <w:object w:dxaOrig="320" w:dyaOrig="380" w14:anchorId="75E0A0DE">
          <v:shape id="_x0000_i1390" type="#_x0000_t75" style="width:15.6pt;height:19pt" o:ole="">
            <v:imagedata r:id="rId748" o:title=""/>
          </v:shape>
          <o:OLEObject Type="Embed" ProgID="Equation.DSMT4" ShapeID="_x0000_i1390" DrawAspect="Content" ObjectID="_1493807568" r:id="rId749"/>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0" o:title=""/>
          </v:shape>
          <o:OLEObject Type="Embed" ProgID="Equation.DSMT4" ShapeID="_x0000_i1391" DrawAspect="Content" ObjectID="_1493807569" r:id="rId751"/>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52" o:title=""/>
          </v:shape>
          <o:OLEObject Type="Embed" ProgID="Equation.DSMT4" ShapeID="_x0000_i1392" DrawAspect="Content" ObjectID="_1493807570" r:id="rId753"/>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54" o:title=""/>
          </v:shape>
          <o:OLEObject Type="Embed" ProgID="Equation.DSMT4" ShapeID="_x0000_i1393" DrawAspect="Content" ObjectID="_1493807571" r:id="rId755"/>
        </w:object>
      </w:r>
      <w:r w:rsidR="00F55CEE">
        <w:t xml:space="preserve">, </w:t>
      </w:r>
      <w:r w:rsidR="00905817" w:rsidRPr="00905817">
        <w:rPr>
          <w:position w:val="-14"/>
        </w:rPr>
        <w:object w:dxaOrig="279" w:dyaOrig="400" w14:anchorId="310E0430">
          <v:shape id="_x0000_i1394" type="#_x0000_t75" style="width:14.25pt;height:19.7pt" o:ole="">
            <v:imagedata r:id="rId756" o:title=""/>
          </v:shape>
          <o:OLEObject Type="Embed" ProgID="Equation.DSMT4" ShapeID="_x0000_i1394" DrawAspect="Content" ObjectID="_1493807572" r:id="rId757"/>
        </w:object>
      </w:r>
      <w:r w:rsidR="00F55CEE">
        <w:t xml:space="preserve">, </w:t>
      </w:r>
      <w:r w:rsidR="00905817" w:rsidRPr="00905817">
        <w:rPr>
          <w:position w:val="-14"/>
        </w:rPr>
        <w:object w:dxaOrig="300" w:dyaOrig="400" w14:anchorId="4096442C">
          <v:shape id="_x0000_i1395" type="#_x0000_t75" style="width:14.95pt;height:19.7pt" o:ole="">
            <v:imagedata r:id="rId758" o:title=""/>
          </v:shape>
          <o:OLEObject Type="Embed" ProgID="Equation.DSMT4" ShapeID="_x0000_i1395" DrawAspect="Content" ObjectID="_1493807573" r:id="rId759"/>
        </w:object>
      </w:r>
      <w:r w:rsidR="00F55CEE">
        <w:t xml:space="preserve">, </w:t>
      </w:r>
      <w:r w:rsidR="00905817" w:rsidRPr="00905817">
        <w:rPr>
          <w:position w:val="-16"/>
        </w:rPr>
        <w:object w:dxaOrig="660" w:dyaOrig="440" w14:anchorId="270F0C88">
          <v:shape id="_x0000_i1396" type="#_x0000_t75" style="width:32.6pt;height:21.75pt" o:ole="">
            <v:imagedata r:id="rId760" o:title=""/>
          </v:shape>
          <o:OLEObject Type="Embed" ProgID="Equation.DSMT4" ShapeID="_x0000_i1396" DrawAspect="Content" ObjectID="_1493807574" r:id="rId761"/>
        </w:object>
      </w:r>
      <w:r w:rsidR="00F55CEE">
        <w:t xml:space="preserve">, and </w:t>
      </w:r>
      <w:r w:rsidR="00905817" w:rsidRPr="00905817">
        <w:rPr>
          <w:position w:val="-14"/>
        </w:rPr>
        <w:object w:dxaOrig="279" w:dyaOrig="420" w14:anchorId="2CC908D4">
          <v:shape id="_x0000_i1397" type="#_x0000_t75" style="width:14.25pt;height:20.4pt" o:ole="">
            <v:imagedata r:id="rId762" o:title=""/>
          </v:shape>
          <o:OLEObject Type="Embed" ProgID="Equation.DSMT4" ShapeID="_x0000_i1397" DrawAspect="Content" ObjectID="_1493807575" r:id="rId763"/>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4" o:title=""/>
          </v:shape>
          <o:OLEObject Type="Embed" ProgID="Equation.DSMT4" ShapeID="_x0000_i1398" DrawAspect="Content" ObjectID="_1493807576" r:id="rId765"/>
        </w:object>
      </w:r>
      <w:r w:rsidR="004F2D16">
        <w:t xml:space="preserve"> and </w:t>
      </w:r>
      <w:r w:rsidR="00905817" w:rsidRPr="00905817">
        <w:rPr>
          <w:position w:val="-10"/>
        </w:rPr>
        <w:object w:dxaOrig="320" w:dyaOrig="380" w14:anchorId="71269933">
          <v:shape id="_x0000_i1399" type="#_x0000_t75" style="width:15.6pt;height:19pt" o:ole="">
            <v:imagedata r:id="rId766" o:title=""/>
          </v:shape>
          <o:OLEObject Type="Embed" ProgID="Equation.DSMT4" ShapeID="_x0000_i1399" DrawAspect="Content" ObjectID="_1493807577" r:id="rId767"/>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8" o:title=""/>
          </v:shape>
          <o:OLEObject Type="Embed" ProgID="Equation.DSMT4" ShapeID="_x0000_i1400" DrawAspect="Content" ObjectID="_1493807578" r:id="rId769"/>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70" o:title=""/>
          </v:shape>
          <o:OLEObject Type="Embed" ProgID="Equation.DSMT4" ShapeID="_x0000_i1401" DrawAspect="Content" ObjectID="_1493807579" r:id="rId771"/>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2" o:title=""/>
          </v:shape>
          <o:OLEObject Type="Embed" ProgID="Equation.DSMT4" ShapeID="_x0000_i1402" DrawAspect="Content" ObjectID="_1493807580" r:id="rId7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9" w:name="ZEqnNum81472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118</w:instrText>
        </w:r>
      </w:fldSimple>
      <w:r>
        <w:instrText>)</w:instrText>
      </w:r>
      <w:bookmarkEnd w:id="189"/>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4" o:title=""/>
          </v:shape>
          <o:OLEObject Type="Embed" ProgID="Equation.DSMT4" ShapeID="_x0000_i1403" DrawAspect="Content" ObjectID="_1493807581" r:id="rId775"/>
        </w:object>
      </w:r>
      <w:r>
        <w:t xml:space="preserve"> and </w:t>
      </w:r>
      <w:r w:rsidR="00905817" w:rsidRPr="00905817">
        <w:rPr>
          <w:position w:val="-4"/>
        </w:rPr>
        <w:object w:dxaOrig="740" w:dyaOrig="320" w14:anchorId="6DF14E19">
          <v:shape id="_x0000_i1404" type="#_x0000_t75" style="width:37.35pt;height:15.6pt" o:ole="">
            <v:imagedata r:id="rId776" o:title=""/>
          </v:shape>
          <o:OLEObject Type="Embed" ProgID="Equation.DSMT4" ShapeID="_x0000_i1404" DrawAspect="Content" ObjectID="_1493807582" r:id="rId777"/>
        </w:object>
      </w:r>
      <w:r>
        <w:t xml:space="preserve"> for all </w:t>
      </w:r>
      <w:r w:rsidR="00905817" w:rsidRPr="00905817">
        <w:rPr>
          <w:position w:val="-4"/>
        </w:rPr>
        <w:object w:dxaOrig="220" w:dyaOrig="200" w14:anchorId="54C75149">
          <v:shape id="_x0000_i1405" type="#_x0000_t75" style="width:10.85pt;height:10.2pt" o:ole="">
            <v:imagedata r:id="rId778" o:title=""/>
          </v:shape>
          <o:OLEObject Type="Embed" ProgID="Equation.DSMT4" ShapeID="_x0000_i1405" DrawAspect="Content" ObjectID="_1493807583" r:id="rId779"/>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80" o:title=""/>
          </v:shape>
          <o:OLEObject Type="Embed" ProgID="Equation.DSMT4" ShapeID="_x0000_i1406" DrawAspect="Content" ObjectID="_1493807584" r:id="rId781"/>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2" o:title=""/>
          </v:shape>
          <o:OLEObject Type="Embed" ProgID="Equation.DSMT4" ShapeID="_x0000_i1407" DrawAspect="Content" ObjectID="_1493807585" r:id="rId7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84" o:title=""/>
          </v:shape>
          <o:OLEObject Type="Embed" ProgID="Equation.DSMT4" ShapeID="_x0000_i1408" DrawAspect="Content" ObjectID="_1493807586" r:id="rId785"/>
        </w:object>
      </w:r>
      <w:r>
        <w:t xml:space="preserve"> is the apparent density and </w:t>
      </w:r>
      <w:r w:rsidR="00905817" w:rsidRPr="00905817">
        <w:rPr>
          <w:position w:val="-4"/>
        </w:rPr>
        <w:object w:dxaOrig="300" w:dyaOrig="320" w14:anchorId="4D74AE9C">
          <v:shape id="_x0000_i1409" type="#_x0000_t75" style="width:14.95pt;height:15.6pt" o:ole="">
            <v:imagedata r:id="rId786" o:title=""/>
          </v:shape>
          <o:OLEObject Type="Embed" ProgID="Equation.DSMT4" ShapeID="_x0000_i1409" DrawAspect="Content" ObjectID="_1493807587" r:id="rId787"/>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8" o:title=""/>
          </v:shape>
          <o:OLEObject Type="Embed" ProgID="Equation.DSMT4" ShapeID="_x0000_i1410" DrawAspect="Content" ObjectID="_1493807588" r:id="rId789"/>
        </w:object>
      </w:r>
      <w:r>
        <w:t xml:space="preserve">, where </w:t>
      </w:r>
      <w:r w:rsidR="00905817" w:rsidRPr="00905817">
        <w:rPr>
          <w:position w:val="-10"/>
        </w:rPr>
        <w:object w:dxaOrig="300" w:dyaOrig="380" w14:anchorId="63F12701">
          <v:shape id="_x0000_i1411" type="#_x0000_t75" style="width:14.95pt;height:19pt" o:ole="">
            <v:imagedata r:id="rId790" o:title=""/>
          </v:shape>
          <o:OLEObject Type="Embed" ProgID="Equation.DSMT4" ShapeID="_x0000_i1411" DrawAspect="Content" ObjectID="_1493807589" r:id="rId791"/>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92" o:title=""/>
          </v:shape>
          <o:OLEObject Type="Embed" ProgID="Equation.DSMT4" ShapeID="_x0000_i1412" DrawAspect="Content" ObjectID="_1493807590" r:id="rId793"/>
        </w:object>
      </w:r>
      <w:r w:rsidR="00E3488F">
        <w:t xml:space="preserve">, where </w:t>
      </w:r>
      <w:r w:rsidR="00905817" w:rsidRPr="00905817">
        <w:rPr>
          <w:position w:val="-10"/>
        </w:rPr>
        <w:object w:dxaOrig="340" w:dyaOrig="380" w14:anchorId="4D7E41E6">
          <v:shape id="_x0000_i1413" type="#_x0000_t75" style="width:17pt;height:19pt" o:ole="">
            <v:imagedata r:id="rId794" o:title=""/>
          </v:shape>
          <o:OLEObject Type="Embed" ProgID="Equation.DSMT4" ShapeID="_x0000_i1413" DrawAspect="Content" ObjectID="_1493807591" r:id="rId795"/>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6" o:title=""/>
          </v:shape>
          <o:OLEObject Type="Embed" ProgID="Equation.DSMT4" ShapeID="_x0000_i1414" DrawAspect="Content" ObjectID="_1493807592" r:id="rId797"/>
        </w:object>
      </w:r>
      <w:r w:rsidR="00E3488F">
        <w:t xml:space="preserve">, where </w:t>
      </w:r>
      <w:r w:rsidR="00905817" w:rsidRPr="00905817">
        <w:rPr>
          <w:position w:val="-4"/>
        </w:rPr>
        <w:object w:dxaOrig="300" w:dyaOrig="320" w14:anchorId="5CB5FFA8">
          <v:shape id="_x0000_i1415" type="#_x0000_t75" style="width:14.95pt;height:15.6pt" o:ole="">
            <v:imagedata r:id="rId798" o:title=""/>
          </v:shape>
          <o:OLEObject Type="Embed" ProgID="Equation.DSMT4" ShapeID="_x0000_i1415" DrawAspect="Content" ObjectID="_1493807593" r:id="rId799"/>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0" o:title=""/>
          </v:shape>
          <o:OLEObject Type="Embed" ProgID="Equation.DSMT4" ShapeID="_x0000_i1416" DrawAspect="Content" ObjectID="_1493807594" r:id="rId801"/>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802" o:title=""/>
          </v:shape>
          <o:OLEObject Type="Embed" ProgID="Equation.DSMT4" ShapeID="_x0000_i1417" DrawAspect="Content" ObjectID="_1493807595" r:id="rId803"/>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4" o:title=""/>
          </v:shape>
          <o:OLEObject Type="Embed" ProgID="Equation.DSMT4" ShapeID="_x0000_i1418" DrawAspect="Content" ObjectID="_1493807596" r:id="rId805"/>
        </w:object>
      </w:r>
      <w:r>
        <w:t xml:space="preserve">, where </w:t>
      </w:r>
      <w:r w:rsidR="00905817" w:rsidRPr="00905817">
        <w:rPr>
          <w:position w:val="-4"/>
        </w:rPr>
        <w:object w:dxaOrig="220" w:dyaOrig="260" w14:anchorId="021AFE89">
          <v:shape id="_x0000_i1419" type="#_x0000_t75" style="width:10.85pt;height:12.9pt" o:ole="">
            <v:imagedata r:id="rId806" o:title=""/>
          </v:shape>
          <o:OLEObject Type="Embed" ProgID="Equation.DSMT4" ShapeID="_x0000_i1419" DrawAspect="Content" ObjectID="_1493807597" r:id="rId807"/>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8" o:title=""/>
          </v:shape>
          <o:OLEObject Type="Embed" ProgID="Equation.DSMT4" ShapeID="_x0000_i1420" DrawAspect="Content" ObjectID="_1493807598" r:id="rId809"/>
        </w:object>
      </w:r>
      <w:r>
        <w:t xml:space="preserve">, where </w:t>
      </w:r>
      <w:r w:rsidR="00905817" w:rsidRPr="00905817">
        <w:rPr>
          <w:position w:val="-4"/>
        </w:rPr>
        <w:object w:dxaOrig="320" w:dyaOrig="320" w14:anchorId="1F89D3E7">
          <v:shape id="_x0000_i1421" type="#_x0000_t75" style="width:15.6pt;height:15.6pt" o:ole="">
            <v:imagedata r:id="rId810" o:title=""/>
          </v:shape>
          <o:OLEObject Type="Embed" ProgID="Equation.DSMT4" ShapeID="_x0000_i1421" DrawAspect="Content" ObjectID="_1493807599" r:id="rId811"/>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2" o:title=""/>
          </v:shape>
          <o:OLEObject Type="Embed" ProgID="Equation.DSMT4" ShapeID="_x0000_i1422" DrawAspect="Content" ObjectID="_1493807600" r:id="rId8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14" o:title=""/>
          </v:shape>
          <o:OLEObject Type="Embed" ProgID="Equation.DSMT4" ShapeID="_x0000_i1423" DrawAspect="Content" ObjectID="_1493807601" r:id="rId815"/>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6" o:title=""/>
          </v:shape>
          <o:OLEObject Type="Embed" ProgID="Equation.DSMT4" ShapeID="_x0000_i1424" DrawAspect="Content" ObjectID="_1493807602" r:id="rId817"/>
        </w:object>
      </w:r>
      <w:r>
        <w:t xml:space="preserve">, where </w:t>
      </w:r>
      <w:r w:rsidR="00905817" w:rsidRPr="00905817">
        <w:rPr>
          <w:position w:val="-14"/>
        </w:rPr>
        <w:object w:dxaOrig="300" w:dyaOrig="420" w14:anchorId="7016C76C">
          <v:shape id="_x0000_i1425" type="#_x0000_t75" style="width:14.95pt;height:20.4pt" o:ole="">
            <v:imagedata r:id="rId818" o:title=""/>
          </v:shape>
          <o:OLEObject Type="Embed" ProgID="Equation.DSMT4" ShapeID="_x0000_i1425" DrawAspect="Content" ObjectID="_1493807603" r:id="rId819"/>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D3178E">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0" o:title=""/>
          </v:shape>
          <o:OLEObject Type="Embed" ProgID="Equation.DSMT4" ShapeID="_x0000_i1426" DrawAspect="Content" ObjectID="_1493807604" r:id="rId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 w:name="ZEqnNum3511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122</w:instrText>
        </w:r>
      </w:fldSimple>
      <w:r>
        <w:instrText>)</w:instrText>
      </w:r>
      <w:bookmarkEnd w:id="190"/>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2" o:title=""/>
          </v:shape>
          <o:OLEObject Type="Embed" ProgID="Equation.DSMT4" ShapeID="_x0000_i1427" DrawAspect="Content" ObjectID="_1493807605" r:id="rId823"/>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4" o:title=""/>
          </v:shape>
          <o:OLEObject Type="Embed" ProgID="Equation.DSMT4" ShapeID="_x0000_i1428" DrawAspect="Content" ObjectID="_1493807606" r:id="rId825"/>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D3178E">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6" o:title=""/>
          </v:shape>
          <o:OLEObject Type="Embed" ProgID="Equation.DSMT4" ShapeID="_x0000_i1429" DrawAspect="Content" ObjectID="_1493807607" r:id="rId827"/>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8" o:title=""/>
          </v:shape>
          <o:OLEObject Type="Embed" ProgID="Equation.DSMT4" ShapeID="_x0000_i1430" DrawAspect="Content" ObjectID="_1493807608" r:id="rId829"/>
        </w:object>
      </w:r>
      <w:r>
        <w:t xml:space="preserve"> and solute concentrations </w:t>
      </w:r>
      <w:r w:rsidR="00905817" w:rsidRPr="00905817">
        <w:rPr>
          <w:position w:val="-4"/>
        </w:rPr>
        <w:object w:dxaOrig="279" w:dyaOrig="320" w14:anchorId="3B4C9898">
          <v:shape id="_x0000_i1431" type="#_x0000_t75" style="width:14.25pt;height:15.6pt" o:ole="">
            <v:imagedata r:id="rId830" o:title=""/>
          </v:shape>
          <o:OLEObject Type="Embed" ProgID="Equation.DSMT4" ShapeID="_x0000_i1431" DrawAspect="Content" ObjectID="_1493807609" r:id="rId831"/>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2" o:title=""/>
          </v:shape>
          <o:OLEObject Type="Embed" ProgID="Equation.DSMT4" ShapeID="_x0000_i1432" DrawAspect="Content" ObjectID="_1493807610" r:id="rId833"/>
        </w:object>
      </w:r>
      <w:r w:rsidR="004E12EC">
        <w:t xml:space="preserve"> and </w:t>
      </w:r>
      <w:r w:rsidR="00905817" w:rsidRPr="00905817">
        <w:rPr>
          <w:position w:val="-10"/>
        </w:rPr>
        <w:object w:dxaOrig="320" w:dyaOrig="380" w14:anchorId="7AF3F9BF">
          <v:shape id="_x0000_i1433" type="#_x0000_t75" style="width:15.6pt;height:19pt" o:ole="">
            <v:imagedata r:id="rId834" o:title=""/>
          </v:shape>
          <o:OLEObject Type="Embed" ProgID="Equation.DSMT4" ShapeID="_x0000_i1433" DrawAspect="Content" ObjectID="_1493807611" r:id="rId835"/>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6" o:title=""/>
          </v:shape>
          <o:OLEObject Type="Embed" ProgID="Equation.DSMT4" ShapeID="_x0000_i1434" DrawAspect="Content" ObjectID="_1493807612" r:id="rId8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8" o:title=""/>
          </v:shape>
          <o:OLEObject Type="Embed" ProgID="Equation.DSMT4" ShapeID="_x0000_i1435" DrawAspect="Content" ObjectID="_1493807613" r:id="rId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40" o:title=""/>
          </v:shape>
          <o:OLEObject Type="Embed" ProgID="Equation.DSMT4" ShapeID="_x0000_i1436" DrawAspect="Content" ObjectID="_1493807614" r:id="rId841"/>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2" o:title=""/>
          </v:shape>
          <o:OLEObject Type="Embed" ProgID="Equation.DSMT4" ShapeID="_x0000_i1437" DrawAspect="Content" ObjectID="_1493807615" r:id="rId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4" o:title=""/>
          </v:shape>
          <o:OLEObject Type="Embed" ProgID="Equation.DSMT4" ShapeID="_x0000_i1438" DrawAspect="Content" ObjectID="_1493807616" r:id="rId845"/>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6" o:title=""/>
          </v:shape>
          <o:OLEObject Type="Embed" ProgID="Equation.DSMT4" ShapeID="_x0000_i1439" DrawAspect="Content" ObjectID="_1493807617" r:id="rId847"/>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8" o:title=""/>
          </v:shape>
          <o:OLEObject Type="Embed" ProgID="Equation.DSMT4" ShapeID="_x0000_i1440" DrawAspect="Content" ObjectID="_1493807618" r:id="rId849"/>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0" o:title=""/>
          </v:shape>
          <o:OLEObject Type="Embed" ProgID="Equation.DSMT4" ShapeID="_x0000_i1441" DrawAspect="Content" ObjectID="_1493807619" r:id="rId851"/>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2" o:title=""/>
          </v:shape>
          <o:OLEObject Type="Embed" ProgID="Equation.DSMT4" ShapeID="_x0000_i1442" DrawAspect="Content" ObjectID="_1493807620" r:id="rId8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4" o:title=""/>
          </v:shape>
          <o:OLEObject Type="Embed" ProgID="Equation.DSMT4" ShapeID="_x0000_i1443" DrawAspect="Content" ObjectID="_1493807621" r:id="rId8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6" o:title=""/>
          </v:shape>
          <o:OLEObject Type="Embed" ProgID="Equation.DSMT4" ShapeID="_x0000_i1444" DrawAspect="Content" ObjectID="_1493807622" r:id="rId8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8" o:title=""/>
          </v:shape>
          <o:OLEObject Type="Embed" ProgID="Equation.DSMT4" ShapeID="_x0000_i1445" DrawAspect="Content" ObjectID="_1493807623" r:id="rId8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129</w:instrText>
        </w:r>
      </w:fldSimple>
      <w:r>
        <w:instrText>)</w:instrText>
      </w:r>
      <w:r>
        <w:fldChar w:fldCharType="end"/>
      </w:r>
    </w:p>
    <w:p w14:paraId="097C1561" w14:textId="77777777" w:rsidR="00FB6012" w:rsidRDefault="00FB6012" w:rsidP="00FB6012">
      <w:pPr>
        <w:pStyle w:val="Heading2"/>
      </w:pPr>
      <w:bookmarkStart w:id="191" w:name="_Toc289032534"/>
      <w:r>
        <w:t>Mixture of Solids</w:t>
      </w:r>
      <w:bookmarkEnd w:id="187"/>
      <w:bookmarkEnd w:id="191"/>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60" o:title=""/>
          </v:shape>
          <o:OLEObject Type="Embed" ProgID="Equation.DSMT4" ShapeID="_x0000_i1446" DrawAspect="Content" ObjectID="_1493807624" r:id="rId861"/>
        </w:object>
      </w:r>
      <w:r>
        <w:t xml:space="preserve">, a constrained mixture satisfies </w:t>
      </w:r>
      <w:r w:rsidR="00905817" w:rsidRPr="00905817">
        <w:rPr>
          <w:position w:val="-6"/>
        </w:rPr>
        <w:object w:dxaOrig="780" w:dyaOrig="320" w14:anchorId="6B2D4609">
          <v:shape id="_x0000_i1447" type="#_x0000_t75" style="width:39.4pt;height:15.6pt" o:ole="">
            <v:imagedata r:id="rId862" o:title=""/>
          </v:shape>
          <o:OLEObject Type="Embed" ProgID="Equation.DSMT4" ShapeID="_x0000_i1447" DrawAspect="Content" ObjectID="_1493807625" r:id="rId863"/>
        </w:object>
      </w:r>
      <w:r>
        <w:t xml:space="preserve"> for all </w:t>
      </w:r>
      <w:r w:rsidR="00905817" w:rsidRPr="00905817">
        <w:rPr>
          <w:position w:val="-6"/>
        </w:rPr>
        <w:object w:dxaOrig="240" w:dyaOrig="220" w14:anchorId="0AB82223">
          <v:shape id="_x0000_i1448" type="#_x0000_t75" style="width:12.25pt;height:10.85pt" o:ole="">
            <v:imagedata r:id="rId864" o:title=""/>
          </v:shape>
          <o:OLEObject Type="Embed" ProgID="Equation.DSMT4" ShapeID="_x0000_i1448" DrawAspect="Content" ObjectID="_1493807626" r:id="rId865"/>
        </w:object>
      </w:r>
      <w:r>
        <w:t xml:space="preserve">, where </w:t>
      </w:r>
      <w:r w:rsidR="00905817" w:rsidRPr="00905817">
        <w:rPr>
          <w:position w:val="-6"/>
        </w:rPr>
        <w:object w:dxaOrig="279" w:dyaOrig="320" w14:anchorId="2558D912">
          <v:shape id="_x0000_i1449" type="#_x0000_t75" style="width:14.25pt;height:15.6pt" o:ole="">
            <v:imagedata r:id="rId866" o:title=""/>
          </v:shape>
          <o:OLEObject Type="Embed" ProgID="Equation.DSMT4" ShapeID="_x0000_i1449" DrawAspect="Content" ObjectID="_1493807627" r:id="rId867"/>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8" o:title=""/>
          </v:shape>
          <o:OLEObject Type="Embed" ProgID="Equation.DSMT4" ShapeID="_x0000_i1450" DrawAspect="Content" ObjectID="_1493807628" r:id="rId869"/>
        </w:object>
      </w:r>
      <w:r>
        <w:t xml:space="preserve">, which is the ratio of the mass of </w:t>
      </w:r>
      <w:r w:rsidR="00905817" w:rsidRPr="00905817">
        <w:rPr>
          <w:position w:val="-6"/>
        </w:rPr>
        <w:object w:dxaOrig="240" w:dyaOrig="220" w14:anchorId="29EC0E5A">
          <v:shape id="_x0000_i1451" type="#_x0000_t75" style="width:12.25pt;height:10.85pt" o:ole="">
            <v:imagedata r:id="rId870" o:title=""/>
          </v:shape>
          <o:OLEObject Type="Embed" ProgID="Equation.DSMT4" ShapeID="_x0000_i1451" DrawAspect="Content" ObjectID="_1493807629" r:id="rId871"/>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2" o:title=""/>
          </v:shape>
          <o:OLEObject Type="Embed" ProgID="Equation.DSMT4" ShapeID="_x0000_i1452" DrawAspect="Content" ObjectID="_1493807630" r:id="rId8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74" o:title=""/>
          </v:shape>
          <o:OLEObject Type="Embed" ProgID="Equation.DSMT4" ShapeID="_x0000_i1453" DrawAspect="Content" ObjectID="_1493807631" r:id="rId875"/>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6" o:title=""/>
          </v:shape>
          <o:OLEObject Type="Embed" ProgID="Equation.DSMT4" ShapeID="_x0000_i1454" DrawAspect="Content" ObjectID="_1493807632" r:id="rId877"/>
        </w:object>
      </w:r>
      <w:r>
        <w:t xml:space="preserve"> and </w:t>
      </w:r>
      <w:r w:rsidR="00905817" w:rsidRPr="00905817">
        <w:rPr>
          <w:position w:val="-6"/>
        </w:rPr>
        <w:object w:dxaOrig="200" w:dyaOrig="220" w14:anchorId="3E2009B5">
          <v:shape id="_x0000_i1455" type="#_x0000_t75" style="width:10.2pt;height:10.85pt" o:ole="">
            <v:imagedata r:id="rId878" o:title=""/>
          </v:shape>
          <o:OLEObject Type="Embed" ProgID="Equation.DSMT4" ShapeID="_x0000_i1455" DrawAspect="Content" ObjectID="_1493807633" r:id="rId879"/>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0" o:title=""/>
          </v:shape>
          <o:OLEObject Type="Embed" ProgID="Equation.DSMT4" ShapeID="_x0000_i1456" DrawAspect="Content" ObjectID="_1493807634" r:id="rId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82" o:title=""/>
          </v:shape>
          <o:OLEObject Type="Embed" ProgID="Equation.DSMT4" ShapeID="_x0000_i1457" DrawAspect="Content" ObjectID="_1493807635" r:id="rId883"/>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4" o:title=""/>
          </v:shape>
          <o:OLEObject Type="Embed" ProgID="Equation.DSMT4" ShapeID="_x0000_i1458" DrawAspect="Content" ObjectID="_1493807636" r:id="rId885"/>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6" o:title=""/>
          </v:shape>
          <o:OLEObject Type="Embed" ProgID="Equation.DSMT4" ShapeID="_x0000_i1459" DrawAspect="Content" ObjectID="_1493807637" r:id="rId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8" o:title=""/>
          </v:shape>
          <o:OLEObject Type="Embed" ProgID="Equation.DSMT4" ShapeID="_x0000_i1460" DrawAspect="Content" ObjectID="_1493807638" r:id="rId889"/>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90" o:title=""/>
          </v:shape>
          <o:OLEObject Type="Embed" ProgID="Equation.DSMT4" ShapeID="_x0000_i1461" DrawAspect="Content" ObjectID="_1493807639" r:id="rId891"/>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2" o:title=""/>
          </v:shape>
          <o:OLEObject Type="Embed" ProgID="Equation.DSMT4" ShapeID="_x0000_i1462" DrawAspect="Content" ObjectID="_1493807640" r:id="rId893"/>
        </w:object>
      </w:r>
      <w:r>
        <w:t xml:space="preserve"> for all </w:t>
      </w:r>
      <w:r w:rsidR="00905817" w:rsidRPr="00905817">
        <w:rPr>
          <w:position w:val="-6"/>
        </w:rPr>
        <w:object w:dxaOrig="240" w:dyaOrig="220" w14:anchorId="1654985D">
          <v:shape id="_x0000_i1463" type="#_x0000_t75" style="width:12.25pt;height:10.85pt" o:ole="">
            <v:imagedata r:id="rId894" o:title=""/>
          </v:shape>
          <o:OLEObject Type="Embed" ProgID="Equation.DSMT4" ShapeID="_x0000_i1463" DrawAspect="Content" ObjectID="_1493807641" r:id="rId895"/>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6" o:title=""/>
          </v:shape>
          <o:OLEObject Type="Embed" ProgID="Equation.DSMT4" ShapeID="_x0000_i1464" DrawAspect="Content" ObjectID="_1493807642" r:id="rId897"/>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8" o:title=""/>
          </v:shape>
          <o:OLEObject Type="Embed" ProgID="Equation.DSMT4" ShapeID="_x0000_i1465" DrawAspect="Content" ObjectID="_1493807643" r:id="rId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2" w:name="ZEqnNum49375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133</w:instrText>
        </w:r>
      </w:fldSimple>
      <w:r>
        <w:instrText>)</w:instrText>
      </w:r>
      <w:bookmarkEnd w:id="192"/>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0" o:title=""/>
          </v:shape>
          <o:OLEObject Type="Embed" ProgID="Equation.DSMT4" ShapeID="_x0000_i1466" DrawAspect="Content" ObjectID="_1493807644" r:id="rId9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2" o:title=""/>
          </v:shape>
          <o:OLEObject Type="Embed" ProgID="Equation.DSMT4" ShapeID="_x0000_i1467" DrawAspect="Content" ObjectID="_1493807645" r:id="rId903"/>
        </w:object>
      </w:r>
      <w:r>
        <w:t xml:space="preserve"> also depends on </w:t>
      </w:r>
      <w:r w:rsidR="00905817" w:rsidRPr="00905817">
        <w:rPr>
          <w:position w:val="-12"/>
        </w:rPr>
        <w:object w:dxaOrig="340" w:dyaOrig="380" w14:anchorId="01C02394">
          <v:shape id="_x0000_i1468" type="#_x0000_t75" style="width:17pt;height:19pt" o:ole="">
            <v:imagedata r:id="rId904" o:title=""/>
          </v:shape>
          <o:OLEObject Type="Embed" ProgID="Equation.DSMT4" ShapeID="_x0000_i1468" DrawAspect="Content" ObjectID="_1493807646" r:id="rId905"/>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6" o:title=""/>
          </v:shape>
          <o:OLEObject Type="Embed" ProgID="Equation.DSMT4" ShapeID="_x0000_i1469" DrawAspect="Content" ObjectID="_1493807647" r:id="rId907"/>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8" o:title=""/>
          </v:shape>
          <o:OLEObject Type="Embed" ProgID="Equation.DSMT4" ShapeID="_x0000_i1470" DrawAspect="Content" ObjectID="_1493807648" r:id="rId909"/>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D3178E">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0" o:title=""/>
          </v:shape>
          <o:OLEObject Type="Embed" ProgID="Equation.DSMT4" ShapeID="_x0000_i1471" DrawAspect="Content" ObjectID="_1493807649" r:id="rId9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12" o:title=""/>
          </v:shape>
          <o:OLEObject Type="Embed" ProgID="Equation.DSMT4" ShapeID="_x0000_i1472" DrawAspect="Content" ObjectID="_1493807650" r:id="rId913"/>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4" o:title=""/>
          </v:shape>
          <o:OLEObject Type="Embed" ProgID="Equation.DSMT4" ShapeID="_x0000_i1473" DrawAspect="Content" ObjectID="_1493807651" r:id="rId915"/>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6" o:title=""/>
          </v:shape>
          <o:OLEObject Type="Embed" ProgID="Equation.DSMT4" ShapeID="_x0000_i1474" DrawAspect="Content" ObjectID="_1493807652" r:id="rId917"/>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93" w:name="_Toc176704834"/>
      <w:bookmarkStart w:id="194" w:name="_Toc289032535"/>
      <w:r>
        <w:lastRenderedPageBreak/>
        <w:t>Equilibrium Swelling</w:t>
      </w:r>
      <w:bookmarkEnd w:id="193"/>
      <w:bookmarkEnd w:id="194"/>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8" o:title=""/>
          </v:shape>
          <o:OLEObject Type="Embed" ProgID="Equation.DSMT4" ShapeID="_x0000_i1475" DrawAspect="Content" ObjectID="_1493807653" r:id="rId9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5" w:name="ZEqnNum905335"/>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136</w:instrText>
        </w:r>
      </w:fldSimple>
      <w:r>
        <w:instrText>)</w:instrText>
      </w:r>
      <w:bookmarkEnd w:id="195"/>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20" o:title=""/>
          </v:shape>
          <o:OLEObject Type="Embed" ProgID="Equation.DSMT4" ShapeID="_x0000_i1476" DrawAspect="Content" ObjectID="_1493807654" r:id="rId921"/>
        </w:object>
      </w:r>
      <w:r>
        <w:t xml:space="preserve"> is he fluid pressure and </w:t>
      </w:r>
      <w:r w:rsidR="00905817" w:rsidRPr="00905817">
        <w:rPr>
          <w:position w:val="-6"/>
        </w:rPr>
        <w:object w:dxaOrig="300" w:dyaOrig="320" w14:anchorId="4B2E6CB6">
          <v:shape id="_x0000_i1477" type="#_x0000_t75" style="width:14.95pt;height:15.6pt" o:ole="">
            <v:imagedata r:id="rId922" o:title=""/>
          </v:shape>
          <o:OLEObject Type="Embed" ProgID="Equation.DSMT4" ShapeID="_x0000_i1477" DrawAspect="Content" ObjectID="_1493807655" r:id="rId923"/>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4" o:title=""/>
          </v:shape>
          <o:OLEObject Type="Embed" ProgID="Equation.DSMT4" ShapeID="_x0000_i1478" DrawAspect="Content" ObjectID="_1493807656" r:id="rId925"/>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D3178E">
          <w:instrText>(2.112)</w:instrText>
        </w:r>
      </w:fldSimple>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6" o:title=""/>
          </v:shape>
          <o:OLEObject Type="Embed" ProgID="Equation.DSMT4" ShapeID="_x0000_i1479" DrawAspect="Content" ObjectID="_1493807657" r:id="rId927"/>
        </w:object>
      </w:r>
      <w:r>
        <w:t xml:space="preserve"> where </w:t>
      </w:r>
      <w:r w:rsidR="00905817" w:rsidRPr="00905817">
        <w:rPr>
          <w:position w:val="-10"/>
        </w:rPr>
        <w:object w:dxaOrig="240" w:dyaOrig="320" w14:anchorId="4A3A70B0">
          <v:shape id="_x0000_i1480" type="#_x0000_t75" style="width:12.25pt;height:15.6pt" o:ole="">
            <v:imagedata r:id="rId928" o:title=""/>
          </v:shape>
          <o:OLEObject Type="Embed" ProgID="Equation.DSMT4" ShapeID="_x0000_i1480" DrawAspect="Content" ObjectID="_1493807658" r:id="rId929"/>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0" o:title=""/>
          </v:shape>
          <o:OLEObject Type="Embed" ProgID="Equation.DSMT4" ShapeID="_x0000_i1481" DrawAspect="Content" ObjectID="_1493807659" r:id="rId931"/>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2" o:title=""/>
          </v:shape>
          <o:OLEObject Type="Embed" ProgID="Equation.DSMT4" ShapeID="_x0000_i1482" DrawAspect="Content" ObjectID="_1493807660" r:id="rId933"/>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4" o:title=""/>
          </v:shape>
          <o:OLEObject Type="Embed" ProgID="Equation.DSMT4" ShapeID="_x0000_i1483" DrawAspect="Content" ObjectID="_1493807661" r:id="rId935"/>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6" o:title=""/>
          </v:shape>
          <o:OLEObject Type="Embed" ProgID="Equation.DSMT4" ShapeID="_x0000_i1484" DrawAspect="Content" ObjectID="_1493807662" r:id="rId937"/>
        </w:object>
      </w:r>
      <w:r>
        <w:t xml:space="preserve">, where </w:t>
      </w:r>
      <w:r w:rsidR="00905817" w:rsidRPr="00905817">
        <w:rPr>
          <w:position w:val="-4"/>
        </w:rPr>
        <w:object w:dxaOrig="200" w:dyaOrig="200" w14:anchorId="3D7BC902">
          <v:shape id="_x0000_i1485" type="#_x0000_t75" style="width:10.2pt;height:10.2pt" o:ole="">
            <v:imagedata r:id="rId938" o:title=""/>
          </v:shape>
          <o:OLEObject Type="Embed" ProgID="Equation.DSMT4" ShapeID="_x0000_i1485" DrawAspect="Content" ObjectID="_1493807663" r:id="rId939"/>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40" o:title=""/>
          </v:shape>
          <o:OLEObject Type="Embed" ProgID="Equation.DSMT4" ShapeID="_x0000_i1486" DrawAspect="Content" ObjectID="_1493807664" r:id="rId941"/>
        </w:object>
      </w:r>
      <w:r w:rsidR="0077444B">
        <w:t>,</w:t>
      </w:r>
      <w:r>
        <w:t xml:space="preserve"> the relation of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produces </w:t>
      </w:r>
      <w:r w:rsidR="00905817" w:rsidRPr="00905817">
        <w:rPr>
          <w:position w:val="-10"/>
        </w:rPr>
        <w:object w:dxaOrig="1219" w:dyaOrig="360" w14:anchorId="24EB6B19">
          <v:shape id="_x0000_i1487" type="#_x0000_t75" style="width:61.15pt;height:19pt" o:ole="">
            <v:imagedata r:id="rId942" o:title=""/>
          </v:shape>
          <o:OLEObject Type="Embed" ProgID="Equation.DSMT4" ShapeID="_x0000_i1487" DrawAspect="Content" ObjectID="_1493807665" r:id="rId943"/>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4" o:title=""/>
          </v:shape>
          <o:OLEObject Type="Embed" ProgID="Equation.DSMT4" ShapeID="_x0000_i1488" DrawAspect="Content" ObjectID="_1493807666" r:id="rId945"/>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6" o:title=""/>
          </v:shape>
          <o:OLEObject Type="Embed" ProgID="Equation.DSMT4" ShapeID="_x0000_i1489" DrawAspect="Content" ObjectID="_1493807667" r:id="rId947"/>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6" w:name="ZEqnNum1309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137</w:instrText>
        </w:r>
      </w:fldSimple>
      <w:r>
        <w:instrText>)</w:instrText>
      </w:r>
      <w:bookmarkEnd w:id="196"/>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8" o:title=""/>
          </v:shape>
          <o:OLEObject Type="Embed" ProgID="Equation.DSMT4" ShapeID="_x0000_i1490" DrawAspect="Content" ObjectID="_1493807668" r:id="rId949"/>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0" o:title=""/>
          </v:shape>
          <o:OLEObject Type="Embed" ProgID="Equation.DSMT4" ShapeID="_x0000_i1491" DrawAspect="Content" ObjectID="_1493807669" r:id="rId951"/>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2" o:title=""/>
          </v:shape>
          <o:OLEObject Type="Embed" ProgID="Equation.DSMT4" ShapeID="_x0000_i1492" DrawAspect="Content" ObjectID="_1493807670" r:id="rId953"/>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4" o:title=""/>
          </v:shape>
          <o:OLEObject Type="Embed" ProgID="Equation.DSMT4" ShapeID="_x0000_i1493" DrawAspect="Content" ObjectID="_1493807671" r:id="rId955"/>
        </w:object>
      </w:r>
      <w:r>
        <w:t xml:space="preserve"> nor </w:t>
      </w:r>
      <w:r w:rsidR="00905817" w:rsidRPr="00905817">
        <w:rPr>
          <w:position w:val="-12"/>
        </w:rPr>
        <w:object w:dxaOrig="300" w:dyaOrig="380" w14:anchorId="026393FB">
          <v:shape id="_x0000_i1494" type="#_x0000_t75" style="width:14.95pt;height:19pt" o:ole="">
            <v:imagedata r:id="rId956" o:title=""/>
          </v:shape>
          <o:OLEObject Type="Embed" ProgID="Equation.DSMT4" ShapeID="_x0000_i1494" DrawAspect="Content" ObjectID="_1493807672" r:id="rId957"/>
        </w:object>
      </w:r>
      <w:r>
        <w:t xml:space="preserve"> depend on the solid matrix deformation, thus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8" o:title=""/>
          </v:shape>
          <o:OLEObject Type="Embed" ProgID="Equation.DSMT4" ShapeID="_x0000_i1495" DrawAspect="Content" ObjectID="_1493807673" r:id="rId959"/>
        </w:object>
      </w:r>
      <w:r>
        <w:t xml:space="preserve"> on </w:t>
      </w:r>
      <w:r w:rsidR="00905817" w:rsidRPr="00905817">
        <w:rPr>
          <w:position w:val="-6"/>
        </w:rPr>
        <w:object w:dxaOrig="220" w:dyaOrig="279" w14:anchorId="4EC3B5A5">
          <v:shape id="_x0000_i1496" type="#_x0000_t75" style="width:10.85pt;height:14.25pt" o:ole="">
            <v:imagedata r:id="rId960" o:title=""/>
          </v:shape>
          <o:OLEObject Type="Embed" ProgID="Equation.DSMT4" ShapeID="_x0000_i1496" DrawAspect="Content" ObjectID="_1493807674" r:id="rId961"/>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2" o:title=""/>
          </v:shape>
          <o:OLEObject Type="Embed" ProgID="Equation.DSMT4" ShapeID="_x0000_i1497" DrawAspect="Content" ObjectID="_1493807675" r:id="rId963"/>
        </w:object>
      </w:r>
      <w:r>
        <w:t xml:space="preserve"> in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4" o:title=""/>
          </v:shape>
          <o:OLEObject Type="Embed" ProgID="Equation.DSMT4" ShapeID="_x0000_i1498" DrawAspect="Content" ObjectID="_1493807676" r:id="rId965"/>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6" o:title=""/>
          </v:shape>
          <o:OLEObject Type="Embed" ProgID="Equation.DSMT4" ShapeID="_x0000_i1499" DrawAspect="Content" ObjectID="_1493807677" r:id="rId967"/>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8" o:title=""/>
          </v:shape>
          <o:OLEObject Type="Embed" ProgID="Equation.DSMT4" ShapeID="_x0000_i1500" DrawAspect="Content" ObjectID="_1493807678" r:id="rId969"/>
        </w:object>
      </w:r>
      <w:r>
        <w:t xml:space="preserve">, we may thus state generically that </w:t>
      </w:r>
      <w:r w:rsidR="00905817" w:rsidRPr="00905817">
        <w:rPr>
          <w:position w:val="-14"/>
        </w:rPr>
        <w:object w:dxaOrig="999" w:dyaOrig="400" w14:anchorId="18473361">
          <v:shape id="_x0000_i1501" type="#_x0000_t75" style="width:50.25pt;height:19.7pt" o:ole="">
            <v:imagedata r:id="rId970" o:title=""/>
          </v:shape>
          <o:OLEObject Type="Embed" ProgID="Equation.DSMT4" ShapeID="_x0000_i1501" DrawAspect="Content" ObjectID="_1493807679" r:id="rId971"/>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2" o:title=""/>
          </v:shape>
          <o:OLEObject Type="Embed" ProgID="Equation.DSMT4" ShapeID="_x0000_i1502" DrawAspect="Content" ObjectID="_1493807680" r:id="rId973"/>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4" o:title=""/>
          </v:shape>
          <o:OLEObject Type="Embed" ProgID="Equation.DSMT4" ShapeID="_x0000_i1503" DrawAspect="Content" ObjectID="_1493807681" r:id="rId9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7" w:name="ZEqnNum68958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138</w:instrText>
        </w:r>
      </w:fldSimple>
      <w:r>
        <w:instrText>)</w:instrText>
      </w:r>
      <w:bookmarkEnd w:id="197"/>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6" o:title=""/>
          </v:shape>
          <o:OLEObject Type="Embed" ProgID="Equation.DSMT4" ShapeID="_x0000_i1504" DrawAspect="Content" ObjectID="_1493807682" r:id="rId977"/>
        </w:object>
      </w:r>
      <w:r>
        <w:t xml:space="preserve"> is the elasticity tensor of </w:t>
      </w:r>
      <w:r w:rsidR="00905817" w:rsidRPr="00905817">
        <w:rPr>
          <w:position w:val="-6"/>
        </w:rPr>
        <w:object w:dxaOrig="300" w:dyaOrig="320" w14:anchorId="5B07140F">
          <v:shape id="_x0000_i1505" type="#_x0000_t75" style="width:14.95pt;height:15.6pt" o:ole="">
            <v:imagedata r:id="rId978" o:title=""/>
          </v:shape>
          <o:OLEObject Type="Embed" ProgID="Equation.DSMT4" ShapeID="_x0000_i1505" DrawAspect="Content" ObjectID="_1493807683" r:id="rId979"/>
        </w:object>
      </w:r>
      <w:r>
        <w:t>.</w:t>
      </w:r>
    </w:p>
    <w:p w14:paraId="5D80D4AA" w14:textId="77777777" w:rsidR="00FB6012" w:rsidRDefault="00FB6012" w:rsidP="00FB6012"/>
    <w:p w14:paraId="326B66E2" w14:textId="77777777" w:rsidR="00FB6012" w:rsidRDefault="00FB6012" w:rsidP="00FB6012">
      <w:pPr>
        <w:pStyle w:val="Heading3"/>
      </w:pPr>
      <w:bookmarkStart w:id="198" w:name="_Toc176704835"/>
      <w:bookmarkStart w:id="199" w:name="_Toc289032536"/>
      <w:r>
        <w:t>Perfect Osmometer</w:t>
      </w:r>
      <w:bookmarkEnd w:id="198"/>
      <w:bookmarkEnd w:id="199"/>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0" o:title=""/>
          </v:shape>
          <o:OLEObject Type="Embed" ProgID="Equation.DSMT4" ShapeID="_x0000_i1506" DrawAspect="Content" ObjectID="_1493807684" r:id="rId981"/>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2" o:title=""/>
          </v:shape>
          <o:OLEObject Type="Embed" ProgID="Equation.DSMT4" ShapeID="_x0000_i1507" DrawAspect="Content" ObjectID="_1493807685" r:id="rId983"/>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84" o:title=""/>
          </v:shape>
          <o:OLEObject Type="Embed" ProgID="Equation.DSMT4" ShapeID="_x0000_i1508" DrawAspect="Content" ObjectID="_1493807686" r:id="rId985"/>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6" o:title=""/>
          </v:shape>
          <o:OLEObject Type="Embed" ProgID="Equation.DSMT4" ShapeID="_x0000_i1509" DrawAspect="Content" ObjectID="_1493807687" r:id="rId987"/>
        </w:object>
      </w:r>
      <w:r>
        <w:t xml:space="preserve">, where </w:t>
      </w:r>
      <w:r w:rsidR="00905817" w:rsidRPr="00905817">
        <w:rPr>
          <w:position w:val="-6"/>
        </w:rPr>
        <w:object w:dxaOrig="240" w:dyaOrig="320" w14:anchorId="1007E757">
          <v:shape id="_x0000_i1510" type="#_x0000_t75" style="width:12.25pt;height:15.6pt" o:ole="">
            <v:imagedata r:id="rId988" o:title=""/>
          </v:shape>
          <o:OLEObject Type="Embed" ProgID="Equation.DSMT4" ShapeID="_x0000_i1510" DrawAspect="Content" ObjectID="_1493807688" r:id="rId989"/>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0" o:title=""/>
          </v:shape>
          <o:OLEObject Type="Embed" ProgID="Equation.DSMT4" ShapeID="_x0000_i1511" DrawAspect="Content" ObjectID="_1493807689" r:id="rId99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0" w:name="ZEqnNum8197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139</w:instrText>
        </w:r>
      </w:fldSimple>
      <w:r>
        <w:instrText>)</w:instrText>
      </w:r>
      <w:bookmarkEnd w:id="200"/>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2" o:title=""/>
          </v:shape>
          <o:OLEObject Type="Embed" ProgID="Equation.DSMT4" ShapeID="_x0000_i1512" DrawAspect="Content" ObjectID="_1493807690" r:id="rId993"/>
        </w:object>
      </w:r>
      <w:r>
        <w:t xml:space="preserve"> and </w:t>
      </w:r>
      <w:r w:rsidR="00905817" w:rsidRPr="00905817">
        <w:rPr>
          <w:position w:val="-10"/>
        </w:rPr>
        <w:object w:dxaOrig="580" w:dyaOrig="320" w14:anchorId="21E5E08B">
          <v:shape id="_x0000_i1513" type="#_x0000_t75" style="width:29.2pt;height:15.6pt" o:ole="">
            <v:imagedata r:id="rId994" o:title=""/>
          </v:shape>
          <o:OLEObject Type="Embed" ProgID="Equation.DSMT4" ShapeID="_x0000_i1513" DrawAspect="Content" ObjectID="_1493807691" r:id="rId995"/>
        </w:object>
      </w:r>
      <w:r>
        <w:t xml:space="preserve">, from which it follows that </w:t>
      </w:r>
      <w:r w:rsidR="00905817" w:rsidRPr="00905817">
        <w:rPr>
          <w:position w:val="-16"/>
        </w:rPr>
        <w:object w:dxaOrig="1420" w:dyaOrig="440" w14:anchorId="23C1265A">
          <v:shape id="_x0000_i1514" type="#_x0000_t75" style="width:71.3pt;height:21.75pt" o:ole="">
            <v:imagedata r:id="rId996" o:title=""/>
          </v:shape>
          <o:OLEObject Type="Embed" ProgID="Equation.DSMT4" ShapeID="_x0000_i1514" DrawAspect="Content" ObjectID="_1493807692" r:id="rId997"/>
        </w:object>
      </w:r>
      <w:r w:rsidR="0077444B">
        <w:t>,</w:t>
      </w:r>
      <w:r>
        <w:t xml:space="preserve"> where </w:t>
      </w:r>
      <w:r w:rsidR="00905817" w:rsidRPr="00905817">
        <w:rPr>
          <w:position w:val="-12"/>
        </w:rPr>
        <w:object w:dxaOrig="240" w:dyaOrig="380" w14:anchorId="7679F34B">
          <v:shape id="_x0000_i1515" type="#_x0000_t75" style="width:12.25pt;height:19pt" o:ole="">
            <v:imagedata r:id="rId998" o:title=""/>
          </v:shape>
          <o:OLEObject Type="Embed" ProgID="Equation.DSMT4" ShapeID="_x0000_i1515" DrawAspect="Content" ObjectID="_1493807693" r:id="rId999"/>
        </w:object>
      </w:r>
      <w:r>
        <w:t xml:space="preserve"> is the value of </w:t>
      </w:r>
      <w:r w:rsidR="00905817" w:rsidRPr="00905817">
        <w:rPr>
          <w:position w:val="-6"/>
        </w:rPr>
        <w:object w:dxaOrig="240" w:dyaOrig="320" w14:anchorId="169B68F8">
          <v:shape id="_x0000_i1516" type="#_x0000_t75" style="width:12.25pt;height:15.6pt" o:ole="">
            <v:imagedata r:id="rId1000" o:title=""/>
          </v:shape>
          <o:OLEObject Type="Embed" ProgID="Equation.DSMT4" ShapeID="_x0000_i1516" DrawAspect="Content" ObjectID="_1493807694" r:id="rId1001"/>
        </w:object>
      </w:r>
      <w:r>
        <w:t xml:space="preserve"> in the reference state.  Therefore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2" o:title=""/>
          </v:shape>
          <o:OLEObject Type="Embed" ProgID="Equation.DSMT4" ShapeID="_x0000_i1517" DrawAspect="Content" ObjectID="_1493807695" r:id="rId1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1" w:name="ZEqnNum2176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140</w:instrText>
        </w:r>
      </w:fldSimple>
      <w:r>
        <w:instrText>)</w:instrText>
      </w:r>
      <w:bookmarkEnd w:id="201"/>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4" o:title=""/>
          </v:shape>
          <o:OLEObject Type="Embed" ProgID="Equation.DSMT4" ShapeID="_x0000_i1518" DrawAspect="Content" ObjectID="_1493807696" r:id="rId1005"/>
        </w:object>
      </w:r>
      <w:r>
        <w:t xml:space="preserve">).  In that case </w:t>
      </w:r>
      <w:r w:rsidR="00905817" w:rsidRPr="00905817">
        <w:rPr>
          <w:position w:val="-10"/>
        </w:rPr>
        <w:object w:dxaOrig="580" w:dyaOrig="320" w14:anchorId="275C91E2">
          <v:shape id="_x0000_i1519" type="#_x0000_t75" style="width:29.2pt;height:15.6pt" o:ole="">
            <v:imagedata r:id="rId1006" o:title=""/>
          </v:shape>
          <o:OLEObject Type="Embed" ProgID="Equation.DSMT4" ShapeID="_x0000_i1519" DrawAspect="Content" ObjectID="_1493807697" r:id="rId1007"/>
        </w:object>
      </w:r>
      <w:r>
        <w:t xml:space="preserve"> and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8" o:title=""/>
          </v:shape>
          <o:OLEObject Type="Embed" ProgID="Equation.DSMT4" ShapeID="_x0000_i1520" DrawAspect="Content" ObjectID="_1493807698" r:id="rId1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0" o:title=""/>
          </v:shape>
          <o:OLEObject Type="Embed" ProgID="Equation.DSMT4" ShapeID="_x0000_i1521" DrawAspect="Content" ObjectID="_1493807699" r:id="rId1011"/>
        </w:object>
      </w:r>
      <w:r>
        <w:t xml:space="preserve"> is an affine function of </w:t>
      </w:r>
      <w:r w:rsidR="00905817" w:rsidRPr="00905817">
        <w:rPr>
          <w:position w:val="-12"/>
        </w:rPr>
        <w:object w:dxaOrig="580" w:dyaOrig="380" w14:anchorId="55C2F8D6">
          <v:shape id="_x0000_i1522" type="#_x0000_t75" style="width:29.2pt;height:19pt" o:ole="">
            <v:imagedata r:id="rId1012" o:title=""/>
          </v:shape>
          <o:OLEObject Type="Embed" ProgID="Equation.DSMT4" ShapeID="_x0000_i1522" DrawAspect="Content" ObjectID="_1493807700" r:id="rId1013"/>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14" o:title=""/>
          </v:shape>
          <o:OLEObject Type="Embed" ProgID="Equation.DSMT4" ShapeID="_x0000_i1523" DrawAspect="Content" ObjectID="_1493807701" r:id="rId1015"/>
        </w:object>
      </w:r>
      <w:r>
        <w:t>.</w:t>
      </w:r>
    </w:p>
    <w:p w14:paraId="0F348A65" w14:textId="77777777" w:rsidR="00FB6012" w:rsidRDefault="00FB6012" w:rsidP="00FB6012">
      <w:pPr>
        <w:pStyle w:val="Heading3"/>
      </w:pPr>
      <w:bookmarkStart w:id="202" w:name="_Toc176704836"/>
      <w:bookmarkStart w:id="203" w:name="_Toc289032537"/>
      <w:r>
        <w:t>Cell Growth</w:t>
      </w:r>
      <w:bookmarkEnd w:id="202"/>
      <w:bookmarkEnd w:id="203"/>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6" o:title=""/>
          </v:shape>
          <o:OLEObject Type="Embed" ProgID="Equation.DSMT4" ShapeID="_x0000_i1524" DrawAspect="Content" ObjectID="_1493807702" r:id="rId1017"/>
        </w:object>
      </w:r>
      <w:r>
        <w:t xml:space="preserve"> and </w:t>
      </w:r>
      <w:r w:rsidR="00905817" w:rsidRPr="00905817">
        <w:rPr>
          <w:position w:val="-12"/>
        </w:rPr>
        <w:object w:dxaOrig="240" w:dyaOrig="360" w14:anchorId="58BE7122">
          <v:shape id="_x0000_i1525" type="#_x0000_t75" style="width:12.25pt;height:19pt" o:ole="">
            <v:imagedata r:id="rId1018" o:title=""/>
          </v:shape>
          <o:OLEObject Type="Embed" ProgID="Equation.DSMT4" ShapeID="_x0000_i1525" DrawAspect="Content" ObjectID="_1493807703" r:id="rId1019"/>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0" o:title=""/>
          </v:shape>
          <o:OLEObject Type="Embed" ProgID="Equation.DSMT4" ShapeID="_x0000_i1526" DrawAspect="Content" ObjectID="_1493807704" r:id="rId1021"/>
        </w:object>
      </w:r>
      <w:r>
        <w:t xml:space="preserve"> and </w:t>
      </w:r>
      <w:r w:rsidR="00905817" w:rsidRPr="00905817">
        <w:rPr>
          <w:position w:val="-12"/>
        </w:rPr>
        <w:object w:dxaOrig="240" w:dyaOrig="360" w14:anchorId="2B7055E3">
          <v:shape id="_x0000_i1527" type="#_x0000_t75" style="width:12.25pt;height:19pt" o:ole="">
            <v:imagedata r:id="rId1022" o:title=""/>
          </v:shape>
          <o:OLEObject Type="Embed" ProgID="Equation.DSMT4" ShapeID="_x0000_i1527" DrawAspect="Content" ObjectID="_1493807705" r:id="rId1023"/>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4" o:title=""/>
          </v:shape>
          <o:OLEObject Type="Embed" ProgID="Equation.DSMT4" ShapeID="_x0000_i1528" DrawAspect="Content" ObjectID="_1493807706" r:id="rId1025"/>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204" w:name="_Toc176704837"/>
      <w:bookmarkStart w:id="205" w:name="_Toc289032538"/>
      <w:r>
        <w:t>Donnan Equilibrium Swelling</w:t>
      </w:r>
      <w:bookmarkEnd w:id="204"/>
      <w:bookmarkEnd w:id="205"/>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6" o:title=""/>
          </v:shape>
          <o:OLEObject Type="Embed" ProgID="Equation.DSMT4" ShapeID="_x0000_i1529" DrawAspect="Content" ObjectID="_1493807707" r:id="rId1027"/>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8" o:title=""/>
          </v:shape>
          <o:OLEObject Type="Embed" ProgID="Equation.DSMT4" ShapeID="_x0000_i1530" DrawAspect="Content" ObjectID="_1493807708" r:id="rId102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30" o:title=""/>
          </v:shape>
          <o:OLEObject Type="Embed" ProgID="Equation.DSMT4" ShapeID="_x0000_i1531" DrawAspect="Content" ObjectID="_1493807709" r:id="rId1031"/>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32" o:title=""/>
          </v:shape>
          <o:OLEObject Type="Embed" ProgID="Equation.DSMT4" ShapeID="_x0000_i1532" DrawAspect="Content" ObjectID="_1493807710" r:id="rId1033"/>
        </w:object>
      </w:r>
      <w:r>
        <w:t xml:space="preserve">.  Though this expression may be equated with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4" o:title=""/>
          </v:shape>
          <o:OLEObject Type="Embed" ProgID="Equation.DSMT4" ShapeID="_x0000_i1533" DrawAspect="Content" ObjectID="_1493807711" r:id="rId1035"/>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6" o:title=""/>
          </v:shape>
          <o:OLEObject Type="Embed" ProgID="Equation.DSMT4" ShapeID="_x0000_i1534" DrawAspect="Content" ObjectID="_1493807712" r:id="rId1037"/>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8" o:title=""/>
          </v:shape>
          <o:OLEObject Type="Embed" ProgID="Equation.DSMT4" ShapeID="_x0000_i1535" DrawAspect="Content" ObjectID="_1493807713" r:id="rId1039"/>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0" o:title=""/>
          </v:shape>
          <o:OLEObject Type="Embed" ProgID="Equation.DSMT4" ShapeID="_x0000_i1536" DrawAspect="Content" ObjectID="_1493807714" r:id="rId10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2" o:title=""/>
          </v:shape>
          <o:OLEObject Type="Embed" ProgID="Equation.DSMT4" ShapeID="_x0000_i1537" DrawAspect="Content" ObjectID="_1493807715" r:id="rId10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206" w:name="_Toc289032539"/>
      <w:r>
        <w:t>Chemical Reactions</w:t>
      </w:r>
      <w:bookmarkEnd w:id="206"/>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4" o:title=""/>
          </v:shape>
          <o:OLEObject Type="Embed" ProgID="Equation.DSMT4" ShapeID="_x0000_i1538" DrawAspect="Content" ObjectID="_1493807716" r:id="rId104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7" w:name="ZEqnNum7195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145</w:instrText>
        </w:r>
      </w:fldSimple>
      <w:r w:rsidR="00F75A04">
        <w:instrText>)</w:instrText>
      </w:r>
      <w:bookmarkEnd w:id="207"/>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6" o:title=""/>
          </v:shape>
          <o:OLEObject Type="Embed" ProgID="Equation.DSMT4" ShapeID="_x0000_i1539" DrawAspect="Content" ObjectID="_1493807717" r:id="rId1047"/>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8" o:title=""/>
          </v:shape>
          <o:OLEObject Type="Embed" ProgID="Equation.DSMT4" ShapeID="_x0000_i1540" DrawAspect="Content" ObjectID="_1493807718" r:id="rId1049"/>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0" o:title=""/>
          </v:shape>
          <o:OLEObject Type="Embed" ProgID="Equation.DSMT4" ShapeID="_x0000_i1541" DrawAspect="Content" ObjectID="_1493807719" r:id="rId105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8" w:name="ZEqnNum5348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146</w:instrText>
        </w:r>
      </w:fldSimple>
      <w:r w:rsidR="00F75A04">
        <w:instrText>)</w:instrText>
      </w:r>
      <w:bookmarkEnd w:id="208"/>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52" o:title=""/>
          </v:shape>
          <o:OLEObject Type="Embed" ProgID="Equation.DSMT4" ShapeID="_x0000_i1542" DrawAspect="Content" ObjectID="_1493807720" r:id="rId1053"/>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4" o:title=""/>
          </v:shape>
          <o:OLEObject Type="Embed" ProgID="Equation.DSMT4" ShapeID="_x0000_i1543" DrawAspect="Content" ObjectID="_1493807721" r:id="rId105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9" w:name="ZEqnNum8885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147</w:instrText>
        </w:r>
      </w:fldSimple>
      <w:r w:rsidR="00F75A04">
        <w:instrText>)</w:instrText>
      </w:r>
      <w:bookmarkEnd w:id="209"/>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D3178E">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D3178E">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6" o:title=""/>
          </v:shape>
          <o:OLEObject Type="Embed" ProgID="Equation.DSMT4" ShapeID="_x0000_i1544" DrawAspect="Content" ObjectID="_1493807722" r:id="rId1057"/>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0" w:name="ZEqnNum4319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148</w:instrText>
        </w:r>
      </w:fldSimple>
      <w:r w:rsidR="00F75A04">
        <w:instrText>)</w:instrText>
      </w:r>
      <w:bookmarkEnd w:id="210"/>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8" o:title=""/>
          </v:shape>
          <o:OLEObject Type="Embed" ProgID="Equation.DSMT4" ShapeID="_x0000_i1545" DrawAspect="Content" ObjectID="_1493807723" r:id="rId1059"/>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60" o:title=""/>
          </v:shape>
          <o:OLEObject Type="Embed" ProgID="Equation.DSMT4" ShapeID="_x0000_i1546" DrawAspect="Content" ObjectID="_1493807724" r:id="rId1061"/>
        </w:object>
      </w:r>
      <w:r>
        <w:t xml:space="preserve">, where </w:t>
      </w:r>
      <w:r w:rsidR="00905817" w:rsidRPr="00905817">
        <w:rPr>
          <w:position w:val="-4"/>
        </w:rPr>
        <w:object w:dxaOrig="220" w:dyaOrig="260" w14:anchorId="1878C93C">
          <v:shape id="_x0000_i1547" type="#_x0000_t75" style="width:10.85pt;height:12.9pt" o:ole="">
            <v:imagedata r:id="rId1062" o:title=""/>
          </v:shape>
          <o:OLEObject Type="Embed" ProgID="Equation.DSMT4" ShapeID="_x0000_i1547" DrawAspect="Content" ObjectID="_1493807725" r:id="rId1063"/>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4" o:title=""/>
          </v:shape>
          <o:OLEObject Type="Embed" ProgID="Equation.DSMT4" ShapeID="_x0000_i1548" DrawAspect="Content" ObjectID="_1493807726" r:id="rId1065"/>
        </w:object>
      </w:r>
      <w:r>
        <w:t xml:space="preserve"> is the apparent density and </w:t>
      </w:r>
      <w:r w:rsidR="00905817" w:rsidRPr="00905817">
        <w:rPr>
          <w:position w:val="-12"/>
        </w:rPr>
        <w:object w:dxaOrig="340" w:dyaOrig="380" w14:anchorId="419B024A">
          <v:shape id="_x0000_i1549" type="#_x0000_t75" style="width:17pt;height:19pt" o:ole="">
            <v:imagedata r:id="rId1066" o:title=""/>
          </v:shape>
          <o:OLEObject Type="Embed" ProgID="Equation.DSMT4" ShapeID="_x0000_i1549" DrawAspect="Content" ObjectID="_1493807727" r:id="rId1067"/>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8" o:title=""/>
          </v:shape>
          <o:OLEObject Type="Embed" ProgID="Equation.DSMT4" ShapeID="_x0000_i1550" DrawAspect="Content" ObjectID="_1493807728" r:id="rId1069"/>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0" o:title=""/>
          </v:shape>
          <o:OLEObject Type="Embed" ProgID="Equation.DSMT4" ShapeID="_x0000_i1551" DrawAspect="Content" ObjectID="_1493807729" r:id="rId107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1" w:name="ZEqnNum466274"/>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149</w:instrText>
        </w:r>
      </w:fldSimple>
      <w:r w:rsidR="00F75A04">
        <w:instrText>)</w:instrText>
      </w:r>
      <w:bookmarkEnd w:id="211"/>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2" o:title=""/>
          </v:shape>
          <o:OLEObject Type="Embed" ProgID="Equation.DSMT4" ShapeID="_x0000_i1552" DrawAspect="Content" ObjectID="_1493807730" r:id="rId1073"/>
        </w:object>
      </w:r>
      <w:r>
        <w:t xml:space="preserve"> is the mass of </w:t>
      </w:r>
      <w:r w:rsidR="00905817" w:rsidRPr="00905817">
        <w:rPr>
          <w:position w:val="-6"/>
        </w:rPr>
        <w:object w:dxaOrig="240" w:dyaOrig="220" w14:anchorId="018608B1">
          <v:shape id="_x0000_i1553" type="#_x0000_t75" style="width:12.25pt;height:10.85pt" o:ole="">
            <v:imagedata r:id="rId1074" o:title=""/>
          </v:shape>
          <o:OLEObject Type="Embed" ProgID="Equation.DSMT4" ShapeID="_x0000_i1553" DrawAspect="Content" ObjectID="_1493807731" r:id="rId1075"/>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6" o:title=""/>
          </v:shape>
          <o:OLEObject Type="Embed" ProgID="Equation.DSMT4" ShapeID="_x0000_i1554" DrawAspect="Content" ObjectID="_1493807732" r:id="rId1077"/>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12" w:name="_Toc289032540"/>
      <w:r>
        <w:t>Solid Matrix and Solid-Bound Molecular Constituents</w:t>
      </w:r>
      <w:bookmarkEnd w:id="212"/>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8" o:title=""/>
          </v:shape>
          <o:OLEObject Type="Embed" ProgID="Equation.DSMT4" ShapeID="_x0000_i1555" DrawAspect="Content" ObjectID="_1493807733" r:id="rId1079"/>
        </w:object>
      </w:r>
      <w:r>
        <w:t xml:space="preserve"> and satisfying </w:t>
      </w:r>
      <w:r w:rsidR="00905817" w:rsidRPr="00905817">
        <w:rPr>
          <w:position w:val="-6"/>
        </w:rPr>
        <w:object w:dxaOrig="780" w:dyaOrig="320" w14:anchorId="1ADFB5DC">
          <v:shape id="_x0000_i1556" type="#_x0000_t75" style="width:39.4pt;height:15.6pt" o:ole="">
            <v:imagedata r:id="rId1080" o:title=""/>
          </v:shape>
          <o:OLEObject Type="Embed" ProgID="Equation.DSMT4" ShapeID="_x0000_i1556" DrawAspect="Content" ObjectID="_1493807734" r:id="rId1081"/>
        </w:object>
      </w:r>
      <w:r>
        <w:t xml:space="preserve"> , </w:t>
      </w:r>
      <w:r w:rsidR="00905817" w:rsidRPr="00905817">
        <w:rPr>
          <w:position w:val="-6"/>
        </w:rPr>
        <w:object w:dxaOrig="420" w:dyaOrig="279" w14:anchorId="2F7EACE9">
          <v:shape id="_x0000_i1557" type="#_x0000_t75" style="width:20.4pt;height:14.25pt" o:ole="">
            <v:imagedata r:id="rId1082" o:title=""/>
          </v:shape>
          <o:OLEObject Type="Embed" ProgID="Equation.DSMT4" ShapeID="_x0000_i1557" DrawAspect="Content" ObjectID="_1493807735" r:id="rId1083"/>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4" o:title=""/>
          </v:shape>
          <o:OLEObject Type="Embed" ProgID="Equation.DSMT4" ShapeID="_x0000_i1558" DrawAspect="Content" ObjectID="_1493807736" r:id="rId108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6" o:title=""/>
          </v:shape>
          <o:OLEObject Type="Embed" ProgID="Equation.DSMT4" ShapeID="_x0000_i1559" DrawAspect="Content" ObjectID="_1493807737" r:id="rId1087"/>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8" o:title=""/>
          </v:shape>
          <o:OLEObject Type="Embed" ProgID="Equation.DSMT4" ShapeID="_x0000_i1560" DrawAspect="Content" ObjectID="_1493807738" r:id="rId1089"/>
        </w:object>
      </w:r>
      <w:r>
        <w:t xml:space="preserve"> for solutes or solvent (</w:t>
      </w:r>
      <w:r w:rsidR="00905817" w:rsidRPr="00905817">
        <w:rPr>
          <w:position w:val="-6"/>
        </w:rPr>
        <w:object w:dxaOrig="639" w:dyaOrig="240" w14:anchorId="10384E6E">
          <v:shape id="_x0000_i1561" type="#_x0000_t75" style="width:30.55pt;height:12.25pt" o:ole="">
            <v:imagedata r:id="rId1090" o:title=""/>
          </v:shape>
          <o:OLEObject Type="Embed" ProgID="Equation.DSMT4" ShapeID="_x0000_i1561" DrawAspect="Content" ObjectID="_1493807739" r:id="rId1091"/>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2" o:title=""/>
          </v:shape>
          <o:OLEObject Type="Embed" ProgID="Equation.DSMT4" ShapeID="_x0000_i1562" DrawAspect="Content" ObjectID="_1493807740" r:id="rId1093"/>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4" o:title=""/>
          </v:shape>
          <o:OLEObject Type="Embed" ProgID="Equation.DSMT4" ShapeID="_x0000_i1563" DrawAspect="Content" ObjectID="_1493807741" r:id="rId1095"/>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6" o:title=""/>
          </v:shape>
          <o:OLEObject Type="Embed" ProgID="Equation.DSMT4" ShapeID="_x0000_i1564" DrawAspect="Content" ObjectID="_1493807742" r:id="rId1097"/>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8" o:title=""/>
          </v:shape>
          <o:OLEObject Type="Embed" ProgID="Equation.DSMT4" ShapeID="_x0000_i1565" DrawAspect="Content" ObjectID="_1493807743" r:id="rId1099"/>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100" o:title=""/>
          </v:shape>
          <o:OLEObject Type="Embed" ProgID="Equation.DSMT4" ShapeID="_x0000_i1566" DrawAspect="Content" ObjectID="_1493807744" r:id="rId1101"/>
        </w:object>
      </w:r>
      <w:r w:rsidRPr="00AB7E22">
        <w:t xml:space="preserve">, may be evaluated from </w:t>
      </w:r>
    </w:p>
    <w:p w14:paraId="5C885346" w14:textId="4855B87A" w:rsidR="00BC28B4" w:rsidRDefault="00BC28B4" w:rsidP="00BC28B4">
      <w:pPr>
        <w:pStyle w:val="MTDisplayEquation"/>
      </w:pPr>
      <w:r>
        <w:tab/>
      </w:r>
      <w:ins w:id="213" w:author="rawlins" w:date="2015-05-19T11:58:00Z">
        <w:r w:rsidR="001B2B37" w:rsidRPr="00905817">
          <w:rPr>
            <w:position w:val="-28"/>
          </w:rPr>
          <w:object w:dxaOrig="1560" w:dyaOrig="540" w14:anchorId="21AB6BDD">
            <v:shape id="_x0000_i1567" type="#_x0000_t75" style="width:78.1pt;height:27.15pt" o:ole="">
              <v:imagedata r:id="rId1102" o:title=""/>
            </v:shape>
            <o:OLEObject Type="Embed" ProgID="Equation.DSMT4" ShapeID="_x0000_i1567" DrawAspect="Content" ObjectID="_1493807745" r:id="rId1103"/>
          </w:object>
        </w:r>
      </w:ins>
      <w:del w:id="214" w:author="rawlins" w:date="2015-05-19T11:58:00Z">
        <w:r w:rsidR="00905817" w:rsidRPr="00905817" w:rsidDel="001B2B37">
          <w:rPr>
            <w:position w:val="-28"/>
          </w:rPr>
          <w:object w:dxaOrig="1600" w:dyaOrig="540" w14:anchorId="425F9EC1">
            <v:shape id="_x0000_i1568" type="#_x0000_t75" style="width:80.15pt;height:27.15pt" o:ole="">
              <v:imagedata r:id="rId1104" o:title=""/>
            </v:shape>
            <o:OLEObject Type="Embed" ProgID="Equation.DSMT4" ShapeID="_x0000_i1568" DrawAspect="Content" ObjectID="_1493807746" r:id="rId1105"/>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5" w:name="ZEqnNum76629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151</w:instrText>
        </w:r>
      </w:fldSimple>
      <w:r w:rsidR="00F75A04">
        <w:instrText>)</w:instrText>
      </w:r>
      <w:bookmarkEnd w:id="215"/>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6" o:title=""/>
          </v:shape>
          <o:OLEObject Type="Embed" ProgID="Equation.DSMT4" ShapeID="_x0000_i1569" DrawAspect="Content" ObjectID="_1493807747" r:id="rId1107"/>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8" o:title=""/>
          </v:shape>
          <o:OLEObject Type="Embed" ProgID="Equation.DSMT4" ShapeID="_x0000_i1570" DrawAspect="Content" ObjectID="_1493807748" r:id="rId1109"/>
        </w:object>
      </w:r>
      <w:r w:rsidRPr="00AB7E22">
        <w:t xml:space="preserve"> (mass of </w:t>
      </w:r>
      <w:r w:rsidR="00905817" w:rsidRPr="00905817">
        <w:rPr>
          <w:position w:val="-6"/>
        </w:rPr>
        <w:object w:dxaOrig="240" w:dyaOrig="220" w14:anchorId="41460B8E">
          <v:shape id="_x0000_i1571" type="#_x0000_t75" style="width:12.25pt;height:10.85pt" o:ole="">
            <v:imagedata r:id="rId1110" o:title=""/>
          </v:shape>
          <o:OLEObject Type="Embed" ProgID="Equation.DSMT4" ShapeID="_x0000_i1571" DrawAspect="Content" ObjectID="_1493807749" r:id="rId1111"/>
        </w:object>
      </w:r>
      <w:r w:rsidRPr="00AB7E22">
        <w:t xml:space="preserve"> per volume of </w:t>
      </w:r>
      <w:r w:rsidR="00905817" w:rsidRPr="00905817">
        <w:rPr>
          <w:position w:val="-6"/>
        </w:rPr>
        <w:object w:dxaOrig="240" w:dyaOrig="220" w14:anchorId="572A1C79">
          <v:shape id="_x0000_i1572" type="#_x0000_t75" style="width:12.25pt;height:10.85pt" o:ole="">
            <v:imagedata r:id="rId1112" o:title=""/>
          </v:shape>
          <o:OLEObject Type="Embed" ProgID="Equation.DSMT4" ShapeID="_x0000_i1572" DrawAspect="Content" ObjectID="_1493807750" r:id="rId1113"/>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14" o:title=""/>
          </v:shape>
          <o:OLEObject Type="Embed" ProgID="Equation.DSMT4" ShapeID="_x0000_i1573" DrawAspect="Content" ObjectID="_1493807751" r:id="rId1115"/>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6" o:title=""/>
          </v:shape>
          <o:OLEObject Type="Embed" ProgID="Equation.DSMT4" ShapeID="_x0000_i1574" DrawAspect="Content" ObjectID="_1493807752" r:id="rId1117"/>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8" o:title=""/>
          </v:shape>
          <o:OLEObject Type="Embed" ProgID="Equation.DSMT4" ShapeID="_x0000_i1575" DrawAspect="Content" ObjectID="_1493807753" r:id="rId1119"/>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20" o:title=""/>
          </v:shape>
          <o:OLEObject Type="Embed" ProgID="Equation.DSMT4" ShapeID="_x0000_i1576" DrawAspect="Content" ObjectID="_1493807754" r:id="rId1121"/>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22" o:title=""/>
          </v:shape>
          <o:OLEObject Type="Embed" ProgID="Equation.DSMT4" ShapeID="_x0000_i1577" DrawAspect="Content" ObjectID="_1493807755" r:id="rId1123"/>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24" o:title=""/>
          </v:shape>
          <o:OLEObject Type="Embed" ProgID="Equation.DSMT4" ShapeID="_x0000_i1578" DrawAspect="Content" ObjectID="_1493807756" r:id="rId1125"/>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16" w:author="rawlins" w:date="2015-05-19T11:58:00Z">
        <w:r w:rsidR="001B2B37" w:rsidRPr="00905817">
          <w:rPr>
            <w:position w:val="-30"/>
          </w:rPr>
          <w:object w:dxaOrig="2000" w:dyaOrig="720" w14:anchorId="629C9D6C">
            <v:shape id="_x0000_i1579" type="#_x0000_t75" style="width:100.55pt;height:36.7pt" o:ole="">
              <v:imagedata r:id="rId1126" o:title=""/>
            </v:shape>
            <o:OLEObject Type="Embed" ProgID="Equation.DSMT4" ShapeID="_x0000_i1579" DrawAspect="Content" ObjectID="_1493807757" r:id="rId1127"/>
          </w:object>
        </w:r>
      </w:ins>
      <w:del w:id="217" w:author="rawlins" w:date="2015-05-19T11:58:00Z">
        <w:r w:rsidR="00905817" w:rsidRPr="00905817" w:rsidDel="001B2B37">
          <w:rPr>
            <w:position w:val="-30"/>
          </w:rPr>
          <w:object w:dxaOrig="2020" w:dyaOrig="720" w14:anchorId="27639053">
            <v:shape id="_x0000_i1580" type="#_x0000_t75" style="width:101.2pt;height:36.7pt" o:ole="">
              <v:imagedata r:id="rId1128" o:title=""/>
            </v:shape>
            <o:OLEObject Type="Embed" ProgID="Equation.DSMT4" ShapeID="_x0000_i1580" DrawAspect="Content" ObjectID="_1493807758" r:id="rId1129"/>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30" o:title=""/>
          </v:shape>
          <o:OLEObject Type="Embed" ProgID="Equation.DSMT4" ShapeID="_x0000_i1581" DrawAspect="Content" ObjectID="_1493807759" r:id="rId1131"/>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32" o:title=""/>
          </v:shape>
          <o:OLEObject Type="Embed" ProgID="Equation.DSMT4" ShapeID="_x0000_i1582" DrawAspect="Content" ObjectID="_1493807760" r:id="rId1133"/>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34" o:title=""/>
          </v:shape>
          <o:OLEObject Type="Embed" ProgID="Equation.DSMT4" ShapeID="_x0000_i1583" DrawAspect="Content" ObjectID="_1493807761" r:id="rId1135"/>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18" w:author="rawlins" w:date="2015-05-19T11:59:00Z">
        <w:r w:rsidR="001B2B37" w:rsidRPr="00905817">
          <w:rPr>
            <w:position w:val="-30"/>
          </w:rPr>
          <w:object w:dxaOrig="1460" w:dyaOrig="720" w14:anchorId="666D8EEB">
            <v:shape id="_x0000_i1584" type="#_x0000_t75" style="width:74.05pt;height:36.7pt" o:ole="">
              <v:imagedata r:id="rId1136" o:title=""/>
            </v:shape>
            <o:OLEObject Type="Embed" ProgID="Equation.DSMT4" ShapeID="_x0000_i1584" DrawAspect="Content" ObjectID="_1493807762" r:id="rId1137"/>
          </w:object>
        </w:r>
      </w:ins>
      <w:del w:id="219" w:author="rawlins" w:date="2015-05-19T11:59:00Z">
        <w:r w:rsidR="00905817" w:rsidRPr="00905817" w:rsidDel="001B2B37">
          <w:rPr>
            <w:position w:val="-30"/>
          </w:rPr>
          <w:object w:dxaOrig="1500" w:dyaOrig="720" w14:anchorId="24C24549">
            <v:shape id="_x0000_i1585" type="#_x0000_t75" style="width:76.1pt;height:36.7pt" o:ole="">
              <v:imagedata r:id="rId1138" o:title=""/>
            </v:shape>
            <o:OLEObject Type="Embed" ProgID="Equation.DSMT4" ShapeID="_x0000_i1585" DrawAspect="Content" ObjectID="_1493807763" r:id="rId1139"/>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20" w:name="_Toc289032541"/>
      <w:r>
        <w:t>Solutes</w:t>
      </w:r>
      <w:bookmarkEnd w:id="220"/>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40" o:title=""/>
          </v:shape>
          <o:OLEObject Type="Embed" ProgID="Equation.DSMT4" ShapeID="_x0000_i1586" DrawAspect="Content" ObjectID="_1493807764" r:id="rId1141"/>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42" o:title=""/>
          </v:shape>
          <o:OLEObject Type="Embed" ProgID="Equation.DSMT4" ShapeID="_x0000_i1587" DrawAspect="Content" ObjectID="_1493807765" r:id="rId1143"/>
        </w:object>
      </w:r>
      <w:r>
        <w:t xml:space="preserve"> and molar supply </w:t>
      </w:r>
      <w:r w:rsidR="00905817" w:rsidRPr="00905817">
        <w:rPr>
          <w:position w:val="-6"/>
        </w:rPr>
        <w:object w:dxaOrig="240" w:dyaOrig="320" w14:anchorId="164752AB">
          <v:shape id="_x0000_i1588" type="#_x0000_t75" style="width:12.25pt;height:15.6pt" o:ole="">
            <v:imagedata r:id="rId1144" o:title=""/>
          </v:shape>
          <o:OLEObject Type="Embed" ProgID="Equation.DSMT4" ShapeID="_x0000_i1588" DrawAspect="Content" ObjectID="_1493807766" r:id="rId1145"/>
        </w:object>
      </w:r>
      <w:r>
        <w:t xml:space="preserve"> are related to </w:t>
      </w:r>
      <w:r w:rsidR="00905817" w:rsidRPr="00905817">
        <w:rPr>
          <w:position w:val="-10"/>
        </w:rPr>
        <w:object w:dxaOrig="279" w:dyaOrig="360" w14:anchorId="29E7783A">
          <v:shape id="_x0000_i1589" type="#_x0000_t75" style="width:14.25pt;height:19pt" o:ole="">
            <v:imagedata r:id="rId1146" o:title=""/>
          </v:shape>
          <o:OLEObject Type="Embed" ProgID="Equation.DSMT4" ShapeID="_x0000_i1589" DrawAspect="Content" ObjectID="_1493807767" r:id="rId1147"/>
        </w:object>
      </w:r>
      <w:r>
        <w:t xml:space="preserve"> and </w:t>
      </w:r>
      <w:r w:rsidR="00905817" w:rsidRPr="00905817">
        <w:rPr>
          <w:position w:val="-10"/>
        </w:rPr>
        <w:object w:dxaOrig="279" w:dyaOrig="360" w14:anchorId="64A48734">
          <v:shape id="_x0000_i1590" type="#_x0000_t75" style="width:14.25pt;height:19pt" o:ole="">
            <v:imagedata r:id="rId1148" o:title=""/>
          </v:shape>
          <o:OLEObject Type="Embed" ProgID="Equation.DSMT4" ShapeID="_x0000_i1590" DrawAspect="Content" ObjectID="_1493807768" r:id="rId1149"/>
        </w:object>
      </w:r>
      <w:r>
        <w:t xml:space="preserve"> via</w:t>
      </w:r>
    </w:p>
    <w:p w14:paraId="7E87A1B6" w14:textId="227E1F99" w:rsidR="004D70A8" w:rsidRDefault="004D70A8" w:rsidP="004D70A8">
      <w:pPr>
        <w:pStyle w:val="MTDisplayEquation"/>
      </w:pPr>
      <w:r>
        <w:tab/>
      </w:r>
      <w:ins w:id="221" w:author="rawlins" w:date="2015-05-19T11:59:00Z">
        <w:r w:rsidR="001B2B37" w:rsidRPr="00905817">
          <w:rPr>
            <w:position w:val="-38"/>
          </w:rPr>
          <w:object w:dxaOrig="3400" w:dyaOrig="800" w14:anchorId="0941203B">
            <v:shape id="_x0000_i1591" type="#_x0000_t75" style="width:170.5pt;height:40.1pt" o:ole="">
              <v:imagedata r:id="rId1150" o:title=""/>
            </v:shape>
            <o:OLEObject Type="Embed" ProgID="Equation.DSMT4" ShapeID="_x0000_i1591" DrawAspect="Content" ObjectID="_1493807769" r:id="rId1151"/>
          </w:object>
        </w:r>
      </w:ins>
      <w:del w:id="222" w:author="rawlins" w:date="2015-05-19T11:59:00Z">
        <w:r w:rsidR="00905817" w:rsidRPr="00905817" w:rsidDel="001B2B37">
          <w:rPr>
            <w:position w:val="-38"/>
          </w:rPr>
          <w:object w:dxaOrig="3400" w:dyaOrig="800" w14:anchorId="2FED1175">
            <v:shape id="_x0000_i1592" type="#_x0000_t75" style="width:169.8pt;height:40.1pt" o:ole="">
              <v:imagedata r:id="rId1152" o:title=""/>
            </v:shape>
            <o:OLEObject Type="Embed" ProgID="Equation.DSMT4" ShapeID="_x0000_i1592" DrawAspect="Content" ObjectID="_1493807770" r:id="rId1153"/>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3" w:name="ZEqnNum560749"/>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154</w:instrText>
        </w:r>
      </w:fldSimple>
      <w:r w:rsidR="00F75A04">
        <w:instrText>)</w:instrText>
      </w:r>
      <w:bookmarkEnd w:id="223"/>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54" o:title=""/>
          </v:shape>
          <o:OLEObject Type="Embed" ProgID="Equation.DSMT4" ShapeID="_x0000_i1593" DrawAspect="Content" ObjectID="_1493807771" r:id="rId1155"/>
        </w:object>
      </w:r>
      <w:r>
        <w:t xml:space="preserve"> relative to the solid is given by </w:t>
      </w:r>
    </w:p>
    <w:p w14:paraId="0CE34DAE" w14:textId="674105A5" w:rsidR="004D70A8" w:rsidRDefault="004D70A8" w:rsidP="004D70A8">
      <w:pPr>
        <w:pStyle w:val="MTDisplayEquation"/>
      </w:pPr>
      <w:r>
        <w:tab/>
      </w:r>
      <w:ins w:id="224" w:author="rawlins" w:date="2015-05-19T11:59:00Z">
        <w:r w:rsidR="001B2B37" w:rsidRPr="00905817">
          <w:rPr>
            <w:position w:val="-16"/>
          </w:rPr>
          <w:object w:dxaOrig="2240" w:dyaOrig="440" w14:anchorId="56507262">
            <v:shape id="_x0000_i1594" type="#_x0000_t75" style="width:112.75pt;height:21.75pt" o:ole="">
              <v:imagedata r:id="rId1156" o:title=""/>
            </v:shape>
            <o:OLEObject Type="Embed" ProgID="Equation.DSMT4" ShapeID="_x0000_i1594" DrawAspect="Content" ObjectID="_1493807772" r:id="rId1157"/>
          </w:object>
        </w:r>
      </w:ins>
      <w:del w:id="225" w:author="rawlins" w:date="2015-05-19T11:59:00Z">
        <w:r w:rsidR="00905817" w:rsidRPr="00905817" w:rsidDel="001B2B37">
          <w:rPr>
            <w:position w:val="-16"/>
          </w:rPr>
          <w:object w:dxaOrig="2260" w:dyaOrig="440" w14:anchorId="4709620A">
            <v:shape id="_x0000_i1595" type="#_x0000_t75" style="width:113.45pt;height:21.75pt" o:ole="">
              <v:imagedata r:id="rId1158" o:title=""/>
            </v:shape>
            <o:OLEObject Type="Embed" ProgID="Equation.DSMT4" ShapeID="_x0000_i1595" DrawAspect="Content" ObjectID="_1493807773" r:id="rId1159"/>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60" o:title=""/>
          </v:shape>
          <o:OLEObject Type="Embed" ProgID="Equation.DSMT4" ShapeID="_x0000_i1596" DrawAspect="Content" ObjectID="_1493807774" r:id="rId1161"/>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D3178E">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62" o:title=""/>
          </v:shape>
          <o:OLEObject Type="Embed" ProgID="Equation.DSMT4" ShapeID="_x0000_i1597" DrawAspect="Content" ObjectID="_1493807775" r:id="rId1163"/>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6" w:name="ZEqnNum715998"/>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156</w:instrText>
        </w:r>
      </w:fldSimple>
      <w:r w:rsidR="00F75A04">
        <w:instrText>)</w:instrText>
      </w:r>
      <w:bookmarkEnd w:id="226"/>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27" w:name="_Toc289032542"/>
      <w:r w:rsidRPr="009F07AE">
        <w:t>Mixture with Negligible Solute Volume Fraction</w:t>
      </w:r>
      <w:bookmarkEnd w:id="227"/>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64" o:title=""/>
          </v:shape>
          <o:OLEObject Type="Embed" ProgID="Equation.DSMT4" ShapeID="_x0000_i1598" DrawAspect="Content" ObjectID="_1493807776" r:id="rId1165"/>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6" o:title=""/>
          </v:shape>
          <o:OLEObject Type="Embed" ProgID="Equation.DSMT4" ShapeID="_x0000_i1599" DrawAspect="Content" ObjectID="_1493807777" r:id="rId1167"/>
        </w:object>
      </w:r>
      <w:r>
        <w:t xml:space="preserve">.  Substituting </w:t>
      </w:r>
      <w:r w:rsidR="00905817" w:rsidRPr="00905817">
        <w:rPr>
          <w:position w:val="-12"/>
        </w:rPr>
        <w:object w:dxaOrig="1120" w:dyaOrig="380" w14:anchorId="24BDCD18">
          <v:shape id="_x0000_i1600" type="#_x0000_t75" style="width:56.4pt;height:19pt" o:ole="">
            <v:imagedata r:id="rId1168" o:title=""/>
          </v:shape>
          <o:OLEObject Type="Embed" ProgID="Equation.DSMT4" ShapeID="_x0000_i1600" DrawAspect="Content" ObjectID="_1493807778" r:id="rId1169"/>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D3178E">
          <w:instrText>(2.145)</w:instrText>
        </w:r>
      </w:fldSimple>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70" o:title=""/>
          </v:shape>
          <o:OLEObject Type="Embed" ProgID="Equation.DSMT4" ShapeID="_x0000_i1601" DrawAspect="Content" ObjectID="_1493807779" r:id="rId1171"/>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72" o:title=""/>
          </v:shape>
          <o:OLEObject Type="Embed" ProgID="Equation.DSMT4" ShapeID="_x0000_i1602" DrawAspect="Content" ObjectID="_1493807780" r:id="rId1173"/>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8" w:name="ZEqnNum66185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157</w:instrText>
        </w:r>
      </w:fldSimple>
      <w:r w:rsidR="00F75A04">
        <w:instrText>)</w:instrText>
      </w:r>
      <w:bookmarkEnd w:id="228"/>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74" o:title=""/>
          </v:shape>
          <o:OLEObject Type="Embed" ProgID="Equation.DSMT4" ShapeID="_x0000_i1603" DrawAspect="Content" ObjectID="_1493807781" r:id="rId1175"/>
        </w:object>
      </w:r>
      <w:r>
        <w:t xml:space="preserve"> is the same for all </w:t>
      </w:r>
      <w:r w:rsidR="00905817" w:rsidRPr="00905817">
        <w:rPr>
          <w:position w:val="-6"/>
        </w:rPr>
        <w:object w:dxaOrig="240" w:dyaOrig="220" w14:anchorId="37A95C17">
          <v:shape id="_x0000_i1604" type="#_x0000_t75" style="width:12.25pt;height:10.85pt" o:ole="">
            <v:imagedata r:id="rId1176" o:title=""/>
          </v:shape>
          <o:OLEObject Type="Embed" ProgID="Equation.DSMT4" ShapeID="_x0000_i1604" DrawAspect="Content" ObjectID="_1493807782" r:id="rId1177"/>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D3178E">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8" o:title=""/>
          </v:shape>
          <o:OLEObject Type="Embed" ProgID="Equation.DSMT4" ShapeID="_x0000_i1605" DrawAspect="Content" ObjectID="_1493807783" r:id="rId1179"/>
        </w:object>
      </w:r>
      <w:r>
        <w:t xml:space="preserve">), from which it follows that </w:t>
      </w:r>
      <w:r w:rsidR="00905817" w:rsidRPr="00905817">
        <w:rPr>
          <w:position w:val="-10"/>
        </w:rPr>
        <w:object w:dxaOrig="1120" w:dyaOrig="360" w14:anchorId="31E80CAC">
          <v:shape id="_x0000_i1606" type="#_x0000_t75" style="width:56.4pt;height:19pt" o:ole="">
            <v:imagedata r:id="rId1180" o:title=""/>
          </v:shape>
          <o:OLEObject Type="Embed" ProgID="Equation.DSMT4" ShapeID="_x0000_i1606" DrawAspect="Content" ObjectID="_1493807784" r:id="rId1181"/>
        </w:object>
      </w:r>
      <w:r>
        <w:t xml:space="preserve"> and </w:t>
      </w:r>
      <w:r w:rsidR="00905817" w:rsidRPr="00905817">
        <w:rPr>
          <w:position w:val="-28"/>
        </w:rPr>
        <w:object w:dxaOrig="1740" w:dyaOrig="540" w14:anchorId="4D208934">
          <v:shape id="_x0000_i1607" type="#_x0000_t75" style="width:86.95pt;height:27.15pt" o:ole="">
            <v:imagedata r:id="rId1182" o:title=""/>
          </v:shape>
          <o:OLEObject Type="Embed" ProgID="Equation.DSMT4" ShapeID="_x0000_i1607" DrawAspect="Content" ObjectID="_1493807785" r:id="rId1183"/>
        </w:object>
      </w:r>
      <w:r>
        <w:t xml:space="preserve">, where </w:t>
      </w:r>
      <w:r w:rsidR="00905817" w:rsidRPr="00905817">
        <w:rPr>
          <w:position w:val="-16"/>
        </w:rPr>
        <w:object w:dxaOrig="1680" w:dyaOrig="440" w14:anchorId="11AE8BE3">
          <v:shape id="_x0000_i1608" type="#_x0000_t75" style="width:83.55pt;height:21.75pt" o:ole="">
            <v:imagedata r:id="rId1184" o:title=""/>
          </v:shape>
          <o:OLEObject Type="Embed" ProgID="Equation.DSMT4" ShapeID="_x0000_i1608" DrawAspect="Content" ObjectID="_1493807786" r:id="rId1185"/>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6" o:title=""/>
          </v:shape>
          <o:OLEObject Type="Embed" ProgID="Equation.DSMT4" ShapeID="_x0000_i1609" DrawAspect="Content" ObjectID="_1493807787" r:id="rId1187"/>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9" w:name="ZEqnNum93912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158</w:instrText>
        </w:r>
      </w:fldSimple>
      <w:r w:rsidR="00F75A04">
        <w:instrText>)</w:instrText>
      </w:r>
      <w:bookmarkEnd w:id="229"/>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30" w:name="_Toc289032543"/>
      <w:r w:rsidRPr="007E0937">
        <w:t>Chemical Kinetics</w:t>
      </w:r>
      <w:bookmarkEnd w:id="230"/>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8" o:title=""/>
          </v:shape>
          <o:OLEObject Type="Embed" ProgID="Equation.DSMT4" ShapeID="_x0000_i1610" DrawAspect="Content" ObjectID="_1493807788" r:id="rId1189"/>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90" o:title=""/>
          </v:shape>
          <o:OLEObject Type="Embed" ProgID="Equation.DSMT4" ShapeID="_x0000_i1611" DrawAspect="Content" ObjectID="_1493807789" r:id="rId1191"/>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92" o:title=""/>
          </v:shape>
          <o:OLEObject Type="Embed" ProgID="Equation.DSMT4" ShapeID="_x0000_i1612" DrawAspect="Content" ObjectID="_1493807790" r:id="rId1193"/>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94" o:title=""/>
          </v:shape>
          <o:OLEObject Type="Embed" ProgID="Equation.DSMT4" ShapeID="_x0000_i1613" DrawAspect="Content" ObjectID="_1493807791" r:id="rId1195"/>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31" w:author="rawlins" w:date="2015-05-19T12:00:00Z">
        <w:r w:rsidR="001B2B37" w:rsidRPr="00905817">
          <w:rPr>
            <w:position w:val="-38"/>
          </w:rPr>
          <w:object w:dxaOrig="3780" w:dyaOrig="800" w14:anchorId="49754BC0">
            <v:shape id="_x0000_i1614" type="#_x0000_t75" style="width:189.5pt;height:40.1pt" o:ole="">
              <v:imagedata r:id="rId1196" o:title=""/>
            </v:shape>
            <o:OLEObject Type="Embed" ProgID="Equation.DSMT4" ShapeID="_x0000_i1614" DrawAspect="Content" ObjectID="_1493807792" r:id="rId1197"/>
          </w:object>
        </w:r>
      </w:ins>
      <w:del w:id="232" w:author="rawlins" w:date="2015-05-19T12:00:00Z">
        <w:r w:rsidR="00905817" w:rsidRPr="00905817" w:rsidDel="001B2B37">
          <w:rPr>
            <w:position w:val="-38"/>
          </w:rPr>
          <w:object w:dxaOrig="3780" w:dyaOrig="800" w14:anchorId="183CC4DC">
            <v:shape id="_x0000_i1615" type="#_x0000_t75" style="width:188.85pt;height:40.1pt" o:ole="">
              <v:imagedata r:id="rId1198" o:title=""/>
            </v:shape>
            <o:OLEObject Type="Embed" ProgID="Equation.DSMT4" ShapeID="_x0000_i1615" DrawAspect="Content" ObjectID="_1493807793" r:id="rId1199"/>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3" w:name="ZEqnNum16922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159</w:instrText>
        </w:r>
      </w:fldSimple>
      <w:r w:rsidR="00F75A04">
        <w:instrText>)</w:instrText>
      </w:r>
      <w:bookmarkEnd w:id="233"/>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200" o:title=""/>
          </v:shape>
          <o:OLEObject Type="Embed" ProgID="Equation.DSMT4" ShapeID="_x0000_i1616" DrawAspect="Content" ObjectID="_1493807794" r:id="rId1201"/>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202" o:title=""/>
          </v:shape>
          <o:OLEObject Type="Embed" ProgID="Equation.DSMT4" ShapeID="_x0000_i1617" DrawAspect="Content" ObjectID="_1493807795" r:id="rId1203"/>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204" o:title=""/>
          </v:shape>
          <o:OLEObject Type="Embed" ProgID="Equation.DSMT4" ShapeID="_x0000_i1618" DrawAspect="Content" ObjectID="_1493807796" r:id="rId1205"/>
        </w:object>
      </w:r>
      <w:r>
        <w:t xml:space="preserve">; </w:t>
      </w:r>
      <w:r w:rsidR="00905817" w:rsidRPr="00905817">
        <w:rPr>
          <w:position w:val="-12"/>
        </w:rPr>
        <w:object w:dxaOrig="300" w:dyaOrig="380" w14:anchorId="77C88F39">
          <v:shape id="_x0000_i1619" type="#_x0000_t75" style="width:14.95pt;height:19pt" o:ole="">
            <v:imagedata r:id="rId1206" o:title=""/>
          </v:shape>
          <o:OLEObject Type="Embed" ProgID="Equation.DSMT4" ShapeID="_x0000_i1619" DrawAspect="Content" ObjectID="_1493807797" r:id="rId1207"/>
        </w:object>
      </w:r>
      <w:r>
        <w:t xml:space="preserve"> and </w:t>
      </w:r>
      <w:r w:rsidR="00905817" w:rsidRPr="00905817">
        <w:rPr>
          <w:position w:val="-12"/>
        </w:rPr>
        <w:object w:dxaOrig="300" w:dyaOrig="380" w14:anchorId="779319A6">
          <v:shape id="_x0000_i1620" type="#_x0000_t75" style="width:14.95pt;height:19pt" o:ole="">
            <v:imagedata r:id="rId1208" o:title=""/>
          </v:shape>
          <o:OLEObject Type="Embed" ProgID="Equation.DSMT4" ShapeID="_x0000_i1620" DrawAspect="Content" ObjectID="_1493807798" r:id="rId1209"/>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10" o:title=""/>
          </v:shape>
          <o:OLEObject Type="Embed" ProgID="Equation.DSMT4" ShapeID="_x0000_i1621" DrawAspect="Content" ObjectID="_1493807799" r:id="rId1211"/>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12" o:title=""/>
          </v:shape>
          <o:OLEObject Type="Embed" ProgID="Equation.DSMT4" ShapeID="_x0000_i1622" DrawAspect="Content" ObjectID="_1493807800" r:id="rId1213"/>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14" o:title=""/>
          </v:shape>
          <o:OLEObject Type="Embed" ProgID="Equation.DSMT4" ShapeID="_x0000_i1623" DrawAspect="Content" ObjectID="_1493807801" r:id="rId1215"/>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4" w:name="ZEqnNum93796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161</w:instrText>
        </w:r>
      </w:fldSimple>
      <w:r w:rsidR="00F75A04">
        <w:instrText>)</w:instrText>
      </w:r>
      <w:bookmarkEnd w:id="234"/>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6" o:title=""/>
          </v:shape>
          <o:OLEObject Type="Embed" ProgID="Equation.DSMT4" ShapeID="_x0000_i1624" DrawAspect="Content" ObjectID="_1493807802" r:id="rId1217"/>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8" o:title=""/>
          </v:shape>
          <o:OLEObject Type="Embed" ProgID="Equation.DSMT4" ShapeID="_x0000_i1625" DrawAspect="Content" ObjectID="_1493807803" r:id="rId1219"/>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20" o:title=""/>
          </v:shape>
          <o:OLEObject Type="Embed" ProgID="Equation.DSMT4" ShapeID="_x0000_i1626" DrawAspect="Content" ObjectID="_1493807804" r:id="rId1221"/>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5" w:name="ZEqnNum14587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162</w:instrText>
        </w:r>
      </w:fldSimple>
      <w:r w:rsidR="00F75A04">
        <w:instrText>)</w:instrText>
      </w:r>
      <w:bookmarkEnd w:id="235"/>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22" o:title=""/>
          </v:shape>
          <o:OLEObject Type="Embed" ProgID="Equation.DSMT4" ShapeID="_x0000_i1627" DrawAspect="Content" ObjectID="_1493807805" r:id="rId1223"/>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24" o:title=""/>
          </v:shape>
          <o:OLEObject Type="Embed" ProgID="Equation.DSMT4" ShapeID="_x0000_i1628" DrawAspect="Content" ObjectID="_1493807806" r:id="rId1225"/>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6" o:title=""/>
          </v:shape>
          <o:OLEObject Type="Embed" ProgID="Equation.DSMT4" ShapeID="_x0000_i1629" DrawAspect="Content" ObjectID="_1493807807" r:id="rId1227"/>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D3178E">
          <w:instrText>(2.162)</w:instrText>
        </w:r>
      </w:fldSimple>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8" o:title=""/>
          </v:shape>
          <o:OLEObject Type="Embed" ProgID="Equation.DSMT4" ShapeID="_x0000_i1630" DrawAspect="Content" ObjectID="_1493807808" r:id="rId1229"/>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D3178E">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D3178E">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30" o:title=""/>
          </v:shape>
          <o:OLEObject Type="Embed" ProgID="Equation.DSMT4" ShapeID="_x0000_i1631" DrawAspect="Content" ObjectID="_1493807809" r:id="rId1231"/>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t xml:space="preserve"> is equivalent to enforcing stoichiometry, namely,</w:t>
      </w:r>
    </w:p>
    <w:p w14:paraId="366C5BF1" w14:textId="0124DF99" w:rsidR="00032843" w:rsidRDefault="00032843" w:rsidP="00032843">
      <w:pPr>
        <w:pStyle w:val="MTDisplayEquation"/>
      </w:pPr>
      <w:r>
        <w:tab/>
      </w:r>
      <w:ins w:id="236" w:author="rawlins" w:date="2015-05-19T12:00:00Z">
        <w:r w:rsidR="001B2B37" w:rsidRPr="00905817">
          <w:rPr>
            <w:position w:val="-28"/>
          </w:rPr>
          <w:object w:dxaOrig="1320" w:dyaOrig="540" w14:anchorId="5C7149B0">
            <v:shape id="_x0000_i1632" type="#_x0000_t75" style="width:66.55pt;height:27.15pt" o:ole="">
              <v:imagedata r:id="rId1232" o:title=""/>
            </v:shape>
            <o:OLEObject Type="Embed" ProgID="Equation.DSMT4" ShapeID="_x0000_i1632" DrawAspect="Content" ObjectID="_1493807810" r:id="rId1233"/>
          </w:object>
        </w:r>
      </w:ins>
      <w:del w:id="237" w:author="rawlins" w:date="2015-05-19T12:00:00Z">
        <w:r w:rsidR="00905817" w:rsidRPr="00905817" w:rsidDel="001B2B37">
          <w:rPr>
            <w:position w:val="-28"/>
          </w:rPr>
          <w:object w:dxaOrig="1340" w:dyaOrig="540" w14:anchorId="2D3E2306">
            <v:shape id="_x0000_i1633" type="#_x0000_t75" style="width:67.25pt;height:27.15pt" o:ole="">
              <v:imagedata r:id="rId1234" o:title=""/>
            </v:shape>
            <o:OLEObject Type="Embed" ProgID="Equation.DSMT4" ShapeID="_x0000_i1633" DrawAspect="Content" ObjectID="_1493807811" r:id="rId1235"/>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D3178E">
          <w:instrText>(2.158)</w:instrText>
        </w:r>
      </w:fldSimple>
      <w:r w:rsidR="006F568B">
        <w:fldChar w:fldCharType="end"/>
      </w:r>
      <w:r>
        <w:t xml:space="preserve"> may now be rewritten as</w:t>
      </w:r>
    </w:p>
    <w:p w14:paraId="54900664" w14:textId="106B6581" w:rsidR="008B0E40" w:rsidRDefault="008B0E40" w:rsidP="008B0E40">
      <w:pPr>
        <w:pStyle w:val="MTDisplayEquation"/>
      </w:pPr>
      <w:r>
        <w:tab/>
      </w:r>
      <w:ins w:id="238" w:author="rawlins" w:date="2015-05-19T12:01:00Z">
        <w:r w:rsidR="001B2B37" w:rsidRPr="00905817">
          <w:rPr>
            <w:position w:val="-16"/>
          </w:rPr>
          <w:object w:dxaOrig="2659" w:dyaOrig="440" w14:anchorId="1F796D86">
            <v:shape id="_x0000_i1634" type="#_x0000_t75" style="width:133.15pt;height:21.75pt" o:ole="">
              <v:imagedata r:id="rId1236" o:title=""/>
            </v:shape>
            <o:OLEObject Type="Embed" ProgID="Equation.DSMT4" ShapeID="_x0000_i1634" DrawAspect="Content" ObjectID="_1493807812" r:id="rId1237"/>
          </w:object>
        </w:r>
      </w:ins>
      <w:del w:id="239" w:author="rawlins" w:date="2015-05-19T12:01:00Z">
        <w:r w:rsidR="00905817" w:rsidRPr="00905817" w:rsidDel="001B2B37">
          <w:rPr>
            <w:position w:val="-16"/>
          </w:rPr>
          <w:object w:dxaOrig="2680" w:dyaOrig="440" w14:anchorId="1CC0872E">
            <v:shape id="_x0000_i1635" type="#_x0000_t75" style="width:133.8pt;height:21.75pt" o:ole="">
              <v:imagedata r:id="rId1238" o:title=""/>
            </v:shape>
            <o:OLEObject Type="Embed" ProgID="Equation.DSMT4" ShapeID="_x0000_i1635" DrawAspect="Content" ObjectID="_1493807813" r:id="rId1239"/>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40" o:title=""/>
          </v:shape>
          <o:OLEObject Type="Embed" ProgID="Equation.DSMT4" ShapeID="_x0000_i1636" DrawAspect="Content" ObjectID="_1493807814" r:id="rId1241"/>
        </w:object>
      </w:r>
      <w:r>
        <w:t xml:space="preserve"> and </w:t>
      </w:r>
      <w:r w:rsidR="00905817" w:rsidRPr="00905817">
        <w:rPr>
          <w:position w:val="-12"/>
        </w:rPr>
        <w:object w:dxaOrig="1400" w:dyaOrig="380" w14:anchorId="38181C30">
          <v:shape id="_x0000_i1637" type="#_x0000_t75" style="width:69.95pt;height:19pt" o:ole="">
            <v:imagedata r:id="rId1242" o:title=""/>
          </v:shape>
          <o:OLEObject Type="Embed" ProgID="Equation.DSMT4" ShapeID="_x0000_i1637" DrawAspect="Content" ObjectID="_1493807815" r:id="rId1243"/>
        </w:object>
      </w:r>
      <w:r>
        <w:t xml:space="preserve"> is the molar volume of </w:t>
      </w:r>
      <w:r w:rsidR="00905817" w:rsidRPr="00905817">
        <w:rPr>
          <w:position w:val="-6"/>
        </w:rPr>
        <w:object w:dxaOrig="240" w:dyaOrig="220" w14:anchorId="7BD9A716">
          <v:shape id="_x0000_i1638" type="#_x0000_t75" style="width:12.25pt;height:10.85pt" o:ole="">
            <v:imagedata r:id="rId1244" o:title=""/>
          </v:shape>
          <o:OLEObject Type="Embed" ProgID="Equation.DSMT4" ShapeID="_x0000_i1638" DrawAspect="Content" ObjectID="_1493807816" r:id="rId1245"/>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D3178E">
          <w:instrText>(2.156)</w:instrText>
        </w:r>
      </w:fldSimple>
      <w:r w:rsidR="006F568B">
        <w:fldChar w:fldCharType="end"/>
      </w:r>
      <w:r>
        <w:t xml:space="preserve"> becomes</w:t>
      </w:r>
    </w:p>
    <w:p w14:paraId="4B486257" w14:textId="19233E69" w:rsidR="008B0E40" w:rsidRDefault="008B0E40" w:rsidP="008B0E40">
      <w:pPr>
        <w:pStyle w:val="MTDisplayEquation"/>
      </w:pPr>
      <w:r>
        <w:tab/>
      </w:r>
      <w:ins w:id="240" w:author="rawlins" w:date="2015-05-19T12:01:00Z">
        <w:r w:rsidR="001B2B37" w:rsidRPr="00905817">
          <w:rPr>
            <w:position w:val="-24"/>
          </w:rPr>
          <w:object w:dxaOrig="3980" w:dyaOrig="780" w14:anchorId="2CBE3C7C">
            <v:shape id="_x0000_i1639" type="#_x0000_t75" style="width:199.7pt;height:39.4pt" o:ole="">
              <v:imagedata r:id="rId1246" o:title=""/>
            </v:shape>
            <o:OLEObject Type="Embed" ProgID="Equation.DSMT4" ShapeID="_x0000_i1639" DrawAspect="Content" ObjectID="_1493807817" r:id="rId1247"/>
          </w:object>
        </w:r>
      </w:ins>
      <w:del w:id="241" w:author="rawlins" w:date="2015-05-19T12:01:00Z">
        <w:r w:rsidR="00905817" w:rsidRPr="00905817" w:rsidDel="001B2B37">
          <w:rPr>
            <w:position w:val="-24"/>
          </w:rPr>
          <w:object w:dxaOrig="4000" w:dyaOrig="780" w14:anchorId="05803AA7">
            <v:shape id="_x0000_i1640" type="#_x0000_t75" style="width:200.4pt;height:39.4pt" o:ole="">
              <v:imagedata r:id="rId1248" o:title=""/>
            </v:shape>
            <o:OLEObject Type="Embed" ProgID="Equation.DSMT4" ShapeID="_x0000_i1640" DrawAspect="Content" ObjectID="_1493807818" r:id="rId1249"/>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50" o:title=""/>
          </v:shape>
          <o:OLEObject Type="Embed" ProgID="Equation.DSMT4" ShapeID="_x0000_i1641" DrawAspect="Content" ObjectID="_1493807819" r:id="rId1251"/>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42" w:name="_Ref174786840"/>
      <w:bookmarkStart w:id="243" w:name="_Toc289032544"/>
      <w:r>
        <w:lastRenderedPageBreak/>
        <w:t>The Nonlinear FE Method</w:t>
      </w:r>
      <w:bookmarkEnd w:id="242"/>
      <w:bookmarkEnd w:id="24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44" w:name="_Toc289032545"/>
      <w:r>
        <w:t>Weak formulation</w:t>
      </w:r>
      <w:r w:rsidR="00FB6012">
        <w:t xml:space="preserve"> for </w:t>
      </w:r>
      <w:r w:rsidR="0081541F">
        <w:t>S</w:t>
      </w:r>
      <w:r w:rsidR="00FB6012">
        <w:t xml:space="preserve">olid </w:t>
      </w:r>
      <w:r w:rsidR="0081541F">
        <w:t>M</w:t>
      </w:r>
      <w:r w:rsidR="00FB6012">
        <w:t>aterials</w:t>
      </w:r>
      <w:bookmarkEnd w:id="24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52" o:title=""/>
          </v:shape>
          <o:OLEObject Type="Embed" ProgID="Equation.DSMT4" ShapeID="_x0000_i1642" DrawAspect="Content" ObjectID="_1493807820" r:id="rId12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5" w:name="ZEqnNum46145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w:instrText>
        </w:r>
      </w:fldSimple>
      <w:r>
        <w:instrText>)</w:instrText>
      </w:r>
      <w:bookmarkEnd w:id="245"/>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54" o:title=""/>
          </v:shape>
          <o:OLEObject Type="Embed" ProgID="Equation.DSMT4" ShapeID="_x0000_i1643" DrawAspect="Content" ObjectID="_1493807821" r:id="rId1255"/>
        </w:object>
      </w:r>
      <w:r>
        <w:t xml:space="preserve">is a virtual velocity and </w:t>
      </w:r>
      <w:r w:rsidR="00905817" w:rsidRPr="00905817">
        <w:rPr>
          <w:position w:val="-6"/>
        </w:rPr>
        <w:object w:dxaOrig="340" w:dyaOrig="279" w14:anchorId="3B2C97B0">
          <v:shape id="_x0000_i1644" type="#_x0000_t75" style="width:17pt;height:14.25pt" o:ole="">
            <v:imagedata r:id="rId1256" o:title=""/>
          </v:shape>
          <o:OLEObject Type="Embed" ProgID="Equation.DSMT4" ShapeID="_x0000_i1644" DrawAspect="Content" ObjectID="_1493807822" r:id="rId1257"/>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8" o:title=""/>
          </v:shape>
          <o:OLEObject Type="Embed" ProgID="Equation.DSMT4" ShapeID="_x0000_i1645" DrawAspect="Content" ObjectID="_1493807823" r:id="rId1259"/>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60" o:title=""/>
          </v:shape>
          <o:OLEObject Type="Embed" ProgID="Equation.DSMT4" ShapeID="_x0000_i1646" DrawAspect="Content" ObjectID="_1493807824" r:id="rId1261"/>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62" o:title=""/>
          </v:shape>
          <o:OLEObject Type="Embed" ProgID="Equation.DSMT4" ShapeID="_x0000_i1647" DrawAspect="Content" ObjectID="_1493807825" r:id="rId1263"/>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46" w:name="_Toc289032546"/>
      <w:r>
        <w:t>Linearization</w:t>
      </w:r>
      <w:bookmarkEnd w:id="24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64" o:title=""/>
          </v:shape>
          <o:OLEObject Type="Embed" ProgID="Equation.DSMT4" ShapeID="_x0000_i1648" DrawAspect="Content" ObjectID="_1493807826" r:id="rId1265"/>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6" o:title=""/>
          </v:shape>
          <o:OLEObject Type="Embed" ProgID="Equation.DSMT4" ShapeID="_x0000_i1649" DrawAspect="Content" ObjectID="_1493807827" r:id="rId1267"/>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8" o:title=""/>
          </v:shape>
          <o:OLEObject Type="Embed" ProgID="Equation.DSMT4" ShapeID="_x0000_i1650" DrawAspect="Content" ObjectID="_1493807828" r:id="rId1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7" w:name="ZEqnNum92748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w:instrText>
        </w:r>
      </w:fldSimple>
      <w:r>
        <w:instrText>)</w:instrText>
      </w:r>
      <w:bookmarkEnd w:id="24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70" o:title=""/>
          </v:shape>
          <o:OLEObject Type="Embed" ProgID="Equation.DSMT4" ShapeID="_x0000_i1651" DrawAspect="Content" ObjectID="_1493807829" r:id="rId12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72" o:title=""/>
          </v:shape>
          <o:OLEObject Type="Embed" ProgID="Equation.DSMT4" ShapeID="_x0000_i1652" DrawAspect="Content" ObjectID="_1493807830" r:id="rId12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74" o:title=""/>
          </v:shape>
          <o:OLEObject Type="Embed" ProgID="Equation.DSMT4" ShapeID="_x0000_i1653" DrawAspect="Content" ObjectID="_1493807831" r:id="rId12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6" o:title=""/>
          </v:shape>
          <o:OLEObject Type="Embed" ProgID="Equation.DSMT4" ShapeID="_x0000_i1654" DrawAspect="Content" ObjectID="_1493807832" r:id="rId12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8" o:title=""/>
          </v:shape>
          <o:OLEObject Type="Embed" ProgID="Equation.DSMT4" ShapeID="_x0000_i1655" DrawAspect="Content" ObjectID="_1493807833" r:id="rId1279"/>
        </w:object>
      </w:r>
      <w:r>
        <w:t xml:space="preserve">and </w:t>
      </w:r>
      <w:r w:rsidR="00905817" w:rsidRPr="00905817">
        <w:rPr>
          <w:position w:val="-6"/>
        </w:rPr>
        <w:object w:dxaOrig="200" w:dyaOrig="220" w14:anchorId="1AC85E31">
          <v:shape id="_x0000_i1656" type="#_x0000_t75" style="width:10.2pt;height:10.85pt" o:ole="">
            <v:imagedata r:id="rId1280" o:title=""/>
          </v:shape>
          <o:OLEObject Type="Embed" ProgID="Equation.DSMT4" ShapeID="_x0000_i1656" DrawAspect="Content" ObjectID="_1493807834" r:id="rId1281"/>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82" o:title=""/>
          </v:shape>
          <o:OLEObject Type="Embed" ProgID="Equation.DSMT4" ShapeID="_x0000_i1657" DrawAspect="Content" ObjectID="_1493807835" r:id="rId12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84" o:title=""/>
          </v:shape>
          <o:OLEObject Type="Embed" ProgID="Equation.DSMT4" ShapeID="_x0000_i1658" DrawAspect="Content" ObjectID="_1493807836" r:id="rId1285"/>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6" o:title=""/>
          </v:shape>
          <o:OLEObject Type="Embed" ProgID="Equation.DSMT4" ShapeID="_x0000_i1659" DrawAspect="Content" ObjectID="_1493807837" r:id="rId1287"/>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8" o:title=""/>
          </v:shape>
          <o:OLEObject Type="Embed" ProgID="Equation.DSMT4" ShapeID="_x0000_i1660" DrawAspect="Content" ObjectID="_1493807838" r:id="rId1289"/>
        </w:object>
      </w:r>
      <w:r>
        <w:t xml:space="preserve"> and directed along the unit vector </w:t>
      </w:r>
      <w:r w:rsidR="00905817" w:rsidRPr="00905817">
        <w:rPr>
          <w:position w:val="-4"/>
        </w:rPr>
        <w:object w:dxaOrig="200" w:dyaOrig="200" w14:anchorId="0FFB5260">
          <v:shape id="_x0000_i1661" type="#_x0000_t75" style="width:10.2pt;height:10.2pt" o:ole="">
            <v:imagedata r:id="rId1290" o:title=""/>
          </v:shape>
          <o:OLEObject Type="Embed" ProgID="Equation.DSMT4" ShapeID="_x0000_i1661" DrawAspect="Content" ObjectID="_1493807839" r:id="rId1291"/>
        </w:object>
      </w:r>
      <w:r>
        <w:t xml:space="preserve">, the body force is given by </w:t>
      </w:r>
      <w:r w:rsidR="00905817" w:rsidRPr="00905817">
        <w:rPr>
          <w:position w:val="-10"/>
        </w:rPr>
        <w:object w:dxaOrig="940" w:dyaOrig="360" w14:anchorId="181A75D1">
          <v:shape id="_x0000_i1662" type="#_x0000_t75" style="width:47.55pt;height:19pt" o:ole="">
            <v:imagedata r:id="rId1292" o:title=""/>
          </v:shape>
          <o:OLEObject Type="Embed" ProgID="Equation.DSMT4" ShapeID="_x0000_i1662" DrawAspect="Content" ObjectID="_1493807840" r:id="rId1293"/>
        </w:object>
      </w:r>
      <w:r>
        <w:t xml:space="preserve">, where </w:t>
      </w:r>
      <w:r w:rsidR="00905817" w:rsidRPr="00905817">
        <w:rPr>
          <w:position w:val="-4"/>
        </w:rPr>
        <w:object w:dxaOrig="180" w:dyaOrig="200" w14:anchorId="21DA85D2">
          <v:shape id="_x0000_i1663" type="#_x0000_t75" style="width:8.85pt;height:10.2pt" o:ole="">
            <v:imagedata r:id="rId1294" o:title=""/>
          </v:shape>
          <o:OLEObject Type="Embed" ProgID="Equation.DSMT4" ShapeID="_x0000_i1663" DrawAspect="Content" ObjectID="_1493807841" r:id="rId1295"/>
        </w:object>
      </w:r>
      <w:r>
        <w:t xml:space="preserve"> is the vector distance from a point </w:t>
      </w:r>
      <w:r w:rsidR="00905817" w:rsidRPr="00905817">
        <w:rPr>
          <w:position w:val="-4"/>
        </w:rPr>
        <w:object w:dxaOrig="200" w:dyaOrig="200" w14:anchorId="5809F9DA">
          <v:shape id="_x0000_i1664" type="#_x0000_t75" style="width:10.2pt;height:10.2pt" o:ole="">
            <v:imagedata r:id="rId1296" o:title=""/>
          </v:shape>
          <o:OLEObject Type="Embed" ProgID="Equation.DSMT4" ShapeID="_x0000_i1664" DrawAspect="Content" ObjectID="_1493807842" r:id="rId1297"/>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8" o:title=""/>
          </v:shape>
          <o:OLEObject Type="Embed" ProgID="Equation.DSMT4" ShapeID="_x0000_i1665" DrawAspect="Content" ObjectID="_1493807843" r:id="rId1299"/>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fldSimple w:instr=" SEQ MTSec \c \* Arabic \* MERGEFORMAT ">
        <w:r w:rsidR="00D3178E">
          <w:rPr>
            <w:noProof/>
          </w:rPr>
          <w:instrText>3</w:instrText>
        </w:r>
      </w:fldSimple>
      <w:r w:rsidRPr="0075365E">
        <w:instrText>.</w:instrText>
      </w:r>
      <w:fldSimple w:instr=" SEQ MTEqn \c \* Arabic \* MERGEFORMAT ">
        <w:r w:rsidR="00D3178E">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248"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49"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01"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302" o:title=""/>
          </v:shape>
          <o:OLEObject Type="Embed" ProgID="Equation.DSMT4" ShapeID="_x0000_i1666" DrawAspect="Content" ObjectID="_1493807844" r:id="rId1303"/>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fldSimple w:instr=" SEQ MTSec \c \* Arabic \* MERGEFORMAT ">
        <w:r w:rsidR="00D3178E">
          <w:rPr>
            <w:noProof/>
          </w:rPr>
          <w:instrText>3</w:instrText>
        </w:r>
      </w:fldSimple>
      <w:r w:rsidRPr="000C2253">
        <w:instrText>.</w:instrText>
      </w:r>
      <w:fldSimple w:instr=" SEQ MTEqn \c \* Arabic \* MERGEFORMAT ">
        <w:r w:rsidR="00D3178E">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50" w:name="_Toc289032547"/>
      <w:r>
        <w:t>Discretization</w:t>
      </w:r>
      <w:bookmarkEnd w:id="250"/>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304" o:title=""/>
          </v:shape>
          <o:OLEObject Type="Embed" ProgID="Equation.DSMT4" ShapeID="_x0000_i1667" DrawAspect="Content" ObjectID="_1493807845" r:id="rId1305"/>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6" o:title=""/>
          </v:shape>
          <o:OLEObject Type="Embed" ProgID="Equation.DSMT4" ShapeID="_x0000_i1668" DrawAspect="Content" ObjectID="_1493807846"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8" o:title=""/>
          </v:shape>
          <o:OLEObject Type="Embed" ProgID="Equation.DSMT4" ShapeID="_x0000_i1669" DrawAspect="Content" ObjectID="_1493807847" r:id="rId1309"/>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10" o:title=""/>
          </v:shape>
          <o:OLEObject Type="Embed" ProgID="Equation.DSMT4" ShapeID="_x0000_i1670" DrawAspect="Content" ObjectID="_1493807848" r:id="rId1311"/>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12" o:title=""/>
          </v:shape>
          <o:OLEObject Type="Embed" ProgID="Equation.DSMT4" ShapeID="_x0000_i1671" DrawAspect="Content" ObjectID="_1493807849" r:id="rId1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14" o:title=""/>
          </v:shape>
          <o:OLEObject Type="Embed" ProgID="Equation.DSMT4" ShapeID="_x0000_i1672" DrawAspect="Content" ObjectID="_1493807850" r:id="rId13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6" o:title=""/>
          </v:shape>
          <o:OLEObject Type="Embed" ProgID="Equation.DSMT4" ShapeID="_x0000_i1673" DrawAspect="Content" ObjectID="_1493807851" r:id="rId13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8" o:title=""/>
          </v:shape>
          <o:OLEObject Type="Embed" ProgID="Equation.DSMT4" ShapeID="_x0000_i1674" DrawAspect="Content" ObjectID="_1493807852" r:id="rId13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20" o:title=""/>
          </v:shape>
          <o:OLEObject Type="Embed" ProgID="Equation.DSMT4" ShapeID="_x0000_i1675" DrawAspect="Content" ObjectID="_1493807853"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22" o:title=""/>
          </v:shape>
          <o:OLEObject Type="Embed" ProgID="Equation.DSMT4" ShapeID="_x0000_i1676" DrawAspect="Content" ObjectID="_1493807854" r:id="rId13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24" o:title=""/>
          </v:shape>
          <o:OLEObject Type="Embed" ProgID="Equation.DSMT4" ShapeID="_x0000_i1677" DrawAspect="Content" ObjectID="_1493807855" r:id="rId13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6" o:title=""/>
          </v:shape>
          <o:OLEObject Type="Embed" ProgID="Equation.DSMT4" ShapeID="_x0000_i1678" DrawAspect="Content" ObjectID="_1493807856" r:id="rId1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8" o:title=""/>
          </v:shape>
          <o:OLEObject Type="Embed" ProgID="Equation.DSMT4" ShapeID="_x0000_i1679" DrawAspect="Content" ObjectID="_1493807857" r:id="rId1329"/>
        </w:object>
      </w:r>
      <w:r>
        <w:t xml:space="preserve">using the following table; </w:t>
      </w:r>
      <w:r w:rsidR="00905817" w:rsidRPr="00905817">
        <w:rPr>
          <w:position w:val="-14"/>
        </w:rPr>
        <w:object w:dxaOrig="940" w:dyaOrig="380" w14:anchorId="40B0DEBA">
          <v:shape id="_x0000_i1680" type="#_x0000_t75" style="width:47.55pt;height:19pt" o:ole="">
            <v:imagedata r:id="rId1330" o:title=""/>
          </v:shape>
          <o:OLEObject Type="Embed" ProgID="Equation.DSMT4" ShapeID="_x0000_i1680" DrawAspect="Content" ObjectID="_1493807858" r:id="rId1331"/>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32" o:title=""/>
          </v:shape>
          <o:OLEObject Type="Embed" ProgID="Equation.DSMT4" ShapeID="_x0000_i1681" DrawAspect="Content" ObjectID="_1493807859" r:id="rId13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34" o:title=""/>
          </v:shape>
          <o:OLEObject Type="Embed" ProgID="Equation.DSMT4" ShapeID="_x0000_i1682" DrawAspect="Content" ObjectID="_1493807860" r:id="rId13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6" o:title=""/>
          </v:shape>
          <o:OLEObject Type="Embed" ProgID="Equation.DSMT4" ShapeID="_x0000_i1683" DrawAspect="Content" ObjectID="_1493807861" r:id="rId13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51" w:name="_Toc176704842"/>
      <w:bookmarkStart w:id="252" w:name="_Toc289032548"/>
      <w:r>
        <w:lastRenderedPageBreak/>
        <w:t>Weak formulation for biphasic materials</w:t>
      </w:r>
      <w:bookmarkEnd w:id="251"/>
      <w:bookmarkEnd w:id="252"/>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D3178E">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D3178E">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8" o:title=""/>
          </v:shape>
          <o:OLEObject Type="Embed" ProgID="Equation.DSMT4" ShapeID="_x0000_i1684" DrawAspect="Content" ObjectID="_1493807862" r:id="rId133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23</w:instrText>
        </w:r>
      </w:fldSimple>
      <w:r>
        <w:instrText>)</w:instrText>
      </w:r>
      <w:r>
        <w:fldChar w:fldCharType="end"/>
      </w:r>
    </w:p>
    <w:p w14:paraId="5914A3C8" w14:textId="6C554CF0" w:rsidR="00FB6012" w:rsidRDefault="00FB6012" w:rsidP="00FB6012">
      <w:pPr>
        <w:rPr>
          <w:ins w:id="253"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40" o:title=""/>
          </v:shape>
          <o:OLEObject Type="Embed" ProgID="Equation.DSMT4" ShapeID="_x0000_i1685" DrawAspect="Content" ObjectID="_1493807863" r:id="rId1341"/>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42" o:title=""/>
          </v:shape>
          <o:OLEObject Type="Embed" ProgID="Equation.DSMT4" ShapeID="_x0000_i1686" DrawAspect="Content" ObjectID="_1493807864" r:id="rId1343"/>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44" o:title=""/>
          </v:shape>
          <o:OLEObject Type="Embed" ProgID="Equation.DSMT4" ShapeID="_x0000_i1687" DrawAspect="Content" ObjectID="_1493807865" r:id="rId1345"/>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6" o:title=""/>
          </v:shape>
          <o:OLEObject Type="Embed" ProgID="Equation.DSMT4" ShapeID="_x0000_i1688" DrawAspect="Content" ObjectID="_1493807866" r:id="rId1347"/>
        </w:object>
      </w:r>
      <w:r>
        <w:t xml:space="preserve"> is an elemental volume of </w:t>
      </w:r>
      <w:r w:rsidR="00905817" w:rsidRPr="00905817">
        <w:rPr>
          <w:position w:val="-6"/>
        </w:rPr>
        <w:object w:dxaOrig="200" w:dyaOrig="279" w14:anchorId="4C8EB6E7">
          <v:shape id="_x0000_i1689" type="#_x0000_t75" style="width:10.2pt;height:14.25pt" o:ole="">
            <v:imagedata r:id="rId1348" o:title=""/>
          </v:shape>
          <o:OLEObject Type="Embed" ProgID="Equation.DSMT4" ShapeID="_x0000_i1689" DrawAspect="Content" ObjectID="_1493807867" r:id="rId1349"/>
        </w:object>
      </w:r>
      <w:r w:rsidRPr="000037DA">
        <w:t>.  Using the divergence theorem, this expression may be rearranged as</w:t>
      </w:r>
    </w:p>
    <w:p w14:paraId="4DFAA7C5" w14:textId="48572D74" w:rsidR="001C1E70" w:rsidRPr="000037DA" w:rsidDel="00DD709E" w:rsidRDefault="001C1E70">
      <w:pPr>
        <w:pStyle w:val="MTDisplayEquation"/>
        <w:rPr>
          <w:del w:id="254" w:author="Gerard" w:date="2014-11-07T13:02:00Z"/>
        </w:rPr>
        <w:pPrChange w:id="255"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50" o:title=""/>
          </v:shape>
          <o:OLEObject Type="Embed" ProgID="Equation.DSMT4" ShapeID="_x0000_i1690" DrawAspect="Content" ObjectID="_1493807868" r:id="rId135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6" w:name="ZEqnNum414242"/>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24</w:instrText>
        </w:r>
      </w:fldSimple>
      <w:r>
        <w:instrText>)</w:instrText>
      </w:r>
      <w:bookmarkEnd w:id="256"/>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52" o:title=""/>
          </v:shape>
          <o:OLEObject Type="Embed" ProgID="Equation.DSMT4" ShapeID="_x0000_i1691" DrawAspect="Content" ObjectID="_1493807869" r:id="rId1353"/>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54" o:title=""/>
          </v:shape>
          <o:OLEObject Type="Embed" ProgID="Equation.DSMT4" ShapeID="_x0000_i1692" DrawAspect="Content" ObjectID="_1493807870" r:id="rId1355"/>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6" o:title=""/>
          </v:shape>
          <o:OLEObject Type="Embed" ProgID="Equation.DSMT4" ShapeID="_x0000_i1693" DrawAspect="Content" ObjectID="_1493807871" r:id="rId1357"/>
        </w:object>
      </w:r>
      <w:r w:rsidRPr="000037DA">
        <w:t xml:space="preserve">, and </w:t>
      </w:r>
      <w:r w:rsidR="00905817" w:rsidRPr="00905817">
        <w:rPr>
          <w:position w:val="-12"/>
        </w:rPr>
        <w:object w:dxaOrig="999" w:dyaOrig="360" w14:anchorId="06078747">
          <v:shape id="_x0000_i1694" type="#_x0000_t75" style="width:50.25pt;height:19pt" o:ole="">
            <v:imagedata r:id="rId1358" o:title=""/>
          </v:shape>
          <o:OLEObject Type="Embed" ProgID="Equation.DSMT4" ShapeID="_x0000_i1694" DrawAspect="Content" ObjectID="_1493807872" r:id="rId1359"/>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60" o:title=""/>
          </v:shape>
          <o:OLEObject Type="Embed" ProgID="Equation.DSMT4" ShapeID="_x0000_i1695" DrawAspect="Content" ObjectID="_1493807873" r:id="rId1361"/>
        </w:object>
      </w:r>
      <w:r w:rsidRPr="000037DA">
        <w:t xml:space="preserve">, with </w:t>
      </w:r>
      <w:r w:rsidR="00905817" w:rsidRPr="00905817">
        <w:rPr>
          <w:position w:val="-4"/>
        </w:rPr>
        <w:object w:dxaOrig="200" w:dyaOrig="200" w14:anchorId="4963D2E2">
          <v:shape id="_x0000_i1696" type="#_x0000_t75" style="width:10.2pt;height:10.2pt" o:ole="">
            <v:imagedata r:id="rId1362" o:title=""/>
          </v:shape>
          <o:OLEObject Type="Embed" ProgID="Equation.DSMT4" ShapeID="_x0000_i1696" DrawAspect="Content" ObjectID="_1493807874" r:id="rId1363"/>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64" o:title=""/>
          </v:shape>
          <o:OLEObject Type="Embed" ProgID="Equation.DSMT4" ShapeID="_x0000_i1697" DrawAspect="Content" ObjectID="_1493807875" r:id="rId1365"/>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6" o:title=""/>
          </v:shape>
          <o:OLEObject Type="Embed" ProgID="Equation.DSMT4" ShapeID="_x0000_i1698" DrawAspect="Content" ObjectID="_1493807876" r:id="rId1367"/>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8" o:title=""/>
          </v:shape>
          <o:OLEObject Type="Embed" ProgID="Equation.DSMT4" ShapeID="_x0000_i1699" DrawAspect="Content" ObjectID="_1493807877" r:id="rId1369"/>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70" o:title=""/>
          </v:shape>
          <o:OLEObject Type="Embed" ProgID="Equation.DSMT4" ShapeID="_x0000_i1700" DrawAspect="Content" ObjectID="_1493807878" r:id="rId1371"/>
        </w:object>
      </w:r>
      <w:r w:rsidRPr="000037DA">
        <w:t xml:space="preserve"> and </w:t>
      </w:r>
      <w:r w:rsidR="00905817" w:rsidRPr="00905817">
        <w:rPr>
          <w:position w:val="-10"/>
        </w:rPr>
        <w:object w:dxaOrig="240" w:dyaOrig="260" w14:anchorId="534FF661">
          <v:shape id="_x0000_i1701" type="#_x0000_t75" style="width:12.25pt;height:12.9pt" o:ole="">
            <v:imagedata r:id="rId1372" o:title=""/>
          </v:shape>
          <o:OLEObject Type="Embed" ProgID="Equation.DSMT4" ShapeID="_x0000_i1701" DrawAspect="Content" ObjectID="_1493807879" r:id="rId1373"/>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74" o:title=""/>
          </v:shape>
          <o:OLEObject Type="Embed" ProgID="Equation.DSMT4" ShapeID="_x0000_i1702" DrawAspect="Content" ObjectID="_1493807880" r:id="rId1375"/>
        </w:object>
      </w:r>
      <w:r w:rsidRPr="000037DA">
        <w:t xml:space="preserve"> and </w:t>
      </w:r>
      <w:r w:rsidR="00905817" w:rsidRPr="00905817">
        <w:rPr>
          <w:position w:val="-12"/>
        </w:rPr>
        <w:object w:dxaOrig="300" w:dyaOrig="360" w14:anchorId="031C5117">
          <v:shape id="_x0000_i1703" type="#_x0000_t75" style="width:14.95pt;height:19pt" o:ole="">
            <v:imagedata r:id="rId1376" o:title=""/>
          </v:shape>
          <o:OLEObject Type="Embed" ProgID="Equation.DSMT4" ShapeID="_x0000_i1703" DrawAspect="Content" ObjectID="_1493807881" r:id="rId1377"/>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D3178E">
          <w:instrText>(3.24)</w:instrText>
        </w:r>
      </w:fldSimple>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8" o:title=""/>
          </v:shape>
          <o:OLEObject Type="Embed" ProgID="Equation.DSMT4" ShapeID="_x0000_i1704" DrawAspect="Content" ObjectID="_1493807882" r:id="rId1379"/>
        </w:object>
      </w:r>
      <w:r w:rsidRPr="000037DA">
        <w:t xml:space="preserve"> represents the virtual work.</w:t>
      </w:r>
    </w:p>
    <w:p w14:paraId="6020D169" w14:textId="77777777" w:rsidR="00FB6012" w:rsidRPr="000037DA" w:rsidRDefault="00FB6012" w:rsidP="00FB6012">
      <w:pPr>
        <w:pStyle w:val="Heading3"/>
      </w:pPr>
      <w:bookmarkStart w:id="257" w:name="_Toc176704843"/>
      <w:bookmarkStart w:id="258" w:name="_Toc289032549"/>
      <w:r>
        <w:t>Linearization</w:t>
      </w:r>
      <w:bookmarkEnd w:id="257"/>
      <w:bookmarkEnd w:id="258"/>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D3178E">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80" o:title=""/>
          </v:shape>
          <o:OLEObject Type="Embed" ProgID="Equation.DSMT4" ShapeID="_x0000_i1705" DrawAspect="Content" ObjectID="_1493807883" r:id="rId1381"/>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82" o:title=""/>
          </v:shape>
          <o:OLEObject Type="Embed" ProgID="Equation.DSMT4" ShapeID="_x0000_i1706" DrawAspect="Content" ObjectID="_1493807884" r:id="rId1383"/>
        </w:object>
      </w:r>
      <w:r w:rsidRPr="000037DA">
        <w:t xml:space="preserve">, along an increment </w:t>
      </w:r>
      <w:r w:rsidR="00905817" w:rsidRPr="00905817">
        <w:rPr>
          <w:position w:val="-6"/>
        </w:rPr>
        <w:object w:dxaOrig="360" w:dyaOrig="279" w14:anchorId="6CE6B6C3">
          <v:shape id="_x0000_i1707" type="#_x0000_t75" style="width:19pt;height:14.25pt" o:ole="">
            <v:imagedata r:id="rId1384" o:title=""/>
          </v:shape>
          <o:OLEObject Type="Embed" ProgID="Equation.DSMT4" ShapeID="_x0000_i1707" DrawAspect="Content" ObjectID="_1493807885" r:id="rId1385"/>
        </w:object>
      </w:r>
      <w:r w:rsidRPr="000037DA">
        <w:t xml:space="preserve"> in </w:t>
      </w:r>
      <w:r w:rsidR="00905817" w:rsidRPr="00905817">
        <w:rPr>
          <w:position w:val="-10"/>
        </w:rPr>
        <w:object w:dxaOrig="300" w:dyaOrig="360" w14:anchorId="56CEF113">
          <v:shape id="_x0000_i1708" type="#_x0000_t75" style="width:14.95pt;height:19pt" o:ole="">
            <v:imagedata r:id="rId1386" o:title=""/>
          </v:shape>
          <o:OLEObject Type="Embed" ProgID="Equation.DSMT4" ShapeID="_x0000_i1708" DrawAspect="Content" ObjectID="_1493807886" r:id="rId1387"/>
        </w:object>
      </w:r>
      <w:r w:rsidRPr="000037DA">
        <w:t xml:space="preserve"> and an increment </w:t>
      </w:r>
      <w:r w:rsidR="00905817" w:rsidRPr="00905817">
        <w:rPr>
          <w:position w:val="-10"/>
        </w:rPr>
        <w:object w:dxaOrig="340" w:dyaOrig="320" w14:anchorId="1905E398">
          <v:shape id="_x0000_i1709" type="#_x0000_t75" style="width:17pt;height:15.6pt" o:ole="">
            <v:imagedata r:id="rId1388" o:title=""/>
          </v:shape>
          <o:OLEObject Type="Embed" ProgID="Equation.DSMT4" ShapeID="_x0000_i1709" DrawAspect="Content" ObjectID="_1493807887" r:id="rId1389"/>
        </w:object>
      </w:r>
      <w:r w:rsidRPr="000037DA">
        <w:t xml:space="preserve"> in </w:t>
      </w:r>
      <w:r w:rsidR="00905817" w:rsidRPr="00905817">
        <w:rPr>
          <w:position w:val="-10"/>
        </w:rPr>
        <w:object w:dxaOrig="240" w:dyaOrig="260" w14:anchorId="43515783">
          <v:shape id="_x0000_i1710" type="#_x0000_t75" style="width:12.25pt;height:12.9pt" o:ole="">
            <v:imagedata r:id="rId1390" o:title=""/>
          </v:shape>
          <o:OLEObject Type="Embed" ProgID="Equation.DSMT4" ShapeID="_x0000_i1710" DrawAspect="Content" ObjectID="_1493807888" r:id="rId1391"/>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92" o:title=""/>
          </v:shape>
          <o:OLEObject Type="Embed" ProgID="Equation.DSMT4" ShapeID="_x0000_i1711" DrawAspect="Content" ObjectID="_1493807889" r:id="rId139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94" o:title=""/>
          </v:shape>
          <o:OLEObject Type="Embed" ProgID="Equation.DSMT4" ShapeID="_x0000_i1712" DrawAspect="Content" ObjectID="_1493807890" r:id="rId1395"/>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6" o:title=""/>
          </v:shape>
          <o:OLEObject Type="Embed" ProgID="Equation.DSMT4" ShapeID="_x0000_i1713" DrawAspect="Content" ObjectID="_1493807891" r:id="rId1397"/>
        </w:object>
      </w:r>
      <w:r w:rsidRPr="000037DA">
        <w:t xml:space="preserve"> along </w:t>
      </w:r>
      <w:r w:rsidR="00905817" w:rsidRPr="00905817">
        <w:rPr>
          <w:position w:val="-10"/>
        </w:rPr>
        <w:object w:dxaOrig="340" w:dyaOrig="320" w14:anchorId="121708BD">
          <v:shape id="_x0000_i1714" type="#_x0000_t75" style="width:17pt;height:15.6pt" o:ole="">
            <v:imagedata r:id="rId1398" o:title=""/>
          </v:shape>
          <o:OLEObject Type="Embed" ProgID="Equation.DSMT4" ShapeID="_x0000_i1714" DrawAspect="Content" ObjectID="_1493807892" r:id="rId1399"/>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400" o:title=""/>
          </v:shape>
          <o:OLEObject Type="Embed" ProgID="Equation.DSMT4" ShapeID="_x0000_i1715" DrawAspect="Content" ObjectID="_1493807893" r:id="rId140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402" o:title=""/>
          </v:shape>
          <o:OLEObject Type="Embed" ProgID="Equation.DSMT4" ShapeID="_x0000_i1716" DrawAspect="Content" ObjectID="_1493807894" r:id="rId140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9" w:name="ZEqnNum16276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27</w:instrText>
        </w:r>
      </w:fldSimple>
      <w:r>
        <w:instrText>)</w:instrText>
      </w:r>
      <w:bookmarkEnd w:id="259"/>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404" o:title=""/>
          </v:shape>
          <o:OLEObject Type="Embed" ProgID="Equation.DSMT4" ShapeID="_x0000_i1717" DrawAspect="Content" ObjectID="_1493807895" r:id="rId140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6" o:title=""/>
          </v:shape>
          <o:OLEObject Type="Embed" ProgID="Equation.DSMT4" ShapeID="_x0000_i1718" DrawAspect="Content" ObjectID="_1493807896" r:id="rId1407"/>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8" o:title=""/>
          </v:shape>
          <o:OLEObject Type="Embed" ProgID="Equation.DSMT4" ShapeID="_x0000_i1719" DrawAspect="Content" ObjectID="_1493807897" r:id="rId1409"/>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 w:name="ZEqnNum23961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29</w:instrText>
        </w:r>
      </w:fldSimple>
      <w:r>
        <w:instrText>)</w:instrText>
      </w:r>
      <w:bookmarkEnd w:id="260"/>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10" o:title=""/>
          </v:shape>
          <o:OLEObject Type="Embed" ProgID="Equation.DSMT4" ShapeID="_x0000_i1720" DrawAspect="Content" ObjectID="_1493807898" r:id="rId1411"/>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12" o:title=""/>
          </v:shape>
          <o:OLEObject Type="Embed" ProgID="Equation.DSMT4" ShapeID="_x0000_i1721" DrawAspect="Content" ObjectID="_1493807899" r:id="rId1413"/>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D3178E">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14" o:title=""/>
          </v:shape>
          <o:OLEObject Type="Embed" ProgID="Equation.DSMT4" ShapeID="_x0000_i1722" DrawAspect="Content" ObjectID="_1493807900" r:id="rId141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6" o:title=""/>
          </v:shape>
          <o:OLEObject Type="Embed" ProgID="Equation.DSMT4" ShapeID="_x0000_i1723" DrawAspect="Content" ObjectID="_1493807901" r:id="rId1417"/>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8" o:title=""/>
          </v:shape>
          <o:OLEObject Type="Embed" ProgID="Equation.DSMT4" ShapeID="_x0000_i1724" DrawAspect="Content" ObjectID="_1493807902" r:id="rId1419"/>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20" o:title=""/>
          </v:shape>
          <o:OLEObject Type="Embed" ProgID="Equation.DSMT4" ShapeID="_x0000_i1725" DrawAspect="Content" ObjectID="_1493807903" r:id="rId142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22" o:title=""/>
          </v:shape>
          <o:OLEObject Type="Embed" ProgID="Equation.DSMT4" ShapeID="_x0000_i1726" DrawAspect="Content" ObjectID="_1493807904" r:id="rId1423"/>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24" o:title=""/>
          </v:shape>
          <o:OLEObject Type="Embed" ProgID="Equation.DSMT4" ShapeID="_x0000_i1727" DrawAspect="Content" ObjectID="_1493807905" r:id="rId1425"/>
        </w:object>
      </w:r>
      <w:r w:rsidRPr="000037DA">
        <w:t xml:space="preserve"> where </w:t>
      </w:r>
      <w:r w:rsidR="00905817" w:rsidRPr="00905817">
        <w:rPr>
          <w:position w:val="-4"/>
        </w:rPr>
        <w:object w:dxaOrig="240" w:dyaOrig="260" w14:anchorId="1A7E61C7">
          <v:shape id="_x0000_i1728" type="#_x0000_t75" style="width:12.25pt;height:12.9pt" o:ole="">
            <v:imagedata r:id="rId1426" o:title=""/>
          </v:shape>
          <o:OLEObject Type="Embed" ProgID="Equation.DSMT4" ShapeID="_x0000_i1728" DrawAspect="Content" ObjectID="_1493807906" r:id="rId1427"/>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8" o:title=""/>
          </v:shape>
          <o:OLEObject Type="Embed" ProgID="Equation.DSMT4" ShapeID="_x0000_i1729" DrawAspect="Content" ObjectID="_1493807907" r:id="rId1429"/>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30" o:title=""/>
          </v:shape>
          <o:OLEObject Type="Embed" ProgID="Equation.DSMT4" ShapeID="_x0000_i1730" DrawAspect="Content" ObjectID="_1493807908" r:id="rId1431"/>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32" o:title=""/>
          </v:shape>
          <o:OLEObject Type="Embed" ProgID="Equation.DSMT4" ShapeID="_x0000_i1731" DrawAspect="Content" ObjectID="_1493807909" r:id="rId1433"/>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34" o:title=""/>
          </v:shape>
          <o:OLEObject Type="Embed" ProgID="Equation.DSMT4" ShapeID="_x0000_i1732" DrawAspect="Content" ObjectID="_1493807910" r:id="rId1435"/>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6" o:title=""/>
          </v:shape>
          <o:OLEObject Type="Embed" ProgID="Equation.DSMT4" ShapeID="_x0000_i1733" DrawAspect="Content" ObjectID="_1493807911" r:id="rId143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8" o:title=""/>
          </v:shape>
          <o:OLEObject Type="Embed" ProgID="Equation.DSMT4" ShapeID="_x0000_i1734" DrawAspect="Content" ObjectID="_1493807912" r:id="rId1439"/>
        </w:object>
      </w:r>
      <w:r w:rsidRPr="000037DA">
        <w:t xml:space="preserve"> and </w:t>
      </w:r>
      <w:r w:rsidR="00905817" w:rsidRPr="00905817">
        <w:rPr>
          <w:position w:val="-4"/>
        </w:rPr>
        <w:object w:dxaOrig="279" w:dyaOrig="260" w14:anchorId="1D71FF18">
          <v:shape id="_x0000_i1735" type="#_x0000_t75" style="width:14.25pt;height:12.9pt" o:ole="">
            <v:imagedata r:id="rId1440" o:title=""/>
          </v:shape>
          <o:OLEObject Type="Embed" ProgID="Equation.DSMT4" ShapeID="_x0000_i1735" DrawAspect="Content" ObjectID="_1493807913" r:id="rId1441"/>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42" o:title=""/>
          </v:shape>
          <o:OLEObject Type="Embed" ProgID="Equation.DSMT4" ShapeID="_x0000_i1736" DrawAspect="Content" ObjectID="_1493807914" r:id="rId1443"/>
        </w:object>
      </w:r>
      <w:r w:rsidRPr="000037DA">
        <w:t xml:space="preserve">.  Since </w:t>
      </w:r>
      <w:r w:rsidR="00905817" w:rsidRPr="00905817">
        <w:rPr>
          <w:position w:val="-4"/>
        </w:rPr>
        <w:object w:dxaOrig="279" w:dyaOrig="260" w14:anchorId="25E4F64C">
          <v:shape id="_x0000_i1737" type="#_x0000_t75" style="width:14.25pt;height:12.9pt" o:ole="">
            <v:imagedata r:id="rId1444" o:title=""/>
          </v:shape>
          <o:OLEObject Type="Embed" ProgID="Equation.DSMT4" ShapeID="_x0000_i1737" DrawAspect="Content" ObjectID="_1493807915" r:id="rId1445"/>
        </w:object>
      </w:r>
      <w:r w:rsidRPr="000037DA">
        <w:t xml:space="preserve"> and </w:t>
      </w:r>
      <w:r w:rsidR="00905817" w:rsidRPr="00905817">
        <w:rPr>
          <w:position w:val="-4"/>
        </w:rPr>
        <w:object w:dxaOrig="240" w:dyaOrig="260" w14:anchorId="19339381">
          <v:shape id="_x0000_i1738" type="#_x0000_t75" style="width:12.25pt;height:12.9pt" o:ole="">
            <v:imagedata r:id="rId1446" o:title=""/>
          </v:shape>
          <o:OLEObject Type="Embed" ProgID="Equation.DSMT4" ShapeID="_x0000_i1738" DrawAspect="Content" ObjectID="_1493807916" r:id="rId1447"/>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8" o:title=""/>
          </v:shape>
          <o:OLEObject Type="Embed" ProgID="Equation.DSMT4" ShapeID="_x0000_i1739" DrawAspect="Content" ObjectID="_1493807917" r:id="rId1449"/>
        </w:object>
      </w:r>
      <w:r w:rsidRPr="000037DA">
        <w:t xml:space="preserve"> and </w:t>
      </w:r>
      <w:r w:rsidR="00A60338" w:rsidRPr="00905817">
        <w:rPr>
          <w:position w:val="-6"/>
        </w:rPr>
        <w:object w:dxaOrig="279" w:dyaOrig="279" w14:anchorId="59EDC4FA">
          <v:shape id="_x0000_i1740" type="#_x0000_t75" style="width:14.25pt;height:14.25pt" o:ole="">
            <v:imagedata r:id="rId1450" o:title=""/>
          </v:shape>
          <o:OLEObject Type="Embed" ProgID="Equation.DSMT4" ShapeID="_x0000_i1740" DrawAspect="Content" ObjectID="_1493807918" r:id="rId1451"/>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52" o:title=""/>
          </v:shape>
          <o:OLEObject Type="Embed" ProgID="Equation.DSMT4" ShapeID="_x0000_i1741" DrawAspect="Content" ObjectID="_1493807919" r:id="rId1453"/>
        </w:object>
      </w:r>
      <w:r w:rsidRPr="000037DA">
        <w:t xml:space="preserve"> and </w:t>
      </w:r>
      <w:r w:rsidR="00905817" w:rsidRPr="00905817">
        <w:rPr>
          <w:position w:val="-14"/>
        </w:rPr>
        <w:object w:dxaOrig="1080" w:dyaOrig="380" w14:anchorId="4555D772">
          <v:shape id="_x0000_i1742" type="#_x0000_t75" style="width:54.35pt;height:19pt" o:ole="">
            <v:imagedata r:id="rId1454" o:title=""/>
          </v:shape>
          <o:OLEObject Type="Embed" ProgID="Equation.DSMT4" ShapeID="_x0000_i1742" DrawAspect="Content" ObjectID="_1493807920" r:id="rId1455"/>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6" o:title=""/>
          </v:shape>
          <o:OLEObject Type="Embed" ProgID="Equation.DSMT4" ShapeID="_x0000_i1743" DrawAspect="Content" ObjectID="_1493807921" r:id="rId1457"/>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8" o:title=""/>
          </v:shape>
          <o:OLEObject Type="Embed" ProgID="Equation.DSMT4" ShapeID="_x0000_i1744" DrawAspect="Content" ObjectID="_1493807922" r:id="rId1459"/>
        </w:object>
      </w:r>
      <w:r w:rsidRPr="000037DA">
        <w:t xml:space="preserve"> along </w:t>
      </w:r>
      <w:r w:rsidR="00905817" w:rsidRPr="00905817">
        <w:rPr>
          <w:position w:val="-10"/>
        </w:rPr>
        <w:object w:dxaOrig="340" w:dyaOrig="320" w14:anchorId="19FD7FD5">
          <v:shape id="_x0000_i1745" type="#_x0000_t75" style="width:17pt;height:15.6pt" o:ole="">
            <v:imagedata r:id="rId1460" o:title=""/>
          </v:shape>
          <o:OLEObject Type="Embed" ProgID="Equation.DSMT4" ShapeID="_x0000_i1745" DrawAspect="Content" ObjectID="_1493807923" r:id="rId1461"/>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62" o:title=""/>
          </v:shape>
          <o:OLEObject Type="Embed" ProgID="Equation.DSMT4" ShapeID="_x0000_i1746" DrawAspect="Content" ObjectID="_1493807924" r:id="rId146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1" w:name="ZEqnNum78286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33</w:instrText>
        </w:r>
      </w:fldSimple>
      <w:r>
        <w:instrText>)</w:instrText>
      </w:r>
      <w:bookmarkEnd w:id="261"/>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64" o:title=""/>
          </v:shape>
          <o:OLEObject Type="Embed" ProgID="Equation.DSMT4" ShapeID="_x0000_i1747" DrawAspect="Content" ObjectID="_1493807925" r:id="rId1465"/>
        </w:object>
      </w:r>
      <w:r w:rsidRPr="000037DA">
        <w:t xml:space="preserve"> and </w:t>
      </w:r>
      <w:r w:rsidR="00905817" w:rsidRPr="00905817">
        <w:rPr>
          <w:position w:val="-10"/>
        </w:rPr>
        <w:object w:dxaOrig="720" w:dyaOrig="320" w14:anchorId="377FCE3D">
          <v:shape id="_x0000_i1748" type="#_x0000_t75" style="width:36.7pt;height:15.6pt" o:ole="">
            <v:imagedata r:id="rId1466" o:title=""/>
          </v:shape>
          <o:OLEObject Type="Embed" ProgID="Equation.DSMT4" ShapeID="_x0000_i1748" DrawAspect="Content" ObjectID="_1493807926" r:id="rId1467"/>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8" o:title=""/>
          </v:shape>
          <o:OLEObject Type="Embed" ProgID="Equation.DSMT4" ShapeID="_x0000_i1749" DrawAspect="Content" ObjectID="_1493807927" r:id="rId1469"/>
        </w:object>
      </w:r>
      <w:r w:rsidRPr="000037DA">
        <w:t xml:space="preserve"> and </w:t>
      </w:r>
      <w:r w:rsidR="00905817" w:rsidRPr="00905817">
        <w:rPr>
          <w:position w:val="-6"/>
        </w:rPr>
        <w:object w:dxaOrig="420" w:dyaOrig="320" w14:anchorId="37A41ABE">
          <v:shape id="_x0000_i1750" type="#_x0000_t75" style="width:20.4pt;height:15.6pt" o:ole="">
            <v:imagedata r:id="rId1470" o:title=""/>
          </v:shape>
          <o:OLEObject Type="Embed" ProgID="Equation.DSMT4" ShapeID="_x0000_i1750" DrawAspect="Content" ObjectID="_1493807928" r:id="rId1471"/>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D3178E">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72" o:title=""/>
          </v:shape>
          <o:OLEObject Type="Embed" ProgID="Equation.DSMT4" ShapeID="_x0000_i1751" DrawAspect="Content" ObjectID="_1493807929" r:id="rId1473"/>
        </w:object>
      </w:r>
      <w:r w:rsidRPr="000037DA">
        <w:t xml:space="preserve"> and </w:t>
      </w:r>
      <w:r w:rsidR="00905817" w:rsidRPr="00905817">
        <w:rPr>
          <w:position w:val="-16"/>
        </w:rPr>
        <w:object w:dxaOrig="999" w:dyaOrig="440" w14:anchorId="2B968604">
          <v:shape id="_x0000_i1752" type="#_x0000_t75" style="width:50.25pt;height:21.75pt" o:ole="">
            <v:imagedata r:id="rId1474" o:title=""/>
          </v:shape>
          <o:OLEObject Type="Embed" ProgID="Equation.DSMT4" ShapeID="_x0000_i1752" DrawAspect="Content" ObjectID="_1493807930" r:id="rId1475"/>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6" o:title=""/>
          </v:shape>
          <o:OLEObject Type="Embed" ProgID="Equation.DSMT4" ShapeID="_x0000_i1753" DrawAspect="Content" ObjectID="_1493807931" r:id="rId1477"/>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8" o:title=""/>
          </v:shape>
          <o:OLEObject Type="Embed" ProgID="Equation.DSMT4" ShapeID="_x0000_i1754" DrawAspect="Content" ObjectID="_1493807932" r:id="rId1479"/>
        </w:object>
      </w:r>
      <w:r>
        <w:t xml:space="preserve">, where </w:t>
      </w:r>
      <w:r w:rsidR="00905817" w:rsidRPr="00905817">
        <w:rPr>
          <w:position w:val="-12"/>
        </w:rPr>
        <w:object w:dxaOrig="680" w:dyaOrig="360" w14:anchorId="1FC60A59">
          <v:shape id="_x0000_i1755" type="#_x0000_t75" style="width:34.65pt;height:19pt" o:ole="">
            <v:imagedata r:id="rId1480" o:title=""/>
          </v:shape>
          <o:OLEObject Type="Embed" ProgID="Equation.DSMT4" ShapeID="_x0000_i1755" DrawAspect="Content" ObjectID="_1493807933" r:id="rId1481"/>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82" o:title=""/>
          </v:shape>
          <o:OLEObject Type="Embed" ProgID="Equation.DSMT4" ShapeID="_x0000_i1756" DrawAspect="Content" ObjectID="_1493807934" r:id="rId148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2" w:name="ZEqnNum269251"/>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34</w:instrText>
        </w:r>
      </w:fldSimple>
      <w:r>
        <w:instrText>)</w:instrText>
      </w:r>
      <w:bookmarkEnd w:id="262"/>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84" o:title=""/>
          </v:shape>
          <o:OLEObject Type="Embed" ProgID="Equation.DSMT4" ShapeID="_x0000_i1757" DrawAspect="Content" ObjectID="_1493807935" r:id="rId14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3" w:name="ZEqnNum73799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35</w:instrText>
        </w:r>
      </w:fldSimple>
      <w:r>
        <w:instrText>)</w:instrText>
      </w:r>
      <w:bookmarkEnd w:id="263"/>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6" o:title=""/>
          </v:shape>
          <o:OLEObject Type="Embed" ProgID="Equation.DSMT4" ShapeID="_x0000_i1758" DrawAspect="Content" ObjectID="_1493807936" r:id="rId14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8" o:title=""/>
          </v:shape>
          <o:OLEObject Type="Embed" ProgID="Equation.DSMT4" ShapeID="_x0000_i1759" DrawAspect="Content" ObjectID="_1493807937" r:id="rId1489"/>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90" o:title=""/>
          </v:shape>
          <o:OLEObject Type="Embed" ProgID="Equation.DSMT4" ShapeID="_x0000_i1760" DrawAspect="Content" ObjectID="_1493807938" r:id="rId1491"/>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92" o:title=""/>
          </v:shape>
          <o:OLEObject Type="Embed" ProgID="Equation.DSMT4" ShapeID="_x0000_i1761" DrawAspect="Content" ObjectID="_1493807939" r:id="rId1493"/>
        </w:object>
      </w:r>
      <w:r>
        <w:t xml:space="preserve">, where </w:t>
      </w:r>
      <w:r w:rsidR="00905817" w:rsidRPr="00905817">
        <w:rPr>
          <w:position w:val="-16"/>
        </w:rPr>
        <w:object w:dxaOrig="1420" w:dyaOrig="440" w14:anchorId="4B4CF952">
          <v:shape id="_x0000_i1762" type="#_x0000_t75" style="width:71.3pt;height:21.75pt" o:ole="">
            <v:imagedata r:id="rId1494" o:title=""/>
          </v:shape>
          <o:OLEObject Type="Embed" ProgID="Equation.DSMT4" ShapeID="_x0000_i1762" DrawAspect="Content" ObjectID="_1493807940" r:id="rId1495"/>
        </w:object>
      </w:r>
      <w:r>
        <w:t xml:space="preserve"> and </w:t>
      </w:r>
      <w:r w:rsidR="00905817" w:rsidRPr="00905817">
        <w:rPr>
          <w:position w:val="-10"/>
        </w:rPr>
        <w:object w:dxaOrig="240" w:dyaOrig="260" w14:anchorId="63A9D63F">
          <v:shape id="_x0000_i1763" type="#_x0000_t75" style="width:12.25pt;height:12.9pt" o:ole="">
            <v:imagedata r:id="rId1496" o:title=""/>
          </v:shape>
          <o:OLEObject Type="Embed" ProgID="Equation.DSMT4" ShapeID="_x0000_i1763" DrawAspect="Content" ObjectID="_1493807941" r:id="rId1497"/>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8" o:title=""/>
          </v:shape>
          <o:OLEObject Type="Embed" ProgID="Equation.DSMT4" ShapeID="_x0000_i1764" DrawAspect="Content" ObjectID="_1493807942" r:id="rId149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4" w:name="ZEqnNum64188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38</w:instrText>
        </w:r>
      </w:fldSimple>
      <w:r>
        <w:instrText>)</w:instrText>
      </w:r>
      <w:bookmarkEnd w:id="264"/>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500" o:title=""/>
          </v:shape>
          <o:OLEObject Type="Embed" ProgID="Equation.DSMT4" ShapeID="_x0000_i1765" DrawAspect="Content" ObjectID="_1493807943" r:id="rId15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5" w:name="ZEqnNum675799"/>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39</w:instrText>
        </w:r>
      </w:fldSimple>
      <w:r>
        <w:instrText>)</w:instrText>
      </w:r>
      <w:bookmarkEnd w:id="265"/>
      <w:r>
        <w:fldChar w:fldCharType="end"/>
      </w:r>
    </w:p>
    <w:p w14:paraId="5999C349" w14:textId="68EAC14E" w:rsidR="00FB6012" w:rsidRDefault="00FB6012" w:rsidP="00FB6012">
      <w:del w:id="266" w:author="Gerard" w:date="2014-11-07T13:04:00Z">
        <w:r w:rsidDel="001529A7">
          <w:delText>Finally, f</w:delText>
        </w:r>
      </w:del>
      <w:ins w:id="267"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502" o:title=""/>
          </v:shape>
          <o:OLEObject Type="Embed" ProgID="Equation.DSMT4" ShapeID="_x0000_i1766" DrawAspect="Content" ObjectID="_1493807944" r:id="rId1503"/>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504" o:title=""/>
          </v:shape>
          <o:OLEObject Type="Embed" ProgID="Equation.DSMT4" ShapeID="_x0000_i1767" DrawAspect="Content" ObjectID="_1493807945" r:id="rId150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 w:name="ZEqnNum52583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40</w:instrText>
        </w:r>
      </w:fldSimple>
      <w:r>
        <w:instrText>)</w:instrText>
      </w:r>
      <w:bookmarkEnd w:id="268"/>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269" w:author="Gerard" w:date="2014-11-07T13:05:00Z"/>
        </w:rPr>
      </w:pPr>
      <w:r>
        <w:tab/>
      </w:r>
      <w:r w:rsidR="00905817" w:rsidRPr="00905817">
        <w:rPr>
          <w:position w:val="-52"/>
        </w:rPr>
        <w:object w:dxaOrig="5520" w:dyaOrig="1160" w14:anchorId="245AD3FB">
          <v:shape id="_x0000_i1768" type="#_x0000_t75" style="width:277.15pt;height:57.75pt" o:ole="">
            <v:imagedata r:id="rId1506" o:title=""/>
          </v:shape>
          <o:OLEObject Type="Embed" ProgID="Equation.DSMT4" ShapeID="_x0000_i1768" DrawAspect="Content" ObjectID="_1493807946" r:id="rId15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 w:name="ZEqnNum66940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41</w:instrText>
        </w:r>
      </w:fldSimple>
      <w:r>
        <w:instrText>)</w:instrText>
      </w:r>
      <w:bookmarkEnd w:id="270"/>
      <w:r>
        <w:fldChar w:fldCharType="end"/>
      </w:r>
    </w:p>
    <w:p w14:paraId="0BA8D431" w14:textId="0898E95C" w:rsidR="001529A7" w:rsidRDefault="008E3CAC" w:rsidP="001529A7">
      <w:pPr>
        <w:rPr>
          <w:ins w:id="271" w:author="Gerard" w:date="2014-11-07T13:05:00Z"/>
        </w:rPr>
      </w:pPr>
      <w:ins w:id="272" w:author="Gerard" w:date="2014-11-07T16:07:00Z">
        <w:r>
          <w:t>Finally, f</w:t>
        </w:r>
      </w:ins>
      <w:ins w:id="273" w:author="Gerard" w:date="2014-11-07T13:05:00Z">
        <w:r w:rsidR="001529A7">
          <w:t>or a prescribed external body force,</w:t>
        </w:r>
      </w:ins>
      <w:ins w:id="274"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8" o:title=""/>
          </v:shape>
          <o:OLEObject Type="Embed" ProgID="Equation.DSMT4" ShapeID="_x0000_i1769" DrawAspect="Content" ObjectID="_1493807947" r:id="rId1509"/>
        </w:object>
      </w:r>
      <w:ins w:id="275"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10" o:title=""/>
          </v:shape>
          <o:OLEObject Type="Embed" ProgID="Equation.DSMT4" ShapeID="_x0000_i1770" DrawAspect="Content" ObjectID="_1493807948" r:id="rId1511"/>
        </w:object>
      </w:r>
      <w:ins w:id="276"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12" o:title=""/>
          </v:shape>
          <o:OLEObject Type="Embed" ProgID="Equation.DSMT4" ShapeID="_x0000_i1771" DrawAspect="Content" ObjectID="_1493807949" r:id="rId1513"/>
        </w:object>
      </w:r>
      <w:ins w:id="277"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14" o:title=""/>
          </v:shape>
          <o:OLEObject Type="Embed" ProgID="Equation.DSMT4" ShapeID="_x0000_i1772" DrawAspect="Content" ObjectID="_1493807950" r:id="rId1515"/>
        </w:object>
      </w:r>
      <w:ins w:id="278" w:author="Gerard" w:date="2014-11-07T13:16:00Z">
        <w:r w:rsidR="001734DC">
          <w:t>,</w:t>
        </w:r>
      </w:ins>
    </w:p>
    <w:p w14:paraId="3ADEB444" w14:textId="68651E57" w:rsidR="001529A7" w:rsidRPr="001529A7" w:rsidRDefault="001529A7" w:rsidP="001529A7">
      <w:pPr>
        <w:pStyle w:val="MTDisplayEquation"/>
      </w:pPr>
      <w:ins w:id="279" w:author="Gerard" w:date="2014-11-07T13:05:00Z">
        <w:r>
          <w:tab/>
        </w:r>
      </w:ins>
      <w:r w:rsidR="00905817" w:rsidRPr="00905817">
        <w:rPr>
          <w:position w:val="-42"/>
        </w:rPr>
        <w:object w:dxaOrig="7220" w:dyaOrig="960" w14:anchorId="713C9964">
          <v:shape id="_x0000_i1773" type="#_x0000_t75" style="width:360.7pt;height:47.55pt" o:ole="">
            <v:imagedata r:id="rId1516" o:title=""/>
          </v:shape>
          <o:OLEObject Type="Embed" ProgID="Equation.DSMT4" ShapeID="_x0000_i1773" DrawAspect="Content" ObjectID="_1493807951" r:id="rId1517"/>
        </w:object>
      </w:r>
      <w:ins w:id="280"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281" w:author="Gerard" w:date="2015-05-06T12:49:00Z">
        <w:r>
          <w:fldChar w:fldCharType="end"/>
        </w:r>
      </w:del>
      <w:ins w:id="282" w:author="Gerard" w:date="2014-11-07T13:05:00Z">
        <w:r>
          <w:instrText>(</w:instrText>
        </w:r>
        <w:r>
          <w:fldChar w:fldCharType="begin"/>
        </w:r>
        <w:r>
          <w:instrText xml:space="preserve"> SEQ MTSec \c \* Arabic \* MERGEFORMAT </w:instrText>
        </w:r>
      </w:ins>
      <w:r>
        <w:fldChar w:fldCharType="separate"/>
      </w:r>
      <w:ins w:id="283" w:author="rawlins" w:date="2015-05-19T17:23:00Z">
        <w:r w:rsidR="00D3178E">
          <w:rPr>
            <w:noProof/>
          </w:rPr>
          <w:instrText>3</w:instrText>
        </w:r>
      </w:ins>
      <w:ins w:id="284" w:author="Gerard" w:date="2014-11-07T13:05:00Z">
        <w:r>
          <w:fldChar w:fldCharType="end"/>
        </w:r>
        <w:r>
          <w:instrText>.</w:instrText>
        </w:r>
        <w:r>
          <w:fldChar w:fldCharType="begin"/>
        </w:r>
        <w:r>
          <w:instrText xml:space="preserve"> SEQ MTEqn \c \* Arabic \* MERGEFORMAT </w:instrText>
        </w:r>
      </w:ins>
      <w:r>
        <w:fldChar w:fldCharType="separate"/>
      </w:r>
      <w:ins w:id="285" w:author="rawlins" w:date="2015-05-19T17:23:00Z">
        <w:r w:rsidR="00D3178E">
          <w:rPr>
            <w:noProof/>
          </w:rPr>
          <w:instrText>42</w:instrText>
        </w:r>
      </w:ins>
      <w:ins w:id="286" w:author="Gerard" w:date="2014-11-07T13:05:00Z">
        <w:r>
          <w:fldChar w:fldCharType="end"/>
        </w:r>
        <w:r>
          <w:instrText>)</w:instrText>
        </w:r>
        <w:r>
          <w:fldChar w:fldCharType="end"/>
        </w:r>
      </w:ins>
    </w:p>
    <w:p w14:paraId="4D1D7760" w14:textId="77777777" w:rsidR="00FB6012" w:rsidRDefault="00FB6012" w:rsidP="00FB6012">
      <w:pPr>
        <w:pStyle w:val="Heading3"/>
      </w:pPr>
      <w:bookmarkStart w:id="287" w:name="_Toc176704844"/>
      <w:bookmarkStart w:id="288" w:name="_Toc289032550"/>
      <w:r>
        <w:t>Discretization</w:t>
      </w:r>
      <w:bookmarkEnd w:id="287"/>
      <w:bookmarkEnd w:id="288"/>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8" o:title=""/>
          </v:shape>
          <o:OLEObject Type="Embed" ProgID="Equation.DSMT4" ShapeID="_x0000_i1774" DrawAspect="Content" ObjectID="_1493807952" r:id="rId1519"/>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289" w:author="rawlins" w:date="2015-05-19T17:23:00Z">
          <w:r w:rsidR="00D3178E">
            <w:rPr>
              <w:noProof/>
            </w:rPr>
            <w:instrText>43</w:instrText>
          </w:r>
        </w:ins>
        <w:ins w:id="290" w:author="Gerard" w:date="2015-05-06T12:49:00Z">
          <w:del w:id="291" w:author="rawlins" w:date="2015-05-19T16:10:00Z">
            <w:r w:rsidR="00E3755C" w:rsidDel="00752FD5">
              <w:rPr>
                <w:noProof/>
              </w:rPr>
              <w:delInstrText>43</w:delInstrText>
            </w:r>
          </w:del>
        </w:ins>
        <w:del w:id="292" w:author="rawlins" w:date="2015-05-19T16:10:00Z">
          <w:r w:rsidR="008D52AD" w:rsidDel="00752FD5">
            <w:rPr>
              <w:noProof/>
            </w:rPr>
            <w:delInstrText>42</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20" o:title=""/>
          </v:shape>
          <o:OLEObject Type="Embed" ProgID="Equation.DSMT4" ShapeID="_x0000_i1775" DrawAspect="Content" ObjectID="_1493807953" r:id="rId1521"/>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22" o:title=""/>
          </v:shape>
          <o:OLEObject Type="Embed" ProgID="Equation.DSMT4" ShapeID="_x0000_i1776" DrawAspect="Content" ObjectID="_1493807954" r:id="rId1523"/>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24" o:title=""/>
          </v:shape>
          <o:OLEObject Type="Embed" ProgID="Equation.DSMT4" ShapeID="_x0000_i1777" DrawAspect="Content" ObjectID="_1493807955" r:id="rId1525"/>
        </w:object>
      </w:r>
      <w:r w:rsidRPr="00DE14F9">
        <w:t xml:space="preserve">, and </w:t>
      </w:r>
      <w:r w:rsidR="00905817" w:rsidRPr="00905817">
        <w:rPr>
          <w:position w:val="-6"/>
        </w:rPr>
        <w:object w:dxaOrig="260" w:dyaOrig="220" w14:anchorId="0F58121C">
          <v:shape id="_x0000_i1778" type="#_x0000_t75" style="width:12.9pt;height:10.85pt" o:ole="">
            <v:imagedata r:id="rId1526" o:title=""/>
          </v:shape>
          <o:OLEObject Type="Embed" ProgID="Equation.DSMT4" ShapeID="_x0000_i1778" DrawAspect="Content" ObjectID="_1493807956" r:id="rId1527"/>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8" o:title=""/>
          </v:shape>
          <o:OLEObject Type="Embed" ProgID="Equation.DSMT4" ShapeID="_x0000_i1779" DrawAspect="Content" ObjectID="_1493807957" r:id="rId1529"/>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D3178E">
          <w:instrText>(3.27)</w:instrText>
        </w:r>
      </w:fldSimple>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30" o:title=""/>
          </v:shape>
          <o:OLEObject Type="Embed" ProgID="Equation.DSMT4" ShapeID="_x0000_i1780" DrawAspect="Content" ObjectID="_1493807958" r:id="rId1531"/>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293" w:author="rawlins" w:date="2015-05-19T17:23:00Z">
          <w:r w:rsidR="00D3178E">
            <w:rPr>
              <w:noProof/>
            </w:rPr>
            <w:instrText>44</w:instrText>
          </w:r>
        </w:ins>
        <w:ins w:id="294" w:author="Gerard" w:date="2015-05-06T12:49:00Z">
          <w:del w:id="295" w:author="rawlins" w:date="2015-05-19T16:10:00Z">
            <w:r w:rsidR="00E3755C" w:rsidDel="00752FD5">
              <w:rPr>
                <w:noProof/>
              </w:rPr>
              <w:delInstrText>44</w:delInstrText>
            </w:r>
          </w:del>
        </w:ins>
        <w:del w:id="296" w:author="rawlins" w:date="2015-05-19T16:10:00Z">
          <w:r w:rsidR="008D52AD" w:rsidDel="00752FD5">
            <w:rPr>
              <w:noProof/>
            </w:rPr>
            <w:delInstrText>43</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32" o:title=""/>
          </v:shape>
          <o:OLEObject Type="Embed" ProgID="Equation.DSMT4" ShapeID="_x0000_i1781" DrawAspect="Content" ObjectID="_1493807959" r:id="rId1533"/>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34" o:title=""/>
          </v:shape>
          <o:OLEObject Type="Embed" ProgID="Equation.DSMT4" ShapeID="_x0000_i1782" DrawAspect="Content" ObjectID="_1493807960" r:id="rId1535"/>
        </w:object>
      </w:r>
      <w:r w:rsidRPr="00074384">
        <w:t xml:space="preserve">, </w:t>
      </w:r>
      <w:r w:rsidR="00905817" w:rsidRPr="00905817">
        <w:rPr>
          <w:position w:val="-12"/>
        </w:rPr>
        <w:object w:dxaOrig="380" w:dyaOrig="400" w14:anchorId="2CA75A8B">
          <v:shape id="_x0000_i1783" type="#_x0000_t75" style="width:19pt;height:19.7pt" o:ole="">
            <v:imagedata r:id="rId1536" o:title=""/>
          </v:shape>
          <o:OLEObject Type="Embed" ProgID="Equation.DSMT4" ShapeID="_x0000_i1783" DrawAspect="Content" ObjectID="_1493807961" r:id="rId1537"/>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8" o:title=""/>
          </v:shape>
          <o:OLEObject Type="Embed" ProgID="Equation.DSMT4" ShapeID="_x0000_i1784" DrawAspect="Content" ObjectID="_1493807962" r:id="rId1539"/>
        </w:object>
      </w:r>
      <w:r w:rsidRPr="00074384">
        <w:t xml:space="preserve">th element, </w:t>
      </w:r>
      <w:r w:rsidR="00905817" w:rsidRPr="00905817">
        <w:rPr>
          <w:position w:val="-12"/>
        </w:rPr>
        <w:object w:dxaOrig="320" w:dyaOrig="360" w14:anchorId="22019D29">
          <v:shape id="_x0000_i1785" type="#_x0000_t75" style="width:15.6pt;height:19pt" o:ole="">
            <v:imagedata r:id="rId1540" o:title=""/>
          </v:shape>
          <o:OLEObject Type="Embed" ProgID="Equation.DSMT4" ShapeID="_x0000_i1785" DrawAspect="Content" ObjectID="_1493807963" r:id="rId1541"/>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42" o:title=""/>
          </v:shape>
          <o:OLEObject Type="Embed" ProgID="Equation.DSMT4" ShapeID="_x0000_i1786" DrawAspect="Content" ObjectID="_1493807964" r:id="rId1543"/>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44" o:title=""/>
          </v:shape>
          <o:OLEObject Type="Embed" ProgID="Equation.DSMT4" ShapeID="_x0000_i1787" DrawAspect="Content" ObjectID="_1493807965" r:id="rId1545"/>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6" o:title=""/>
          </v:shape>
          <o:OLEObject Type="Embed" ProgID="Equation.DSMT4" ShapeID="_x0000_i1788" DrawAspect="Content" ObjectID="_1493807966" r:id="rId1547"/>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297" w:author="rawlins" w:date="2015-05-19T17:23:00Z">
          <w:r w:rsidR="00D3178E">
            <w:rPr>
              <w:noProof/>
            </w:rPr>
            <w:instrText>45</w:instrText>
          </w:r>
        </w:ins>
        <w:ins w:id="298" w:author="Gerard" w:date="2015-05-06T12:49:00Z">
          <w:del w:id="299" w:author="rawlins" w:date="2015-05-19T16:10:00Z">
            <w:r w:rsidR="00E3755C" w:rsidDel="00752FD5">
              <w:rPr>
                <w:noProof/>
              </w:rPr>
              <w:delInstrText>45</w:delInstrText>
            </w:r>
          </w:del>
        </w:ins>
        <w:del w:id="300" w:author="rawlins" w:date="2015-05-19T16:10:00Z">
          <w:r w:rsidR="008D52AD" w:rsidDel="00752FD5">
            <w:rPr>
              <w:noProof/>
            </w:rPr>
            <w:delInstrText>44</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8" o:title=""/>
          </v:shape>
          <o:OLEObject Type="Embed" ProgID="Equation.DSMT4" ShapeID="_x0000_i1789" DrawAspect="Content" ObjectID="_1493807967" r:id="rId1549"/>
        </w:object>
      </w:r>
      <w:r w:rsidRPr="00074384">
        <w:t xml:space="preserve">, </w:t>
      </w:r>
      <w:r w:rsidR="00905817" w:rsidRPr="00905817">
        <w:rPr>
          <w:position w:val="-12"/>
        </w:rPr>
        <w:object w:dxaOrig="260" w:dyaOrig="380" w14:anchorId="613A5389">
          <v:shape id="_x0000_i1790" type="#_x0000_t75" style="width:12.9pt;height:19pt" o:ole="">
            <v:imagedata r:id="rId1550" o:title=""/>
          </v:shape>
          <o:OLEObject Type="Embed" ProgID="Equation.DSMT4" ShapeID="_x0000_i1790" DrawAspect="Content" ObjectID="_1493807968" r:id="rId1551"/>
        </w:object>
      </w:r>
      <w:r w:rsidRPr="00074384">
        <w:t xml:space="preserve"> and </w:t>
      </w:r>
      <w:r w:rsidR="00905817" w:rsidRPr="00905817">
        <w:rPr>
          <w:position w:val="-12"/>
        </w:rPr>
        <w:object w:dxaOrig="279" w:dyaOrig="380" w14:anchorId="16315F6D">
          <v:shape id="_x0000_i1791" type="#_x0000_t75" style="width:14.25pt;height:19pt" o:ole="">
            <v:imagedata r:id="rId1552" o:title=""/>
          </v:shape>
          <o:OLEObject Type="Embed" ProgID="Equation.DSMT4" ShapeID="_x0000_i1791" DrawAspect="Content" ObjectID="_1493807969" r:id="rId1553"/>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54" o:title=""/>
          </v:shape>
          <o:OLEObject Type="Embed" ProgID="Equation.DSMT4" ShapeID="_x0000_i1792" DrawAspect="Content" ObjectID="_1493807970" r:id="rId1555"/>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6" o:title=""/>
          </v:shape>
          <o:OLEObject Type="Embed" ProgID="Equation.DSMT4" ShapeID="_x0000_i1793" DrawAspect="Content" ObjectID="_1493807971" r:id="rId1557"/>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D3178E">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D3178E">
          <w:instrText>(3.33)</w:instrText>
        </w:r>
      </w:fldSimple>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8" o:title=""/>
          </v:shape>
          <o:OLEObject Type="Embed" ProgID="Equation.DSMT4" ShapeID="_x0000_i1794" DrawAspect="Content" ObjectID="_1493807972" r:id="rId1559"/>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01" w:author="rawlins" w:date="2015-05-19T17:23:00Z">
          <w:r w:rsidR="00D3178E">
            <w:rPr>
              <w:noProof/>
            </w:rPr>
            <w:instrText>46</w:instrText>
          </w:r>
        </w:ins>
        <w:ins w:id="302" w:author="Gerard" w:date="2015-05-06T12:49:00Z">
          <w:del w:id="303" w:author="rawlins" w:date="2015-05-19T16:10:00Z">
            <w:r w:rsidR="00E3755C" w:rsidDel="00752FD5">
              <w:rPr>
                <w:noProof/>
              </w:rPr>
              <w:delInstrText>46</w:delInstrText>
            </w:r>
          </w:del>
        </w:ins>
        <w:del w:id="304" w:author="rawlins" w:date="2015-05-19T16:10:00Z">
          <w:r w:rsidR="008D52AD" w:rsidDel="00752FD5">
            <w:rPr>
              <w:noProof/>
            </w:rPr>
            <w:delInstrText>45</w:delInstrText>
          </w:r>
        </w:del>
      </w:fldSimple>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60" o:title=""/>
          </v:shape>
          <o:OLEObject Type="Embed" ProgID="Equation.DSMT4" ShapeID="_x0000_i1795" DrawAspect="Content" ObjectID="_1493807973" r:id="rId1561"/>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05" w:author="rawlins" w:date="2015-05-19T17:23:00Z">
          <w:r w:rsidR="00D3178E">
            <w:rPr>
              <w:noProof/>
            </w:rPr>
            <w:instrText>47</w:instrText>
          </w:r>
        </w:ins>
        <w:ins w:id="306" w:author="Gerard" w:date="2015-05-06T12:49:00Z">
          <w:del w:id="307" w:author="rawlins" w:date="2015-05-19T16:10:00Z">
            <w:r w:rsidR="00E3755C" w:rsidDel="00752FD5">
              <w:rPr>
                <w:noProof/>
              </w:rPr>
              <w:delInstrText>47</w:delInstrText>
            </w:r>
          </w:del>
        </w:ins>
        <w:del w:id="308" w:author="rawlins" w:date="2015-05-19T16:10:00Z">
          <w:r w:rsidR="008D52AD" w:rsidDel="00752FD5">
            <w:rPr>
              <w:noProof/>
            </w:rPr>
            <w:delInstrText>46</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62" o:title=""/>
          </v:shape>
          <o:OLEObject Type="Embed" ProgID="Equation.DSMT4" ShapeID="_x0000_i1796" DrawAspect="Content" ObjectID="_1493807974" r:id="rId1563"/>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64" o:title=""/>
          </v:shape>
          <o:OLEObject Type="Embed" ProgID="Equation.DSMT4" ShapeID="_x0000_i1797" DrawAspect="Content" ObjectID="_1493807975" r:id="rId1565"/>
        </w:object>
      </w:r>
      <w:r w:rsidRPr="00DE14F9">
        <w:t xml:space="preserve"> from </w:t>
      </w:r>
      <w:r w:rsidR="00905817" w:rsidRPr="00905817">
        <w:rPr>
          <w:position w:val="-10"/>
        </w:rPr>
        <w:object w:dxaOrig="460" w:dyaOrig="360" w14:anchorId="6A8512C9">
          <v:shape id="_x0000_i1798" type="#_x0000_t75" style="width:22.4pt;height:19pt" o:ole="">
            <v:imagedata r:id="rId1566" o:title=""/>
          </v:shape>
          <o:OLEObject Type="Embed" ProgID="Equation.DSMT4" ShapeID="_x0000_i1798" DrawAspect="Content" ObjectID="_1493807976" r:id="rId1567"/>
        </w:object>
      </w:r>
      <w:r w:rsidRPr="00DE14F9">
        <w:t xml:space="preserve">, where </w:t>
      </w:r>
      <w:r w:rsidR="00905817" w:rsidRPr="00905817">
        <w:rPr>
          <w:position w:val="-6"/>
        </w:rPr>
        <w:object w:dxaOrig="940" w:dyaOrig="279" w14:anchorId="5EE4F9A6">
          <v:shape id="_x0000_i1799" type="#_x0000_t75" style="width:47.55pt;height:14.25pt" o:ole="">
            <v:imagedata r:id="rId1568" o:title=""/>
          </v:shape>
          <o:OLEObject Type="Embed" ProgID="Equation.DSMT4" ShapeID="_x0000_i1799" DrawAspect="Content" ObjectID="_1493807977" r:id="rId1569"/>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70" o:title=""/>
          </v:shape>
          <o:OLEObject Type="Embed" ProgID="Equation.DSMT4" ShapeID="_x0000_i1800" DrawAspect="Content" ObjectID="_1493807978" r:id="rId1571"/>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72" o:title=""/>
          </v:shape>
          <o:OLEObject Type="Embed" ProgID="Equation.DSMT4" ShapeID="_x0000_i1801" DrawAspect="Content" ObjectID="_1493807979" r:id="rId1573"/>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09" w:author="rawlins" w:date="2015-05-19T17:23:00Z">
          <w:r w:rsidR="00D3178E">
            <w:rPr>
              <w:noProof/>
            </w:rPr>
            <w:instrText>48</w:instrText>
          </w:r>
        </w:ins>
        <w:ins w:id="310" w:author="Gerard" w:date="2015-05-06T12:49:00Z">
          <w:del w:id="311" w:author="rawlins" w:date="2015-05-19T16:10:00Z">
            <w:r w:rsidR="00E3755C" w:rsidDel="00752FD5">
              <w:rPr>
                <w:noProof/>
              </w:rPr>
              <w:delInstrText>48</w:delInstrText>
            </w:r>
          </w:del>
        </w:ins>
        <w:del w:id="312" w:author="rawlins" w:date="2015-05-19T16:10:00Z">
          <w:r w:rsidR="008D52AD" w:rsidDel="00752FD5">
            <w:rPr>
              <w:noProof/>
            </w:rPr>
            <w:delInstrText>47</w:delInstrText>
          </w:r>
        </w:del>
      </w:fldSimple>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74" o:title=""/>
          </v:shape>
          <o:OLEObject Type="Embed" ProgID="Equation.DSMT4" ShapeID="_x0000_i1802" DrawAspect="Content" ObjectID="_1493807980" r:id="rId1575"/>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13" w:author="rawlins" w:date="2015-05-19T17:23:00Z">
          <w:r w:rsidR="00D3178E">
            <w:rPr>
              <w:noProof/>
            </w:rPr>
            <w:instrText>49</w:instrText>
          </w:r>
        </w:ins>
        <w:ins w:id="314" w:author="Gerard" w:date="2015-05-06T12:49:00Z">
          <w:del w:id="315" w:author="rawlins" w:date="2015-05-19T16:10:00Z">
            <w:r w:rsidR="00E3755C" w:rsidDel="00752FD5">
              <w:rPr>
                <w:noProof/>
              </w:rPr>
              <w:delInstrText>49</w:delInstrText>
            </w:r>
          </w:del>
        </w:ins>
        <w:del w:id="316" w:author="rawlins" w:date="2015-05-19T16:10:00Z">
          <w:r w:rsidR="008D52AD" w:rsidDel="00752FD5">
            <w:rPr>
              <w:noProof/>
            </w:rPr>
            <w:delInstrText>48</w:delInstrText>
          </w:r>
        </w:del>
      </w:fldSimple>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6" o:title=""/>
          </v:shape>
          <o:OLEObject Type="Embed" ProgID="Equation.DSMT4" ShapeID="_x0000_i1803" DrawAspect="Content" ObjectID="_1493807981" r:id="rId1577"/>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17" w:author="rawlins" w:date="2015-05-19T17:23:00Z">
          <w:r w:rsidR="00D3178E">
            <w:rPr>
              <w:noProof/>
            </w:rPr>
            <w:instrText>50</w:instrText>
          </w:r>
        </w:ins>
        <w:ins w:id="318" w:author="Gerard" w:date="2015-05-06T12:49:00Z">
          <w:del w:id="319" w:author="rawlins" w:date="2015-05-19T16:10:00Z">
            <w:r w:rsidR="00E3755C" w:rsidDel="00752FD5">
              <w:rPr>
                <w:noProof/>
              </w:rPr>
              <w:delInstrText>50</w:delInstrText>
            </w:r>
          </w:del>
        </w:ins>
        <w:del w:id="320" w:author="rawlins" w:date="2015-05-19T16:10:00Z">
          <w:r w:rsidR="008D52AD" w:rsidDel="00752FD5">
            <w:rPr>
              <w:noProof/>
            </w:rPr>
            <w:delInstrText>49</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8" o:title=""/>
          </v:shape>
          <o:OLEObject Type="Embed" ProgID="Equation.DSMT4" ShapeID="_x0000_i1804" DrawAspect="Content" ObjectID="_1493807982" r:id="rId1579"/>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80" o:title=""/>
          </v:shape>
          <o:OLEObject Type="Embed" ProgID="Equation.DSMT4" ShapeID="_x0000_i1805" DrawAspect="Content" ObjectID="_1493807983" r:id="rId1581"/>
        </w:object>
      </w:r>
      <w:r>
        <w:t xml:space="preserve"> as given in </w:t>
      </w:r>
      <w:r w:rsidR="001677E3">
        <w:fldChar w:fldCharType="begin"/>
      </w:r>
      <w:r w:rsidR="001677E3">
        <w:instrText xml:space="preserve"> GOTOBUTTON ZEqnNum269251  \* MERGEFORMAT </w:instrText>
      </w:r>
      <w:fldSimple w:instr=" REF ZEqnNum269251 \* Charformat \! \* MERGEFORMAT ">
        <w:r w:rsidR="00D3178E">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D3178E">
          <w:instrText>(3.35)</w:instrText>
        </w:r>
      </w:fldSimple>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82" o:title=""/>
          </v:shape>
          <o:OLEObject Type="Embed" ProgID="Equation.DSMT4" ShapeID="_x0000_i1806" DrawAspect="Content" ObjectID="_1493807984" r:id="rId1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1" w:author="rawlins" w:date="2015-05-19T17:23:00Z">
          <w:r w:rsidR="00D3178E">
            <w:rPr>
              <w:noProof/>
            </w:rPr>
            <w:instrText>51</w:instrText>
          </w:r>
        </w:ins>
        <w:ins w:id="322" w:author="Gerard" w:date="2015-05-06T12:49:00Z">
          <w:del w:id="323" w:author="rawlins" w:date="2015-05-19T16:10:00Z">
            <w:r w:rsidR="00E3755C" w:rsidDel="00752FD5">
              <w:rPr>
                <w:noProof/>
              </w:rPr>
              <w:delInstrText>51</w:delInstrText>
            </w:r>
          </w:del>
        </w:ins>
        <w:del w:id="324" w:author="rawlins" w:date="2015-05-19T16:10:00Z">
          <w:r w:rsidR="008D52AD" w:rsidDel="00752FD5">
            <w:rPr>
              <w:noProof/>
            </w:rPr>
            <w:delInstrText>50</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84" o:title=""/>
          </v:shape>
          <o:OLEObject Type="Embed" ProgID="Equation.DSMT4" ShapeID="_x0000_i1807" DrawAspect="Content" ObjectID="_1493807985" r:id="rId1585"/>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6" o:title=""/>
          </v:shape>
          <o:OLEObject Type="Embed" ProgID="Equation.DSMT4" ShapeID="_x0000_i1808" DrawAspect="Content" ObjectID="_1493807986" r:id="rId1587"/>
        </w:object>
      </w:r>
      <w:r>
        <w:t xml:space="preserve"> and </w:t>
      </w:r>
      <w:r w:rsidR="00905817" w:rsidRPr="00905817">
        <w:rPr>
          <w:position w:val="-4"/>
        </w:rPr>
        <w:object w:dxaOrig="220" w:dyaOrig="260" w14:anchorId="48088CB0">
          <v:shape id="_x0000_i1809" type="#_x0000_t75" style="width:10.85pt;height:12.9pt" o:ole="">
            <v:imagedata r:id="rId1588" o:title=""/>
          </v:shape>
          <o:OLEObject Type="Embed" ProgID="Equation.DSMT4" ShapeID="_x0000_i1809" DrawAspect="Content" ObjectID="_1493807987" r:id="rId1589"/>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90" o:title=""/>
          </v:shape>
          <o:OLEObject Type="Embed" ProgID="Equation.DSMT4" ShapeID="_x0000_i1810" DrawAspect="Content" ObjectID="_1493807988" r:id="rId1591"/>
        </w:object>
      </w:r>
      <w:r>
        <w:t xml:space="preserve"> as given in </w:t>
      </w:r>
      <w:r w:rsidR="001677E3">
        <w:fldChar w:fldCharType="begin"/>
      </w:r>
      <w:r w:rsidR="001677E3">
        <w:instrText xml:space="preserve"> GOTOBUTTON ZEqnNum641883  \* MERGEFORMAT </w:instrText>
      </w:r>
      <w:fldSimple w:instr=" REF ZEqnNum641883 \* Charformat \! \* MERGEFORMAT ">
        <w:r w:rsidR="00D3178E">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D3178E">
          <w:instrText>(3.39)</w:instrText>
        </w:r>
      </w:fldSimple>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92" o:title=""/>
          </v:shape>
          <o:OLEObject Type="Embed" ProgID="Equation.DSMT4" ShapeID="_x0000_i1811" DrawAspect="Content" ObjectID="_1493807989" r:id="rId15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5" w:author="rawlins" w:date="2015-05-19T17:23:00Z">
          <w:r w:rsidR="00D3178E">
            <w:rPr>
              <w:noProof/>
            </w:rPr>
            <w:instrText>52</w:instrText>
          </w:r>
        </w:ins>
        <w:ins w:id="326" w:author="Gerard" w:date="2015-05-06T12:49:00Z">
          <w:del w:id="327" w:author="rawlins" w:date="2015-05-19T16:10:00Z">
            <w:r w:rsidR="00E3755C" w:rsidDel="00752FD5">
              <w:rPr>
                <w:noProof/>
              </w:rPr>
              <w:delInstrText>52</w:delInstrText>
            </w:r>
          </w:del>
        </w:ins>
        <w:del w:id="328" w:author="rawlins" w:date="2015-05-19T16:10:00Z">
          <w:r w:rsidR="008D52AD" w:rsidDel="00752FD5">
            <w:rPr>
              <w:noProof/>
            </w:rPr>
            <w:delInstrText>51</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94" o:title=""/>
          </v:shape>
          <o:OLEObject Type="Embed" ProgID="Equation.DSMT4" ShapeID="_x0000_i1812" DrawAspect="Content" ObjectID="_1493807990" r:id="rId1595"/>
        </w:object>
      </w:r>
      <w:r>
        <w:t xml:space="preserve"> as given in </w:t>
      </w:r>
      <w:r w:rsidR="00DB161C">
        <w:fldChar w:fldCharType="begin"/>
      </w:r>
      <w:r w:rsidR="00DB161C">
        <w:instrText xml:space="preserve"> GOTOBUTTON ZEqnNum525838  \* MERGEFORMAT </w:instrText>
      </w:r>
      <w:fldSimple w:instr=" REF ZEqnNum525838 \* Charformat \! \* MERGEFORMAT ">
        <w:r w:rsidR="00D3178E">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D3178E">
          <w:instrText>(3.41)</w:instrText>
        </w:r>
      </w:fldSimple>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6" o:title=""/>
          </v:shape>
          <o:OLEObject Type="Embed" ProgID="Equation.DSMT4" ShapeID="_x0000_i1813" DrawAspect="Content" ObjectID="_1493807991" r:id="rId15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29" w:author="rawlins" w:date="2015-05-19T17:23:00Z">
          <w:r w:rsidR="00D3178E">
            <w:rPr>
              <w:noProof/>
            </w:rPr>
            <w:instrText>53</w:instrText>
          </w:r>
        </w:ins>
        <w:ins w:id="330" w:author="Gerard" w:date="2015-05-06T12:49:00Z">
          <w:del w:id="331" w:author="rawlins" w:date="2015-05-19T16:10:00Z">
            <w:r w:rsidR="00E3755C" w:rsidDel="00752FD5">
              <w:rPr>
                <w:noProof/>
              </w:rPr>
              <w:delInstrText>53</w:delInstrText>
            </w:r>
          </w:del>
        </w:ins>
        <w:del w:id="332" w:author="rawlins" w:date="2015-05-19T16:10:00Z">
          <w:r w:rsidR="008D52AD" w:rsidDel="00752FD5">
            <w:rPr>
              <w:noProof/>
            </w:rPr>
            <w:delInstrText>52</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33" w:name="_Toc176704845"/>
      <w:bookmarkStart w:id="334"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33"/>
      <w:bookmarkEnd w:id="334"/>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8" o:title=""/>
          </v:shape>
          <o:OLEObject Type="Embed" ProgID="Equation.DSMT4" ShapeID="_x0000_i1814" DrawAspect="Content" ObjectID="_1493807992" r:id="rId15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5" w:author="rawlins" w:date="2015-05-19T17:23:00Z">
          <w:r w:rsidR="00D3178E">
            <w:rPr>
              <w:noProof/>
            </w:rPr>
            <w:instrText>54</w:instrText>
          </w:r>
        </w:ins>
        <w:ins w:id="336" w:author="Gerard" w:date="2015-05-06T12:49:00Z">
          <w:del w:id="337" w:author="rawlins" w:date="2015-05-19T16:10:00Z">
            <w:r w:rsidR="00E3755C" w:rsidDel="00752FD5">
              <w:rPr>
                <w:noProof/>
              </w:rPr>
              <w:delInstrText>54</w:delInstrText>
            </w:r>
          </w:del>
        </w:ins>
        <w:del w:id="338" w:author="rawlins" w:date="2015-05-19T16:10:00Z">
          <w:r w:rsidR="008D52AD" w:rsidDel="00752FD5">
            <w:rPr>
              <w:noProof/>
            </w:rPr>
            <w:delInstrText>53</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600" o:title=""/>
          </v:shape>
          <o:OLEObject Type="Embed" ProgID="Equation.DSMT4" ShapeID="_x0000_i1815" DrawAspect="Content" ObjectID="_1493807993" r:id="rId1601"/>
        </w:object>
      </w:r>
      <w:r>
        <w:t xml:space="preserve"> is the virtual velocity of the solid, </w:t>
      </w:r>
      <w:r w:rsidR="00905817" w:rsidRPr="00905817">
        <w:rPr>
          <w:position w:val="-10"/>
        </w:rPr>
        <w:object w:dxaOrig="380" w:dyaOrig="320" w14:anchorId="04037FCB">
          <v:shape id="_x0000_i1816" type="#_x0000_t75" style="width:19pt;height:15.6pt" o:ole="">
            <v:imagedata r:id="rId1602" o:title=""/>
          </v:shape>
          <o:OLEObject Type="Embed" ProgID="Equation.DSMT4" ShapeID="_x0000_i1816" DrawAspect="Content" ObjectID="_1493807994" r:id="rId1603"/>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604" o:title=""/>
          </v:shape>
          <o:OLEObject Type="Embed" ProgID="Equation.DSMT4" ShapeID="_x0000_i1817" DrawAspect="Content" ObjectID="_1493807995" r:id="rId1605"/>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6" o:title=""/>
          </v:shape>
          <o:OLEObject Type="Embed" ProgID="Equation.DSMT4" ShapeID="_x0000_i1818" DrawAspect="Content" ObjectID="_1493807996" r:id="rId1607"/>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8" o:title=""/>
          </v:shape>
          <o:OLEObject Type="Embed" ProgID="Equation.DSMT4" ShapeID="_x0000_i1819" DrawAspect="Content" ObjectID="_1493807997" r:id="rId1609"/>
        </w:object>
      </w:r>
      <w:r>
        <w:t xml:space="preserve"> is an elemental mixture volume in </w:t>
      </w:r>
      <w:r w:rsidR="00905817" w:rsidRPr="00905817">
        <w:rPr>
          <w:position w:val="-6"/>
        </w:rPr>
        <w:object w:dxaOrig="200" w:dyaOrig="279" w14:anchorId="4CF1B120">
          <v:shape id="_x0000_i1820" type="#_x0000_t75" style="width:10.2pt;height:14.25pt" o:ole="">
            <v:imagedata r:id="rId1610" o:title=""/>
          </v:shape>
          <o:OLEObject Type="Embed" ProgID="Equation.DSMT4" ShapeID="_x0000_i1820" DrawAspect="Content" ObjectID="_1493807998" r:id="rId1611"/>
        </w:object>
      </w:r>
      <w:r>
        <w:t xml:space="preserve">. In the last integral of </w:t>
      </w:r>
      <w:r w:rsidR="00905817" w:rsidRPr="00905817">
        <w:rPr>
          <w:position w:val="-6"/>
        </w:rPr>
        <w:object w:dxaOrig="420" w:dyaOrig="279" w14:anchorId="3D26C69B">
          <v:shape id="_x0000_i1821" type="#_x0000_t75" style="width:20.4pt;height:14.25pt" o:ole="">
            <v:imagedata r:id="rId1612" o:title=""/>
          </v:shape>
          <o:OLEObject Type="Embed" ProgID="Equation.DSMT4" ShapeID="_x0000_i1821" DrawAspect="Content" ObjectID="_1493807999" r:id="rId1613"/>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14" o:title=""/>
          </v:shape>
          <o:OLEObject Type="Embed" ProgID="Equation.DSMT4" ShapeID="_x0000_i1822" DrawAspect="Content" ObjectID="_1493808000" r:id="rId16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39" w:author="rawlins" w:date="2015-05-19T17:23:00Z">
          <w:r w:rsidR="00D3178E">
            <w:rPr>
              <w:noProof/>
            </w:rPr>
            <w:instrText>55</w:instrText>
          </w:r>
        </w:ins>
        <w:ins w:id="340" w:author="Gerard" w:date="2015-05-06T12:49:00Z">
          <w:del w:id="341" w:author="rawlins" w:date="2015-05-19T16:10:00Z">
            <w:r w:rsidR="00E3755C" w:rsidDel="00752FD5">
              <w:rPr>
                <w:noProof/>
              </w:rPr>
              <w:delInstrText>55</w:delInstrText>
            </w:r>
          </w:del>
        </w:ins>
        <w:del w:id="342" w:author="rawlins" w:date="2015-05-19T16:10:00Z">
          <w:r w:rsidR="008D52AD" w:rsidDel="00752FD5">
            <w:rPr>
              <w:noProof/>
            </w:rPr>
            <w:delInstrText>54</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6" o:title=""/>
          </v:shape>
          <o:OLEObject Type="Embed" ProgID="Equation.DSMT4" ShapeID="_x0000_i1823" DrawAspect="Content" ObjectID="_1493808001" r:id="rId1617"/>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8" o:title=""/>
          </v:shape>
          <o:OLEObject Type="Embed" ProgID="Equation.DSMT4" ShapeID="_x0000_i1824" DrawAspect="Content" ObjectID="_1493808002" r:id="rId1619"/>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20" o:title=""/>
          </v:shape>
          <o:OLEObject Type="Embed" ProgID="Equation.DSMT4" ShapeID="_x0000_i1825" DrawAspect="Content" ObjectID="_1493808003" r:id="rId1621"/>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22" o:title=""/>
          </v:shape>
          <o:OLEObject Type="Embed" ProgID="Equation.DSMT4" ShapeID="_x0000_i1826" DrawAspect="Content" ObjectID="_1493808004" r:id="rId1623"/>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24" o:title=""/>
          </v:shape>
          <o:OLEObject Type="Embed" ProgID="Equation.DSMT4" ShapeID="_x0000_i1827" DrawAspect="Content" ObjectID="_1493808005" r:id="rId16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3" w:name="ZEqnNum588916"/>
      <w:r>
        <w:instrText>(</w:instrText>
      </w:r>
      <w:fldSimple w:instr=" SEQ MTSec \c \* Arabic \* MERGEFORMAT ">
        <w:r w:rsidR="00D3178E">
          <w:rPr>
            <w:noProof/>
          </w:rPr>
          <w:instrText>3</w:instrText>
        </w:r>
      </w:fldSimple>
      <w:r>
        <w:instrText>.</w:instrText>
      </w:r>
      <w:fldSimple w:instr=" SEQ MTEqn \c \* Arabic \* MERGEFORMAT ">
        <w:ins w:id="344" w:author="rawlins" w:date="2015-05-19T17:23:00Z">
          <w:r w:rsidR="00D3178E">
            <w:rPr>
              <w:noProof/>
            </w:rPr>
            <w:instrText>56</w:instrText>
          </w:r>
        </w:ins>
        <w:ins w:id="345" w:author="Gerard" w:date="2015-05-06T12:49:00Z">
          <w:del w:id="346" w:author="rawlins" w:date="2015-05-19T16:10:00Z">
            <w:r w:rsidR="00E3755C" w:rsidDel="00752FD5">
              <w:rPr>
                <w:noProof/>
              </w:rPr>
              <w:delInstrText>56</w:delInstrText>
            </w:r>
          </w:del>
        </w:ins>
        <w:del w:id="347" w:author="rawlins" w:date="2015-05-19T16:10:00Z">
          <w:r w:rsidR="008D52AD" w:rsidDel="00752FD5">
            <w:rPr>
              <w:noProof/>
            </w:rPr>
            <w:delInstrText>55</w:delInstrText>
          </w:r>
        </w:del>
      </w:fldSimple>
      <w:r>
        <w:instrText>)</w:instrText>
      </w:r>
      <w:bookmarkEnd w:id="343"/>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6" o:title=""/>
          </v:shape>
          <o:OLEObject Type="Embed" ProgID="Equation.DSMT4" ShapeID="_x0000_i1828" DrawAspect="Content" ObjectID="_1493808006" r:id="rId1627"/>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8" o:title=""/>
          </v:shape>
          <o:OLEObject Type="Embed" ProgID="Equation.DSMT4" ShapeID="_x0000_i1829" DrawAspect="Content" ObjectID="_1493808007" r:id="rId1629"/>
        </w:object>
      </w:r>
      <w:r>
        <w:t xml:space="preserve">. In the first expression </w:t>
      </w:r>
      <w:r w:rsidR="00905817" w:rsidRPr="00905817">
        <w:rPr>
          <w:position w:val="-16"/>
        </w:rPr>
        <w:object w:dxaOrig="2900" w:dyaOrig="440" w14:anchorId="25B0D946">
          <v:shape id="_x0000_i1830" type="#_x0000_t75" style="width:144.7pt;height:21.75pt" o:ole="">
            <v:imagedata r:id="rId1630" o:title=""/>
          </v:shape>
          <o:OLEObject Type="Embed" ProgID="Equation.DSMT4" ShapeID="_x0000_i1830" DrawAspect="Content" ObjectID="_1493808008" r:id="rId1631"/>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32" o:title=""/>
          </v:shape>
          <o:OLEObject Type="Embed" ProgID="Equation.DSMT4" ShapeID="_x0000_i1831" DrawAspect="Content" ObjectID="_1493808009" r:id="rId1633"/>
        </w:object>
      </w:r>
      <w:r>
        <w:t xml:space="preserve">, </w:t>
      </w:r>
      <w:r w:rsidR="00905817" w:rsidRPr="00905817">
        <w:rPr>
          <w:position w:val="-10"/>
        </w:rPr>
        <w:object w:dxaOrig="240" w:dyaOrig="320" w14:anchorId="57EB5BDB">
          <v:shape id="_x0000_i1832" type="#_x0000_t75" style="width:12.25pt;height:15.6pt" o:ole="">
            <v:imagedata r:id="rId1634" o:title=""/>
          </v:shape>
          <o:OLEObject Type="Embed" ProgID="Equation.DSMT4" ShapeID="_x0000_i1832" DrawAspect="Content" ObjectID="_1493808010" r:id="rId1635"/>
        </w:object>
      </w:r>
      <w:r>
        <w:t xml:space="preserve"> and </w:t>
      </w:r>
      <w:r w:rsidR="00905817" w:rsidRPr="00905817">
        <w:rPr>
          <w:position w:val="-6"/>
        </w:rPr>
        <w:object w:dxaOrig="180" w:dyaOrig="279" w14:anchorId="6FF4B16D">
          <v:shape id="_x0000_i1833" type="#_x0000_t75" style="width:8.85pt;height:14.25pt" o:ole="">
            <v:imagedata r:id="rId1636" o:title=""/>
          </v:shape>
          <o:OLEObject Type="Embed" ProgID="Equation.DSMT4" ShapeID="_x0000_i1833" DrawAspect="Content" ObjectID="_1493808011" r:id="rId1637"/>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8" o:title=""/>
          </v:shape>
          <o:OLEObject Type="Embed" ProgID="Equation.DSMT4" ShapeID="_x0000_i1834" DrawAspect="Content" ObjectID="_1493808012" r:id="rId16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48" w:author="rawlins" w:date="2015-05-19T17:23:00Z">
          <w:r w:rsidR="00D3178E">
            <w:rPr>
              <w:noProof/>
            </w:rPr>
            <w:instrText>57</w:instrText>
          </w:r>
        </w:ins>
        <w:ins w:id="349" w:author="Gerard" w:date="2015-05-06T12:49:00Z">
          <w:del w:id="350" w:author="rawlins" w:date="2015-05-19T16:10:00Z">
            <w:r w:rsidR="00E3755C" w:rsidDel="00752FD5">
              <w:rPr>
                <w:noProof/>
              </w:rPr>
              <w:delInstrText>57</w:delInstrText>
            </w:r>
          </w:del>
        </w:ins>
        <w:del w:id="351" w:author="rawlins" w:date="2015-05-19T16:10:00Z">
          <w:r w:rsidR="008D52AD" w:rsidDel="00752FD5">
            <w:rPr>
              <w:noProof/>
            </w:rPr>
            <w:delInstrText>56</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40" o:title=""/>
          </v:shape>
          <o:OLEObject Type="Embed" ProgID="Equation.DSMT4" ShapeID="_x0000_i1835" DrawAspect="Content" ObjectID="_1493808013" r:id="rId1641"/>
        </w:object>
      </w:r>
      <w:r>
        <w:t xml:space="preserve">, </w:t>
      </w:r>
      <w:r w:rsidR="00905817" w:rsidRPr="00905817">
        <w:rPr>
          <w:position w:val="-14"/>
        </w:rPr>
        <w:object w:dxaOrig="840" w:dyaOrig="400" w14:anchorId="1A8A6B9E">
          <v:shape id="_x0000_i1836" type="#_x0000_t75" style="width:42.1pt;height:19.7pt" o:ole="">
            <v:imagedata r:id="rId1642" o:title=""/>
          </v:shape>
          <o:OLEObject Type="Embed" ProgID="Equation.DSMT4" ShapeID="_x0000_i1836" DrawAspect="Content" ObjectID="_1493808014" r:id="rId1643"/>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44" o:title=""/>
          </v:shape>
          <o:OLEObject Type="Embed" ProgID="Equation.DSMT4" ShapeID="_x0000_i1837" DrawAspect="Content" ObjectID="_1493808015" r:id="rId1645"/>
        </w:object>
      </w:r>
      <w:r>
        <w:t xml:space="preserve"> along </w:t>
      </w:r>
      <w:r w:rsidR="00905817" w:rsidRPr="00905817">
        <w:rPr>
          <w:position w:val="-10"/>
        </w:rPr>
        <w:object w:dxaOrig="340" w:dyaOrig="320" w14:anchorId="768E5263">
          <v:shape id="_x0000_i1838" type="#_x0000_t75" style="width:17pt;height:15.6pt" o:ole="">
            <v:imagedata r:id="rId1646" o:title=""/>
          </v:shape>
          <o:OLEObject Type="Embed" ProgID="Equation.DSMT4" ShapeID="_x0000_i1838" DrawAspect="Content" ObjectID="_1493808016" r:id="rId1647"/>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8" o:title=""/>
          </v:shape>
          <o:OLEObject Type="Embed" ProgID="Equation.DSMT4" ShapeID="_x0000_i1839" DrawAspect="Content" ObjectID="_1493808017" r:id="rId1649"/>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50" o:title=""/>
          </v:shape>
          <o:OLEObject Type="Embed" ProgID="Equation.DSMT4" ShapeID="_x0000_i1840" DrawAspect="Content" ObjectID="_1493808018" r:id="rId16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2" w:name="ZEqnNum390398"/>
      <w:r>
        <w:instrText>(</w:instrText>
      </w:r>
      <w:fldSimple w:instr=" SEQ MTSec \c \* Arabic \* MERGEFORMAT ">
        <w:r w:rsidR="00D3178E">
          <w:rPr>
            <w:noProof/>
          </w:rPr>
          <w:instrText>3</w:instrText>
        </w:r>
      </w:fldSimple>
      <w:r>
        <w:instrText>.</w:instrText>
      </w:r>
      <w:fldSimple w:instr=" SEQ MTEqn \c \* Arabic \* MERGEFORMAT ">
        <w:ins w:id="353" w:author="rawlins" w:date="2015-05-19T17:23:00Z">
          <w:r w:rsidR="00D3178E">
            <w:rPr>
              <w:noProof/>
            </w:rPr>
            <w:instrText>58</w:instrText>
          </w:r>
        </w:ins>
        <w:ins w:id="354" w:author="Gerard" w:date="2015-05-06T12:49:00Z">
          <w:del w:id="355" w:author="rawlins" w:date="2015-05-19T16:10:00Z">
            <w:r w:rsidR="00E3755C" w:rsidDel="00752FD5">
              <w:rPr>
                <w:noProof/>
              </w:rPr>
              <w:delInstrText>58</w:delInstrText>
            </w:r>
          </w:del>
        </w:ins>
        <w:del w:id="356" w:author="rawlins" w:date="2015-05-19T16:10:00Z">
          <w:r w:rsidR="008D52AD" w:rsidDel="00752FD5">
            <w:rPr>
              <w:noProof/>
            </w:rPr>
            <w:delInstrText>57</w:delInstrText>
          </w:r>
        </w:del>
      </w:fldSimple>
      <w:r>
        <w:instrText>)</w:instrText>
      </w:r>
      <w:bookmarkEnd w:id="352"/>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52" o:title=""/>
          </v:shape>
          <o:OLEObject Type="Embed" ProgID="Equation.DSMT4" ShapeID="_x0000_i1841" DrawAspect="Content" ObjectID="_1493808019" r:id="rId1653"/>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54" o:title=""/>
          </v:shape>
          <o:OLEObject Type="Embed" ProgID="Equation.DSMT4" ShapeID="_x0000_i1842" DrawAspect="Content" ObjectID="_1493808020" r:id="rId1655"/>
        </w:object>
      </w:r>
      <w:r>
        <w:t xml:space="preserve"> is an elemental mixture volume in </w:t>
      </w:r>
      <w:r w:rsidR="00905817" w:rsidRPr="00905817">
        <w:rPr>
          <w:position w:val="-4"/>
        </w:rPr>
        <w:object w:dxaOrig="240" w:dyaOrig="260" w14:anchorId="3F5717D0">
          <v:shape id="_x0000_i1843" type="#_x0000_t75" style="width:12.25pt;height:12.9pt" o:ole="">
            <v:imagedata r:id="rId1656" o:title=""/>
          </v:shape>
          <o:OLEObject Type="Embed" ProgID="Equation.DSMT4" ShapeID="_x0000_i1843" DrawAspect="Content" ObjectID="_1493808021" r:id="rId1657"/>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8" o:title=""/>
          </v:shape>
          <o:OLEObject Type="Embed" ProgID="Equation.DSMT4" ShapeID="_x0000_i1844" DrawAspect="Content" ObjectID="_1493808022" r:id="rId16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7" w:name="ZEqnNum587890"/>
      <w:r>
        <w:instrText>(</w:instrText>
      </w:r>
      <w:fldSimple w:instr=" SEQ MTSec \c \* Arabic \* MERGEFORMAT ">
        <w:r w:rsidR="00D3178E">
          <w:rPr>
            <w:noProof/>
          </w:rPr>
          <w:instrText>3</w:instrText>
        </w:r>
      </w:fldSimple>
      <w:r>
        <w:instrText>.</w:instrText>
      </w:r>
      <w:fldSimple w:instr=" SEQ MTEqn \c \* Arabic \* MERGEFORMAT ">
        <w:ins w:id="358" w:author="rawlins" w:date="2015-05-19T17:23:00Z">
          <w:r w:rsidR="00D3178E">
            <w:rPr>
              <w:noProof/>
            </w:rPr>
            <w:instrText>59</w:instrText>
          </w:r>
        </w:ins>
        <w:ins w:id="359" w:author="Gerard" w:date="2015-05-06T12:49:00Z">
          <w:del w:id="360" w:author="rawlins" w:date="2015-05-19T16:10:00Z">
            <w:r w:rsidR="00E3755C" w:rsidDel="00752FD5">
              <w:rPr>
                <w:noProof/>
              </w:rPr>
              <w:delInstrText>59</w:delInstrText>
            </w:r>
          </w:del>
        </w:ins>
        <w:del w:id="361" w:author="rawlins" w:date="2015-05-19T16:10:00Z">
          <w:r w:rsidR="008D52AD" w:rsidDel="00752FD5">
            <w:rPr>
              <w:noProof/>
            </w:rPr>
            <w:delInstrText>58</w:delInstrText>
          </w:r>
        </w:del>
      </w:fldSimple>
      <w:r>
        <w:instrText>)</w:instrText>
      </w:r>
      <w:bookmarkEnd w:id="357"/>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60" o:title=""/>
          </v:shape>
          <o:OLEObject Type="Embed" ProgID="Equation.DSMT4" ShapeID="_x0000_i1845" DrawAspect="Content" ObjectID="_1493808023" r:id="rId1661"/>
        </w:object>
      </w:r>
      <w:r>
        <w:t xml:space="preserve">, and material flux vectors </w:t>
      </w:r>
      <w:r w:rsidR="00905817" w:rsidRPr="00905817">
        <w:rPr>
          <w:position w:val="-6"/>
        </w:rPr>
        <w:object w:dxaOrig="320" w:dyaOrig="279" w14:anchorId="76F1BC35">
          <v:shape id="_x0000_i1846" type="#_x0000_t75" style="width:15.6pt;height:14.25pt" o:ole="">
            <v:imagedata r:id="rId1662" o:title=""/>
          </v:shape>
          <o:OLEObject Type="Embed" ProgID="Equation.DSMT4" ShapeID="_x0000_i1846" DrawAspect="Content" ObjectID="_1493808024" r:id="rId1663"/>
        </w:object>
      </w:r>
      <w:r>
        <w:t xml:space="preserve"> and </w:t>
      </w:r>
      <w:r w:rsidR="00905817" w:rsidRPr="00905817">
        <w:rPr>
          <w:position w:val="-6"/>
        </w:rPr>
        <w:object w:dxaOrig="200" w:dyaOrig="279" w14:anchorId="77EC1D3A">
          <v:shape id="_x0000_i1847" type="#_x0000_t75" style="width:10.2pt;height:14.25pt" o:ole="">
            <v:imagedata r:id="rId1664" o:title=""/>
          </v:shape>
          <o:OLEObject Type="Embed" ProgID="Equation.DSMT4" ShapeID="_x0000_i1847" DrawAspect="Content" ObjectID="_1493808025" r:id="rId1665"/>
        </w:object>
      </w:r>
      <w:r>
        <w:t xml:space="preserve">, are respectively related to </w:t>
      </w:r>
      <w:r w:rsidR="00905817" w:rsidRPr="00905817">
        <w:rPr>
          <w:position w:val="-6"/>
        </w:rPr>
        <w:object w:dxaOrig="220" w:dyaOrig="220" w14:anchorId="7CAC764C">
          <v:shape id="_x0000_i1848" type="#_x0000_t75" style="width:10.85pt;height:10.85pt" o:ole="">
            <v:imagedata r:id="rId1666" o:title=""/>
          </v:shape>
          <o:OLEObject Type="Embed" ProgID="Equation.DSMT4" ShapeID="_x0000_i1848" DrawAspect="Content" ObjectID="_1493808026" r:id="rId1667"/>
        </w:object>
      </w:r>
      <w:r>
        <w:t xml:space="preserve">, </w:t>
      </w:r>
      <w:r w:rsidR="00905817" w:rsidRPr="00905817">
        <w:rPr>
          <w:position w:val="-6"/>
        </w:rPr>
        <w:object w:dxaOrig="260" w:dyaOrig="220" w14:anchorId="319A4004">
          <v:shape id="_x0000_i1849" type="#_x0000_t75" style="width:12.9pt;height:10.85pt" o:ole="">
            <v:imagedata r:id="rId1668" o:title=""/>
          </v:shape>
          <o:OLEObject Type="Embed" ProgID="Equation.DSMT4" ShapeID="_x0000_i1849" DrawAspect="Content" ObjectID="_1493808027" r:id="rId1669"/>
        </w:object>
      </w:r>
      <w:r>
        <w:t xml:space="preserve"> and </w:t>
      </w:r>
      <w:r w:rsidR="00905817" w:rsidRPr="00905817">
        <w:rPr>
          <w:position w:val="-10"/>
        </w:rPr>
        <w:object w:dxaOrig="160" w:dyaOrig="320" w14:anchorId="1036A024">
          <v:shape id="_x0000_i1850" type="#_x0000_t75" style="width:8.15pt;height:15.6pt" o:ole="">
            <v:imagedata r:id="rId1670" o:title=""/>
          </v:shape>
          <o:OLEObject Type="Embed" ProgID="Equation.DSMT4" ShapeID="_x0000_i1850" DrawAspect="Content" ObjectID="_1493808028" r:id="rId1671"/>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362" w:author="rawlins" w:date="2015-05-19T17:23:00Z">
          <w:r w:rsidR="00D3178E">
            <w:instrText>(3.59)</w:instrText>
          </w:r>
        </w:ins>
        <w:ins w:id="363" w:author="Gerard" w:date="2015-05-06T12:49:00Z">
          <w:del w:id="364" w:author="rawlins" w:date="2015-05-19T16:10:00Z">
            <w:r w:rsidR="00E3755C" w:rsidDel="00752FD5">
              <w:delInstrText>(3.59)</w:delInstrText>
            </w:r>
          </w:del>
        </w:ins>
        <w:del w:id="365" w:author="rawlins" w:date="2015-05-19T16:10:00Z">
          <w:r w:rsidR="008D52AD" w:rsidDel="00752FD5">
            <w:delInstrText>(3.58)</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D3178E">
          <w:instrText>(2.114)</w:instrText>
        </w:r>
      </w:fldSimple>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72" o:title=""/>
          </v:shape>
          <o:OLEObject Type="Embed" ProgID="Equation.DSMT4" ShapeID="_x0000_i1851" DrawAspect="Content" ObjectID="_1493808029" r:id="rId1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66" w:author="rawlins" w:date="2015-05-19T17:23:00Z">
          <w:r w:rsidR="00D3178E">
            <w:rPr>
              <w:noProof/>
            </w:rPr>
            <w:instrText>60</w:instrText>
          </w:r>
        </w:ins>
        <w:ins w:id="367" w:author="Gerard" w:date="2015-05-06T12:49:00Z">
          <w:del w:id="368" w:author="rawlins" w:date="2015-05-19T16:10:00Z">
            <w:r w:rsidR="00E3755C" w:rsidDel="00752FD5">
              <w:rPr>
                <w:noProof/>
              </w:rPr>
              <w:delInstrText>60</w:delInstrText>
            </w:r>
          </w:del>
        </w:ins>
        <w:del w:id="369" w:author="rawlins" w:date="2015-05-19T16:10:00Z">
          <w:r w:rsidR="008D52AD" w:rsidDel="00752FD5">
            <w:rPr>
              <w:noProof/>
            </w:rPr>
            <w:delInstrText>59</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74" o:title=""/>
          </v:shape>
          <o:OLEObject Type="Embed" ProgID="Equation.DSMT4" ShapeID="_x0000_i1852" DrawAspect="Content" ObjectID="_1493808030" r:id="rId1675"/>
        </w:object>
      </w:r>
      <w:r>
        <w:t xml:space="preserve"> and </w:t>
      </w:r>
      <w:r w:rsidR="00905817" w:rsidRPr="00905817">
        <w:rPr>
          <w:position w:val="-4"/>
        </w:rPr>
        <w:object w:dxaOrig="240" w:dyaOrig="260" w14:anchorId="5FD7E965">
          <v:shape id="_x0000_i1853" type="#_x0000_t75" style="width:12.25pt;height:12.9pt" o:ole="">
            <v:imagedata r:id="rId1676" o:title=""/>
          </v:shape>
          <o:OLEObject Type="Embed" ProgID="Equation.DSMT4" ShapeID="_x0000_i1853" DrawAspect="Content" ObjectID="_1493808031" r:id="rId1677"/>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8" o:title=""/>
          </v:shape>
          <o:OLEObject Type="Embed" ProgID="Equation.DSMT4" ShapeID="_x0000_i1854" DrawAspect="Content" ObjectID="_1493808032" r:id="rId1679"/>
        </w:object>
      </w:r>
      <w:r>
        <w:t xml:space="preserve"> and </w:t>
      </w:r>
      <w:r w:rsidR="00905817" w:rsidRPr="00905817">
        <w:rPr>
          <w:position w:val="-6"/>
        </w:rPr>
        <w:object w:dxaOrig="200" w:dyaOrig="279" w14:anchorId="670105C4">
          <v:shape id="_x0000_i1855" type="#_x0000_t75" style="width:10.2pt;height:14.25pt" o:ole="">
            <v:imagedata r:id="rId1680" o:title=""/>
          </v:shape>
          <o:OLEObject Type="Embed" ProgID="Equation.DSMT4" ShapeID="_x0000_i1855" DrawAspect="Content" ObjectID="_1493808033" r:id="rId1681"/>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82" o:title=""/>
          </v:shape>
          <o:OLEObject Type="Embed" ProgID="Equation.DSMT4" ShapeID="_x0000_i1856" DrawAspect="Content" ObjectID="_1493808034" r:id="rId16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70" w:name="ZEqnNum709663"/>
      <w:r>
        <w:instrText>(</w:instrText>
      </w:r>
      <w:fldSimple w:instr=" SEQ MTSec \c \* Arabic \* MERGEFORMAT ">
        <w:r w:rsidR="00D3178E">
          <w:rPr>
            <w:noProof/>
          </w:rPr>
          <w:instrText>3</w:instrText>
        </w:r>
      </w:fldSimple>
      <w:r>
        <w:instrText>.</w:instrText>
      </w:r>
      <w:fldSimple w:instr=" SEQ MTEqn \c \* Arabic \* MERGEFORMAT ">
        <w:ins w:id="371" w:author="rawlins" w:date="2015-05-19T17:23:00Z">
          <w:r w:rsidR="00D3178E">
            <w:rPr>
              <w:noProof/>
            </w:rPr>
            <w:instrText>61</w:instrText>
          </w:r>
        </w:ins>
        <w:ins w:id="372" w:author="Gerard" w:date="2015-05-06T12:49:00Z">
          <w:del w:id="373" w:author="rawlins" w:date="2015-05-19T16:10:00Z">
            <w:r w:rsidR="00E3755C" w:rsidDel="00752FD5">
              <w:rPr>
                <w:noProof/>
              </w:rPr>
              <w:delInstrText>61</w:delInstrText>
            </w:r>
          </w:del>
        </w:ins>
        <w:del w:id="374" w:author="rawlins" w:date="2015-05-19T16:10:00Z">
          <w:r w:rsidR="008D52AD" w:rsidDel="00752FD5">
            <w:rPr>
              <w:noProof/>
            </w:rPr>
            <w:delInstrText>60</w:delInstrText>
          </w:r>
        </w:del>
      </w:fldSimple>
      <w:r>
        <w:instrText>)</w:instrText>
      </w:r>
      <w:bookmarkEnd w:id="370"/>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84" o:title=""/>
          </v:shape>
          <o:OLEObject Type="Embed" ProgID="Equation.DSMT4" ShapeID="_x0000_i1857" DrawAspect="Content" ObjectID="_1493808035" r:id="rId1685"/>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6" o:title=""/>
          </v:shape>
          <o:OLEObject Type="Embed" ProgID="Equation.DSMT4" ShapeID="_x0000_i1858" DrawAspect="Content" ObjectID="_1493808036" r:id="rId1687"/>
        </w:object>
      </w:r>
      <w:r>
        <w:t xml:space="preserve"> and </w:t>
      </w:r>
      <w:r w:rsidR="00905817" w:rsidRPr="00905817">
        <w:rPr>
          <w:position w:val="-4"/>
        </w:rPr>
        <w:object w:dxaOrig="260" w:dyaOrig="240" w14:anchorId="735F5F34">
          <v:shape id="_x0000_i1859" type="#_x0000_t75" style="width:12.9pt;height:12.25pt" o:ole="">
            <v:imagedata r:id="rId1688" o:title=""/>
          </v:shape>
          <o:OLEObject Type="Embed" ProgID="Equation.DSMT4" ShapeID="_x0000_i1859" DrawAspect="Content" ObjectID="_1493808037" r:id="rId1689"/>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90" o:title=""/>
          </v:shape>
          <o:OLEObject Type="Embed" ProgID="Equation.DSMT4" ShapeID="_x0000_i1860" DrawAspect="Content" ObjectID="_1493808038" r:id="rId1691"/>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92" o:title=""/>
          </v:shape>
          <o:OLEObject Type="Embed" ProgID="Equation.DSMT4" ShapeID="_x0000_i1861" DrawAspect="Content" ObjectID="_1493808039" r:id="rId1693"/>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94" o:title=""/>
          </v:shape>
          <o:OLEObject Type="Embed" ProgID="Equation.DSMT4" ShapeID="_x0000_i1862" DrawAspect="Content" ObjectID="_1493808040" r:id="rId1695"/>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6" o:title=""/>
          </v:shape>
          <o:OLEObject Type="Embed" ProgID="Equation.DSMT4" ShapeID="_x0000_i1863" DrawAspect="Content" ObjectID="_1493808041" r:id="rId1697"/>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8" o:title=""/>
          </v:shape>
          <o:OLEObject Type="Embed" ProgID="Equation.DSMT4" ShapeID="_x0000_i1864" DrawAspect="Content" ObjectID="_1493808042" r:id="rId1699"/>
        </w:object>
      </w:r>
      <w:r>
        <w:t xml:space="preserve">, </w:t>
      </w:r>
      <w:r w:rsidR="00905817" w:rsidRPr="00905817">
        <w:rPr>
          <w:position w:val="-10"/>
        </w:rPr>
        <w:object w:dxaOrig="240" w:dyaOrig="320" w14:anchorId="05AFAEF7">
          <v:shape id="_x0000_i1865" type="#_x0000_t75" style="width:12.25pt;height:15.6pt" o:ole="">
            <v:imagedata r:id="rId1700" o:title=""/>
          </v:shape>
          <o:OLEObject Type="Embed" ProgID="Equation.DSMT4" ShapeID="_x0000_i1865" DrawAspect="Content" ObjectID="_1493808043" r:id="rId1701"/>
        </w:object>
      </w:r>
      <w:r>
        <w:t xml:space="preserve"> and </w:t>
      </w:r>
      <w:r w:rsidR="00905817" w:rsidRPr="00905817">
        <w:rPr>
          <w:position w:val="-6"/>
        </w:rPr>
        <w:object w:dxaOrig="180" w:dyaOrig="279" w14:anchorId="645BB943">
          <v:shape id="_x0000_i1866" type="#_x0000_t75" style="width:8.85pt;height:14.25pt" o:ole="">
            <v:imagedata r:id="rId1702" o:title=""/>
          </v:shape>
          <o:OLEObject Type="Embed" ProgID="Equation.DSMT4" ShapeID="_x0000_i1866" DrawAspect="Content" ObjectID="_1493808044" r:id="rId1703"/>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704" o:title=""/>
          </v:shape>
          <o:OLEObject Type="Embed" ProgID="Equation.DSMT4" ShapeID="_x0000_i1867" DrawAspect="Content" ObjectID="_1493808045" r:id="rId1705"/>
        </w:object>
      </w:r>
      <w:r>
        <w:t xml:space="preserve">, </w:t>
      </w:r>
      <w:r w:rsidR="00905817" w:rsidRPr="00905817">
        <w:rPr>
          <w:position w:val="-4"/>
        </w:rPr>
        <w:object w:dxaOrig="220" w:dyaOrig="260" w14:anchorId="42365E72">
          <v:shape id="_x0000_i1868" type="#_x0000_t75" style="width:10.85pt;height:12.9pt" o:ole="">
            <v:imagedata r:id="rId1706" o:title=""/>
          </v:shape>
          <o:OLEObject Type="Embed" ProgID="Equation.DSMT4" ShapeID="_x0000_i1868" DrawAspect="Content" ObjectID="_1493808046" r:id="rId1707"/>
        </w:object>
      </w:r>
      <w:r>
        <w:t xml:space="preserve">, </w:t>
      </w:r>
      <w:r w:rsidR="00905817" w:rsidRPr="00905817">
        <w:rPr>
          <w:position w:val="-6"/>
        </w:rPr>
        <w:object w:dxaOrig="200" w:dyaOrig="279" w14:anchorId="70CDEB81">
          <v:shape id="_x0000_i1869" type="#_x0000_t75" style="width:10.2pt;height:14.25pt" o:ole="">
            <v:imagedata r:id="rId1708" o:title=""/>
          </v:shape>
          <o:OLEObject Type="Embed" ProgID="Equation.DSMT4" ShapeID="_x0000_i1869" DrawAspect="Content" ObjectID="_1493808047" r:id="rId1709"/>
        </w:object>
      </w:r>
      <w:r>
        <w:t xml:space="preserve"> (and </w:t>
      </w:r>
      <w:r w:rsidR="00905817" w:rsidRPr="00905817">
        <w:rPr>
          <w:position w:val="-12"/>
        </w:rPr>
        <w:object w:dxaOrig="279" w:dyaOrig="360" w14:anchorId="3DE2E9B3">
          <v:shape id="_x0000_i1870" type="#_x0000_t75" style="width:14.25pt;height:19pt" o:ole="">
            <v:imagedata r:id="rId1710" o:title=""/>
          </v:shape>
          <o:OLEObject Type="Embed" ProgID="Equation.DSMT4" ShapeID="_x0000_i1870" DrawAspect="Content" ObjectID="_1493808048" r:id="rId1711"/>
        </w:object>
      </w:r>
      <w:r>
        <w:t xml:space="preserve">), </w:t>
      </w:r>
      <w:r w:rsidR="00905817" w:rsidRPr="00905817">
        <w:rPr>
          <w:position w:val="-4"/>
        </w:rPr>
        <w:object w:dxaOrig="220" w:dyaOrig="260" w14:anchorId="4D37848E">
          <v:shape id="_x0000_i1871" type="#_x0000_t75" style="width:10.85pt;height:12.9pt" o:ole="">
            <v:imagedata r:id="rId1712" o:title=""/>
          </v:shape>
          <o:OLEObject Type="Embed" ProgID="Equation.DSMT4" ShapeID="_x0000_i1871" DrawAspect="Content" ObjectID="_1493808049" r:id="rId1713"/>
        </w:object>
      </w:r>
      <w:r>
        <w:t xml:space="preserve"> and </w:t>
      </w:r>
      <w:r w:rsidR="00905817" w:rsidRPr="00905817">
        <w:rPr>
          <w:position w:val="-4"/>
        </w:rPr>
        <w:object w:dxaOrig="260" w:dyaOrig="240" w14:anchorId="3848E08B">
          <v:shape id="_x0000_i1872" type="#_x0000_t75" style="width:12.9pt;height:12.25pt" o:ole="">
            <v:imagedata r:id="rId1714" o:title=""/>
          </v:shape>
          <o:OLEObject Type="Embed" ProgID="Equation.DSMT4" ShapeID="_x0000_i1872" DrawAspect="Content" ObjectID="_1493808050" r:id="rId1715"/>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6" o:title=""/>
          </v:shape>
          <o:OLEObject Type="Embed" ProgID="Equation.DSMT4" ShapeID="_x0000_i1873" DrawAspect="Content" ObjectID="_1493808051" r:id="rId1717"/>
        </w:object>
      </w:r>
      <w:r>
        <w:t xml:space="preserve"> and </w:t>
      </w:r>
      <w:r w:rsidR="00905817" w:rsidRPr="00905817">
        <w:rPr>
          <w:position w:val="-6"/>
        </w:rPr>
        <w:object w:dxaOrig="180" w:dyaOrig="279" w14:anchorId="12E6BF5F">
          <v:shape id="_x0000_i1874" type="#_x0000_t75" style="width:8.85pt;height:14.25pt" o:ole="">
            <v:imagedata r:id="rId1718" o:title=""/>
          </v:shape>
          <o:OLEObject Type="Embed" ProgID="Equation.DSMT4" ShapeID="_x0000_i1874" DrawAspect="Content" ObjectID="_1493808052" r:id="rId1719"/>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20" o:title=""/>
          </v:shape>
          <o:OLEObject Type="Embed" ProgID="Equation.DSMT4" ShapeID="_x0000_i1875" DrawAspect="Content" ObjectID="_1493808053" r:id="rId1721"/>
        </w:object>
      </w:r>
      <w:r>
        <w:t xml:space="preserve"> and </w:t>
      </w:r>
      <w:r w:rsidR="00905817" w:rsidRPr="00905817">
        <w:rPr>
          <w:position w:val="-6"/>
        </w:rPr>
        <w:object w:dxaOrig="180" w:dyaOrig="279" w14:anchorId="22277B3C">
          <v:shape id="_x0000_i1876" type="#_x0000_t75" style="width:8.85pt;height:14.25pt" o:ole="">
            <v:imagedata r:id="rId1722" o:title=""/>
          </v:shape>
          <o:OLEObject Type="Embed" ProgID="Equation.DSMT4" ShapeID="_x0000_i1876" DrawAspect="Content" ObjectID="_1493808054" r:id="rId1723"/>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24" o:title=""/>
          </v:shape>
          <o:OLEObject Type="Embed" ProgID="Equation.DSMT4" ShapeID="_x0000_i1877" DrawAspect="Content" ObjectID="_1493808055" r:id="rId1725"/>
        </w:object>
      </w:r>
      <w:r>
        <w:t xml:space="preserve">, </w:t>
      </w:r>
      <w:r w:rsidR="00905817" w:rsidRPr="00905817">
        <w:rPr>
          <w:position w:val="-10"/>
        </w:rPr>
        <w:object w:dxaOrig="240" w:dyaOrig="320" w14:anchorId="2D1AED94">
          <v:shape id="_x0000_i1878" type="#_x0000_t75" style="width:12.25pt;height:15.6pt" o:ole="">
            <v:imagedata r:id="rId1726" o:title=""/>
          </v:shape>
          <o:OLEObject Type="Embed" ProgID="Equation.DSMT4" ShapeID="_x0000_i1878" DrawAspect="Content" ObjectID="_1493808056" r:id="rId1727"/>
        </w:object>
      </w:r>
      <w:r>
        <w:t xml:space="preserve"> and </w:t>
      </w:r>
      <w:r w:rsidR="00905817" w:rsidRPr="00905817">
        <w:rPr>
          <w:position w:val="-6"/>
        </w:rPr>
        <w:object w:dxaOrig="180" w:dyaOrig="279" w14:anchorId="5B136304">
          <v:shape id="_x0000_i1879" type="#_x0000_t75" style="width:8.85pt;height:14.25pt" o:ole="">
            <v:imagedata r:id="rId1728" o:title=""/>
          </v:shape>
          <o:OLEObject Type="Embed" ProgID="Equation.DSMT4" ShapeID="_x0000_i1879" DrawAspect="Content" ObjectID="_1493808057" r:id="rId1729"/>
        </w:object>
      </w:r>
      <w:r>
        <w:t xml:space="preserve">, or natural boundary conditions on </w:t>
      </w:r>
      <w:r w:rsidR="00905817" w:rsidRPr="00905817">
        <w:rPr>
          <w:position w:val="-6"/>
        </w:rPr>
        <w:object w:dxaOrig="160" w:dyaOrig="260" w14:anchorId="45B71900">
          <v:shape id="_x0000_i1880" type="#_x0000_t75" style="width:8.15pt;height:12.9pt" o:ole="">
            <v:imagedata r:id="rId1730" o:title=""/>
          </v:shape>
          <o:OLEObject Type="Embed" ProgID="Equation.DSMT4" ShapeID="_x0000_i1880" DrawAspect="Content" ObjectID="_1493808058" r:id="rId1731"/>
        </w:object>
      </w:r>
      <w:r>
        <w:t xml:space="preserve">, </w:t>
      </w:r>
      <w:r w:rsidR="00905817" w:rsidRPr="00905817">
        <w:rPr>
          <w:position w:val="-12"/>
        </w:rPr>
        <w:object w:dxaOrig="300" w:dyaOrig="360" w14:anchorId="199A1BE8">
          <v:shape id="_x0000_i1881" type="#_x0000_t75" style="width:14.95pt;height:19pt" o:ole="">
            <v:imagedata r:id="rId1732" o:title=""/>
          </v:shape>
          <o:OLEObject Type="Embed" ProgID="Equation.DSMT4" ShapeID="_x0000_i1881" DrawAspect="Content" ObjectID="_1493808059" r:id="rId1733"/>
        </w:object>
      </w:r>
      <w:r>
        <w:t xml:space="preserve"> and </w:t>
      </w:r>
      <w:r w:rsidR="00905817" w:rsidRPr="00905817">
        <w:rPr>
          <w:position w:val="-12"/>
        </w:rPr>
        <w:object w:dxaOrig="260" w:dyaOrig="360" w14:anchorId="26D02FB9">
          <v:shape id="_x0000_i1882" type="#_x0000_t75" style="width:12.9pt;height:19pt" o:ole="">
            <v:imagedata r:id="rId1734" o:title=""/>
          </v:shape>
          <o:OLEObject Type="Embed" ProgID="Equation.DSMT4" ShapeID="_x0000_i1882" DrawAspect="Content" ObjectID="_1493808060" r:id="rId1735"/>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6" o:title=""/>
          </v:shape>
          <o:OLEObject Type="Embed" ProgID="Equation.DSMT4" ShapeID="_x0000_i1883" DrawAspect="Content" ObjectID="_1493808061" r:id="rId1737"/>
        </w:object>
      </w:r>
      <w:r>
        <w:t xml:space="preserve"> and </w:t>
      </w:r>
      <w:r w:rsidR="00905817" w:rsidRPr="00905817">
        <w:rPr>
          <w:position w:val="-6"/>
        </w:rPr>
        <w:object w:dxaOrig="180" w:dyaOrig="279" w14:anchorId="0A104FC7">
          <v:shape id="_x0000_i1884" type="#_x0000_t75" style="width:8.85pt;height:14.25pt" o:ole="">
            <v:imagedata r:id="rId1738" o:title=""/>
          </v:shape>
          <o:OLEObject Type="Embed" ProgID="Equation.DSMT4" ShapeID="_x0000_i1884" DrawAspect="Content" ObjectID="_1493808062" r:id="rId1739"/>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40" o:title=""/>
          </v:shape>
          <o:OLEObject Type="Embed" ProgID="Equation.DSMT4" ShapeID="_x0000_i1885" DrawAspect="Content" ObjectID="_1493808063" r:id="rId1741"/>
        </w:object>
      </w:r>
      <w:r>
        <w:t xml:space="preserve"> and </w:t>
      </w:r>
      <w:r w:rsidR="00905817" w:rsidRPr="00905817">
        <w:rPr>
          <w:position w:val="-6"/>
        </w:rPr>
        <w:object w:dxaOrig="180" w:dyaOrig="279" w14:anchorId="402168B0">
          <v:shape id="_x0000_i1886" type="#_x0000_t75" style="width:8.85pt;height:14.25pt" o:ole="">
            <v:imagedata r:id="rId1742" o:title=""/>
          </v:shape>
          <o:OLEObject Type="Embed" ProgID="Equation.DSMT4" ShapeID="_x0000_i1886" DrawAspect="Content" ObjectID="_1493808064" r:id="rId1743"/>
        </w:object>
      </w:r>
      <w:r>
        <w:t xml:space="preserve">, or as </w:t>
      </w:r>
      <w:r w:rsidR="00905817" w:rsidRPr="00905817">
        <w:rPr>
          <w:position w:val="-10"/>
        </w:rPr>
        <w:object w:dxaOrig="240" w:dyaOrig="260" w14:anchorId="4B07AC0B">
          <v:shape id="_x0000_i1887" type="#_x0000_t75" style="width:12.25pt;height:12.9pt" o:ole="">
            <v:imagedata r:id="rId1744" o:title=""/>
          </v:shape>
          <o:OLEObject Type="Embed" ProgID="Equation.DSMT4" ShapeID="_x0000_i1887" DrawAspect="Content" ObjectID="_1493808065" r:id="rId1745"/>
        </w:object>
      </w:r>
      <w:r>
        <w:t xml:space="preserve"> and </w:t>
      </w:r>
      <w:r w:rsidR="00905817" w:rsidRPr="00905817">
        <w:rPr>
          <w:position w:val="-6"/>
        </w:rPr>
        <w:object w:dxaOrig="180" w:dyaOrig="220" w14:anchorId="72627B99">
          <v:shape id="_x0000_i1888" type="#_x0000_t75" style="width:8.85pt;height:10.85pt" o:ole="">
            <v:imagedata r:id="rId1746" o:title=""/>
          </v:shape>
          <o:OLEObject Type="Embed" ProgID="Equation.DSMT4" ShapeID="_x0000_i1888" DrawAspect="Content" ObjectID="_1493808066" r:id="rId1747"/>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D3178E">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375" w:name="_Toc176704846"/>
      <w:bookmarkStart w:id="376" w:name="_Ref191695102"/>
      <w:bookmarkStart w:id="377" w:name="_Toc289032552"/>
      <w:r>
        <w:t>Linearization of Internal Virtual Work</w:t>
      </w:r>
      <w:bookmarkEnd w:id="375"/>
      <w:bookmarkEnd w:id="376"/>
      <w:bookmarkEnd w:id="377"/>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8" o:title=""/>
          </v:shape>
          <o:OLEObject Type="Embed" ProgID="Equation.DSMT4" ShapeID="_x0000_i1889" DrawAspect="Content" ObjectID="_1493808067" r:id="rId1749"/>
        </w:object>
      </w:r>
      <w:r>
        <w:t xml:space="preserve"> in </w:t>
      </w:r>
      <w:r w:rsidR="00605580">
        <w:fldChar w:fldCharType="begin"/>
      </w:r>
      <w:r w:rsidR="00605580">
        <w:instrText xml:space="preserve"> GOTOBUTTON ZEqnNum390398  \* MERGEFORMAT </w:instrText>
      </w:r>
      <w:fldSimple w:instr=" REF ZEqnNum390398 \* Charformat \! \* MERGEFORMAT ">
        <w:ins w:id="378" w:author="rawlins" w:date="2015-05-19T17:23:00Z">
          <w:r w:rsidR="00D3178E">
            <w:instrText>(3.58)</w:instrText>
          </w:r>
        </w:ins>
        <w:ins w:id="379" w:author="Gerard" w:date="2015-05-06T12:49:00Z">
          <w:del w:id="380" w:author="rawlins" w:date="2015-05-19T16:10:00Z">
            <w:r w:rsidR="00E3755C" w:rsidDel="00752FD5">
              <w:delInstrText>(3.58)</w:delInstrText>
            </w:r>
          </w:del>
        </w:ins>
        <w:del w:id="381" w:author="rawlins" w:date="2015-05-19T16:10:00Z">
          <w:r w:rsidR="008D52AD" w:rsidDel="00752FD5">
            <w:delInstrText>(3.57)</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50" o:title=""/>
          </v:shape>
          <o:OLEObject Type="Embed" ProgID="Equation.DSMT4" ShapeID="_x0000_i1890" DrawAspect="Content" ObjectID="_1493808068" r:id="rId1751"/>
        </w:object>
      </w:r>
      <w:r>
        <w:t xml:space="preserve">, </w:t>
      </w:r>
      <w:r w:rsidR="00905817" w:rsidRPr="00905817">
        <w:rPr>
          <w:position w:val="-10"/>
        </w:rPr>
        <w:object w:dxaOrig="340" w:dyaOrig="320" w14:anchorId="35F5C129">
          <v:shape id="_x0000_i1891" type="#_x0000_t75" style="width:17pt;height:15.6pt" o:ole="">
            <v:imagedata r:id="rId1752" o:title=""/>
          </v:shape>
          <o:OLEObject Type="Embed" ProgID="Equation.DSMT4" ShapeID="_x0000_i1891" DrawAspect="Content" ObjectID="_1493808069" r:id="rId1753"/>
        </w:object>
      </w:r>
      <w:r>
        <w:t xml:space="preserve"> and </w:t>
      </w:r>
      <w:r w:rsidR="00905817" w:rsidRPr="00905817">
        <w:rPr>
          <w:position w:val="-6"/>
        </w:rPr>
        <w:object w:dxaOrig="340" w:dyaOrig="279" w14:anchorId="75BF9229">
          <v:shape id="_x0000_i1892" type="#_x0000_t75" style="width:17pt;height:14.25pt" o:ole="">
            <v:imagedata r:id="rId1754" o:title=""/>
          </v:shape>
          <o:OLEObject Type="Embed" ProgID="Equation.DSMT4" ShapeID="_x0000_i1892" DrawAspect="Content" ObjectID="_1493808070" r:id="rId1755"/>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6" o:title=""/>
          </v:shape>
          <o:OLEObject Type="Embed" ProgID="Equation.DSMT4" ShapeID="_x0000_i1893" DrawAspect="Content" ObjectID="_1493808071" r:id="rId17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82" w:author="rawlins" w:date="2015-05-19T17:23:00Z">
          <w:r w:rsidR="00D3178E">
            <w:rPr>
              <w:noProof/>
            </w:rPr>
            <w:instrText>62</w:instrText>
          </w:r>
        </w:ins>
        <w:ins w:id="383" w:author="Gerard" w:date="2015-05-06T12:49:00Z">
          <w:del w:id="384" w:author="rawlins" w:date="2015-05-19T16:10:00Z">
            <w:r w:rsidR="00E3755C" w:rsidDel="00752FD5">
              <w:rPr>
                <w:noProof/>
              </w:rPr>
              <w:delInstrText>62</w:delInstrText>
            </w:r>
          </w:del>
        </w:ins>
        <w:del w:id="385" w:author="rawlins" w:date="2015-05-19T16:10:00Z">
          <w:r w:rsidR="008D52AD" w:rsidDel="00752FD5">
            <w:rPr>
              <w:noProof/>
            </w:rPr>
            <w:delInstrText>61</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8" o:title=""/>
          </v:shape>
          <o:OLEObject Type="Embed" ProgID="Equation.DSMT4" ShapeID="_x0000_i1894" DrawAspect="Content" ObjectID="_1493808072" r:id="rId1759"/>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60" o:title=""/>
          </v:shape>
          <o:OLEObject Type="Embed" ProgID="Equation.DSMT4" ShapeID="_x0000_i1895" DrawAspect="Content" ObjectID="_1493808073" r:id="rId1761"/>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62" o:title=""/>
          </v:shape>
          <o:OLEObject Type="Embed" ProgID="Equation.DSMT4" ShapeID="_x0000_i1896" DrawAspect="Content" ObjectID="_1493808074" r:id="rId1763"/>
        </w:object>
      </w:r>
      <w:r>
        <w:t xml:space="preserve"> along </w:t>
      </w:r>
      <w:r w:rsidR="00905817" w:rsidRPr="00905817">
        <w:rPr>
          <w:position w:val="-6"/>
        </w:rPr>
        <w:object w:dxaOrig="360" w:dyaOrig="279" w14:anchorId="1B89B195">
          <v:shape id="_x0000_i1897" type="#_x0000_t75" style="width:19pt;height:14.25pt" o:ole="">
            <v:imagedata r:id="rId1764" o:title=""/>
          </v:shape>
          <o:OLEObject Type="Embed" ProgID="Equation.DSMT4" ShapeID="_x0000_i1897" DrawAspect="Content" ObjectID="_1493808075" r:id="rId1765"/>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6" o:title=""/>
          </v:shape>
          <o:OLEObject Type="Embed" ProgID="Equation.DSMT4" ShapeID="_x0000_i1898" DrawAspect="Content" ObjectID="_1493808076" r:id="rId176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86" w:author="rawlins" w:date="2015-05-19T17:23:00Z">
          <w:r w:rsidR="00D3178E">
            <w:rPr>
              <w:noProof/>
            </w:rPr>
            <w:instrText>63</w:instrText>
          </w:r>
        </w:ins>
        <w:ins w:id="387" w:author="Gerard" w:date="2015-05-06T12:49:00Z">
          <w:del w:id="388" w:author="rawlins" w:date="2015-05-19T16:10:00Z">
            <w:r w:rsidR="00E3755C" w:rsidDel="00752FD5">
              <w:rPr>
                <w:noProof/>
              </w:rPr>
              <w:delInstrText>63</w:delInstrText>
            </w:r>
          </w:del>
        </w:ins>
        <w:del w:id="389" w:author="rawlins" w:date="2015-05-19T16:10:00Z">
          <w:r w:rsidR="008D52AD" w:rsidDel="00752FD5">
            <w:rPr>
              <w:noProof/>
            </w:rPr>
            <w:delInstrText>62</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8" o:title=""/>
          </v:shape>
          <o:OLEObject Type="Embed" ProgID="Equation.DSMT4" ShapeID="_x0000_i1899" DrawAspect="Content" ObjectID="_1493808077" r:id="rId1769"/>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70" o:title=""/>
          </v:shape>
          <o:OLEObject Type="Embed" ProgID="Equation.DSMT4" ShapeID="_x0000_i1900" DrawAspect="Content" ObjectID="_1493808078" r:id="rId17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90" w:author="rawlins" w:date="2015-05-19T17:23:00Z">
          <w:r w:rsidR="00D3178E">
            <w:rPr>
              <w:noProof/>
            </w:rPr>
            <w:instrText>64</w:instrText>
          </w:r>
        </w:ins>
        <w:ins w:id="391" w:author="Gerard" w:date="2015-05-06T12:49:00Z">
          <w:del w:id="392" w:author="rawlins" w:date="2015-05-19T16:10:00Z">
            <w:r w:rsidR="00E3755C" w:rsidDel="00752FD5">
              <w:rPr>
                <w:noProof/>
              </w:rPr>
              <w:delInstrText>64</w:delInstrText>
            </w:r>
          </w:del>
        </w:ins>
        <w:del w:id="393" w:author="rawlins" w:date="2015-05-19T16:10:00Z">
          <w:r w:rsidR="008D52AD" w:rsidDel="00752FD5">
            <w:rPr>
              <w:noProof/>
            </w:rPr>
            <w:delInstrText>63</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72" o:title=""/>
          </v:shape>
          <o:OLEObject Type="Embed" ProgID="Equation.DSMT4" ShapeID="_x0000_i1901" DrawAspect="Content" ObjectID="_1493808079" r:id="rId1773"/>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74" o:title=""/>
          </v:shape>
          <o:OLEObject Type="Embed" ProgID="Equation.DSMT4" ShapeID="_x0000_i1902" DrawAspect="Content" ObjectID="_1493808080" r:id="rId17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94" w:author="rawlins" w:date="2015-05-19T17:23:00Z">
          <w:r w:rsidR="00D3178E">
            <w:rPr>
              <w:noProof/>
            </w:rPr>
            <w:instrText>65</w:instrText>
          </w:r>
        </w:ins>
        <w:ins w:id="395" w:author="Gerard" w:date="2015-05-06T12:49:00Z">
          <w:del w:id="396" w:author="rawlins" w:date="2015-05-19T16:10:00Z">
            <w:r w:rsidR="00E3755C" w:rsidDel="00752FD5">
              <w:rPr>
                <w:noProof/>
              </w:rPr>
              <w:delInstrText>65</w:delInstrText>
            </w:r>
          </w:del>
        </w:ins>
        <w:del w:id="397" w:author="rawlins" w:date="2015-05-19T16:10:00Z">
          <w:r w:rsidR="008D52AD" w:rsidDel="00752FD5">
            <w:rPr>
              <w:noProof/>
            </w:rPr>
            <w:delInstrText>64</w:delInstrText>
          </w:r>
        </w:del>
      </w:fldSimple>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6" o:title=""/>
          </v:shape>
          <o:OLEObject Type="Embed" ProgID="Equation.DSMT4" ShapeID="_x0000_i1903" DrawAspect="Content" ObjectID="_1493808081" r:id="rId177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398" w:author="rawlins" w:date="2015-05-19T17:23:00Z">
          <w:r w:rsidR="00D3178E">
            <w:rPr>
              <w:noProof/>
            </w:rPr>
            <w:instrText>66</w:instrText>
          </w:r>
        </w:ins>
        <w:ins w:id="399" w:author="Gerard" w:date="2015-05-06T12:49:00Z">
          <w:del w:id="400" w:author="rawlins" w:date="2015-05-19T16:10:00Z">
            <w:r w:rsidR="00E3755C" w:rsidDel="00752FD5">
              <w:rPr>
                <w:noProof/>
              </w:rPr>
              <w:delInstrText>66</w:delInstrText>
            </w:r>
          </w:del>
        </w:ins>
        <w:del w:id="401" w:author="rawlins" w:date="2015-05-19T16:10:00Z">
          <w:r w:rsidR="008D52AD" w:rsidDel="00752FD5">
            <w:rPr>
              <w:noProof/>
            </w:rPr>
            <w:delInstrText>65</w:delInstrText>
          </w:r>
        </w:del>
      </w:fldSimple>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8" o:title=""/>
          </v:shape>
          <o:OLEObject Type="Embed" ProgID="Equation.DSMT4" ShapeID="_x0000_i1904" DrawAspect="Content" ObjectID="_1493808082" r:id="rId17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02" w:author="rawlins" w:date="2015-05-19T17:23:00Z">
          <w:r w:rsidR="00D3178E">
            <w:rPr>
              <w:noProof/>
            </w:rPr>
            <w:instrText>67</w:instrText>
          </w:r>
        </w:ins>
        <w:ins w:id="403" w:author="Gerard" w:date="2015-05-06T12:49:00Z">
          <w:del w:id="404" w:author="rawlins" w:date="2015-05-19T16:10:00Z">
            <w:r w:rsidR="00E3755C" w:rsidDel="00752FD5">
              <w:rPr>
                <w:noProof/>
              </w:rPr>
              <w:delInstrText>67</w:delInstrText>
            </w:r>
          </w:del>
        </w:ins>
        <w:del w:id="405" w:author="rawlins" w:date="2015-05-19T16:10:00Z">
          <w:r w:rsidR="008D52AD" w:rsidDel="00752FD5">
            <w:rPr>
              <w:noProof/>
            </w:rPr>
            <w:delInstrText>66</w:delInstrText>
          </w:r>
        </w:del>
      </w:fldSimple>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80" o:title=""/>
          </v:shape>
          <o:OLEObject Type="Embed" ProgID="Equation.DSMT4" ShapeID="_x0000_i1905" DrawAspect="Content" ObjectID="_1493808083" r:id="rId17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06" w:author="rawlins" w:date="2015-05-19T17:23:00Z">
          <w:r w:rsidR="00D3178E">
            <w:rPr>
              <w:noProof/>
            </w:rPr>
            <w:instrText>68</w:instrText>
          </w:r>
        </w:ins>
        <w:ins w:id="407" w:author="Gerard" w:date="2015-05-06T12:49:00Z">
          <w:del w:id="408" w:author="rawlins" w:date="2015-05-19T16:10:00Z">
            <w:r w:rsidR="00E3755C" w:rsidDel="00752FD5">
              <w:rPr>
                <w:noProof/>
              </w:rPr>
              <w:delInstrText>68</w:delInstrText>
            </w:r>
          </w:del>
        </w:ins>
        <w:del w:id="409" w:author="rawlins" w:date="2015-05-19T16:10:00Z">
          <w:r w:rsidR="008D52AD" w:rsidDel="00752FD5">
            <w:rPr>
              <w:noProof/>
            </w:rPr>
            <w:delInstrText>67</w:delInstrText>
          </w:r>
        </w:del>
      </w:fldSimple>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82" o:title=""/>
          </v:shape>
          <o:OLEObject Type="Embed" ProgID="Equation.DSMT4" ShapeID="_x0000_i1906" DrawAspect="Content" ObjectID="_1493808084" r:id="rId1783"/>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D3178E">
          <w:instrText>(2.114)</w:instrText>
        </w:r>
      </w:fldSimple>
      <w:r w:rsidR="00605580">
        <w:fldChar w:fldCharType="end"/>
      </w:r>
      <w:r w:rsidR="00905817" w:rsidRPr="00905817">
        <w:rPr>
          <w:position w:val="-12"/>
        </w:rPr>
        <w:object w:dxaOrig="139" w:dyaOrig="360" w14:anchorId="093D14EE">
          <v:shape id="_x0000_i1907" type="#_x0000_t75" style="width:6.8pt;height:19pt" o:ole="">
            <v:imagedata r:id="rId1784" o:title=""/>
          </v:shape>
          <o:OLEObject Type="Embed" ProgID="Equation.DSMT4" ShapeID="_x0000_i1907" DrawAspect="Content" ObjectID="_1493808085" r:id="rId1785"/>
        </w:object>
      </w:r>
      <w:r>
        <w:t xml:space="preserve"> into </w:t>
      </w:r>
      <w:r w:rsidR="00605580">
        <w:fldChar w:fldCharType="begin"/>
      </w:r>
      <w:r w:rsidR="00605580">
        <w:instrText xml:space="preserve"> GOTOBUTTON ZEqnNum709663  \* MERGEFORMAT </w:instrText>
      </w:r>
      <w:fldSimple w:instr=" REF ZEqnNum709663 \* Charformat \! \* MERGEFORMAT ">
        <w:ins w:id="410" w:author="rawlins" w:date="2015-05-19T17:23:00Z">
          <w:r w:rsidR="00D3178E">
            <w:instrText>(3.61)</w:instrText>
          </w:r>
        </w:ins>
        <w:ins w:id="411" w:author="Gerard" w:date="2015-05-06T12:49:00Z">
          <w:del w:id="412" w:author="rawlins" w:date="2015-05-19T16:10:00Z">
            <w:r w:rsidR="00E3755C" w:rsidDel="00752FD5">
              <w:delInstrText>(3.61)</w:delInstrText>
            </w:r>
          </w:del>
        </w:ins>
        <w:del w:id="413" w:author="rawlins" w:date="2015-05-19T16:10:00Z">
          <w:r w:rsidR="008D52AD" w:rsidDel="00752FD5">
            <w:delInstrText>(3.60)</w:delInstrText>
          </w:r>
        </w:del>
      </w:fldSimple>
      <w:r w:rsidR="00605580">
        <w:fldChar w:fldCharType="end"/>
      </w:r>
      <w:r w:rsidR="00905817" w:rsidRPr="00905817">
        <w:rPr>
          <w:position w:val="-12"/>
        </w:rPr>
        <w:object w:dxaOrig="120" w:dyaOrig="360" w14:anchorId="338FEFDC">
          <v:shape id="_x0000_i1908" type="#_x0000_t75" style="width:6.1pt;height:19pt" o:ole="">
            <v:imagedata r:id="rId1786" o:title=""/>
          </v:shape>
          <o:OLEObject Type="Embed" ProgID="Equation.DSMT4" ShapeID="_x0000_i1908" DrawAspect="Content" ObjectID="_1493808086" r:id="rId1787"/>
        </w:object>
      </w:r>
      <w:r>
        <w:t xml:space="preserve">, the evaluation of </w:t>
      </w:r>
      <w:r w:rsidR="00905817" w:rsidRPr="00905817">
        <w:rPr>
          <w:position w:val="-6"/>
        </w:rPr>
        <w:object w:dxaOrig="240" w:dyaOrig="360" w14:anchorId="1C80AC2E">
          <v:shape id="_x0000_i1909" type="#_x0000_t75" style="width:12.25pt;height:19pt" o:ole="">
            <v:imagedata r:id="rId1788" o:title=""/>
          </v:shape>
          <o:OLEObject Type="Embed" ProgID="Equation.DSMT4" ShapeID="_x0000_i1909" DrawAspect="Content" ObjectID="_1493808087" r:id="rId1789"/>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90" o:title=""/>
          </v:shape>
          <o:OLEObject Type="Embed" ProgID="Equation.DSMT4" ShapeID="_x0000_i1910" DrawAspect="Content" ObjectID="_1493808088" r:id="rId17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14" w:author="rawlins" w:date="2015-05-19T17:23:00Z">
          <w:r w:rsidR="00D3178E">
            <w:rPr>
              <w:noProof/>
            </w:rPr>
            <w:instrText>69</w:instrText>
          </w:r>
        </w:ins>
        <w:ins w:id="415" w:author="Gerard" w:date="2015-05-06T12:49:00Z">
          <w:del w:id="416" w:author="rawlins" w:date="2015-05-19T16:10:00Z">
            <w:r w:rsidR="00E3755C" w:rsidDel="00752FD5">
              <w:rPr>
                <w:noProof/>
              </w:rPr>
              <w:delInstrText>69</w:delInstrText>
            </w:r>
          </w:del>
        </w:ins>
        <w:del w:id="417" w:author="rawlins" w:date="2015-05-19T16:10:00Z">
          <w:r w:rsidR="008D52AD" w:rsidDel="00752FD5">
            <w:rPr>
              <w:noProof/>
            </w:rPr>
            <w:delInstrText>68</w:delInstrText>
          </w:r>
        </w:del>
      </w:fldSimple>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92" o:title=""/>
          </v:shape>
          <o:OLEObject Type="Embed" ProgID="Equation.DSMT4" ShapeID="_x0000_i1911" DrawAspect="Content" ObjectID="_1493808089" r:id="rId17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18" w:author="rawlins" w:date="2015-05-19T17:23:00Z">
          <w:r w:rsidR="00D3178E">
            <w:rPr>
              <w:noProof/>
            </w:rPr>
            <w:instrText>70</w:instrText>
          </w:r>
        </w:ins>
        <w:ins w:id="419" w:author="Gerard" w:date="2015-05-06T12:49:00Z">
          <w:del w:id="420" w:author="rawlins" w:date="2015-05-19T16:10:00Z">
            <w:r w:rsidR="00E3755C" w:rsidDel="00752FD5">
              <w:rPr>
                <w:noProof/>
              </w:rPr>
              <w:delInstrText>70</w:delInstrText>
            </w:r>
          </w:del>
        </w:ins>
        <w:del w:id="421" w:author="rawlins" w:date="2015-05-19T16:10:00Z">
          <w:r w:rsidR="008D52AD" w:rsidDel="00752FD5">
            <w:rPr>
              <w:noProof/>
            </w:rPr>
            <w:delInstrText>69</w:delInstrText>
          </w:r>
        </w:del>
      </w:fldSimple>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94" o:title=""/>
          </v:shape>
          <o:OLEObject Type="Embed" ProgID="Equation.DSMT4" ShapeID="_x0000_i1912" DrawAspect="Content" ObjectID="_1493808090" r:id="rId17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2" w:author="rawlins" w:date="2015-05-19T17:23:00Z">
          <w:r w:rsidR="00D3178E">
            <w:rPr>
              <w:noProof/>
            </w:rPr>
            <w:instrText>71</w:instrText>
          </w:r>
        </w:ins>
        <w:ins w:id="423" w:author="Gerard" w:date="2015-05-06T12:49:00Z">
          <w:del w:id="424" w:author="rawlins" w:date="2015-05-19T16:10:00Z">
            <w:r w:rsidR="00E3755C" w:rsidDel="00752FD5">
              <w:rPr>
                <w:noProof/>
              </w:rPr>
              <w:delInstrText>71</w:delInstrText>
            </w:r>
          </w:del>
        </w:ins>
        <w:del w:id="425" w:author="rawlins" w:date="2015-05-19T16:10:00Z">
          <w:r w:rsidR="008D52AD" w:rsidDel="00752FD5">
            <w:rPr>
              <w:noProof/>
            </w:rPr>
            <w:delInstrText>70</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6" o:title=""/>
          </v:shape>
          <o:OLEObject Type="Embed" ProgID="Equation.DSMT4" ShapeID="_x0000_i1913" DrawAspect="Content" ObjectID="_1493808091" r:id="rId1797"/>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8" o:title=""/>
          </v:shape>
          <o:OLEObject Type="Embed" ProgID="Equation.DSMT4" ShapeID="_x0000_i1914" DrawAspect="Content" ObjectID="_1493808092" r:id="rId17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26" w:author="rawlins" w:date="2015-05-19T17:23:00Z">
          <w:r w:rsidR="00D3178E">
            <w:rPr>
              <w:noProof/>
            </w:rPr>
            <w:instrText>72</w:instrText>
          </w:r>
        </w:ins>
        <w:ins w:id="427" w:author="Gerard" w:date="2015-05-06T12:49:00Z">
          <w:del w:id="428" w:author="rawlins" w:date="2015-05-19T16:10:00Z">
            <w:r w:rsidR="00E3755C" w:rsidDel="00752FD5">
              <w:rPr>
                <w:noProof/>
              </w:rPr>
              <w:delInstrText>72</w:delInstrText>
            </w:r>
          </w:del>
        </w:ins>
        <w:del w:id="429" w:author="rawlins" w:date="2015-05-19T16:10:00Z">
          <w:r w:rsidR="008D52AD" w:rsidDel="00752FD5">
            <w:rPr>
              <w:noProof/>
            </w:rPr>
            <w:delInstrText>71</w:delInstrText>
          </w:r>
        </w:del>
      </w:fldSimple>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800" o:title=""/>
          </v:shape>
          <o:OLEObject Type="Embed" ProgID="Equation.DSMT4" ShapeID="_x0000_i1915" DrawAspect="Content" ObjectID="_1493808093" r:id="rId1801"/>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0" w:author="rawlins" w:date="2015-05-19T17:23:00Z">
          <w:r w:rsidR="00D3178E">
            <w:rPr>
              <w:noProof/>
            </w:rPr>
            <w:instrText>73</w:instrText>
          </w:r>
        </w:ins>
        <w:ins w:id="431" w:author="Gerard" w:date="2015-05-06T12:49:00Z">
          <w:del w:id="432" w:author="rawlins" w:date="2015-05-19T16:10:00Z">
            <w:r w:rsidR="00E3755C" w:rsidDel="00752FD5">
              <w:rPr>
                <w:noProof/>
              </w:rPr>
              <w:delInstrText>73</w:delInstrText>
            </w:r>
          </w:del>
        </w:ins>
        <w:del w:id="433" w:author="rawlins" w:date="2015-05-19T16:10:00Z">
          <w:r w:rsidR="008D52AD" w:rsidDel="00752FD5">
            <w:rPr>
              <w:noProof/>
            </w:rPr>
            <w:delInstrText>72</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802" o:title=""/>
          </v:shape>
          <o:OLEObject Type="Embed" ProgID="Equation.DSMT4" ShapeID="_x0000_i1916" DrawAspect="Content" ObjectID="_1493808094" r:id="rId1803"/>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804" o:title=""/>
          </v:shape>
          <o:OLEObject Type="Embed" ProgID="Equation.DSMT4" ShapeID="_x0000_i1917" DrawAspect="Content" ObjectID="_1493808095" r:id="rId18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4" w:author="rawlins" w:date="2015-05-19T17:23:00Z">
          <w:r w:rsidR="00D3178E">
            <w:rPr>
              <w:noProof/>
            </w:rPr>
            <w:instrText>74</w:instrText>
          </w:r>
        </w:ins>
        <w:ins w:id="435" w:author="Gerard" w:date="2015-05-06T12:49:00Z">
          <w:del w:id="436" w:author="rawlins" w:date="2015-05-19T16:10:00Z">
            <w:r w:rsidR="00E3755C" w:rsidDel="00752FD5">
              <w:rPr>
                <w:noProof/>
              </w:rPr>
              <w:delInstrText>74</w:delInstrText>
            </w:r>
          </w:del>
        </w:ins>
        <w:del w:id="437" w:author="rawlins" w:date="2015-05-19T16:10:00Z">
          <w:r w:rsidR="008D52AD" w:rsidDel="00752FD5">
            <w:rPr>
              <w:noProof/>
            </w:rPr>
            <w:delInstrText>73</w:delInstrText>
          </w:r>
        </w:del>
      </w:fldSimple>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6" o:title=""/>
          </v:shape>
          <o:OLEObject Type="Embed" ProgID="Equation.DSMT4" ShapeID="_x0000_i1918" DrawAspect="Content" ObjectID="_1493808096" r:id="rId18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38" w:author="rawlins" w:date="2015-05-19T17:23:00Z">
          <w:r w:rsidR="00D3178E">
            <w:rPr>
              <w:noProof/>
            </w:rPr>
            <w:instrText>75</w:instrText>
          </w:r>
        </w:ins>
        <w:ins w:id="439" w:author="Gerard" w:date="2015-05-06T12:49:00Z">
          <w:del w:id="440" w:author="rawlins" w:date="2015-05-19T16:10:00Z">
            <w:r w:rsidR="00E3755C" w:rsidDel="00752FD5">
              <w:rPr>
                <w:noProof/>
              </w:rPr>
              <w:delInstrText>75</w:delInstrText>
            </w:r>
          </w:del>
        </w:ins>
        <w:del w:id="441" w:author="rawlins" w:date="2015-05-19T16:10:00Z">
          <w:r w:rsidR="008D52AD" w:rsidDel="00752FD5">
            <w:rPr>
              <w:noProof/>
            </w:rPr>
            <w:delInstrText>74</w:delInstrText>
          </w:r>
        </w:del>
      </w:fldSimple>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8" o:title=""/>
          </v:shape>
          <o:OLEObject Type="Embed" ProgID="Equation.DSMT4" ShapeID="_x0000_i1919" DrawAspect="Content" ObjectID="_1493808097" r:id="rId18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2" w:author="rawlins" w:date="2015-05-19T17:23:00Z">
          <w:r w:rsidR="00D3178E">
            <w:rPr>
              <w:noProof/>
            </w:rPr>
            <w:instrText>76</w:instrText>
          </w:r>
        </w:ins>
        <w:ins w:id="443" w:author="Gerard" w:date="2015-05-06T12:49:00Z">
          <w:del w:id="444" w:author="rawlins" w:date="2015-05-19T16:10:00Z">
            <w:r w:rsidR="00E3755C" w:rsidDel="00752FD5">
              <w:rPr>
                <w:noProof/>
              </w:rPr>
              <w:delInstrText>76</w:delInstrText>
            </w:r>
          </w:del>
        </w:ins>
        <w:del w:id="445" w:author="rawlins" w:date="2015-05-19T16:10:00Z">
          <w:r w:rsidR="008D52AD" w:rsidDel="00752FD5">
            <w:rPr>
              <w:noProof/>
            </w:rPr>
            <w:delInstrText>75</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10" o:title=""/>
          </v:shape>
          <o:OLEObject Type="Embed" ProgID="Equation.DSMT4" ShapeID="_x0000_i1920" DrawAspect="Content" ObjectID="_1493808098" r:id="rId1811"/>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12" o:title=""/>
          </v:shape>
          <o:OLEObject Type="Embed" ProgID="Equation.DSMT4" ShapeID="_x0000_i1921" DrawAspect="Content" ObjectID="_1493808099" r:id="rId1813"/>
        </w:object>
      </w:r>
      <w:r>
        <w:t xml:space="preserve"> along </w:t>
      </w:r>
      <w:r w:rsidR="00905817" w:rsidRPr="00905817">
        <w:rPr>
          <w:position w:val="-10"/>
        </w:rPr>
        <w:object w:dxaOrig="340" w:dyaOrig="320" w14:anchorId="4D66D5A0">
          <v:shape id="_x0000_i1922" type="#_x0000_t75" style="width:17pt;height:15.6pt" o:ole="">
            <v:imagedata r:id="rId1814" o:title=""/>
          </v:shape>
          <o:OLEObject Type="Embed" ProgID="Equation.DSMT4" ShapeID="_x0000_i1922" DrawAspect="Content" ObjectID="_1493808100" r:id="rId1815"/>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6" o:title=""/>
          </v:shape>
          <o:OLEObject Type="Embed" ProgID="Equation.DSMT4" ShapeID="_x0000_i1923" DrawAspect="Content" ObjectID="_1493808101" r:id="rId18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46" w:author="rawlins" w:date="2015-05-19T17:23:00Z">
          <w:r w:rsidR="00D3178E">
            <w:rPr>
              <w:noProof/>
            </w:rPr>
            <w:instrText>77</w:instrText>
          </w:r>
        </w:ins>
        <w:ins w:id="447" w:author="Gerard" w:date="2015-05-06T12:49:00Z">
          <w:del w:id="448" w:author="rawlins" w:date="2015-05-19T16:10:00Z">
            <w:r w:rsidR="00E3755C" w:rsidDel="00752FD5">
              <w:rPr>
                <w:noProof/>
              </w:rPr>
              <w:delInstrText>77</w:delInstrText>
            </w:r>
          </w:del>
        </w:ins>
        <w:del w:id="449" w:author="rawlins" w:date="2015-05-19T16:10:00Z">
          <w:r w:rsidR="008D52AD" w:rsidDel="00752FD5">
            <w:rPr>
              <w:noProof/>
            </w:rPr>
            <w:delInstrText>76</w:delInstrText>
          </w:r>
        </w:del>
      </w:fldSimple>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8" o:title=""/>
          </v:shape>
          <o:OLEObject Type="Embed" ProgID="Equation.DSMT4" ShapeID="_x0000_i1924" DrawAspect="Content" ObjectID="_1493808102" r:id="rId18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0" w:author="rawlins" w:date="2015-05-19T17:23:00Z">
          <w:r w:rsidR="00D3178E">
            <w:rPr>
              <w:noProof/>
            </w:rPr>
            <w:instrText>78</w:instrText>
          </w:r>
        </w:ins>
        <w:ins w:id="451" w:author="Gerard" w:date="2015-05-06T12:49:00Z">
          <w:del w:id="452" w:author="rawlins" w:date="2015-05-19T16:10:00Z">
            <w:r w:rsidR="00E3755C" w:rsidDel="00752FD5">
              <w:rPr>
                <w:noProof/>
              </w:rPr>
              <w:delInstrText>78</w:delInstrText>
            </w:r>
          </w:del>
        </w:ins>
        <w:del w:id="453" w:author="rawlins" w:date="2015-05-19T16:10:00Z">
          <w:r w:rsidR="008D52AD" w:rsidDel="00752FD5">
            <w:rPr>
              <w:noProof/>
            </w:rPr>
            <w:delInstrText>77</w:delInstrText>
          </w:r>
        </w:del>
      </w:fldSimple>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20" o:title=""/>
          </v:shape>
          <o:OLEObject Type="Embed" ProgID="Equation.DSMT4" ShapeID="_x0000_i1925" DrawAspect="Content" ObjectID="_1493808103" r:id="rId1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4" w:author="rawlins" w:date="2015-05-19T17:23:00Z">
          <w:r w:rsidR="00D3178E">
            <w:rPr>
              <w:noProof/>
            </w:rPr>
            <w:instrText>79</w:instrText>
          </w:r>
        </w:ins>
        <w:ins w:id="455" w:author="Gerard" w:date="2015-05-06T12:49:00Z">
          <w:del w:id="456" w:author="rawlins" w:date="2015-05-19T16:10:00Z">
            <w:r w:rsidR="00E3755C" w:rsidDel="00752FD5">
              <w:rPr>
                <w:noProof/>
              </w:rPr>
              <w:delInstrText>79</w:delInstrText>
            </w:r>
          </w:del>
        </w:ins>
        <w:del w:id="457" w:author="rawlins" w:date="2015-05-19T16:10:00Z">
          <w:r w:rsidR="008D52AD" w:rsidDel="00752FD5">
            <w:rPr>
              <w:noProof/>
            </w:rPr>
            <w:delInstrText>78</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22" o:title=""/>
          </v:shape>
          <o:OLEObject Type="Embed" ProgID="Equation.DSMT4" ShapeID="_x0000_i1926" DrawAspect="Content" ObjectID="_1493808104" r:id="rId1823"/>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24" o:title=""/>
          </v:shape>
          <o:OLEObject Type="Embed" ProgID="Equation.DSMT4" ShapeID="_x0000_i1927" DrawAspect="Content" ObjectID="_1493808105" r:id="rId1825"/>
        </w:object>
      </w:r>
      <w:r>
        <w:t xml:space="preserve"> along </w:t>
      </w:r>
      <w:r w:rsidR="00905817" w:rsidRPr="00905817">
        <w:rPr>
          <w:position w:val="-6"/>
        </w:rPr>
        <w:object w:dxaOrig="340" w:dyaOrig="279" w14:anchorId="73F11E58">
          <v:shape id="_x0000_i1928" type="#_x0000_t75" style="width:17pt;height:14.25pt" o:ole="">
            <v:imagedata r:id="rId1826" o:title=""/>
          </v:shape>
          <o:OLEObject Type="Embed" ProgID="Equation.DSMT4" ShapeID="_x0000_i1928" DrawAspect="Content" ObjectID="_1493808106" r:id="rId1827"/>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8" o:title=""/>
          </v:shape>
          <o:OLEObject Type="Embed" ProgID="Equation.DSMT4" ShapeID="_x0000_i1929" DrawAspect="Content" ObjectID="_1493808107" r:id="rId18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58" w:author="rawlins" w:date="2015-05-19T17:23:00Z">
          <w:r w:rsidR="00D3178E">
            <w:rPr>
              <w:noProof/>
            </w:rPr>
            <w:instrText>80</w:instrText>
          </w:r>
        </w:ins>
        <w:ins w:id="459" w:author="Gerard" w:date="2015-05-06T12:49:00Z">
          <w:del w:id="460" w:author="rawlins" w:date="2015-05-19T16:10:00Z">
            <w:r w:rsidR="00E3755C" w:rsidDel="00752FD5">
              <w:rPr>
                <w:noProof/>
              </w:rPr>
              <w:delInstrText>80</w:delInstrText>
            </w:r>
          </w:del>
        </w:ins>
        <w:del w:id="461" w:author="rawlins" w:date="2015-05-19T16:10:00Z">
          <w:r w:rsidR="008D52AD" w:rsidDel="00752FD5">
            <w:rPr>
              <w:noProof/>
            </w:rPr>
            <w:delInstrText>79</w:delInstrText>
          </w:r>
        </w:del>
      </w:fldSimple>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30" o:title=""/>
          </v:shape>
          <o:OLEObject Type="Embed" ProgID="Equation.DSMT4" ShapeID="_x0000_i1930" DrawAspect="Content" ObjectID="_1493808108"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2" w:author="rawlins" w:date="2015-05-19T17:23:00Z">
          <w:r w:rsidR="00D3178E">
            <w:rPr>
              <w:noProof/>
            </w:rPr>
            <w:instrText>81</w:instrText>
          </w:r>
        </w:ins>
        <w:ins w:id="463" w:author="Gerard" w:date="2015-05-06T12:49:00Z">
          <w:del w:id="464" w:author="rawlins" w:date="2015-05-19T16:10:00Z">
            <w:r w:rsidR="00E3755C" w:rsidDel="00752FD5">
              <w:rPr>
                <w:noProof/>
              </w:rPr>
              <w:delInstrText>81</w:delInstrText>
            </w:r>
          </w:del>
        </w:ins>
        <w:del w:id="465" w:author="rawlins" w:date="2015-05-19T16:10:00Z">
          <w:r w:rsidR="008D52AD" w:rsidDel="00752FD5">
            <w:rPr>
              <w:noProof/>
            </w:rPr>
            <w:delInstrText>80</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32" o:title=""/>
          </v:shape>
          <o:OLEObject Type="Embed" ProgID="Equation.DSMT4" ShapeID="_x0000_i1931" DrawAspect="Content" ObjectID="_1493808109" r:id="rId1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66" w:author="rawlins" w:date="2015-05-19T17:23:00Z">
          <w:r w:rsidR="00D3178E">
            <w:rPr>
              <w:noProof/>
            </w:rPr>
            <w:instrText>82</w:instrText>
          </w:r>
        </w:ins>
        <w:ins w:id="467" w:author="Gerard" w:date="2015-05-06T12:49:00Z">
          <w:del w:id="468" w:author="rawlins" w:date="2015-05-19T16:10:00Z">
            <w:r w:rsidR="00E3755C" w:rsidDel="00752FD5">
              <w:rPr>
                <w:noProof/>
              </w:rPr>
              <w:delInstrText>82</w:delInstrText>
            </w:r>
          </w:del>
        </w:ins>
        <w:del w:id="469" w:author="rawlins" w:date="2015-05-19T16:10:00Z">
          <w:r w:rsidR="008D52AD" w:rsidDel="00752FD5">
            <w:rPr>
              <w:noProof/>
            </w:rPr>
            <w:delInstrText>81</w:delInstrText>
          </w:r>
        </w:del>
      </w:fldSimple>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34" o:title=""/>
          </v:shape>
          <o:OLEObject Type="Embed" ProgID="Equation.DSMT4" ShapeID="_x0000_i1932" DrawAspect="Content" ObjectID="_1493808110" r:id="rId18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0" w:author="rawlins" w:date="2015-05-19T17:23:00Z">
          <w:r w:rsidR="00D3178E">
            <w:rPr>
              <w:noProof/>
            </w:rPr>
            <w:instrText>83</w:instrText>
          </w:r>
        </w:ins>
        <w:ins w:id="471" w:author="Gerard" w:date="2015-05-06T12:49:00Z">
          <w:del w:id="472" w:author="rawlins" w:date="2015-05-19T16:10:00Z">
            <w:r w:rsidR="00E3755C" w:rsidDel="00752FD5">
              <w:rPr>
                <w:noProof/>
              </w:rPr>
              <w:delInstrText>83</w:delInstrText>
            </w:r>
          </w:del>
        </w:ins>
        <w:del w:id="473" w:author="rawlins" w:date="2015-05-19T16:10:00Z">
          <w:r w:rsidR="008D52AD" w:rsidDel="00752FD5">
            <w:rPr>
              <w:noProof/>
            </w:rPr>
            <w:delInstrText>82</w:delInstrText>
          </w:r>
        </w:del>
      </w:fldSimple>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6" o:title=""/>
          </v:shape>
          <o:OLEObject Type="Embed" ProgID="Equation.DSMT4" ShapeID="_x0000_i1933" DrawAspect="Content" ObjectID="_1493808111" r:id="rId18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4" w:author="rawlins" w:date="2015-05-19T17:23:00Z">
          <w:r w:rsidR="00D3178E">
            <w:rPr>
              <w:noProof/>
            </w:rPr>
            <w:instrText>84</w:instrText>
          </w:r>
        </w:ins>
        <w:ins w:id="475" w:author="Gerard" w:date="2015-05-06T12:49:00Z">
          <w:del w:id="476" w:author="rawlins" w:date="2015-05-19T16:10:00Z">
            <w:r w:rsidR="00E3755C" w:rsidDel="00752FD5">
              <w:rPr>
                <w:noProof/>
              </w:rPr>
              <w:delInstrText>84</w:delInstrText>
            </w:r>
          </w:del>
        </w:ins>
        <w:del w:id="477" w:author="rawlins" w:date="2015-05-19T16:10:00Z">
          <w:r w:rsidR="008D52AD" w:rsidDel="00752FD5">
            <w:rPr>
              <w:noProof/>
            </w:rPr>
            <w:delInstrText>83</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8" o:title=""/>
          </v:shape>
          <o:OLEObject Type="Embed" ProgID="Equation.DSMT4" ShapeID="_x0000_i1934" DrawAspect="Content" ObjectID="_1493808112" r:id="rId1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78" w:author="rawlins" w:date="2015-05-19T17:23:00Z">
          <w:r w:rsidR="00D3178E">
            <w:rPr>
              <w:noProof/>
            </w:rPr>
            <w:instrText>85</w:instrText>
          </w:r>
        </w:ins>
        <w:ins w:id="479" w:author="Gerard" w:date="2015-05-06T12:49:00Z">
          <w:del w:id="480" w:author="rawlins" w:date="2015-05-19T16:10:00Z">
            <w:r w:rsidR="00E3755C" w:rsidDel="00752FD5">
              <w:rPr>
                <w:noProof/>
              </w:rPr>
              <w:delInstrText>85</w:delInstrText>
            </w:r>
          </w:del>
        </w:ins>
        <w:del w:id="481" w:author="rawlins" w:date="2015-05-19T16:10:00Z">
          <w:r w:rsidR="008D52AD" w:rsidDel="00752FD5">
            <w:rPr>
              <w:noProof/>
            </w:rPr>
            <w:delInstrText>84</w:delInstrText>
          </w:r>
        </w:del>
      </w:fldSimple>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40" o:title=""/>
          </v:shape>
          <o:OLEObject Type="Embed" ProgID="Equation.DSMT4" ShapeID="_x0000_i1935" DrawAspect="Content" ObjectID="_1493808113" r:id="rId18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2" w:author="rawlins" w:date="2015-05-19T17:23:00Z">
          <w:r w:rsidR="00D3178E">
            <w:rPr>
              <w:noProof/>
            </w:rPr>
            <w:instrText>86</w:instrText>
          </w:r>
        </w:ins>
        <w:ins w:id="483" w:author="Gerard" w:date="2015-05-06T12:49:00Z">
          <w:del w:id="484" w:author="rawlins" w:date="2015-05-19T16:10:00Z">
            <w:r w:rsidR="00E3755C" w:rsidDel="00752FD5">
              <w:rPr>
                <w:noProof/>
              </w:rPr>
              <w:delInstrText>86</w:delInstrText>
            </w:r>
          </w:del>
        </w:ins>
        <w:del w:id="485" w:author="rawlins" w:date="2015-05-19T16:10:00Z">
          <w:r w:rsidR="008D52AD" w:rsidDel="00752FD5">
            <w:rPr>
              <w:noProof/>
            </w:rPr>
            <w:delInstrText>85</w:delInstrText>
          </w:r>
        </w:del>
      </w:fldSimple>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42" o:title=""/>
          </v:shape>
          <o:OLEObject Type="Embed" ProgID="Equation.DSMT4" ShapeID="_x0000_i1936" DrawAspect="Content" ObjectID="_1493808114" r:id="rId18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86" w:author="rawlins" w:date="2015-05-19T17:23:00Z">
          <w:r w:rsidR="00D3178E">
            <w:rPr>
              <w:noProof/>
            </w:rPr>
            <w:instrText>87</w:instrText>
          </w:r>
        </w:ins>
        <w:ins w:id="487" w:author="Gerard" w:date="2015-05-06T12:49:00Z">
          <w:del w:id="488" w:author="rawlins" w:date="2015-05-19T16:10:00Z">
            <w:r w:rsidR="00E3755C" w:rsidDel="00752FD5">
              <w:rPr>
                <w:noProof/>
              </w:rPr>
              <w:delInstrText>87</w:delInstrText>
            </w:r>
          </w:del>
        </w:ins>
        <w:del w:id="489" w:author="rawlins" w:date="2015-05-19T16:10:00Z">
          <w:r w:rsidR="008D52AD" w:rsidDel="00752FD5">
            <w:rPr>
              <w:noProof/>
            </w:rPr>
            <w:delInstrText>86</w:delInstrText>
          </w:r>
        </w:del>
      </w:fldSimple>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44" o:title=""/>
          </v:shape>
          <o:OLEObject Type="Embed" ProgID="Equation.DSMT4" ShapeID="_x0000_i1937" DrawAspect="Content" ObjectID="_1493808115" r:id="rId18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0" w:author="rawlins" w:date="2015-05-19T17:23:00Z">
          <w:r w:rsidR="00D3178E">
            <w:rPr>
              <w:noProof/>
            </w:rPr>
            <w:instrText>88</w:instrText>
          </w:r>
        </w:ins>
        <w:ins w:id="491" w:author="Gerard" w:date="2015-05-06T12:49:00Z">
          <w:del w:id="492" w:author="rawlins" w:date="2015-05-19T16:10:00Z">
            <w:r w:rsidR="00E3755C" w:rsidDel="00752FD5">
              <w:rPr>
                <w:noProof/>
              </w:rPr>
              <w:delInstrText>88</w:delInstrText>
            </w:r>
          </w:del>
        </w:ins>
        <w:del w:id="493" w:author="rawlins" w:date="2015-05-19T16:10:00Z">
          <w:r w:rsidR="008D52AD" w:rsidDel="00752FD5">
            <w:rPr>
              <w:noProof/>
            </w:rPr>
            <w:delInstrText>87</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6" o:title=""/>
          </v:shape>
          <o:OLEObject Type="Embed" ProgID="Equation.DSMT4" ShapeID="_x0000_i1938" DrawAspect="Content" ObjectID="_1493808116" r:id="rId18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4" w:author="rawlins" w:date="2015-05-19T17:23:00Z">
          <w:r w:rsidR="00D3178E">
            <w:rPr>
              <w:noProof/>
            </w:rPr>
            <w:instrText>89</w:instrText>
          </w:r>
        </w:ins>
        <w:ins w:id="495" w:author="Gerard" w:date="2015-05-06T12:49:00Z">
          <w:del w:id="496" w:author="rawlins" w:date="2015-05-19T16:10:00Z">
            <w:r w:rsidR="00E3755C" w:rsidDel="00752FD5">
              <w:rPr>
                <w:noProof/>
              </w:rPr>
              <w:delInstrText>89</w:delInstrText>
            </w:r>
          </w:del>
        </w:ins>
        <w:del w:id="497" w:author="rawlins" w:date="2015-05-19T16:10:00Z">
          <w:r w:rsidR="008D52AD" w:rsidDel="00752FD5">
            <w:rPr>
              <w:noProof/>
            </w:rPr>
            <w:delInstrText>88</w:delInstrText>
          </w:r>
        </w:del>
      </w:fldSimple>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8" o:title=""/>
          </v:shape>
          <o:OLEObject Type="Embed" ProgID="Equation.DSMT4" ShapeID="_x0000_i1939" DrawAspect="Content" ObjectID="_1493808117" r:id="rId18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498" w:author="rawlins" w:date="2015-05-19T17:23:00Z">
          <w:r w:rsidR="00D3178E">
            <w:rPr>
              <w:noProof/>
            </w:rPr>
            <w:instrText>90</w:instrText>
          </w:r>
        </w:ins>
        <w:ins w:id="499" w:author="Gerard" w:date="2015-05-06T12:49:00Z">
          <w:del w:id="500" w:author="rawlins" w:date="2015-05-19T16:10:00Z">
            <w:r w:rsidR="00E3755C" w:rsidDel="00752FD5">
              <w:rPr>
                <w:noProof/>
              </w:rPr>
              <w:delInstrText>90</w:delInstrText>
            </w:r>
          </w:del>
        </w:ins>
        <w:del w:id="501" w:author="rawlins" w:date="2015-05-19T16:10:00Z">
          <w:r w:rsidR="008D52AD" w:rsidDel="00752FD5">
            <w:rPr>
              <w:noProof/>
            </w:rPr>
            <w:delInstrText>89</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502" w:name="_Toc176704847"/>
      <w:bookmarkStart w:id="503" w:name="_Ref177807078"/>
      <w:bookmarkStart w:id="504" w:name="_Ref177807153"/>
      <w:bookmarkStart w:id="505" w:name="_Ref191695106"/>
      <w:bookmarkStart w:id="506" w:name="_Toc289032553"/>
      <w:r>
        <w:t>Linearization of External Virtual Work</w:t>
      </w:r>
      <w:bookmarkEnd w:id="502"/>
      <w:bookmarkEnd w:id="503"/>
      <w:bookmarkEnd w:id="504"/>
      <w:bookmarkEnd w:id="505"/>
      <w:bookmarkEnd w:id="506"/>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50" o:title=""/>
          </v:shape>
          <o:OLEObject Type="Embed" ProgID="Equation.DSMT4" ShapeID="_x0000_i1940" DrawAspect="Content" ObjectID="_1493808118" r:id="rId1851"/>
        </w:object>
      </w:r>
      <w:r>
        <w:t xml:space="preserve"> in </w:t>
      </w:r>
      <w:r w:rsidR="00605580">
        <w:fldChar w:fldCharType="begin"/>
      </w:r>
      <w:r w:rsidR="00605580">
        <w:instrText xml:space="preserve"> GOTOBUTTON ZEqnNum588916  \* MERGEFORMAT </w:instrText>
      </w:r>
      <w:fldSimple w:instr=" REF ZEqnNum588916 \* Charformat \! \* MERGEFORMAT ">
        <w:ins w:id="507" w:author="rawlins" w:date="2015-05-19T17:23:00Z">
          <w:r w:rsidR="00D3178E">
            <w:instrText>(3.56)</w:instrText>
          </w:r>
        </w:ins>
        <w:ins w:id="508" w:author="Gerard" w:date="2015-05-06T12:49:00Z">
          <w:del w:id="509" w:author="rawlins" w:date="2015-05-19T16:10:00Z">
            <w:r w:rsidR="00E3755C" w:rsidDel="00752FD5">
              <w:delInstrText>(3.56)</w:delInstrText>
            </w:r>
          </w:del>
        </w:ins>
        <w:del w:id="510" w:author="rawlins" w:date="2015-05-19T16:10:00Z">
          <w:r w:rsidR="008D52AD" w:rsidDel="00752FD5">
            <w:delInstrText>(3.55)</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52" o:title=""/>
          </v:shape>
          <o:OLEObject Type="Embed" ProgID="Equation.DSMT4" ShapeID="_x0000_i1941" DrawAspect="Content" ObjectID="_1493808119" r:id="rId1853"/>
        </w:object>
      </w:r>
      <w:r>
        <w:t xml:space="preserve"> (net force), </w:t>
      </w:r>
      <w:r w:rsidR="00905817" w:rsidRPr="00905817">
        <w:rPr>
          <w:position w:val="-12"/>
        </w:rPr>
        <w:object w:dxaOrig="560" w:dyaOrig="360" w14:anchorId="4937EEE3">
          <v:shape id="_x0000_i1942" type="#_x0000_t75" style="width:27.85pt;height:19pt" o:ole="">
            <v:imagedata r:id="rId1854" o:title=""/>
          </v:shape>
          <o:OLEObject Type="Embed" ProgID="Equation.DSMT4" ShapeID="_x0000_i1942" DrawAspect="Content" ObjectID="_1493808120" r:id="rId1855"/>
        </w:object>
      </w:r>
      <w:r>
        <w:t xml:space="preserve"> (net volumetric flow rate), or </w:t>
      </w:r>
      <w:r w:rsidR="00905817" w:rsidRPr="00905817">
        <w:rPr>
          <w:position w:val="-12"/>
        </w:rPr>
        <w:object w:dxaOrig="520" w:dyaOrig="360" w14:anchorId="50ED4F52">
          <v:shape id="_x0000_i1943" type="#_x0000_t75" style="width:25.8pt;height:19pt" o:ole="">
            <v:imagedata r:id="rId1856" o:title=""/>
          </v:shape>
          <o:OLEObject Type="Embed" ProgID="Equation.DSMT4" ShapeID="_x0000_i1943" DrawAspect="Content" ObjectID="_1493808121" r:id="rId1857"/>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8" o:title=""/>
          </v:shape>
          <o:OLEObject Type="Embed" ProgID="Equation.DSMT4" ShapeID="_x0000_i1944" DrawAspect="Content" ObjectID="_1493808122" r:id="rId1859"/>
        </w:object>
      </w:r>
      <w:r>
        <w:t xml:space="preserve">, there is no variation in </w:t>
      </w:r>
      <w:r w:rsidR="00905817" w:rsidRPr="00905817">
        <w:rPr>
          <w:position w:val="-12"/>
        </w:rPr>
        <w:object w:dxaOrig="560" w:dyaOrig="360" w14:anchorId="4798DA61">
          <v:shape id="_x0000_i1945" type="#_x0000_t75" style="width:27.85pt;height:19pt" o:ole="">
            <v:imagedata r:id="rId1860" o:title=""/>
          </v:shape>
          <o:OLEObject Type="Embed" ProgID="Equation.DSMT4" ShapeID="_x0000_i1945" DrawAspect="Content" ObjectID="_1493808123" r:id="rId1861"/>
        </w:object>
      </w:r>
      <w:r>
        <w:t xml:space="preserve"> and it follows that </w:t>
      </w:r>
      <w:r w:rsidR="00905817" w:rsidRPr="00905817">
        <w:rPr>
          <w:position w:val="-12"/>
        </w:rPr>
        <w:object w:dxaOrig="1120" w:dyaOrig="360" w14:anchorId="10C5D26D">
          <v:shape id="_x0000_i1946" type="#_x0000_t75" style="width:56.4pt;height:19pt" o:ole="">
            <v:imagedata r:id="rId1862" o:title=""/>
          </v:shape>
          <o:OLEObject Type="Embed" ProgID="Equation.DSMT4" ShapeID="_x0000_i1946" DrawAspect="Content" ObjectID="_1493808124" r:id="rId1863"/>
        </w:object>
      </w:r>
      <w:r>
        <w:t xml:space="preserve">. Alternatively, in the case when </w:t>
      </w:r>
      <w:r w:rsidR="00905817" w:rsidRPr="00905817">
        <w:rPr>
          <w:position w:val="-6"/>
        </w:rPr>
        <w:object w:dxaOrig="160" w:dyaOrig="260" w14:anchorId="36DB65D2">
          <v:shape id="_x0000_i1947" type="#_x0000_t75" style="width:8.15pt;height:12.9pt" o:ole="">
            <v:imagedata r:id="rId1864" o:title=""/>
          </v:shape>
          <o:OLEObject Type="Embed" ProgID="Equation.DSMT4" ShapeID="_x0000_i1947" DrawAspect="Content" ObjectID="_1493808125" r:id="rId1865"/>
        </w:object>
      </w:r>
      <w:r>
        <w:t xml:space="preserve">, </w:t>
      </w:r>
      <w:r w:rsidR="00905817" w:rsidRPr="00905817">
        <w:rPr>
          <w:position w:val="-12"/>
        </w:rPr>
        <w:object w:dxaOrig="300" w:dyaOrig="360" w14:anchorId="358960B7">
          <v:shape id="_x0000_i1948" type="#_x0000_t75" style="width:14.95pt;height:19pt" o:ole="">
            <v:imagedata r:id="rId1866" o:title=""/>
          </v:shape>
          <o:OLEObject Type="Embed" ProgID="Equation.DSMT4" ShapeID="_x0000_i1948" DrawAspect="Content" ObjectID="_1493808126" r:id="rId1867"/>
        </w:object>
      </w:r>
      <w:r>
        <w:t xml:space="preserve"> or </w:t>
      </w:r>
      <w:r w:rsidR="00905817" w:rsidRPr="00905817">
        <w:rPr>
          <w:position w:val="-12"/>
        </w:rPr>
        <w:object w:dxaOrig="260" w:dyaOrig="360" w14:anchorId="3D80CD32">
          <v:shape id="_x0000_i1949" type="#_x0000_t75" style="width:12.9pt;height:19pt" o:ole="">
            <v:imagedata r:id="rId1868" o:title=""/>
          </v:shape>
          <o:OLEObject Type="Embed" ProgID="Equation.DSMT4" ShapeID="_x0000_i1949" DrawAspect="Content" ObjectID="_1493808127" r:id="rId1869"/>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70" o:title=""/>
          </v:shape>
          <o:OLEObject Type="Embed" ProgID="Equation.DSMT4" ShapeID="_x0000_i1950" DrawAspect="Content" ObjectID="_1493808128" r:id="rId1871"/>
        </w:object>
      </w:r>
      <w:r>
        <w:t xml:space="preserve">, with parametric coordinates </w:t>
      </w:r>
      <w:r w:rsidR="00905817" w:rsidRPr="00905817">
        <w:rPr>
          <w:position w:val="-16"/>
        </w:rPr>
        <w:object w:dxaOrig="800" w:dyaOrig="440" w14:anchorId="06220D0F">
          <v:shape id="_x0000_i1951" type="#_x0000_t75" style="width:40.1pt;height:21.75pt" o:ole="">
            <v:imagedata r:id="rId1872" o:title=""/>
          </v:shape>
          <o:OLEObject Type="Embed" ProgID="Equation.DSMT4" ShapeID="_x0000_i1951" DrawAspect="Content" ObjectID="_1493808129" r:id="rId1873"/>
        </w:object>
      </w:r>
      <w:r>
        <w:t xml:space="preserve">. Accordingly, for a point </w:t>
      </w:r>
      <w:r w:rsidR="00905817" w:rsidRPr="00905817">
        <w:rPr>
          <w:position w:val="-16"/>
        </w:rPr>
        <w:object w:dxaOrig="940" w:dyaOrig="440" w14:anchorId="630B3B6E">
          <v:shape id="_x0000_i1952" type="#_x0000_t75" style="width:47.55pt;height:21.75pt" o:ole="">
            <v:imagedata r:id="rId1874" o:title=""/>
          </v:shape>
          <o:OLEObject Type="Embed" ProgID="Equation.DSMT4" ShapeID="_x0000_i1952" DrawAspect="Content" ObjectID="_1493808130" r:id="rId1875"/>
        </w:object>
      </w:r>
      <w:r>
        <w:t xml:space="preserve"> on </w:t>
      </w:r>
      <w:r w:rsidR="00905817" w:rsidRPr="00905817">
        <w:rPr>
          <w:position w:val="-6"/>
        </w:rPr>
        <w:object w:dxaOrig="320" w:dyaOrig="279" w14:anchorId="2A3D3939">
          <v:shape id="_x0000_i1953" type="#_x0000_t75" style="width:15.6pt;height:14.25pt" o:ole="">
            <v:imagedata r:id="rId1876" o:title=""/>
          </v:shape>
          <o:OLEObject Type="Embed" ProgID="Equation.DSMT4" ShapeID="_x0000_i1953" DrawAspect="Content" ObjectID="_1493808131" r:id="rId1877"/>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8" o:title=""/>
          </v:shape>
          <o:OLEObject Type="Embed" ProgID="Equation.DSMT4" ShapeID="_x0000_i1954" DrawAspect="Content" ObjectID="_1493808132" r:id="rId18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1" w:author="rawlins" w:date="2015-05-19T17:23:00Z">
          <w:r w:rsidR="00D3178E">
            <w:rPr>
              <w:noProof/>
            </w:rPr>
            <w:instrText>91</w:instrText>
          </w:r>
        </w:ins>
        <w:ins w:id="512" w:author="Gerard" w:date="2015-05-06T12:49:00Z">
          <w:del w:id="513" w:author="rawlins" w:date="2015-05-19T16:10:00Z">
            <w:r w:rsidR="00E3755C" w:rsidDel="00752FD5">
              <w:rPr>
                <w:noProof/>
              </w:rPr>
              <w:delInstrText>91</w:delInstrText>
            </w:r>
          </w:del>
        </w:ins>
        <w:del w:id="514" w:author="rawlins" w:date="2015-05-19T16:10:00Z">
          <w:r w:rsidR="008D52AD" w:rsidDel="00752FD5">
            <w:rPr>
              <w:noProof/>
            </w:rPr>
            <w:delInstrText>90</w:delInstrText>
          </w:r>
        </w:del>
      </w:fldSimple>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80" o:title=""/>
          </v:shape>
          <o:OLEObject Type="Embed" ProgID="Equation.DSMT4" ShapeID="_x0000_i1955" DrawAspect="Content" ObjectID="_1493808133" r:id="rId1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5" w:author="rawlins" w:date="2015-05-19T17:23:00Z">
          <w:r w:rsidR="00D3178E">
            <w:rPr>
              <w:noProof/>
            </w:rPr>
            <w:instrText>92</w:instrText>
          </w:r>
        </w:ins>
        <w:ins w:id="516" w:author="Gerard" w:date="2015-05-06T12:49:00Z">
          <w:del w:id="517" w:author="rawlins" w:date="2015-05-19T16:10:00Z">
            <w:r w:rsidR="00E3755C" w:rsidDel="00752FD5">
              <w:rPr>
                <w:noProof/>
              </w:rPr>
              <w:delInstrText>92</w:delInstrText>
            </w:r>
          </w:del>
        </w:ins>
        <w:del w:id="518" w:author="rawlins" w:date="2015-05-19T16:10:00Z">
          <w:r w:rsidR="008D52AD" w:rsidDel="00752FD5">
            <w:rPr>
              <w:noProof/>
            </w:rPr>
            <w:delInstrText>91</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82" o:title=""/>
          </v:shape>
          <o:OLEObject Type="Embed" ProgID="Equation.DSMT4" ShapeID="_x0000_i1956" DrawAspect="Content" ObjectID="_1493808134" r:id="rId1883"/>
        </w:object>
      </w:r>
      <w:r>
        <w:t xml:space="preserve"> is </w:t>
      </w:r>
      <w:r w:rsidR="00905817" w:rsidRPr="00905817">
        <w:rPr>
          <w:position w:val="-14"/>
        </w:rPr>
        <w:object w:dxaOrig="1980" w:dyaOrig="400" w14:anchorId="34C619DD">
          <v:shape id="_x0000_i1957" type="#_x0000_t75" style="width:98.5pt;height:19.7pt" o:ole="">
            <v:imagedata r:id="rId1884" o:title=""/>
          </v:shape>
          <o:OLEObject Type="Embed" ProgID="Equation.DSMT4" ShapeID="_x0000_i1957" DrawAspect="Content" ObjectID="_1493808135" r:id="rId1885"/>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6" o:title=""/>
          </v:shape>
          <o:OLEObject Type="Embed" ProgID="Equation.DSMT4" ShapeID="_x0000_i1958" DrawAspect="Content" ObjectID="_1493808136" r:id="rId1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19" w:author="rawlins" w:date="2015-05-19T17:23:00Z">
          <w:r w:rsidR="00D3178E">
            <w:rPr>
              <w:noProof/>
            </w:rPr>
            <w:instrText>93</w:instrText>
          </w:r>
        </w:ins>
        <w:ins w:id="520" w:author="Gerard" w:date="2015-05-06T12:49:00Z">
          <w:del w:id="521" w:author="rawlins" w:date="2015-05-19T16:10:00Z">
            <w:r w:rsidR="00E3755C" w:rsidDel="00752FD5">
              <w:rPr>
                <w:noProof/>
              </w:rPr>
              <w:delInstrText>93</w:delInstrText>
            </w:r>
          </w:del>
        </w:ins>
        <w:del w:id="522" w:author="rawlins" w:date="2015-05-19T16:10:00Z">
          <w:r w:rsidR="008D52AD" w:rsidDel="00752FD5">
            <w:rPr>
              <w:noProof/>
            </w:rPr>
            <w:delInstrText>92</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8" o:title=""/>
          </v:shape>
          <o:OLEObject Type="Embed" ProgID="Equation.DSMT4" ShapeID="_x0000_i1959" DrawAspect="Content" ObjectID="_1493808137" r:id="rId1889"/>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90" o:title=""/>
          </v:shape>
          <o:OLEObject Type="Embed" ProgID="Equation.DSMT4" ShapeID="_x0000_i1960" DrawAspect="Content" ObjectID="_1493808138" r:id="rId1891"/>
        </w:object>
      </w:r>
      <w:r>
        <w:t xml:space="preserve"> where </w:t>
      </w:r>
      <w:r w:rsidR="00905817" w:rsidRPr="00905817">
        <w:rPr>
          <w:position w:val="-12"/>
        </w:rPr>
        <w:object w:dxaOrig="220" w:dyaOrig="360" w14:anchorId="601A72E8">
          <v:shape id="_x0000_i1961" type="#_x0000_t75" style="width:10.85pt;height:19pt" o:ole="">
            <v:imagedata r:id="rId1892" o:title=""/>
          </v:shape>
          <o:OLEObject Type="Embed" ProgID="Equation.DSMT4" ShapeID="_x0000_i1961" DrawAspect="Content" ObjectID="_1493808139" r:id="rId1893"/>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94" o:title=""/>
          </v:shape>
          <o:OLEObject Type="Embed" ProgID="Equation.DSMT4" ShapeID="_x0000_i1962" DrawAspect="Content" ObjectID="_1493808140" r:id="rId1895"/>
        </w:object>
      </w:r>
      <w:r>
        <w:t xml:space="preserve"> along </w:t>
      </w:r>
      <w:r w:rsidR="00905817" w:rsidRPr="00905817">
        <w:rPr>
          <w:position w:val="-6"/>
        </w:rPr>
        <w:object w:dxaOrig="360" w:dyaOrig="279" w14:anchorId="15A0718A">
          <v:shape id="_x0000_i1963" type="#_x0000_t75" style="width:19pt;height:14.25pt" o:ole="">
            <v:imagedata r:id="rId1896" o:title=""/>
          </v:shape>
          <o:OLEObject Type="Embed" ProgID="Equation.DSMT4" ShapeID="_x0000_i1963" DrawAspect="Content" ObjectID="_1493808141" r:id="rId1897"/>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8" o:title=""/>
          </v:shape>
          <o:OLEObject Type="Embed" ProgID="Equation.DSMT4" ShapeID="_x0000_i1964" DrawAspect="Content" ObjectID="_1493808142" r:id="rId1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3" w:author="rawlins" w:date="2015-05-19T17:23:00Z">
          <w:r w:rsidR="00D3178E">
            <w:rPr>
              <w:noProof/>
            </w:rPr>
            <w:instrText>94</w:instrText>
          </w:r>
        </w:ins>
        <w:ins w:id="524" w:author="Gerard" w:date="2015-05-06T12:49:00Z">
          <w:del w:id="525" w:author="rawlins" w:date="2015-05-19T16:10:00Z">
            <w:r w:rsidR="00E3755C" w:rsidDel="00752FD5">
              <w:rPr>
                <w:noProof/>
              </w:rPr>
              <w:delInstrText>94</w:delInstrText>
            </w:r>
          </w:del>
        </w:ins>
        <w:del w:id="526" w:author="rawlins" w:date="2015-05-19T16:10:00Z">
          <w:r w:rsidR="008D52AD" w:rsidDel="00752FD5">
            <w:rPr>
              <w:noProof/>
            </w:rPr>
            <w:delInstrText>93</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900" o:title=""/>
          </v:shape>
          <o:OLEObject Type="Embed" ProgID="Equation.DSMT4" ShapeID="_x0000_i1965" DrawAspect="Content" ObjectID="_1493808143" r:id="rId1901"/>
        </w:object>
      </w:r>
      <w:r>
        <w:t xml:space="preserve"> and </w:t>
      </w:r>
      <w:r w:rsidR="00905817" w:rsidRPr="00905817">
        <w:rPr>
          <w:position w:val="-6"/>
        </w:rPr>
        <w:object w:dxaOrig="340" w:dyaOrig="279" w14:anchorId="6F12CA21">
          <v:shape id="_x0000_i1966" type="#_x0000_t75" style="width:17pt;height:14.25pt" o:ole="">
            <v:imagedata r:id="rId1902" o:title=""/>
          </v:shape>
          <o:OLEObject Type="Embed" ProgID="Equation.DSMT4" ShapeID="_x0000_i1966" DrawAspect="Content" ObjectID="_1493808144" r:id="rId1903"/>
        </w:object>
      </w:r>
      <w:r>
        <w:t xml:space="preserve"> reduce to zero, </w:t>
      </w:r>
      <w:r w:rsidR="00905817" w:rsidRPr="00905817">
        <w:rPr>
          <w:position w:val="-14"/>
        </w:rPr>
        <w:object w:dxaOrig="1800" w:dyaOrig="400" w14:anchorId="07160677">
          <v:shape id="_x0000_i1967" type="#_x0000_t75" style="width:91pt;height:19.7pt" o:ole="">
            <v:imagedata r:id="rId1904" o:title=""/>
          </v:shape>
          <o:OLEObject Type="Embed" ProgID="Equation.DSMT4" ShapeID="_x0000_i1967" DrawAspect="Content" ObjectID="_1493808145" r:id="rId1905"/>
        </w:object>
      </w:r>
      <w:r>
        <w:t xml:space="preserve"> and </w:t>
      </w:r>
      <w:r w:rsidR="00905817" w:rsidRPr="00905817">
        <w:rPr>
          <w:position w:val="-14"/>
        </w:rPr>
        <w:object w:dxaOrig="1780" w:dyaOrig="400" w14:anchorId="530F59D8">
          <v:shape id="_x0000_i1968" type="#_x0000_t75" style="width:89pt;height:19.7pt" o:ole="">
            <v:imagedata r:id="rId1906" o:title=""/>
          </v:shape>
          <o:OLEObject Type="Embed" ProgID="Equation.DSMT4" ShapeID="_x0000_i1968" DrawAspect="Content" ObjectID="_1493808146" r:id="rId1907"/>
        </w:object>
      </w:r>
      <w:r>
        <w:t>.</w:t>
      </w:r>
    </w:p>
    <w:p w14:paraId="195DEE71" w14:textId="77777777" w:rsidR="00FB6012" w:rsidRDefault="00FB6012" w:rsidP="00FB6012"/>
    <w:p w14:paraId="439131A1" w14:textId="77777777" w:rsidR="00FB6012" w:rsidRDefault="00FB6012" w:rsidP="00FB6012">
      <w:pPr>
        <w:pStyle w:val="Heading3"/>
      </w:pPr>
      <w:bookmarkStart w:id="527" w:name="_Toc176704848"/>
      <w:bookmarkStart w:id="528" w:name="_Toc289032554"/>
      <w:r>
        <w:t>Discretization</w:t>
      </w:r>
      <w:bookmarkEnd w:id="527"/>
      <w:bookmarkEnd w:id="528"/>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8" o:title=""/>
          </v:shape>
          <o:OLEObject Type="Embed" ProgID="Equation.DSMT4" ShapeID="_x0000_i1969" DrawAspect="Content" ObjectID="_1493808147" r:id="rId19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29" w:author="rawlins" w:date="2015-05-19T17:23:00Z">
          <w:r w:rsidR="00D3178E">
            <w:rPr>
              <w:noProof/>
            </w:rPr>
            <w:instrText>95</w:instrText>
          </w:r>
        </w:ins>
        <w:ins w:id="530" w:author="Gerard" w:date="2015-05-06T12:49:00Z">
          <w:del w:id="531" w:author="rawlins" w:date="2015-05-19T16:10:00Z">
            <w:r w:rsidR="00E3755C" w:rsidDel="00752FD5">
              <w:rPr>
                <w:noProof/>
              </w:rPr>
              <w:delInstrText>95</w:delInstrText>
            </w:r>
          </w:del>
        </w:ins>
        <w:del w:id="532" w:author="rawlins" w:date="2015-05-19T16:10:00Z">
          <w:r w:rsidR="008D52AD" w:rsidDel="00752FD5">
            <w:rPr>
              <w:noProof/>
            </w:rPr>
            <w:delInstrText>94</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10" o:title=""/>
          </v:shape>
          <o:OLEObject Type="Embed" ProgID="Equation.DSMT4" ShapeID="_x0000_i1970" DrawAspect="Content" ObjectID="_1493808148" r:id="rId1911"/>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12" o:title=""/>
          </v:shape>
          <o:OLEObject Type="Embed" ProgID="Equation.DSMT4" ShapeID="_x0000_i1971" DrawAspect="Content" ObjectID="_1493808149" r:id="rId1913"/>
        </w:object>
      </w:r>
      <w:r>
        <w:t xml:space="preserve">, </w:t>
      </w:r>
      <w:r w:rsidR="00905817" w:rsidRPr="00905817">
        <w:rPr>
          <w:position w:val="-12"/>
        </w:rPr>
        <w:object w:dxaOrig="440" w:dyaOrig="360" w14:anchorId="7AEBDFEF">
          <v:shape id="_x0000_i1972" type="#_x0000_t75" style="width:21.75pt;height:19pt" o:ole="">
            <v:imagedata r:id="rId1914" o:title=""/>
          </v:shape>
          <o:OLEObject Type="Embed" ProgID="Equation.DSMT4" ShapeID="_x0000_i1972" DrawAspect="Content" ObjectID="_1493808150" r:id="rId1915"/>
        </w:object>
      </w:r>
      <w:r>
        <w:t xml:space="preserve">, </w:t>
      </w:r>
      <w:r w:rsidR="00905817" w:rsidRPr="00905817">
        <w:rPr>
          <w:position w:val="-12"/>
        </w:rPr>
        <w:object w:dxaOrig="400" w:dyaOrig="360" w14:anchorId="5E1099F9">
          <v:shape id="_x0000_i1973" type="#_x0000_t75" style="width:19.7pt;height:19pt" o:ole="">
            <v:imagedata r:id="rId1916" o:title=""/>
          </v:shape>
          <o:OLEObject Type="Embed" ProgID="Equation.DSMT4" ShapeID="_x0000_i1973" DrawAspect="Content" ObjectID="_1493808151" r:id="rId1917"/>
        </w:object>
      </w:r>
      <w:r>
        <w:t xml:space="preserve">, </w:t>
      </w:r>
      <w:r w:rsidR="00905817" w:rsidRPr="00905817">
        <w:rPr>
          <w:position w:val="-12"/>
        </w:rPr>
        <w:object w:dxaOrig="440" w:dyaOrig="360" w14:anchorId="76BE4949">
          <v:shape id="_x0000_i1974" type="#_x0000_t75" style="width:21.75pt;height:19pt" o:ole="">
            <v:imagedata r:id="rId1918" o:title=""/>
          </v:shape>
          <o:OLEObject Type="Embed" ProgID="Equation.DSMT4" ShapeID="_x0000_i1974" DrawAspect="Content" ObjectID="_1493808152" r:id="rId1919"/>
        </w:object>
      </w:r>
      <w:r>
        <w:t xml:space="preserve">, </w:t>
      </w:r>
      <w:r w:rsidR="00905817" w:rsidRPr="00905817">
        <w:rPr>
          <w:position w:val="-12"/>
        </w:rPr>
        <w:object w:dxaOrig="420" w:dyaOrig="360" w14:anchorId="5FE73AC1">
          <v:shape id="_x0000_i1975" type="#_x0000_t75" style="width:20.4pt;height:19pt" o:ole="">
            <v:imagedata r:id="rId1920" o:title=""/>
          </v:shape>
          <o:OLEObject Type="Embed" ProgID="Equation.DSMT4" ShapeID="_x0000_i1975" DrawAspect="Content" ObjectID="_1493808153" r:id="rId1921"/>
        </w:object>
      </w:r>
      <w:r>
        <w:t xml:space="preserve"> and </w:t>
      </w:r>
      <w:r w:rsidR="00905817" w:rsidRPr="00905817">
        <w:rPr>
          <w:position w:val="-12"/>
        </w:rPr>
        <w:object w:dxaOrig="400" w:dyaOrig="360" w14:anchorId="4E574BFF">
          <v:shape id="_x0000_i1976" type="#_x0000_t75" style="width:19.7pt;height:19pt" o:ole="">
            <v:imagedata r:id="rId1922" o:title=""/>
          </v:shape>
          <o:OLEObject Type="Embed" ProgID="Equation.DSMT4" ShapeID="_x0000_i1976" DrawAspect="Content" ObjectID="_1493808154" r:id="rId1923"/>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24" o:title=""/>
          </v:shape>
          <o:OLEObject Type="Embed" ProgID="Equation.DSMT4" ShapeID="_x0000_i1977" DrawAspect="Content" ObjectID="_1493808155" r:id="rId1925"/>
        </w:object>
      </w:r>
      <w:r>
        <w:t xml:space="preserve">, </w:t>
      </w:r>
      <w:r w:rsidR="00905817" w:rsidRPr="00905817">
        <w:rPr>
          <w:position w:val="-10"/>
        </w:rPr>
        <w:object w:dxaOrig="380" w:dyaOrig="320" w14:anchorId="5330836A">
          <v:shape id="_x0000_i1978" type="#_x0000_t75" style="width:19pt;height:15.6pt" o:ole="">
            <v:imagedata r:id="rId1926" o:title=""/>
          </v:shape>
          <o:OLEObject Type="Embed" ProgID="Equation.DSMT4" ShapeID="_x0000_i1978" DrawAspect="Content" ObjectID="_1493808156" r:id="rId1927"/>
        </w:object>
      </w:r>
      <w:r>
        <w:t xml:space="preserve">, </w:t>
      </w:r>
      <w:r w:rsidR="00905817" w:rsidRPr="00905817">
        <w:rPr>
          <w:position w:val="-6"/>
        </w:rPr>
        <w:object w:dxaOrig="320" w:dyaOrig="279" w14:anchorId="121DA02A">
          <v:shape id="_x0000_i1979" type="#_x0000_t75" style="width:15.6pt;height:14.25pt" o:ole="">
            <v:imagedata r:id="rId1928" o:title=""/>
          </v:shape>
          <o:OLEObject Type="Embed" ProgID="Equation.DSMT4" ShapeID="_x0000_i1979" DrawAspect="Content" ObjectID="_1493808157" r:id="rId1929"/>
        </w:object>
      </w:r>
      <w:r>
        <w:t xml:space="preserve">, </w:t>
      </w:r>
      <w:r w:rsidR="00905817" w:rsidRPr="00905817">
        <w:rPr>
          <w:position w:val="-6"/>
        </w:rPr>
        <w:object w:dxaOrig="360" w:dyaOrig="279" w14:anchorId="286402C7">
          <v:shape id="_x0000_i1980" type="#_x0000_t75" style="width:19pt;height:14.25pt" o:ole="">
            <v:imagedata r:id="rId1930" o:title=""/>
          </v:shape>
          <o:OLEObject Type="Embed" ProgID="Equation.DSMT4" ShapeID="_x0000_i1980" DrawAspect="Content" ObjectID="_1493808158" r:id="rId1931"/>
        </w:object>
      </w:r>
      <w:r>
        <w:t xml:space="preserve">, </w:t>
      </w:r>
      <w:r w:rsidR="00905817" w:rsidRPr="00905817">
        <w:rPr>
          <w:position w:val="-10"/>
        </w:rPr>
        <w:object w:dxaOrig="340" w:dyaOrig="320" w14:anchorId="068CCD19">
          <v:shape id="_x0000_i1981" type="#_x0000_t75" style="width:17pt;height:15.6pt" o:ole="">
            <v:imagedata r:id="rId1932" o:title=""/>
          </v:shape>
          <o:OLEObject Type="Embed" ProgID="Equation.DSMT4" ShapeID="_x0000_i1981" DrawAspect="Content" ObjectID="_1493808159" r:id="rId1933"/>
        </w:object>
      </w:r>
      <w:r>
        <w:t xml:space="preserve"> and </w:t>
      </w:r>
      <w:r w:rsidR="00905817" w:rsidRPr="00905817">
        <w:rPr>
          <w:position w:val="-6"/>
        </w:rPr>
        <w:object w:dxaOrig="340" w:dyaOrig="279" w14:anchorId="570E68E8">
          <v:shape id="_x0000_i1982" type="#_x0000_t75" style="width:17pt;height:14.25pt" o:ole="">
            <v:imagedata r:id="rId1934" o:title=""/>
          </v:shape>
          <o:OLEObject Type="Embed" ProgID="Equation.DSMT4" ShapeID="_x0000_i1982" DrawAspect="Content" ObjectID="_1493808160" r:id="rId1935"/>
        </w:object>
      </w:r>
      <w:r>
        <w:t xml:space="preserve">; </w:t>
      </w:r>
      <w:r w:rsidR="00905817" w:rsidRPr="00905817">
        <w:rPr>
          <w:position w:val="-6"/>
        </w:rPr>
        <w:object w:dxaOrig="260" w:dyaOrig="220" w14:anchorId="0502661C">
          <v:shape id="_x0000_i1983" type="#_x0000_t75" style="width:12.9pt;height:10.85pt" o:ole="">
            <v:imagedata r:id="rId1936" o:title=""/>
          </v:shape>
          <o:OLEObject Type="Embed" ProgID="Equation.DSMT4" ShapeID="_x0000_i1983" DrawAspect="Content" ObjectID="_1493808161" r:id="rId1937"/>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8" o:title=""/>
          </v:shape>
          <o:OLEObject Type="Embed" ProgID="Equation.DSMT4" ShapeID="_x0000_i1984" DrawAspect="Content" ObjectID="_1493808162" r:id="rId1939"/>
        </w:object>
      </w:r>
      <w:r>
        <w:t xml:space="preserve"> in </w:t>
      </w:r>
      <w:r w:rsidR="00605580">
        <w:fldChar w:fldCharType="begin"/>
      </w:r>
      <w:r w:rsidR="00605580">
        <w:instrText xml:space="preserve"> GOTOBUTTON ZEqnNum588916  \* MERGEFORMAT </w:instrText>
      </w:r>
      <w:fldSimple w:instr=" REF ZEqnNum588916 \* Charformat \! \* MERGEFORMAT ">
        <w:ins w:id="533" w:author="rawlins" w:date="2015-05-19T17:23:00Z">
          <w:r w:rsidR="00D3178E">
            <w:instrText>(3.56)</w:instrText>
          </w:r>
        </w:ins>
        <w:ins w:id="534" w:author="Gerard" w:date="2015-05-06T12:49:00Z">
          <w:del w:id="535" w:author="rawlins" w:date="2015-05-19T16:10:00Z">
            <w:r w:rsidR="00E3755C" w:rsidDel="00752FD5">
              <w:delInstrText>(3.56)</w:delInstrText>
            </w:r>
          </w:del>
        </w:ins>
        <w:del w:id="536" w:author="rawlins" w:date="2015-05-19T16:10:00Z">
          <w:r w:rsidR="008D52AD" w:rsidDel="00752FD5">
            <w:delInstrText>(3.55)</w:delInstrText>
          </w:r>
        </w:del>
      </w:fldSimple>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40" o:title=""/>
          </v:shape>
          <o:OLEObject Type="Embed" ProgID="Equation.DSMT4" ShapeID="_x0000_i1985" DrawAspect="Content" ObjectID="_1493808163" r:id="rId19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37" w:author="rawlins" w:date="2015-05-19T17:23:00Z">
          <w:r w:rsidR="00D3178E">
            <w:rPr>
              <w:noProof/>
            </w:rPr>
            <w:instrText>96</w:instrText>
          </w:r>
        </w:ins>
        <w:ins w:id="538" w:author="Gerard" w:date="2015-05-06T12:49:00Z">
          <w:del w:id="539" w:author="rawlins" w:date="2015-05-19T16:10:00Z">
            <w:r w:rsidR="00E3755C" w:rsidDel="00752FD5">
              <w:rPr>
                <w:noProof/>
              </w:rPr>
              <w:delInstrText>96</w:delInstrText>
            </w:r>
          </w:del>
        </w:ins>
        <w:del w:id="540" w:author="rawlins" w:date="2015-05-19T16:10:00Z">
          <w:r w:rsidR="008D52AD" w:rsidDel="00752FD5">
            <w:rPr>
              <w:noProof/>
            </w:rPr>
            <w:delInstrText>95</w:delInstrText>
          </w:r>
        </w:del>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42" o:title=""/>
          </v:shape>
          <o:OLEObject Type="Embed" ProgID="Equation.DSMT4" ShapeID="_x0000_i1986" DrawAspect="Content" ObjectID="_1493808164" r:id="rId1943"/>
        </w:object>
      </w:r>
      <w:r>
        <w:t xml:space="preserve"> is the number of elements in </w:t>
      </w:r>
      <w:r w:rsidR="00905817" w:rsidRPr="00905817">
        <w:rPr>
          <w:position w:val="-6"/>
        </w:rPr>
        <w:object w:dxaOrig="200" w:dyaOrig="279" w14:anchorId="51895AC8">
          <v:shape id="_x0000_i1987" type="#_x0000_t75" style="width:10.2pt;height:14.25pt" o:ole="">
            <v:imagedata r:id="rId1944" o:title=""/>
          </v:shape>
          <o:OLEObject Type="Embed" ProgID="Equation.DSMT4" ShapeID="_x0000_i1987" DrawAspect="Content" ObjectID="_1493808165" r:id="rId1945"/>
        </w:object>
      </w:r>
      <w:r>
        <w:t xml:space="preserve">, </w:t>
      </w:r>
      <w:r w:rsidR="00905817" w:rsidRPr="00905817">
        <w:rPr>
          <w:position w:val="-12"/>
        </w:rPr>
        <w:object w:dxaOrig="380" w:dyaOrig="400" w14:anchorId="436561F7">
          <v:shape id="_x0000_i1988" type="#_x0000_t75" style="width:19pt;height:19.7pt" o:ole="">
            <v:imagedata r:id="rId1946" o:title=""/>
          </v:shape>
          <o:OLEObject Type="Embed" ProgID="Equation.DSMT4" ShapeID="_x0000_i1988" DrawAspect="Content" ObjectID="_1493808166" r:id="rId1947"/>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8" o:title=""/>
          </v:shape>
          <o:OLEObject Type="Embed" ProgID="Equation.DSMT4" ShapeID="_x0000_i1989" DrawAspect="Content" ObjectID="_1493808167" r:id="rId1949"/>
        </w:object>
      </w:r>
      <w:r>
        <w:t xml:space="preserve">th element, </w:t>
      </w:r>
      <w:r w:rsidR="00905817" w:rsidRPr="00905817">
        <w:rPr>
          <w:position w:val="-12"/>
        </w:rPr>
        <w:object w:dxaOrig="320" w:dyaOrig="360" w14:anchorId="06B26C93">
          <v:shape id="_x0000_i1990" type="#_x0000_t75" style="width:15.6pt;height:19pt" o:ole="">
            <v:imagedata r:id="rId1950" o:title=""/>
          </v:shape>
          <o:OLEObject Type="Embed" ProgID="Equation.DSMT4" ShapeID="_x0000_i1990" DrawAspect="Content" ObjectID="_1493808168" r:id="rId1951"/>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52" o:title=""/>
          </v:shape>
          <o:OLEObject Type="Embed" ProgID="Equation.DSMT4" ShapeID="_x0000_i1991" DrawAspect="Content" ObjectID="_1493808169" r:id="rId1953"/>
        </w:object>
      </w:r>
      <w:r>
        <w:t xml:space="preserve">th integration point, and </w:t>
      </w:r>
      <w:r w:rsidR="00905817" w:rsidRPr="00905817">
        <w:rPr>
          <w:position w:val="-14"/>
        </w:rPr>
        <w:object w:dxaOrig="300" w:dyaOrig="380" w14:anchorId="542064BE">
          <v:shape id="_x0000_i1992" type="#_x0000_t75" style="width:14.95pt;height:19pt" o:ole="">
            <v:imagedata r:id="rId1954" o:title=""/>
          </v:shape>
          <o:OLEObject Type="Embed" ProgID="Equation.DSMT4" ShapeID="_x0000_i1992" DrawAspect="Content" ObjectID="_1493808170" r:id="rId1955"/>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6" o:title=""/>
          </v:shape>
          <o:OLEObject Type="Embed" ProgID="Equation.DSMT4" ShapeID="_x0000_i1993" DrawAspect="Content" ObjectID="_1493808171" r:id="rId19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41" w:author="rawlins" w:date="2015-05-19T17:23:00Z">
          <w:r w:rsidR="00D3178E">
            <w:rPr>
              <w:noProof/>
            </w:rPr>
            <w:instrText>97</w:instrText>
          </w:r>
        </w:ins>
        <w:ins w:id="542" w:author="Gerard" w:date="2015-05-06T12:49:00Z">
          <w:del w:id="543" w:author="rawlins" w:date="2015-05-19T16:10:00Z">
            <w:r w:rsidR="00E3755C" w:rsidDel="00752FD5">
              <w:rPr>
                <w:noProof/>
              </w:rPr>
              <w:delInstrText>97</w:delInstrText>
            </w:r>
          </w:del>
        </w:ins>
        <w:del w:id="544" w:author="rawlins" w:date="2015-05-19T16:10:00Z">
          <w:r w:rsidR="008D52AD" w:rsidDel="00752FD5">
            <w:rPr>
              <w:noProof/>
            </w:rPr>
            <w:delInstrText>96</w:delInstrText>
          </w:r>
        </w:del>
      </w:fldSimple>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8" o:title=""/>
          </v:shape>
          <o:OLEObject Type="Embed" ProgID="Equation.DSMT4" ShapeID="_x0000_i1994" DrawAspect="Content" ObjectID="_1493808172" r:id="rId1959"/>
        </w:object>
      </w:r>
      <w:r>
        <w:t xml:space="preserve">, </w:t>
      </w:r>
      <w:r w:rsidR="00905817" w:rsidRPr="00905817">
        <w:rPr>
          <w:position w:val="-12"/>
        </w:rPr>
        <w:object w:dxaOrig="260" w:dyaOrig="380" w14:anchorId="278E6FF3">
          <v:shape id="_x0000_i1995" type="#_x0000_t75" style="width:12.9pt;height:19pt" o:ole="">
            <v:imagedata r:id="rId1960" o:title=""/>
          </v:shape>
          <o:OLEObject Type="Embed" ProgID="Equation.DSMT4" ShapeID="_x0000_i1995" DrawAspect="Content" ObjectID="_1493808173" r:id="rId1961"/>
        </w:object>
      </w:r>
      <w:r>
        <w:t xml:space="preserve">, </w:t>
      </w:r>
      <w:r w:rsidR="00905817" w:rsidRPr="00905817">
        <w:rPr>
          <w:position w:val="-12"/>
        </w:rPr>
        <w:object w:dxaOrig="279" w:dyaOrig="380" w14:anchorId="45CE5EC5">
          <v:shape id="_x0000_i1996" type="#_x0000_t75" style="width:14.25pt;height:19pt" o:ole="">
            <v:imagedata r:id="rId1962" o:title=""/>
          </v:shape>
          <o:OLEObject Type="Embed" ProgID="Equation.DSMT4" ShapeID="_x0000_i1996" DrawAspect="Content" ObjectID="_1493808174" r:id="rId1963"/>
        </w:object>
      </w:r>
      <w:r>
        <w:t xml:space="preserve"> and </w:t>
      </w:r>
      <w:r w:rsidR="00905817" w:rsidRPr="00905817">
        <w:rPr>
          <w:position w:val="-12"/>
        </w:rPr>
        <w:object w:dxaOrig="260" w:dyaOrig="380" w14:anchorId="78E6861C">
          <v:shape id="_x0000_i1997" type="#_x0000_t75" style="width:12.9pt;height:19pt" o:ole="">
            <v:imagedata r:id="rId1964" o:title=""/>
          </v:shape>
          <o:OLEObject Type="Embed" ProgID="Equation.DSMT4" ShapeID="_x0000_i1997" DrawAspect="Content" ObjectID="_1493808175" r:id="rId1965"/>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6" o:title=""/>
          </v:shape>
          <o:OLEObject Type="Embed" ProgID="Equation.DSMT4" ShapeID="_x0000_i1998" DrawAspect="Content" ObjectID="_1493808176" r:id="rId1967"/>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8" o:title=""/>
          </v:shape>
          <o:OLEObject Type="Embed" ProgID="Equation.DSMT4" ShapeID="_x0000_i1999" DrawAspect="Content" ObjectID="_1493808177" r:id="rId1969"/>
        </w:object>
      </w:r>
      <w:r>
        <w:t xml:space="preserve"> appearing in </w:t>
      </w:r>
      <w:r w:rsidR="00605580">
        <w:fldChar w:fldCharType="begin"/>
      </w:r>
      <w:r w:rsidR="00605580">
        <w:instrText xml:space="preserve"> GOTOBUTTON ZEqnNum588916  \* MERGEFORMAT </w:instrText>
      </w:r>
      <w:fldSimple w:instr=" REF ZEqnNum588916 \* Charformat \! \* MERGEFORMAT ">
        <w:ins w:id="545" w:author="rawlins" w:date="2015-05-19T17:23:00Z">
          <w:r w:rsidR="00D3178E">
            <w:instrText>(3.56)</w:instrText>
          </w:r>
        </w:ins>
        <w:ins w:id="546" w:author="Gerard" w:date="2015-05-06T12:49:00Z">
          <w:del w:id="547" w:author="rawlins" w:date="2015-05-19T16:10:00Z">
            <w:r w:rsidR="00E3755C" w:rsidDel="00752FD5">
              <w:delInstrText>(3.56)</w:delInstrText>
            </w:r>
          </w:del>
        </w:ins>
        <w:del w:id="548" w:author="rawlins" w:date="2015-05-19T16:10:00Z">
          <w:r w:rsidR="008D52AD" w:rsidDel="00752FD5">
            <w:delInstrText>(3.55)</w:delInstrText>
          </w:r>
        </w:del>
      </w:fldSimple>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70" o:title=""/>
          </v:shape>
          <o:OLEObject Type="Embed" ProgID="Equation.DSMT4" ShapeID="_x0000_i2000" DrawAspect="Content" ObjectID="_1493808178" r:id="rId1971"/>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72" o:title=""/>
          </v:shape>
          <o:OLEObject Type="Embed" ProgID="Equation.DSMT4" ShapeID="_x0000_i2001" DrawAspect="Content" ObjectID="_1493808179" r:id="rId1973"/>
        </w:object>
      </w:r>
      <w:r>
        <w:t xml:space="preserve"> of the </w:t>
      </w:r>
      <w:r w:rsidR="00905817" w:rsidRPr="00905817">
        <w:rPr>
          <w:position w:val="-6"/>
        </w:rPr>
        <w:object w:dxaOrig="380" w:dyaOrig="279" w14:anchorId="03516F60">
          <v:shape id="_x0000_i2002" type="#_x0000_t75" style="width:19pt;height:14.25pt" o:ole="">
            <v:imagedata r:id="rId1974" o:title=""/>
          </v:shape>
          <o:OLEObject Type="Embed" ProgID="Equation.DSMT4" ShapeID="_x0000_i2002" DrawAspect="Content" ObjectID="_1493808180" r:id="rId1975"/>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6" o:title=""/>
          </v:shape>
          <o:OLEObject Type="Embed" ProgID="Equation.DSMT4" ShapeID="_x0000_i2003" DrawAspect="Content" ObjectID="_1493808181" r:id="rId1977"/>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8" o:title=""/>
          </v:shape>
          <o:OLEObject Type="Embed" ProgID="Equation.DSMT4" ShapeID="_x0000_i2004" DrawAspect="Content" ObjectID="_1493808182" r:id="rId1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49" w:name="ZEqnNum438068"/>
      <w:r>
        <w:instrText>(</w:instrText>
      </w:r>
      <w:fldSimple w:instr=" SEQ MTSec \c \* Arabic \* MERGEFORMAT ">
        <w:r w:rsidR="00D3178E">
          <w:rPr>
            <w:noProof/>
          </w:rPr>
          <w:instrText>3</w:instrText>
        </w:r>
      </w:fldSimple>
      <w:r>
        <w:instrText>.</w:instrText>
      </w:r>
      <w:fldSimple w:instr=" SEQ MTEqn \c \* Arabic \* MERGEFORMAT ">
        <w:ins w:id="550" w:author="rawlins" w:date="2015-05-19T17:23:00Z">
          <w:r w:rsidR="00D3178E">
            <w:rPr>
              <w:noProof/>
            </w:rPr>
            <w:instrText>98</w:instrText>
          </w:r>
        </w:ins>
        <w:ins w:id="551" w:author="Gerard" w:date="2015-05-06T12:49:00Z">
          <w:del w:id="552" w:author="rawlins" w:date="2015-05-19T16:10:00Z">
            <w:r w:rsidR="00E3755C" w:rsidDel="00752FD5">
              <w:rPr>
                <w:noProof/>
              </w:rPr>
              <w:delInstrText>98</w:delInstrText>
            </w:r>
          </w:del>
        </w:ins>
        <w:del w:id="553" w:author="rawlins" w:date="2015-05-19T16:10:00Z">
          <w:r w:rsidR="008D52AD" w:rsidDel="00752FD5">
            <w:rPr>
              <w:noProof/>
            </w:rPr>
            <w:delInstrText>97</w:delInstrText>
          </w:r>
        </w:del>
      </w:fldSimple>
      <w:r>
        <w:instrText>)</w:instrText>
      </w:r>
      <w:bookmarkEnd w:id="549"/>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80" o:title=""/>
          </v:shape>
          <o:OLEObject Type="Embed" ProgID="Equation.DSMT4" ShapeID="_x0000_i2005" DrawAspect="Content" ObjectID="_1493808183" r:id="rId1981"/>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82" o:title=""/>
          </v:shape>
          <o:OLEObject Type="Embed" ProgID="Equation.DSMT4" ShapeID="_x0000_i2006" DrawAspect="Content" ObjectID="_1493808184" r:id="rId19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4" w:author="rawlins" w:date="2015-05-19T17:23:00Z">
          <w:r w:rsidR="00D3178E">
            <w:rPr>
              <w:noProof/>
            </w:rPr>
            <w:instrText>99</w:instrText>
          </w:r>
        </w:ins>
        <w:ins w:id="555" w:author="Gerard" w:date="2015-05-06T12:49:00Z">
          <w:del w:id="556" w:author="rawlins" w:date="2015-05-19T16:10:00Z">
            <w:r w:rsidR="00E3755C" w:rsidDel="00752FD5">
              <w:rPr>
                <w:noProof/>
              </w:rPr>
              <w:delInstrText>99</w:delInstrText>
            </w:r>
          </w:del>
        </w:ins>
        <w:del w:id="557" w:author="rawlins" w:date="2015-05-19T16:10:00Z">
          <w:r w:rsidR="008D52AD" w:rsidDel="00752FD5">
            <w:rPr>
              <w:noProof/>
            </w:rPr>
            <w:delInstrText>98</w:delInstrText>
          </w:r>
        </w:del>
      </w:fldSimple>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84" o:title=""/>
          </v:shape>
          <o:OLEObject Type="Embed" ProgID="Equation.DSMT4" ShapeID="_x0000_i2007" DrawAspect="Content" ObjectID="_1493808185" r:id="rId19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58" w:author="rawlins" w:date="2015-05-19T17:23:00Z">
          <w:r w:rsidR="00D3178E">
            <w:rPr>
              <w:noProof/>
            </w:rPr>
            <w:instrText>100</w:instrText>
          </w:r>
        </w:ins>
        <w:ins w:id="559" w:author="Gerard" w:date="2015-05-06T12:49:00Z">
          <w:del w:id="560" w:author="rawlins" w:date="2015-05-19T16:10:00Z">
            <w:r w:rsidR="00E3755C" w:rsidDel="00752FD5">
              <w:rPr>
                <w:noProof/>
              </w:rPr>
              <w:delInstrText>100</w:delInstrText>
            </w:r>
          </w:del>
        </w:ins>
        <w:del w:id="561" w:author="rawlins" w:date="2015-05-19T16:10:00Z">
          <w:r w:rsidR="008D52AD" w:rsidDel="00752FD5">
            <w:rPr>
              <w:noProof/>
            </w:rPr>
            <w:delInstrText>99</w:delInstrText>
          </w:r>
        </w:del>
      </w:fldSimple>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6" o:title=""/>
          </v:shape>
          <o:OLEObject Type="Embed" ProgID="Equation.DSMT4" ShapeID="_x0000_i2008" DrawAspect="Content" ObjectID="_1493808186"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2" w:author="rawlins" w:date="2015-05-19T17:23:00Z">
          <w:r w:rsidR="00D3178E">
            <w:rPr>
              <w:noProof/>
            </w:rPr>
            <w:instrText>101</w:instrText>
          </w:r>
        </w:ins>
        <w:ins w:id="563" w:author="Gerard" w:date="2015-05-06T12:49:00Z">
          <w:del w:id="564" w:author="rawlins" w:date="2015-05-19T16:10:00Z">
            <w:r w:rsidR="00E3755C" w:rsidDel="00752FD5">
              <w:rPr>
                <w:noProof/>
              </w:rPr>
              <w:delInstrText>101</w:delInstrText>
            </w:r>
          </w:del>
        </w:ins>
        <w:del w:id="565" w:author="rawlins" w:date="2015-05-19T16:10:00Z">
          <w:r w:rsidR="008D52AD" w:rsidDel="00752FD5">
            <w:rPr>
              <w:noProof/>
            </w:rPr>
            <w:delInstrText>100</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8" o:title=""/>
          </v:shape>
          <o:OLEObject Type="Embed" ProgID="Equation.DSMT4" ShapeID="_x0000_i2009" DrawAspect="Content" ObjectID="_1493808187" r:id="rId19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66" w:author="rawlins" w:date="2015-05-19T17:23:00Z">
          <w:r w:rsidR="00D3178E">
            <w:rPr>
              <w:noProof/>
            </w:rPr>
            <w:instrText>102</w:instrText>
          </w:r>
        </w:ins>
        <w:ins w:id="567" w:author="Gerard" w:date="2015-05-06T12:49:00Z">
          <w:del w:id="568" w:author="rawlins" w:date="2015-05-19T16:10:00Z">
            <w:r w:rsidR="00E3755C" w:rsidDel="00752FD5">
              <w:rPr>
                <w:noProof/>
              </w:rPr>
              <w:delInstrText>102</w:delInstrText>
            </w:r>
          </w:del>
        </w:ins>
        <w:del w:id="569" w:author="rawlins" w:date="2015-05-19T16:10:00Z">
          <w:r w:rsidR="008D52AD" w:rsidDel="00752FD5">
            <w:rPr>
              <w:noProof/>
            </w:rPr>
            <w:delInstrText>101</w:delInstrText>
          </w:r>
        </w:del>
      </w:fldSimple>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90" o:title=""/>
          </v:shape>
          <o:OLEObject Type="Embed" ProgID="Equation.DSMT4" ShapeID="_x0000_i2010" DrawAspect="Content" ObjectID="_1493808188" r:id="rId19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0" w:author="rawlins" w:date="2015-05-19T17:23:00Z">
          <w:r w:rsidR="00D3178E">
            <w:rPr>
              <w:noProof/>
            </w:rPr>
            <w:instrText>103</w:instrText>
          </w:r>
        </w:ins>
        <w:ins w:id="571" w:author="Gerard" w:date="2015-05-06T12:49:00Z">
          <w:del w:id="572" w:author="rawlins" w:date="2015-05-19T16:10:00Z">
            <w:r w:rsidR="00E3755C" w:rsidDel="00752FD5">
              <w:rPr>
                <w:noProof/>
              </w:rPr>
              <w:delInstrText>103</w:delInstrText>
            </w:r>
          </w:del>
        </w:ins>
        <w:del w:id="573" w:author="rawlins" w:date="2015-05-19T16:10:00Z">
          <w:r w:rsidR="008D52AD" w:rsidDel="00752FD5">
            <w:rPr>
              <w:noProof/>
            </w:rPr>
            <w:delInstrText>102</w:delInstrText>
          </w:r>
        </w:del>
      </w:fldSimple>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92" o:title=""/>
          </v:shape>
          <o:OLEObject Type="Embed" ProgID="Equation.DSMT4" ShapeID="_x0000_i2011" DrawAspect="Content" ObjectID="_1493808189"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4" w:author="rawlins" w:date="2015-05-19T17:23:00Z">
          <w:r w:rsidR="00D3178E">
            <w:rPr>
              <w:noProof/>
            </w:rPr>
            <w:instrText>104</w:instrText>
          </w:r>
        </w:ins>
        <w:ins w:id="575" w:author="Gerard" w:date="2015-05-06T12:49:00Z">
          <w:del w:id="576" w:author="rawlins" w:date="2015-05-19T16:10:00Z">
            <w:r w:rsidR="00E3755C" w:rsidDel="00752FD5">
              <w:rPr>
                <w:noProof/>
              </w:rPr>
              <w:delInstrText>104</w:delInstrText>
            </w:r>
          </w:del>
        </w:ins>
        <w:del w:id="577" w:author="rawlins" w:date="2015-05-19T16:10:00Z">
          <w:r w:rsidR="008D52AD" w:rsidDel="00752FD5">
            <w:rPr>
              <w:noProof/>
            </w:rPr>
            <w:delInstrText>103</w:delInstrText>
          </w:r>
        </w:del>
      </w:fldSimple>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94" o:title=""/>
          </v:shape>
          <o:OLEObject Type="Embed" ProgID="Equation.DSMT4" ShapeID="_x0000_i2012" DrawAspect="Content" ObjectID="_1493808190"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78" w:author="rawlins" w:date="2015-05-19T17:23:00Z">
          <w:r w:rsidR="00D3178E">
            <w:rPr>
              <w:noProof/>
            </w:rPr>
            <w:instrText>105</w:instrText>
          </w:r>
        </w:ins>
        <w:ins w:id="579" w:author="Gerard" w:date="2015-05-06T12:49:00Z">
          <w:del w:id="580" w:author="rawlins" w:date="2015-05-19T16:10:00Z">
            <w:r w:rsidR="00E3755C" w:rsidDel="00752FD5">
              <w:rPr>
                <w:noProof/>
              </w:rPr>
              <w:delInstrText>105</w:delInstrText>
            </w:r>
          </w:del>
        </w:ins>
        <w:del w:id="581" w:author="rawlins" w:date="2015-05-19T16:10:00Z">
          <w:r w:rsidR="008D52AD" w:rsidDel="00752FD5">
            <w:rPr>
              <w:noProof/>
            </w:rPr>
            <w:delInstrText>104</w:delInstrText>
          </w:r>
        </w:del>
      </w:fldSimple>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582" w:author="rawlins" w:date="2015-05-19T17:23:00Z">
          <w:r w:rsidR="00D3178E">
            <w:instrText>(3.98)</w:instrText>
          </w:r>
        </w:ins>
        <w:ins w:id="583" w:author="Gerard" w:date="2015-05-06T12:49:00Z">
          <w:del w:id="584" w:author="rawlins" w:date="2015-05-19T16:10:00Z">
            <w:r w:rsidR="00E3755C" w:rsidDel="00752FD5">
              <w:delInstrText>(3.98)</w:delInstrText>
            </w:r>
          </w:del>
        </w:ins>
        <w:del w:id="585"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6" o:title=""/>
          </v:shape>
          <o:OLEObject Type="Embed" ProgID="Equation.DSMT4" ShapeID="_x0000_i2013" DrawAspect="Content" ObjectID="_1493808191" r:id="rId1997"/>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8" o:title=""/>
          </v:shape>
          <o:OLEObject Type="Embed" ProgID="Equation.DSMT4" ShapeID="_x0000_i2014" DrawAspect="Content" ObjectID="_1493808192" r:id="rId19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86" w:author="rawlins" w:date="2015-05-19T17:23:00Z">
          <w:r w:rsidR="00D3178E">
            <w:rPr>
              <w:noProof/>
            </w:rPr>
            <w:instrText>106</w:instrText>
          </w:r>
        </w:ins>
        <w:ins w:id="587" w:author="Gerard" w:date="2015-05-06T12:49:00Z">
          <w:del w:id="588" w:author="rawlins" w:date="2015-05-19T16:10:00Z">
            <w:r w:rsidR="00E3755C" w:rsidDel="00752FD5">
              <w:rPr>
                <w:noProof/>
              </w:rPr>
              <w:delInstrText>106</w:delInstrText>
            </w:r>
          </w:del>
        </w:ins>
        <w:del w:id="589" w:author="rawlins" w:date="2015-05-19T16:10:00Z">
          <w:r w:rsidR="008D52AD" w:rsidDel="00752FD5">
            <w:rPr>
              <w:noProof/>
            </w:rPr>
            <w:delInstrText>105</w:delInstrText>
          </w:r>
        </w:del>
      </w:fldSimple>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2000" o:title=""/>
          </v:shape>
          <o:OLEObject Type="Embed" ProgID="Equation.DSMT4" ShapeID="_x0000_i2015" DrawAspect="Content" ObjectID="_1493808193"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0" w:author="rawlins" w:date="2015-05-19T17:23:00Z">
          <w:r w:rsidR="00D3178E">
            <w:rPr>
              <w:noProof/>
            </w:rPr>
            <w:instrText>107</w:instrText>
          </w:r>
        </w:ins>
        <w:ins w:id="591" w:author="Gerard" w:date="2015-05-06T12:49:00Z">
          <w:del w:id="592" w:author="rawlins" w:date="2015-05-19T16:10:00Z">
            <w:r w:rsidR="00E3755C" w:rsidDel="00752FD5">
              <w:rPr>
                <w:noProof/>
              </w:rPr>
              <w:delInstrText>107</w:delInstrText>
            </w:r>
          </w:del>
        </w:ins>
        <w:del w:id="593" w:author="rawlins" w:date="2015-05-19T16:10:00Z">
          <w:r w:rsidR="008D52AD" w:rsidDel="00752FD5">
            <w:rPr>
              <w:noProof/>
            </w:rPr>
            <w:delInstrText>106</w:delInstrText>
          </w:r>
        </w:del>
      </w:fldSimple>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2002" o:title=""/>
          </v:shape>
          <o:OLEObject Type="Embed" ProgID="Equation.DSMT4" ShapeID="_x0000_i2016" DrawAspect="Content" ObjectID="_1493808194" r:id="rId2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594" w:author="rawlins" w:date="2015-05-19T17:23:00Z">
          <w:r w:rsidR="00D3178E">
            <w:rPr>
              <w:noProof/>
            </w:rPr>
            <w:instrText>108</w:instrText>
          </w:r>
        </w:ins>
        <w:ins w:id="595" w:author="Gerard" w:date="2015-05-06T12:49:00Z">
          <w:del w:id="596" w:author="rawlins" w:date="2015-05-19T16:10:00Z">
            <w:r w:rsidR="00E3755C" w:rsidDel="00752FD5">
              <w:rPr>
                <w:noProof/>
              </w:rPr>
              <w:delInstrText>108</w:delInstrText>
            </w:r>
          </w:del>
        </w:ins>
        <w:del w:id="597" w:author="rawlins" w:date="2015-05-19T16:10:00Z">
          <w:r w:rsidR="008D52AD" w:rsidDel="00752FD5">
            <w:rPr>
              <w:noProof/>
            </w:rPr>
            <w:delInstrText>107</w:delInstrText>
          </w:r>
        </w:del>
      </w:fldSimple>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598" w:author="rawlins" w:date="2015-05-19T17:23:00Z">
          <w:r w:rsidR="00D3178E">
            <w:instrText>(3.98)</w:instrText>
          </w:r>
        </w:ins>
        <w:ins w:id="599" w:author="Gerard" w:date="2015-05-06T12:49:00Z">
          <w:del w:id="600" w:author="rawlins" w:date="2015-05-19T16:10:00Z">
            <w:r w:rsidR="00E3755C" w:rsidDel="00752FD5">
              <w:delInstrText>(3.98)</w:delInstrText>
            </w:r>
          </w:del>
        </w:ins>
        <w:del w:id="601" w:author="rawlins" w:date="2015-05-19T16:10:00Z">
          <w:r w:rsidR="008D52AD" w:rsidDel="00752FD5">
            <w:delInstrText>(3.97)</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2004" o:title=""/>
          </v:shape>
          <o:OLEObject Type="Embed" ProgID="Equation.DSMT4" ShapeID="_x0000_i2017" DrawAspect="Content" ObjectID="_1493808195" r:id="rId2005"/>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6" o:title=""/>
          </v:shape>
          <o:OLEObject Type="Embed" ProgID="Equation.DSMT4" ShapeID="_x0000_i2018" DrawAspect="Content" ObjectID="_1493808196" r:id="rId2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2" w:author="rawlins" w:date="2015-05-19T17:23:00Z">
          <w:r w:rsidR="00D3178E">
            <w:rPr>
              <w:noProof/>
            </w:rPr>
            <w:instrText>109</w:instrText>
          </w:r>
        </w:ins>
        <w:ins w:id="603" w:author="Gerard" w:date="2015-05-06T12:49:00Z">
          <w:del w:id="604" w:author="rawlins" w:date="2015-05-19T16:10:00Z">
            <w:r w:rsidR="00E3755C" w:rsidDel="00752FD5">
              <w:rPr>
                <w:noProof/>
              </w:rPr>
              <w:delInstrText>109</w:delInstrText>
            </w:r>
          </w:del>
        </w:ins>
        <w:del w:id="605" w:author="rawlins" w:date="2015-05-19T16:10:00Z">
          <w:r w:rsidR="008D52AD" w:rsidDel="00752FD5">
            <w:rPr>
              <w:noProof/>
            </w:rPr>
            <w:delInstrText>108</w:delInstrText>
          </w:r>
        </w:del>
      </w:fldSimple>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8" o:title=""/>
          </v:shape>
          <o:OLEObject Type="Embed" ProgID="Equation.DSMT4" ShapeID="_x0000_i2019" DrawAspect="Content" ObjectID="_1493808197" r:id="rId2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06" w:author="rawlins" w:date="2015-05-19T17:23:00Z">
          <w:r w:rsidR="00D3178E">
            <w:rPr>
              <w:noProof/>
            </w:rPr>
            <w:instrText>110</w:instrText>
          </w:r>
        </w:ins>
        <w:ins w:id="607" w:author="Gerard" w:date="2015-05-06T12:49:00Z">
          <w:del w:id="608" w:author="rawlins" w:date="2015-05-19T16:10:00Z">
            <w:r w:rsidR="00E3755C" w:rsidDel="00752FD5">
              <w:rPr>
                <w:noProof/>
              </w:rPr>
              <w:delInstrText>110</w:delInstrText>
            </w:r>
          </w:del>
        </w:ins>
        <w:del w:id="609" w:author="rawlins" w:date="2015-05-19T16:10:00Z">
          <w:r w:rsidR="008D52AD" w:rsidDel="00752FD5">
            <w:rPr>
              <w:noProof/>
            </w:rPr>
            <w:delInstrText>109</w:delInstrText>
          </w:r>
        </w:del>
      </w:fldSimple>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10" o:title=""/>
          </v:shape>
          <o:OLEObject Type="Embed" ProgID="Equation.DSMT4" ShapeID="_x0000_i2020" DrawAspect="Content" ObjectID="_1493808198" r:id="rId20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0" w:author="rawlins" w:date="2015-05-19T17:23:00Z">
          <w:r w:rsidR="00D3178E">
            <w:rPr>
              <w:noProof/>
            </w:rPr>
            <w:instrText>111</w:instrText>
          </w:r>
        </w:ins>
        <w:ins w:id="611" w:author="Gerard" w:date="2015-05-06T12:49:00Z">
          <w:del w:id="612" w:author="rawlins" w:date="2015-05-19T16:10:00Z">
            <w:r w:rsidR="00E3755C" w:rsidDel="00752FD5">
              <w:rPr>
                <w:noProof/>
              </w:rPr>
              <w:delInstrText>111</w:delInstrText>
            </w:r>
          </w:del>
        </w:ins>
        <w:del w:id="613" w:author="rawlins" w:date="2015-05-19T16:10:00Z">
          <w:r w:rsidR="008D52AD" w:rsidDel="00752FD5">
            <w:rPr>
              <w:noProof/>
            </w:rPr>
            <w:delInstrText>110</w:delInstrText>
          </w:r>
        </w:del>
      </w:fldSimple>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12" o:title=""/>
          </v:shape>
          <o:OLEObject Type="Embed" ProgID="Equation.DSMT4" ShapeID="_x0000_i2021" DrawAspect="Content" ObjectID="_1493808199" r:id="rId20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4" w:author="rawlins" w:date="2015-05-19T17:23:00Z">
          <w:r w:rsidR="00D3178E">
            <w:rPr>
              <w:noProof/>
            </w:rPr>
            <w:instrText>112</w:instrText>
          </w:r>
        </w:ins>
        <w:ins w:id="615" w:author="Gerard" w:date="2015-05-06T12:49:00Z">
          <w:del w:id="616" w:author="rawlins" w:date="2015-05-19T16:10:00Z">
            <w:r w:rsidR="00E3755C" w:rsidDel="00752FD5">
              <w:rPr>
                <w:noProof/>
              </w:rPr>
              <w:delInstrText>112</w:delInstrText>
            </w:r>
          </w:del>
        </w:ins>
        <w:del w:id="617" w:author="rawlins" w:date="2015-05-19T16:10:00Z">
          <w:r w:rsidR="008D52AD" w:rsidDel="00752FD5">
            <w:rPr>
              <w:noProof/>
            </w:rPr>
            <w:delInstrText>111</w:delInstrText>
          </w:r>
        </w:del>
      </w:fldSimple>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14" o:title=""/>
          </v:shape>
          <o:OLEObject Type="Embed" ProgID="Equation.DSMT4" ShapeID="_x0000_i2022" DrawAspect="Content" ObjectID="_1493808200" r:id="rId20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18" w:author="rawlins" w:date="2015-05-19T17:23:00Z">
          <w:r w:rsidR="00D3178E">
            <w:rPr>
              <w:noProof/>
            </w:rPr>
            <w:instrText>113</w:instrText>
          </w:r>
        </w:ins>
        <w:ins w:id="619" w:author="Gerard" w:date="2015-05-06T12:49:00Z">
          <w:del w:id="620" w:author="rawlins" w:date="2015-05-19T16:10:00Z">
            <w:r w:rsidR="00E3755C" w:rsidDel="00752FD5">
              <w:rPr>
                <w:noProof/>
              </w:rPr>
              <w:delInstrText>113</w:delInstrText>
            </w:r>
          </w:del>
        </w:ins>
        <w:del w:id="621" w:author="rawlins" w:date="2015-05-19T16:10:00Z">
          <w:r w:rsidR="008D52AD" w:rsidDel="00752FD5">
            <w:rPr>
              <w:noProof/>
            </w:rPr>
            <w:delInstrText>112</w:delInstrText>
          </w:r>
        </w:del>
      </w:fldSimple>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6" o:title=""/>
          </v:shape>
          <o:OLEObject Type="Embed" ProgID="Equation.DSMT4" ShapeID="_x0000_i2023" DrawAspect="Content" ObjectID="_1493808201" r:id="rId20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22" w:author="rawlins" w:date="2015-05-19T17:23:00Z">
          <w:r w:rsidR="00D3178E">
            <w:rPr>
              <w:noProof/>
            </w:rPr>
            <w:instrText>114</w:instrText>
          </w:r>
        </w:ins>
        <w:ins w:id="623" w:author="Gerard" w:date="2015-05-06T12:49:00Z">
          <w:del w:id="624" w:author="rawlins" w:date="2015-05-19T16:10:00Z">
            <w:r w:rsidR="00E3755C" w:rsidDel="00752FD5">
              <w:rPr>
                <w:noProof/>
              </w:rPr>
              <w:delInstrText>114</w:delInstrText>
            </w:r>
          </w:del>
        </w:ins>
        <w:del w:id="625" w:author="rawlins" w:date="2015-05-19T16:10:00Z">
          <w:r w:rsidR="008D52AD" w:rsidDel="00752FD5">
            <w:rPr>
              <w:noProof/>
            </w:rPr>
            <w:delInstrText>113</w:delInstrText>
          </w:r>
        </w:del>
      </w:fldSimple>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8" o:title=""/>
          </v:shape>
          <o:OLEObject Type="Embed" ProgID="Equation.DSMT4" ShapeID="_x0000_i2024" DrawAspect="Content" ObjectID="_1493808202" r:id="rId2019"/>
        </w:object>
      </w:r>
      <w:r>
        <w:t xml:space="preserve"> in </w:t>
      </w:r>
      <w:r w:rsidR="00605580">
        <w:fldChar w:fldCharType="begin"/>
      </w:r>
      <w:r w:rsidR="00605580">
        <w:instrText xml:space="preserve"> GOTOBUTTON ZEqnNum588916  \* MERGEFORMAT </w:instrText>
      </w:r>
      <w:fldSimple w:instr=" REF ZEqnNum588916 \* Charformat \! \* MERGEFORMAT ">
        <w:ins w:id="626" w:author="rawlins" w:date="2015-05-19T17:23:00Z">
          <w:r w:rsidR="00D3178E">
            <w:instrText>(3.56)</w:instrText>
          </w:r>
        </w:ins>
        <w:ins w:id="627" w:author="Gerard" w:date="2015-05-06T12:49:00Z">
          <w:del w:id="628" w:author="rawlins" w:date="2015-05-19T16:10:00Z">
            <w:r w:rsidR="00E3755C" w:rsidDel="00752FD5">
              <w:delInstrText>(3.56)</w:delInstrText>
            </w:r>
          </w:del>
        </w:ins>
        <w:del w:id="629" w:author="rawlins" w:date="2015-05-19T16:10:00Z">
          <w:r w:rsidR="008D52AD" w:rsidDel="00752FD5">
            <w:delInstrText>(3.55)</w:delInstrText>
          </w:r>
        </w:del>
      </w:fldSimple>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20" o:title=""/>
          </v:shape>
          <o:OLEObject Type="Embed" ProgID="Equation.DSMT4" ShapeID="_x0000_i2025" DrawAspect="Content" ObjectID="_1493808203" r:id="rId20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0" w:author="rawlins" w:date="2015-05-19T17:23:00Z">
          <w:r w:rsidR="00D3178E">
            <w:rPr>
              <w:noProof/>
            </w:rPr>
            <w:instrText>115</w:instrText>
          </w:r>
        </w:ins>
        <w:ins w:id="631" w:author="Gerard" w:date="2015-05-06T12:49:00Z">
          <w:del w:id="632" w:author="rawlins" w:date="2015-05-19T16:10:00Z">
            <w:r w:rsidR="00E3755C" w:rsidDel="00752FD5">
              <w:rPr>
                <w:noProof/>
              </w:rPr>
              <w:delInstrText>115</w:delInstrText>
            </w:r>
          </w:del>
        </w:ins>
        <w:del w:id="633" w:author="rawlins" w:date="2015-05-19T16:10:00Z">
          <w:r w:rsidR="008D52AD" w:rsidDel="00752FD5">
            <w:rPr>
              <w:noProof/>
            </w:rPr>
            <w:delInstrText>114</w:delInstrText>
          </w:r>
        </w:del>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22" o:title=""/>
          </v:shape>
          <o:OLEObject Type="Embed" ProgID="Equation.DSMT4" ShapeID="_x0000_i2026" DrawAspect="Content" ObjectID="_1493808204" r:id="rId2023"/>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24" o:title=""/>
          </v:shape>
          <o:OLEObject Type="Embed" ProgID="Equation.DSMT4" ShapeID="_x0000_i2027" DrawAspect="Content" ObjectID="_1493808205" r:id="rId2025"/>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6" o:title=""/>
          </v:shape>
          <o:OLEObject Type="Embed" ProgID="Equation.DSMT4" ShapeID="_x0000_i2028" DrawAspect="Content" ObjectID="_1493808206" r:id="rId20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4" w:author="rawlins" w:date="2015-05-19T17:23:00Z">
          <w:r w:rsidR="00D3178E">
            <w:rPr>
              <w:noProof/>
            </w:rPr>
            <w:instrText>116</w:instrText>
          </w:r>
        </w:ins>
        <w:ins w:id="635" w:author="Gerard" w:date="2015-05-06T12:49:00Z">
          <w:del w:id="636" w:author="rawlins" w:date="2015-05-19T16:10:00Z">
            <w:r w:rsidR="00E3755C" w:rsidDel="00752FD5">
              <w:rPr>
                <w:noProof/>
              </w:rPr>
              <w:delInstrText>116</w:delInstrText>
            </w:r>
          </w:del>
        </w:ins>
        <w:del w:id="637" w:author="rawlins" w:date="2015-05-19T16:10:00Z">
          <w:r w:rsidR="008D52AD" w:rsidDel="00752FD5">
            <w:rPr>
              <w:noProof/>
            </w:rPr>
            <w:delInstrText>115</w:delInstrText>
          </w:r>
        </w:del>
      </w:fldSimple>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8" o:title=""/>
          </v:shape>
          <o:OLEObject Type="Embed" ProgID="Equation.DSMT4" ShapeID="_x0000_i2029" DrawAspect="Content" ObjectID="_1493808207" r:id="rId20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38" w:author="rawlins" w:date="2015-05-19T17:23:00Z">
          <w:r w:rsidR="00D3178E">
            <w:rPr>
              <w:noProof/>
            </w:rPr>
            <w:instrText>117</w:instrText>
          </w:r>
        </w:ins>
        <w:ins w:id="639" w:author="Gerard" w:date="2015-05-06T12:49:00Z">
          <w:del w:id="640" w:author="rawlins" w:date="2015-05-19T16:10:00Z">
            <w:r w:rsidR="00E3755C" w:rsidDel="00752FD5">
              <w:rPr>
                <w:noProof/>
              </w:rPr>
              <w:delInstrText>117</w:delInstrText>
            </w:r>
          </w:del>
        </w:ins>
        <w:del w:id="641" w:author="rawlins" w:date="2015-05-19T16:10:00Z">
          <w:r w:rsidR="008D52AD" w:rsidDel="00752FD5">
            <w:rPr>
              <w:noProof/>
            </w:rPr>
            <w:delInstrText>116</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30" o:title=""/>
          </v:shape>
          <o:OLEObject Type="Embed" ProgID="Equation.DSMT4" ShapeID="_x0000_i2030" DrawAspect="Content" ObjectID="_1493808208" r:id="rId2031"/>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32" o:title=""/>
          </v:shape>
          <o:OLEObject Type="Embed" ProgID="Equation.DSMT4" ShapeID="_x0000_i2031" DrawAspect="Content" ObjectID="_1493808209" r:id="rId2033"/>
        </w:object>
      </w:r>
      <w:r>
        <w:t xml:space="preserve"> (such that </w:t>
      </w:r>
      <w:r w:rsidR="00905817" w:rsidRPr="00905817">
        <w:rPr>
          <w:position w:val="-14"/>
        </w:rPr>
        <w:object w:dxaOrig="1579" w:dyaOrig="400" w14:anchorId="6C3AA3E3">
          <v:shape id="_x0000_i2032" type="#_x0000_t75" style="width:78.8pt;height:19.7pt" o:ole="">
            <v:imagedata r:id="rId2034" o:title=""/>
          </v:shape>
          <o:OLEObject Type="Embed" ProgID="Equation.DSMT4" ShapeID="_x0000_i2032" DrawAspect="Content" ObjectID="_1493808210" r:id="rId2035"/>
        </w:object>
      </w:r>
      <w:r>
        <w:t xml:space="preserve"> for any vector </w:t>
      </w:r>
      <w:r w:rsidR="00905817" w:rsidRPr="00905817">
        <w:rPr>
          <w:position w:val="-10"/>
        </w:rPr>
        <w:object w:dxaOrig="200" w:dyaOrig="260" w14:anchorId="1E540A76">
          <v:shape id="_x0000_i2033" type="#_x0000_t75" style="width:10.2pt;height:12.9pt" o:ole="">
            <v:imagedata r:id="rId2036" o:title=""/>
          </v:shape>
          <o:OLEObject Type="Embed" ProgID="Equation.DSMT4" ShapeID="_x0000_i2033" DrawAspect="Content" ObjectID="_1493808211" r:id="rId2037"/>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42" w:name="_Toc289032555"/>
      <w:r>
        <w:lastRenderedPageBreak/>
        <w:t>Weak Formulation for Multiphasic Materials</w:t>
      </w:r>
      <w:bookmarkEnd w:id="642"/>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D3178E">
          <w:instrText>(2.122)</w:instrText>
        </w:r>
      </w:fldSimple>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8" o:title=""/>
          </v:shape>
          <o:OLEObject Type="Embed" ProgID="Equation.DSMT4" ShapeID="_x0000_i2034" DrawAspect="Content" ObjectID="_1493808212" r:id="rId20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43" w:author="rawlins" w:date="2015-05-19T17:23:00Z">
          <w:r w:rsidR="00D3178E">
            <w:rPr>
              <w:noProof/>
            </w:rPr>
            <w:instrText>118</w:instrText>
          </w:r>
        </w:ins>
        <w:ins w:id="644" w:author="Gerard" w:date="2015-05-06T12:49:00Z">
          <w:del w:id="645" w:author="rawlins" w:date="2015-05-19T16:10:00Z">
            <w:r w:rsidR="00E3755C" w:rsidDel="00752FD5">
              <w:rPr>
                <w:noProof/>
              </w:rPr>
              <w:delInstrText>118</w:delInstrText>
            </w:r>
          </w:del>
        </w:ins>
        <w:del w:id="646" w:author="rawlins" w:date="2015-05-19T16:10:00Z">
          <w:r w:rsidR="008D52AD" w:rsidDel="00752FD5">
            <w:rPr>
              <w:noProof/>
            </w:rPr>
            <w:delInstrText>117</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40" o:title=""/>
          </v:shape>
          <o:OLEObject Type="Embed" ProgID="Equation.DSMT4" ShapeID="_x0000_i2035" DrawAspect="Content" ObjectID="_1493808213" r:id="rId2041"/>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42" o:title=""/>
          </v:shape>
          <o:OLEObject Type="Embed" ProgID="Equation.DSMT4" ShapeID="_x0000_i2036" DrawAspect="Content" ObjectID="_1493808214" r:id="rId2043"/>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44" o:title=""/>
          </v:shape>
          <o:OLEObject Type="Embed" ProgID="Equation.DSMT4" ShapeID="_x0000_i2037" DrawAspect="Content" ObjectID="_1493808215" r:id="rId2045"/>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6" o:title=""/>
          </v:shape>
          <o:OLEObject Type="Embed" ProgID="Equation.DSMT4" ShapeID="_x0000_i2038" DrawAspect="Content" ObjectID="_1493808216" r:id="rId2047"/>
        </w:object>
      </w:r>
      <w:r w:rsidRPr="004F2125">
        <w:t xml:space="preserve">. Here, </w:t>
      </w:r>
      <w:r w:rsidR="00905817" w:rsidRPr="00905817">
        <w:rPr>
          <w:position w:val="-6"/>
        </w:rPr>
        <w:object w:dxaOrig="200" w:dyaOrig="279" w14:anchorId="1EF9A8DE">
          <v:shape id="_x0000_i2039" type="#_x0000_t75" style="width:10.2pt;height:14.25pt" o:ole="">
            <v:imagedata r:id="rId2048" o:title=""/>
          </v:shape>
          <o:OLEObject Type="Embed" ProgID="Equation.DSMT4" ShapeID="_x0000_i2039" DrawAspect="Content" ObjectID="_1493808217" r:id="rId2049"/>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50" o:title=""/>
          </v:shape>
          <o:OLEObject Type="Embed" ProgID="Equation.DSMT4" ShapeID="_x0000_i2040" DrawAspect="Content" ObjectID="_1493808218" r:id="rId2051"/>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52" o:title=""/>
          </v:shape>
          <o:OLEObject Type="Embed" ProgID="Equation.DSMT4" ShapeID="_x0000_i2041" DrawAspect="Content" ObjectID="_1493808219" r:id="rId2053"/>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54" o:title=""/>
          </v:shape>
          <o:OLEObject Type="Embed" ProgID="Equation.DSMT4" ShapeID="_x0000_i2042" DrawAspect="Content" ObjectID="_1493808220" r:id="rId2055"/>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6" o:title=""/>
          </v:shape>
          <o:OLEObject Type="Embed" ProgID="Equation.DSMT4" ShapeID="_x0000_i2043" DrawAspect="Content" ObjectID="_1493808221" r:id="rId2057"/>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8" o:title=""/>
          </v:shape>
          <o:OLEObject Type="Embed" ProgID="Equation.DSMT4" ShapeID="_x0000_i2044" DrawAspect="Content" ObjectID="_1493808222" r:id="rId20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47" w:author="rawlins" w:date="2015-05-19T17:23:00Z">
          <w:r w:rsidR="00D3178E">
            <w:rPr>
              <w:noProof/>
            </w:rPr>
            <w:instrText>119</w:instrText>
          </w:r>
        </w:ins>
        <w:ins w:id="648" w:author="Gerard" w:date="2015-05-06T12:49:00Z">
          <w:del w:id="649" w:author="rawlins" w:date="2015-05-19T16:10:00Z">
            <w:r w:rsidR="00E3755C" w:rsidDel="00752FD5">
              <w:rPr>
                <w:noProof/>
              </w:rPr>
              <w:delInstrText>119</w:delInstrText>
            </w:r>
          </w:del>
        </w:ins>
        <w:del w:id="650" w:author="rawlins" w:date="2015-05-19T16:10:00Z">
          <w:r w:rsidR="008D52AD" w:rsidDel="00752FD5">
            <w:rPr>
              <w:noProof/>
            </w:rPr>
            <w:delInstrText>118</w:delInstrText>
          </w:r>
        </w:del>
      </w:fldSimple>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60" o:title=""/>
          </v:shape>
          <o:OLEObject Type="Embed" ProgID="Equation.DSMT4" ShapeID="_x0000_i2045" DrawAspect="Content" ObjectID="_1493808223" r:id="rId2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1" w:author="rawlins" w:date="2015-05-19T17:23:00Z">
          <w:r w:rsidR="00D3178E">
            <w:rPr>
              <w:noProof/>
            </w:rPr>
            <w:instrText>120</w:instrText>
          </w:r>
        </w:ins>
        <w:ins w:id="652" w:author="Gerard" w:date="2015-05-06T12:49:00Z">
          <w:del w:id="653" w:author="rawlins" w:date="2015-05-19T16:10:00Z">
            <w:r w:rsidR="00E3755C" w:rsidDel="00752FD5">
              <w:rPr>
                <w:noProof/>
              </w:rPr>
              <w:delInstrText>120</w:delInstrText>
            </w:r>
          </w:del>
        </w:ins>
        <w:del w:id="654" w:author="rawlins" w:date="2015-05-19T16:10:00Z">
          <w:r w:rsidR="008D52AD" w:rsidDel="00752FD5">
            <w:rPr>
              <w:noProof/>
            </w:rPr>
            <w:delInstrText>119</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62" o:title=""/>
          </v:shape>
          <o:OLEObject Type="Embed" ProgID="Equation.DSMT4" ShapeID="_x0000_i2046" DrawAspect="Content" ObjectID="_1493808224" r:id="rId2063"/>
        </w:object>
      </w:r>
      <w:r w:rsidRPr="004F2125">
        <w:t xml:space="preserve">, </w:t>
      </w:r>
      <w:r w:rsidR="00905817" w:rsidRPr="00905817">
        <w:rPr>
          <w:position w:val="-6"/>
        </w:rPr>
        <w:object w:dxaOrig="320" w:dyaOrig="279" w14:anchorId="17B5F318">
          <v:shape id="_x0000_i2047" type="#_x0000_t75" style="width:15.6pt;height:14.25pt" o:ole="">
            <v:imagedata r:id="rId2064" o:title=""/>
          </v:shape>
          <o:OLEObject Type="Embed" ProgID="Equation.DSMT4" ShapeID="_x0000_i2047" DrawAspect="Content" ObjectID="_1493808225" r:id="rId2065"/>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6" o:title=""/>
          </v:shape>
          <o:OLEObject Type="Embed" ProgID="Equation.DSMT4" ShapeID="_x0000_i2048" DrawAspect="Content" ObjectID="_1493808226" r:id="rId2067"/>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8" o:title=""/>
          </v:shape>
          <o:OLEObject Type="Embed" ProgID="Equation.DSMT4" ShapeID="_x0000_i2049" DrawAspect="Content" ObjectID="_1493808227" r:id="rId2069"/>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70" o:title=""/>
          </v:shape>
          <o:OLEObject Type="Embed" ProgID="Equation.DSMT4" ShapeID="_x0000_i2050" DrawAspect="Content" ObjectID="_1493808228" r:id="rId2071"/>
        </w:object>
      </w:r>
      <w:r w:rsidRPr="004F2125">
        <w:t xml:space="preserve">, </w:t>
      </w:r>
      <w:r w:rsidR="00905817" w:rsidRPr="00905817">
        <w:rPr>
          <w:position w:val="-10"/>
        </w:rPr>
        <w:object w:dxaOrig="240" w:dyaOrig="320" w14:anchorId="26C8AD10">
          <v:shape id="_x0000_i2051" type="#_x0000_t75" style="width:12.25pt;height:15.6pt" o:ole="">
            <v:imagedata r:id="rId2072" o:title=""/>
          </v:shape>
          <o:OLEObject Type="Embed" ProgID="Equation.DSMT4" ShapeID="_x0000_i2051" DrawAspect="Content" ObjectID="_1493808229" r:id="rId2073"/>
        </w:object>
      </w:r>
      <w:r w:rsidRPr="004F2125">
        <w:t xml:space="preserve"> and </w:t>
      </w:r>
      <w:r w:rsidR="00905817" w:rsidRPr="00905817">
        <w:rPr>
          <w:position w:val="-6"/>
        </w:rPr>
        <w:object w:dxaOrig="300" w:dyaOrig="320" w14:anchorId="540F9337">
          <v:shape id="_x0000_i2052" type="#_x0000_t75" style="width:14.95pt;height:15.6pt" o:ole="">
            <v:imagedata r:id="rId2074" o:title=""/>
          </v:shape>
          <o:OLEObject Type="Embed" ProgID="Equation.DSMT4" ShapeID="_x0000_i2052" DrawAspect="Content" ObjectID="_1493808230" r:id="rId2075"/>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6" o:title=""/>
          </v:shape>
          <o:OLEObject Type="Embed" ProgID="Equation.DSMT4" ShapeID="_x0000_i2053" DrawAspect="Content" ObjectID="_1493808231" r:id="rId2077"/>
        </w:object>
      </w:r>
      <w:r w:rsidRPr="004F2125">
        <w:t xml:space="preserve">, normal fluid flux, </w:t>
      </w:r>
      <w:r w:rsidR="00905817" w:rsidRPr="00905817">
        <w:rPr>
          <w:position w:val="-12"/>
        </w:rPr>
        <w:object w:dxaOrig="999" w:dyaOrig="360" w14:anchorId="67052CE3">
          <v:shape id="_x0000_i2054" type="#_x0000_t75" style="width:50.25pt;height:19pt" o:ole="">
            <v:imagedata r:id="rId2078" o:title=""/>
          </v:shape>
          <o:OLEObject Type="Embed" ProgID="Equation.DSMT4" ShapeID="_x0000_i2054" DrawAspect="Content" ObjectID="_1493808232" r:id="rId2079"/>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80" o:title=""/>
          </v:shape>
          <o:OLEObject Type="Embed" ProgID="Equation.DSMT4" ShapeID="_x0000_i2055" DrawAspect="Content" ObjectID="_1493808233" r:id="rId2081"/>
        </w:object>
      </w:r>
      <w:r w:rsidRPr="004F2125">
        <w:t xml:space="preserve">, where </w:t>
      </w:r>
      <w:r w:rsidR="00905817" w:rsidRPr="00905817">
        <w:rPr>
          <w:position w:val="-4"/>
        </w:rPr>
        <w:object w:dxaOrig="200" w:dyaOrig="200" w14:anchorId="31D0190C">
          <v:shape id="_x0000_i2056" type="#_x0000_t75" style="width:10.2pt;height:10.2pt" o:ole="">
            <v:imagedata r:id="rId2082" o:title=""/>
          </v:shape>
          <o:OLEObject Type="Embed" ProgID="Equation.DSMT4" ShapeID="_x0000_i2056" DrawAspect="Content" ObjectID="_1493808234" r:id="rId2083"/>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84" o:title=""/>
          </v:shape>
          <o:OLEObject Type="Embed" ProgID="Equation.DSMT4" ShapeID="_x0000_i2057" DrawAspect="Content" ObjectID="_1493808235" r:id="rId2085"/>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6" o:title=""/>
          </v:shape>
          <o:OLEObject Type="Embed" ProgID="Equation.DSMT4" ShapeID="_x0000_i2058" DrawAspect="Content" ObjectID="_1493808236" r:id="rId2087"/>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8" o:title=""/>
          </v:shape>
          <o:OLEObject Type="Embed" ProgID="Equation.DSMT4" ShapeID="_x0000_i2059" DrawAspect="Content" ObjectID="_1493808237" r:id="rId2089"/>
        </w:object>
      </w:r>
      <w:r w:rsidRPr="004F2125">
        <w:t xml:space="preserve">, </w:t>
      </w:r>
      <w:r w:rsidR="00905817" w:rsidRPr="00905817">
        <w:rPr>
          <w:position w:val="-10"/>
        </w:rPr>
        <w:object w:dxaOrig="240" w:dyaOrig="320" w14:anchorId="5B491959">
          <v:shape id="_x0000_i2060" type="#_x0000_t75" style="width:12.25pt;height:15.6pt" o:ole="">
            <v:imagedata r:id="rId2090" o:title=""/>
          </v:shape>
          <o:OLEObject Type="Embed" ProgID="Equation.DSMT4" ShapeID="_x0000_i2060" DrawAspect="Content" ObjectID="_1493808238" r:id="rId2091"/>
        </w:object>
      </w:r>
      <w:r w:rsidRPr="004F2125">
        <w:t xml:space="preserve"> and </w:t>
      </w:r>
      <w:r w:rsidR="00905817" w:rsidRPr="00905817">
        <w:rPr>
          <w:position w:val="-6"/>
        </w:rPr>
        <w:object w:dxaOrig="300" w:dyaOrig="320" w14:anchorId="18510526">
          <v:shape id="_x0000_i2061" type="#_x0000_t75" style="width:14.95pt;height:15.6pt" o:ole="">
            <v:imagedata r:id="rId2092" o:title=""/>
          </v:shape>
          <o:OLEObject Type="Embed" ProgID="Equation.DSMT4" ShapeID="_x0000_i2061" DrawAspect="Content" ObjectID="_1493808239" r:id="rId2093"/>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94" o:title=""/>
          </v:shape>
          <o:OLEObject Type="Embed" ProgID="Equation.DSMT4" ShapeID="_x0000_i2062" DrawAspect="Content" ObjectID="_1493808240" r:id="rId2095"/>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D3178E">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6" o:title=""/>
          </v:shape>
          <o:OLEObject Type="Embed" ProgID="Equation.DSMT4" ShapeID="_x0000_i2063" DrawAspect="Content" ObjectID="_1493808241" r:id="rId2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5" w:author="rawlins" w:date="2015-05-19T17:23:00Z">
          <w:r w:rsidR="00D3178E">
            <w:rPr>
              <w:noProof/>
            </w:rPr>
            <w:instrText>121</w:instrText>
          </w:r>
        </w:ins>
        <w:ins w:id="656" w:author="Gerard" w:date="2015-05-06T12:49:00Z">
          <w:del w:id="657" w:author="rawlins" w:date="2015-05-19T16:10:00Z">
            <w:r w:rsidR="00E3755C" w:rsidDel="00752FD5">
              <w:rPr>
                <w:noProof/>
              </w:rPr>
              <w:delInstrText>121</w:delInstrText>
            </w:r>
          </w:del>
        </w:ins>
        <w:del w:id="658" w:author="rawlins" w:date="2015-05-19T16:10:00Z">
          <w:r w:rsidR="008D52AD" w:rsidDel="00752FD5">
            <w:rPr>
              <w:noProof/>
            </w:rPr>
            <w:delInstrText>120</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8" o:title=""/>
          </v:shape>
          <o:OLEObject Type="Embed" ProgID="Equation.DSMT4" ShapeID="_x0000_i2064" DrawAspect="Content" ObjectID="_1493808242" r:id="rId2099"/>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100" o:title=""/>
          </v:shape>
          <o:OLEObject Type="Embed" ProgID="Equation.DSMT4" ShapeID="_x0000_i2065" DrawAspect="Content" ObjectID="_1493808243" r:id="rId2101"/>
        </w:object>
      </w:r>
      <w:r>
        <w:t xml:space="preserve">, </w:t>
      </w:r>
      <w:r w:rsidR="00905817" w:rsidRPr="00905817">
        <w:rPr>
          <w:position w:val="-10"/>
        </w:rPr>
        <w:object w:dxaOrig="840" w:dyaOrig="279" w14:anchorId="03A2A5C9">
          <v:shape id="_x0000_i2066" type="#_x0000_t75" style="width:42.1pt;height:14.25pt" o:ole="">
            <v:imagedata r:id="rId2102" o:title=""/>
          </v:shape>
          <o:OLEObject Type="Embed" ProgID="Equation.DSMT4" ShapeID="_x0000_i2066" DrawAspect="Content" ObjectID="_1493808244" r:id="rId2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59" w:author="rawlins" w:date="2015-05-19T17:23:00Z">
          <w:r w:rsidR="00D3178E">
            <w:rPr>
              <w:noProof/>
            </w:rPr>
            <w:instrText>122</w:instrText>
          </w:r>
        </w:ins>
        <w:ins w:id="660" w:author="Gerard" w:date="2015-05-06T12:49:00Z">
          <w:del w:id="661" w:author="rawlins" w:date="2015-05-19T16:10:00Z">
            <w:r w:rsidR="00E3755C" w:rsidDel="00752FD5">
              <w:rPr>
                <w:noProof/>
              </w:rPr>
              <w:delInstrText>122</w:delInstrText>
            </w:r>
          </w:del>
        </w:ins>
        <w:del w:id="662" w:author="rawlins" w:date="2015-05-19T16:10:00Z">
          <w:r w:rsidR="008D52AD" w:rsidDel="00752FD5">
            <w:rPr>
              <w:noProof/>
            </w:rPr>
            <w:delInstrText>121</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663" w:name="_Toc289032556"/>
      <w:r>
        <w:t>Chemical Reactions</w:t>
      </w:r>
      <w:bookmarkEnd w:id="663"/>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104" o:title=""/>
          </v:shape>
          <o:OLEObject Type="Embed" ProgID="Equation.DSMT4" ShapeID="_x0000_i2067" DrawAspect="Content" ObjectID="_1493808245" r:id="rId2105"/>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6" o:title=""/>
          </v:shape>
          <o:OLEObject Type="Embed" ProgID="Equation.DSMT4" ShapeID="_x0000_i2068" DrawAspect="Content" ObjectID="_1493808246" r:id="rId2107"/>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8" o:title=""/>
          </v:shape>
          <o:OLEObject Type="Embed" ProgID="Equation.DSMT4" ShapeID="_x0000_i2069" DrawAspect="Content" ObjectID="_1493808247" r:id="rId2109"/>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664" w:name="_Toc289032557"/>
      <w:r>
        <w:t xml:space="preserve">Newton-Raphson </w:t>
      </w:r>
      <w:r w:rsidR="0081541F">
        <w:t>M</w:t>
      </w:r>
      <w:r>
        <w:t>ethod</w:t>
      </w:r>
      <w:bookmarkEnd w:id="664"/>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665" w:name="_Toc289032558"/>
      <w:r>
        <w:t>Full Newton Method</w:t>
      </w:r>
      <w:bookmarkEnd w:id="665"/>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D3178E">
          <w:instrText>(3.3)</w:instrText>
        </w:r>
      </w:fldSimple>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10" o:title=""/>
          </v:shape>
          <o:OLEObject Type="Embed" ProgID="Equation.DSMT4" ShapeID="_x0000_i2070" DrawAspect="Content" ObjectID="_1493808248" r:id="rId21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66" w:author="rawlins" w:date="2015-05-19T17:23:00Z">
          <w:r w:rsidR="00D3178E">
            <w:rPr>
              <w:noProof/>
            </w:rPr>
            <w:instrText>123</w:instrText>
          </w:r>
        </w:ins>
        <w:ins w:id="667" w:author="Gerard" w:date="2015-05-06T12:49:00Z">
          <w:del w:id="668" w:author="rawlins" w:date="2015-05-19T16:10:00Z">
            <w:r w:rsidR="00E3755C" w:rsidDel="00752FD5">
              <w:rPr>
                <w:noProof/>
              </w:rPr>
              <w:delInstrText>123</w:delInstrText>
            </w:r>
          </w:del>
        </w:ins>
        <w:del w:id="669" w:author="rawlins" w:date="2015-05-19T16:10:00Z">
          <w:r w:rsidR="008D52AD" w:rsidDel="00752FD5">
            <w:rPr>
              <w:noProof/>
            </w:rPr>
            <w:delInstrText>122</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12" o:title=""/>
          </v:shape>
          <o:OLEObject Type="Embed" ProgID="Equation.DSMT4" ShapeID="_x0000_i2071" DrawAspect="Content" ObjectID="_1493808249" r:id="rId2113"/>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14" o:title=""/>
          </v:shape>
          <o:OLEObject Type="Embed" ProgID="Equation.DSMT4" ShapeID="_x0000_i2072" DrawAspect="Content" ObjectID="_1493808250"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0" w:name="ZEqnNum957438"/>
      <w:r>
        <w:instrText>(</w:instrText>
      </w:r>
      <w:fldSimple w:instr=" SEQ MTSec \c \* Arabic \* MERGEFORMAT ">
        <w:r w:rsidR="00D3178E">
          <w:rPr>
            <w:noProof/>
          </w:rPr>
          <w:instrText>3</w:instrText>
        </w:r>
      </w:fldSimple>
      <w:r>
        <w:instrText>.</w:instrText>
      </w:r>
      <w:fldSimple w:instr=" SEQ MTEqn \c \* Arabic \* MERGEFORMAT ">
        <w:ins w:id="671" w:author="rawlins" w:date="2015-05-19T17:23:00Z">
          <w:r w:rsidR="00D3178E">
            <w:rPr>
              <w:noProof/>
            </w:rPr>
            <w:instrText>124</w:instrText>
          </w:r>
        </w:ins>
        <w:ins w:id="672" w:author="Gerard" w:date="2015-05-06T12:49:00Z">
          <w:del w:id="673" w:author="rawlins" w:date="2015-05-19T16:10:00Z">
            <w:r w:rsidR="00E3755C" w:rsidDel="00752FD5">
              <w:rPr>
                <w:noProof/>
              </w:rPr>
              <w:delInstrText>124</w:delInstrText>
            </w:r>
          </w:del>
        </w:ins>
        <w:del w:id="674" w:author="rawlins" w:date="2015-05-19T16:10:00Z">
          <w:r w:rsidR="008D52AD" w:rsidDel="00752FD5">
            <w:rPr>
              <w:noProof/>
            </w:rPr>
            <w:delInstrText>123</w:delInstrText>
          </w:r>
        </w:del>
      </w:fldSimple>
      <w:r>
        <w:instrText>)</w:instrText>
      </w:r>
      <w:bookmarkEnd w:id="670"/>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6" o:title=""/>
          </v:shape>
          <o:OLEObject Type="Embed" ProgID="Equation.DSMT4" ShapeID="_x0000_i2073" DrawAspect="Content" ObjectID="_1493808251" r:id="rId2117"/>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675" w:name="_Toc289032559"/>
      <w:r>
        <w:t>BFGS Method</w:t>
      </w:r>
      <w:bookmarkEnd w:id="675"/>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8" o:title=""/>
          </v:shape>
          <o:OLEObject Type="Embed" ProgID="Equation.DSMT4" ShapeID="_x0000_i2074" DrawAspect="Content" ObjectID="_1493808252" r:id="rId2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6" w:name="ZEqnNum814327"/>
      <w:r>
        <w:instrText>(</w:instrText>
      </w:r>
      <w:fldSimple w:instr=" SEQ MTSec \c \* Arabic \* MERGEFORMAT ">
        <w:r w:rsidR="00D3178E">
          <w:rPr>
            <w:noProof/>
          </w:rPr>
          <w:instrText>3</w:instrText>
        </w:r>
      </w:fldSimple>
      <w:r>
        <w:instrText>.</w:instrText>
      </w:r>
      <w:fldSimple w:instr=" SEQ MTEqn \c \* Arabic \* MERGEFORMAT ">
        <w:ins w:id="677" w:author="rawlins" w:date="2015-05-19T17:23:00Z">
          <w:r w:rsidR="00D3178E">
            <w:rPr>
              <w:noProof/>
            </w:rPr>
            <w:instrText>125</w:instrText>
          </w:r>
        </w:ins>
        <w:ins w:id="678" w:author="Gerard" w:date="2015-05-06T12:49:00Z">
          <w:del w:id="679" w:author="rawlins" w:date="2015-05-19T16:10:00Z">
            <w:r w:rsidR="00E3755C" w:rsidDel="00752FD5">
              <w:rPr>
                <w:noProof/>
              </w:rPr>
              <w:delInstrText>125</w:delInstrText>
            </w:r>
          </w:del>
        </w:ins>
        <w:del w:id="680" w:author="rawlins" w:date="2015-05-19T16:10:00Z">
          <w:r w:rsidR="008D52AD" w:rsidDel="00752FD5">
            <w:rPr>
              <w:noProof/>
            </w:rPr>
            <w:delInstrText>124</w:delInstrText>
          </w:r>
        </w:del>
      </w:fldSimple>
      <w:r>
        <w:instrText>)</w:instrText>
      </w:r>
      <w:bookmarkEnd w:id="676"/>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20" o:title=""/>
          </v:shape>
          <o:OLEObject Type="Embed" ProgID="Equation.DSMT4" ShapeID="_x0000_i2075" DrawAspect="Content" ObjectID="_1493808253" r:id="rId2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1" w:name="ZEqnNum799904"/>
      <w:r>
        <w:instrText>(</w:instrText>
      </w:r>
      <w:fldSimple w:instr=" SEQ MTSec \c \* Arabic \* MERGEFORMAT ">
        <w:r w:rsidR="00D3178E">
          <w:rPr>
            <w:noProof/>
          </w:rPr>
          <w:instrText>3</w:instrText>
        </w:r>
      </w:fldSimple>
      <w:r>
        <w:instrText>.</w:instrText>
      </w:r>
      <w:fldSimple w:instr=" SEQ MTEqn \c \* Arabic \* MERGEFORMAT ">
        <w:ins w:id="682" w:author="rawlins" w:date="2015-05-19T17:23:00Z">
          <w:r w:rsidR="00D3178E">
            <w:rPr>
              <w:noProof/>
            </w:rPr>
            <w:instrText>126</w:instrText>
          </w:r>
        </w:ins>
        <w:ins w:id="683" w:author="Gerard" w:date="2015-05-06T12:49:00Z">
          <w:del w:id="684" w:author="rawlins" w:date="2015-05-19T16:10:00Z">
            <w:r w:rsidR="00E3755C" w:rsidDel="00752FD5">
              <w:rPr>
                <w:noProof/>
              </w:rPr>
              <w:delInstrText>126</w:delInstrText>
            </w:r>
          </w:del>
        </w:ins>
        <w:del w:id="685" w:author="rawlins" w:date="2015-05-19T16:10:00Z">
          <w:r w:rsidR="008D52AD" w:rsidDel="00752FD5">
            <w:rPr>
              <w:noProof/>
            </w:rPr>
            <w:delInstrText>125</w:delInstrText>
          </w:r>
        </w:del>
      </w:fldSimple>
      <w:r>
        <w:instrText>)</w:instrText>
      </w:r>
      <w:bookmarkEnd w:id="681"/>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22" o:title=""/>
          </v:shape>
          <o:OLEObject Type="Embed" ProgID="Equation.DSMT4" ShapeID="_x0000_i2076" DrawAspect="Content" ObjectID="_1493808254" r:id="rId2123"/>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24" o:title=""/>
          </v:shape>
          <o:OLEObject Type="Embed" ProgID="Equation.DSMT4" ShapeID="_x0000_i2077" DrawAspect="Content" ObjectID="_1493808255" r:id="rId2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86" w:author="rawlins" w:date="2015-05-19T17:23:00Z">
          <w:r w:rsidR="00D3178E">
            <w:rPr>
              <w:noProof/>
            </w:rPr>
            <w:instrText>127</w:instrText>
          </w:r>
        </w:ins>
        <w:ins w:id="687" w:author="Gerard" w:date="2015-05-06T12:49:00Z">
          <w:del w:id="688" w:author="rawlins" w:date="2015-05-19T16:10:00Z">
            <w:r w:rsidR="00E3755C" w:rsidDel="00752FD5">
              <w:rPr>
                <w:noProof/>
              </w:rPr>
              <w:delInstrText>127</w:delInstrText>
            </w:r>
          </w:del>
        </w:ins>
        <w:del w:id="689" w:author="rawlins" w:date="2015-05-19T16:10:00Z">
          <w:r w:rsidR="008D52AD" w:rsidDel="00752FD5">
            <w:rPr>
              <w:noProof/>
            </w:rPr>
            <w:delInstrText>126</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6" o:title=""/>
          </v:shape>
          <o:OLEObject Type="Embed" ProgID="Equation.DSMT4" ShapeID="_x0000_i2078" DrawAspect="Content" ObjectID="_1493808256" r:id="rId2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90" w:name="ZEqnNum548850"/>
      <w:r>
        <w:instrText>(</w:instrText>
      </w:r>
      <w:fldSimple w:instr=" SEQ MTSec \c \* Arabic \* MERGEFORMAT ">
        <w:r w:rsidR="00D3178E">
          <w:rPr>
            <w:noProof/>
          </w:rPr>
          <w:instrText>3</w:instrText>
        </w:r>
      </w:fldSimple>
      <w:r>
        <w:instrText>.</w:instrText>
      </w:r>
      <w:fldSimple w:instr=" SEQ MTEqn \c \* Arabic \* MERGEFORMAT ">
        <w:ins w:id="691" w:author="rawlins" w:date="2015-05-19T17:23:00Z">
          <w:r w:rsidR="00D3178E">
            <w:rPr>
              <w:noProof/>
            </w:rPr>
            <w:instrText>128</w:instrText>
          </w:r>
        </w:ins>
        <w:ins w:id="692" w:author="Gerard" w:date="2015-05-06T12:49:00Z">
          <w:del w:id="693" w:author="rawlins" w:date="2015-05-19T16:10:00Z">
            <w:r w:rsidR="00E3755C" w:rsidDel="00752FD5">
              <w:rPr>
                <w:noProof/>
              </w:rPr>
              <w:delInstrText>128</w:delInstrText>
            </w:r>
          </w:del>
        </w:ins>
        <w:del w:id="694" w:author="rawlins" w:date="2015-05-19T16:10:00Z">
          <w:r w:rsidR="008D52AD" w:rsidDel="00752FD5">
            <w:rPr>
              <w:noProof/>
            </w:rPr>
            <w:delInstrText>127</w:delInstrText>
          </w:r>
        </w:del>
      </w:fldSimple>
      <w:r>
        <w:instrText>)</w:instrText>
      </w:r>
      <w:bookmarkEnd w:id="690"/>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8" o:title=""/>
          </v:shape>
          <o:OLEObject Type="Embed" ProgID="Equation.DSMT4" ShapeID="_x0000_i2079" DrawAspect="Content" ObjectID="_1493808257" r:id="rId2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695" w:author="rawlins" w:date="2015-05-19T17:23:00Z">
          <w:r w:rsidR="00D3178E">
            <w:rPr>
              <w:noProof/>
            </w:rPr>
            <w:instrText>129</w:instrText>
          </w:r>
        </w:ins>
        <w:ins w:id="696" w:author="Gerard" w:date="2015-05-06T12:49:00Z">
          <w:del w:id="697" w:author="rawlins" w:date="2015-05-19T16:10:00Z">
            <w:r w:rsidR="00E3755C" w:rsidDel="00752FD5">
              <w:rPr>
                <w:noProof/>
              </w:rPr>
              <w:delInstrText>129</w:delInstrText>
            </w:r>
          </w:del>
        </w:ins>
        <w:del w:id="698" w:author="rawlins" w:date="2015-05-19T16:10:00Z">
          <w:r w:rsidR="008D52AD" w:rsidDel="00752FD5">
            <w:rPr>
              <w:noProof/>
            </w:rPr>
            <w:delInstrText>128</w:delInstrText>
          </w:r>
        </w:del>
      </w:fldSimple>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30" o:title=""/>
          </v:shape>
          <o:OLEObject Type="Embed" ProgID="Equation.DSMT4" ShapeID="_x0000_i2080" DrawAspect="Content" ObjectID="_1493808258" r:id="rId2131"/>
        </w:object>
      </w:r>
      <w:r>
        <w:t xml:space="preserve">can be evaluated.  Also, using equations </w:t>
      </w:r>
      <w:r>
        <w:fldChar w:fldCharType="begin"/>
      </w:r>
      <w:r>
        <w:instrText xml:space="preserve"> GOTOBUTTON ZEqnNum814327  \* MERGEFORMAT </w:instrText>
      </w:r>
      <w:fldSimple w:instr=" REF ZEqnNum814327 \! \* MERGEFORMAT ">
        <w:ins w:id="699" w:author="rawlins" w:date="2015-05-19T17:23:00Z">
          <w:r w:rsidR="00D3178E">
            <w:instrText>(3.125)</w:instrText>
          </w:r>
        </w:ins>
        <w:ins w:id="700" w:author="Gerard" w:date="2015-05-06T12:49:00Z">
          <w:del w:id="701" w:author="rawlins" w:date="2015-05-19T16:10:00Z">
            <w:r w:rsidR="00E3755C" w:rsidDel="00752FD5">
              <w:delInstrText>(3.125)</w:delInstrText>
            </w:r>
          </w:del>
        </w:ins>
        <w:del w:id="702" w:author="rawlins" w:date="2015-05-19T16:10:00Z">
          <w:r w:rsidR="008D52AD" w:rsidDel="00752FD5">
            <w:delInstrText>(3.124)</w:delInstrText>
          </w:r>
        </w:del>
      </w:fldSimple>
      <w:r>
        <w:fldChar w:fldCharType="end"/>
      </w:r>
      <w:r>
        <w:t xml:space="preserve"> and </w:t>
      </w:r>
      <w:r>
        <w:fldChar w:fldCharType="begin"/>
      </w:r>
      <w:r>
        <w:instrText xml:space="preserve"> GOTOBUTTON ZEqnNum799904  \* MERGEFORMAT </w:instrText>
      </w:r>
      <w:fldSimple w:instr=" REF ZEqnNum799904 \! \* MERGEFORMAT ">
        <w:ins w:id="703" w:author="rawlins" w:date="2015-05-19T17:23:00Z">
          <w:r w:rsidR="00D3178E">
            <w:instrText>(3.126)</w:instrText>
          </w:r>
        </w:ins>
        <w:ins w:id="704" w:author="Gerard" w:date="2015-05-06T12:49:00Z">
          <w:del w:id="705" w:author="rawlins" w:date="2015-05-19T16:10:00Z">
            <w:r w:rsidR="00E3755C" w:rsidDel="00752FD5">
              <w:delInstrText>(3.126)</w:delInstrText>
            </w:r>
          </w:del>
        </w:ins>
        <w:del w:id="706" w:author="rawlins" w:date="2015-05-19T16:10:00Z">
          <w:r w:rsidR="008D52AD" w:rsidDel="00752FD5">
            <w:delInstrText>(3.125)</w:delInstrText>
          </w:r>
        </w:del>
      </w:fldSimple>
      <w:r>
        <w:fldChar w:fldCharType="end"/>
      </w:r>
      <w:r>
        <w:t xml:space="preserve">, </w:t>
      </w:r>
      <w:r w:rsidR="00905817" w:rsidRPr="00905817">
        <w:rPr>
          <w:position w:val="-12"/>
        </w:rPr>
        <w:object w:dxaOrig="279" w:dyaOrig="360" w14:anchorId="6BF04F30">
          <v:shape id="_x0000_i2081" type="#_x0000_t75" style="width:14.25pt;height:19pt" o:ole="">
            <v:imagedata r:id="rId2132" o:title=""/>
          </v:shape>
          <o:OLEObject Type="Embed" ProgID="Equation.DSMT4" ShapeID="_x0000_i2081" DrawAspect="Content" ObjectID="_1493808259" r:id="rId2133"/>
        </w:object>
      </w:r>
      <w:r>
        <w:t xml:space="preserve">and </w:t>
      </w:r>
      <w:r w:rsidR="00905817" w:rsidRPr="00905817">
        <w:rPr>
          <w:position w:val="-12"/>
        </w:rPr>
        <w:object w:dxaOrig="340" w:dyaOrig="360" w14:anchorId="17D4F82A">
          <v:shape id="_x0000_i2082" type="#_x0000_t75" style="width:17pt;height:19pt" o:ole="">
            <v:imagedata r:id="rId2134" o:title=""/>
          </v:shape>
          <o:OLEObject Type="Embed" ProgID="Equation.DSMT4" ShapeID="_x0000_i2082" DrawAspect="Content" ObjectID="_1493808260" r:id="rId2135"/>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6" o:title=""/>
          </v:shape>
          <o:OLEObject Type="Embed" ProgID="Equation.DSMT4" ShapeID="_x0000_i2083" DrawAspect="Content" ObjectID="_1493808261"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07" w:author="rawlins" w:date="2015-05-19T17:23:00Z">
          <w:r w:rsidR="00D3178E">
            <w:rPr>
              <w:noProof/>
            </w:rPr>
            <w:instrText>130</w:instrText>
          </w:r>
        </w:ins>
        <w:ins w:id="708" w:author="Gerard" w:date="2015-05-06T12:49:00Z">
          <w:del w:id="709" w:author="rawlins" w:date="2015-05-19T16:10:00Z">
            <w:r w:rsidR="00E3755C" w:rsidDel="00752FD5">
              <w:rPr>
                <w:noProof/>
              </w:rPr>
              <w:delInstrText>130</w:delInstrText>
            </w:r>
          </w:del>
        </w:ins>
        <w:del w:id="710" w:author="rawlins" w:date="2015-05-19T16:10:00Z">
          <w:r w:rsidR="008D52AD" w:rsidDel="00752FD5">
            <w:rPr>
              <w:noProof/>
            </w:rPr>
            <w:delInstrText>129</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8" o:title=""/>
          </v:shape>
          <o:OLEObject Type="Embed" ProgID="Equation.DSMT4" ShapeID="_x0000_i2084" DrawAspect="Content" ObjectID="_1493808262" r:id="rId2139"/>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40" o:title=""/>
          </v:shape>
          <o:OLEObject Type="Embed" ProgID="Equation.DSMT4" ShapeID="_x0000_i2085" DrawAspect="Content" ObjectID="_1493808263" r:id="rId21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1" w:author="rawlins" w:date="2015-05-19T17:23:00Z">
          <w:r w:rsidR="00D3178E">
            <w:rPr>
              <w:noProof/>
            </w:rPr>
            <w:instrText>131</w:instrText>
          </w:r>
        </w:ins>
        <w:ins w:id="712" w:author="Gerard" w:date="2015-05-06T12:49:00Z">
          <w:del w:id="713" w:author="rawlins" w:date="2015-05-19T16:10:00Z">
            <w:r w:rsidR="00E3755C" w:rsidDel="00752FD5">
              <w:rPr>
                <w:noProof/>
              </w:rPr>
              <w:delInstrText>131</w:delInstrText>
            </w:r>
          </w:del>
        </w:ins>
        <w:del w:id="714" w:author="rawlins" w:date="2015-05-19T16:10:00Z">
          <w:r w:rsidR="008D52AD" w:rsidDel="00752FD5">
            <w:rPr>
              <w:noProof/>
            </w:rPr>
            <w:delInstrText>130</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42" o:title=""/>
          </v:shape>
          <o:OLEObject Type="Embed" ProgID="Equation.DSMT4" ShapeID="_x0000_i2086" DrawAspect="Content" ObjectID="_1493808264" r:id="rId2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5" w:author="rawlins" w:date="2015-05-19T17:23:00Z">
          <w:r w:rsidR="00D3178E">
            <w:rPr>
              <w:noProof/>
            </w:rPr>
            <w:instrText>132</w:instrText>
          </w:r>
        </w:ins>
        <w:ins w:id="716" w:author="Gerard" w:date="2015-05-06T12:49:00Z">
          <w:del w:id="717" w:author="rawlins" w:date="2015-05-19T16:10:00Z">
            <w:r w:rsidR="00E3755C" w:rsidDel="00752FD5">
              <w:rPr>
                <w:noProof/>
              </w:rPr>
              <w:delInstrText>132</w:delInstrText>
            </w:r>
          </w:del>
        </w:ins>
        <w:del w:id="718" w:author="rawlins" w:date="2015-05-19T16:10:00Z">
          <w:r w:rsidR="008D52AD" w:rsidDel="00752FD5">
            <w:rPr>
              <w:noProof/>
            </w:rPr>
            <w:delInstrText>131</w:delInstrText>
          </w:r>
        </w:del>
      </w:fldSimple>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44" o:title=""/>
          </v:shape>
          <o:OLEObject Type="Embed" ProgID="Equation.DSMT4" ShapeID="_x0000_i2087" DrawAspect="Content" ObjectID="_1493808265" r:id="rId21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19" w:author="rawlins" w:date="2015-05-19T17:23:00Z">
          <w:r w:rsidR="00D3178E">
            <w:rPr>
              <w:noProof/>
            </w:rPr>
            <w:instrText>133</w:instrText>
          </w:r>
        </w:ins>
        <w:ins w:id="720" w:author="Gerard" w:date="2015-05-06T12:49:00Z">
          <w:del w:id="721" w:author="rawlins" w:date="2015-05-19T16:10:00Z">
            <w:r w:rsidR="00E3755C" w:rsidDel="00752FD5">
              <w:rPr>
                <w:noProof/>
              </w:rPr>
              <w:delInstrText>133</w:delInstrText>
            </w:r>
          </w:del>
        </w:ins>
        <w:del w:id="722" w:author="rawlins" w:date="2015-05-19T16:10:00Z">
          <w:r w:rsidR="008D52AD" w:rsidDel="00752FD5">
            <w:rPr>
              <w:noProof/>
            </w:rPr>
            <w:delInstrText>132</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6" o:title=""/>
          </v:shape>
          <o:OLEObject Type="Embed" ProgID="Equation.DSMT4" ShapeID="_x0000_i2088" DrawAspect="Content" ObjectID="_1493808266" r:id="rId2147"/>
        </w:object>
      </w:r>
      <w:r>
        <w:t xml:space="preserve">is equal to </w:t>
      </w:r>
      <w:r w:rsidR="00905817" w:rsidRPr="00905817">
        <w:rPr>
          <w:position w:val="-12"/>
        </w:rPr>
        <w:object w:dxaOrig="580" w:dyaOrig="360" w14:anchorId="61FFC621">
          <v:shape id="_x0000_i2089" type="#_x0000_t75" style="width:29.2pt;height:19pt" o:ole="">
            <v:imagedata r:id="rId2148" o:title=""/>
          </v:shape>
          <o:OLEObject Type="Embed" ProgID="Equation.DSMT4" ShapeID="_x0000_i2089" DrawAspect="Content" ObjectID="_1493808267" r:id="rId2149"/>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50" o:title=""/>
          </v:shape>
          <o:OLEObject Type="Embed" ProgID="Equation.DSMT4" ShapeID="_x0000_i2090" DrawAspect="Content" ObjectID="_1493808268" r:id="rId21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23" w:author="rawlins" w:date="2015-05-19T17:23:00Z">
          <w:r w:rsidR="00D3178E">
            <w:rPr>
              <w:noProof/>
            </w:rPr>
            <w:instrText>134</w:instrText>
          </w:r>
        </w:ins>
        <w:ins w:id="724" w:author="Gerard" w:date="2015-05-06T12:49:00Z">
          <w:del w:id="725" w:author="rawlins" w:date="2015-05-19T16:10:00Z">
            <w:r w:rsidR="00E3755C" w:rsidDel="00752FD5">
              <w:rPr>
                <w:noProof/>
              </w:rPr>
              <w:delInstrText>134</w:delInstrText>
            </w:r>
          </w:del>
        </w:ins>
        <w:del w:id="726" w:author="rawlins" w:date="2015-05-19T16:10:00Z">
          <w:r w:rsidR="008D52AD" w:rsidDel="00752FD5">
            <w:rPr>
              <w:noProof/>
            </w:rPr>
            <w:delInstrText>133</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727" w:author="rawlins" w:date="2015-05-19T17:23:00Z">
          <w:r w:rsidR="00D3178E">
            <w:instrText>(3.128)</w:instrText>
          </w:r>
        </w:ins>
        <w:ins w:id="728" w:author="Gerard" w:date="2015-05-06T12:49:00Z">
          <w:del w:id="729" w:author="rawlins" w:date="2015-05-19T16:10:00Z">
            <w:r w:rsidR="00E3755C" w:rsidDel="00752FD5">
              <w:delInstrText>(3.128)</w:delInstrText>
            </w:r>
          </w:del>
        </w:ins>
        <w:del w:id="730" w:author="rawlins" w:date="2015-05-19T16:10:00Z">
          <w:r w:rsidR="008D52AD" w:rsidDel="00752FD5">
            <w:delInstrText>(3.127)</w:delInstrText>
          </w:r>
        </w:del>
      </w:fldSimple>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52" o:title=""/>
          </v:shape>
          <o:OLEObject Type="Embed" ProgID="Equation.DSMT4" ShapeID="_x0000_i2091" DrawAspect="Content" ObjectID="_1493808269" r:id="rId2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31" w:author="rawlins" w:date="2015-05-19T17:23:00Z">
          <w:r w:rsidR="00D3178E">
            <w:rPr>
              <w:noProof/>
            </w:rPr>
            <w:instrText>135</w:instrText>
          </w:r>
        </w:ins>
        <w:ins w:id="732" w:author="Gerard" w:date="2015-05-06T12:49:00Z">
          <w:del w:id="733" w:author="rawlins" w:date="2015-05-19T16:10:00Z">
            <w:r w:rsidR="00E3755C" w:rsidDel="00752FD5">
              <w:rPr>
                <w:noProof/>
              </w:rPr>
              <w:delInstrText>135</w:delInstrText>
            </w:r>
          </w:del>
        </w:ins>
        <w:del w:id="734" w:author="rawlins" w:date="2015-05-19T16:10:00Z">
          <w:r w:rsidR="008D52AD" w:rsidDel="00752FD5">
            <w:rPr>
              <w:noProof/>
            </w:rPr>
            <w:delInstrText>134</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35" w:name="_Toc289032560"/>
      <w:r>
        <w:lastRenderedPageBreak/>
        <w:t>Line Search Method</w:t>
      </w:r>
      <w:bookmarkEnd w:id="735"/>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54" o:title=""/>
          </v:shape>
          <o:OLEObject Type="Embed" ProgID="Equation.DSMT4" ShapeID="_x0000_i2092" DrawAspect="Content" ObjectID="_1493808270" r:id="rId21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36" w:author="rawlins" w:date="2015-05-19T17:23:00Z">
          <w:r w:rsidR="00D3178E">
            <w:rPr>
              <w:noProof/>
            </w:rPr>
            <w:instrText>136</w:instrText>
          </w:r>
        </w:ins>
        <w:ins w:id="737" w:author="Gerard" w:date="2015-05-06T12:49:00Z">
          <w:del w:id="738" w:author="rawlins" w:date="2015-05-19T16:10:00Z">
            <w:r w:rsidR="00E3755C" w:rsidDel="00752FD5">
              <w:rPr>
                <w:noProof/>
              </w:rPr>
              <w:delInstrText>136</w:delInstrText>
            </w:r>
          </w:del>
        </w:ins>
        <w:del w:id="739" w:author="rawlins" w:date="2015-05-19T16:10:00Z">
          <w:r w:rsidR="008D52AD" w:rsidDel="00752FD5">
            <w:rPr>
              <w:noProof/>
            </w:rPr>
            <w:delInstrText>135</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6" o:title=""/>
          </v:shape>
          <o:OLEObject Type="Embed" ProgID="Equation.DSMT4" ShapeID="_x0000_i2093" DrawAspect="Content" ObjectID="_1493808271" r:id="rId2157"/>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8" o:title=""/>
          </v:shape>
          <o:OLEObject Type="Embed" ProgID="Equation.DSMT4" ShapeID="_x0000_i2094" DrawAspect="Content" ObjectID="_1493808272" r:id="rId2159"/>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60" o:title=""/>
          </v:shape>
          <o:OLEObject Type="Embed" ProgID="Equation.DSMT4" ShapeID="_x0000_i2095" DrawAspect="Content" ObjectID="_1493808273" r:id="rId21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40" w:author="rawlins" w:date="2015-05-19T17:23:00Z">
          <w:r w:rsidR="00D3178E">
            <w:rPr>
              <w:noProof/>
            </w:rPr>
            <w:instrText>137</w:instrText>
          </w:r>
        </w:ins>
        <w:ins w:id="741" w:author="Gerard" w:date="2015-05-06T12:49:00Z">
          <w:del w:id="742" w:author="rawlins" w:date="2015-05-19T16:10:00Z">
            <w:r w:rsidR="00E3755C" w:rsidDel="00752FD5">
              <w:rPr>
                <w:noProof/>
              </w:rPr>
              <w:delInstrText>137</w:delInstrText>
            </w:r>
          </w:del>
        </w:ins>
        <w:del w:id="743" w:author="rawlins" w:date="2015-05-19T16:10:00Z">
          <w:r w:rsidR="008D52AD" w:rsidDel="00752FD5">
            <w:rPr>
              <w:noProof/>
            </w:rPr>
            <w:delInstrText>136</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62" o:title=""/>
          </v:shape>
          <o:OLEObject Type="Embed" ProgID="Equation.DSMT4" ShapeID="_x0000_i2096" DrawAspect="Content" ObjectID="_1493808274" r:id="rId21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44" w:name="ZEqnNum769174"/>
      <w:r>
        <w:instrText>(</w:instrText>
      </w:r>
      <w:fldSimple w:instr=" SEQ MTSec \c \* Arabic \* MERGEFORMAT ">
        <w:r w:rsidR="00D3178E">
          <w:rPr>
            <w:noProof/>
          </w:rPr>
          <w:instrText>3</w:instrText>
        </w:r>
      </w:fldSimple>
      <w:r>
        <w:instrText>.</w:instrText>
      </w:r>
      <w:fldSimple w:instr=" SEQ MTEqn \c \* Arabic \* MERGEFORMAT ">
        <w:ins w:id="745" w:author="rawlins" w:date="2015-05-19T17:23:00Z">
          <w:r w:rsidR="00D3178E">
            <w:rPr>
              <w:noProof/>
            </w:rPr>
            <w:instrText>138</w:instrText>
          </w:r>
        </w:ins>
        <w:ins w:id="746" w:author="Gerard" w:date="2015-05-06T12:49:00Z">
          <w:del w:id="747" w:author="rawlins" w:date="2015-05-19T16:10:00Z">
            <w:r w:rsidR="00E3755C" w:rsidDel="00752FD5">
              <w:rPr>
                <w:noProof/>
              </w:rPr>
              <w:delInstrText>138</w:delInstrText>
            </w:r>
          </w:del>
        </w:ins>
        <w:del w:id="748" w:author="rawlins" w:date="2015-05-19T16:10:00Z">
          <w:r w:rsidR="008D52AD" w:rsidDel="00752FD5">
            <w:rPr>
              <w:noProof/>
            </w:rPr>
            <w:delInstrText>137</w:delInstrText>
          </w:r>
        </w:del>
      </w:fldSimple>
      <w:r>
        <w:instrText>)</w:instrText>
      </w:r>
      <w:bookmarkEnd w:id="744"/>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64" o:title=""/>
          </v:shape>
          <o:OLEObject Type="Embed" ProgID="Equation.DSMT4" ShapeID="_x0000_i2097" DrawAspect="Content" ObjectID="_1493808275" r:id="rId2165"/>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6" o:title=""/>
          </v:shape>
          <o:OLEObject Type="Embed" ProgID="Equation.DSMT4" ShapeID="_x0000_i2098" DrawAspect="Content" ObjectID="_1493808276" r:id="rId2167"/>
        </w:object>
      </w:r>
      <w:r>
        <w:t xml:space="preserve"> automatically satisfies equation </w:t>
      </w:r>
      <w:r>
        <w:fldChar w:fldCharType="begin"/>
      </w:r>
      <w:r>
        <w:instrText xml:space="preserve"> GOTOBUTTON ZEqnNum769174  \* MERGEFORMAT </w:instrText>
      </w:r>
      <w:fldSimple w:instr=" REF ZEqnNum769174 \! \* MERGEFORMAT ">
        <w:ins w:id="749" w:author="rawlins" w:date="2015-05-19T17:23:00Z">
          <w:r w:rsidR="00D3178E">
            <w:instrText>(3.138)</w:instrText>
          </w:r>
        </w:ins>
        <w:ins w:id="750" w:author="Gerard" w:date="2015-05-06T12:49:00Z">
          <w:del w:id="751" w:author="rawlins" w:date="2015-05-19T16:10:00Z">
            <w:r w:rsidR="00E3755C" w:rsidDel="00752FD5">
              <w:delInstrText>(3.138)</w:delInstrText>
            </w:r>
          </w:del>
        </w:ins>
        <w:del w:id="752" w:author="rawlins" w:date="2015-05-19T16:10:00Z">
          <w:r w:rsidR="008D52AD" w:rsidDel="00752FD5">
            <w:delInstrText>(3.137)</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8" o:title=""/>
          </v:shape>
          <o:OLEObject Type="Embed" ProgID="Equation.DSMT4" ShapeID="_x0000_i2099" DrawAspect="Content" ObjectID="_1493808277" r:id="rId2169"/>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70" o:title=""/>
          </v:shape>
          <o:OLEObject Type="Embed" ProgID="Equation.DSMT4" ShapeID="_x0000_i2100" DrawAspect="Content" ObjectID="_1493808278" r:id="rId2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3" w:author="rawlins" w:date="2015-05-19T17:23:00Z">
          <w:r w:rsidR="00D3178E">
            <w:rPr>
              <w:noProof/>
            </w:rPr>
            <w:instrText>139</w:instrText>
          </w:r>
        </w:ins>
        <w:ins w:id="754" w:author="Gerard" w:date="2015-05-06T12:49:00Z">
          <w:del w:id="755" w:author="rawlins" w:date="2015-05-19T16:10:00Z">
            <w:r w:rsidR="00E3755C" w:rsidDel="00752FD5">
              <w:rPr>
                <w:noProof/>
              </w:rPr>
              <w:delInstrText>139</w:delInstrText>
            </w:r>
          </w:del>
        </w:ins>
        <w:del w:id="756" w:author="rawlins" w:date="2015-05-19T16:10:00Z">
          <w:r w:rsidR="008D52AD" w:rsidDel="00752FD5">
            <w:rPr>
              <w:noProof/>
            </w:rPr>
            <w:delInstrText>138</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72" o:title=""/>
          </v:shape>
          <o:OLEObject Type="Embed" ProgID="Equation.DSMT4" ShapeID="_x0000_i2101" DrawAspect="Content" ObjectID="_1493808279" r:id="rId21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57" w:author="rawlins" w:date="2015-05-19T17:23:00Z">
          <w:r w:rsidR="00D3178E">
            <w:rPr>
              <w:noProof/>
            </w:rPr>
            <w:instrText>140</w:instrText>
          </w:r>
        </w:ins>
        <w:ins w:id="758" w:author="Gerard" w:date="2015-05-06T12:49:00Z">
          <w:del w:id="759" w:author="rawlins" w:date="2015-05-19T16:10:00Z">
            <w:r w:rsidR="00E3755C" w:rsidDel="00752FD5">
              <w:rPr>
                <w:noProof/>
              </w:rPr>
              <w:delInstrText>140</w:delInstrText>
            </w:r>
          </w:del>
        </w:ins>
        <w:del w:id="760" w:author="rawlins" w:date="2015-05-19T16:10:00Z">
          <w:r w:rsidR="008D52AD" w:rsidDel="00752FD5">
            <w:rPr>
              <w:noProof/>
            </w:rPr>
            <w:delInstrText>139</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74" o:title=""/>
          </v:shape>
          <o:OLEObject Type="Embed" ProgID="Equation.DSMT4" ShapeID="_x0000_i2102" DrawAspect="Content" ObjectID="_1493808280" r:id="rId2175"/>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6" o:title=""/>
          </v:shape>
          <o:OLEObject Type="Embed" ProgID="Equation.DSMT4" ShapeID="_x0000_i2103" DrawAspect="Content" ObjectID="_1493808281" r:id="rId21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ins w:id="761" w:author="rawlins" w:date="2015-05-19T17:23:00Z">
          <w:r w:rsidR="00D3178E">
            <w:rPr>
              <w:noProof/>
            </w:rPr>
            <w:instrText>141</w:instrText>
          </w:r>
        </w:ins>
        <w:ins w:id="762" w:author="Gerard" w:date="2015-05-06T12:49:00Z">
          <w:del w:id="763" w:author="rawlins" w:date="2015-05-19T16:10:00Z">
            <w:r w:rsidR="00E3755C" w:rsidDel="00752FD5">
              <w:rPr>
                <w:noProof/>
              </w:rPr>
              <w:delInstrText>141</w:delInstrText>
            </w:r>
          </w:del>
        </w:ins>
        <w:del w:id="764" w:author="rawlins" w:date="2015-05-19T16:10:00Z">
          <w:r w:rsidR="008D52AD" w:rsidDel="00752FD5">
            <w:rPr>
              <w:noProof/>
            </w:rPr>
            <w:delInstrText>140</w:delInstrText>
          </w:r>
        </w:del>
      </w:fldSimple>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8" o:title=""/>
          </v:shape>
          <o:OLEObject Type="Embed" ProgID="Equation.DSMT4" ShapeID="_x0000_i2104" DrawAspect="Content" ObjectID="_1493808282" r:id="rId2179"/>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80" o:title=""/>
          </v:shape>
          <o:OLEObject Type="Embed" ProgID="Equation.DSMT4" ShapeID="_x0000_i2105" DrawAspect="Content" ObjectID="_1493808283" r:id="rId2181"/>
        </w:object>
      </w:r>
      <w:r>
        <w:t xml:space="preserve">. This procedure is now repeated with </w:t>
      </w:r>
      <w:r w:rsidR="00905817" w:rsidRPr="00905817">
        <w:rPr>
          <w:position w:val="-14"/>
        </w:rPr>
        <w:object w:dxaOrig="520" w:dyaOrig="400" w14:anchorId="4AF9F00B">
          <v:shape id="_x0000_i2106" type="#_x0000_t75" style="width:25.8pt;height:19.7pt" o:ole="">
            <v:imagedata r:id="rId2182" o:title=""/>
          </v:shape>
          <o:OLEObject Type="Embed" ProgID="Equation.DSMT4" ShapeID="_x0000_i2106" DrawAspect="Content" ObjectID="_1493808284" r:id="rId2183"/>
        </w:object>
      </w:r>
      <w:r>
        <w:t xml:space="preserve"> replaced by </w:t>
      </w:r>
      <w:r w:rsidR="00905817" w:rsidRPr="00905817">
        <w:rPr>
          <w:position w:val="-14"/>
        </w:rPr>
        <w:object w:dxaOrig="620" w:dyaOrig="400" w14:anchorId="4D9A11F0">
          <v:shape id="_x0000_i2107" type="#_x0000_t75" style="width:30.55pt;height:19.7pt" o:ole="">
            <v:imagedata r:id="rId2184" o:title=""/>
          </v:shape>
          <o:OLEObject Type="Embed" ProgID="Equation.DSMT4" ShapeID="_x0000_i2107" DrawAspect="Content" ObjectID="_1493808285" r:id="rId2185"/>
        </w:object>
      </w:r>
      <w:r>
        <w:t xml:space="preserve"> until equation </w:t>
      </w:r>
      <w:r>
        <w:fldChar w:fldCharType="begin"/>
      </w:r>
      <w:r>
        <w:instrText xml:space="preserve"> GOTOBUTTON ZEqnNum769174  \* MERGEFORMAT </w:instrText>
      </w:r>
      <w:fldSimple w:instr=" REF ZEqnNum769174 \! \* MERGEFORMAT ">
        <w:ins w:id="765" w:author="rawlins" w:date="2015-05-19T17:23:00Z">
          <w:r w:rsidR="00D3178E">
            <w:instrText>(3.138)</w:instrText>
          </w:r>
        </w:ins>
        <w:ins w:id="766" w:author="Gerard" w:date="2015-05-06T12:49:00Z">
          <w:del w:id="767" w:author="rawlins" w:date="2015-05-19T16:10:00Z">
            <w:r w:rsidR="00E3755C" w:rsidDel="00752FD5">
              <w:delInstrText>(3.138)</w:delInstrText>
            </w:r>
          </w:del>
        </w:ins>
        <w:del w:id="768" w:author="rawlins" w:date="2015-05-19T16:10:00Z">
          <w:r w:rsidR="008D52AD" w:rsidDel="00752FD5">
            <w:delInstrText>(3.137)</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769" w:name="_Ref300825953"/>
      <w:bookmarkStart w:id="770" w:name="_Toc289032561"/>
      <w:r>
        <w:lastRenderedPageBreak/>
        <w:t>Element Library</w:t>
      </w:r>
      <w:bookmarkEnd w:id="769"/>
      <w:bookmarkEnd w:id="770"/>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771" w:name="_Toc289032562"/>
      <w:r>
        <w:t>Solid Elements</w:t>
      </w:r>
      <w:bookmarkEnd w:id="771"/>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6" o:title=""/>
          </v:shape>
          <o:OLEObject Type="Embed" ProgID="Equation.DSMT4" ShapeID="_x0000_i2108" DrawAspect="Content" ObjectID="_1493808286" r:id="rId2187"/>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8" o:title=""/>
          </v:shape>
          <o:OLEObject Type="Embed" ProgID="Equation.DSMT4" ShapeID="_x0000_i2109" DrawAspect="Content" ObjectID="_1493808287" r:id="rId2189"/>
        </w:object>
      </w:r>
      <w:r>
        <w:t xml:space="preserve"> are the element shape functions and </w:t>
      </w:r>
      <w:r w:rsidR="00905817" w:rsidRPr="00905817">
        <w:rPr>
          <w:position w:val="-12"/>
        </w:rPr>
        <w:object w:dxaOrig="240" w:dyaOrig="360" w14:anchorId="67827C5C">
          <v:shape id="_x0000_i2110" type="#_x0000_t75" style="width:12.25pt;height:19pt" o:ole="">
            <v:imagedata r:id="rId2190" o:title=""/>
          </v:shape>
          <o:OLEObject Type="Embed" ProgID="Equation.DSMT4" ShapeID="_x0000_i2110" DrawAspect="Content" ObjectID="_1493808288" r:id="rId2191"/>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92" o:title=""/>
          </v:shape>
          <o:OLEObject Type="Embed" ProgID="Equation.DSMT4" ShapeID="_x0000_i2111" DrawAspect="Content" ObjectID="_1493808289" r:id="rId2193"/>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94" o:title=""/>
          </v:shape>
          <o:OLEObject Type="Embed" ProgID="Equation.DSMT4" ShapeID="_x0000_i2112" DrawAspect="Content" ObjectID="_1493808290" r:id="rId2195"/>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6" o:title=""/>
          </v:shape>
          <o:OLEObject Type="Embed" ProgID="Equation.DSMT4" ShapeID="_x0000_i2113" DrawAspect="Content" ObjectID="_1493808291" r:id="rId2197"/>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8" o:title=""/>
          </v:shape>
          <o:OLEObject Type="Embed" ProgID="Equation.DSMT4" ShapeID="_x0000_i2114" DrawAspect="Content" ObjectID="_1493808292" r:id="rId2199"/>
        </w:object>
      </w:r>
      <w:r>
        <w:t xml:space="preserve">, and </w:t>
      </w:r>
      <w:r w:rsidR="00905817" w:rsidRPr="00905817">
        <w:rPr>
          <w:position w:val="-12"/>
        </w:rPr>
        <w:object w:dxaOrig="279" w:dyaOrig="360" w14:anchorId="2E3186C8">
          <v:shape id="_x0000_i2115" type="#_x0000_t75" style="width:14.25pt;height:19pt" o:ole="">
            <v:imagedata r:id="rId2200" o:title=""/>
          </v:shape>
          <o:OLEObject Type="Embed" ProgID="Equation.DSMT4" ShapeID="_x0000_i2115" DrawAspect="Content" ObjectID="_1493808293" r:id="rId2201"/>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772" w:name="_Toc289032563"/>
      <w:r>
        <w:t xml:space="preserve">Hexahedral </w:t>
      </w:r>
      <w:r w:rsidR="0081541F">
        <w:t>E</w:t>
      </w:r>
      <w:r>
        <w:t>lements</w:t>
      </w:r>
      <w:bookmarkEnd w:id="772"/>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202" o:title=""/>
          </v:shape>
          <o:OLEObject Type="Embed" ProgID="Equation.DSMT4" ShapeID="_x0000_i2116" DrawAspect="Content" ObjectID="_1493808294" r:id="rId220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773" w:name="_Toc289032564"/>
      <w:r>
        <w:t>Pentahedral Elements</w:t>
      </w:r>
      <w:bookmarkEnd w:id="773"/>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204" o:title=""/>
          </v:shape>
          <o:OLEObject Type="Embed" ProgID="Equation.DSMT4" ShapeID="_x0000_i2117" DrawAspect="Content" ObjectID="_1493808295" r:id="rId220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774" w:name="_Toc289032565"/>
      <w:r>
        <w:t>Tetrahedral Elements</w:t>
      </w:r>
      <w:bookmarkEnd w:id="774"/>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6" o:title=""/>
          </v:shape>
          <o:OLEObject Type="Embed" ProgID="Equation.DSMT4" ShapeID="_x0000_i2118" DrawAspect="Content" ObjectID="_1493808296" r:id="rId220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8">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775" w:author="Steve Maas" w:date="2015-05-13T13:51:00Z">
        <w:r w:rsidR="00AB0524">
          <w:fldChar w:fldCharType="begin"/>
        </w:r>
        <w:r w:rsidR="00AB0524">
          <w:instrText xml:space="preserve"> STYLEREF 1 \s </w:instrText>
        </w:r>
      </w:ins>
      <w:r w:rsidR="00AB0524">
        <w:fldChar w:fldCharType="separate"/>
      </w:r>
      <w:r w:rsidR="00D3178E">
        <w:rPr>
          <w:noProof/>
        </w:rPr>
        <w:t>4</w:t>
      </w:r>
      <w:ins w:id="776"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777" w:author="rawlins" w:date="2015-05-19T17:23:00Z">
        <w:r w:rsidR="00D3178E">
          <w:rPr>
            <w:noProof/>
          </w:rPr>
          <w:t>1</w:t>
        </w:r>
      </w:ins>
      <w:ins w:id="778" w:author="Steve Maas" w:date="2015-05-13T13:51:00Z">
        <w:r w:rsidR="00AB0524">
          <w:fldChar w:fldCharType="end"/>
        </w:r>
      </w:ins>
      <w:del w:id="779"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780" w:name="_Toc289032566"/>
      <w:r>
        <w:t xml:space="preserve">Quadratic </w:t>
      </w:r>
      <w:r w:rsidR="0081541F">
        <w:t>T</w:t>
      </w:r>
      <w:r>
        <w:t xml:space="preserve">etrahedral </w:t>
      </w:r>
      <w:r w:rsidR="0081541F">
        <w:t>E</w:t>
      </w:r>
      <w:r>
        <w:t>lements</w:t>
      </w:r>
      <w:bookmarkEnd w:id="780"/>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09" o:title=""/>
          </v:shape>
          <o:OLEObject Type="Embed" ProgID="Equation.DSMT4" ShapeID="_x0000_i2119" DrawAspect="Content" ObjectID="_1493808297" r:id="rId2210"/>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11" o:title=""/>
          </v:shape>
          <o:OLEObject Type="Embed" ProgID="Equation.DSMT4" ShapeID="_x0000_i2120" DrawAspect="Content" ObjectID="_1493808298" r:id="rId2212"/>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781" w:author="Steve Maas" w:date="2015-05-13T13:47:00Z"/>
        </w:rPr>
      </w:pPr>
    </w:p>
    <w:p w14:paraId="1801BA05" w14:textId="77777777" w:rsidR="002D4065" w:rsidRDefault="002D4065" w:rsidP="00717EF7">
      <w:pPr>
        <w:rPr>
          <w:ins w:id="782" w:author="Steve Maas" w:date="2015-05-13T13:52:00Z"/>
        </w:rPr>
      </w:pPr>
    </w:p>
    <w:p w14:paraId="5997C563" w14:textId="5597F82E" w:rsidR="00AB0524" w:rsidRDefault="00AB0524" w:rsidP="00717EF7">
      <w:pPr>
        <w:rPr>
          <w:ins w:id="783" w:author="Steve Maas" w:date="2015-05-13T13:49:00Z"/>
        </w:rPr>
      </w:pPr>
      <w:ins w:id="784" w:author="Steve Maas" w:date="2015-05-13T13:47:00Z">
        <w:r>
          <w:lastRenderedPageBreak/>
          <w:t>FEBio also implements a 15-node quadratic tetrahedral element</w:t>
        </w:r>
      </w:ins>
      <w:ins w:id="785" w:author="Steve Maas" w:date="2015-05-13T13:52:00Z">
        <w:r w:rsidR="002D4065">
          <w:t xml:space="preserve"> (see </w:t>
        </w:r>
      </w:ins>
      <w:ins w:id="786" w:author="Steve Maas" w:date="2015-05-13T13:53:00Z">
        <w:r w:rsidR="002D4065">
          <w:fldChar w:fldCharType="begin"/>
        </w:r>
        <w:r w:rsidR="002D4065">
          <w:instrText xml:space="preserve"> REF _Ref419288509 \h </w:instrText>
        </w:r>
      </w:ins>
      <w:r w:rsidR="002D4065">
        <w:fldChar w:fldCharType="separate"/>
      </w:r>
      <w:ins w:id="787" w:author="rawlins" w:date="2015-05-19T17:23:00Z">
        <w:r w:rsidR="00D3178E">
          <w:t xml:space="preserve">Figure </w:t>
        </w:r>
        <w:r w:rsidR="00D3178E">
          <w:rPr>
            <w:noProof/>
          </w:rPr>
          <w:t>4</w:t>
        </w:r>
        <w:r w:rsidR="00D3178E">
          <w:noBreakHyphen/>
        </w:r>
        <w:r w:rsidR="00D3178E">
          <w:rPr>
            <w:noProof/>
          </w:rPr>
          <w:t>2</w:t>
        </w:r>
      </w:ins>
      <w:ins w:id="788" w:author="Steve Maas" w:date="2015-05-13T13:53:00Z">
        <w:r w:rsidR="002D4065">
          <w:fldChar w:fldCharType="end"/>
        </w:r>
      </w:ins>
      <w:ins w:id="789" w:author="Steve Maas" w:date="2015-05-13T13:52:00Z">
        <w:r w:rsidR="002D4065">
          <w:t>)</w:t>
        </w:r>
      </w:ins>
      <w:ins w:id="790" w:author="Steve Maas" w:date="2015-05-13T13:47:00Z">
        <w:r>
          <w:t xml:space="preserve">. </w:t>
        </w:r>
      </w:ins>
    </w:p>
    <w:p w14:paraId="70B2064A" w14:textId="6253EB28" w:rsidR="00AB0524" w:rsidRDefault="00AB0524" w:rsidP="00717EF7">
      <w:pPr>
        <w:rPr>
          <w:ins w:id="791" w:author="Steve Maas" w:date="2015-05-13T13:50:00Z"/>
        </w:rPr>
      </w:pPr>
      <w:ins w:id="792"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13"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14"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24BD1BB"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15"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6" o:title=""/>
                    <v:shadow color="#eeece1 [3214]"/>
                  </v:shape>
                  <w10:anchorlock/>
                </v:group>
              </w:pict>
            </mc:Fallback>
          </mc:AlternateContent>
        </w:r>
      </w:ins>
    </w:p>
    <w:p w14:paraId="308F4544" w14:textId="2D1C014D" w:rsidR="00AB0524" w:rsidRDefault="00AB0524">
      <w:pPr>
        <w:pStyle w:val="Caption"/>
        <w:rPr>
          <w:ins w:id="793" w:author="Steve Maas" w:date="2015-05-13T13:52:00Z"/>
        </w:rPr>
        <w:pPrChange w:id="794" w:author="Steve Maas" w:date="2015-05-13T13:51:00Z">
          <w:pPr/>
        </w:pPrChange>
      </w:pPr>
      <w:bookmarkStart w:id="795" w:name="_Ref419288509"/>
      <w:ins w:id="796" w:author="Steve Maas" w:date="2015-05-13T13:51:00Z">
        <w:r>
          <w:t xml:space="preserve">Figure </w:t>
        </w:r>
        <w:r>
          <w:fldChar w:fldCharType="begin"/>
        </w:r>
        <w:r>
          <w:instrText xml:space="preserve"> STYLEREF 1 \s </w:instrText>
        </w:r>
      </w:ins>
      <w:r>
        <w:fldChar w:fldCharType="separate"/>
      </w:r>
      <w:r w:rsidR="00D3178E">
        <w:rPr>
          <w:noProof/>
        </w:rPr>
        <w:t>4</w:t>
      </w:r>
      <w:ins w:id="797" w:author="Steve Maas" w:date="2015-05-13T13:51:00Z">
        <w:r>
          <w:fldChar w:fldCharType="end"/>
        </w:r>
        <w:r>
          <w:noBreakHyphen/>
        </w:r>
        <w:r>
          <w:fldChar w:fldCharType="begin"/>
        </w:r>
        <w:r>
          <w:instrText xml:space="preserve"> SEQ Figure \* ARABIC \s 1 </w:instrText>
        </w:r>
      </w:ins>
      <w:r>
        <w:fldChar w:fldCharType="separate"/>
      </w:r>
      <w:ins w:id="798" w:author="rawlins" w:date="2015-05-19T17:23:00Z">
        <w:r w:rsidR="00D3178E">
          <w:rPr>
            <w:noProof/>
          </w:rPr>
          <w:t>2</w:t>
        </w:r>
      </w:ins>
      <w:ins w:id="799" w:author="Steve Maas" w:date="2015-05-13T13:51:00Z">
        <w:r>
          <w:fldChar w:fldCharType="end"/>
        </w:r>
        <w:bookmarkEnd w:id="795"/>
        <w:r>
          <w:t xml:space="preserve"> Quadratic tetrahedral elements available in FEBio. Left, a 10-node quadratic tet</w:t>
        </w:r>
      </w:ins>
      <w:ins w:id="800" w:author="Steve Maas" w:date="2015-05-13T13:52:00Z">
        <w:r>
          <w:t>.</w:t>
        </w:r>
      </w:ins>
      <w:ins w:id="801" w:author="Steve Maas" w:date="2015-05-13T13:51:00Z">
        <w:r>
          <w:t xml:space="preserve"> Right</w:t>
        </w:r>
      </w:ins>
      <w:ins w:id="802" w:author="Steve Maas" w:date="2015-05-13T13:52:00Z">
        <w:r>
          <w:t>, a 15-node quadratic tet.</w:t>
        </w:r>
      </w:ins>
    </w:p>
    <w:p w14:paraId="0FE28980" w14:textId="77777777" w:rsidR="00AB0524" w:rsidRDefault="00AB0524">
      <w:pPr>
        <w:rPr>
          <w:ins w:id="803" w:author="Steve Maas" w:date="2015-05-13T13:52:00Z"/>
        </w:rPr>
      </w:pPr>
    </w:p>
    <w:p w14:paraId="284BFC40" w14:textId="77777777" w:rsidR="002D4065" w:rsidRDefault="002D4065" w:rsidP="002D4065">
      <w:pPr>
        <w:rPr>
          <w:ins w:id="804" w:author="Steve Maas" w:date="2015-05-13T13:54:00Z"/>
        </w:rPr>
      </w:pPr>
      <w:ins w:id="805" w:author="Steve Maas" w:date="2015-05-13T13:54:00Z">
        <w:r>
          <w:t>The following integration rules are implemented for this element type.</w:t>
        </w:r>
      </w:ins>
    </w:p>
    <w:p w14:paraId="00C1BD3C" w14:textId="77777777" w:rsidR="00AB0524" w:rsidRDefault="00AB0524" w:rsidP="002D4065">
      <w:pPr>
        <w:rPr>
          <w:ins w:id="806" w:author="Steve Maas" w:date="2015-05-13T13:55:00Z"/>
        </w:rPr>
      </w:pPr>
    </w:p>
    <w:p w14:paraId="5BA6A4A9" w14:textId="66528FCF" w:rsidR="002D4065" w:rsidRPr="002D4065" w:rsidRDefault="002D4065" w:rsidP="002D4065">
      <w:pPr>
        <w:rPr>
          <w:ins w:id="807" w:author="Steve Maas" w:date="2015-05-13T13:54:00Z"/>
          <w:b/>
          <w:rPrChange w:id="808" w:author="Steve Maas" w:date="2015-05-13T13:55:00Z">
            <w:rPr>
              <w:ins w:id="809" w:author="Steve Maas" w:date="2015-05-13T13:54:00Z"/>
            </w:rPr>
          </w:rPrChange>
        </w:rPr>
      </w:pPr>
      <w:ins w:id="810" w:author="Steve Maas" w:date="2015-05-13T13:55:00Z">
        <w:r>
          <w:rPr>
            <w:b/>
          </w:rPr>
          <w:t>8-point Gauss rule</w:t>
        </w:r>
      </w:ins>
      <w:ins w:id="811"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15"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16">
          <w:tblGrid>
            <w:gridCol w:w="2394"/>
            <w:gridCol w:w="2394"/>
            <w:gridCol w:w="2394"/>
            <w:gridCol w:w="2394"/>
          </w:tblGrid>
        </w:tblGridChange>
      </w:tblGrid>
      <w:tr w:rsidR="002D4065" w14:paraId="3A0DF056" w14:textId="77777777" w:rsidTr="002D4065">
        <w:trPr>
          <w:ins w:id="817" w:author="Steve Maas" w:date="2015-05-13T13:55:00Z"/>
        </w:trPr>
        <w:tc>
          <w:tcPr>
            <w:tcW w:w="2394" w:type="dxa"/>
            <w:shd w:val="clear" w:color="auto" w:fill="DDD9C3" w:themeFill="background2" w:themeFillShade="E6"/>
            <w:tcPrChange w:id="818" w:author="Steve Maas" w:date="2015-05-13T13:59:00Z">
              <w:tcPr>
                <w:tcW w:w="2394" w:type="dxa"/>
              </w:tcPr>
            </w:tcPrChange>
          </w:tcPr>
          <w:p w14:paraId="3F897F03" w14:textId="08B8747E" w:rsidR="002D4065" w:rsidRPr="002D4065" w:rsidRDefault="002D4065" w:rsidP="002D4065">
            <w:pPr>
              <w:rPr>
                <w:ins w:id="819" w:author="Steve Maas" w:date="2015-05-13T13:55:00Z"/>
                <w:b/>
                <w:rPrChange w:id="820" w:author="Steve Maas" w:date="2015-05-13T13:55:00Z">
                  <w:rPr>
                    <w:ins w:id="821" w:author="Steve Maas" w:date="2015-05-13T13:55:00Z"/>
                  </w:rPr>
                </w:rPrChange>
              </w:rPr>
            </w:pPr>
            <w:ins w:id="822" w:author="Steve Maas" w:date="2015-05-13T13:55:00Z">
              <w:r>
                <w:rPr>
                  <w:b/>
                </w:rPr>
                <w:t>r</w:t>
              </w:r>
            </w:ins>
          </w:p>
        </w:tc>
        <w:tc>
          <w:tcPr>
            <w:tcW w:w="2394" w:type="dxa"/>
            <w:shd w:val="clear" w:color="auto" w:fill="DDD9C3" w:themeFill="background2" w:themeFillShade="E6"/>
            <w:tcPrChange w:id="823" w:author="Steve Maas" w:date="2015-05-13T13:59:00Z">
              <w:tcPr>
                <w:tcW w:w="2394" w:type="dxa"/>
              </w:tcPr>
            </w:tcPrChange>
          </w:tcPr>
          <w:p w14:paraId="18DA77B9" w14:textId="2759CBD5" w:rsidR="002D4065" w:rsidRPr="002D4065" w:rsidRDefault="002D4065" w:rsidP="002D4065">
            <w:pPr>
              <w:rPr>
                <w:ins w:id="824" w:author="Steve Maas" w:date="2015-05-13T13:55:00Z"/>
                <w:b/>
                <w:rPrChange w:id="825" w:author="Steve Maas" w:date="2015-05-13T13:55:00Z">
                  <w:rPr>
                    <w:ins w:id="826" w:author="Steve Maas" w:date="2015-05-13T13:55:00Z"/>
                  </w:rPr>
                </w:rPrChange>
              </w:rPr>
            </w:pPr>
            <w:ins w:id="827" w:author="Steve Maas" w:date="2015-05-13T13:55:00Z">
              <w:r w:rsidRPr="002D4065">
                <w:rPr>
                  <w:b/>
                </w:rPr>
                <w:t>s</w:t>
              </w:r>
            </w:ins>
          </w:p>
        </w:tc>
        <w:tc>
          <w:tcPr>
            <w:tcW w:w="2394" w:type="dxa"/>
            <w:shd w:val="clear" w:color="auto" w:fill="DDD9C3" w:themeFill="background2" w:themeFillShade="E6"/>
            <w:tcPrChange w:id="828" w:author="Steve Maas" w:date="2015-05-13T13:59:00Z">
              <w:tcPr>
                <w:tcW w:w="2394" w:type="dxa"/>
              </w:tcPr>
            </w:tcPrChange>
          </w:tcPr>
          <w:p w14:paraId="102FC1B0" w14:textId="3AED7DDA" w:rsidR="002D4065" w:rsidRPr="002D4065" w:rsidRDefault="002D4065" w:rsidP="002D4065">
            <w:pPr>
              <w:rPr>
                <w:ins w:id="829" w:author="Steve Maas" w:date="2015-05-13T13:55:00Z"/>
                <w:b/>
                <w:rPrChange w:id="830" w:author="Steve Maas" w:date="2015-05-13T13:55:00Z">
                  <w:rPr>
                    <w:ins w:id="831" w:author="Steve Maas" w:date="2015-05-13T13:55:00Z"/>
                  </w:rPr>
                </w:rPrChange>
              </w:rPr>
            </w:pPr>
            <w:ins w:id="832" w:author="Steve Maas" w:date="2015-05-13T13:55:00Z">
              <w:r>
                <w:rPr>
                  <w:b/>
                </w:rPr>
                <w:t>t</w:t>
              </w:r>
            </w:ins>
          </w:p>
        </w:tc>
        <w:tc>
          <w:tcPr>
            <w:tcW w:w="2394" w:type="dxa"/>
            <w:shd w:val="clear" w:color="auto" w:fill="DDD9C3" w:themeFill="background2" w:themeFillShade="E6"/>
            <w:tcPrChange w:id="833" w:author="Steve Maas" w:date="2015-05-13T13:59:00Z">
              <w:tcPr>
                <w:tcW w:w="2394" w:type="dxa"/>
              </w:tcPr>
            </w:tcPrChange>
          </w:tcPr>
          <w:p w14:paraId="1326295F" w14:textId="647445CD" w:rsidR="002D4065" w:rsidRPr="002D4065" w:rsidRDefault="002D4065" w:rsidP="002D4065">
            <w:pPr>
              <w:rPr>
                <w:ins w:id="834" w:author="Steve Maas" w:date="2015-05-13T13:55:00Z"/>
                <w:b/>
                <w:rPrChange w:id="835" w:author="Steve Maas" w:date="2015-05-13T13:55:00Z">
                  <w:rPr>
                    <w:ins w:id="836" w:author="Steve Maas" w:date="2015-05-13T13:55:00Z"/>
                  </w:rPr>
                </w:rPrChange>
              </w:rPr>
            </w:pPr>
            <w:ins w:id="837" w:author="Steve Maas" w:date="2015-05-13T13:55:00Z">
              <w:r w:rsidRPr="002D4065">
                <w:rPr>
                  <w:b/>
                  <w:rPrChange w:id="838" w:author="Steve Maas" w:date="2015-05-13T13:55:00Z">
                    <w:rPr/>
                  </w:rPrChange>
                </w:rPr>
                <w:t>w</w:t>
              </w:r>
            </w:ins>
          </w:p>
        </w:tc>
      </w:tr>
      <w:tr w:rsidR="002D4065" w14:paraId="7F575413" w14:textId="77777777" w:rsidTr="002D4065">
        <w:trPr>
          <w:ins w:id="839" w:author="Steve Maas" w:date="2015-05-13T13:55:00Z"/>
        </w:trPr>
        <w:tc>
          <w:tcPr>
            <w:tcW w:w="2394" w:type="dxa"/>
          </w:tcPr>
          <w:p w14:paraId="43C9F061" w14:textId="3A126FC0" w:rsidR="002D4065" w:rsidRDefault="002D4065" w:rsidP="002D4065">
            <w:pPr>
              <w:rPr>
                <w:ins w:id="840" w:author="Steve Maas" w:date="2015-05-13T13:55:00Z"/>
              </w:rPr>
            </w:pPr>
            <w:ins w:id="841" w:author="Steve Maas" w:date="2015-05-13T13:57:00Z">
              <w:r w:rsidRPr="002D4065">
                <w:t>0.0158359099</w:t>
              </w:r>
            </w:ins>
          </w:p>
        </w:tc>
        <w:tc>
          <w:tcPr>
            <w:tcW w:w="2394" w:type="dxa"/>
          </w:tcPr>
          <w:p w14:paraId="35178A9D" w14:textId="5D999A79" w:rsidR="002D4065" w:rsidRDefault="002D4065" w:rsidP="002D4065">
            <w:pPr>
              <w:rPr>
                <w:ins w:id="842" w:author="Steve Maas" w:date="2015-05-13T13:55:00Z"/>
              </w:rPr>
            </w:pPr>
            <w:ins w:id="843" w:author="Steve Maas" w:date="2015-05-13T13:57:00Z">
              <w:r w:rsidRPr="002D4065">
                <w:t>0.3280546970</w:t>
              </w:r>
            </w:ins>
          </w:p>
        </w:tc>
        <w:tc>
          <w:tcPr>
            <w:tcW w:w="2394" w:type="dxa"/>
          </w:tcPr>
          <w:p w14:paraId="632D668D" w14:textId="15836BBB" w:rsidR="002D4065" w:rsidRDefault="002D4065" w:rsidP="002D4065">
            <w:pPr>
              <w:rPr>
                <w:ins w:id="844" w:author="Steve Maas" w:date="2015-05-13T13:55:00Z"/>
              </w:rPr>
            </w:pPr>
            <w:ins w:id="845" w:author="Steve Maas" w:date="2015-05-13T13:57:00Z">
              <w:r w:rsidRPr="002D4065">
                <w:t>0.3280546970</w:t>
              </w:r>
            </w:ins>
          </w:p>
        </w:tc>
        <w:tc>
          <w:tcPr>
            <w:tcW w:w="2394" w:type="dxa"/>
          </w:tcPr>
          <w:p w14:paraId="5FC40DEE" w14:textId="6C179B41" w:rsidR="002D4065" w:rsidRDefault="002D4065" w:rsidP="002D4065">
            <w:pPr>
              <w:rPr>
                <w:ins w:id="846" w:author="Steve Maas" w:date="2015-05-13T13:55:00Z"/>
              </w:rPr>
            </w:pPr>
            <w:ins w:id="847" w:author="Steve Maas" w:date="2015-05-13T13:57:00Z">
              <w:r w:rsidRPr="002D4065">
                <w:t>0.138527967</w:t>
              </w:r>
            </w:ins>
          </w:p>
        </w:tc>
      </w:tr>
      <w:tr w:rsidR="002D4065" w14:paraId="09825542" w14:textId="77777777" w:rsidTr="002D4065">
        <w:trPr>
          <w:ins w:id="848" w:author="Steve Maas" w:date="2015-05-13T13:55:00Z"/>
        </w:trPr>
        <w:tc>
          <w:tcPr>
            <w:tcW w:w="2394" w:type="dxa"/>
          </w:tcPr>
          <w:p w14:paraId="54415D54" w14:textId="642E7833" w:rsidR="002D4065" w:rsidRDefault="002D4065" w:rsidP="002D4065">
            <w:pPr>
              <w:rPr>
                <w:ins w:id="849" w:author="Steve Maas" w:date="2015-05-13T13:55:00Z"/>
              </w:rPr>
            </w:pPr>
            <w:ins w:id="850" w:author="Steve Maas" w:date="2015-05-13T13:57:00Z">
              <w:r w:rsidRPr="002D4065">
                <w:t>0.3280546970</w:t>
              </w:r>
            </w:ins>
          </w:p>
        </w:tc>
        <w:tc>
          <w:tcPr>
            <w:tcW w:w="2394" w:type="dxa"/>
          </w:tcPr>
          <w:p w14:paraId="6AA6463D" w14:textId="6CCFF86A" w:rsidR="002D4065" w:rsidRDefault="002D4065" w:rsidP="002D4065">
            <w:pPr>
              <w:rPr>
                <w:ins w:id="851" w:author="Steve Maas" w:date="2015-05-13T13:55:00Z"/>
              </w:rPr>
            </w:pPr>
            <w:ins w:id="852" w:author="Steve Maas" w:date="2015-05-13T13:58:00Z">
              <w:r w:rsidRPr="002D4065">
                <w:t>0.0158359099</w:t>
              </w:r>
            </w:ins>
          </w:p>
        </w:tc>
        <w:tc>
          <w:tcPr>
            <w:tcW w:w="2394" w:type="dxa"/>
          </w:tcPr>
          <w:p w14:paraId="07E1937D" w14:textId="009EC8E9" w:rsidR="002D4065" w:rsidRDefault="002D4065" w:rsidP="002D4065">
            <w:pPr>
              <w:rPr>
                <w:ins w:id="853" w:author="Steve Maas" w:date="2015-05-13T13:55:00Z"/>
              </w:rPr>
            </w:pPr>
            <w:ins w:id="854" w:author="Steve Maas" w:date="2015-05-13T13:58:00Z">
              <w:r w:rsidRPr="002D4065">
                <w:t>0.3280546970</w:t>
              </w:r>
            </w:ins>
          </w:p>
        </w:tc>
        <w:tc>
          <w:tcPr>
            <w:tcW w:w="2394" w:type="dxa"/>
          </w:tcPr>
          <w:p w14:paraId="73E3E984" w14:textId="59AB20A0" w:rsidR="002D4065" w:rsidRDefault="002D4065" w:rsidP="002D4065">
            <w:pPr>
              <w:rPr>
                <w:ins w:id="855" w:author="Steve Maas" w:date="2015-05-13T13:55:00Z"/>
              </w:rPr>
            </w:pPr>
            <w:ins w:id="856" w:author="Steve Maas" w:date="2015-05-13T13:57:00Z">
              <w:r w:rsidRPr="002D4065">
                <w:t>0.138527967</w:t>
              </w:r>
            </w:ins>
          </w:p>
        </w:tc>
      </w:tr>
      <w:tr w:rsidR="002D4065" w14:paraId="150703E2" w14:textId="77777777" w:rsidTr="002D4065">
        <w:trPr>
          <w:ins w:id="857" w:author="Steve Maas" w:date="2015-05-13T13:55:00Z"/>
        </w:trPr>
        <w:tc>
          <w:tcPr>
            <w:tcW w:w="2394" w:type="dxa"/>
          </w:tcPr>
          <w:p w14:paraId="680D7275" w14:textId="668E552E" w:rsidR="002D4065" w:rsidRDefault="002D4065" w:rsidP="002D4065">
            <w:pPr>
              <w:rPr>
                <w:ins w:id="858" w:author="Steve Maas" w:date="2015-05-13T13:55:00Z"/>
              </w:rPr>
            </w:pPr>
            <w:ins w:id="859" w:author="Steve Maas" w:date="2015-05-13T13:58:00Z">
              <w:r w:rsidRPr="002D4065">
                <w:t>0.3280546970</w:t>
              </w:r>
            </w:ins>
          </w:p>
        </w:tc>
        <w:tc>
          <w:tcPr>
            <w:tcW w:w="2394" w:type="dxa"/>
          </w:tcPr>
          <w:p w14:paraId="66ECD628" w14:textId="7D66AAF0" w:rsidR="002D4065" w:rsidRDefault="002D4065" w:rsidP="002D4065">
            <w:pPr>
              <w:rPr>
                <w:ins w:id="860" w:author="Steve Maas" w:date="2015-05-13T13:55:00Z"/>
              </w:rPr>
            </w:pPr>
            <w:ins w:id="861" w:author="Steve Maas" w:date="2015-05-13T13:58:00Z">
              <w:r w:rsidRPr="002D4065">
                <w:t>0.3280546970</w:t>
              </w:r>
            </w:ins>
          </w:p>
        </w:tc>
        <w:tc>
          <w:tcPr>
            <w:tcW w:w="2394" w:type="dxa"/>
          </w:tcPr>
          <w:p w14:paraId="26E0ACB3" w14:textId="0179F7B8" w:rsidR="002D4065" w:rsidRDefault="002D4065" w:rsidP="002D4065">
            <w:pPr>
              <w:rPr>
                <w:ins w:id="862" w:author="Steve Maas" w:date="2015-05-13T13:55:00Z"/>
              </w:rPr>
            </w:pPr>
            <w:ins w:id="863" w:author="Steve Maas" w:date="2015-05-13T13:58:00Z">
              <w:r w:rsidRPr="002D4065">
                <w:t>0.0158359099</w:t>
              </w:r>
            </w:ins>
          </w:p>
        </w:tc>
        <w:tc>
          <w:tcPr>
            <w:tcW w:w="2394" w:type="dxa"/>
          </w:tcPr>
          <w:p w14:paraId="144E25A6" w14:textId="20302099" w:rsidR="002D4065" w:rsidRDefault="002D4065" w:rsidP="002D4065">
            <w:pPr>
              <w:rPr>
                <w:ins w:id="864" w:author="Steve Maas" w:date="2015-05-13T13:55:00Z"/>
              </w:rPr>
            </w:pPr>
            <w:ins w:id="865" w:author="Steve Maas" w:date="2015-05-13T13:57:00Z">
              <w:r w:rsidRPr="002D4065">
                <w:t>0.138527967</w:t>
              </w:r>
            </w:ins>
          </w:p>
        </w:tc>
      </w:tr>
      <w:tr w:rsidR="002D4065" w14:paraId="1F831F49" w14:textId="77777777" w:rsidTr="002D4065">
        <w:trPr>
          <w:ins w:id="866" w:author="Steve Maas" w:date="2015-05-13T13:55:00Z"/>
        </w:trPr>
        <w:tc>
          <w:tcPr>
            <w:tcW w:w="2394" w:type="dxa"/>
          </w:tcPr>
          <w:p w14:paraId="492CBFE1" w14:textId="66B8ADB3" w:rsidR="002D4065" w:rsidRDefault="002D4065" w:rsidP="002D4065">
            <w:pPr>
              <w:rPr>
                <w:ins w:id="867" w:author="Steve Maas" w:date="2015-05-13T13:55:00Z"/>
              </w:rPr>
            </w:pPr>
            <w:ins w:id="868" w:author="Steve Maas" w:date="2015-05-13T13:58:00Z">
              <w:r w:rsidRPr="002D4065">
                <w:t>0.3280546970</w:t>
              </w:r>
            </w:ins>
          </w:p>
        </w:tc>
        <w:tc>
          <w:tcPr>
            <w:tcW w:w="2394" w:type="dxa"/>
          </w:tcPr>
          <w:p w14:paraId="54C9FF37" w14:textId="55EC9740" w:rsidR="002D4065" w:rsidRDefault="002D4065" w:rsidP="002D4065">
            <w:pPr>
              <w:rPr>
                <w:ins w:id="869" w:author="Steve Maas" w:date="2015-05-13T13:55:00Z"/>
              </w:rPr>
            </w:pPr>
            <w:ins w:id="870" w:author="Steve Maas" w:date="2015-05-13T13:58:00Z">
              <w:r w:rsidRPr="002D4065">
                <w:t>0.3280546970</w:t>
              </w:r>
            </w:ins>
          </w:p>
        </w:tc>
        <w:tc>
          <w:tcPr>
            <w:tcW w:w="2394" w:type="dxa"/>
          </w:tcPr>
          <w:p w14:paraId="6450D112" w14:textId="70734950" w:rsidR="002D4065" w:rsidRDefault="002D4065" w:rsidP="002D4065">
            <w:pPr>
              <w:rPr>
                <w:ins w:id="871" w:author="Steve Maas" w:date="2015-05-13T13:55:00Z"/>
              </w:rPr>
            </w:pPr>
            <w:ins w:id="872" w:author="Steve Maas" w:date="2015-05-13T13:58:00Z">
              <w:r w:rsidRPr="002D4065">
                <w:t>0.3280546970</w:t>
              </w:r>
            </w:ins>
          </w:p>
        </w:tc>
        <w:tc>
          <w:tcPr>
            <w:tcW w:w="2394" w:type="dxa"/>
          </w:tcPr>
          <w:p w14:paraId="0B71958E" w14:textId="6E7580C2" w:rsidR="002D4065" w:rsidRDefault="002D4065" w:rsidP="002D4065">
            <w:pPr>
              <w:rPr>
                <w:ins w:id="873" w:author="Steve Maas" w:date="2015-05-13T13:55:00Z"/>
              </w:rPr>
            </w:pPr>
            <w:ins w:id="874" w:author="Steve Maas" w:date="2015-05-13T13:57:00Z">
              <w:r w:rsidRPr="002D4065">
                <w:t>0.138527967</w:t>
              </w:r>
            </w:ins>
          </w:p>
        </w:tc>
      </w:tr>
      <w:tr w:rsidR="002D4065" w14:paraId="1E65ECCC" w14:textId="77777777" w:rsidTr="002D4065">
        <w:trPr>
          <w:ins w:id="875" w:author="Steve Maas" w:date="2015-05-13T13:55:00Z"/>
        </w:trPr>
        <w:tc>
          <w:tcPr>
            <w:tcW w:w="2394" w:type="dxa"/>
          </w:tcPr>
          <w:p w14:paraId="0453FDED" w14:textId="4790953B" w:rsidR="002D4065" w:rsidRDefault="002D4065" w:rsidP="002D4065">
            <w:pPr>
              <w:rPr>
                <w:ins w:id="876" w:author="Steve Maas" w:date="2015-05-13T13:55:00Z"/>
              </w:rPr>
            </w:pPr>
            <w:ins w:id="877" w:author="Steve Maas" w:date="2015-05-13T13:58:00Z">
              <w:r w:rsidRPr="002D4065">
                <w:t>0.6791431780</w:t>
              </w:r>
            </w:ins>
          </w:p>
        </w:tc>
        <w:tc>
          <w:tcPr>
            <w:tcW w:w="2394" w:type="dxa"/>
          </w:tcPr>
          <w:p w14:paraId="25412EBD" w14:textId="5CFEF764" w:rsidR="002D4065" w:rsidRDefault="002D4065" w:rsidP="002D4065">
            <w:pPr>
              <w:rPr>
                <w:ins w:id="878" w:author="Steve Maas" w:date="2015-05-13T13:55:00Z"/>
              </w:rPr>
            </w:pPr>
            <w:ins w:id="879" w:author="Steve Maas" w:date="2015-05-13T13:58:00Z">
              <w:r w:rsidRPr="002D4065">
                <w:t>0.1069522740</w:t>
              </w:r>
            </w:ins>
          </w:p>
        </w:tc>
        <w:tc>
          <w:tcPr>
            <w:tcW w:w="2394" w:type="dxa"/>
          </w:tcPr>
          <w:p w14:paraId="50AAC0A2" w14:textId="201189B3" w:rsidR="002D4065" w:rsidRDefault="002D4065" w:rsidP="002D4065">
            <w:pPr>
              <w:rPr>
                <w:ins w:id="880" w:author="Steve Maas" w:date="2015-05-13T13:55:00Z"/>
              </w:rPr>
            </w:pPr>
            <w:ins w:id="881" w:author="Steve Maas" w:date="2015-05-13T13:58:00Z">
              <w:r w:rsidRPr="002D4065">
                <w:t>0.1069522740</w:t>
              </w:r>
            </w:ins>
          </w:p>
        </w:tc>
        <w:tc>
          <w:tcPr>
            <w:tcW w:w="2394" w:type="dxa"/>
          </w:tcPr>
          <w:p w14:paraId="41ACD4A1" w14:textId="6B74D984" w:rsidR="002D4065" w:rsidRDefault="002D4065" w:rsidP="002D4065">
            <w:pPr>
              <w:rPr>
                <w:ins w:id="882" w:author="Steve Maas" w:date="2015-05-13T13:55:00Z"/>
              </w:rPr>
            </w:pPr>
            <w:ins w:id="883" w:author="Steve Maas" w:date="2015-05-13T13:57:00Z">
              <w:r w:rsidRPr="002D4065">
                <w:t>0.111472033</w:t>
              </w:r>
            </w:ins>
          </w:p>
        </w:tc>
      </w:tr>
      <w:tr w:rsidR="002D4065" w14:paraId="6C2CF0A9" w14:textId="77777777" w:rsidTr="002D4065">
        <w:trPr>
          <w:ins w:id="884" w:author="Steve Maas" w:date="2015-05-13T13:55:00Z"/>
        </w:trPr>
        <w:tc>
          <w:tcPr>
            <w:tcW w:w="2394" w:type="dxa"/>
          </w:tcPr>
          <w:p w14:paraId="473A0C73" w14:textId="5BDC5F0F" w:rsidR="002D4065" w:rsidRDefault="002D4065" w:rsidP="002D4065">
            <w:pPr>
              <w:rPr>
                <w:ins w:id="885" w:author="Steve Maas" w:date="2015-05-13T13:55:00Z"/>
              </w:rPr>
            </w:pPr>
            <w:ins w:id="886" w:author="Steve Maas" w:date="2015-05-13T13:58:00Z">
              <w:r w:rsidRPr="002D4065">
                <w:t>0.1069522740</w:t>
              </w:r>
            </w:ins>
          </w:p>
        </w:tc>
        <w:tc>
          <w:tcPr>
            <w:tcW w:w="2394" w:type="dxa"/>
          </w:tcPr>
          <w:p w14:paraId="18FC766A" w14:textId="44C74D76" w:rsidR="002D4065" w:rsidRDefault="002D4065" w:rsidP="002D4065">
            <w:pPr>
              <w:rPr>
                <w:ins w:id="887" w:author="Steve Maas" w:date="2015-05-13T13:55:00Z"/>
              </w:rPr>
            </w:pPr>
            <w:ins w:id="888" w:author="Steve Maas" w:date="2015-05-13T13:58:00Z">
              <w:r w:rsidRPr="002D4065">
                <w:t>0.6791431780</w:t>
              </w:r>
            </w:ins>
          </w:p>
        </w:tc>
        <w:tc>
          <w:tcPr>
            <w:tcW w:w="2394" w:type="dxa"/>
          </w:tcPr>
          <w:p w14:paraId="285783CC" w14:textId="3037A3C8" w:rsidR="002D4065" w:rsidRDefault="002D4065" w:rsidP="002D4065">
            <w:pPr>
              <w:rPr>
                <w:ins w:id="889" w:author="Steve Maas" w:date="2015-05-13T13:55:00Z"/>
              </w:rPr>
            </w:pPr>
            <w:ins w:id="890" w:author="Steve Maas" w:date="2015-05-13T13:58:00Z">
              <w:r w:rsidRPr="002D4065">
                <w:t>0.1069522740</w:t>
              </w:r>
            </w:ins>
          </w:p>
        </w:tc>
        <w:tc>
          <w:tcPr>
            <w:tcW w:w="2394" w:type="dxa"/>
          </w:tcPr>
          <w:p w14:paraId="4067E0EE" w14:textId="1B25DE70" w:rsidR="002D4065" w:rsidRDefault="002D4065" w:rsidP="002D4065">
            <w:pPr>
              <w:rPr>
                <w:ins w:id="891" w:author="Steve Maas" w:date="2015-05-13T13:55:00Z"/>
              </w:rPr>
            </w:pPr>
            <w:ins w:id="892" w:author="Steve Maas" w:date="2015-05-13T13:57:00Z">
              <w:r w:rsidRPr="002D4065">
                <w:t>0.111472033</w:t>
              </w:r>
            </w:ins>
          </w:p>
        </w:tc>
      </w:tr>
      <w:tr w:rsidR="002D4065" w14:paraId="611F4C21" w14:textId="77777777" w:rsidTr="002D4065">
        <w:trPr>
          <w:ins w:id="893" w:author="Steve Maas" w:date="2015-05-13T13:55:00Z"/>
        </w:trPr>
        <w:tc>
          <w:tcPr>
            <w:tcW w:w="2394" w:type="dxa"/>
          </w:tcPr>
          <w:p w14:paraId="13197A4F" w14:textId="6193079F" w:rsidR="002D4065" w:rsidRDefault="002D4065" w:rsidP="002D4065">
            <w:pPr>
              <w:rPr>
                <w:ins w:id="894" w:author="Steve Maas" w:date="2015-05-13T13:55:00Z"/>
              </w:rPr>
            </w:pPr>
            <w:ins w:id="895" w:author="Steve Maas" w:date="2015-05-13T13:58:00Z">
              <w:r w:rsidRPr="002D4065">
                <w:t>0.1069522740</w:t>
              </w:r>
            </w:ins>
          </w:p>
        </w:tc>
        <w:tc>
          <w:tcPr>
            <w:tcW w:w="2394" w:type="dxa"/>
          </w:tcPr>
          <w:p w14:paraId="5375E65D" w14:textId="6098420A" w:rsidR="002D4065" w:rsidRDefault="002D4065" w:rsidP="002D4065">
            <w:pPr>
              <w:rPr>
                <w:ins w:id="896" w:author="Steve Maas" w:date="2015-05-13T13:55:00Z"/>
              </w:rPr>
            </w:pPr>
            <w:ins w:id="897" w:author="Steve Maas" w:date="2015-05-13T13:58:00Z">
              <w:r w:rsidRPr="002D4065">
                <w:t>0.1069522740</w:t>
              </w:r>
            </w:ins>
          </w:p>
        </w:tc>
        <w:tc>
          <w:tcPr>
            <w:tcW w:w="2394" w:type="dxa"/>
          </w:tcPr>
          <w:p w14:paraId="6D136A6E" w14:textId="2CF38DFF" w:rsidR="002D4065" w:rsidRDefault="002D4065" w:rsidP="002D4065">
            <w:pPr>
              <w:rPr>
                <w:ins w:id="898" w:author="Steve Maas" w:date="2015-05-13T13:55:00Z"/>
              </w:rPr>
            </w:pPr>
            <w:ins w:id="899" w:author="Steve Maas" w:date="2015-05-13T13:58:00Z">
              <w:r w:rsidRPr="002D4065">
                <w:t>0.6791431780</w:t>
              </w:r>
            </w:ins>
          </w:p>
        </w:tc>
        <w:tc>
          <w:tcPr>
            <w:tcW w:w="2394" w:type="dxa"/>
          </w:tcPr>
          <w:p w14:paraId="1CE6E657" w14:textId="31458BEF" w:rsidR="002D4065" w:rsidRDefault="002D4065" w:rsidP="002D4065">
            <w:pPr>
              <w:rPr>
                <w:ins w:id="900" w:author="Steve Maas" w:date="2015-05-13T13:55:00Z"/>
              </w:rPr>
            </w:pPr>
            <w:ins w:id="901" w:author="Steve Maas" w:date="2015-05-13T13:57:00Z">
              <w:r w:rsidRPr="002D4065">
                <w:t>0.111472033</w:t>
              </w:r>
            </w:ins>
          </w:p>
        </w:tc>
      </w:tr>
      <w:tr w:rsidR="002D4065" w14:paraId="4AB2FBF7" w14:textId="77777777" w:rsidTr="002D4065">
        <w:trPr>
          <w:ins w:id="902" w:author="Steve Maas" w:date="2015-05-13T13:57:00Z"/>
        </w:trPr>
        <w:tc>
          <w:tcPr>
            <w:tcW w:w="2394" w:type="dxa"/>
          </w:tcPr>
          <w:p w14:paraId="1A10E1A5" w14:textId="4C2A6D52" w:rsidR="002D4065" w:rsidRDefault="002D4065" w:rsidP="002D4065">
            <w:pPr>
              <w:rPr>
                <w:ins w:id="903" w:author="Steve Maas" w:date="2015-05-13T13:57:00Z"/>
              </w:rPr>
            </w:pPr>
            <w:ins w:id="904" w:author="Steve Maas" w:date="2015-05-13T13:58:00Z">
              <w:r w:rsidRPr="002D4065">
                <w:t>0.1069522740</w:t>
              </w:r>
            </w:ins>
          </w:p>
        </w:tc>
        <w:tc>
          <w:tcPr>
            <w:tcW w:w="2394" w:type="dxa"/>
          </w:tcPr>
          <w:p w14:paraId="14AD31EA" w14:textId="12B0CE04" w:rsidR="002D4065" w:rsidRDefault="002D4065" w:rsidP="002D4065">
            <w:pPr>
              <w:rPr>
                <w:ins w:id="905" w:author="Steve Maas" w:date="2015-05-13T13:57:00Z"/>
              </w:rPr>
            </w:pPr>
            <w:ins w:id="906" w:author="Steve Maas" w:date="2015-05-13T13:58:00Z">
              <w:r w:rsidRPr="002D4065">
                <w:t>0.1069522740</w:t>
              </w:r>
            </w:ins>
          </w:p>
        </w:tc>
        <w:tc>
          <w:tcPr>
            <w:tcW w:w="2394" w:type="dxa"/>
          </w:tcPr>
          <w:p w14:paraId="53608F9C" w14:textId="23DC2029" w:rsidR="002D4065" w:rsidRDefault="002D4065" w:rsidP="002D4065">
            <w:pPr>
              <w:rPr>
                <w:ins w:id="907" w:author="Steve Maas" w:date="2015-05-13T13:57:00Z"/>
              </w:rPr>
            </w:pPr>
            <w:ins w:id="908" w:author="Steve Maas" w:date="2015-05-13T13:58:00Z">
              <w:r w:rsidRPr="002D4065">
                <w:t>0.1069522740</w:t>
              </w:r>
            </w:ins>
          </w:p>
        </w:tc>
        <w:tc>
          <w:tcPr>
            <w:tcW w:w="2394" w:type="dxa"/>
          </w:tcPr>
          <w:p w14:paraId="3A7236F4" w14:textId="7194D10F" w:rsidR="002D4065" w:rsidRPr="002D4065" w:rsidRDefault="002D4065" w:rsidP="002D4065">
            <w:pPr>
              <w:rPr>
                <w:ins w:id="909" w:author="Steve Maas" w:date="2015-05-13T13:57:00Z"/>
              </w:rPr>
            </w:pPr>
            <w:ins w:id="910" w:author="Steve Maas" w:date="2015-05-13T13:57:00Z">
              <w:r w:rsidRPr="002D4065">
                <w:t>0.111472033</w:t>
              </w:r>
            </w:ins>
          </w:p>
        </w:tc>
      </w:tr>
    </w:tbl>
    <w:p w14:paraId="0618F407" w14:textId="77777777" w:rsidR="002D4065" w:rsidRDefault="002D4065" w:rsidP="002D4065">
      <w:pPr>
        <w:rPr>
          <w:ins w:id="911" w:author="Steve Maas" w:date="2015-05-13T13:57:00Z"/>
        </w:rPr>
      </w:pPr>
    </w:p>
    <w:p w14:paraId="4ECA7AEB" w14:textId="7795D80E" w:rsidR="002D4065" w:rsidRDefault="002D4065" w:rsidP="002D4065">
      <w:pPr>
        <w:rPr>
          <w:ins w:id="912" w:author="Steve Maas" w:date="2015-05-13T13:59:00Z"/>
          <w:b/>
        </w:rPr>
      </w:pPr>
      <w:ins w:id="913"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14"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15" w:author="Steve Maas" w:date="2015-05-13T14:00:00Z"/>
                <w:b/>
              </w:rPr>
            </w:pPr>
            <w:ins w:id="916"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17" w:author="Steve Maas" w:date="2015-05-13T14:00:00Z"/>
                <w:b/>
              </w:rPr>
            </w:pPr>
            <w:ins w:id="918"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19" w:author="Steve Maas" w:date="2015-05-13T14:00:00Z"/>
                <w:b/>
              </w:rPr>
            </w:pPr>
            <w:ins w:id="920"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21" w:author="Steve Maas" w:date="2015-05-13T14:00:00Z"/>
                <w:b/>
              </w:rPr>
            </w:pPr>
            <w:ins w:id="922" w:author="Steve Maas" w:date="2015-05-13T14:00:00Z">
              <w:r w:rsidRPr="00A76791">
                <w:rPr>
                  <w:b/>
                </w:rPr>
                <w:t>w</w:t>
              </w:r>
            </w:ins>
          </w:p>
        </w:tc>
      </w:tr>
      <w:tr w:rsidR="002D4065" w14:paraId="28069772" w14:textId="77777777" w:rsidTr="002D4065">
        <w:trPr>
          <w:ins w:id="923" w:author="Steve Maas" w:date="2015-05-13T13:59:00Z"/>
        </w:trPr>
        <w:tc>
          <w:tcPr>
            <w:tcW w:w="2394" w:type="dxa"/>
          </w:tcPr>
          <w:p w14:paraId="13E059B0" w14:textId="26D329F2" w:rsidR="002D4065" w:rsidRPr="002D4065" w:rsidRDefault="002D4065" w:rsidP="002D4065">
            <w:pPr>
              <w:rPr>
                <w:ins w:id="924" w:author="Steve Maas" w:date="2015-05-13T13:59:00Z"/>
                <w:rPrChange w:id="925" w:author="Steve Maas" w:date="2015-05-13T14:01:00Z">
                  <w:rPr>
                    <w:ins w:id="926" w:author="Steve Maas" w:date="2015-05-13T13:59:00Z"/>
                    <w:b/>
                  </w:rPr>
                </w:rPrChange>
              </w:rPr>
            </w:pPr>
            <w:ins w:id="927" w:author="Steve Maas" w:date="2015-05-13T14:01:00Z">
              <w:r w:rsidRPr="002D4065">
                <w:rPr>
                  <w:rPrChange w:id="928" w:author="Steve Maas" w:date="2015-05-13T14:01:00Z">
                    <w:rPr>
                      <w:b/>
                    </w:rPr>
                  </w:rPrChange>
                </w:rPr>
                <w:t>0.25</w:t>
              </w:r>
            </w:ins>
          </w:p>
        </w:tc>
        <w:tc>
          <w:tcPr>
            <w:tcW w:w="2394" w:type="dxa"/>
          </w:tcPr>
          <w:p w14:paraId="20DD80B1" w14:textId="3AFB5ED8" w:rsidR="002D4065" w:rsidRDefault="002D4065" w:rsidP="002D4065">
            <w:pPr>
              <w:rPr>
                <w:ins w:id="929" w:author="Steve Maas" w:date="2015-05-13T13:59:00Z"/>
                <w:b/>
              </w:rPr>
            </w:pPr>
            <w:ins w:id="930" w:author="Steve Maas" w:date="2015-05-13T14:01:00Z">
              <w:r w:rsidRPr="00A76791">
                <w:t>0.25</w:t>
              </w:r>
            </w:ins>
          </w:p>
        </w:tc>
        <w:tc>
          <w:tcPr>
            <w:tcW w:w="2394" w:type="dxa"/>
          </w:tcPr>
          <w:p w14:paraId="6C9ED247" w14:textId="5872486D" w:rsidR="002D4065" w:rsidRDefault="002D4065" w:rsidP="002D4065">
            <w:pPr>
              <w:rPr>
                <w:ins w:id="931" w:author="Steve Maas" w:date="2015-05-13T13:59:00Z"/>
                <w:b/>
              </w:rPr>
            </w:pPr>
            <w:ins w:id="932" w:author="Steve Maas" w:date="2015-05-13T14:01:00Z">
              <w:r w:rsidRPr="00A76791">
                <w:t>0.25</w:t>
              </w:r>
            </w:ins>
          </w:p>
        </w:tc>
        <w:tc>
          <w:tcPr>
            <w:tcW w:w="2394" w:type="dxa"/>
          </w:tcPr>
          <w:p w14:paraId="23F5CEAD" w14:textId="3B29AD0C" w:rsidR="002D4065" w:rsidRPr="002D4065" w:rsidRDefault="002D4065" w:rsidP="002D4065">
            <w:pPr>
              <w:rPr>
                <w:ins w:id="933" w:author="Steve Maas" w:date="2015-05-13T13:59:00Z"/>
                <w:rPrChange w:id="934" w:author="Steve Maas" w:date="2015-05-13T14:00:00Z">
                  <w:rPr>
                    <w:ins w:id="935" w:author="Steve Maas" w:date="2015-05-13T13:59:00Z"/>
                    <w:b/>
                  </w:rPr>
                </w:rPrChange>
              </w:rPr>
            </w:pPr>
            <w:ins w:id="936" w:author="Steve Maas" w:date="2015-05-13T14:00:00Z">
              <w:r w:rsidRPr="002D4065">
                <w:rPr>
                  <w:rPrChange w:id="937" w:author="Steve Maas" w:date="2015-05-13T14:00:00Z">
                    <w:rPr>
                      <w:b/>
                    </w:rPr>
                  </w:rPrChange>
                </w:rPr>
                <w:t>-0.01315555556</w:t>
              </w:r>
            </w:ins>
          </w:p>
        </w:tc>
      </w:tr>
      <w:tr w:rsidR="002D4065" w14:paraId="2A35F87E" w14:textId="77777777" w:rsidTr="002D4065">
        <w:trPr>
          <w:ins w:id="938" w:author="Steve Maas" w:date="2015-05-13T13:59:00Z"/>
        </w:trPr>
        <w:tc>
          <w:tcPr>
            <w:tcW w:w="2394" w:type="dxa"/>
          </w:tcPr>
          <w:p w14:paraId="1FECA6AA" w14:textId="54D5F780" w:rsidR="002D4065" w:rsidRPr="002D4065" w:rsidRDefault="002D4065" w:rsidP="002D4065">
            <w:pPr>
              <w:rPr>
                <w:ins w:id="939" w:author="Steve Maas" w:date="2015-05-13T13:59:00Z"/>
                <w:rPrChange w:id="940" w:author="Steve Maas" w:date="2015-05-13T14:01:00Z">
                  <w:rPr>
                    <w:ins w:id="941" w:author="Steve Maas" w:date="2015-05-13T13:59:00Z"/>
                    <w:b/>
                  </w:rPr>
                </w:rPrChange>
              </w:rPr>
            </w:pPr>
            <w:ins w:id="942" w:author="Steve Maas" w:date="2015-05-13T14:01:00Z">
              <w:r w:rsidRPr="002D4065">
                <w:t>0.071428571428571</w:t>
              </w:r>
            </w:ins>
          </w:p>
        </w:tc>
        <w:tc>
          <w:tcPr>
            <w:tcW w:w="2394" w:type="dxa"/>
          </w:tcPr>
          <w:p w14:paraId="54C28EB7" w14:textId="16600E96" w:rsidR="002D4065" w:rsidRDefault="002D4065" w:rsidP="002D4065">
            <w:pPr>
              <w:rPr>
                <w:ins w:id="943" w:author="Steve Maas" w:date="2015-05-13T13:59:00Z"/>
                <w:b/>
              </w:rPr>
            </w:pPr>
            <w:ins w:id="944" w:author="Steve Maas" w:date="2015-05-13T14:01:00Z">
              <w:r w:rsidRPr="002D4065">
                <w:t>0.071428571428571</w:t>
              </w:r>
            </w:ins>
          </w:p>
        </w:tc>
        <w:tc>
          <w:tcPr>
            <w:tcW w:w="2394" w:type="dxa"/>
          </w:tcPr>
          <w:p w14:paraId="46E9DCD8" w14:textId="7E1C5101" w:rsidR="002D4065" w:rsidRDefault="002D4065" w:rsidP="002D4065">
            <w:pPr>
              <w:rPr>
                <w:ins w:id="945" w:author="Steve Maas" w:date="2015-05-13T13:59:00Z"/>
                <w:b/>
              </w:rPr>
            </w:pPr>
            <w:ins w:id="946" w:author="Steve Maas" w:date="2015-05-13T14:01:00Z">
              <w:r w:rsidRPr="002D4065">
                <w:t>0.071428571428571</w:t>
              </w:r>
            </w:ins>
          </w:p>
        </w:tc>
        <w:tc>
          <w:tcPr>
            <w:tcW w:w="2394" w:type="dxa"/>
          </w:tcPr>
          <w:p w14:paraId="14CA268F" w14:textId="717E985B" w:rsidR="002D4065" w:rsidRPr="002D4065" w:rsidRDefault="002D4065" w:rsidP="002D4065">
            <w:pPr>
              <w:rPr>
                <w:ins w:id="947" w:author="Steve Maas" w:date="2015-05-13T13:59:00Z"/>
                <w:rPrChange w:id="948" w:author="Steve Maas" w:date="2015-05-13T14:00:00Z">
                  <w:rPr>
                    <w:ins w:id="949" w:author="Steve Maas" w:date="2015-05-13T13:59:00Z"/>
                    <w:b/>
                  </w:rPr>
                </w:rPrChange>
              </w:rPr>
            </w:pPr>
            <w:ins w:id="950" w:author="Steve Maas" w:date="2015-05-13T14:00:00Z">
              <w:r w:rsidRPr="002D4065">
                <w:rPr>
                  <w:rPrChange w:id="951" w:author="Steve Maas" w:date="2015-05-13T14:00:00Z">
                    <w:rPr>
                      <w:b/>
                    </w:rPr>
                  </w:rPrChange>
                </w:rPr>
                <w:t>0.007622222222</w:t>
              </w:r>
            </w:ins>
          </w:p>
        </w:tc>
      </w:tr>
      <w:tr w:rsidR="002D4065" w14:paraId="76243C62" w14:textId="77777777" w:rsidTr="002D4065">
        <w:trPr>
          <w:ins w:id="952" w:author="Steve Maas" w:date="2015-05-13T14:00:00Z"/>
        </w:trPr>
        <w:tc>
          <w:tcPr>
            <w:tcW w:w="2394" w:type="dxa"/>
          </w:tcPr>
          <w:p w14:paraId="2B040391" w14:textId="1C72A0DA" w:rsidR="002D4065" w:rsidRPr="002D4065" w:rsidRDefault="002D4065" w:rsidP="002D4065">
            <w:pPr>
              <w:rPr>
                <w:ins w:id="953" w:author="Steve Maas" w:date="2015-05-13T14:00:00Z"/>
                <w:rPrChange w:id="954" w:author="Steve Maas" w:date="2015-05-13T14:01:00Z">
                  <w:rPr>
                    <w:ins w:id="955" w:author="Steve Maas" w:date="2015-05-13T14:00:00Z"/>
                    <w:b/>
                  </w:rPr>
                </w:rPrChange>
              </w:rPr>
            </w:pPr>
            <w:ins w:id="956" w:author="Steve Maas" w:date="2015-05-13T14:01:00Z">
              <w:r w:rsidRPr="002D4065">
                <w:rPr>
                  <w:rPrChange w:id="957" w:author="Steve Maas" w:date="2015-05-13T14:01:00Z">
                    <w:rPr>
                      <w:b/>
                    </w:rPr>
                  </w:rPrChange>
                </w:rPr>
                <w:t>0.785714285714286</w:t>
              </w:r>
            </w:ins>
          </w:p>
        </w:tc>
        <w:tc>
          <w:tcPr>
            <w:tcW w:w="2394" w:type="dxa"/>
          </w:tcPr>
          <w:p w14:paraId="5409909D" w14:textId="1F5C7C44" w:rsidR="002D4065" w:rsidRDefault="002D4065" w:rsidP="002D4065">
            <w:pPr>
              <w:rPr>
                <w:ins w:id="958" w:author="Steve Maas" w:date="2015-05-13T14:00:00Z"/>
                <w:b/>
              </w:rPr>
            </w:pPr>
            <w:ins w:id="959" w:author="Steve Maas" w:date="2015-05-13T14:01:00Z">
              <w:r w:rsidRPr="002D4065">
                <w:t>0.071428571428571</w:t>
              </w:r>
            </w:ins>
          </w:p>
        </w:tc>
        <w:tc>
          <w:tcPr>
            <w:tcW w:w="2394" w:type="dxa"/>
          </w:tcPr>
          <w:p w14:paraId="0DFDC70E" w14:textId="3A17FB92" w:rsidR="002D4065" w:rsidRDefault="002D4065" w:rsidP="002D4065">
            <w:pPr>
              <w:rPr>
                <w:ins w:id="960" w:author="Steve Maas" w:date="2015-05-13T14:00:00Z"/>
                <w:b/>
              </w:rPr>
            </w:pPr>
            <w:ins w:id="961" w:author="Steve Maas" w:date="2015-05-13T14:01:00Z">
              <w:r w:rsidRPr="002D4065">
                <w:t>0.071428571428571</w:t>
              </w:r>
            </w:ins>
          </w:p>
        </w:tc>
        <w:tc>
          <w:tcPr>
            <w:tcW w:w="2394" w:type="dxa"/>
          </w:tcPr>
          <w:p w14:paraId="5BCA2CC4" w14:textId="672D6BFE" w:rsidR="002D4065" w:rsidRPr="002D4065" w:rsidRDefault="002D4065" w:rsidP="002D4065">
            <w:pPr>
              <w:rPr>
                <w:ins w:id="962" w:author="Steve Maas" w:date="2015-05-13T14:00:00Z"/>
                <w:b/>
                <w:rPrChange w:id="963" w:author="Steve Maas" w:date="2015-05-13T14:00:00Z">
                  <w:rPr>
                    <w:ins w:id="964" w:author="Steve Maas" w:date="2015-05-13T14:00:00Z"/>
                  </w:rPr>
                </w:rPrChange>
              </w:rPr>
            </w:pPr>
            <w:ins w:id="965" w:author="Steve Maas" w:date="2015-05-13T14:00:00Z">
              <w:r w:rsidRPr="00A76791">
                <w:t>0.007622222222</w:t>
              </w:r>
            </w:ins>
          </w:p>
        </w:tc>
      </w:tr>
      <w:tr w:rsidR="002D4065" w14:paraId="556CD2DB" w14:textId="77777777" w:rsidTr="002D4065">
        <w:trPr>
          <w:ins w:id="966" w:author="Steve Maas" w:date="2015-05-13T14:00:00Z"/>
        </w:trPr>
        <w:tc>
          <w:tcPr>
            <w:tcW w:w="2394" w:type="dxa"/>
          </w:tcPr>
          <w:p w14:paraId="11209555" w14:textId="451AD2BA" w:rsidR="002D4065" w:rsidRDefault="002D4065" w:rsidP="002D4065">
            <w:pPr>
              <w:rPr>
                <w:ins w:id="967" w:author="Steve Maas" w:date="2015-05-13T14:00:00Z"/>
                <w:b/>
              </w:rPr>
            </w:pPr>
            <w:ins w:id="968" w:author="Steve Maas" w:date="2015-05-13T14:01:00Z">
              <w:r w:rsidRPr="002D4065">
                <w:t>0.071428571428571</w:t>
              </w:r>
            </w:ins>
          </w:p>
        </w:tc>
        <w:tc>
          <w:tcPr>
            <w:tcW w:w="2394" w:type="dxa"/>
          </w:tcPr>
          <w:p w14:paraId="2A0D88AA" w14:textId="0E3C4C92" w:rsidR="002D4065" w:rsidRDefault="002D4065" w:rsidP="002D4065">
            <w:pPr>
              <w:rPr>
                <w:ins w:id="969" w:author="Steve Maas" w:date="2015-05-13T14:00:00Z"/>
                <w:b/>
              </w:rPr>
            </w:pPr>
            <w:ins w:id="970" w:author="Steve Maas" w:date="2015-05-13T14:02:00Z">
              <w:r w:rsidRPr="00A76791">
                <w:t>0.785714285714286</w:t>
              </w:r>
            </w:ins>
          </w:p>
        </w:tc>
        <w:tc>
          <w:tcPr>
            <w:tcW w:w="2394" w:type="dxa"/>
          </w:tcPr>
          <w:p w14:paraId="6440B0BB" w14:textId="0BC1C658" w:rsidR="002D4065" w:rsidRDefault="002D4065" w:rsidP="002D4065">
            <w:pPr>
              <w:rPr>
                <w:ins w:id="971" w:author="Steve Maas" w:date="2015-05-13T14:00:00Z"/>
                <w:b/>
              </w:rPr>
            </w:pPr>
            <w:ins w:id="972" w:author="Steve Maas" w:date="2015-05-13T14:01:00Z">
              <w:r w:rsidRPr="002D4065">
                <w:t>0.071428571428571</w:t>
              </w:r>
            </w:ins>
          </w:p>
        </w:tc>
        <w:tc>
          <w:tcPr>
            <w:tcW w:w="2394" w:type="dxa"/>
          </w:tcPr>
          <w:p w14:paraId="20C8E102" w14:textId="4AE20030" w:rsidR="002D4065" w:rsidRPr="00A76791" w:rsidRDefault="002D4065" w:rsidP="002D4065">
            <w:pPr>
              <w:rPr>
                <w:ins w:id="973" w:author="Steve Maas" w:date="2015-05-13T14:00:00Z"/>
              </w:rPr>
            </w:pPr>
            <w:ins w:id="974" w:author="Steve Maas" w:date="2015-05-13T14:00:00Z">
              <w:r w:rsidRPr="00A76791">
                <w:t>0.007622222222</w:t>
              </w:r>
            </w:ins>
          </w:p>
        </w:tc>
      </w:tr>
      <w:tr w:rsidR="002D4065" w14:paraId="61ACBC03" w14:textId="77777777" w:rsidTr="002D4065">
        <w:trPr>
          <w:ins w:id="975" w:author="Steve Maas" w:date="2015-05-13T14:00:00Z"/>
        </w:trPr>
        <w:tc>
          <w:tcPr>
            <w:tcW w:w="2394" w:type="dxa"/>
          </w:tcPr>
          <w:p w14:paraId="0B9CAEF7" w14:textId="3112F660" w:rsidR="002D4065" w:rsidRDefault="002D4065" w:rsidP="002D4065">
            <w:pPr>
              <w:rPr>
                <w:ins w:id="976" w:author="Steve Maas" w:date="2015-05-13T14:00:00Z"/>
                <w:b/>
              </w:rPr>
            </w:pPr>
            <w:ins w:id="977" w:author="Steve Maas" w:date="2015-05-13T14:01:00Z">
              <w:r w:rsidRPr="002D4065">
                <w:t>0.071428571428571</w:t>
              </w:r>
            </w:ins>
          </w:p>
        </w:tc>
        <w:tc>
          <w:tcPr>
            <w:tcW w:w="2394" w:type="dxa"/>
          </w:tcPr>
          <w:p w14:paraId="14F0F574" w14:textId="3F827B52" w:rsidR="002D4065" w:rsidRDefault="002D4065" w:rsidP="002D4065">
            <w:pPr>
              <w:rPr>
                <w:ins w:id="978" w:author="Steve Maas" w:date="2015-05-13T14:00:00Z"/>
                <w:b/>
              </w:rPr>
            </w:pPr>
            <w:ins w:id="979" w:author="Steve Maas" w:date="2015-05-13T14:01:00Z">
              <w:r w:rsidRPr="002D4065">
                <w:t>0.071428571428571</w:t>
              </w:r>
            </w:ins>
          </w:p>
        </w:tc>
        <w:tc>
          <w:tcPr>
            <w:tcW w:w="2394" w:type="dxa"/>
          </w:tcPr>
          <w:p w14:paraId="7B050DB2" w14:textId="3A523F34" w:rsidR="002D4065" w:rsidRDefault="002D4065" w:rsidP="002D4065">
            <w:pPr>
              <w:rPr>
                <w:ins w:id="980" w:author="Steve Maas" w:date="2015-05-13T14:00:00Z"/>
                <w:b/>
              </w:rPr>
            </w:pPr>
            <w:ins w:id="981" w:author="Steve Maas" w:date="2015-05-13T14:02:00Z">
              <w:r w:rsidRPr="00A76791">
                <w:t>0.785714285714286</w:t>
              </w:r>
            </w:ins>
          </w:p>
        </w:tc>
        <w:tc>
          <w:tcPr>
            <w:tcW w:w="2394" w:type="dxa"/>
          </w:tcPr>
          <w:p w14:paraId="0BEB6C77" w14:textId="3AB5B46E" w:rsidR="002D4065" w:rsidRPr="00A76791" w:rsidRDefault="002D4065" w:rsidP="002D4065">
            <w:pPr>
              <w:rPr>
                <w:ins w:id="982" w:author="Steve Maas" w:date="2015-05-13T14:00:00Z"/>
              </w:rPr>
            </w:pPr>
            <w:ins w:id="983" w:author="Steve Maas" w:date="2015-05-13T14:00:00Z">
              <w:r w:rsidRPr="00A76791">
                <w:t>0.007622222222</w:t>
              </w:r>
            </w:ins>
          </w:p>
        </w:tc>
      </w:tr>
      <w:tr w:rsidR="002D4065" w14:paraId="566B8A5D" w14:textId="77777777" w:rsidTr="002D4065">
        <w:trPr>
          <w:ins w:id="984" w:author="Steve Maas" w:date="2015-05-13T14:00:00Z"/>
        </w:trPr>
        <w:tc>
          <w:tcPr>
            <w:tcW w:w="2394" w:type="dxa"/>
          </w:tcPr>
          <w:p w14:paraId="3E273C01" w14:textId="5449C0F0" w:rsidR="002D4065" w:rsidRPr="002D4065" w:rsidRDefault="002D4065" w:rsidP="002D4065">
            <w:pPr>
              <w:rPr>
                <w:ins w:id="985" w:author="Steve Maas" w:date="2015-05-13T14:00:00Z"/>
                <w:rPrChange w:id="986" w:author="Steve Maas" w:date="2015-05-13T14:02:00Z">
                  <w:rPr>
                    <w:ins w:id="987" w:author="Steve Maas" w:date="2015-05-13T14:00:00Z"/>
                    <w:b/>
                  </w:rPr>
                </w:rPrChange>
              </w:rPr>
            </w:pPr>
            <w:ins w:id="988" w:author="Steve Maas" w:date="2015-05-13T14:02:00Z">
              <w:r w:rsidRPr="002D4065">
                <w:t>0.399403576166799</w:t>
              </w:r>
            </w:ins>
          </w:p>
        </w:tc>
        <w:tc>
          <w:tcPr>
            <w:tcW w:w="2394" w:type="dxa"/>
          </w:tcPr>
          <w:p w14:paraId="0235D02D" w14:textId="6ECD72FF" w:rsidR="002D4065" w:rsidRPr="002D4065" w:rsidRDefault="002D4065" w:rsidP="002D4065">
            <w:pPr>
              <w:rPr>
                <w:ins w:id="989" w:author="Steve Maas" w:date="2015-05-13T14:00:00Z"/>
                <w:rPrChange w:id="990" w:author="Steve Maas" w:date="2015-05-13T14:02:00Z">
                  <w:rPr>
                    <w:ins w:id="991" w:author="Steve Maas" w:date="2015-05-13T14:00:00Z"/>
                    <w:b/>
                  </w:rPr>
                </w:rPrChange>
              </w:rPr>
            </w:pPr>
            <w:ins w:id="992" w:author="Steve Maas" w:date="2015-05-13T14:02:00Z">
              <w:r w:rsidRPr="002D4065">
                <w:rPr>
                  <w:rPrChange w:id="993" w:author="Steve Maas" w:date="2015-05-13T14:02:00Z">
                    <w:rPr>
                      <w:b/>
                    </w:rPr>
                  </w:rPrChange>
                </w:rPr>
                <w:t>0.100596423833201</w:t>
              </w:r>
            </w:ins>
          </w:p>
        </w:tc>
        <w:tc>
          <w:tcPr>
            <w:tcW w:w="2394" w:type="dxa"/>
          </w:tcPr>
          <w:p w14:paraId="658011B5" w14:textId="4DB4F2EC" w:rsidR="002D4065" w:rsidRDefault="002D4065" w:rsidP="002D4065">
            <w:pPr>
              <w:rPr>
                <w:ins w:id="994" w:author="Steve Maas" w:date="2015-05-13T14:00:00Z"/>
                <w:b/>
              </w:rPr>
            </w:pPr>
            <w:ins w:id="995" w:author="Steve Maas" w:date="2015-05-13T14:02:00Z">
              <w:r w:rsidRPr="00A76791">
                <w:t>0.100596423833201</w:t>
              </w:r>
            </w:ins>
          </w:p>
        </w:tc>
        <w:tc>
          <w:tcPr>
            <w:tcW w:w="2394" w:type="dxa"/>
          </w:tcPr>
          <w:p w14:paraId="7D3431E8" w14:textId="5FF29D84" w:rsidR="002D4065" w:rsidRPr="00A76791" w:rsidRDefault="002D4065" w:rsidP="002D4065">
            <w:pPr>
              <w:rPr>
                <w:ins w:id="996" w:author="Steve Maas" w:date="2015-05-13T14:00:00Z"/>
              </w:rPr>
            </w:pPr>
            <w:ins w:id="997" w:author="Steve Maas" w:date="2015-05-13T14:00:00Z">
              <w:r w:rsidRPr="002D4065">
                <w:t>0.024888888889</w:t>
              </w:r>
            </w:ins>
          </w:p>
        </w:tc>
      </w:tr>
      <w:tr w:rsidR="002D4065" w14:paraId="6EE3D457" w14:textId="77777777" w:rsidTr="002D4065">
        <w:trPr>
          <w:ins w:id="998" w:author="Steve Maas" w:date="2015-05-13T14:00:00Z"/>
        </w:trPr>
        <w:tc>
          <w:tcPr>
            <w:tcW w:w="2394" w:type="dxa"/>
          </w:tcPr>
          <w:p w14:paraId="1E62EDC8" w14:textId="31D83116" w:rsidR="002D4065" w:rsidRDefault="002D4065" w:rsidP="002D4065">
            <w:pPr>
              <w:rPr>
                <w:ins w:id="999" w:author="Steve Maas" w:date="2015-05-13T14:00:00Z"/>
                <w:b/>
              </w:rPr>
            </w:pPr>
            <w:ins w:id="1000" w:author="Steve Maas" w:date="2015-05-13T14:03:00Z">
              <w:r w:rsidRPr="00A76791">
                <w:t>0.100596423833201</w:t>
              </w:r>
            </w:ins>
          </w:p>
        </w:tc>
        <w:tc>
          <w:tcPr>
            <w:tcW w:w="2394" w:type="dxa"/>
          </w:tcPr>
          <w:p w14:paraId="5448E25A" w14:textId="1BAE28C3" w:rsidR="002D4065" w:rsidRDefault="002D4065" w:rsidP="002D4065">
            <w:pPr>
              <w:rPr>
                <w:ins w:id="1001" w:author="Steve Maas" w:date="2015-05-13T14:00:00Z"/>
                <w:b/>
              </w:rPr>
            </w:pPr>
            <w:ins w:id="1002" w:author="Steve Maas" w:date="2015-05-13T14:02:00Z">
              <w:r w:rsidRPr="002D4065">
                <w:t>0.399403576166799</w:t>
              </w:r>
            </w:ins>
          </w:p>
        </w:tc>
        <w:tc>
          <w:tcPr>
            <w:tcW w:w="2394" w:type="dxa"/>
          </w:tcPr>
          <w:p w14:paraId="0B208897" w14:textId="4DDFDB4E" w:rsidR="002D4065" w:rsidRDefault="002D4065" w:rsidP="002D4065">
            <w:pPr>
              <w:rPr>
                <w:ins w:id="1003" w:author="Steve Maas" w:date="2015-05-13T14:00:00Z"/>
                <w:b/>
              </w:rPr>
            </w:pPr>
            <w:ins w:id="1004" w:author="Steve Maas" w:date="2015-05-13T14:03:00Z">
              <w:r w:rsidRPr="00A76791">
                <w:t>0.100596423833201</w:t>
              </w:r>
            </w:ins>
          </w:p>
        </w:tc>
        <w:tc>
          <w:tcPr>
            <w:tcW w:w="2394" w:type="dxa"/>
          </w:tcPr>
          <w:p w14:paraId="7A24BFED" w14:textId="5FE2F8A4" w:rsidR="002D4065" w:rsidRPr="002D4065" w:rsidRDefault="002D4065" w:rsidP="002D4065">
            <w:pPr>
              <w:rPr>
                <w:ins w:id="1005" w:author="Steve Maas" w:date="2015-05-13T14:00:00Z"/>
              </w:rPr>
            </w:pPr>
            <w:ins w:id="1006" w:author="Steve Maas" w:date="2015-05-13T14:01:00Z">
              <w:r w:rsidRPr="002D4065">
                <w:t>0.024888888889</w:t>
              </w:r>
            </w:ins>
          </w:p>
        </w:tc>
      </w:tr>
      <w:tr w:rsidR="002D4065" w14:paraId="3F5B6184" w14:textId="77777777" w:rsidTr="002D4065">
        <w:trPr>
          <w:ins w:id="1007" w:author="Steve Maas" w:date="2015-05-13T14:00:00Z"/>
        </w:trPr>
        <w:tc>
          <w:tcPr>
            <w:tcW w:w="2394" w:type="dxa"/>
          </w:tcPr>
          <w:p w14:paraId="2B0982E7" w14:textId="1FED0FA9" w:rsidR="002D4065" w:rsidRDefault="002D4065" w:rsidP="002D4065">
            <w:pPr>
              <w:rPr>
                <w:ins w:id="1008" w:author="Steve Maas" w:date="2015-05-13T14:00:00Z"/>
                <w:b/>
              </w:rPr>
            </w:pPr>
            <w:ins w:id="1009" w:author="Steve Maas" w:date="2015-05-13T14:03:00Z">
              <w:r w:rsidRPr="00A76791">
                <w:t>0.100596423833201</w:t>
              </w:r>
            </w:ins>
          </w:p>
        </w:tc>
        <w:tc>
          <w:tcPr>
            <w:tcW w:w="2394" w:type="dxa"/>
          </w:tcPr>
          <w:p w14:paraId="26EFA4DF" w14:textId="647E9571" w:rsidR="002D4065" w:rsidRDefault="002D4065" w:rsidP="002D4065">
            <w:pPr>
              <w:rPr>
                <w:ins w:id="1010" w:author="Steve Maas" w:date="2015-05-13T14:00:00Z"/>
                <w:b/>
              </w:rPr>
            </w:pPr>
            <w:ins w:id="1011" w:author="Steve Maas" w:date="2015-05-13T14:03:00Z">
              <w:r w:rsidRPr="00A76791">
                <w:t>0.100596423833201</w:t>
              </w:r>
            </w:ins>
          </w:p>
        </w:tc>
        <w:tc>
          <w:tcPr>
            <w:tcW w:w="2394" w:type="dxa"/>
          </w:tcPr>
          <w:p w14:paraId="5294C764" w14:textId="035E724C" w:rsidR="002D4065" w:rsidRDefault="002D4065" w:rsidP="002D4065">
            <w:pPr>
              <w:rPr>
                <w:ins w:id="1012" w:author="Steve Maas" w:date="2015-05-13T14:00:00Z"/>
                <w:b/>
              </w:rPr>
            </w:pPr>
            <w:ins w:id="1013" w:author="Steve Maas" w:date="2015-05-13T14:02:00Z">
              <w:r w:rsidRPr="002D4065">
                <w:t>0.399403576166799</w:t>
              </w:r>
            </w:ins>
          </w:p>
        </w:tc>
        <w:tc>
          <w:tcPr>
            <w:tcW w:w="2394" w:type="dxa"/>
          </w:tcPr>
          <w:p w14:paraId="30B23300" w14:textId="21698E56" w:rsidR="002D4065" w:rsidRPr="002D4065" w:rsidRDefault="002D4065" w:rsidP="002D4065">
            <w:pPr>
              <w:rPr>
                <w:ins w:id="1014" w:author="Steve Maas" w:date="2015-05-13T14:00:00Z"/>
              </w:rPr>
            </w:pPr>
            <w:ins w:id="1015" w:author="Steve Maas" w:date="2015-05-13T14:01:00Z">
              <w:r w:rsidRPr="002D4065">
                <w:t>0.024888888889</w:t>
              </w:r>
            </w:ins>
          </w:p>
        </w:tc>
      </w:tr>
      <w:tr w:rsidR="002D4065" w14:paraId="4B7375EF" w14:textId="77777777" w:rsidTr="002D4065">
        <w:trPr>
          <w:ins w:id="1016" w:author="Steve Maas" w:date="2015-05-13T14:00:00Z"/>
        </w:trPr>
        <w:tc>
          <w:tcPr>
            <w:tcW w:w="2394" w:type="dxa"/>
          </w:tcPr>
          <w:p w14:paraId="14CCDA35" w14:textId="59537C97" w:rsidR="002D4065" w:rsidRDefault="002D4065" w:rsidP="002D4065">
            <w:pPr>
              <w:rPr>
                <w:ins w:id="1017" w:author="Steve Maas" w:date="2015-05-13T14:00:00Z"/>
                <w:b/>
              </w:rPr>
            </w:pPr>
            <w:ins w:id="1018" w:author="Steve Maas" w:date="2015-05-13T14:02:00Z">
              <w:r w:rsidRPr="002D4065">
                <w:t>0.399403576166799</w:t>
              </w:r>
            </w:ins>
          </w:p>
        </w:tc>
        <w:tc>
          <w:tcPr>
            <w:tcW w:w="2394" w:type="dxa"/>
          </w:tcPr>
          <w:p w14:paraId="11DBEEA3" w14:textId="72DF826C" w:rsidR="002D4065" w:rsidRDefault="002D4065" w:rsidP="002D4065">
            <w:pPr>
              <w:rPr>
                <w:ins w:id="1019" w:author="Steve Maas" w:date="2015-05-13T14:00:00Z"/>
                <w:b/>
              </w:rPr>
            </w:pPr>
            <w:ins w:id="1020" w:author="Steve Maas" w:date="2015-05-13T14:02:00Z">
              <w:r w:rsidRPr="002D4065">
                <w:t>0.399403576166799</w:t>
              </w:r>
            </w:ins>
          </w:p>
        </w:tc>
        <w:tc>
          <w:tcPr>
            <w:tcW w:w="2394" w:type="dxa"/>
          </w:tcPr>
          <w:p w14:paraId="3D5E8C5A" w14:textId="67380217" w:rsidR="002D4065" w:rsidRDefault="002D4065" w:rsidP="002D4065">
            <w:pPr>
              <w:rPr>
                <w:ins w:id="1021" w:author="Steve Maas" w:date="2015-05-13T14:00:00Z"/>
                <w:b/>
              </w:rPr>
            </w:pPr>
            <w:ins w:id="1022" w:author="Steve Maas" w:date="2015-05-13T14:03:00Z">
              <w:r w:rsidRPr="00A76791">
                <w:t>0.100596423833201</w:t>
              </w:r>
            </w:ins>
          </w:p>
        </w:tc>
        <w:tc>
          <w:tcPr>
            <w:tcW w:w="2394" w:type="dxa"/>
          </w:tcPr>
          <w:p w14:paraId="6F3B27D1" w14:textId="69863C27" w:rsidR="002D4065" w:rsidRPr="002D4065" w:rsidRDefault="002D4065" w:rsidP="002D4065">
            <w:pPr>
              <w:rPr>
                <w:ins w:id="1023" w:author="Steve Maas" w:date="2015-05-13T14:00:00Z"/>
              </w:rPr>
            </w:pPr>
            <w:ins w:id="1024" w:author="Steve Maas" w:date="2015-05-13T14:01:00Z">
              <w:r w:rsidRPr="002D4065">
                <w:t>0.024888888889</w:t>
              </w:r>
            </w:ins>
          </w:p>
        </w:tc>
      </w:tr>
      <w:tr w:rsidR="002D4065" w14:paraId="184F80DB" w14:textId="77777777" w:rsidTr="002D4065">
        <w:trPr>
          <w:ins w:id="1025" w:author="Steve Maas" w:date="2015-05-13T14:00:00Z"/>
        </w:trPr>
        <w:tc>
          <w:tcPr>
            <w:tcW w:w="2394" w:type="dxa"/>
          </w:tcPr>
          <w:p w14:paraId="54E3A8C7" w14:textId="039B53B6" w:rsidR="002D4065" w:rsidRDefault="002D4065" w:rsidP="002D4065">
            <w:pPr>
              <w:rPr>
                <w:ins w:id="1026" w:author="Steve Maas" w:date="2015-05-13T14:00:00Z"/>
                <w:b/>
              </w:rPr>
            </w:pPr>
            <w:ins w:id="1027" w:author="Steve Maas" w:date="2015-05-13T14:02:00Z">
              <w:r w:rsidRPr="002D4065">
                <w:t>0.399403576166799</w:t>
              </w:r>
            </w:ins>
          </w:p>
        </w:tc>
        <w:tc>
          <w:tcPr>
            <w:tcW w:w="2394" w:type="dxa"/>
          </w:tcPr>
          <w:p w14:paraId="3CCEAE70" w14:textId="6AB517BA" w:rsidR="002D4065" w:rsidRDefault="002D4065" w:rsidP="002D4065">
            <w:pPr>
              <w:rPr>
                <w:ins w:id="1028" w:author="Steve Maas" w:date="2015-05-13T14:00:00Z"/>
                <w:b/>
              </w:rPr>
            </w:pPr>
            <w:ins w:id="1029" w:author="Steve Maas" w:date="2015-05-13T14:03:00Z">
              <w:r w:rsidRPr="00A76791">
                <w:t>0.100596423833201</w:t>
              </w:r>
            </w:ins>
          </w:p>
        </w:tc>
        <w:tc>
          <w:tcPr>
            <w:tcW w:w="2394" w:type="dxa"/>
          </w:tcPr>
          <w:p w14:paraId="6006D7DA" w14:textId="78E724F0" w:rsidR="002D4065" w:rsidRDefault="002D4065" w:rsidP="002D4065">
            <w:pPr>
              <w:rPr>
                <w:ins w:id="1030" w:author="Steve Maas" w:date="2015-05-13T14:00:00Z"/>
                <w:b/>
              </w:rPr>
            </w:pPr>
            <w:ins w:id="1031" w:author="Steve Maas" w:date="2015-05-13T14:02:00Z">
              <w:r w:rsidRPr="002D4065">
                <w:t>0.399403576166799</w:t>
              </w:r>
            </w:ins>
          </w:p>
        </w:tc>
        <w:tc>
          <w:tcPr>
            <w:tcW w:w="2394" w:type="dxa"/>
          </w:tcPr>
          <w:p w14:paraId="0193A5E2" w14:textId="5DBE85DF" w:rsidR="002D4065" w:rsidRPr="002D4065" w:rsidRDefault="002D4065" w:rsidP="002D4065">
            <w:pPr>
              <w:rPr>
                <w:ins w:id="1032" w:author="Steve Maas" w:date="2015-05-13T14:00:00Z"/>
              </w:rPr>
            </w:pPr>
            <w:ins w:id="1033" w:author="Steve Maas" w:date="2015-05-13T14:01:00Z">
              <w:r w:rsidRPr="002D4065">
                <w:t>0.024888888889</w:t>
              </w:r>
            </w:ins>
          </w:p>
        </w:tc>
      </w:tr>
      <w:tr w:rsidR="002D4065" w14:paraId="140A0809" w14:textId="77777777" w:rsidTr="002D4065">
        <w:trPr>
          <w:ins w:id="1034" w:author="Steve Maas" w:date="2015-05-13T14:01:00Z"/>
        </w:trPr>
        <w:tc>
          <w:tcPr>
            <w:tcW w:w="2394" w:type="dxa"/>
          </w:tcPr>
          <w:p w14:paraId="1963675B" w14:textId="405C1F93" w:rsidR="002D4065" w:rsidRDefault="002D4065" w:rsidP="002D4065">
            <w:pPr>
              <w:rPr>
                <w:ins w:id="1035" w:author="Steve Maas" w:date="2015-05-13T14:01:00Z"/>
                <w:b/>
              </w:rPr>
            </w:pPr>
            <w:ins w:id="1036" w:author="Steve Maas" w:date="2015-05-13T14:03:00Z">
              <w:r w:rsidRPr="00A76791">
                <w:t>0.100596423833201</w:t>
              </w:r>
            </w:ins>
          </w:p>
        </w:tc>
        <w:tc>
          <w:tcPr>
            <w:tcW w:w="2394" w:type="dxa"/>
          </w:tcPr>
          <w:p w14:paraId="1580C057" w14:textId="5680F163" w:rsidR="002D4065" w:rsidRDefault="002D4065" w:rsidP="002D4065">
            <w:pPr>
              <w:rPr>
                <w:ins w:id="1037" w:author="Steve Maas" w:date="2015-05-13T14:01:00Z"/>
                <w:b/>
              </w:rPr>
            </w:pPr>
            <w:ins w:id="1038" w:author="Steve Maas" w:date="2015-05-13T14:02:00Z">
              <w:r w:rsidRPr="002D4065">
                <w:t>0.399403576166799</w:t>
              </w:r>
            </w:ins>
          </w:p>
        </w:tc>
        <w:tc>
          <w:tcPr>
            <w:tcW w:w="2394" w:type="dxa"/>
          </w:tcPr>
          <w:p w14:paraId="075F7884" w14:textId="2BB959E1" w:rsidR="002D4065" w:rsidRDefault="002D4065" w:rsidP="002D4065">
            <w:pPr>
              <w:rPr>
                <w:ins w:id="1039" w:author="Steve Maas" w:date="2015-05-13T14:01:00Z"/>
                <w:b/>
              </w:rPr>
            </w:pPr>
            <w:ins w:id="1040" w:author="Steve Maas" w:date="2015-05-13T14:02:00Z">
              <w:r w:rsidRPr="002D4065">
                <w:t>0.399403576166799</w:t>
              </w:r>
            </w:ins>
          </w:p>
        </w:tc>
        <w:tc>
          <w:tcPr>
            <w:tcW w:w="2394" w:type="dxa"/>
          </w:tcPr>
          <w:p w14:paraId="749F0830" w14:textId="2AF46724" w:rsidR="002D4065" w:rsidRPr="002D4065" w:rsidRDefault="002D4065" w:rsidP="002D4065">
            <w:pPr>
              <w:rPr>
                <w:ins w:id="1041" w:author="Steve Maas" w:date="2015-05-13T14:01:00Z"/>
              </w:rPr>
            </w:pPr>
            <w:ins w:id="1042" w:author="Steve Maas" w:date="2015-05-13T14:01:00Z">
              <w:r w:rsidRPr="002D4065">
                <w:t>0.024888888889</w:t>
              </w:r>
            </w:ins>
          </w:p>
        </w:tc>
      </w:tr>
    </w:tbl>
    <w:p w14:paraId="527AF088" w14:textId="12AC0130" w:rsidR="002D4065" w:rsidRDefault="002D4065" w:rsidP="002D4065">
      <w:pPr>
        <w:rPr>
          <w:ins w:id="1043" w:author="Steve Maas" w:date="2015-05-13T14:05:00Z"/>
        </w:rPr>
      </w:pPr>
    </w:p>
    <w:p w14:paraId="6BB65AC9" w14:textId="4DC5D4BE" w:rsidR="002D4065" w:rsidRPr="002D4065" w:rsidRDefault="002D4065" w:rsidP="002D4065">
      <w:pPr>
        <w:rPr>
          <w:ins w:id="1044" w:author="Steve Maas" w:date="2015-05-13T14:05:00Z"/>
          <w:b/>
          <w:rPrChange w:id="1045" w:author="Steve Maas" w:date="2015-05-13T14:05:00Z">
            <w:rPr>
              <w:ins w:id="1046" w:author="Steve Maas" w:date="2015-05-13T14:05:00Z"/>
            </w:rPr>
          </w:rPrChange>
        </w:rPr>
      </w:pPr>
      <w:ins w:id="1047"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48"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49" w:author="Steve Maas" w:date="2015-05-13T14:05:00Z"/>
                <w:b/>
              </w:rPr>
            </w:pPr>
            <w:ins w:id="1050"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51" w:author="Steve Maas" w:date="2015-05-13T14:05:00Z"/>
                <w:b/>
              </w:rPr>
            </w:pPr>
            <w:ins w:id="1052"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053" w:author="Steve Maas" w:date="2015-05-13T14:05:00Z"/>
                <w:b/>
              </w:rPr>
            </w:pPr>
            <w:ins w:id="1054"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055" w:author="Steve Maas" w:date="2015-05-13T14:05:00Z"/>
                <w:b/>
              </w:rPr>
            </w:pPr>
            <w:ins w:id="1056" w:author="Steve Maas" w:date="2015-05-13T14:05:00Z">
              <w:r w:rsidRPr="00A76791">
                <w:rPr>
                  <w:b/>
                </w:rPr>
                <w:t>w</w:t>
              </w:r>
            </w:ins>
          </w:p>
        </w:tc>
      </w:tr>
      <w:tr w:rsidR="002D4065" w14:paraId="6A8F581D" w14:textId="77777777" w:rsidTr="00486E22">
        <w:trPr>
          <w:ins w:id="1057" w:author="Steve Maas" w:date="2015-05-13T14:05:00Z"/>
        </w:trPr>
        <w:tc>
          <w:tcPr>
            <w:tcW w:w="2394" w:type="dxa"/>
          </w:tcPr>
          <w:p w14:paraId="44F40819" w14:textId="2A4D3621" w:rsidR="002D4065" w:rsidRDefault="00030690" w:rsidP="00486E22">
            <w:pPr>
              <w:rPr>
                <w:ins w:id="1058" w:author="Steve Maas" w:date="2015-05-13T14:05:00Z"/>
              </w:rPr>
            </w:pPr>
            <w:ins w:id="1059" w:author="Steve Maas" w:date="2015-05-13T14:06:00Z">
              <w:r w:rsidRPr="00030690">
                <w:t>0.25</w:t>
              </w:r>
            </w:ins>
          </w:p>
        </w:tc>
        <w:tc>
          <w:tcPr>
            <w:tcW w:w="2394" w:type="dxa"/>
          </w:tcPr>
          <w:p w14:paraId="60E783D7" w14:textId="11017837" w:rsidR="002D4065" w:rsidRDefault="00030690" w:rsidP="00486E22">
            <w:pPr>
              <w:rPr>
                <w:ins w:id="1060" w:author="Steve Maas" w:date="2015-05-13T14:05:00Z"/>
              </w:rPr>
            </w:pPr>
            <w:ins w:id="1061" w:author="Steve Maas" w:date="2015-05-13T14:06:00Z">
              <w:r w:rsidRPr="00030690">
                <w:t>0.25</w:t>
              </w:r>
            </w:ins>
          </w:p>
        </w:tc>
        <w:tc>
          <w:tcPr>
            <w:tcW w:w="2394" w:type="dxa"/>
          </w:tcPr>
          <w:p w14:paraId="2CB9CA5D" w14:textId="006D93A7" w:rsidR="002D4065" w:rsidRDefault="00030690" w:rsidP="00486E22">
            <w:pPr>
              <w:rPr>
                <w:ins w:id="1062" w:author="Steve Maas" w:date="2015-05-13T14:05:00Z"/>
              </w:rPr>
            </w:pPr>
            <w:ins w:id="1063" w:author="Steve Maas" w:date="2015-05-13T14:06:00Z">
              <w:r w:rsidRPr="00030690">
                <w:t>0.25</w:t>
              </w:r>
            </w:ins>
          </w:p>
        </w:tc>
        <w:tc>
          <w:tcPr>
            <w:tcW w:w="2394" w:type="dxa"/>
          </w:tcPr>
          <w:p w14:paraId="6E9523E7" w14:textId="066E8C86" w:rsidR="002D4065" w:rsidRDefault="00030690" w:rsidP="00486E22">
            <w:pPr>
              <w:rPr>
                <w:ins w:id="1064" w:author="Steve Maas" w:date="2015-05-13T14:05:00Z"/>
              </w:rPr>
            </w:pPr>
            <w:ins w:id="1065" w:author="Steve Maas" w:date="2015-05-13T14:06:00Z">
              <w:r w:rsidRPr="00030690">
                <w:t>0.030283678097089</w:t>
              </w:r>
            </w:ins>
          </w:p>
        </w:tc>
      </w:tr>
      <w:tr w:rsidR="002D4065" w14:paraId="573DD254" w14:textId="77777777" w:rsidTr="00486E22">
        <w:trPr>
          <w:ins w:id="1066" w:author="Steve Maas" w:date="2015-05-13T14:05:00Z"/>
        </w:trPr>
        <w:tc>
          <w:tcPr>
            <w:tcW w:w="2394" w:type="dxa"/>
          </w:tcPr>
          <w:p w14:paraId="183452D7" w14:textId="771BF953" w:rsidR="002D4065" w:rsidRDefault="00030690" w:rsidP="00486E22">
            <w:pPr>
              <w:rPr>
                <w:ins w:id="1067" w:author="Steve Maas" w:date="2015-05-13T14:05:00Z"/>
              </w:rPr>
            </w:pPr>
            <w:ins w:id="1068" w:author="Steve Maas" w:date="2015-05-13T14:06:00Z">
              <w:r w:rsidRPr="00030690">
                <w:t>0.333333333333333</w:t>
              </w:r>
            </w:ins>
          </w:p>
        </w:tc>
        <w:tc>
          <w:tcPr>
            <w:tcW w:w="2394" w:type="dxa"/>
          </w:tcPr>
          <w:p w14:paraId="2A5AB0B6" w14:textId="2C9E4790" w:rsidR="002D4065" w:rsidRDefault="00030690" w:rsidP="00486E22">
            <w:pPr>
              <w:rPr>
                <w:ins w:id="1069" w:author="Steve Maas" w:date="2015-05-13T14:05:00Z"/>
              </w:rPr>
            </w:pPr>
            <w:ins w:id="1070" w:author="Steve Maas" w:date="2015-05-13T14:06:00Z">
              <w:r w:rsidRPr="00030690">
                <w:t>0.333333333333333</w:t>
              </w:r>
            </w:ins>
          </w:p>
        </w:tc>
        <w:tc>
          <w:tcPr>
            <w:tcW w:w="2394" w:type="dxa"/>
          </w:tcPr>
          <w:p w14:paraId="743A0F34" w14:textId="4F2C2F7C" w:rsidR="002D4065" w:rsidRDefault="00030690" w:rsidP="00486E22">
            <w:pPr>
              <w:rPr>
                <w:ins w:id="1071" w:author="Steve Maas" w:date="2015-05-13T14:05:00Z"/>
              </w:rPr>
            </w:pPr>
            <w:ins w:id="1072" w:author="Steve Maas" w:date="2015-05-13T14:06:00Z">
              <w:r w:rsidRPr="00030690">
                <w:t>0.333333333333333</w:t>
              </w:r>
            </w:ins>
          </w:p>
        </w:tc>
        <w:tc>
          <w:tcPr>
            <w:tcW w:w="2394" w:type="dxa"/>
          </w:tcPr>
          <w:p w14:paraId="72663CF7" w14:textId="46847039" w:rsidR="002D4065" w:rsidRDefault="00030690" w:rsidP="00486E22">
            <w:pPr>
              <w:rPr>
                <w:ins w:id="1073" w:author="Steve Maas" w:date="2015-05-13T14:05:00Z"/>
              </w:rPr>
            </w:pPr>
            <w:ins w:id="1074" w:author="Steve Maas" w:date="2015-05-13T14:06:00Z">
              <w:r w:rsidRPr="00030690">
                <w:t>0.006026785714286</w:t>
              </w:r>
            </w:ins>
          </w:p>
        </w:tc>
      </w:tr>
      <w:tr w:rsidR="002D4065" w14:paraId="79B1016B" w14:textId="77777777" w:rsidTr="00486E22">
        <w:trPr>
          <w:ins w:id="1075" w:author="Steve Maas" w:date="2015-05-13T14:05:00Z"/>
        </w:trPr>
        <w:tc>
          <w:tcPr>
            <w:tcW w:w="2394" w:type="dxa"/>
          </w:tcPr>
          <w:p w14:paraId="79BAD16E" w14:textId="6BE3D3FA" w:rsidR="002D4065" w:rsidRDefault="00030690" w:rsidP="00486E22">
            <w:pPr>
              <w:rPr>
                <w:ins w:id="1076" w:author="Steve Maas" w:date="2015-05-13T14:05:00Z"/>
              </w:rPr>
            </w:pPr>
            <w:ins w:id="1077" w:author="Steve Maas" w:date="2015-05-13T14:06:00Z">
              <w:r w:rsidRPr="00030690">
                <w:t>0.000000000000000</w:t>
              </w:r>
            </w:ins>
          </w:p>
        </w:tc>
        <w:tc>
          <w:tcPr>
            <w:tcW w:w="2394" w:type="dxa"/>
          </w:tcPr>
          <w:p w14:paraId="0F015EE7" w14:textId="6D268F85" w:rsidR="002D4065" w:rsidRDefault="00030690" w:rsidP="00486E22">
            <w:pPr>
              <w:rPr>
                <w:ins w:id="1078" w:author="Steve Maas" w:date="2015-05-13T14:05:00Z"/>
              </w:rPr>
            </w:pPr>
            <w:ins w:id="1079" w:author="Steve Maas" w:date="2015-05-13T14:06:00Z">
              <w:r w:rsidRPr="00030690">
                <w:t>0.333333333333333</w:t>
              </w:r>
            </w:ins>
          </w:p>
        </w:tc>
        <w:tc>
          <w:tcPr>
            <w:tcW w:w="2394" w:type="dxa"/>
          </w:tcPr>
          <w:p w14:paraId="42A273CC" w14:textId="7B5CDB99" w:rsidR="002D4065" w:rsidRDefault="00030690" w:rsidP="00486E22">
            <w:pPr>
              <w:rPr>
                <w:ins w:id="1080" w:author="Steve Maas" w:date="2015-05-13T14:05:00Z"/>
              </w:rPr>
            </w:pPr>
            <w:ins w:id="1081" w:author="Steve Maas" w:date="2015-05-13T14:06:00Z">
              <w:r w:rsidRPr="00030690">
                <w:t>0.333333333333333</w:t>
              </w:r>
            </w:ins>
          </w:p>
        </w:tc>
        <w:tc>
          <w:tcPr>
            <w:tcW w:w="2394" w:type="dxa"/>
          </w:tcPr>
          <w:p w14:paraId="6D413592" w14:textId="52EC9639" w:rsidR="002D4065" w:rsidRDefault="00030690" w:rsidP="00486E22">
            <w:pPr>
              <w:rPr>
                <w:ins w:id="1082" w:author="Steve Maas" w:date="2015-05-13T14:05:00Z"/>
              </w:rPr>
            </w:pPr>
            <w:ins w:id="1083" w:author="Steve Maas" w:date="2015-05-13T14:06:00Z">
              <w:r w:rsidRPr="00030690">
                <w:t>0.006026785714286</w:t>
              </w:r>
            </w:ins>
          </w:p>
        </w:tc>
      </w:tr>
      <w:tr w:rsidR="002D4065" w14:paraId="4A98DEF4" w14:textId="77777777" w:rsidTr="00486E22">
        <w:trPr>
          <w:ins w:id="1084" w:author="Steve Maas" w:date="2015-05-13T14:05:00Z"/>
        </w:trPr>
        <w:tc>
          <w:tcPr>
            <w:tcW w:w="2394" w:type="dxa"/>
          </w:tcPr>
          <w:p w14:paraId="16906EEB" w14:textId="34616735" w:rsidR="002D4065" w:rsidRDefault="00030690" w:rsidP="00486E22">
            <w:pPr>
              <w:rPr>
                <w:ins w:id="1085" w:author="Steve Maas" w:date="2015-05-13T14:05:00Z"/>
              </w:rPr>
            </w:pPr>
            <w:ins w:id="1086" w:author="Steve Maas" w:date="2015-05-13T14:06:00Z">
              <w:r w:rsidRPr="00030690">
                <w:t>0.333333333333333</w:t>
              </w:r>
            </w:ins>
          </w:p>
        </w:tc>
        <w:tc>
          <w:tcPr>
            <w:tcW w:w="2394" w:type="dxa"/>
          </w:tcPr>
          <w:p w14:paraId="3DFBE964" w14:textId="4CB3B07C" w:rsidR="002D4065" w:rsidRDefault="00030690" w:rsidP="00486E22">
            <w:pPr>
              <w:rPr>
                <w:ins w:id="1087" w:author="Steve Maas" w:date="2015-05-13T14:05:00Z"/>
              </w:rPr>
            </w:pPr>
            <w:ins w:id="1088" w:author="Steve Maas" w:date="2015-05-13T14:06:00Z">
              <w:r w:rsidRPr="00030690">
                <w:t>0.000000000000000</w:t>
              </w:r>
            </w:ins>
          </w:p>
        </w:tc>
        <w:tc>
          <w:tcPr>
            <w:tcW w:w="2394" w:type="dxa"/>
          </w:tcPr>
          <w:p w14:paraId="043567C4" w14:textId="17C12204" w:rsidR="002D4065" w:rsidRDefault="00030690" w:rsidP="00486E22">
            <w:pPr>
              <w:rPr>
                <w:ins w:id="1089" w:author="Steve Maas" w:date="2015-05-13T14:05:00Z"/>
              </w:rPr>
            </w:pPr>
            <w:ins w:id="1090" w:author="Steve Maas" w:date="2015-05-13T14:06:00Z">
              <w:r w:rsidRPr="00030690">
                <w:t>0.333333333333333</w:t>
              </w:r>
            </w:ins>
          </w:p>
        </w:tc>
        <w:tc>
          <w:tcPr>
            <w:tcW w:w="2394" w:type="dxa"/>
          </w:tcPr>
          <w:p w14:paraId="0FDA73CB" w14:textId="594BD79B" w:rsidR="002D4065" w:rsidRDefault="00030690" w:rsidP="00486E22">
            <w:pPr>
              <w:rPr>
                <w:ins w:id="1091" w:author="Steve Maas" w:date="2015-05-13T14:05:00Z"/>
              </w:rPr>
            </w:pPr>
            <w:ins w:id="1092" w:author="Steve Maas" w:date="2015-05-13T14:06:00Z">
              <w:r w:rsidRPr="00030690">
                <w:t>0.006026785714286</w:t>
              </w:r>
            </w:ins>
          </w:p>
        </w:tc>
      </w:tr>
      <w:tr w:rsidR="002D4065" w14:paraId="3AF99A00" w14:textId="77777777" w:rsidTr="00486E22">
        <w:trPr>
          <w:ins w:id="1093" w:author="Steve Maas" w:date="2015-05-13T14:05:00Z"/>
        </w:trPr>
        <w:tc>
          <w:tcPr>
            <w:tcW w:w="2394" w:type="dxa"/>
          </w:tcPr>
          <w:p w14:paraId="65AE16EC" w14:textId="6742AB0C" w:rsidR="002D4065" w:rsidRDefault="00030690" w:rsidP="00486E22">
            <w:pPr>
              <w:rPr>
                <w:ins w:id="1094" w:author="Steve Maas" w:date="2015-05-13T14:05:00Z"/>
              </w:rPr>
            </w:pPr>
            <w:ins w:id="1095" w:author="Steve Maas" w:date="2015-05-13T14:06:00Z">
              <w:r w:rsidRPr="00030690">
                <w:t>0.333333333333333</w:t>
              </w:r>
            </w:ins>
          </w:p>
        </w:tc>
        <w:tc>
          <w:tcPr>
            <w:tcW w:w="2394" w:type="dxa"/>
          </w:tcPr>
          <w:p w14:paraId="62B2453B" w14:textId="03A8E306" w:rsidR="002D4065" w:rsidRDefault="00030690" w:rsidP="00486E22">
            <w:pPr>
              <w:rPr>
                <w:ins w:id="1096" w:author="Steve Maas" w:date="2015-05-13T14:05:00Z"/>
              </w:rPr>
            </w:pPr>
            <w:ins w:id="1097" w:author="Steve Maas" w:date="2015-05-13T14:06:00Z">
              <w:r w:rsidRPr="00030690">
                <w:t>0.333333333333333</w:t>
              </w:r>
            </w:ins>
          </w:p>
        </w:tc>
        <w:tc>
          <w:tcPr>
            <w:tcW w:w="2394" w:type="dxa"/>
          </w:tcPr>
          <w:p w14:paraId="6C16DF0B" w14:textId="248657C5" w:rsidR="002D4065" w:rsidRDefault="00030690" w:rsidP="00486E22">
            <w:pPr>
              <w:rPr>
                <w:ins w:id="1098" w:author="Steve Maas" w:date="2015-05-13T14:05:00Z"/>
              </w:rPr>
            </w:pPr>
            <w:ins w:id="1099" w:author="Steve Maas" w:date="2015-05-13T14:06:00Z">
              <w:r w:rsidRPr="00030690">
                <w:t>0.000000000000000</w:t>
              </w:r>
            </w:ins>
          </w:p>
        </w:tc>
        <w:tc>
          <w:tcPr>
            <w:tcW w:w="2394" w:type="dxa"/>
          </w:tcPr>
          <w:p w14:paraId="44779771" w14:textId="4D9B396A" w:rsidR="002D4065" w:rsidRDefault="00030690" w:rsidP="00486E22">
            <w:pPr>
              <w:rPr>
                <w:ins w:id="1100" w:author="Steve Maas" w:date="2015-05-13T14:05:00Z"/>
              </w:rPr>
            </w:pPr>
            <w:ins w:id="1101" w:author="Steve Maas" w:date="2015-05-13T14:06:00Z">
              <w:r w:rsidRPr="00030690">
                <w:t>0.006026785714286</w:t>
              </w:r>
            </w:ins>
          </w:p>
        </w:tc>
      </w:tr>
      <w:tr w:rsidR="002D4065" w14:paraId="3F119F6F" w14:textId="77777777" w:rsidTr="00486E22">
        <w:trPr>
          <w:ins w:id="1102" w:author="Steve Maas" w:date="2015-05-13T14:05:00Z"/>
        </w:trPr>
        <w:tc>
          <w:tcPr>
            <w:tcW w:w="2394" w:type="dxa"/>
          </w:tcPr>
          <w:p w14:paraId="1495C493" w14:textId="51EC7745" w:rsidR="002D4065" w:rsidRDefault="00030690" w:rsidP="00486E22">
            <w:pPr>
              <w:rPr>
                <w:ins w:id="1103" w:author="Steve Maas" w:date="2015-05-13T14:05:00Z"/>
              </w:rPr>
            </w:pPr>
            <w:ins w:id="1104" w:author="Steve Maas" w:date="2015-05-13T14:07:00Z">
              <w:r w:rsidRPr="00030690">
                <w:t>0.090909090909091</w:t>
              </w:r>
            </w:ins>
          </w:p>
        </w:tc>
        <w:tc>
          <w:tcPr>
            <w:tcW w:w="2394" w:type="dxa"/>
          </w:tcPr>
          <w:p w14:paraId="50A2F552" w14:textId="14968591" w:rsidR="002D4065" w:rsidRDefault="00030690" w:rsidP="00486E22">
            <w:pPr>
              <w:rPr>
                <w:ins w:id="1105" w:author="Steve Maas" w:date="2015-05-13T14:05:00Z"/>
              </w:rPr>
            </w:pPr>
            <w:ins w:id="1106" w:author="Steve Maas" w:date="2015-05-13T14:07:00Z">
              <w:r w:rsidRPr="00030690">
                <w:t>0.090909090909091</w:t>
              </w:r>
            </w:ins>
          </w:p>
        </w:tc>
        <w:tc>
          <w:tcPr>
            <w:tcW w:w="2394" w:type="dxa"/>
          </w:tcPr>
          <w:p w14:paraId="16AA344A" w14:textId="6D8EC717" w:rsidR="002D4065" w:rsidRDefault="00030690" w:rsidP="00486E22">
            <w:pPr>
              <w:rPr>
                <w:ins w:id="1107" w:author="Steve Maas" w:date="2015-05-13T14:05:00Z"/>
              </w:rPr>
            </w:pPr>
            <w:ins w:id="1108" w:author="Steve Maas" w:date="2015-05-13T14:07:00Z">
              <w:r w:rsidRPr="00030690">
                <w:t>0.090909090909091</w:t>
              </w:r>
            </w:ins>
          </w:p>
        </w:tc>
        <w:tc>
          <w:tcPr>
            <w:tcW w:w="2394" w:type="dxa"/>
          </w:tcPr>
          <w:p w14:paraId="1AA4CB22" w14:textId="43F76761" w:rsidR="002D4065" w:rsidRDefault="00030690" w:rsidP="00486E22">
            <w:pPr>
              <w:rPr>
                <w:ins w:id="1109" w:author="Steve Maas" w:date="2015-05-13T14:05:00Z"/>
              </w:rPr>
            </w:pPr>
            <w:ins w:id="1110" w:author="Steve Maas" w:date="2015-05-13T14:07:00Z">
              <w:r w:rsidRPr="00030690">
                <w:t>0.011645249086029</w:t>
              </w:r>
            </w:ins>
          </w:p>
        </w:tc>
      </w:tr>
      <w:tr w:rsidR="002D4065" w14:paraId="1881EA6A" w14:textId="77777777" w:rsidTr="00486E22">
        <w:trPr>
          <w:ins w:id="1111" w:author="Steve Maas" w:date="2015-05-13T14:05:00Z"/>
        </w:trPr>
        <w:tc>
          <w:tcPr>
            <w:tcW w:w="2394" w:type="dxa"/>
          </w:tcPr>
          <w:p w14:paraId="221E3520" w14:textId="424B6A2D" w:rsidR="002D4065" w:rsidRDefault="00030690" w:rsidP="00486E22">
            <w:pPr>
              <w:rPr>
                <w:ins w:id="1112" w:author="Steve Maas" w:date="2015-05-13T14:05:00Z"/>
              </w:rPr>
            </w:pPr>
            <w:ins w:id="1113" w:author="Steve Maas" w:date="2015-05-13T14:07:00Z">
              <w:r w:rsidRPr="00030690">
                <w:t>0.727272727272727</w:t>
              </w:r>
            </w:ins>
          </w:p>
        </w:tc>
        <w:tc>
          <w:tcPr>
            <w:tcW w:w="2394" w:type="dxa"/>
          </w:tcPr>
          <w:p w14:paraId="7BE8D142" w14:textId="1978BF22" w:rsidR="002D4065" w:rsidRDefault="00030690" w:rsidP="00486E22">
            <w:pPr>
              <w:rPr>
                <w:ins w:id="1114" w:author="Steve Maas" w:date="2015-05-13T14:05:00Z"/>
              </w:rPr>
            </w:pPr>
            <w:ins w:id="1115" w:author="Steve Maas" w:date="2015-05-13T14:07:00Z">
              <w:r w:rsidRPr="00030690">
                <w:t>0.090909090909091</w:t>
              </w:r>
            </w:ins>
          </w:p>
        </w:tc>
        <w:tc>
          <w:tcPr>
            <w:tcW w:w="2394" w:type="dxa"/>
          </w:tcPr>
          <w:p w14:paraId="2DB0B981" w14:textId="484945E8" w:rsidR="002D4065" w:rsidRDefault="00030690" w:rsidP="00486E22">
            <w:pPr>
              <w:rPr>
                <w:ins w:id="1116" w:author="Steve Maas" w:date="2015-05-13T14:05:00Z"/>
              </w:rPr>
            </w:pPr>
            <w:ins w:id="1117" w:author="Steve Maas" w:date="2015-05-13T14:07:00Z">
              <w:r w:rsidRPr="00030690">
                <w:t>0.090909090909091</w:t>
              </w:r>
            </w:ins>
          </w:p>
        </w:tc>
        <w:tc>
          <w:tcPr>
            <w:tcW w:w="2394" w:type="dxa"/>
          </w:tcPr>
          <w:p w14:paraId="6FC94C52" w14:textId="64BA2782" w:rsidR="002D4065" w:rsidRDefault="00030690" w:rsidP="00486E22">
            <w:pPr>
              <w:rPr>
                <w:ins w:id="1118" w:author="Steve Maas" w:date="2015-05-13T14:05:00Z"/>
              </w:rPr>
            </w:pPr>
            <w:ins w:id="1119" w:author="Steve Maas" w:date="2015-05-13T14:07:00Z">
              <w:r w:rsidRPr="00030690">
                <w:t>0.011645249086029</w:t>
              </w:r>
            </w:ins>
          </w:p>
        </w:tc>
      </w:tr>
      <w:tr w:rsidR="002D4065" w14:paraId="7FFE633D" w14:textId="77777777" w:rsidTr="00486E22">
        <w:trPr>
          <w:ins w:id="1120" w:author="Steve Maas" w:date="2015-05-13T14:05:00Z"/>
        </w:trPr>
        <w:tc>
          <w:tcPr>
            <w:tcW w:w="2394" w:type="dxa"/>
          </w:tcPr>
          <w:p w14:paraId="4B0AAB77" w14:textId="5FC03BA6" w:rsidR="002D4065" w:rsidRDefault="00030690" w:rsidP="00486E22">
            <w:pPr>
              <w:rPr>
                <w:ins w:id="1121" w:author="Steve Maas" w:date="2015-05-13T14:05:00Z"/>
              </w:rPr>
            </w:pPr>
            <w:ins w:id="1122" w:author="Steve Maas" w:date="2015-05-13T14:07:00Z">
              <w:r w:rsidRPr="00030690">
                <w:t>0.090909090909091</w:t>
              </w:r>
            </w:ins>
          </w:p>
        </w:tc>
        <w:tc>
          <w:tcPr>
            <w:tcW w:w="2394" w:type="dxa"/>
          </w:tcPr>
          <w:p w14:paraId="7360CE97" w14:textId="298B1D00" w:rsidR="002D4065" w:rsidRDefault="00030690" w:rsidP="00486E22">
            <w:pPr>
              <w:rPr>
                <w:ins w:id="1123" w:author="Steve Maas" w:date="2015-05-13T14:05:00Z"/>
              </w:rPr>
            </w:pPr>
            <w:ins w:id="1124" w:author="Steve Maas" w:date="2015-05-13T14:07:00Z">
              <w:r w:rsidRPr="00030690">
                <w:t>0.727272727272727</w:t>
              </w:r>
            </w:ins>
          </w:p>
        </w:tc>
        <w:tc>
          <w:tcPr>
            <w:tcW w:w="2394" w:type="dxa"/>
          </w:tcPr>
          <w:p w14:paraId="63E2794E" w14:textId="3E0BA4DB" w:rsidR="002D4065" w:rsidRDefault="00030690" w:rsidP="00486E22">
            <w:pPr>
              <w:rPr>
                <w:ins w:id="1125" w:author="Steve Maas" w:date="2015-05-13T14:05:00Z"/>
              </w:rPr>
            </w:pPr>
            <w:ins w:id="1126" w:author="Steve Maas" w:date="2015-05-13T14:07:00Z">
              <w:r w:rsidRPr="00030690">
                <w:t>0.090909090909091</w:t>
              </w:r>
            </w:ins>
          </w:p>
        </w:tc>
        <w:tc>
          <w:tcPr>
            <w:tcW w:w="2394" w:type="dxa"/>
          </w:tcPr>
          <w:p w14:paraId="02548852" w14:textId="548AA202" w:rsidR="002D4065" w:rsidRDefault="00030690" w:rsidP="00486E22">
            <w:pPr>
              <w:rPr>
                <w:ins w:id="1127" w:author="Steve Maas" w:date="2015-05-13T14:05:00Z"/>
              </w:rPr>
            </w:pPr>
            <w:ins w:id="1128" w:author="Steve Maas" w:date="2015-05-13T14:07:00Z">
              <w:r w:rsidRPr="00030690">
                <w:t>0.011645249086029</w:t>
              </w:r>
            </w:ins>
          </w:p>
        </w:tc>
      </w:tr>
      <w:tr w:rsidR="002D4065" w14:paraId="1830C4BC" w14:textId="77777777" w:rsidTr="00486E22">
        <w:trPr>
          <w:ins w:id="1129" w:author="Steve Maas" w:date="2015-05-13T14:05:00Z"/>
        </w:trPr>
        <w:tc>
          <w:tcPr>
            <w:tcW w:w="2394" w:type="dxa"/>
          </w:tcPr>
          <w:p w14:paraId="5D3216DE" w14:textId="6CBD4431" w:rsidR="002D4065" w:rsidRDefault="00030690" w:rsidP="00486E22">
            <w:pPr>
              <w:rPr>
                <w:ins w:id="1130" w:author="Steve Maas" w:date="2015-05-13T14:05:00Z"/>
              </w:rPr>
            </w:pPr>
            <w:ins w:id="1131" w:author="Steve Maas" w:date="2015-05-13T14:07:00Z">
              <w:r w:rsidRPr="00030690">
                <w:t>0.090909090909091</w:t>
              </w:r>
            </w:ins>
          </w:p>
        </w:tc>
        <w:tc>
          <w:tcPr>
            <w:tcW w:w="2394" w:type="dxa"/>
          </w:tcPr>
          <w:p w14:paraId="65A42F38" w14:textId="33EDF36D" w:rsidR="002D4065" w:rsidRDefault="00030690" w:rsidP="00486E22">
            <w:pPr>
              <w:rPr>
                <w:ins w:id="1132" w:author="Steve Maas" w:date="2015-05-13T14:05:00Z"/>
              </w:rPr>
            </w:pPr>
            <w:ins w:id="1133" w:author="Steve Maas" w:date="2015-05-13T14:07:00Z">
              <w:r w:rsidRPr="00030690">
                <w:t>0.090909090909091</w:t>
              </w:r>
            </w:ins>
          </w:p>
        </w:tc>
        <w:tc>
          <w:tcPr>
            <w:tcW w:w="2394" w:type="dxa"/>
          </w:tcPr>
          <w:p w14:paraId="66B458C0" w14:textId="58E4513B" w:rsidR="002D4065" w:rsidRDefault="00030690" w:rsidP="00486E22">
            <w:pPr>
              <w:rPr>
                <w:ins w:id="1134" w:author="Steve Maas" w:date="2015-05-13T14:05:00Z"/>
              </w:rPr>
            </w:pPr>
            <w:ins w:id="1135" w:author="Steve Maas" w:date="2015-05-13T14:07:00Z">
              <w:r w:rsidRPr="00030690">
                <w:t>0.727272727272727</w:t>
              </w:r>
            </w:ins>
          </w:p>
        </w:tc>
        <w:tc>
          <w:tcPr>
            <w:tcW w:w="2394" w:type="dxa"/>
          </w:tcPr>
          <w:p w14:paraId="2FBD9CAF" w14:textId="65760343" w:rsidR="002D4065" w:rsidRDefault="00030690" w:rsidP="00486E22">
            <w:pPr>
              <w:rPr>
                <w:ins w:id="1136" w:author="Steve Maas" w:date="2015-05-13T14:05:00Z"/>
              </w:rPr>
            </w:pPr>
            <w:ins w:id="1137" w:author="Steve Maas" w:date="2015-05-13T14:07:00Z">
              <w:r w:rsidRPr="00030690">
                <w:t>0.011645249086029</w:t>
              </w:r>
            </w:ins>
          </w:p>
        </w:tc>
      </w:tr>
      <w:tr w:rsidR="002D4065" w14:paraId="2777907F" w14:textId="77777777" w:rsidTr="00486E22">
        <w:trPr>
          <w:ins w:id="1138" w:author="Steve Maas" w:date="2015-05-13T14:05:00Z"/>
        </w:trPr>
        <w:tc>
          <w:tcPr>
            <w:tcW w:w="2394" w:type="dxa"/>
          </w:tcPr>
          <w:p w14:paraId="21F82E00" w14:textId="3A79D9D6" w:rsidR="002D4065" w:rsidRDefault="00030690" w:rsidP="00486E22">
            <w:pPr>
              <w:rPr>
                <w:ins w:id="1139" w:author="Steve Maas" w:date="2015-05-13T14:05:00Z"/>
              </w:rPr>
            </w:pPr>
            <w:ins w:id="1140" w:author="Steve Maas" w:date="2015-05-13T14:08:00Z">
              <w:r w:rsidRPr="00030690">
                <w:t>0.433449846426336</w:t>
              </w:r>
            </w:ins>
          </w:p>
        </w:tc>
        <w:tc>
          <w:tcPr>
            <w:tcW w:w="2394" w:type="dxa"/>
          </w:tcPr>
          <w:p w14:paraId="49097756" w14:textId="3C6C2DC3" w:rsidR="002D4065" w:rsidRDefault="00030690" w:rsidP="00486E22">
            <w:pPr>
              <w:rPr>
                <w:ins w:id="1141" w:author="Steve Maas" w:date="2015-05-13T14:05:00Z"/>
              </w:rPr>
            </w:pPr>
            <w:ins w:id="1142" w:author="Steve Maas" w:date="2015-05-13T14:08:00Z">
              <w:r w:rsidRPr="00030690">
                <w:t>0.066550153573664</w:t>
              </w:r>
            </w:ins>
          </w:p>
        </w:tc>
        <w:tc>
          <w:tcPr>
            <w:tcW w:w="2394" w:type="dxa"/>
          </w:tcPr>
          <w:p w14:paraId="0B340712" w14:textId="1B26AE29" w:rsidR="002D4065" w:rsidRDefault="00030690" w:rsidP="00486E22">
            <w:pPr>
              <w:rPr>
                <w:ins w:id="1143" w:author="Steve Maas" w:date="2015-05-13T14:05:00Z"/>
              </w:rPr>
            </w:pPr>
            <w:ins w:id="1144" w:author="Steve Maas" w:date="2015-05-13T14:08:00Z">
              <w:r w:rsidRPr="00030690">
                <w:t>0.066550153573664</w:t>
              </w:r>
            </w:ins>
          </w:p>
        </w:tc>
        <w:tc>
          <w:tcPr>
            <w:tcW w:w="2394" w:type="dxa"/>
          </w:tcPr>
          <w:p w14:paraId="65FFF56F" w14:textId="04C86B26" w:rsidR="002D4065" w:rsidRDefault="00030690" w:rsidP="00486E22">
            <w:pPr>
              <w:rPr>
                <w:ins w:id="1145" w:author="Steve Maas" w:date="2015-05-13T14:05:00Z"/>
              </w:rPr>
            </w:pPr>
            <w:ins w:id="1146" w:author="Steve Maas" w:date="2015-05-13T14:07:00Z">
              <w:r w:rsidRPr="00030690">
                <w:t>0.010949141561386</w:t>
              </w:r>
            </w:ins>
          </w:p>
        </w:tc>
      </w:tr>
      <w:tr w:rsidR="002D4065" w14:paraId="5A811ABF" w14:textId="77777777" w:rsidTr="00486E22">
        <w:trPr>
          <w:ins w:id="1147" w:author="Steve Maas" w:date="2015-05-13T14:05:00Z"/>
        </w:trPr>
        <w:tc>
          <w:tcPr>
            <w:tcW w:w="2394" w:type="dxa"/>
          </w:tcPr>
          <w:p w14:paraId="30EF2491" w14:textId="35F40C20" w:rsidR="002D4065" w:rsidRDefault="00030690" w:rsidP="00486E22">
            <w:pPr>
              <w:rPr>
                <w:ins w:id="1148" w:author="Steve Maas" w:date="2015-05-13T14:05:00Z"/>
              </w:rPr>
            </w:pPr>
            <w:ins w:id="1149" w:author="Steve Maas" w:date="2015-05-13T14:08:00Z">
              <w:r w:rsidRPr="00030690">
                <w:t>0.066550153573664</w:t>
              </w:r>
            </w:ins>
          </w:p>
        </w:tc>
        <w:tc>
          <w:tcPr>
            <w:tcW w:w="2394" w:type="dxa"/>
          </w:tcPr>
          <w:p w14:paraId="615A8CA4" w14:textId="6A5F4F7F" w:rsidR="002D4065" w:rsidRDefault="00030690" w:rsidP="00486E22">
            <w:pPr>
              <w:rPr>
                <w:ins w:id="1150" w:author="Steve Maas" w:date="2015-05-13T14:05:00Z"/>
              </w:rPr>
            </w:pPr>
            <w:ins w:id="1151" w:author="Steve Maas" w:date="2015-05-13T14:08:00Z">
              <w:r w:rsidRPr="00030690">
                <w:t>0.433449846426336</w:t>
              </w:r>
            </w:ins>
          </w:p>
        </w:tc>
        <w:tc>
          <w:tcPr>
            <w:tcW w:w="2394" w:type="dxa"/>
          </w:tcPr>
          <w:p w14:paraId="69D251BB" w14:textId="6E81E810" w:rsidR="002D4065" w:rsidRDefault="00030690" w:rsidP="00486E22">
            <w:pPr>
              <w:rPr>
                <w:ins w:id="1152" w:author="Steve Maas" w:date="2015-05-13T14:05:00Z"/>
              </w:rPr>
            </w:pPr>
            <w:ins w:id="1153" w:author="Steve Maas" w:date="2015-05-13T14:08:00Z">
              <w:r w:rsidRPr="00030690">
                <w:t>0.066550153573664</w:t>
              </w:r>
            </w:ins>
          </w:p>
        </w:tc>
        <w:tc>
          <w:tcPr>
            <w:tcW w:w="2394" w:type="dxa"/>
          </w:tcPr>
          <w:p w14:paraId="44967130" w14:textId="38395A2D" w:rsidR="002D4065" w:rsidRDefault="00030690" w:rsidP="00486E22">
            <w:pPr>
              <w:rPr>
                <w:ins w:id="1154" w:author="Steve Maas" w:date="2015-05-13T14:05:00Z"/>
              </w:rPr>
            </w:pPr>
            <w:ins w:id="1155" w:author="Steve Maas" w:date="2015-05-13T14:07:00Z">
              <w:r w:rsidRPr="00030690">
                <w:t>0.010949141561386</w:t>
              </w:r>
            </w:ins>
          </w:p>
        </w:tc>
      </w:tr>
      <w:tr w:rsidR="002D4065" w14:paraId="51271285" w14:textId="77777777" w:rsidTr="00486E22">
        <w:trPr>
          <w:ins w:id="1156" w:author="Steve Maas" w:date="2015-05-13T14:05:00Z"/>
        </w:trPr>
        <w:tc>
          <w:tcPr>
            <w:tcW w:w="2394" w:type="dxa"/>
          </w:tcPr>
          <w:p w14:paraId="25EC0933" w14:textId="08B08FBF" w:rsidR="002D4065" w:rsidRDefault="00030690" w:rsidP="00486E22">
            <w:pPr>
              <w:rPr>
                <w:ins w:id="1157" w:author="Steve Maas" w:date="2015-05-13T14:05:00Z"/>
              </w:rPr>
            </w:pPr>
            <w:ins w:id="1158" w:author="Steve Maas" w:date="2015-05-13T14:08:00Z">
              <w:r w:rsidRPr="00030690">
                <w:t>0.066550153573664</w:t>
              </w:r>
            </w:ins>
          </w:p>
        </w:tc>
        <w:tc>
          <w:tcPr>
            <w:tcW w:w="2394" w:type="dxa"/>
          </w:tcPr>
          <w:p w14:paraId="6B29AE02" w14:textId="78875572" w:rsidR="002D4065" w:rsidRDefault="00030690" w:rsidP="00486E22">
            <w:pPr>
              <w:rPr>
                <w:ins w:id="1159" w:author="Steve Maas" w:date="2015-05-13T14:05:00Z"/>
              </w:rPr>
            </w:pPr>
            <w:ins w:id="1160" w:author="Steve Maas" w:date="2015-05-13T14:08:00Z">
              <w:r w:rsidRPr="00030690">
                <w:t>0.066550153573664</w:t>
              </w:r>
            </w:ins>
          </w:p>
        </w:tc>
        <w:tc>
          <w:tcPr>
            <w:tcW w:w="2394" w:type="dxa"/>
          </w:tcPr>
          <w:p w14:paraId="390583AE" w14:textId="6579BD23" w:rsidR="002D4065" w:rsidRDefault="00030690" w:rsidP="00486E22">
            <w:pPr>
              <w:rPr>
                <w:ins w:id="1161" w:author="Steve Maas" w:date="2015-05-13T14:05:00Z"/>
              </w:rPr>
            </w:pPr>
            <w:ins w:id="1162" w:author="Steve Maas" w:date="2015-05-13T14:08:00Z">
              <w:r w:rsidRPr="00030690">
                <w:t>0.433449846426336</w:t>
              </w:r>
            </w:ins>
          </w:p>
        </w:tc>
        <w:tc>
          <w:tcPr>
            <w:tcW w:w="2394" w:type="dxa"/>
          </w:tcPr>
          <w:p w14:paraId="239974EB" w14:textId="0B453A28" w:rsidR="002D4065" w:rsidRDefault="00030690" w:rsidP="00486E22">
            <w:pPr>
              <w:rPr>
                <w:ins w:id="1163" w:author="Steve Maas" w:date="2015-05-13T14:05:00Z"/>
              </w:rPr>
            </w:pPr>
            <w:ins w:id="1164" w:author="Steve Maas" w:date="2015-05-13T14:07:00Z">
              <w:r w:rsidRPr="00030690">
                <w:t>0.010949141561386</w:t>
              </w:r>
            </w:ins>
          </w:p>
        </w:tc>
      </w:tr>
      <w:tr w:rsidR="002D4065" w14:paraId="397CDE51" w14:textId="77777777" w:rsidTr="00486E22">
        <w:trPr>
          <w:ins w:id="1165" w:author="Steve Maas" w:date="2015-05-13T14:05:00Z"/>
        </w:trPr>
        <w:tc>
          <w:tcPr>
            <w:tcW w:w="2394" w:type="dxa"/>
          </w:tcPr>
          <w:p w14:paraId="62FE462A" w14:textId="7AE5E60E" w:rsidR="002D4065" w:rsidRDefault="00030690" w:rsidP="00486E22">
            <w:pPr>
              <w:rPr>
                <w:ins w:id="1166" w:author="Steve Maas" w:date="2015-05-13T14:05:00Z"/>
              </w:rPr>
            </w:pPr>
            <w:ins w:id="1167" w:author="Steve Maas" w:date="2015-05-13T14:08:00Z">
              <w:r w:rsidRPr="00030690">
                <w:t>0.066550153573664</w:t>
              </w:r>
            </w:ins>
          </w:p>
        </w:tc>
        <w:tc>
          <w:tcPr>
            <w:tcW w:w="2394" w:type="dxa"/>
          </w:tcPr>
          <w:p w14:paraId="4FD6AEE5" w14:textId="0A59C72D" w:rsidR="002D4065" w:rsidRDefault="00030690" w:rsidP="00486E22">
            <w:pPr>
              <w:rPr>
                <w:ins w:id="1168" w:author="Steve Maas" w:date="2015-05-13T14:05:00Z"/>
              </w:rPr>
            </w:pPr>
            <w:ins w:id="1169" w:author="Steve Maas" w:date="2015-05-13T14:08:00Z">
              <w:r w:rsidRPr="00030690">
                <w:t>0.433449846426336</w:t>
              </w:r>
            </w:ins>
          </w:p>
        </w:tc>
        <w:tc>
          <w:tcPr>
            <w:tcW w:w="2394" w:type="dxa"/>
          </w:tcPr>
          <w:p w14:paraId="7A0067C5" w14:textId="313ACC8F" w:rsidR="002D4065" w:rsidRDefault="00030690" w:rsidP="00486E22">
            <w:pPr>
              <w:rPr>
                <w:ins w:id="1170" w:author="Steve Maas" w:date="2015-05-13T14:05:00Z"/>
              </w:rPr>
            </w:pPr>
            <w:ins w:id="1171" w:author="Steve Maas" w:date="2015-05-13T14:08:00Z">
              <w:r w:rsidRPr="00030690">
                <w:t>0.433449846426336</w:t>
              </w:r>
            </w:ins>
          </w:p>
        </w:tc>
        <w:tc>
          <w:tcPr>
            <w:tcW w:w="2394" w:type="dxa"/>
          </w:tcPr>
          <w:p w14:paraId="7C99F5EF" w14:textId="79D4C0C8" w:rsidR="002D4065" w:rsidRDefault="00030690" w:rsidP="00486E22">
            <w:pPr>
              <w:rPr>
                <w:ins w:id="1172" w:author="Steve Maas" w:date="2015-05-13T14:05:00Z"/>
              </w:rPr>
            </w:pPr>
            <w:ins w:id="1173" w:author="Steve Maas" w:date="2015-05-13T14:07:00Z">
              <w:r w:rsidRPr="00030690">
                <w:t>0.010949141561386</w:t>
              </w:r>
            </w:ins>
          </w:p>
        </w:tc>
      </w:tr>
      <w:tr w:rsidR="002D4065" w14:paraId="300D3D83" w14:textId="77777777" w:rsidTr="00486E22">
        <w:trPr>
          <w:ins w:id="1174" w:author="Steve Maas" w:date="2015-05-13T14:05:00Z"/>
        </w:trPr>
        <w:tc>
          <w:tcPr>
            <w:tcW w:w="2394" w:type="dxa"/>
          </w:tcPr>
          <w:p w14:paraId="06699316" w14:textId="37C6612B" w:rsidR="002D4065" w:rsidRDefault="00030690" w:rsidP="00486E22">
            <w:pPr>
              <w:rPr>
                <w:ins w:id="1175" w:author="Steve Maas" w:date="2015-05-13T14:05:00Z"/>
              </w:rPr>
            </w:pPr>
            <w:ins w:id="1176" w:author="Steve Maas" w:date="2015-05-13T14:08:00Z">
              <w:r w:rsidRPr="00030690">
                <w:t>0.433449846426336</w:t>
              </w:r>
            </w:ins>
          </w:p>
        </w:tc>
        <w:tc>
          <w:tcPr>
            <w:tcW w:w="2394" w:type="dxa"/>
          </w:tcPr>
          <w:p w14:paraId="1B3C5550" w14:textId="60B799CD" w:rsidR="002D4065" w:rsidRDefault="00030690" w:rsidP="00486E22">
            <w:pPr>
              <w:rPr>
                <w:ins w:id="1177" w:author="Steve Maas" w:date="2015-05-13T14:05:00Z"/>
              </w:rPr>
            </w:pPr>
            <w:ins w:id="1178" w:author="Steve Maas" w:date="2015-05-13T14:08:00Z">
              <w:r w:rsidRPr="00030690">
                <w:t>0.066550153573664</w:t>
              </w:r>
            </w:ins>
          </w:p>
        </w:tc>
        <w:tc>
          <w:tcPr>
            <w:tcW w:w="2394" w:type="dxa"/>
          </w:tcPr>
          <w:p w14:paraId="74A198E1" w14:textId="508A7295" w:rsidR="002D4065" w:rsidRDefault="00030690" w:rsidP="00486E22">
            <w:pPr>
              <w:rPr>
                <w:ins w:id="1179" w:author="Steve Maas" w:date="2015-05-13T14:05:00Z"/>
              </w:rPr>
            </w:pPr>
            <w:ins w:id="1180" w:author="Steve Maas" w:date="2015-05-13T14:08:00Z">
              <w:r w:rsidRPr="00030690">
                <w:t>0.433449846426336</w:t>
              </w:r>
            </w:ins>
          </w:p>
        </w:tc>
        <w:tc>
          <w:tcPr>
            <w:tcW w:w="2394" w:type="dxa"/>
          </w:tcPr>
          <w:p w14:paraId="7672E021" w14:textId="71F4B7F5" w:rsidR="002D4065" w:rsidRDefault="00030690" w:rsidP="00486E22">
            <w:pPr>
              <w:rPr>
                <w:ins w:id="1181" w:author="Steve Maas" w:date="2015-05-13T14:05:00Z"/>
              </w:rPr>
            </w:pPr>
            <w:ins w:id="1182" w:author="Steve Maas" w:date="2015-05-13T14:07:00Z">
              <w:r w:rsidRPr="00030690">
                <w:t>0.010949141561386</w:t>
              </w:r>
            </w:ins>
          </w:p>
        </w:tc>
      </w:tr>
      <w:tr w:rsidR="002D4065" w14:paraId="68BBBD8F" w14:textId="77777777" w:rsidTr="00486E22">
        <w:trPr>
          <w:ins w:id="1183" w:author="Steve Maas" w:date="2015-05-13T14:05:00Z"/>
        </w:trPr>
        <w:tc>
          <w:tcPr>
            <w:tcW w:w="2394" w:type="dxa"/>
          </w:tcPr>
          <w:p w14:paraId="06FD973F" w14:textId="6A5A8E4D" w:rsidR="002D4065" w:rsidRDefault="00030690" w:rsidP="00486E22">
            <w:pPr>
              <w:rPr>
                <w:ins w:id="1184" w:author="Steve Maas" w:date="2015-05-13T14:05:00Z"/>
              </w:rPr>
            </w:pPr>
            <w:ins w:id="1185" w:author="Steve Maas" w:date="2015-05-13T14:08:00Z">
              <w:r w:rsidRPr="00030690">
                <w:t>0.433449846426336</w:t>
              </w:r>
            </w:ins>
          </w:p>
        </w:tc>
        <w:tc>
          <w:tcPr>
            <w:tcW w:w="2394" w:type="dxa"/>
          </w:tcPr>
          <w:p w14:paraId="499FF865" w14:textId="2F120773" w:rsidR="002D4065" w:rsidRDefault="00030690" w:rsidP="00486E22">
            <w:pPr>
              <w:rPr>
                <w:ins w:id="1186" w:author="Steve Maas" w:date="2015-05-13T14:05:00Z"/>
              </w:rPr>
            </w:pPr>
            <w:ins w:id="1187" w:author="Steve Maas" w:date="2015-05-13T14:08:00Z">
              <w:r w:rsidRPr="00030690">
                <w:t>0.433449846426336</w:t>
              </w:r>
            </w:ins>
          </w:p>
        </w:tc>
        <w:tc>
          <w:tcPr>
            <w:tcW w:w="2394" w:type="dxa"/>
          </w:tcPr>
          <w:p w14:paraId="1909107D" w14:textId="7E942AE8" w:rsidR="002D4065" w:rsidRDefault="00030690" w:rsidP="00486E22">
            <w:pPr>
              <w:rPr>
                <w:ins w:id="1188" w:author="Steve Maas" w:date="2015-05-13T14:05:00Z"/>
              </w:rPr>
            </w:pPr>
            <w:ins w:id="1189" w:author="Steve Maas" w:date="2015-05-13T14:08:00Z">
              <w:r w:rsidRPr="00030690">
                <w:t>0.066550153573664</w:t>
              </w:r>
            </w:ins>
          </w:p>
        </w:tc>
        <w:tc>
          <w:tcPr>
            <w:tcW w:w="2394" w:type="dxa"/>
          </w:tcPr>
          <w:p w14:paraId="0BCA3E11" w14:textId="54422338" w:rsidR="002D4065" w:rsidRDefault="00030690" w:rsidP="00486E22">
            <w:pPr>
              <w:rPr>
                <w:ins w:id="1190" w:author="Steve Maas" w:date="2015-05-13T14:05:00Z"/>
              </w:rPr>
            </w:pPr>
            <w:ins w:id="1191" w:author="Steve Maas" w:date="2015-05-13T14:07:00Z">
              <w:r w:rsidRPr="00030690">
                <w:t>0.010949141561386</w:t>
              </w:r>
            </w:ins>
          </w:p>
        </w:tc>
      </w:tr>
    </w:tbl>
    <w:p w14:paraId="7B30DB17" w14:textId="77777777" w:rsidR="002D4065" w:rsidRPr="002D4065" w:rsidRDefault="002D4065" w:rsidP="002D4065">
      <w:pPr>
        <w:rPr>
          <w:ins w:id="1192" w:author="Steve Maas" w:date="2015-05-13T14:04:00Z"/>
          <w:rPrChange w:id="1193" w:author="Steve Maas" w:date="2015-05-13T14:04:00Z">
            <w:rPr>
              <w:ins w:id="1194"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195" w:name="_Toc289032567"/>
      <w:r>
        <w:t>Shell Elements</w:t>
      </w:r>
      <w:bookmarkEnd w:id="1195"/>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196" w:name="_Toc289032568"/>
      <w:r>
        <w:lastRenderedPageBreak/>
        <w:t>Shell formulation</w:t>
      </w:r>
      <w:bookmarkEnd w:id="1196"/>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7" o:title=""/>
          </v:shape>
          <o:OLEObject Type="Embed" ProgID="Equation.DSMT4" ShapeID="_x0000_i2121" DrawAspect="Content" ObjectID="_1493808299" r:id="rId221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19" o:title=""/>
          </v:shape>
          <o:OLEObject Type="Embed" ProgID="Equation.DSMT4" ShapeID="_x0000_i2122" DrawAspect="Content" ObjectID="_1493808300" r:id="rId2220"/>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21" o:title=""/>
          </v:shape>
          <o:OLEObject Type="Embed" ProgID="Equation.DSMT4" ShapeID="_x0000_i2123" DrawAspect="Content" ObjectID="_1493808301" r:id="rId2222"/>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23" o:title=""/>
          </v:shape>
          <o:OLEObject Type="Embed" ProgID="Equation.DSMT4" ShapeID="_x0000_i2124" DrawAspect="Content" ObjectID="_1493808302" r:id="rId2224"/>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25" o:title=""/>
          </v:shape>
          <o:OLEObject Type="Embed" ProgID="Equation.DSMT4" ShapeID="_x0000_i2125" DrawAspect="Content" ObjectID="_1493808303" r:id="rId2226"/>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7" o:title=""/>
          </v:shape>
          <o:OLEObject Type="Embed" ProgID="Equation.DSMT4" ShapeID="_x0000_i2126" DrawAspect="Content" ObjectID="_1493808304" r:id="rId222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29" o:title=""/>
          </v:shape>
          <o:OLEObject Type="Embed" ProgID="Equation.DSMT4" ShapeID="_x0000_i2127" DrawAspect="Content" ObjectID="_1493808305" r:id="rId223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31" o:title=""/>
          </v:shape>
          <o:OLEObject Type="Embed" ProgID="Equation.DSMT4" ShapeID="_x0000_i2128" DrawAspect="Content" ObjectID="_1493808306" r:id="rId2232"/>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33" o:title=""/>
          </v:shape>
          <o:OLEObject Type="Embed" ProgID="Equation.DSMT4" ShapeID="_x0000_i2129" DrawAspect="Content" ObjectID="_1493808307" r:id="rId22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35" o:title=""/>
          </v:shape>
          <o:OLEObject Type="Embed" ProgID="Equation.DSMT4" ShapeID="_x0000_i2130" DrawAspect="Content" ObjectID="_1493808308" r:id="rId223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7" o:title=""/>
          </v:shape>
          <o:OLEObject Type="Embed" ProgID="Equation.DSMT4" ShapeID="_x0000_i2131" DrawAspect="Content" ObjectID="_1493808309" r:id="rId2238"/>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39" o:title=""/>
          </v:shape>
          <o:OLEObject Type="Embed" ProgID="Equation.DSMT4" ShapeID="_x0000_i2132" DrawAspect="Content" ObjectID="_1493808310" r:id="rId224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41" o:title=""/>
          </v:shape>
          <o:OLEObject Type="Embed" ProgID="Equation.DSMT4" ShapeID="_x0000_i2133" DrawAspect="Content" ObjectID="_1493808311" r:id="rId224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43" o:title=""/>
          </v:shape>
          <o:OLEObject Type="Embed" ProgID="Equation.DSMT4" ShapeID="_x0000_i2134" DrawAspect="Content" ObjectID="_1493808312" r:id="rId224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45" o:title=""/>
          </v:shape>
          <o:OLEObject Type="Embed" ProgID="Equation.DSMT4" ShapeID="_x0000_i2135" DrawAspect="Content" ObjectID="_1493808313" r:id="rId2246"/>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197" w:name="_Toc289032569"/>
      <w:r>
        <w:t>Quadrilateral shells</w:t>
      </w:r>
      <w:bookmarkEnd w:id="1197"/>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7" o:title=""/>
          </v:shape>
          <o:OLEObject Type="Embed" ProgID="Equation.DSMT4" ShapeID="_x0000_i2136" DrawAspect="Content" ObjectID="_1493808314" r:id="rId224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198" w:name="_Toc289032570"/>
      <w:r>
        <w:lastRenderedPageBreak/>
        <w:t>Triangular shells</w:t>
      </w:r>
      <w:bookmarkEnd w:id="1198"/>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49" o:title=""/>
          </v:shape>
          <o:OLEObject Type="Embed" ProgID="Equation.DSMT4" ShapeID="_x0000_i2137" DrawAspect="Content" ObjectID="_1493808315" r:id="rId225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51">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199" w:author="Steve Maas" w:date="2015-05-13T13:51:00Z">
        <w:r w:rsidR="00AB0524">
          <w:fldChar w:fldCharType="begin"/>
        </w:r>
        <w:r w:rsidR="00AB0524">
          <w:instrText xml:space="preserve"> STYLEREF 1 \s </w:instrText>
        </w:r>
      </w:ins>
      <w:r w:rsidR="00AB0524">
        <w:fldChar w:fldCharType="separate"/>
      </w:r>
      <w:r w:rsidR="00D3178E">
        <w:rPr>
          <w:noProof/>
        </w:rPr>
        <w:t>4</w:t>
      </w:r>
      <w:ins w:id="120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201" w:author="rawlins" w:date="2015-05-19T17:23:00Z">
        <w:r w:rsidR="00D3178E">
          <w:rPr>
            <w:noProof/>
          </w:rPr>
          <w:t>3</w:t>
        </w:r>
      </w:ins>
      <w:ins w:id="1202" w:author="Steve Maas" w:date="2015-05-13T13:51:00Z">
        <w:r w:rsidR="00AB0524">
          <w:fldChar w:fldCharType="end"/>
        </w:r>
      </w:ins>
      <w:del w:id="1203"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04" w:name="_Ref172970092"/>
      <w:bookmarkStart w:id="1205" w:name="_Toc289032571"/>
      <w:r>
        <w:lastRenderedPageBreak/>
        <w:t>Constitutive Models</w:t>
      </w:r>
      <w:bookmarkEnd w:id="1204"/>
      <w:bookmarkEnd w:id="1205"/>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06" w:name="_Ref172102939"/>
      <w:bookmarkStart w:id="1207" w:name="_Toc289032572"/>
      <w:r>
        <w:t>Linear Elasticity</w:t>
      </w:r>
      <w:bookmarkEnd w:id="1206"/>
      <w:bookmarkEnd w:id="1207"/>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52" o:title=""/>
          </v:shape>
          <o:OLEObject Type="Embed" ProgID="Equation.DSMT4" ShapeID="_x0000_i2138" DrawAspect="Content" ObjectID="_1493808316" r:id="rId2253"/>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54" o:title=""/>
          </v:shape>
          <o:OLEObject Type="Embed" ProgID="Equation.DSMT4" ShapeID="_x0000_i2139" DrawAspect="Content" ObjectID="_1493808317"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6" o:title=""/>
          </v:shape>
          <o:OLEObject Type="Embed" ProgID="Equation.DSMT4" ShapeID="_x0000_i2140" DrawAspect="Content" ObjectID="_1493808318" r:id="rId2257"/>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8" o:title=""/>
          </v:shape>
          <o:OLEObject Type="Embed" ProgID="Equation.DSMT4" ShapeID="_x0000_i2141" DrawAspect="Content" ObjectID="_1493808319" r:id="rId2259"/>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60" o:title=""/>
          </v:shape>
          <o:OLEObject Type="Embed" ProgID="Equation.DSMT4" ShapeID="_x0000_i2142" DrawAspect="Content" ObjectID="_1493808320" r:id="rId226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62" o:title=""/>
          </v:shape>
          <o:OLEObject Type="Embed" ProgID="Equation.DSMT4" ShapeID="_x0000_i2143" DrawAspect="Content" ObjectID="_1493808321" r:id="rId2263"/>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64" o:title=""/>
          </v:shape>
          <o:OLEObject Type="Embed" ProgID="Equation.DSMT4" ShapeID="_x0000_i2144" DrawAspect="Content" ObjectID="_1493808322" r:id="rId2265"/>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6" o:title=""/>
          </v:shape>
          <o:OLEObject Type="Embed" ProgID="Equation.DSMT4" ShapeID="_x0000_i2145" DrawAspect="Content" ObjectID="_1493808323" r:id="rId226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8" o:title=""/>
          </v:shape>
          <o:OLEObject Type="Embed" ProgID="Equation.DSMT4" ShapeID="_x0000_i2146" DrawAspect="Content" ObjectID="_1493808324" r:id="rId226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70" o:title=""/>
          </v:shape>
          <o:OLEObject Type="Embed" ProgID="Equation.DSMT4" ShapeID="_x0000_i2147" DrawAspect="Content" ObjectID="_1493808325" r:id="rId2271"/>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72" o:title=""/>
          </v:shape>
          <o:OLEObject Type="Embed" ProgID="Equation.DSMT4" ShapeID="_x0000_i2148" DrawAspect="Content" ObjectID="_1493808326" r:id="rId2273"/>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74" o:title=""/>
                </v:shape>
                <o:OLEObject Type="Embed" ProgID="Equation.DSMT4" ShapeID="_x0000_i2149" DrawAspect="Content" ObjectID="_1493808327" r:id="rId2275"/>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6" o:title=""/>
                </v:shape>
                <o:OLEObject Type="Embed" ProgID="Equation.DSMT4" ShapeID="_x0000_i2150" DrawAspect="Content" ObjectID="_1493808328" r:id="rId2277"/>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8" o:title=""/>
                </v:shape>
                <o:OLEObject Type="Embed" ProgID="Equation.DSMT4" ShapeID="_x0000_i2151" DrawAspect="Content" ObjectID="_1493808329" r:id="rId2279"/>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80" o:title=""/>
                </v:shape>
                <o:OLEObject Type="Embed" ProgID="Equation.DSMT4" ShapeID="_x0000_i2152" DrawAspect="Content" ObjectID="_1493808330" r:id="rId2281"/>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82" o:title=""/>
                </v:shape>
                <o:OLEObject Type="Embed" ProgID="Equation.DSMT4" ShapeID="_x0000_i2153" DrawAspect="Content" ObjectID="_1493808331" r:id="rId2283"/>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84" o:title=""/>
                </v:shape>
                <o:OLEObject Type="Embed" ProgID="Equation.DSMT4" ShapeID="_x0000_i2154" DrawAspect="Content" ObjectID="_1493808332" r:id="rId2285"/>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6" o:title=""/>
                </v:shape>
                <o:OLEObject Type="Embed" ProgID="Equation.DSMT4" ShapeID="_x0000_i2155" DrawAspect="Content" ObjectID="_1493808333" r:id="rId2287"/>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8" o:title=""/>
                </v:shape>
                <o:OLEObject Type="Embed" ProgID="Equation.DSMT4" ShapeID="_x0000_i2156" DrawAspect="Content" ObjectID="_1493808334" r:id="rId2289"/>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90" o:title=""/>
                </v:shape>
                <o:OLEObject Type="Embed" ProgID="Equation.DSMT4" ShapeID="_x0000_i2157" DrawAspect="Content" ObjectID="_1493808335" r:id="rId2291"/>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92" o:title=""/>
                </v:shape>
                <o:OLEObject Type="Embed" ProgID="Equation.DSMT4" ShapeID="_x0000_i2158" DrawAspect="Content" ObjectID="_1493808336" r:id="rId2293"/>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94" o:title=""/>
                </v:shape>
                <o:OLEObject Type="Embed" ProgID="Equation.DSMT4" ShapeID="_x0000_i2159" DrawAspect="Content" ObjectID="_1493808337" r:id="rId2295"/>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6" o:title=""/>
                </v:shape>
                <o:OLEObject Type="Embed" ProgID="Equation.DSMT4" ShapeID="_x0000_i2160" DrawAspect="Content" ObjectID="_1493808338" r:id="rId2297"/>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8" o:title=""/>
          </v:shape>
          <o:OLEObject Type="Embed" ProgID="Equation.DSMT4" ShapeID="_x0000_i2161" DrawAspect="Content" ObjectID="_1493808339" r:id="rId2299"/>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300" o:title=""/>
          </v:shape>
          <o:OLEObject Type="Embed" ProgID="Equation.DSMT4" ShapeID="_x0000_i2162" DrawAspect="Content" ObjectID="_1493808340" r:id="rId2301"/>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302" o:title=""/>
          </v:shape>
          <o:OLEObject Type="Embed" ProgID="Equation.DSMT4" ShapeID="_x0000_i2163" DrawAspect="Content" ObjectID="_1493808341" r:id="rId230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208" w:name="ZEqnNum907167"/>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7</w:instrText>
        </w:r>
      </w:fldSimple>
      <w:r w:rsidR="004F1C97">
        <w:instrText>)</w:instrText>
      </w:r>
      <w:bookmarkEnd w:id="1208"/>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304" o:title=""/>
          </v:shape>
          <o:OLEObject Type="Embed" ProgID="Equation.DSMT4" ShapeID="_x0000_i2164" DrawAspect="Content" ObjectID="_1493808342" r:id="rId2305"/>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D3178E">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6" o:title=""/>
          </v:shape>
          <o:OLEObject Type="Embed" ProgID="Equation.DSMT4" ShapeID="_x0000_i2165" DrawAspect="Content" ObjectID="_1493808343" r:id="rId2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8" o:title=""/>
          </v:shape>
          <o:OLEObject Type="Embed" ProgID="Equation.DSMT4" ShapeID="_x0000_i2166" DrawAspect="Content" ObjectID="_1493808344" r:id="rId2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09" w:name="_Toc289032573"/>
      <w:bookmarkStart w:id="1210" w:name="_Ref160500499"/>
      <w:r w:rsidR="00C5691A">
        <w:lastRenderedPageBreak/>
        <w:t>Compressible Materials</w:t>
      </w:r>
      <w:bookmarkEnd w:id="1209"/>
    </w:p>
    <w:p w14:paraId="2382B6B9" w14:textId="77777777" w:rsidR="008C7882" w:rsidRDefault="008C7882" w:rsidP="008F4203">
      <w:pPr>
        <w:pStyle w:val="Heading3"/>
      </w:pPr>
      <w:bookmarkStart w:id="1211" w:name="_Toc289032574"/>
      <w:r>
        <w:t>Isotropic Elasticity</w:t>
      </w:r>
      <w:bookmarkEnd w:id="1210"/>
      <w:bookmarkEnd w:id="1211"/>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10" o:title=""/>
          </v:shape>
          <o:OLEObject Type="Embed" ProgID="Equation.DSMT4" ShapeID="_x0000_i2167" DrawAspect="Content" ObjectID="_1493808345" r:id="rId23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12" o:title=""/>
          </v:shape>
          <o:OLEObject Type="Embed" ProgID="Equation.DSMT4" ShapeID="_x0000_i2168" DrawAspect="Content" ObjectID="_1493808346" r:id="rId2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14" o:title=""/>
          </v:shape>
          <o:OLEObject Type="Embed" ProgID="Equation.DSMT4" ShapeID="_x0000_i2169" DrawAspect="Content" ObjectID="_1493808347" r:id="rId2315"/>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12</w:instrText>
        </w:r>
      </w:fldSimple>
      <w:r>
        <w:instrText>)</w:instrText>
      </w:r>
      <w:r>
        <w:fldChar w:fldCharType="end"/>
      </w:r>
    </w:p>
    <w:p w14:paraId="5ACD0341" w14:textId="77777777" w:rsidR="00A447B3" w:rsidRDefault="008C7882" w:rsidP="008C7882">
      <w:pPr>
        <w:rPr>
          <w:ins w:id="1212"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13" w:author="Gerard" w:date="2014-08-27T22:11:00Z">
        <w:r w:rsidR="00A447B3">
          <w:t xml:space="preserve"> The Cauchy stress is</w:t>
        </w:r>
      </w:ins>
    </w:p>
    <w:p w14:paraId="0602C1CA" w14:textId="27C89654" w:rsidR="00A447B3" w:rsidRDefault="00A447B3">
      <w:pPr>
        <w:pStyle w:val="MTDisplayEquation"/>
        <w:pPrChange w:id="1214" w:author="Gerard" w:date="2014-08-27T22:11:00Z">
          <w:pPr/>
        </w:pPrChange>
      </w:pPr>
      <w:ins w:id="1215" w:author="Gerard" w:date="2014-08-27T22:11:00Z">
        <w:r>
          <w:tab/>
        </w:r>
      </w:ins>
      <w:r w:rsidR="00905817" w:rsidRPr="00905817">
        <w:rPr>
          <w:position w:val="-24"/>
        </w:rPr>
        <w:object w:dxaOrig="2680" w:dyaOrig="620" w14:anchorId="4CD4710F">
          <v:shape id="_x0000_i2170" type="#_x0000_t75" style="width:133.8pt;height:30.55pt" o:ole="">
            <v:imagedata r:id="rId2316" o:title=""/>
          </v:shape>
          <o:OLEObject Type="Embed" ProgID="Equation.DSMT4" ShapeID="_x0000_i2170" DrawAspect="Content" ObjectID="_1493808348" r:id="rId2317"/>
        </w:object>
      </w:r>
      <w:ins w:id="1216"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17" w:author="Gerard" w:date="2015-05-06T12:49:00Z">
        <w:r>
          <w:fldChar w:fldCharType="end"/>
        </w:r>
      </w:del>
      <w:ins w:id="1218" w:author="Gerard" w:date="2014-08-27T22:11:00Z">
        <w:r>
          <w:instrText>(</w:instrText>
        </w:r>
        <w:r>
          <w:fldChar w:fldCharType="begin"/>
        </w:r>
        <w:r>
          <w:instrText xml:space="preserve"> SEQ MTSec \c \* Arabic \* MERGEFORMAT </w:instrText>
        </w:r>
      </w:ins>
      <w:r>
        <w:fldChar w:fldCharType="separate"/>
      </w:r>
      <w:ins w:id="1219" w:author="rawlins" w:date="2015-05-19T17:23:00Z">
        <w:r w:rsidR="00D3178E">
          <w:rPr>
            <w:noProof/>
          </w:rPr>
          <w:instrText>5</w:instrText>
        </w:r>
      </w:ins>
      <w:ins w:id="1220" w:author="Gerard" w:date="2014-08-27T22:11:00Z">
        <w:r>
          <w:fldChar w:fldCharType="end"/>
        </w:r>
        <w:r>
          <w:instrText>.</w:instrText>
        </w:r>
        <w:r>
          <w:fldChar w:fldCharType="begin"/>
        </w:r>
        <w:r>
          <w:instrText xml:space="preserve"> SEQ MTEqn \c \* Arabic \* MERGEFORMAT </w:instrText>
        </w:r>
      </w:ins>
      <w:r>
        <w:fldChar w:fldCharType="separate"/>
      </w:r>
      <w:ins w:id="1221" w:author="rawlins" w:date="2015-05-19T17:23:00Z">
        <w:r w:rsidR="00D3178E">
          <w:rPr>
            <w:noProof/>
          </w:rPr>
          <w:instrText>13</w:instrText>
        </w:r>
      </w:ins>
      <w:ins w:id="1222" w:author="Gerard" w:date="2014-08-27T22:11:00Z">
        <w:r>
          <w:fldChar w:fldCharType="end"/>
        </w:r>
        <w:r>
          <w:instrText>)</w:instrText>
        </w:r>
        <w:r>
          <w:fldChar w:fldCharType="end"/>
        </w:r>
      </w:ins>
    </w:p>
    <w:p w14:paraId="32D10873" w14:textId="59A96B4A" w:rsidR="008C7882" w:rsidRDefault="00A447B3" w:rsidP="008C7882">
      <w:pPr>
        <w:rPr>
          <w:ins w:id="1223" w:author="Gerard" w:date="2014-08-27T22:16:00Z"/>
        </w:rPr>
      </w:pPr>
      <w:ins w:id="1224"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8" o:title=""/>
          </v:shape>
          <o:OLEObject Type="Embed" ProgID="Equation.DSMT4" ShapeID="_x0000_i2171" DrawAspect="Content" ObjectID="_1493808349" r:id="rId2319"/>
        </w:object>
      </w:r>
      <w:ins w:id="1225" w:author="Gerard" w:date="2014-08-27T22:15:00Z">
        <w:r>
          <w:t xml:space="preserve"> , whereas the spatial elasticity tensor is</w:t>
        </w:r>
      </w:ins>
    </w:p>
    <w:p w14:paraId="183DE1BF" w14:textId="0CE7FF42" w:rsidR="00A447B3" w:rsidRDefault="00A447B3">
      <w:pPr>
        <w:pStyle w:val="MTDisplayEquation"/>
        <w:pPrChange w:id="1226" w:author="Gerard" w:date="2014-08-27T22:16:00Z">
          <w:pPr/>
        </w:pPrChange>
      </w:pPr>
      <w:ins w:id="1227" w:author="Gerard" w:date="2014-08-27T22:16:00Z">
        <w:r>
          <w:tab/>
        </w:r>
      </w:ins>
      <w:r w:rsidR="00905817" w:rsidRPr="00905817">
        <w:rPr>
          <w:position w:val="-24"/>
        </w:rPr>
        <w:object w:dxaOrig="2340" w:dyaOrig="620" w14:anchorId="5E328A41">
          <v:shape id="_x0000_i2172" type="#_x0000_t75" style="width:116.85pt;height:30.55pt" o:ole="">
            <v:imagedata r:id="rId2320" o:title=""/>
          </v:shape>
          <o:OLEObject Type="Embed" ProgID="Equation.DSMT4" ShapeID="_x0000_i2172" DrawAspect="Content" ObjectID="_1493808350" r:id="rId2321"/>
        </w:object>
      </w:r>
      <w:ins w:id="1228"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29" w:author="Gerard" w:date="2015-05-06T12:49:00Z">
        <w:r>
          <w:fldChar w:fldCharType="end"/>
        </w:r>
      </w:del>
      <w:ins w:id="1230" w:author="Gerard" w:date="2014-08-27T22:16:00Z">
        <w:r>
          <w:instrText>(</w:instrText>
        </w:r>
        <w:r>
          <w:fldChar w:fldCharType="begin"/>
        </w:r>
        <w:r>
          <w:instrText xml:space="preserve"> SEQ MTSec \c \* Arabic \* MERGEFORMAT </w:instrText>
        </w:r>
      </w:ins>
      <w:r>
        <w:fldChar w:fldCharType="separate"/>
      </w:r>
      <w:ins w:id="1231" w:author="rawlins" w:date="2015-05-19T17:23:00Z">
        <w:r w:rsidR="00D3178E">
          <w:rPr>
            <w:noProof/>
          </w:rPr>
          <w:instrText>5</w:instrText>
        </w:r>
      </w:ins>
      <w:ins w:id="1232" w:author="Gerard" w:date="2014-08-27T22:16:00Z">
        <w:r>
          <w:fldChar w:fldCharType="end"/>
        </w:r>
        <w:r>
          <w:instrText>.</w:instrText>
        </w:r>
        <w:r>
          <w:fldChar w:fldCharType="begin"/>
        </w:r>
        <w:r>
          <w:instrText xml:space="preserve"> SEQ MTEqn \c \* Arabic \* MERGEFORMAT </w:instrText>
        </w:r>
      </w:ins>
      <w:r>
        <w:fldChar w:fldCharType="separate"/>
      </w:r>
      <w:ins w:id="1233" w:author="rawlins" w:date="2015-05-19T17:23:00Z">
        <w:r w:rsidR="00D3178E">
          <w:rPr>
            <w:noProof/>
          </w:rPr>
          <w:instrText>14</w:instrText>
        </w:r>
      </w:ins>
      <w:ins w:id="1234" w:author="Gerard" w:date="2014-08-27T22:16:00Z">
        <w:r>
          <w:fldChar w:fldCharType="end"/>
        </w:r>
        <w:r>
          <w:instrText>)</w:instrText>
        </w:r>
        <w:r>
          <w:fldChar w:fldCharType="end"/>
        </w:r>
      </w:ins>
    </w:p>
    <w:p w14:paraId="190A182F" w14:textId="77777777" w:rsidR="004979AD" w:rsidRDefault="004979AD" w:rsidP="004979AD">
      <w:pPr>
        <w:pStyle w:val="Heading3"/>
      </w:pPr>
      <w:bookmarkStart w:id="1235" w:name="_Toc289032575"/>
      <w:r>
        <w:t>Orthotropic Elasticity</w:t>
      </w:r>
      <w:bookmarkEnd w:id="1235"/>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22" o:title=""/>
          </v:shape>
          <o:OLEObject Type="Embed" ProgID="Equation.DSMT4" ShapeID="_x0000_i2173" DrawAspect="Content" ObjectID="_1493808351" r:id="rId2323"/>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36" w:author="rawlins" w:date="2015-05-19T17:23:00Z">
          <w:r w:rsidR="00D3178E">
            <w:rPr>
              <w:noProof/>
            </w:rPr>
            <w:instrText>15</w:instrText>
          </w:r>
        </w:ins>
        <w:ins w:id="1237" w:author="Gerard" w:date="2015-05-06T12:49:00Z">
          <w:del w:id="1238" w:author="rawlins" w:date="2015-05-19T16:10:00Z">
            <w:r w:rsidR="00E3755C" w:rsidDel="00752FD5">
              <w:rPr>
                <w:noProof/>
              </w:rPr>
              <w:delInstrText>15</w:delInstrText>
            </w:r>
          </w:del>
        </w:ins>
        <w:del w:id="1239" w:author="rawlins" w:date="2015-05-19T16:10:00Z">
          <w:r w:rsidR="00567B45" w:rsidDel="00752FD5">
            <w:rPr>
              <w:noProof/>
            </w:rPr>
            <w:delInstrText>13</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24" o:title=""/>
          </v:shape>
          <o:OLEObject Type="Embed" ProgID="Equation.DSMT4" ShapeID="_x0000_i2174" DrawAspect="Content" ObjectID="_1493808352" r:id="rId2325"/>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6" o:title=""/>
          </v:shape>
          <o:OLEObject Type="Embed" ProgID="Equation.DSMT4" ShapeID="_x0000_i2175" DrawAspect="Content" ObjectID="_1493808353" r:id="rId2327"/>
        </w:object>
      </w:r>
      <w:r>
        <w:t xml:space="preserve"> (</w:t>
      </w:r>
      <w:r w:rsidR="00905817" w:rsidRPr="00905817">
        <w:rPr>
          <w:position w:val="-12"/>
        </w:rPr>
        <w:object w:dxaOrig="1140" w:dyaOrig="380" w14:anchorId="66D30F4F">
          <v:shape id="_x0000_i2176" type="#_x0000_t75" style="width:57.05pt;height:19pt" o:ole="">
            <v:imagedata r:id="rId2328" o:title=""/>
          </v:shape>
          <o:OLEObject Type="Embed" ProgID="Equation.DSMT4" ShapeID="_x0000_i2176" DrawAspect="Content" ObjectID="_1493808354" r:id="rId2329"/>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30" o:title=""/>
          </v:shape>
          <o:OLEObject Type="Embed" ProgID="Equation.DSMT4" ShapeID="_x0000_i2177" DrawAspect="Content" ObjectID="_1493808355" r:id="rId2331"/>
        </w:object>
      </w:r>
      <w:r w:rsidR="00067FF4">
        <w:t xml:space="preserve"> and six moduli </w:t>
      </w:r>
      <w:r w:rsidR="00905817" w:rsidRPr="00905817">
        <w:rPr>
          <w:position w:val="-12"/>
        </w:rPr>
        <w:object w:dxaOrig="340" w:dyaOrig="360" w14:anchorId="58582D3F">
          <v:shape id="_x0000_i2178" type="#_x0000_t75" style="width:17pt;height:19pt" o:ole="">
            <v:imagedata r:id="rId2332" o:title=""/>
          </v:shape>
          <o:OLEObject Type="Embed" ProgID="Equation.DSMT4" ShapeID="_x0000_i2178" DrawAspect="Content" ObjectID="_1493808356" r:id="rId2333"/>
        </w:object>
      </w:r>
      <w:r w:rsidR="00067FF4">
        <w:t xml:space="preserve">, where </w:t>
      </w:r>
      <w:r w:rsidR="00905817" w:rsidRPr="00905817">
        <w:rPr>
          <w:position w:val="-12"/>
        </w:rPr>
        <w:object w:dxaOrig="880" w:dyaOrig="360" w14:anchorId="1B1DED36">
          <v:shape id="_x0000_i2179" type="#_x0000_t75" style="width:44.15pt;height:19pt" o:ole="">
            <v:imagedata r:id="rId2334" o:title=""/>
          </v:shape>
          <o:OLEObject Type="Embed" ProgID="Equation.DSMT4" ShapeID="_x0000_i2179" DrawAspect="Content" ObjectID="_1493808357" r:id="rId2335"/>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6" o:title=""/>
          </v:shape>
          <o:OLEObject Type="Embed" ProgID="Equation.DSMT4" ShapeID="_x0000_i2180" DrawAspect="Content" ObjectID="_1493808358" r:id="rId2337"/>
        </w:object>
      </w:r>
      <w:r w:rsidR="00067FF4">
        <w:t xml:space="preserve">, shear moduli </w:t>
      </w:r>
      <w:r w:rsidR="00905817" w:rsidRPr="00905817">
        <w:rPr>
          <w:position w:val="-12"/>
        </w:rPr>
        <w:object w:dxaOrig="380" w:dyaOrig="360" w14:anchorId="3CE99EEC">
          <v:shape id="_x0000_i2181" type="#_x0000_t75" style="width:19pt;height:19pt" o:ole="">
            <v:imagedata r:id="rId2338" o:title=""/>
          </v:shape>
          <o:OLEObject Type="Embed" ProgID="Equation.DSMT4" ShapeID="_x0000_i2181" DrawAspect="Content" ObjectID="_1493808359" r:id="rId2339"/>
        </w:object>
      </w:r>
      <w:r w:rsidR="00067FF4">
        <w:t xml:space="preserve"> and Poisson’s ratios </w:t>
      </w:r>
      <w:r w:rsidR="00905817" w:rsidRPr="00905817">
        <w:rPr>
          <w:position w:val="-12"/>
        </w:rPr>
        <w:object w:dxaOrig="340" w:dyaOrig="360" w14:anchorId="6990B747">
          <v:shape id="_x0000_i2182" type="#_x0000_t75" style="width:17pt;height:19pt" o:ole="">
            <v:imagedata r:id="rId2340" o:title=""/>
          </v:shape>
          <o:OLEObject Type="Embed" ProgID="Equation.DSMT4" ShapeID="_x0000_i2182" DrawAspect="Content" ObjectID="_1493808360" r:id="rId2341"/>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42" o:title=""/>
          </v:shape>
          <o:OLEObject Type="Embed" ProgID="Equation.DSMT4" ShapeID="_x0000_i2183" DrawAspect="Content" ObjectID="_1493808361" r:id="rId234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40" w:author="rawlins" w:date="2015-05-19T17:23:00Z">
          <w:r w:rsidR="00D3178E">
            <w:rPr>
              <w:noProof/>
            </w:rPr>
            <w:instrText>16</w:instrText>
          </w:r>
        </w:ins>
        <w:ins w:id="1241" w:author="Gerard" w:date="2015-05-06T12:49:00Z">
          <w:del w:id="1242" w:author="rawlins" w:date="2015-05-19T16:10:00Z">
            <w:r w:rsidR="00E3755C" w:rsidDel="00752FD5">
              <w:rPr>
                <w:noProof/>
              </w:rPr>
              <w:delInstrText>16</w:delInstrText>
            </w:r>
          </w:del>
        </w:ins>
        <w:del w:id="1243" w:author="rawlins" w:date="2015-05-19T16:10:00Z">
          <w:r w:rsidR="00567B45" w:rsidDel="00752FD5">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44" o:title=""/>
          </v:shape>
          <o:OLEObject Type="Embed" ProgID="Equation.DSMT4" ShapeID="_x0000_i2184" DrawAspect="Content" ObjectID="_1493808362" r:id="rId23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44" w:author="rawlins" w:date="2015-05-19T17:23:00Z">
          <w:r w:rsidR="00D3178E">
            <w:rPr>
              <w:noProof/>
            </w:rPr>
            <w:instrText>17</w:instrText>
          </w:r>
        </w:ins>
        <w:ins w:id="1245" w:author="Gerard" w:date="2015-05-06T12:49:00Z">
          <w:del w:id="1246" w:author="rawlins" w:date="2015-05-19T16:10:00Z">
            <w:r w:rsidR="00E3755C" w:rsidDel="00752FD5">
              <w:rPr>
                <w:noProof/>
              </w:rPr>
              <w:delInstrText>17</w:delInstrText>
            </w:r>
          </w:del>
        </w:ins>
        <w:del w:id="1247" w:author="rawlins" w:date="2015-05-19T16:10:00Z">
          <w:r w:rsidR="00567B45" w:rsidDel="00752FD5">
            <w:rPr>
              <w:noProof/>
            </w:rPr>
            <w:delInstrText>15</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6" o:title=""/>
          </v:shape>
          <o:OLEObject Type="Embed" ProgID="Equation.DSMT4" ShapeID="_x0000_i2185" DrawAspect="Content" ObjectID="_1493808363" r:id="rId2347"/>
        </w:object>
      </w:r>
      <w:r>
        <w:t>. The material elasticity tensor is then given by,</w:t>
      </w:r>
    </w:p>
    <w:p w14:paraId="01DDD9FA" w14:textId="10824B26" w:rsidR="004979AD" w:rsidRPr="006B4CAD" w:rsidRDefault="004979AD" w:rsidP="004979AD">
      <w:pPr>
        <w:pStyle w:val="MTDisplayEquation"/>
        <w:rPr>
          <w:position w:val="-28"/>
          <w:rPrChange w:id="1248"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8" o:title=""/>
          </v:shape>
          <o:OLEObject Type="Embed" ProgID="Equation.DSMT4" ShapeID="_x0000_i2186" DrawAspect="Content" ObjectID="_1493808364" r:id="rId2349"/>
        </w:object>
      </w:r>
      <w:del w:id="1249" w:author="Gerard" w:date="2014-08-27T22:47:00Z">
        <w:r w:rsidR="006E0743" w:rsidDel="006B4CAD">
          <w:delText>.</w:delText>
        </w:r>
      </w:del>
      <w:ins w:id="1250"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251" w:author="rawlins" w:date="2015-05-19T17:23:00Z">
          <w:r w:rsidR="00D3178E">
            <w:rPr>
              <w:noProof/>
            </w:rPr>
            <w:instrText>18</w:instrText>
          </w:r>
        </w:ins>
        <w:ins w:id="1252" w:author="Gerard" w:date="2015-05-06T12:49:00Z">
          <w:del w:id="1253" w:author="rawlins" w:date="2015-05-19T16:10:00Z">
            <w:r w:rsidR="00E3755C" w:rsidDel="00752FD5">
              <w:rPr>
                <w:noProof/>
              </w:rPr>
              <w:delInstrText>18</w:delInstrText>
            </w:r>
          </w:del>
        </w:ins>
        <w:del w:id="1254" w:author="rawlins" w:date="2015-05-19T16:10:00Z">
          <w:r w:rsidR="00567B45" w:rsidDel="00752FD5">
            <w:rPr>
              <w:noProof/>
            </w:rPr>
            <w:delInstrText>16</w:delInstrText>
          </w:r>
        </w:del>
      </w:fldSimple>
      <w:r>
        <w:instrText>)</w:instrText>
      </w:r>
      <w:r>
        <w:fldChar w:fldCharType="end"/>
      </w:r>
    </w:p>
    <w:p w14:paraId="37000B5C" w14:textId="6A43AB4E" w:rsidR="004979AD" w:rsidRDefault="004979AD" w:rsidP="004979AD">
      <w:pPr>
        <w:rPr>
          <w:ins w:id="1255"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56" w:author="Gerard" w:date="2014-08-27T22:32:00Z">
        <w:r w:rsidR="00D41B2F">
          <w:t xml:space="preserve"> The Cauchy stress is</w:t>
        </w:r>
      </w:ins>
    </w:p>
    <w:p w14:paraId="410FAECB" w14:textId="17CEF4D3" w:rsidR="00D41B2F" w:rsidRDefault="00D41B2F">
      <w:pPr>
        <w:pStyle w:val="MTDisplayEquation"/>
        <w:rPr>
          <w:ins w:id="1257" w:author="Gerard" w:date="2014-08-27T22:43:00Z"/>
        </w:rPr>
        <w:pPrChange w:id="1258" w:author="Gerard" w:date="2014-08-27T22:32:00Z">
          <w:pPr/>
        </w:pPrChange>
      </w:pPr>
      <w:ins w:id="1259" w:author="Gerard" w:date="2014-08-27T22:32:00Z">
        <w:r>
          <w:tab/>
        </w:r>
      </w:ins>
      <w:r w:rsidR="00905817" w:rsidRPr="00905817">
        <w:rPr>
          <w:position w:val="-62"/>
        </w:rPr>
        <w:object w:dxaOrig="4500" w:dyaOrig="1359" w14:anchorId="3F844481">
          <v:shape id="_x0000_i2187" type="#_x0000_t75" style="width:225.5pt;height:67.9pt" o:ole="">
            <v:imagedata r:id="rId2350" o:title=""/>
          </v:shape>
          <o:OLEObject Type="Embed" ProgID="Equation.DSMT4" ShapeID="_x0000_i2187" DrawAspect="Content" ObjectID="_1493808365" r:id="rId2351"/>
        </w:object>
      </w:r>
      <w:ins w:id="1260" w:author="Gerard" w:date="2014-08-27T22:32:00Z">
        <w:r>
          <w:t xml:space="preserve"> </w:t>
        </w:r>
        <w:r>
          <w:tab/>
        </w:r>
      </w:ins>
      <w:ins w:id="1261"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62" w:author="rawlins" w:date="2015-05-19T17:23:00Z">
        <w:r w:rsidR="00D3178E">
          <w:rPr>
            <w:noProof/>
          </w:rPr>
          <w:instrText>5</w:instrText>
        </w:r>
      </w:ins>
      <w:ins w:id="1263"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64" w:author="rawlins" w:date="2015-05-19T17:23:00Z">
        <w:r w:rsidR="00D3178E">
          <w:rPr>
            <w:noProof/>
          </w:rPr>
          <w:instrText>19</w:instrText>
        </w:r>
      </w:ins>
      <w:ins w:id="1265" w:author="rawlins" w:date="2015-05-19T15:52:00Z">
        <w:r w:rsidR="00FE64EB">
          <w:fldChar w:fldCharType="end"/>
        </w:r>
        <w:r w:rsidR="00FE64EB">
          <w:instrText>)</w:instrText>
        </w:r>
        <w:r w:rsidR="00FE64EB">
          <w:fldChar w:fldCharType="end"/>
        </w:r>
      </w:ins>
      <w:ins w:id="1266" w:author="Gerard" w:date="2014-08-27T22:32:00Z">
        <w:del w:id="1267"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68" w:author="rawlins" w:date="2015-05-19T15:53:00Z">
        <w:r w:rsidDel="00FE64EB">
          <w:fldChar w:fldCharType="end"/>
        </w:r>
      </w:del>
      <w:ins w:id="1269" w:author="Gerard" w:date="2014-08-27T22:32:00Z">
        <w:del w:id="1270" w:author="rawlins" w:date="2015-05-19T15:53:00Z">
          <w:r w:rsidDel="00FE64EB">
            <w:delInstrText>(</w:delInstrText>
          </w:r>
          <w:r w:rsidDel="00FE64EB">
            <w:fldChar w:fldCharType="begin"/>
          </w:r>
          <w:r w:rsidDel="00FE64EB">
            <w:delInstrText xml:space="preserve"> SEQ MTSec \c \* Arabic \* MERGEFORMAT </w:delInstrText>
          </w:r>
        </w:del>
      </w:ins>
      <w:del w:id="1271" w:author="rawlins" w:date="2015-05-19T15:53:00Z">
        <w:r w:rsidDel="00FE64EB">
          <w:fldChar w:fldCharType="separate"/>
        </w:r>
      </w:del>
      <w:ins w:id="1272" w:author="Gerard" w:date="2015-05-06T12:49:00Z">
        <w:del w:id="1273" w:author="rawlins" w:date="2015-05-19T15:53:00Z">
          <w:r w:rsidR="00E3755C" w:rsidDel="00FE64EB">
            <w:rPr>
              <w:noProof/>
            </w:rPr>
            <w:delInstrText>5</w:delInstrText>
          </w:r>
        </w:del>
      </w:ins>
      <w:ins w:id="1274" w:author="Gerard" w:date="2014-08-27T22:32:00Z">
        <w:del w:id="1275"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276" w:author="rawlins" w:date="2015-05-19T15:53:00Z">
        <w:r w:rsidDel="00FE64EB">
          <w:fldChar w:fldCharType="separate"/>
        </w:r>
      </w:del>
      <w:ins w:id="1277" w:author="Gerard" w:date="2015-05-06T12:49:00Z">
        <w:del w:id="1278" w:author="rawlins" w:date="2015-05-19T15:53:00Z">
          <w:r w:rsidR="00E3755C" w:rsidDel="00FE64EB">
            <w:rPr>
              <w:noProof/>
            </w:rPr>
            <w:delInstrText>19</w:delInstrText>
          </w:r>
        </w:del>
      </w:ins>
      <w:ins w:id="1279" w:author="Gerard" w:date="2014-08-27T22:32:00Z">
        <w:del w:id="1280"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281" w:author="Gerard" w:date="2014-08-27T22:45:00Z"/>
        </w:rPr>
      </w:pPr>
      <w:ins w:id="1282" w:author="Gerard" w:date="2014-08-27T22:43:00Z">
        <w:r>
          <w:t xml:space="preserve">where </w:t>
        </w:r>
      </w:ins>
      <w:r w:rsidR="00905817" w:rsidRPr="00905817">
        <w:rPr>
          <w:position w:val="-12"/>
        </w:rPr>
        <w:object w:dxaOrig="1520" w:dyaOrig="380" w14:anchorId="27807ACE">
          <v:shape id="_x0000_i2188" type="#_x0000_t75" style="width:76.1pt;height:19pt" o:ole="">
            <v:imagedata r:id="rId2352" o:title=""/>
          </v:shape>
          <o:OLEObject Type="Embed" ProgID="Equation.DSMT4" ShapeID="_x0000_i2188" DrawAspect="Content" ObjectID="_1493808366" r:id="rId2353"/>
        </w:object>
      </w:r>
      <w:ins w:id="1283"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284" w:author="Gerard" w:date="2014-08-27T22:45:00Z">
          <w:pPr/>
        </w:pPrChange>
      </w:pPr>
      <w:ins w:id="1285" w:author="Gerard" w:date="2014-08-27T22:45:00Z">
        <w:r>
          <w:tab/>
        </w:r>
      </w:ins>
      <w:r w:rsidR="00905817" w:rsidRPr="00905817">
        <w:rPr>
          <w:position w:val="-28"/>
        </w:rPr>
        <w:object w:dxaOrig="5960" w:dyaOrig="680" w14:anchorId="0AE4462B">
          <v:shape id="_x0000_i2189" type="#_x0000_t75" style="width:298.2pt;height:34.65pt" o:ole="">
            <v:imagedata r:id="rId2354" o:title=""/>
          </v:shape>
          <o:OLEObject Type="Embed" ProgID="Equation.DSMT4" ShapeID="_x0000_i2189" DrawAspect="Content" ObjectID="_1493808367" r:id="rId2355"/>
        </w:object>
      </w:r>
      <w:ins w:id="1286" w:author="Gerard" w:date="2014-08-27T22:45:00Z">
        <w:r>
          <w:t xml:space="preserve"> </w:t>
        </w:r>
        <w:r>
          <w:tab/>
        </w:r>
      </w:ins>
      <w:ins w:id="1287"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88" w:author="rawlins" w:date="2015-05-19T17:23:00Z">
        <w:r w:rsidR="00D3178E">
          <w:rPr>
            <w:noProof/>
          </w:rPr>
          <w:instrText>5</w:instrText>
        </w:r>
      </w:ins>
      <w:ins w:id="1289"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90" w:author="rawlins" w:date="2015-05-19T17:23:00Z">
        <w:r w:rsidR="00D3178E">
          <w:rPr>
            <w:noProof/>
          </w:rPr>
          <w:instrText>20</w:instrText>
        </w:r>
      </w:ins>
      <w:ins w:id="1291" w:author="rawlins" w:date="2015-05-19T15:53:00Z">
        <w:r w:rsidR="00FE64EB">
          <w:fldChar w:fldCharType="end"/>
        </w:r>
        <w:r w:rsidR="00FE64EB">
          <w:instrText>)</w:instrText>
        </w:r>
        <w:r w:rsidR="00FE64EB">
          <w:fldChar w:fldCharType="end"/>
        </w:r>
      </w:ins>
      <w:ins w:id="1292" w:author="Gerard" w:date="2014-08-27T22:45:00Z">
        <w:del w:id="1293"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94" w:author="rawlins" w:date="2015-05-19T15:53:00Z">
        <w:r w:rsidDel="00FE64EB">
          <w:fldChar w:fldCharType="end"/>
        </w:r>
      </w:del>
      <w:ins w:id="1295" w:author="Gerard" w:date="2014-08-27T22:45:00Z">
        <w:del w:id="1296" w:author="rawlins" w:date="2015-05-19T15:53:00Z">
          <w:r w:rsidDel="00FE64EB">
            <w:delInstrText>(</w:delInstrText>
          </w:r>
          <w:r w:rsidDel="00FE64EB">
            <w:fldChar w:fldCharType="begin"/>
          </w:r>
          <w:r w:rsidDel="00FE64EB">
            <w:delInstrText xml:space="preserve"> SEQ MTSec \c \* Arabic \* MERGEFORMAT </w:delInstrText>
          </w:r>
        </w:del>
      </w:ins>
      <w:del w:id="1297" w:author="rawlins" w:date="2015-05-19T15:53:00Z">
        <w:r w:rsidDel="00FE64EB">
          <w:fldChar w:fldCharType="separate"/>
        </w:r>
      </w:del>
      <w:ins w:id="1298" w:author="Gerard" w:date="2015-05-06T12:49:00Z">
        <w:del w:id="1299" w:author="rawlins" w:date="2015-05-19T15:53:00Z">
          <w:r w:rsidR="00E3755C" w:rsidDel="00FE64EB">
            <w:rPr>
              <w:noProof/>
            </w:rPr>
            <w:delInstrText>5</w:delInstrText>
          </w:r>
        </w:del>
      </w:ins>
      <w:ins w:id="1300" w:author="Gerard" w:date="2014-08-27T22:45:00Z">
        <w:del w:id="1301"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02" w:author="rawlins" w:date="2015-05-19T15:53:00Z">
        <w:r w:rsidDel="00FE64EB">
          <w:fldChar w:fldCharType="separate"/>
        </w:r>
      </w:del>
      <w:ins w:id="1303" w:author="Gerard" w:date="2015-05-06T12:49:00Z">
        <w:del w:id="1304" w:author="rawlins" w:date="2015-05-19T15:53:00Z">
          <w:r w:rsidR="00E3755C" w:rsidDel="00FE64EB">
            <w:rPr>
              <w:noProof/>
            </w:rPr>
            <w:delInstrText>20</w:delInstrText>
          </w:r>
        </w:del>
      </w:ins>
      <w:ins w:id="1305" w:author="Gerard" w:date="2014-08-27T22:45:00Z">
        <w:del w:id="1306"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307" w:name="_Toc289032576"/>
      <w:r>
        <w:lastRenderedPageBreak/>
        <w:t>Neo-Hookean Hyperelasticity</w:t>
      </w:r>
      <w:bookmarkEnd w:id="1307"/>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6" o:title=""/>
          </v:shape>
          <o:OLEObject Type="Embed" ProgID="Equation.DSMT4" ShapeID="_x0000_i2190" DrawAspect="Content" ObjectID="_1493808368" r:id="rId2357"/>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08" w:author="rawlins" w:date="2015-05-19T17:23:00Z">
          <w:r w:rsidR="00D3178E">
            <w:rPr>
              <w:noProof/>
            </w:rPr>
            <w:instrText>21</w:instrText>
          </w:r>
        </w:ins>
        <w:ins w:id="1309" w:author="Gerard" w:date="2015-05-06T12:49:00Z">
          <w:del w:id="1310" w:author="rawlins" w:date="2015-05-19T16:10:00Z">
            <w:r w:rsidR="00E3755C" w:rsidDel="00752FD5">
              <w:rPr>
                <w:noProof/>
              </w:rPr>
              <w:delInstrText>21</w:delInstrText>
            </w:r>
          </w:del>
        </w:ins>
        <w:del w:id="1311" w:author="rawlins" w:date="2015-05-19T16:10:00Z">
          <w:r w:rsidR="00567B45" w:rsidDel="00752FD5">
            <w:rPr>
              <w:noProof/>
            </w:rPr>
            <w:delInstrText>17</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8" o:title=""/>
          </v:shape>
          <o:OLEObject Type="Embed" ProgID="Equation.DSMT4" ShapeID="_x0000_i2191" DrawAspect="Content" ObjectID="_1493808369" r:id="rId2359"/>
        </w:object>
      </w:r>
      <w:r>
        <w:t xml:space="preserve"> and </w:t>
      </w:r>
      <w:r w:rsidR="00905817" w:rsidRPr="00905817">
        <w:rPr>
          <w:position w:val="-6"/>
        </w:rPr>
        <w:object w:dxaOrig="220" w:dyaOrig="279" w14:anchorId="2F37CEE3">
          <v:shape id="_x0000_i2192" type="#_x0000_t75" style="width:10.85pt;height:14.25pt" o:ole="">
            <v:imagedata r:id="rId2360" o:title=""/>
          </v:shape>
          <o:OLEObject Type="Embed" ProgID="Equation.DSMT4" ShapeID="_x0000_i2192" DrawAspect="Content" ObjectID="_1493808370" r:id="rId2361"/>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62" o:title=""/>
          </v:shape>
          <o:OLEObject Type="Embed" ProgID="Equation.DSMT4" ShapeID="_x0000_i2193" DrawAspect="Content" ObjectID="_1493808371" r:id="rId2363"/>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12" w:author="rawlins" w:date="2015-05-19T17:23:00Z">
          <w:r w:rsidR="00D3178E">
            <w:rPr>
              <w:noProof/>
            </w:rPr>
            <w:instrText>22</w:instrText>
          </w:r>
        </w:ins>
        <w:ins w:id="1313" w:author="Gerard" w:date="2015-05-06T12:49:00Z">
          <w:del w:id="1314" w:author="rawlins" w:date="2015-05-19T16:10:00Z">
            <w:r w:rsidR="00E3755C" w:rsidDel="00752FD5">
              <w:rPr>
                <w:noProof/>
              </w:rPr>
              <w:delInstrText>22</w:delInstrText>
            </w:r>
          </w:del>
        </w:ins>
        <w:del w:id="1315" w:author="rawlins" w:date="2015-05-19T16:10:00Z">
          <w:r w:rsidR="00567B45" w:rsidDel="00752FD5">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64" o:title=""/>
          </v:shape>
          <o:OLEObject Type="Embed" ProgID="Equation.DSMT4" ShapeID="_x0000_i2194" DrawAspect="Content" ObjectID="_1493808372" r:id="rId236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16" w:author="rawlins" w:date="2015-05-19T17:23:00Z">
          <w:r w:rsidR="00D3178E">
            <w:rPr>
              <w:noProof/>
            </w:rPr>
            <w:instrText>23</w:instrText>
          </w:r>
        </w:ins>
        <w:ins w:id="1317" w:author="Gerard" w:date="2015-05-06T12:49:00Z">
          <w:del w:id="1318" w:author="rawlins" w:date="2015-05-19T16:10:00Z">
            <w:r w:rsidR="00E3755C" w:rsidDel="00752FD5">
              <w:rPr>
                <w:noProof/>
              </w:rPr>
              <w:delInstrText>23</w:delInstrText>
            </w:r>
          </w:del>
        </w:ins>
        <w:del w:id="1319" w:author="rawlins" w:date="2015-05-19T16:10:00Z">
          <w:r w:rsidR="00567B45" w:rsidDel="00752FD5">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20" w:name="_Toc289032577"/>
      <w:r>
        <w:t>Ogden Unconstrained</w:t>
      </w:r>
      <w:bookmarkEnd w:id="1320"/>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6" o:title=""/>
          </v:shape>
          <o:OLEObject Type="Embed" ProgID="Equation.DSMT4" ShapeID="_x0000_i2195" DrawAspect="Content" ObjectID="_1493808373" r:id="rId23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21" w:author="rawlins" w:date="2015-05-19T17:23:00Z">
          <w:r w:rsidR="00D3178E">
            <w:rPr>
              <w:noProof/>
            </w:rPr>
            <w:instrText>24</w:instrText>
          </w:r>
        </w:ins>
        <w:ins w:id="1322" w:author="Gerard" w:date="2015-05-06T12:49:00Z">
          <w:del w:id="1323" w:author="rawlins" w:date="2015-05-19T16:10:00Z">
            <w:r w:rsidR="00E3755C" w:rsidDel="00752FD5">
              <w:rPr>
                <w:noProof/>
              </w:rPr>
              <w:delInstrText>24</w:delInstrText>
            </w:r>
          </w:del>
        </w:ins>
        <w:del w:id="1324" w:author="rawlins" w:date="2015-05-19T16:10:00Z">
          <w:r w:rsidR="00567B45" w:rsidDel="00752FD5">
            <w:rPr>
              <w:noProof/>
            </w:rPr>
            <w:delInstrText>20</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8" o:title=""/>
          </v:shape>
          <o:OLEObject Type="Embed" ProgID="Equation.DSMT4" ShapeID="_x0000_i2196" DrawAspect="Content" ObjectID="_1493808374" r:id="rId2369"/>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70" o:title=""/>
          </v:shape>
          <o:OLEObject Type="Embed" ProgID="Equation.DSMT4" ShapeID="_x0000_i2197" DrawAspect="Content" ObjectID="_1493808375" r:id="rId2371"/>
        </w:object>
      </w:r>
      <w:r>
        <w:t xml:space="preserve">, </w:t>
      </w:r>
      <w:r w:rsidR="00905817" w:rsidRPr="00905817">
        <w:rPr>
          <w:position w:val="-12"/>
        </w:rPr>
        <w:object w:dxaOrig="260" w:dyaOrig="360" w14:anchorId="4B59DB7C">
          <v:shape id="_x0000_i2198" type="#_x0000_t75" style="width:12.9pt;height:19pt" o:ole="">
            <v:imagedata r:id="rId2372" o:title=""/>
          </v:shape>
          <o:OLEObject Type="Embed" ProgID="Equation.DSMT4" ShapeID="_x0000_i2198" DrawAspect="Content" ObjectID="_1493808376" r:id="rId2373"/>
        </w:object>
      </w:r>
      <w:r>
        <w:t xml:space="preserve">and </w:t>
      </w:r>
      <w:r w:rsidR="00905817" w:rsidRPr="00905817">
        <w:rPr>
          <w:position w:val="-12"/>
        </w:rPr>
        <w:object w:dxaOrig="320" w:dyaOrig="360" w14:anchorId="2EA61B14">
          <v:shape id="_x0000_i2199" type="#_x0000_t75" style="width:15.6pt;height:19pt" o:ole="">
            <v:imagedata r:id="rId2374" o:title=""/>
          </v:shape>
          <o:OLEObject Type="Embed" ProgID="Equation.DSMT4" ShapeID="_x0000_i2199" DrawAspect="Content" ObjectID="_1493808377" r:id="rId2375"/>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325"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26" w:author="Gerard" w:date="2015-05-06T12:49:00Z">
          <w:del w:id="1327"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28" w:author="Kingsley" w:date="2014-05-24T14:28:00Z">
          <w:del w:id="1329"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30"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fldSimple>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6" o:title=""/>
          </v:shape>
          <o:OLEObject Type="Embed" ProgID="Equation.DSMT4" ShapeID="_x0000_i2200" DrawAspect="Content" ObjectID="_1493808378" r:id="rId23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31" w:author="rawlins" w:date="2015-05-19T17:23:00Z">
          <w:r w:rsidR="00D3178E">
            <w:rPr>
              <w:noProof/>
            </w:rPr>
            <w:instrText>25</w:instrText>
          </w:r>
        </w:ins>
        <w:ins w:id="1332" w:author="Gerard" w:date="2015-05-06T12:49:00Z">
          <w:del w:id="1333" w:author="rawlins" w:date="2015-05-19T16:10:00Z">
            <w:r w:rsidR="00E3755C" w:rsidDel="00752FD5">
              <w:rPr>
                <w:noProof/>
              </w:rPr>
              <w:delInstrText>25</w:delInstrText>
            </w:r>
          </w:del>
        </w:ins>
        <w:del w:id="1334" w:author="rawlins" w:date="2015-05-19T16:10:00Z">
          <w:r w:rsidR="00567B45" w:rsidDel="00752FD5">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8" o:title=""/>
          </v:shape>
          <o:OLEObject Type="Embed" ProgID="Equation.DSMT4" ShapeID="_x0000_i2201" DrawAspect="Content" ObjectID="_1493808379" r:id="rId2379"/>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35" w:author="rawlins" w:date="2015-05-19T17:23:00Z">
          <w:r w:rsidR="00D3178E">
            <w:rPr>
              <w:noProof/>
            </w:rPr>
            <w:instrText>26</w:instrText>
          </w:r>
        </w:ins>
        <w:ins w:id="1336" w:author="Gerard" w:date="2015-05-06T12:49:00Z">
          <w:del w:id="1337" w:author="rawlins" w:date="2015-05-19T16:10:00Z">
            <w:r w:rsidR="00E3755C" w:rsidDel="00752FD5">
              <w:rPr>
                <w:noProof/>
              </w:rPr>
              <w:delInstrText>26</w:delInstrText>
            </w:r>
          </w:del>
        </w:ins>
        <w:del w:id="1338" w:author="rawlins" w:date="2015-05-19T16:10:00Z">
          <w:r w:rsidR="00567B45" w:rsidDel="00752FD5">
            <w:rPr>
              <w:noProof/>
            </w:rPr>
            <w:delInstrText>22</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80" o:title=""/>
          </v:shape>
          <o:OLEObject Type="Embed" ProgID="Equation.DSMT4" ShapeID="_x0000_i2202" DrawAspect="Content" ObjectID="_1493808380" r:id="rId2381"/>
        </w:object>
      </w:r>
      <w:r w:rsidRPr="00927C02">
        <w:t xml:space="preserve"> and </w:t>
      </w:r>
      <w:r w:rsidR="00905817" w:rsidRPr="00905817">
        <w:rPr>
          <w:position w:val="-12"/>
        </w:rPr>
        <w:object w:dxaOrig="260" w:dyaOrig="360" w14:anchorId="6486C92C">
          <v:shape id="_x0000_i2203" type="#_x0000_t75" style="width:12.9pt;height:19pt" o:ole="">
            <v:imagedata r:id="rId2382" o:title=""/>
          </v:shape>
          <o:OLEObject Type="Embed" ProgID="Equation.DSMT4" ShapeID="_x0000_i2203" DrawAspect="Content" ObjectID="_1493808381" r:id="rId2383"/>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84" o:title=""/>
          </v:shape>
          <o:OLEObject Type="Embed" ProgID="Equation.DSMT4" ShapeID="_x0000_i2204" DrawAspect="Content" ObjectID="_1493808382" r:id="rId2385"/>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6" o:title=""/>
          </v:shape>
          <o:OLEObject Type="Embed" ProgID="Equation.DSMT4" ShapeID="_x0000_i2205" DrawAspect="Content" ObjectID="_1493808383" r:id="rId2387"/>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39" w:author="rawlins" w:date="2015-05-19T17:23:00Z">
          <w:r w:rsidR="00D3178E">
            <w:rPr>
              <w:noProof/>
            </w:rPr>
            <w:instrText>27</w:instrText>
          </w:r>
        </w:ins>
        <w:ins w:id="1340" w:author="Gerard" w:date="2015-05-06T12:49:00Z">
          <w:del w:id="1341" w:author="rawlins" w:date="2015-05-19T16:10:00Z">
            <w:r w:rsidR="00E3755C" w:rsidDel="00752FD5">
              <w:rPr>
                <w:noProof/>
              </w:rPr>
              <w:delInstrText>27</w:delInstrText>
            </w:r>
          </w:del>
        </w:ins>
        <w:del w:id="1342" w:author="rawlins" w:date="2015-05-19T16:10:00Z">
          <w:r w:rsidR="00567B45" w:rsidDel="00752FD5">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8" o:title=""/>
          </v:shape>
          <o:OLEObject Type="Embed" ProgID="Equation.DSMT4" ShapeID="_x0000_i2206" DrawAspect="Content" ObjectID="_1493808384" r:id="rId2389"/>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ins w:id="1343" w:author="rawlins" w:date="2015-05-19T17:23:00Z">
          <w:r w:rsidR="00D3178E">
            <w:rPr>
              <w:noProof/>
            </w:rPr>
            <w:instrText>28</w:instrText>
          </w:r>
        </w:ins>
        <w:ins w:id="1344" w:author="Gerard" w:date="2015-05-06T12:49:00Z">
          <w:del w:id="1345" w:author="rawlins" w:date="2015-05-19T16:10:00Z">
            <w:r w:rsidR="00E3755C" w:rsidDel="00752FD5">
              <w:rPr>
                <w:noProof/>
              </w:rPr>
              <w:delInstrText>28</w:delInstrText>
            </w:r>
          </w:del>
        </w:ins>
        <w:del w:id="1346" w:author="rawlins" w:date="2015-05-19T16:10:00Z">
          <w:r w:rsidR="00567B45" w:rsidDel="00752FD5">
            <w:rPr>
              <w:noProof/>
            </w:rPr>
            <w:delInstrText>24</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90" o:title=""/>
          </v:shape>
          <o:OLEObject Type="Embed" ProgID="Equation.DSMT4" ShapeID="_x0000_i2207" DrawAspect="Content" ObjectID="_1493808385" r:id="rId2391"/>
        </w:object>
      </w:r>
      <w:r w:rsidRPr="00033649">
        <w:t xml:space="preserve"> and </w:t>
      </w:r>
      <w:r w:rsidR="00905817" w:rsidRPr="00905817">
        <w:rPr>
          <w:position w:val="-16"/>
        </w:rPr>
        <w:object w:dxaOrig="1320" w:dyaOrig="460" w14:anchorId="7C3A8942">
          <v:shape id="_x0000_i2208" type="#_x0000_t75" style="width:65.9pt;height:22.4pt" o:ole="">
            <v:imagedata r:id="rId2392" o:title=""/>
          </v:shape>
          <o:OLEObject Type="Embed" ProgID="Equation.DSMT4" ShapeID="_x0000_i2208" DrawAspect="Content" ObjectID="_1493808386" r:id="rId2393"/>
        </w:object>
      </w:r>
      <w:r w:rsidRPr="00033649">
        <w:t>.</w:t>
      </w:r>
    </w:p>
    <w:p w14:paraId="6527D3D1" w14:textId="77777777" w:rsidR="00122416" w:rsidRDefault="00122416" w:rsidP="00C5691A"/>
    <w:p w14:paraId="43F5D4CA" w14:textId="77777777" w:rsidR="00122416" w:rsidRDefault="00122416" w:rsidP="00122416">
      <w:pPr>
        <w:pStyle w:val="Heading3"/>
      </w:pPr>
      <w:bookmarkStart w:id="1347" w:name="_Toc289032578"/>
      <w:r>
        <w:t>Holmes-Mow</w:t>
      </w:r>
      <w:bookmarkEnd w:id="1347"/>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94" o:title=""/>
          </v:shape>
          <o:OLEObject Type="Embed" ProgID="Equation.DSMT4" ShapeID="_x0000_i2209" DrawAspect="Content" ObjectID="_1493808387" r:id="rId239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48" w:author="rawlins" w:date="2015-05-19T17:23:00Z">
          <w:r w:rsidR="00D3178E">
            <w:rPr>
              <w:noProof/>
            </w:rPr>
            <w:instrText>29</w:instrText>
          </w:r>
        </w:ins>
        <w:ins w:id="1349" w:author="Gerard" w:date="2015-05-06T12:49:00Z">
          <w:del w:id="1350" w:author="rawlins" w:date="2015-05-19T16:10:00Z">
            <w:r w:rsidR="00E3755C" w:rsidDel="00752FD5">
              <w:rPr>
                <w:noProof/>
              </w:rPr>
              <w:delInstrText>29</w:delInstrText>
            </w:r>
          </w:del>
        </w:ins>
        <w:del w:id="1351" w:author="rawlins" w:date="2015-05-19T16:10:00Z">
          <w:r w:rsidR="00567B45" w:rsidDel="00752FD5">
            <w:rPr>
              <w:noProof/>
            </w:rPr>
            <w:delInstrText>25</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6" o:title=""/>
          </v:shape>
          <o:OLEObject Type="Embed" ProgID="Equation.DSMT4" ShapeID="_x0000_i2210" DrawAspect="Content" ObjectID="_1493808388" r:id="rId2397"/>
        </w:object>
      </w:r>
      <w:r>
        <w:t xml:space="preserve">and </w:t>
      </w:r>
      <w:r w:rsidR="00905817" w:rsidRPr="00905817">
        <w:rPr>
          <w:position w:val="-12"/>
        </w:rPr>
        <w:object w:dxaOrig="240" w:dyaOrig="360" w14:anchorId="0372790B">
          <v:shape id="_x0000_i2211" type="#_x0000_t75" style="width:12.25pt;height:19pt" o:ole="">
            <v:imagedata r:id="rId2398" o:title=""/>
          </v:shape>
          <o:OLEObject Type="Embed" ProgID="Equation.DSMT4" ShapeID="_x0000_i2211" DrawAspect="Content" ObjectID="_1493808389" r:id="rId2399"/>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400" o:title=""/>
          </v:shape>
          <o:OLEObject Type="Embed" ProgID="Equation.DSMT4" ShapeID="_x0000_i2212" DrawAspect="Content" ObjectID="_1493808390" r:id="rId24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52" w:author="rawlins" w:date="2015-05-19T17:23:00Z">
          <w:r w:rsidR="00D3178E">
            <w:rPr>
              <w:noProof/>
            </w:rPr>
            <w:instrText>30</w:instrText>
          </w:r>
        </w:ins>
        <w:ins w:id="1353" w:author="Gerard" w:date="2015-05-06T12:49:00Z">
          <w:del w:id="1354" w:author="rawlins" w:date="2015-05-19T16:10:00Z">
            <w:r w:rsidR="00E3755C" w:rsidDel="00752FD5">
              <w:rPr>
                <w:noProof/>
              </w:rPr>
              <w:delInstrText>30</w:delInstrText>
            </w:r>
          </w:del>
        </w:ins>
        <w:del w:id="1355" w:author="rawlins" w:date="2015-05-19T16:10:00Z">
          <w:r w:rsidR="00567B45" w:rsidDel="00752FD5">
            <w:rPr>
              <w:noProof/>
            </w:rPr>
            <w:delInstrText>26</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402" o:title=""/>
          </v:shape>
          <o:OLEObject Type="Embed" ProgID="Equation.DSMT4" ShapeID="_x0000_i2213" DrawAspect="Content" ObjectID="_1493808391" r:id="rId2403"/>
        </w:object>
      </w:r>
      <w:r>
        <w:t xml:space="preserve">and </w:t>
      </w:r>
      <w:r w:rsidR="00905817" w:rsidRPr="00905817">
        <w:rPr>
          <w:position w:val="-10"/>
        </w:rPr>
        <w:object w:dxaOrig="240" w:dyaOrig="260" w14:anchorId="34542AF1">
          <v:shape id="_x0000_i2214" type="#_x0000_t75" style="width:12.25pt;height:12.9pt" o:ole="">
            <v:imagedata r:id="rId2404" o:title=""/>
          </v:shape>
          <o:OLEObject Type="Embed" ProgID="Equation.DSMT4" ShapeID="_x0000_i2214" DrawAspect="Content" ObjectID="_1493808392" r:id="rId2405"/>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6" o:title=""/>
          </v:shape>
          <o:OLEObject Type="Embed" ProgID="Equation.DSMT4" ShapeID="_x0000_i2215" DrawAspect="Content" ObjectID="_1493808393" r:id="rId24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56" w:author="rawlins" w:date="2015-05-19T17:23:00Z">
          <w:r w:rsidR="00D3178E">
            <w:rPr>
              <w:noProof/>
            </w:rPr>
            <w:instrText>31</w:instrText>
          </w:r>
        </w:ins>
        <w:ins w:id="1357" w:author="Gerard" w:date="2015-05-06T12:49:00Z">
          <w:del w:id="1358" w:author="rawlins" w:date="2015-05-19T16:10:00Z">
            <w:r w:rsidR="00E3755C" w:rsidDel="00752FD5">
              <w:rPr>
                <w:noProof/>
              </w:rPr>
              <w:delInstrText>31</w:delInstrText>
            </w:r>
          </w:del>
        </w:ins>
        <w:del w:id="1359" w:author="rawlins" w:date="2015-05-19T16:10:00Z">
          <w:r w:rsidR="00567B45" w:rsidDel="00752FD5">
            <w:rPr>
              <w:noProof/>
            </w:rPr>
            <w:delInstrText>27</w:delInstrText>
          </w:r>
        </w:del>
      </w:fldSimple>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360" w:author="Gerard" w:date="2015-03-26T23:11:00Z"/>
        </w:rPr>
      </w:pPr>
      <w:r>
        <w:tab/>
      </w:r>
      <w:r w:rsidR="00905817" w:rsidRPr="00905817">
        <w:rPr>
          <w:position w:val="-28"/>
        </w:rPr>
        <w:object w:dxaOrig="6259" w:dyaOrig="660" w14:anchorId="689DC561">
          <v:shape id="_x0000_i2216" type="#_x0000_t75" style="width:312.45pt;height:32.6pt" o:ole="">
            <v:imagedata r:id="rId2408" o:title=""/>
          </v:shape>
          <o:OLEObject Type="Embed" ProgID="Equation.DSMT4" ShapeID="_x0000_i2216" DrawAspect="Content" ObjectID="_1493808394" r:id="rId24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361" w:author="rawlins" w:date="2015-05-19T17:23:00Z">
          <w:r w:rsidR="00D3178E">
            <w:rPr>
              <w:noProof/>
            </w:rPr>
            <w:instrText>32</w:instrText>
          </w:r>
        </w:ins>
        <w:ins w:id="1362" w:author="Gerard" w:date="2015-05-06T12:49:00Z">
          <w:del w:id="1363" w:author="rawlins" w:date="2015-05-19T16:10:00Z">
            <w:r w:rsidR="00E3755C" w:rsidDel="00752FD5">
              <w:rPr>
                <w:noProof/>
              </w:rPr>
              <w:delInstrText>32</w:delInstrText>
            </w:r>
          </w:del>
        </w:ins>
        <w:del w:id="1364" w:author="rawlins" w:date="2015-05-19T16:10:00Z">
          <w:r w:rsidR="00567B45" w:rsidDel="00752FD5">
            <w:rPr>
              <w:noProof/>
            </w:rPr>
            <w:delInstrText>28</w:delInstrText>
          </w:r>
        </w:del>
      </w:fldSimple>
      <w:r>
        <w:instrText>)</w:instrText>
      </w:r>
      <w:r>
        <w:fldChar w:fldCharType="end"/>
      </w:r>
    </w:p>
    <w:p w14:paraId="6374DEAF" w14:textId="1672AE6C" w:rsidR="00214E15" w:rsidRDefault="00214E15" w:rsidP="00214E15">
      <w:pPr>
        <w:pStyle w:val="Heading3"/>
        <w:rPr>
          <w:ins w:id="1365" w:author="Gerard" w:date="2015-03-26T23:11:00Z"/>
        </w:rPr>
      </w:pPr>
      <w:bookmarkStart w:id="1366" w:name="_Toc289032579"/>
      <w:ins w:id="1367" w:author="Gerard" w:date="2015-03-26T23:12:00Z">
        <w:r>
          <w:t>Conewise Linear Elasticity</w:t>
        </w:r>
      </w:ins>
      <w:bookmarkEnd w:id="1366"/>
    </w:p>
    <w:p w14:paraId="158FCC99" w14:textId="650AB6F4" w:rsidR="00214E15" w:rsidRDefault="00214E15" w:rsidP="00214E15">
      <w:pPr>
        <w:rPr>
          <w:ins w:id="1368" w:author="Gerard" w:date="2015-03-26T23:11:00Z"/>
        </w:rPr>
      </w:pPr>
      <w:ins w:id="1369"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1370" w:author="Gerard" w:date="2015-03-26T23:12:00Z">
        <w:r>
          <w:fldChar w:fldCharType="end"/>
        </w:r>
      </w:ins>
      <w:ins w:id="1371" w:author="Gerard" w:date="2015-03-26T23:14:00Z">
        <w:r w:rsidR="000450C4">
          <w:t xml:space="preserve"> formulated a model for describing bimodular elastic solids exhibiting orthotropic material symmetry. </w:t>
        </w:r>
      </w:ins>
      <w:ins w:id="1372" w:author="Gerard" w:date="2015-03-26T23:15:00Z">
        <w:r w:rsidR="000450C4">
          <w:t xml:space="preserve">This </w:t>
        </w:r>
      </w:ins>
      <w:ins w:id="1373" w:author="Gerard" w:date="2015-03-26T23:11:00Z">
        <w:r>
          <w:t>can be derived from the following hyperelastic strain-energy function:</w:t>
        </w:r>
      </w:ins>
    </w:p>
    <w:p w14:paraId="48A8C812" w14:textId="69AB8442" w:rsidR="00214E15" w:rsidRDefault="00214E15" w:rsidP="00214E15">
      <w:pPr>
        <w:pStyle w:val="MTDisplayEquation"/>
        <w:rPr>
          <w:ins w:id="1374" w:author="Gerard" w:date="2015-03-26T23:11:00Z"/>
        </w:rPr>
      </w:pPr>
      <w:ins w:id="1375" w:author="Gerard" w:date="2015-03-26T23:11:00Z">
        <w:r>
          <w:lastRenderedPageBreak/>
          <w:tab/>
        </w:r>
      </w:ins>
      <w:ins w:id="1376" w:author="Gerard" w:date="2015-03-26T23:11:00Z">
        <w:r w:rsidR="00153956" w:rsidRPr="00153375">
          <w:rPr>
            <w:position w:val="-30"/>
          </w:rPr>
          <w:object w:dxaOrig="6740" w:dyaOrig="720" w14:anchorId="1B2CB3A5">
            <v:shape id="_x0000_i2217" type="#_x0000_t75" style="width:337.6pt;height:36.7pt" o:ole="">
              <v:imagedata r:id="rId2410" o:title=""/>
            </v:shape>
            <o:OLEObject Type="Embed" ProgID="Equation.DSMT4" ShapeID="_x0000_i2217" DrawAspect="Content" ObjectID="_1493808395" r:id="rId2411"/>
          </w:object>
        </w:r>
      </w:ins>
      <w:ins w:id="1377" w:author="Gerard" w:date="2015-03-26T23:11:00Z">
        <w:r>
          <w:t>,</w:t>
        </w:r>
        <w:r>
          <w:tab/>
        </w:r>
        <w:del w:id="1378"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379" w:author="rawlins" w:date="2015-05-19T16:09:00Z">
        <w:r w:rsidR="00E3755C" w:rsidDel="00752FD5">
          <w:rPr>
            <w:noProof/>
          </w:rPr>
          <w:delInstrText>5</w:delInstrText>
        </w:r>
      </w:del>
      <w:ins w:id="1380" w:author="Gerard" w:date="2015-03-26T23:11:00Z">
        <w:del w:id="1381"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382" w:author="rawlins" w:date="2015-05-19T16:09:00Z">
        <w:r w:rsidR="00E3755C" w:rsidDel="00752FD5">
          <w:rPr>
            <w:noProof/>
          </w:rPr>
          <w:delInstrText>32</w:delInstrText>
        </w:r>
      </w:del>
      <w:ins w:id="1383" w:author="Gerard" w:date="2015-03-26T23:11:00Z">
        <w:del w:id="1384" w:author="rawlins" w:date="2015-05-19T16:09:00Z">
          <w:r w:rsidDel="00752FD5">
            <w:rPr>
              <w:noProof/>
            </w:rPr>
            <w:fldChar w:fldCharType="end"/>
          </w:r>
          <w:r w:rsidDel="00752FD5">
            <w:delInstrText>)</w:delInstrText>
          </w:r>
          <w:r w:rsidDel="00752FD5">
            <w:fldChar w:fldCharType="end"/>
          </w:r>
        </w:del>
      </w:ins>
      <w:ins w:id="1385"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386" w:author="rawlins" w:date="2015-05-19T17:23:00Z">
        <w:r w:rsidR="00D3178E">
          <w:rPr>
            <w:noProof/>
          </w:rPr>
          <w:instrText>5</w:instrText>
        </w:r>
      </w:ins>
      <w:ins w:id="1387"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388" w:author="rawlins" w:date="2015-05-19T17:23:00Z">
        <w:r w:rsidR="00D3178E">
          <w:rPr>
            <w:noProof/>
          </w:rPr>
          <w:instrText>33</w:instrText>
        </w:r>
      </w:ins>
      <w:ins w:id="1389"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390" w:author="Gerard" w:date="2015-03-26T23:16:00Z"/>
        </w:rPr>
      </w:pPr>
      <w:ins w:id="1391" w:author="Gerard" w:date="2015-03-26T23:11:00Z">
        <w:r>
          <w:t xml:space="preserve">where </w:t>
        </w:r>
      </w:ins>
      <w:ins w:id="1392" w:author="Gerard" w:date="2015-03-26T23:11:00Z">
        <w:r w:rsidRPr="00905817">
          <w:rPr>
            <w:position w:val="-12"/>
          </w:rPr>
          <w:object w:dxaOrig="1280" w:dyaOrig="380" w14:anchorId="1CF4711F">
            <v:shape id="_x0000_i2218" type="#_x0000_t75" style="width:63.85pt;height:19pt" o:ole="">
              <v:imagedata r:id="rId2324" o:title=""/>
            </v:shape>
            <o:OLEObject Type="Embed" ProgID="Equation.DSMT4" ShapeID="_x0000_i2218" DrawAspect="Content" ObjectID="_1493808396" r:id="rId2412"/>
          </w:object>
        </w:r>
      </w:ins>
      <w:ins w:id="1393" w:author="Gerard" w:date="2015-03-26T23:11:00Z">
        <w:r>
          <w:t xml:space="preserve"> is the structural tensor corresponding to one of the three mutually orthogonal planes of symmetry whose unit outward normal is </w:t>
        </w:r>
      </w:ins>
      <w:ins w:id="1394" w:author="Gerard" w:date="2015-03-26T23:11:00Z">
        <w:r w:rsidRPr="00905817">
          <w:rPr>
            <w:position w:val="-12"/>
          </w:rPr>
          <w:object w:dxaOrig="279" w:dyaOrig="380" w14:anchorId="68A4843B">
            <v:shape id="_x0000_i2219" type="#_x0000_t75" style="width:14.25pt;height:19pt" o:ole="">
              <v:imagedata r:id="rId2326" o:title=""/>
            </v:shape>
            <o:OLEObject Type="Embed" ProgID="Equation.DSMT4" ShapeID="_x0000_i2219" DrawAspect="Content" ObjectID="_1493808397" r:id="rId2413"/>
          </w:object>
        </w:r>
      </w:ins>
      <w:ins w:id="1395" w:author="Gerard" w:date="2015-03-26T23:11:00Z">
        <w:r>
          <w:t xml:space="preserve"> (</w:t>
        </w:r>
      </w:ins>
      <w:ins w:id="1396" w:author="Gerard" w:date="2015-03-26T23:11:00Z">
        <w:r w:rsidRPr="00905817">
          <w:rPr>
            <w:position w:val="-12"/>
          </w:rPr>
          <w:object w:dxaOrig="1140" w:dyaOrig="380" w14:anchorId="0A71C0B3">
            <v:shape id="_x0000_i2220" type="#_x0000_t75" style="width:57.05pt;height:19pt" o:ole="">
              <v:imagedata r:id="rId2328" o:title=""/>
            </v:shape>
            <o:OLEObject Type="Embed" ProgID="Equation.DSMT4" ShapeID="_x0000_i2220" DrawAspect="Content" ObjectID="_1493808398" r:id="rId2414"/>
          </w:object>
        </w:r>
      </w:ins>
      <w:ins w:id="1397" w:author="Gerard" w:date="2015-03-26T23:11:00Z">
        <w:r>
          <w:t xml:space="preserve">). </w:t>
        </w:r>
      </w:ins>
      <w:ins w:id="1398" w:author="Gerard" w:date="2015-03-26T23:16:00Z">
        <w:r w:rsidR="000450C4">
          <w:t>The bimodular response is described by</w:t>
        </w:r>
      </w:ins>
    </w:p>
    <w:p w14:paraId="66FC8AE9" w14:textId="0FA1ADFA" w:rsidR="000450C4" w:rsidRDefault="000450C4">
      <w:pPr>
        <w:pStyle w:val="MTDisplayEquation"/>
        <w:rPr>
          <w:ins w:id="1399" w:author="Gerard" w:date="2015-03-26T23:16:00Z"/>
        </w:rPr>
        <w:pPrChange w:id="1400" w:author="Gerard" w:date="2015-03-26T23:16:00Z">
          <w:pPr/>
        </w:pPrChange>
      </w:pPr>
      <w:ins w:id="1401" w:author="Gerard" w:date="2015-03-26T23:16:00Z">
        <w:r>
          <w:tab/>
        </w:r>
      </w:ins>
      <w:ins w:id="1402" w:author="Gerard" w:date="2015-03-26T23:16:00Z">
        <w:r w:rsidRPr="00153375">
          <w:rPr>
            <w:position w:val="-42"/>
          </w:rPr>
          <w:object w:dxaOrig="3360" w:dyaOrig="980" w14:anchorId="57E12787">
            <v:shape id="_x0000_i2221" type="#_x0000_t75" style="width:168.45pt;height:49.6pt" o:ole="">
              <v:imagedata r:id="rId2415" o:title=""/>
            </v:shape>
            <o:OLEObject Type="Embed" ProgID="Equation.DSMT4" ShapeID="_x0000_i2221" DrawAspect="Content" ObjectID="_1493808399" r:id="rId2416"/>
          </w:object>
        </w:r>
      </w:ins>
      <w:ins w:id="1403" w:author="Gerard" w:date="2015-03-26T23:16:00Z">
        <w:r>
          <w:t xml:space="preserve"> </w:t>
        </w:r>
        <w:r>
          <w:tab/>
        </w:r>
        <w:del w:id="1404"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405" w:author="rawlins" w:date="2015-05-19T16:09:00Z">
        <w:r w:rsidDel="00752FD5">
          <w:fldChar w:fldCharType="end"/>
        </w:r>
      </w:del>
      <w:ins w:id="1406" w:author="Gerard" w:date="2015-03-26T23:16:00Z">
        <w:del w:id="1407" w:author="rawlins" w:date="2015-05-19T16:09:00Z">
          <w:r w:rsidDel="00752FD5">
            <w:delInstrText>(</w:delInstrText>
          </w:r>
          <w:r w:rsidDel="00752FD5">
            <w:fldChar w:fldCharType="begin"/>
          </w:r>
          <w:r w:rsidDel="00752FD5">
            <w:delInstrText xml:space="preserve"> SEQ MTSec \c \* Arabic \* MERGEFORMAT </w:delInstrText>
          </w:r>
        </w:del>
      </w:ins>
      <w:del w:id="1408" w:author="rawlins" w:date="2015-05-19T16:09:00Z">
        <w:r w:rsidDel="00752FD5">
          <w:fldChar w:fldCharType="separate"/>
        </w:r>
      </w:del>
      <w:ins w:id="1409" w:author="Gerard" w:date="2015-05-06T12:49:00Z">
        <w:del w:id="1410" w:author="rawlins" w:date="2015-05-19T16:09:00Z">
          <w:r w:rsidR="00E3755C" w:rsidDel="00752FD5">
            <w:rPr>
              <w:noProof/>
            </w:rPr>
            <w:delInstrText>5</w:delInstrText>
          </w:r>
        </w:del>
      </w:ins>
      <w:ins w:id="1411" w:author="Gerard" w:date="2015-03-26T23:16:00Z">
        <w:del w:id="1412"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13" w:author="rawlins" w:date="2015-05-19T16:09:00Z">
        <w:r w:rsidDel="00752FD5">
          <w:fldChar w:fldCharType="separate"/>
        </w:r>
      </w:del>
      <w:ins w:id="1414" w:author="Gerard" w:date="2015-05-06T12:49:00Z">
        <w:del w:id="1415" w:author="rawlins" w:date="2015-05-19T16:09:00Z">
          <w:r w:rsidR="00E3755C" w:rsidDel="00752FD5">
            <w:rPr>
              <w:noProof/>
            </w:rPr>
            <w:delInstrText>33</w:delInstrText>
          </w:r>
        </w:del>
      </w:ins>
      <w:ins w:id="1416" w:author="Gerard" w:date="2015-03-26T23:16:00Z">
        <w:del w:id="1417" w:author="rawlins" w:date="2015-05-19T16:09:00Z">
          <w:r w:rsidDel="00752FD5">
            <w:fldChar w:fldCharType="end"/>
          </w:r>
          <w:r w:rsidDel="00752FD5">
            <w:delInstrText>)</w:delInstrText>
          </w:r>
          <w:r w:rsidDel="00752FD5">
            <w:fldChar w:fldCharType="end"/>
          </w:r>
        </w:del>
      </w:ins>
      <w:ins w:id="1418"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19" w:author="rawlins" w:date="2015-05-19T17:23:00Z">
        <w:r w:rsidR="00D3178E">
          <w:rPr>
            <w:noProof/>
          </w:rPr>
          <w:instrText>5</w:instrText>
        </w:r>
      </w:ins>
      <w:ins w:id="1420"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21" w:author="rawlins" w:date="2015-05-19T17:23:00Z">
        <w:r w:rsidR="00D3178E">
          <w:rPr>
            <w:noProof/>
          </w:rPr>
          <w:instrText>34</w:instrText>
        </w:r>
      </w:ins>
      <w:ins w:id="1422"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23" w:author="Gerard" w:date="2015-03-26T23:11:00Z"/>
        </w:rPr>
      </w:pPr>
      <w:ins w:id="1424" w:author="Gerard" w:date="2015-03-26T23:11:00Z">
        <w:r>
          <w:t xml:space="preserve">The material constants are the three shear moduli </w:t>
        </w:r>
      </w:ins>
      <w:ins w:id="1425" w:author="Gerard" w:date="2015-03-26T23:11:00Z">
        <w:r w:rsidRPr="00905817">
          <w:rPr>
            <w:position w:val="-12"/>
          </w:rPr>
          <w:object w:dxaOrig="300" w:dyaOrig="360" w14:anchorId="48FA50C5">
            <v:shape id="_x0000_i2222" type="#_x0000_t75" style="width:14.95pt;height:19pt" o:ole="">
              <v:imagedata r:id="rId2330" o:title=""/>
            </v:shape>
            <o:OLEObject Type="Embed" ProgID="Equation.DSMT4" ShapeID="_x0000_i2222" DrawAspect="Content" ObjectID="_1493808400" r:id="rId2417"/>
          </w:object>
        </w:r>
      </w:ins>
      <w:ins w:id="1426" w:author="Gerard" w:date="2015-03-26T23:19:00Z">
        <w:r w:rsidR="000450C4" w:rsidRPr="000450C4">
          <w:rPr>
            <w:rPrChange w:id="1427" w:author="Gerard" w:date="2015-03-26T23:19:00Z">
              <w:rPr>
                <w:position w:val="-12"/>
              </w:rPr>
            </w:rPrChange>
          </w:rPr>
          <w:t>,</w:t>
        </w:r>
      </w:ins>
      <w:ins w:id="1428" w:author="Gerard" w:date="2015-03-26T23:11:00Z">
        <w:r>
          <w:t xml:space="preserve"> </w:t>
        </w:r>
      </w:ins>
      <w:ins w:id="1429" w:author="Gerard" w:date="2015-03-26T23:20:00Z">
        <w:r w:rsidR="000450C4">
          <w:t xml:space="preserve">three tensile moduli </w:t>
        </w:r>
      </w:ins>
      <w:ins w:id="1430" w:author="Gerard" w:date="2015-03-26T23:20:00Z">
        <w:r w:rsidR="000450C4" w:rsidRPr="00153375">
          <w:rPr>
            <w:position w:val="-12"/>
          </w:rPr>
          <w:object w:dxaOrig="460" w:dyaOrig="380" w14:anchorId="011D0531">
            <v:shape id="_x0000_i2223" type="#_x0000_t75" style="width:22.4pt;height:19pt" o:ole="">
              <v:imagedata r:id="rId2418" o:title=""/>
            </v:shape>
            <o:OLEObject Type="Embed" ProgID="Equation.DSMT4" ShapeID="_x0000_i2223" DrawAspect="Content" ObjectID="_1493808401" r:id="rId2419"/>
          </w:object>
        </w:r>
      </w:ins>
      <w:ins w:id="1431" w:author="Gerard" w:date="2015-03-26T23:20:00Z">
        <w:r w:rsidR="000450C4">
          <w:t xml:space="preserve">, three compressive moduli </w:t>
        </w:r>
      </w:ins>
      <w:ins w:id="1432" w:author="Gerard" w:date="2015-03-26T23:20:00Z">
        <w:r w:rsidR="000450C4" w:rsidRPr="00153375">
          <w:rPr>
            <w:position w:val="-12"/>
          </w:rPr>
          <w:object w:dxaOrig="460" w:dyaOrig="380" w14:anchorId="22BA29F6">
            <v:shape id="_x0000_i2224" type="#_x0000_t75" style="width:22.4pt;height:19pt" o:ole="">
              <v:imagedata r:id="rId2420" o:title=""/>
            </v:shape>
            <o:OLEObject Type="Embed" ProgID="Equation.DSMT4" ShapeID="_x0000_i2224" DrawAspect="Content" ObjectID="_1493808402" r:id="rId2421"/>
          </w:object>
        </w:r>
      </w:ins>
      <w:ins w:id="1433" w:author="Gerard" w:date="2015-03-26T23:20:00Z">
        <w:r w:rsidR="000450C4">
          <w:t xml:space="preserve">, </w:t>
        </w:r>
      </w:ins>
      <w:ins w:id="1434" w:author="Gerard" w:date="2015-03-26T23:11:00Z">
        <w:r>
          <w:t xml:space="preserve">and </w:t>
        </w:r>
      </w:ins>
      <w:ins w:id="1435" w:author="Gerard" w:date="2015-03-26T23:20:00Z">
        <w:r w:rsidR="000450C4">
          <w:t xml:space="preserve">three </w:t>
        </w:r>
      </w:ins>
      <w:ins w:id="1436" w:author="Gerard" w:date="2015-03-26T23:11:00Z">
        <w:r>
          <w:t xml:space="preserve">moduli </w:t>
        </w:r>
      </w:ins>
      <w:ins w:id="1437" w:author="Gerard" w:date="2015-03-26T23:11:00Z">
        <w:r w:rsidR="000450C4" w:rsidRPr="00905817">
          <w:rPr>
            <w:position w:val="-12"/>
          </w:rPr>
          <w:object w:dxaOrig="360" w:dyaOrig="380" w14:anchorId="45F962D1">
            <v:shape id="_x0000_i2225" type="#_x0000_t75" style="width:17.65pt;height:19.7pt" o:ole="">
              <v:imagedata r:id="rId2422" o:title=""/>
            </v:shape>
            <o:OLEObject Type="Embed" ProgID="Equation.DSMT4" ShapeID="_x0000_i2225" DrawAspect="Content" ObjectID="_1493808403" r:id="rId2423"/>
          </w:object>
        </w:r>
      </w:ins>
      <w:ins w:id="1438" w:author="Gerard" w:date="2015-03-26T23:20:00Z">
        <w:r w:rsidR="000450C4" w:rsidRPr="000450C4">
          <w:rPr>
            <w:rPrChange w:id="1439" w:author="Gerard" w:date="2015-03-26T23:20:00Z">
              <w:rPr>
                <w:position w:val="-12"/>
              </w:rPr>
            </w:rPrChange>
          </w:rPr>
          <w:t xml:space="preserve"> </w:t>
        </w:r>
      </w:ins>
      <w:ins w:id="1440" w:author="Gerard" w:date="2015-03-26T23:21:00Z">
        <w:r w:rsidR="000450C4">
          <w:t>(</w:t>
        </w:r>
      </w:ins>
      <w:ins w:id="1441" w:author="Gerard" w:date="2015-03-26T23:21:00Z">
        <w:r w:rsidR="000450C4" w:rsidRPr="00153375">
          <w:rPr>
            <w:position w:val="-6"/>
          </w:rPr>
          <w:object w:dxaOrig="560" w:dyaOrig="280" w14:anchorId="68E35055">
            <v:shape id="_x0000_i2226" type="#_x0000_t75" style="width:27.85pt;height:14.25pt" o:ole="">
              <v:imagedata r:id="rId2424" o:title=""/>
            </v:shape>
            <o:OLEObject Type="Embed" ProgID="Equation.DSMT4" ShapeID="_x0000_i2226" DrawAspect="Content" ObjectID="_1493808404" r:id="rId2425"/>
          </w:object>
        </w:r>
      </w:ins>
      <w:ins w:id="1442" w:author="Gerard" w:date="2015-03-26T23:21:00Z">
        <w:r w:rsidR="000450C4">
          <w:t>)</w:t>
        </w:r>
      </w:ins>
      <w:ins w:id="1443" w:author="Gerard" w:date="2015-03-26T23:11:00Z">
        <w:r>
          <w:t xml:space="preserve">, where </w:t>
        </w:r>
      </w:ins>
      <w:ins w:id="1444" w:author="Gerard" w:date="2015-03-26T23:11:00Z">
        <w:r w:rsidRPr="00905817">
          <w:rPr>
            <w:position w:val="-12"/>
          </w:rPr>
          <w:object w:dxaOrig="880" w:dyaOrig="360" w14:anchorId="0B50D02F">
            <v:shape id="_x0000_i2227" type="#_x0000_t75" style="width:44.15pt;height:19pt" o:ole="">
              <v:imagedata r:id="rId2334" o:title=""/>
            </v:shape>
            <o:OLEObject Type="Embed" ProgID="Equation.DSMT4" ShapeID="_x0000_i2227" DrawAspect="Content" ObjectID="_1493808405" r:id="rId2426"/>
          </w:object>
        </w:r>
      </w:ins>
      <w:ins w:id="1445" w:author="Gerard" w:date="2015-03-26T23:11:00Z">
        <w:r>
          <w:t>.</w:t>
        </w:r>
      </w:ins>
      <w:ins w:id="1446" w:author="Gerard" w:date="2015-03-26T23:24:00Z">
        <w:r w:rsidR="000450C4">
          <w:t xml:space="preserve"> </w:t>
        </w:r>
      </w:ins>
      <w:ins w:id="1447"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448" w:author="Gerard" w:date="2015-03-26T23:11:00Z"/>
        </w:rPr>
      </w:pPr>
      <w:ins w:id="1449" w:author="Gerard" w:date="2015-03-26T23:11:00Z">
        <w:r>
          <w:tab/>
        </w:r>
      </w:ins>
      <w:ins w:id="1450" w:author="Gerard" w:date="2015-03-26T23:11:00Z">
        <w:r w:rsidR="00153956" w:rsidRPr="00153375">
          <w:rPr>
            <w:position w:val="-66"/>
          </w:rPr>
          <w:object w:dxaOrig="4840" w:dyaOrig="1440" w14:anchorId="271D4F74">
            <v:shape id="_x0000_i2228" type="#_x0000_t75" style="width:241.8pt;height:1in" o:ole="">
              <v:imagedata r:id="rId2427" o:title=""/>
            </v:shape>
            <o:OLEObject Type="Embed" ProgID="Equation.DSMT4" ShapeID="_x0000_i2228" DrawAspect="Content" ObjectID="_1493808406" r:id="rId2428"/>
          </w:object>
        </w:r>
      </w:ins>
      <w:ins w:id="1451" w:author="Gerard" w:date="2015-03-26T23:11:00Z">
        <w:r>
          <w:tab/>
        </w:r>
        <w:del w:id="1452"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53" w:author="rawlins" w:date="2015-05-19T16:09:00Z">
        <w:r w:rsidR="00E3755C" w:rsidDel="00752FD5">
          <w:rPr>
            <w:noProof/>
          </w:rPr>
          <w:delInstrText>5</w:delInstrText>
        </w:r>
      </w:del>
      <w:ins w:id="1454" w:author="Gerard" w:date="2015-03-26T23:11:00Z">
        <w:del w:id="1455"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56" w:author="Gerard" w:date="2015-05-06T12:49:00Z">
        <w:del w:id="1457" w:author="rawlins" w:date="2015-05-19T16:09:00Z">
          <w:r w:rsidR="00E3755C" w:rsidDel="00752FD5">
            <w:rPr>
              <w:noProof/>
            </w:rPr>
            <w:delInstrText>33</w:delInstrText>
          </w:r>
        </w:del>
      </w:ins>
      <w:del w:id="1458" w:author="rawlins" w:date="2015-05-19T16:09:00Z">
        <w:r w:rsidDel="00752FD5">
          <w:rPr>
            <w:noProof/>
          </w:rPr>
          <w:delInstrText>32</w:delInstrText>
        </w:r>
      </w:del>
      <w:ins w:id="1459" w:author="Gerard" w:date="2015-03-26T23:11:00Z">
        <w:del w:id="1460" w:author="rawlins" w:date="2015-05-19T16:09:00Z">
          <w:r w:rsidDel="00752FD5">
            <w:rPr>
              <w:noProof/>
            </w:rPr>
            <w:fldChar w:fldCharType="end"/>
          </w:r>
          <w:r w:rsidDel="00752FD5">
            <w:delInstrText>)</w:delInstrText>
          </w:r>
          <w:r w:rsidDel="00752FD5">
            <w:fldChar w:fldCharType="end"/>
          </w:r>
        </w:del>
      </w:ins>
      <w:ins w:id="1461"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62" w:author="rawlins" w:date="2015-05-19T17:23:00Z">
        <w:r w:rsidR="00D3178E">
          <w:rPr>
            <w:noProof/>
          </w:rPr>
          <w:instrText>5</w:instrText>
        </w:r>
      </w:ins>
      <w:ins w:id="1463"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64" w:author="rawlins" w:date="2015-05-19T17:23:00Z">
        <w:r w:rsidR="00D3178E">
          <w:rPr>
            <w:noProof/>
          </w:rPr>
          <w:instrText>35</w:instrText>
        </w:r>
      </w:ins>
      <w:ins w:id="1465"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466" w:author="Gerard" w:date="2015-03-26T23:11:00Z"/>
        </w:rPr>
      </w:pPr>
      <w:ins w:id="1467" w:author="Gerard" w:date="2015-03-26T23:11:00Z">
        <w:r>
          <w:t>The material elasticity tensor is then given by,</w:t>
        </w:r>
      </w:ins>
    </w:p>
    <w:p w14:paraId="379F10E1" w14:textId="7F0F087B" w:rsidR="00214E15" w:rsidRPr="00782091" w:rsidRDefault="00214E15" w:rsidP="00214E15">
      <w:pPr>
        <w:pStyle w:val="MTDisplayEquation"/>
        <w:rPr>
          <w:ins w:id="1468" w:author="Gerard" w:date="2015-03-26T23:11:00Z"/>
          <w:position w:val="-28"/>
        </w:rPr>
      </w:pPr>
      <w:ins w:id="1469" w:author="Gerard" w:date="2015-03-26T23:11:00Z">
        <w:r>
          <w:tab/>
        </w:r>
      </w:ins>
      <w:ins w:id="1470" w:author="Gerard" w:date="2015-03-26T23:11:00Z">
        <w:r w:rsidR="002E6B79" w:rsidRPr="002E6B79">
          <w:rPr>
            <w:position w:val="-64"/>
            <w:rPrChange w:id="1471" w:author="rawlins" w:date="2015-05-19T13:03:00Z">
              <w:rPr>
                <w:position w:val="-64"/>
              </w:rPr>
            </w:rPrChange>
          </w:rPr>
          <w:object w:dxaOrig="4320" w:dyaOrig="1400" w14:anchorId="3C1DA6AB">
            <v:shape id="_x0000_i2229" type="#_x0000_t75" style="width:3in;height:69.95pt" o:ole="">
              <v:imagedata r:id="rId2429" o:title=""/>
            </v:shape>
            <o:OLEObject Type="Embed" ProgID="Equation.DSMT4" ShapeID="_x0000_i2229" DrawAspect="Content" ObjectID="_1493808407" r:id="rId2430"/>
          </w:object>
        </w:r>
      </w:ins>
      <w:ins w:id="1472" w:author="Gerard" w:date="2015-03-26T23:11:00Z">
        <w:r>
          <w:t>.</w:t>
        </w:r>
        <w:r>
          <w:tab/>
        </w:r>
        <w:del w:id="1473"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74" w:author="rawlins" w:date="2015-05-19T16:09:00Z">
        <w:r w:rsidR="00E3755C" w:rsidDel="00752FD5">
          <w:rPr>
            <w:noProof/>
          </w:rPr>
          <w:delInstrText>5</w:delInstrText>
        </w:r>
      </w:del>
      <w:ins w:id="1475" w:author="Gerard" w:date="2015-03-26T23:11:00Z">
        <w:del w:id="1476"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77" w:author="Gerard" w:date="2015-05-06T12:49:00Z">
        <w:del w:id="1478" w:author="rawlins" w:date="2015-05-19T16:09:00Z">
          <w:r w:rsidR="00E3755C" w:rsidDel="00752FD5">
            <w:rPr>
              <w:noProof/>
            </w:rPr>
            <w:delInstrText>33</w:delInstrText>
          </w:r>
        </w:del>
      </w:ins>
      <w:del w:id="1479" w:author="rawlins" w:date="2015-05-19T16:09:00Z">
        <w:r w:rsidDel="00752FD5">
          <w:rPr>
            <w:noProof/>
          </w:rPr>
          <w:delInstrText>32</w:delInstrText>
        </w:r>
      </w:del>
      <w:ins w:id="1480" w:author="Gerard" w:date="2015-03-26T23:11:00Z">
        <w:del w:id="1481" w:author="rawlins" w:date="2015-05-19T16:09:00Z">
          <w:r w:rsidDel="00752FD5">
            <w:rPr>
              <w:noProof/>
            </w:rPr>
            <w:fldChar w:fldCharType="end"/>
          </w:r>
          <w:r w:rsidDel="00752FD5">
            <w:delInstrText>)</w:delInstrText>
          </w:r>
          <w:r w:rsidDel="00752FD5">
            <w:fldChar w:fldCharType="end"/>
          </w:r>
        </w:del>
      </w:ins>
      <w:ins w:id="1482"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83" w:author="rawlins" w:date="2015-05-19T17:23:00Z">
        <w:r w:rsidR="00D3178E">
          <w:rPr>
            <w:noProof/>
          </w:rPr>
          <w:instrText>5</w:instrText>
        </w:r>
      </w:ins>
      <w:ins w:id="1484"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85" w:author="rawlins" w:date="2015-05-19T17:23:00Z">
        <w:r w:rsidR="00D3178E">
          <w:rPr>
            <w:noProof/>
          </w:rPr>
          <w:instrText>36</w:instrText>
        </w:r>
      </w:ins>
      <w:ins w:id="1486"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487" w:author="Gerard" w:date="2015-03-26T23:11:00Z"/>
        </w:rPr>
      </w:pPr>
      <w:ins w:id="1488" w:author="Gerard" w:date="2015-03-26T23:11:00Z">
        <w:r>
          <w:t xml:space="preserve">It is important to note that although this model is objective, it should only be used for small strains. For large strains, the response </w:t>
        </w:r>
      </w:ins>
      <w:ins w:id="1489" w:author="Gerard" w:date="2015-03-26T23:29:00Z">
        <w:r w:rsidR="007F446F">
          <w:t>may be</w:t>
        </w:r>
      </w:ins>
      <w:ins w:id="1490" w:author="Gerard" w:date="2015-03-26T23:11:00Z">
        <w:r>
          <w:t xml:space="preserve"> unrealistic.</w:t>
        </w:r>
      </w:ins>
      <w:ins w:id="1491" w:author="Gerard" w:date="2015-03-26T23:30:00Z">
        <w:r w:rsidR="007F446F">
          <w:t xml:space="preserve"> </w:t>
        </w:r>
      </w:ins>
      <w:ins w:id="1492" w:author="Gerard" w:date="2015-03-26T23:11:00Z">
        <w:r>
          <w:t>The Cauchy stress is</w:t>
        </w:r>
      </w:ins>
    </w:p>
    <w:p w14:paraId="70557047" w14:textId="4B454617" w:rsidR="00214E15" w:rsidRDefault="00214E15" w:rsidP="00214E15">
      <w:pPr>
        <w:pStyle w:val="MTDisplayEquation"/>
        <w:rPr>
          <w:ins w:id="1493" w:author="Gerard" w:date="2015-03-26T23:11:00Z"/>
        </w:rPr>
      </w:pPr>
      <w:ins w:id="1494" w:author="Gerard" w:date="2015-03-26T23:11:00Z">
        <w:r>
          <w:tab/>
        </w:r>
      </w:ins>
      <w:ins w:id="1495" w:author="Gerard" w:date="2015-03-26T23:11:00Z">
        <w:r w:rsidR="00153956" w:rsidRPr="00153375">
          <w:rPr>
            <w:position w:val="-72"/>
          </w:rPr>
          <w:object w:dxaOrig="3940" w:dyaOrig="1560" w14:anchorId="588FB47A">
            <v:shape id="_x0000_i2230" type="#_x0000_t75" style="width:196.3pt;height:78.8pt" o:ole="">
              <v:imagedata r:id="rId2431" o:title=""/>
            </v:shape>
            <o:OLEObject Type="Embed" ProgID="Equation.DSMT4" ShapeID="_x0000_i2230" DrawAspect="Content" ObjectID="_1493808408" r:id="rId2432"/>
          </w:object>
        </w:r>
      </w:ins>
      <w:ins w:id="1496" w:author="Gerard" w:date="2015-03-26T23:11:00Z">
        <w:r>
          <w:t xml:space="preserve"> </w:t>
        </w:r>
        <w:r>
          <w:tab/>
        </w:r>
        <w:del w:id="1497"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98" w:author="rawlins" w:date="2015-05-19T16:10:00Z">
        <w:r w:rsidR="00E3755C" w:rsidDel="00752FD5">
          <w:rPr>
            <w:noProof/>
          </w:rPr>
          <w:delInstrText>5</w:delInstrText>
        </w:r>
      </w:del>
      <w:ins w:id="1499" w:author="Gerard" w:date="2015-03-26T23:11:00Z">
        <w:del w:id="1500"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01" w:author="Gerard" w:date="2015-05-06T12:49:00Z">
        <w:del w:id="1502" w:author="rawlins" w:date="2015-05-19T16:10:00Z">
          <w:r w:rsidR="00E3755C" w:rsidDel="00752FD5">
            <w:rPr>
              <w:noProof/>
            </w:rPr>
            <w:delInstrText>33</w:delInstrText>
          </w:r>
        </w:del>
      </w:ins>
      <w:del w:id="1503" w:author="rawlins" w:date="2015-05-19T16:10:00Z">
        <w:r w:rsidDel="00752FD5">
          <w:rPr>
            <w:noProof/>
          </w:rPr>
          <w:delInstrText>32</w:delInstrText>
        </w:r>
      </w:del>
      <w:ins w:id="1504" w:author="Gerard" w:date="2015-03-26T23:11:00Z">
        <w:del w:id="1505" w:author="rawlins" w:date="2015-05-19T16:10:00Z">
          <w:r w:rsidDel="00752FD5">
            <w:fldChar w:fldCharType="end"/>
          </w:r>
          <w:r w:rsidDel="00752FD5">
            <w:delInstrText>)</w:delInstrText>
          </w:r>
          <w:r w:rsidDel="00752FD5">
            <w:fldChar w:fldCharType="end"/>
          </w:r>
        </w:del>
      </w:ins>
      <w:ins w:id="1506"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07" w:author="rawlins" w:date="2015-05-19T17:23:00Z">
        <w:r w:rsidR="00D3178E">
          <w:rPr>
            <w:noProof/>
          </w:rPr>
          <w:instrText>5</w:instrText>
        </w:r>
      </w:ins>
      <w:ins w:id="1508"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09" w:author="rawlins" w:date="2015-05-19T17:23:00Z">
        <w:r w:rsidR="00D3178E">
          <w:rPr>
            <w:noProof/>
          </w:rPr>
          <w:instrText>37</w:instrText>
        </w:r>
      </w:ins>
      <w:ins w:id="1510"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11" w:author="Gerard" w:date="2015-03-26T23:11:00Z"/>
        </w:rPr>
      </w:pPr>
      <w:ins w:id="1512" w:author="Gerard" w:date="2015-03-26T23:11:00Z">
        <w:r>
          <w:t xml:space="preserve">where </w:t>
        </w:r>
      </w:ins>
      <w:ins w:id="1513" w:author="Gerard" w:date="2015-03-26T23:11:00Z">
        <w:r w:rsidRPr="00905817">
          <w:rPr>
            <w:position w:val="-12"/>
          </w:rPr>
          <w:object w:dxaOrig="1520" w:dyaOrig="380" w14:anchorId="1C0B9BAB">
            <v:shape id="_x0000_i2231" type="#_x0000_t75" style="width:76.1pt;height:19pt" o:ole="">
              <v:imagedata r:id="rId2352" o:title=""/>
            </v:shape>
            <o:OLEObject Type="Embed" ProgID="Equation.DSMT4" ShapeID="_x0000_i2231" DrawAspect="Content" ObjectID="_1493808409" r:id="rId2433"/>
          </w:object>
        </w:r>
      </w:ins>
      <w:ins w:id="1514" w:author="Gerard" w:date="2015-03-26T23:34:00Z">
        <w:r w:rsidR="00153956" w:rsidRPr="00153956">
          <w:t xml:space="preserve"> and</w:t>
        </w:r>
        <w:r w:rsidR="00153956" w:rsidRPr="00153956">
          <w:rPr>
            <w:rPrChange w:id="1515" w:author="Gerard" w:date="2015-03-26T23:34:00Z">
              <w:rPr>
                <w:position w:val="-12"/>
              </w:rPr>
            </w:rPrChange>
          </w:rPr>
          <w:t xml:space="preserve"> </w:t>
        </w:r>
      </w:ins>
      <w:ins w:id="1516" w:author="Gerard" w:date="2015-03-26T23:34:00Z">
        <w:r w:rsidR="00153956" w:rsidRPr="00153375">
          <w:rPr>
            <w:position w:val="-24"/>
          </w:rPr>
          <w:object w:dxaOrig="1760" w:dyaOrig="660" w14:anchorId="33C0590B">
            <v:shape id="_x0000_i2232" type="#_x0000_t75" style="width:87.6pt;height:32.6pt" o:ole="">
              <v:imagedata r:id="rId2434" o:title=""/>
            </v:shape>
            <o:OLEObject Type="Embed" ProgID="Equation.DSMT4" ShapeID="_x0000_i2232" DrawAspect="Content" ObjectID="_1493808410" r:id="rId2435"/>
          </w:object>
        </w:r>
      </w:ins>
      <w:ins w:id="1517" w:author="Gerard" w:date="2015-03-26T23:35:00Z">
        <w:r w:rsidR="00153956">
          <w:t>.</w:t>
        </w:r>
      </w:ins>
      <w:ins w:id="1518" w:author="Gerard" w:date="2015-03-26T23:11:00Z">
        <w:r w:rsidR="007F446F">
          <w:t xml:space="preserve"> </w:t>
        </w:r>
      </w:ins>
      <w:ins w:id="1519" w:author="Gerard" w:date="2015-03-26T23:35:00Z">
        <w:r w:rsidR="00153956">
          <w:t>T</w:t>
        </w:r>
      </w:ins>
      <w:ins w:id="1520" w:author="Gerard" w:date="2015-03-26T23:11:00Z">
        <w:r>
          <w:t>he spatial elasticity tensor is</w:t>
        </w:r>
      </w:ins>
    </w:p>
    <w:p w14:paraId="4B1F36A0" w14:textId="638E1218" w:rsidR="00214E15" w:rsidRPr="00C67E37" w:rsidRDefault="00214E15" w:rsidP="00214E15">
      <w:pPr>
        <w:pStyle w:val="MTDisplayEquation"/>
        <w:rPr>
          <w:ins w:id="1521" w:author="Gerard" w:date="2015-03-26T23:11:00Z"/>
        </w:rPr>
      </w:pPr>
      <w:ins w:id="1522" w:author="Gerard" w:date="2015-03-26T23:11:00Z">
        <w:r>
          <w:tab/>
        </w:r>
      </w:ins>
      <w:ins w:id="1523" w:author="Gerard" w:date="2015-03-26T23:11:00Z">
        <w:r w:rsidR="00153956" w:rsidRPr="00153375">
          <w:rPr>
            <w:position w:val="-32"/>
          </w:rPr>
          <w:object w:dxaOrig="7080" w:dyaOrig="780" w14:anchorId="045F9F74">
            <v:shape id="_x0000_i2233" type="#_x0000_t75" style="width:353.9pt;height:39.4pt" o:ole="">
              <v:imagedata r:id="rId2436" o:title=""/>
            </v:shape>
            <o:OLEObject Type="Embed" ProgID="Equation.DSMT4" ShapeID="_x0000_i2233" DrawAspect="Content" ObjectID="_1493808411" r:id="rId2437"/>
          </w:object>
        </w:r>
      </w:ins>
      <w:ins w:id="1524" w:author="Gerard" w:date="2015-03-26T23:11:00Z">
        <w:r>
          <w:t xml:space="preserve"> </w:t>
        </w:r>
        <w:r>
          <w:tab/>
        </w:r>
        <w:del w:id="1525"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26" w:author="rawlins" w:date="2015-05-19T16:10:00Z">
        <w:r w:rsidR="00E3755C" w:rsidDel="00752FD5">
          <w:rPr>
            <w:noProof/>
          </w:rPr>
          <w:delInstrText>5</w:delInstrText>
        </w:r>
      </w:del>
      <w:ins w:id="1527" w:author="Gerard" w:date="2015-03-26T23:11:00Z">
        <w:del w:id="1528"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29" w:author="Gerard" w:date="2015-05-06T12:49:00Z">
        <w:del w:id="1530" w:author="rawlins" w:date="2015-05-19T16:10:00Z">
          <w:r w:rsidR="00E3755C" w:rsidDel="00752FD5">
            <w:rPr>
              <w:noProof/>
            </w:rPr>
            <w:delInstrText>33</w:delInstrText>
          </w:r>
        </w:del>
      </w:ins>
      <w:del w:id="1531" w:author="rawlins" w:date="2015-05-19T16:10:00Z">
        <w:r w:rsidDel="00752FD5">
          <w:rPr>
            <w:noProof/>
          </w:rPr>
          <w:delInstrText>32</w:delInstrText>
        </w:r>
      </w:del>
      <w:ins w:id="1532" w:author="Gerard" w:date="2015-03-26T23:11:00Z">
        <w:del w:id="1533" w:author="rawlins" w:date="2015-05-19T16:10:00Z">
          <w:r w:rsidDel="00752FD5">
            <w:fldChar w:fldCharType="end"/>
          </w:r>
          <w:r w:rsidDel="00752FD5">
            <w:delInstrText>)</w:delInstrText>
          </w:r>
          <w:r w:rsidDel="00752FD5">
            <w:fldChar w:fldCharType="end"/>
          </w:r>
        </w:del>
      </w:ins>
      <w:ins w:id="1534"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35" w:author="rawlins" w:date="2015-05-19T17:23:00Z">
        <w:r w:rsidR="00D3178E">
          <w:rPr>
            <w:noProof/>
          </w:rPr>
          <w:instrText>5</w:instrText>
        </w:r>
      </w:ins>
      <w:ins w:id="1536"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37" w:author="rawlins" w:date="2015-05-19T17:23:00Z">
        <w:r w:rsidR="00D3178E">
          <w:rPr>
            <w:noProof/>
          </w:rPr>
          <w:instrText>38</w:instrText>
        </w:r>
      </w:ins>
      <w:ins w:id="1538"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39" w:author="Gerard" w:date="2015-03-26T23:38:00Z"/>
        </w:rPr>
      </w:pPr>
      <w:ins w:id="1540" w:author="Gerard" w:date="2015-03-26T23:38:00Z">
        <w:r>
          <w:t xml:space="preserve">In the special case of cubic symmetry, the number of material constants reduces </w:t>
        </w:r>
      </w:ins>
      <w:ins w:id="1541" w:author="Gerard" w:date="2015-03-26T23:39:00Z">
        <w:r>
          <w:t>to four</w:t>
        </w:r>
      </w:ins>
      <w:ins w:id="1542" w:author="Gerard" w:date="2015-03-26T23:38:00Z">
        <w:r>
          <w:t>,</w:t>
        </w:r>
      </w:ins>
    </w:p>
    <w:p w14:paraId="20FB5CD3" w14:textId="56242B76" w:rsidR="00153956" w:rsidRPr="00214E15" w:rsidRDefault="00153956" w:rsidP="00153956">
      <w:pPr>
        <w:pStyle w:val="MTDisplayEquation"/>
      </w:pPr>
      <w:ins w:id="1543" w:author="Gerard" w:date="2015-03-26T23:38:00Z">
        <w:r>
          <w:tab/>
        </w:r>
      </w:ins>
      <w:ins w:id="1544" w:author="Gerard" w:date="2015-03-26T23:38:00Z">
        <w:r w:rsidRPr="00153375">
          <w:rPr>
            <w:position w:val="-70"/>
          </w:rPr>
          <w:object w:dxaOrig="2180" w:dyaOrig="1540" w14:anchorId="2CD5102F">
            <v:shape id="_x0000_i2234" type="#_x0000_t75" style="width:108.7pt;height:76.75pt" o:ole="">
              <v:imagedata r:id="rId2438" o:title=""/>
            </v:shape>
            <o:OLEObject Type="Embed" ProgID="Equation.DSMT4" ShapeID="_x0000_i2234" DrawAspect="Content" ObjectID="_1493808412" r:id="rId2439"/>
          </w:object>
        </w:r>
      </w:ins>
      <w:ins w:id="1545" w:author="Gerard" w:date="2015-03-26T23:38:00Z">
        <w:r>
          <w:t xml:space="preserve"> </w:t>
        </w:r>
        <w:r>
          <w:tab/>
        </w:r>
        <w:del w:id="1546"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547" w:author="rawlins" w:date="2015-05-19T16:10:00Z">
        <w:r w:rsidDel="00752FD5">
          <w:fldChar w:fldCharType="end"/>
        </w:r>
      </w:del>
      <w:ins w:id="1548" w:author="Gerard" w:date="2015-03-26T23:38:00Z">
        <w:del w:id="1549" w:author="rawlins" w:date="2015-05-19T16:10:00Z">
          <w:r w:rsidDel="00752FD5">
            <w:delInstrText>(</w:delInstrText>
          </w:r>
          <w:r w:rsidDel="00752FD5">
            <w:fldChar w:fldCharType="begin"/>
          </w:r>
          <w:r w:rsidDel="00752FD5">
            <w:delInstrText xml:space="preserve"> SEQ MTSec \c \* Arabic \* MERGEFORMAT </w:delInstrText>
          </w:r>
        </w:del>
      </w:ins>
      <w:del w:id="1550" w:author="rawlins" w:date="2015-05-19T16:10:00Z">
        <w:r w:rsidDel="00752FD5">
          <w:fldChar w:fldCharType="separate"/>
        </w:r>
      </w:del>
      <w:ins w:id="1551" w:author="Gerard" w:date="2015-05-06T12:49:00Z">
        <w:del w:id="1552" w:author="rawlins" w:date="2015-05-19T16:10:00Z">
          <w:r w:rsidR="00E3755C" w:rsidDel="00752FD5">
            <w:rPr>
              <w:noProof/>
            </w:rPr>
            <w:delInstrText>5</w:delInstrText>
          </w:r>
        </w:del>
      </w:ins>
      <w:ins w:id="1553" w:author="Gerard" w:date="2015-03-26T23:38:00Z">
        <w:del w:id="1554"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555" w:author="rawlins" w:date="2015-05-19T16:10:00Z">
        <w:r w:rsidDel="00752FD5">
          <w:fldChar w:fldCharType="separate"/>
        </w:r>
      </w:del>
      <w:ins w:id="1556" w:author="Gerard" w:date="2015-05-06T12:49:00Z">
        <w:del w:id="1557" w:author="rawlins" w:date="2015-05-19T16:10:00Z">
          <w:r w:rsidR="00E3755C" w:rsidDel="00752FD5">
            <w:rPr>
              <w:noProof/>
            </w:rPr>
            <w:delInstrText>34</w:delInstrText>
          </w:r>
        </w:del>
      </w:ins>
      <w:ins w:id="1558" w:author="Gerard" w:date="2015-03-26T23:38:00Z">
        <w:del w:id="1559" w:author="rawlins" w:date="2015-05-19T16:10:00Z">
          <w:r w:rsidDel="00752FD5">
            <w:fldChar w:fldCharType="end"/>
          </w:r>
          <w:r w:rsidDel="00752FD5">
            <w:delInstrText>)</w:delInstrText>
          </w:r>
          <w:r w:rsidDel="00752FD5">
            <w:fldChar w:fldCharType="end"/>
          </w:r>
        </w:del>
      </w:ins>
      <w:ins w:id="1560"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61" w:author="rawlins" w:date="2015-05-19T17:23:00Z">
        <w:r w:rsidR="00D3178E">
          <w:rPr>
            <w:noProof/>
          </w:rPr>
          <w:instrText>5</w:instrText>
        </w:r>
      </w:ins>
      <w:ins w:id="1562"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63" w:author="rawlins" w:date="2015-05-19T17:23:00Z">
        <w:r w:rsidR="00D3178E">
          <w:rPr>
            <w:noProof/>
          </w:rPr>
          <w:instrText>39</w:instrText>
        </w:r>
      </w:ins>
      <w:ins w:id="1564"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565" w:name="_Toc289032580"/>
      <w:r>
        <w:lastRenderedPageBreak/>
        <w:t>Donnan Equilibrium Swelling</w:t>
      </w:r>
      <w:bookmarkEnd w:id="1565"/>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40" o:title=""/>
          </v:shape>
          <o:OLEObject Type="Embed" ProgID="Equation.DSMT4" ShapeID="_x0000_i2235" DrawAspect="Content" ObjectID="_1493808413" r:id="rId24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66" w:author="rawlins" w:date="2015-05-19T17:23:00Z">
          <w:r w:rsidR="00D3178E">
            <w:rPr>
              <w:noProof/>
            </w:rPr>
            <w:instrText>40</w:instrText>
          </w:r>
        </w:ins>
        <w:ins w:id="1567" w:author="Gerard" w:date="2015-05-06T12:49:00Z">
          <w:del w:id="1568" w:author="rawlins" w:date="2015-05-19T16:10:00Z">
            <w:r w:rsidR="00E3755C" w:rsidDel="00752FD5">
              <w:rPr>
                <w:noProof/>
              </w:rPr>
              <w:delInstrText>35</w:delInstrText>
            </w:r>
          </w:del>
        </w:ins>
        <w:del w:id="1569" w:author="rawlins" w:date="2015-05-19T16:10:00Z">
          <w:r w:rsidR="00567B45" w:rsidDel="00752FD5">
            <w:rPr>
              <w:noProof/>
            </w:rPr>
            <w:delInstrText>29</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42" o:title=""/>
          </v:shape>
          <o:OLEObject Type="Embed" ProgID="Equation.DSMT4" ShapeID="_x0000_i2236" DrawAspect="Content" ObjectID="_1493808414" r:id="rId2443"/>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44" o:title=""/>
          </v:shape>
          <o:OLEObject Type="Embed" ProgID="Equation.DSMT4" ShapeID="_x0000_i2237" DrawAspect="Content" ObjectID="_1493808415" r:id="rId244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70" w:author="rawlins" w:date="2015-05-19T17:23:00Z">
          <w:r w:rsidR="00D3178E">
            <w:rPr>
              <w:noProof/>
            </w:rPr>
            <w:instrText>41</w:instrText>
          </w:r>
        </w:ins>
        <w:ins w:id="1571" w:author="Gerard" w:date="2015-05-06T12:49:00Z">
          <w:del w:id="1572" w:author="rawlins" w:date="2015-05-19T16:10:00Z">
            <w:r w:rsidR="00E3755C" w:rsidDel="00752FD5">
              <w:rPr>
                <w:noProof/>
              </w:rPr>
              <w:delInstrText>36</w:delInstrText>
            </w:r>
          </w:del>
        </w:ins>
        <w:del w:id="1573" w:author="rawlins" w:date="2015-05-19T16:10:00Z">
          <w:r w:rsidR="00567B45" w:rsidDel="00752FD5">
            <w:rPr>
              <w:noProof/>
            </w:rPr>
            <w:delInstrText>30</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6" o:title=""/>
          </v:shape>
          <o:OLEObject Type="Embed" ProgID="Equation.DSMT4" ShapeID="_x0000_i2238" DrawAspect="Content" ObjectID="_1493808416" r:id="rId2447"/>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8" o:title=""/>
          </v:shape>
          <o:OLEObject Type="Embed" ProgID="Equation.DSMT4" ShapeID="_x0000_i2239" DrawAspect="Content" ObjectID="_1493808417" r:id="rId24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74" w:author="rawlins" w:date="2015-05-19T17:23:00Z">
          <w:r w:rsidR="00D3178E">
            <w:rPr>
              <w:noProof/>
            </w:rPr>
            <w:instrText>42</w:instrText>
          </w:r>
        </w:ins>
        <w:ins w:id="1575" w:author="Gerard" w:date="2015-05-06T12:49:00Z">
          <w:del w:id="1576" w:author="rawlins" w:date="2015-05-19T16:10:00Z">
            <w:r w:rsidR="00E3755C" w:rsidDel="00752FD5">
              <w:rPr>
                <w:noProof/>
              </w:rPr>
              <w:delInstrText>37</w:delInstrText>
            </w:r>
          </w:del>
        </w:ins>
        <w:del w:id="1577" w:author="rawlins" w:date="2015-05-19T16:10:00Z">
          <w:r w:rsidR="00567B45" w:rsidDel="00752FD5">
            <w:rPr>
              <w:noProof/>
            </w:rPr>
            <w:delInstrText>31</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50" o:title=""/>
          </v:shape>
          <o:OLEObject Type="Embed" ProgID="Equation.DSMT4" ShapeID="_x0000_i2240" DrawAspect="Content" ObjectID="_1493808418" r:id="rId2451"/>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52" o:title=""/>
          </v:shape>
          <o:OLEObject Type="Embed" ProgID="Equation.DSMT4" ShapeID="_x0000_i2241" DrawAspect="Content" ObjectID="_1493808419" r:id="rId2453"/>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54" o:title=""/>
          </v:shape>
          <o:OLEObject Type="Embed" ProgID="Equation.DSMT4" ShapeID="_x0000_i2242" DrawAspect="Content" ObjectID="_1493808420" r:id="rId2455"/>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6" o:title=""/>
          </v:shape>
          <o:OLEObject Type="Embed" ProgID="Equation.DSMT4" ShapeID="_x0000_i2243" DrawAspect="Content" ObjectID="_1493808421" r:id="rId2457"/>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8" o:title=""/>
          </v:shape>
          <o:OLEObject Type="Embed" ProgID="Equation.DSMT4" ShapeID="_x0000_i2244" DrawAspect="Content" ObjectID="_1493808422" r:id="rId2459"/>
        </w:object>
      </w:r>
      <w:r>
        <w:t xml:space="preserve">is unitless and must be in the range </w:t>
      </w:r>
      <w:r w:rsidR="00905817" w:rsidRPr="00905817">
        <w:rPr>
          <w:position w:val="-12"/>
        </w:rPr>
        <w:object w:dxaOrig="1020" w:dyaOrig="380" w14:anchorId="6BDAAA2C">
          <v:shape id="_x0000_i2245" type="#_x0000_t75" style="width:51.6pt;height:19pt" o:ole="">
            <v:imagedata r:id="rId2460" o:title=""/>
          </v:shape>
          <o:OLEObject Type="Embed" ProgID="Equation.DSMT4" ShapeID="_x0000_i2245" DrawAspect="Content" ObjectID="_1493808423" r:id="rId2461"/>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62" o:title=""/>
          </v:shape>
          <o:OLEObject Type="Embed" ProgID="Equation.DSMT4" ShapeID="_x0000_i2246" DrawAspect="Content" ObjectID="_1493808424" r:id="rId2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78" w:author="rawlins" w:date="2015-05-19T17:23:00Z">
          <w:r w:rsidR="00D3178E">
            <w:rPr>
              <w:noProof/>
            </w:rPr>
            <w:instrText>43</w:instrText>
          </w:r>
        </w:ins>
        <w:ins w:id="1579" w:author="Gerard" w:date="2015-05-06T12:49:00Z">
          <w:del w:id="1580" w:author="rawlins" w:date="2015-05-19T16:10:00Z">
            <w:r w:rsidR="00E3755C" w:rsidDel="00752FD5">
              <w:rPr>
                <w:noProof/>
              </w:rPr>
              <w:delInstrText>38</w:delInstrText>
            </w:r>
          </w:del>
        </w:ins>
        <w:del w:id="1581" w:author="rawlins" w:date="2015-05-19T16:10:00Z">
          <w:r w:rsidR="00567B45" w:rsidDel="00752FD5">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582" w:name="_Toc289032581"/>
      <w:r>
        <w:t>Perfect Osmometer Equilibrium Osmotic Pressure</w:t>
      </w:r>
      <w:bookmarkEnd w:id="1582"/>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64" o:title=""/>
          </v:shape>
          <o:OLEObject Type="Embed" ProgID="Equation.DSMT4" ShapeID="_x0000_i2247" DrawAspect="Content" ObjectID="_1493808425" r:id="rId246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83" w:author="rawlins" w:date="2015-05-19T17:23:00Z">
          <w:r w:rsidR="00D3178E">
            <w:rPr>
              <w:noProof/>
            </w:rPr>
            <w:instrText>44</w:instrText>
          </w:r>
        </w:ins>
        <w:ins w:id="1584" w:author="Gerard" w:date="2015-05-06T12:49:00Z">
          <w:del w:id="1585" w:author="rawlins" w:date="2015-05-19T16:10:00Z">
            <w:r w:rsidR="00E3755C" w:rsidDel="00752FD5">
              <w:rPr>
                <w:noProof/>
              </w:rPr>
              <w:delInstrText>39</w:delInstrText>
            </w:r>
          </w:del>
        </w:ins>
        <w:del w:id="1586" w:author="rawlins" w:date="2015-05-19T16:10:00Z">
          <w:r w:rsidR="00567B45" w:rsidDel="00752FD5">
            <w:rPr>
              <w:noProof/>
            </w:rPr>
            <w:delInstrText>33</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6" o:title=""/>
          </v:shape>
          <o:OLEObject Type="Embed" ProgID="Equation.DSMT4" ShapeID="_x0000_i2248" DrawAspect="Content" ObjectID="_1493808426" r:id="rId2467"/>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8" o:title=""/>
          </v:shape>
          <o:OLEObject Type="Embed" ProgID="Equation.DSMT4" ShapeID="_x0000_i2249" DrawAspect="Content" ObjectID="_1493808427" r:id="rId246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87" w:author="rawlins" w:date="2015-05-19T17:23:00Z">
          <w:r w:rsidR="00D3178E">
            <w:rPr>
              <w:noProof/>
            </w:rPr>
            <w:instrText>45</w:instrText>
          </w:r>
        </w:ins>
        <w:ins w:id="1588" w:author="Gerard" w:date="2015-05-06T12:49:00Z">
          <w:del w:id="1589" w:author="rawlins" w:date="2015-05-19T16:10:00Z">
            <w:r w:rsidR="00E3755C" w:rsidDel="00752FD5">
              <w:rPr>
                <w:noProof/>
              </w:rPr>
              <w:delInstrText>40</w:delInstrText>
            </w:r>
          </w:del>
        </w:ins>
        <w:del w:id="1590" w:author="rawlins" w:date="2015-05-19T16:10:00Z">
          <w:r w:rsidR="00567B45" w:rsidDel="00752FD5">
            <w:rPr>
              <w:noProof/>
            </w:rPr>
            <w:delInstrText>34</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70" o:title=""/>
          </v:shape>
          <o:OLEObject Type="Embed" ProgID="Equation.DSMT4" ShapeID="_x0000_i2250" DrawAspect="Content" ObjectID="_1493808428" r:id="rId2471"/>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72" o:title=""/>
          </v:shape>
          <o:OLEObject Type="Embed" ProgID="Equation.DSMT4" ShapeID="_x0000_i2251" DrawAspect="Content" ObjectID="_1493808429" r:id="rId247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91" w:author="rawlins" w:date="2015-05-19T17:23:00Z">
          <w:r w:rsidR="00D3178E">
            <w:rPr>
              <w:noProof/>
            </w:rPr>
            <w:instrText>46</w:instrText>
          </w:r>
        </w:ins>
        <w:ins w:id="1592" w:author="Gerard" w:date="2015-05-06T12:49:00Z">
          <w:del w:id="1593" w:author="rawlins" w:date="2015-05-19T16:10:00Z">
            <w:r w:rsidR="00E3755C" w:rsidDel="00752FD5">
              <w:rPr>
                <w:noProof/>
              </w:rPr>
              <w:delInstrText>41</w:delInstrText>
            </w:r>
          </w:del>
        </w:ins>
        <w:del w:id="1594" w:author="rawlins" w:date="2015-05-19T16:10:00Z">
          <w:r w:rsidR="00567B45" w:rsidDel="00752FD5">
            <w:rPr>
              <w:noProof/>
            </w:rPr>
            <w:delInstrText>35</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74" o:title=""/>
          </v:shape>
          <o:OLEObject Type="Embed" ProgID="Equation.DSMT4" ShapeID="_x0000_i2252" DrawAspect="Content" ObjectID="_1493808430" r:id="rId2475"/>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6" o:title=""/>
          </v:shape>
          <o:OLEObject Type="Embed" ProgID="Equation.DSMT4" ShapeID="_x0000_i2253" DrawAspect="Content" ObjectID="_1493808431" r:id="rId2477"/>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8" o:title=""/>
          </v:shape>
          <o:OLEObject Type="Embed" ProgID="Equation.DSMT4" ShapeID="_x0000_i2254" DrawAspect="Content" ObjectID="_1493808432" r:id="rId2479"/>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595" w:author="rawlins" w:date="2015-05-19T17:23:00Z">
          <w:r w:rsidR="00D3178E">
            <w:rPr>
              <w:noProof/>
            </w:rPr>
            <w:instrText>47</w:instrText>
          </w:r>
        </w:ins>
        <w:ins w:id="1596" w:author="Gerard" w:date="2015-05-06T12:49:00Z">
          <w:del w:id="1597" w:author="rawlins" w:date="2015-05-19T16:10:00Z">
            <w:r w:rsidR="00E3755C" w:rsidDel="00752FD5">
              <w:rPr>
                <w:noProof/>
              </w:rPr>
              <w:delInstrText>42</w:delInstrText>
            </w:r>
          </w:del>
        </w:ins>
        <w:del w:id="1598" w:author="rawlins" w:date="2015-05-19T16:10:00Z">
          <w:r w:rsidR="00567B45" w:rsidDel="00752FD5">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599" w:name="_Toc289032582"/>
      <w:r>
        <w:t>Nearly-Incompressible Materials</w:t>
      </w:r>
      <w:bookmarkEnd w:id="1599"/>
    </w:p>
    <w:p w14:paraId="769937C5" w14:textId="77777777" w:rsidR="008C7882" w:rsidRDefault="008C7882" w:rsidP="008F4203">
      <w:pPr>
        <w:pStyle w:val="Heading3"/>
      </w:pPr>
      <w:bookmarkStart w:id="1600" w:name="_Toc289032583"/>
      <w:r>
        <w:t>Mooney-Rivlin Hyperelasticity</w:t>
      </w:r>
      <w:bookmarkEnd w:id="1600"/>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80" o:title=""/>
          </v:shape>
          <o:OLEObject Type="Embed" ProgID="Equation.DSMT4" ShapeID="_x0000_i2255" DrawAspect="Content" ObjectID="_1493808433" r:id="rId248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01" w:author="rawlins" w:date="2015-05-19T17:23:00Z">
          <w:r w:rsidR="00D3178E">
            <w:rPr>
              <w:noProof/>
            </w:rPr>
            <w:instrText>48</w:instrText>
          </w:r>
        </w:ins>
        <w:ins w:id="1602" w:author="Gerard" w:date="2015-05-06T12:49:00Z">
          <w:del w:id="1603" w:author="rawlins" w:date="2015-05-19T16:10:00Z">
            <w:r w:rsidR="00E3755C" w:rsidDel="00752FD5">
              <w:rPr>
                <w:noProof/>
              </w:rPr>
              <w:delInstrText>43</w:delInstrText>
            </w:r>
          </w:del>
        </w:ins>
        <w:del w:id="1604" w:author="rawlins" w:date="2015-05-19T16:10:00Z">
          <w:r w:rsidR="00567B45" w:rsidDel="00752FD5">
            <w:rPr>
              <w:noProof/>
            </w:rPr>
            <w:delInstrText>37</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82" o:title=""/>
          </v:shape>
          <o:OLEObject Type="Embed" ProgID="Equation.DSMT4" ShapeID="_x0000_i2256" DrawAspect="Content" ObjectID="_1493808434" r:id="rId2483"/>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84" o:title=""/>
          </v:shape>
          <o:OLEObject Type="Embed" ProgID="Equation.DSMT4" ShapeID="_x0000_i2257" DrawAspect="Content" ObjectID="_1493808435" r:id="rId2485"/>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6" o:title=""/>
          </v:shape>
          <o:OLEObject Type="Embed" ProgID="Equation.DSMT4" ShapeID="_x0000_i2258" DrawAspect="Content" ObjectID="_1493808436" r:id="rId2487"/>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8" o:title=""/>
          </v:shape>
          <o:OLEObject Type="Embed" ProgID="Equation.DSMT4" ShapeID="_x0000_i2259" DrawAspect="Content" ObjectID="_1493808437" r:id="rId2489"/>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90" o:title=""/>
          </v:shape>
          <o:OLEObject Type="Embed" ProgID="Equation.DSMT4" ShapeID="_x0000_i2260" DrawAspect="Content" ObjectID="_1493808438" r:id="rId2491"/>
        </w:object>
      </w:r>
      <w:r w:rsidR="008C7882">
        <w:t xml:space="preserve">, where </w:t>
      </w:r>
      <w:r w:rsidR="00905817" w:rsidRPr="00905817">
        <w:rPr>
          <w:position w:val="-6"/>
        </w:rPr>
        <w:object w:dxaOrig="1140" w:dyaOrig="300" w14:anchorId="63B0CC03">
          <v:shape id="_x0000_i2261" type="#_x0000_t75" style="width:57.05pt;height:14.95pt" o:ole="">
            <v:imagedata r:id="rId2492" o:title=""/>
          </v:shape>
          <o:OLEObject Type="Embed" ProgID="Equation.DSMT4" ShapeID="_x0000_i2261" DrawAspect="Content" ObjectID="_1493808439" r:id="rId2493"/>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94" o:title=""/>
          </v:shape>
          <o:OLEObject Type="Embed" ProgID="Equation.DSMT4" ShapeID="_x0000_i2262" DrawAspect="Content" ObjectID="_1493808440" r:id="rId2495"/>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6" o:title=""/>
          </v:shape>
          <o:OLEObject Type="Embed" ProgID="Equation.DSMT4" ShapeID="_x0000_i2263" DrawAspect="Content" ObjectID="_1493808441" r:id="rId2497"/>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8" o:title=""/>
          </v:shape>
          <o:OLEObject Type="Embed" ProgID="Equation.DSMT4" ShapeID="_x0000_i2264" DrawAspect="Content" ObjectID="_1493808442" r:id="rId249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05" w:author="rawlins" w:date="2015-05-19T17:23:00Z">
          <w:r w:rsidR="00D3178E">
            <w:rPr>
              <w:noProof/>
            </w:rPr>
            <w:instrText>49</w:instrText>
          </w:r>
        </w:ins>
        <w:ins w:id="1606" w:author="Gerard" w:date="2015-05-06T12:49:00Z">
          <w:del w:id="1607" w:author="rawlins" w:date="2015-05-19T16:10:00Z">
            <w:r w:rsidR="00E3755C" w:rsidDel="00752FD5">
              <w:rPr>
                <w:noProof/>
              </w:rPr>
              <w:delInstrText>44</w:delInstrText>
            </w:r>
          </w:del>
        </w:ins>
        <w:del w:id="1608" w:author="rawlins" w:date="2015-05-19T16:10:00Z">
          <w:r w:rsidR="00567B45" w:rsidDel="00752FD5">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500" o:title=""/>
          </v:shape>
          <o:OLEObject Type="Embed" ProgID="Equation.DSMT4" ShapeID="_x0000_i2265" DrawAspect="Content" ObjectID="_1493808443" r:id="rId25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09" w:author="rawlins" w:date="2015-05-19T17:23:00Z">
          <w:r w:rsidR="00D3178E">
            <w:rPr>
              <w:noProof/>
            </w:rPr>
            <w:instrText>50</w:instrText>
          </w:r>
        </w:ins>
        <w:ins w:id="1610" w:author="Gerard" w:date="2015-05-06T12:49:00Z">
          <w:del w:id="1611" w:author="rawlins" w:date="2015-05-19T16:10:00Z">
            <w:r w:rsidR="00E3755C" w:rsidDel="00752FD5">
              <w:rPr>
                <w:noProof/>
              </w:rPr>
              <w:delInstrText>45</w:delInstrText>
            </w:r>
          </w:del>
        </w:ins>
        <w:del w:id="1612" w:author="rawlins" w:date="2015-05-19T16:10:00Z">
          <w:r w:rsidR="00567B45" w:rsidDel="00752FD5">
            <w:rPr>
              <w:noProof/>
            </w:rPr>
            <w:delInstrText>39</w:delInstrText>
          </w:r>
        </w:del>
      </w:fldSimple>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502" o:title=""/>
          </v:shape>
          <o:OLEObject Type="Embed" ProgID="Equation.DSMT4" ShapeID="_x0000_i2266" DrawAspect="Content" ObjectID="_1493808444" r:id="rId25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13" w:author="rawlins" w:date="2015-05-19T17:23:00Z">
          <w:r w:rsidR="00D3178E">
            <w:rPr>
              <w:noProof/>
            </w:rPr>
            <w:instrText>51</w:instrText>
          </w:r>
        </w:ins>
        <w:ins w:id="1614" w:author="Gerard" w:date="2015-05-06T12:49:00Z">
          <w:del w:id="1615" w:author="rawlins" w:date="2015-05-19T16:10:00Z">
            <w:r w:rsidR="00E3755C" w:rsidDel="00752FD5">
              <w:rPr>
                <w:noProof/>
              </w:rPr>
              <w:delInstrText>46</w:delInstrText>
            </w:r>
          </w:del>
        </w:ins>
        <w:del w:id="1616" w:author="rawlins" w:date="2015-05-19T16:10:00Z">
          <w:r w:rsidR="00567B45" w:rsidDel="00752FD5">
            <w:rPr>
              <w:noProof/>
            </w:rPr>
            <w:delInstrText>40</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17" w:name="_Toc289032584"/>
      <w:commentRangeStart w:id="1618"/>
      <w:r>
        <w:lastRenderedPageBreak/>
        <w:t>Ogden Hyperelastic</w:t>
      </w:r>
      <w:commentRangeEnd w:id="1618"/>
      <w:r w:rsidR="00FB3B8D">
        <w:rPr>
          <w:rStyle w:val="CommentReference"/>
          <w:rFonts w:cs="Times New Roman"/>
          <w:b w:val="0"/>
          <w:bCs w:val="0"/>
        </w:rPr>
        <w:commentReference w:id="1618"/>
      </w:r>
      <w:bookmarkEnd w:id="1617"/>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504" o:title=""/>
          </v:shape>
          <o:OLEObject Type="Embed" ProgID="Equation.DSMT4" ShapeID="_x0000_i2267" DrawAspect="Content" ObjectID="_1493808445" r:id="rId25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19" w:author="rawlins" w:date="2015-05-19T17:23:00Z">
          <w:r w:rsidR="00D3178E">
            <w:rPr>
              <w:noProof/>
            </w:rPr>
            <w:instrText>52</w:instrText>
          </w:r>
        </w:ins>
        <w:ins w:id="1620" w:author="Gerard" w:date="2015-05-06T12:49:00Z">
          <w:del w:id="1621" w:author="rawlins" w:date="2015-05-19T16:10:00Z">
            <w:r w:rsidR="00E3755C" w:rsidDel="00752FD5">
              <w:rPr>
                <w:noProof/>
              </w:rPr>
              <w:delInstrText>47</w:delInstrText>
            </w:r>
          </w:del>
        </w:ins>
        <w:del w:id="1622" w:author="rawlins" w:date="2015-05-19T16:10:00Z">
          <w:r w:rsidR="00567B45" w:rsidDel="00752FD5">
            <w:rPr>
              <w:noProof/>
            </w:rPr>
            <w:delInstrText>41</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6" o:title=""/>
          </v:shape>
          <o:OLEObject Type="Embed" ProgID="Equation.DSMT4" ShapeID="_x0000_i2268" DrawAspect="Content" ObjectID="_1493808446" r:id="rId2507"/>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8" o:title=""/>
          </v:shape>
          <o:OLEObject Type="Embed" ProgID="Equation.DSMT4" ShapeID="_x0000_i2269" DrawAspect="Content" ObjectID="_1493808447" r:id="rId2509"/>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10" o:title=""/>
          </v:shape>
          <o:OLEObject Type="Embed" ProgID="Equation.DSMT4" ShapeID="_x0000_i2270" DrawAspect="Content" ObjectID="_1493808448" r:id="rId2511"/>
        </w:object>
      </w:r>
      <w:r>
        <w:t xml:space="preserve"> are material parameters. The term </w:t>
      </w:r>
      <w:r w:rsidR="00905817" w:rsidRPr="00905817">
        <w:rPr>
          <w:position w:val="-14"/>
        </w:rPr>
        <w:object w:dxaOrig="620" w:dyaOrig="400" w14:anchorId="48AD0EDF">
          <v:shape id="_x0000_i2271" type="#_x0000_t75" style="width:30.55pt;height:19.7pt" o:ole="">
            <v:imagedata r:id="rId2512" o:title=""/>
          </v:shape>
          <o:OLEObject Type="Embed" ProgID="Equation.DSMT4" ShapeID="_x0000_i2271" DrawAspect="Content" ObjectID="_1493808449" r:id="rId2513"/>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14" o:title=""/>
          </v:shape>
          <o:OLEObject Type="Embed" ProgID="Equation.DSMT4" ShapeID="_x0000_i2272" DrawAspect="Content" ObjectID="_1493808450" r:id="rId2515"/>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6" o:title=""/>
          </v:shape>
          <o:OLEObject Type="Embed" ProgID="Equation.DSMT4" ShapeID="_x0000_i2273" DrawAspect="Content" ObjectID="_1493808451" r:id="rId2517"/>
        </w:object>
      </w:r>
      <w:r>
        <w:t>.</w:t>
      </w:r>
    </w:p>
    <w:p w14:paraId="310948CB" w14:textId="77777777" w:rsidR="008C7882" w:rsidRDefault="008C7882" w:rsidP="008F4203">
      <w:pPr>
        <w:pStyle w:val="Heading3"/>
      </w:pPr>
      <w:bookmarkStart w:id="1623" w:name="_Toc302481274"/>
      <w:bookmarkStart w:id="1624" w:name="_Toc302490328"/>
      <w:bookmarkStart w:id="1625" w:name="_Toc302491862"/>
      <w:bookmarkStart w:id="1626" w:name="_Toc302492231"/>
      <w:bookmarkStart w:id="1627" w:name="_Toc289032585"/>
      <w:bookmarkEnd w:id="1623"/>
      <w:bookmarkEnd w:id="1624"/>
      <w:bookmarkEnd w:id="1625"/>
      <w:bookmarkEnd w:id="1626"/>
      <w:r>
        <w:t>Veronda-Westmann Hyperelasticity</w:t>
      </w:r>
      <w:bookmarkEnd w:id="1627"/>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8" o:title=""/>
          </v:shape>
          <o:OLEObject Type="Embed" ProgID="Equation.DSMT4" ShapeID="_x0000_i2274" DrawAspect="Content" ObjectID="_1493808452" r:id="rId251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28" w:author="rawlins" w:date="2015-05-19T17:23:00Z">
          <w:r w:rsidR="00D3178E">
            <w:rPr>
              <w:noProof/>
            </w:rPr>
            <w:instrText>53</w:instrText>
          </w:r>
        </w:ins>
        <w:ins w:id="1629" w:author="Gerard" w:date="2015-05-06T12:49:00Z">
          <w:del w:id="1630" w:author="rawlins" w:date="2015-05-19T16:10:00Z">
            <w:r w:rsidR="00E3755C" w:rsidDel="00752FD5">
              <w:rPr>
                <w:noProof/>
              </w:rPr>
              <w:delInstrText>48</w:delInstrText>
            </w:r>
          </w:del>
        </w:ins>
        <w:del w:id="1631" w:author="rawlins" w:date="2015-05-19T16:10:00Z">
          <w:r w:rsidR="00567B45" w:rsidDel="00752FD5">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20" o:title=""/>
          </v:shape>
          <o:OLEObject Type="Embed" ProgID="Equation.DSMT4" ShapeID="_x0000_i2275" DrawAspect="Content" ObjectID="_1493808453" r:id="rId2521"/>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22" o:title=""/>
          </v:shape>
          <o:OLEObject Type="Embed" ProgID="Equation.DSMT4" ShapeID="_x0000_i2276" DrawAspect="Content" ObjectID="_1493808454" r:id="rId252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2" w:author="rawlins" w:date="2015-05-19T17:23:00Z">
          <w:r w:rsidR="00D3178E">
            <w:rPr>
              <w:noProof/>
            </w:rPr>
            <w:instrText>54</w:instrText>
          </w:r>
        </w:ins>
        <w:ins w:id="1633" w:author="Gerard" w:date="2015-05-06T12:49:00Z">
          <w:del w:id="1634" w:author="rawlins" w:date="2015-05-19T16:10:00Z">
            <w:r w:rsidR="00E3755C" w:rsidDel="00752FD5">
              <w:rPr>
                <w:noProof/>
              </w:rPr>
              <w:delInstrText>49</w:delInstrText>
            </w:r>
          </w:del>
        </w:ins>
        <w:del w:id="1635" w:author="rawlins" w:date="2015-05-19T16:10:00Z">
          <w:r w:rsidR="00567B45" w:rsidDel="00752FD5">
            <w:rPr>
              <w:noProof/>
            </w:rPr>
            <w:delInstrText>43</w:delInstrText>
          </w:r>
        </w:del>
      </w:fldSimple>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24" o:title=""/>
          </v:shape>
          <o:OLEObject Type="Embed" ProgID="Equation.DSMT4" ShapeID="_x0000_i2277" DrawAspect="Content" ObjectID="_1493808455" r:id="rId252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36" w:author="rawlins" w:date="2015-05-19T17:23:00Z">
          <w:r w:rsidR="00D3178E">
            <w:rPr>
              <w:noProof/>
            </w:rPr>
            <w:instrText>55</w:instrText>
          </w:r>
        </w:ins>
        <w:ins w:id="1637" w:author="Gerard" w:date="2015-05-06T12:49:00Z">
          <w:del w:id="1638" w:author="rawlins" w:date="2015-05-19T16:10:00Z">
            <w:r w:rsidR="00E3755C" w:rsidDel="00752FD5">
              <w:rPr>
                <w:noProof/>
              </w:rPr>
              <w:delInstrText>50</w:delInstrText>
            </w:r>
          </w:del>
        </w:ins>
        <w:del w:id="1639" w:author="rawlins" w:date="2015-05-19T16:10:00Z">
          <w:r w:rsidR="00567B45" w:rsidDel="00752FD5">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6" o:title=""/>
          </v:shape>
          <o:OLEObject Type="Embed" ProgID="Equation.DSMT4" ShapeID="_x0000_i2278" DrawAspect="Content" ObjectID="_1493808456" r:id="rId2527"/>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0" w:author="rawlins" w:date="2015-05-19T17:23:00Z">
          <w:r w:rsidR="00D3178E">
            <w:rPr>
              <w:noProof/>
            </w:rPr>
            <w:instrText>56</w:instrText>
          </w:r>
        </w:ins>
        <w:ins w:id="1641" w:author="Gerard" w:date="2015-05-06T12:49:00Z">
          <w:del w:id="1642" w:author="rawlins" w:date="2015-05-19T16:10:00Z">
            <w:r w:rsidR="00E3755C" w:rsidDel="00752FD5">
              <w:rPr>
                <w:noProof/>
              </w:rPr>
              <w:delInstrText>51</w:delInstrText>
            </w:r>
          </w:del>
        </w:ins>
        <w:del w:id="1643" w:author="rawlins" w:date="2015-05-19T16:10:00Z">
          <w:r w:rsidR="00567B45" w:rsidDel="00752FD5">
            <w:rPr>
              <w:noProof/>
            </w:rPr>
            <w:delInstrText>45</w:delInstrText>
          </w:r>
        </w:del>
      </w:fldSimple>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8" o:title=""/>
          </v:shape>
          <o:OLEObject Type="Embed" ProgID="Equation.DSMT4" ShapeID="_x0000_i2279" DrawAspect="Content" ObjectID="_1493808457" r:id="rId2529"/>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44" w:author="rawlins" w:date="2015-05-19T17:23:00Z">
          <w:r w:rsidR="00D3178E">
            <w:rPr>
              <w:noProof/>
            </w:rPr>
            <w:instrText>57</w:instrText>
          </w:r>
        </w:ins>
        <w:ins w:id="1645" w:author="Gerard" w:date="2015-05-06T12:49:00Z">
          <w:del w:id="1646" w:author="rawlins" w:date="2015-05-19T16:10:00Z">
            <w:r w:rsidR="00E3755C" w:rsidDel="00752FD5">
              <w:rPr>
                <w:noProof/>
              </w:rPr>
              <w:delInstrText>52</w:delInstrText>
            </w:r>
          </w:del>
        </w:ins>
        <w:del w:id="1647" w:author="rawlins" w:date="2015-05-19T16:10:00Z">
          <w:r w:rsidR="00567B45" w:rsidDel="00752FD5">
            <w:rPr>
              <w:noProof/>
            </w:rPr>
            <w:delInstrText>46</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648" w:name="_Toc289032586"/>
      <w:commentRangeStart w:id="1649"/>
      <w:r>
        <w:t>Arruda-Boyce Hyperelasticity</w:t>
      </w:r>
      <w:commentRangeEnd w:id="1649"/>
      <w:r w:rsidR="00FB3B8D">
        <w:rPr>
          <w:rStyle w:val="CommentReference"/>
          <w:rFonts w:cs="Times New Roman"/>
          <w:b w:val="0"/>
          <w:bCs w:val="0"/>
        </w:rPr>
        <w:commentReference w:id="1649"/>
      </w:r>
      <w:bookmarkEnd w:id="1648"/>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30" o:title=""/>
          </v:shape>
          <o:OLEObject Type="Embed" ProgID="Equation.DSMT4" ShapeID="_x0000_i2280" DrawAspect="Content" ObjectID="_1493808458" r:id="rId2531"/>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32" o:title=""/>
          </v:shape>
          <o:OLEObject Type="Embed" ProgID="Equation.DSMT4" ShapeID="_x0000_i2281" DrawAspect="Content" ObjectID="_1493808459" r:id="rId2533"/>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34" o:title=""/>
          </v:shape>
          <o:OLEObject Type="Embed" ProgID="Equation.DSMT4" ShapeID="_x0000_i2282" DrawAspect="Content" ObjectID="_1493808460" r:id="rId2535"/>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6" o:title=""/>
          </v:shape>
          <o:OLEObject Type="Embed" ProgID="Equation.DSMT4" ShapeID="_x0000_i2283" DrawAspect="Content" ObjectID="_1493808461" r:id="rId2537"/>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8" o:title=""/>
          </v:shape>
          <o:OLEObject Type="Embed" ProgID="Equation.DSMT4" ShapeID="_x0000_i2284" DrawAspect="Content" ObjectID="_1493808462" r:id="rId2539"/>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40" o:title=""/>
          </v:shape>
          <o:OLEObject Type="Embed" ProgID="Equation.DSMT4" ShapeID="_x0000_i2285" DrawAspect="Content" ObjectID="_1493808463" r:id="rId25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0" w:author="rawlins" w:date="2015-05-19T17:23:00Z">
          <w:r w:rsidR="00D3178E">
            <w:rPr>
              <w:noProof/>
            </w:rPr>
            <w:instrText>58</w:instrText>
          </w:r>
        </w:ins>
        <w:ins w:id="1651" w:author="Gerard" w:date="2015-05-06T12:49:00Z">
          <w:del w:id="1652" w:author="rawlins" w:date="2015-05-19T16:10:00Z">
            <w:r w:rsidR="00E3755C" w:rsidDel="00752FD5">
              <w:rPr>
                <w:noProof/>
              </w:rPr>
              <w:delInstrText>53</w:delInstrText>
            </w:r>
          </w:del>
        </w:ins>
        <w:del w:id="1653" w:author="rawlins" w:date="2015-05-19T16:10:00Z">
          <w:r w:rsidR="00567B45" w:rsidDel="00752FD5">
            <w:rPr>
              <w:noProof/>
            </w:rPr>
            <w:delInstrText>47</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42" o:title=""/>
          </v:shape>
          <o:OLEObject Type="Embed" ProgID="Equation.DSMT4" ShapeID="_x0000_i2286" DrawAspect="Content" ObjectID="_1493808464" r:id="rId2543"/>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44" o:title=""/>
          </v:shape>
          <o:OLEObject Type="Embed" ProgID="Equation.DSMT4" ShapeID="_x0000_i2287" DrawAspect="Content" ObjectID="_1493808465" r:id="rId2545"/>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6" o:title=""/>
          </v:shape>
          <o:OLEObject Type="Embed" ProgID="Equation.DSMT4" ShapeID="_x0000_i2288" DrawAspect="Content" ObjectID="_1493808466" r:id="rId25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4" w:author="rawlins" w:date="2015-05-19T17:23:00Z">
          <w:r w:rsidR="00D3178E">
            <w:rPr>
              <w:noProof/>
            </w:rPr>
            <w:instrText>59</w:instrText>
          </w:r>
        </w:ins>
        <w:ins w:id="1655" w:author="Gerard" w:date="2015-05-06T12:49:00Z">
          <w:del w:id="1656" w:author="rawlins" w:date="2015-05-19T16:10:00Z">
            <w:r w:rsidR="00E3755C" w:rsidDel="00752FD5">
              <w:rPr>
                <w:noProof/>
              </w:rPr>
              <w:delInstrText>54</w:delInstrText>
            </w:r>
          </w:del>
        </w:ins>
        <w:del w:id="1657" w:author="rawlins" w:date="2015-05-19T16:10:00Z">
          <w:r w:rsidR="00567B45" w:rsidDel="00752FD5">
            <w:rPr>
              <w:noProof/>
            </w:rPr>
            <w:delInstrText>48</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8" o:title=""/>
          </v:shape>
          <o:OLEObject Type="Embed" ProgID="Equation.DSMT4" ShapeID="_x0000_i2289" DrawAspect="Content" ObjectID="_1493808467" r:id="rId25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58" w:author="rawlins" w:date="2015-05-19T17:23:00Z">
          <w:r w:rsidR="00D3178E">
            <w:rPr>
              <w:noProof/>
            </w:rPr>
            <w:instrText>60</w:instrText>
          </w:r>
        </w:ins>
        <w:ins w:id="1659" w:author="Gerard" w:date="2015-05-06T12:49:00Z">
          <w:del w:id="1660" w:author="rawlins" w:date="2015-05-19T16:10:00Z">
            <w:r w:rsidR="00E3755C" w:rsidDel="00752FD5">
              <w:rPr>
                <w:noProof/>
              </w:rPr>
              <w:delInstrText>55</w:delInstrText>
            </w:r>
          </w:del>
        </w:ins>
        <w:del w:id="1661" w:author="rawlins" w:date="2015-05-19T16:10:00Z">
          <w:r w:rsidR="00567B45" w:rsidDel="00752FD5">
            <w:rPr>
              <w:noProof/>
            </w:rPr>
            <w:delInstrText>49</w:delInstrText>
          </w:r>
        </w:del>
      </w:fldSimple>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50" o:title=""/>
          </v:shape>
          <o:OLEObject Type="Embed" ProgID="Equation.DSMT4" ShapeID="_x0000_i2290" DrawAspect="Content" ObjectID="_1493808468" r:id="rId255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2" w:author="rawlins" w:date="2015-05-19T17:23:00Z">
          <w:r w:rsidR="00D3178E">
            <w:rPr>
              <w:noProof/>
            </w:rPr>
            <w:instrText>61</w:instrText>
          </w:r>
        </w:ins>
        <w:ins w:id="1663" w:author="Gerard" w:date="2015-05-06T12:49:00Z">
          <w:del w:id="1664" w:author="rawlins" w:date="2015-05-19T16:10:00Z">
            <w:r w:rsidR="00E3755C" w:rsidDel="00752FD5">
              <w:rPr>
                <w:noProof/>
              </w:rPr>
              <w:delInstrText>56</w:delInstrText>
            </w:r>
          </w:del>
        </w:ins>
        <w:del w:id="1665" w:author="rawlins" w:date="2015-05-19T16:10:00Z">
          <w:r w:rsidR="00567B45" w:rsidDel="00752FD5">
            <w:rPr>
              <w:noProof/>
            </w:rPr>
            <w:delInstrText>50</w:delInstrText>
          </w:r>
        </w:del>
      </w:fldSimple>
      <w:r>
        <w:instrText>)</w:instrText>
      </w:r>
      <w:r>
        <w:fldChar w:fldCharType="end"/>
      </w:r>
    </w:p>
    <w:p w14:paraId="61F4532C" w14:textId="77777777" w:rsidR="008C7882" w:rsidRDefault="008C7882" w:rsidP="008F4203">
      <w:pPr>
        <w:pStyle w:val="Heading3"/>
      </w:pPr>
      <w:bookmarkStart w:id="1666" w:name="_Toc289032587"/>
      <w:commentRangeStart w:id="1667"/>
      <w:r>
        <w:t>Transversely Isotropic Hyperelastic</w:t>
      </w:r>
      <w:commentRangeEnd w:id="1667"/>
      <w:r w:rsidR="00FB3B8D">
        <w:rPr>
          <w:rStyle w:val="CommentReference"/>
          <w:rFonts w:cs="Times New Roman"/>
          <w:b w:val="0"/>
          <w:bCs w:val="0"/>
        </w:rPr>
        <w:commentReference w:id="1667"/>
      </w:r>
      <w:bookmarkEnd w:id="1666"/>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52" o:title=""/>
          </v:shape>
          <o:OLEObject Type="Embed" ProgID="Equation.DSMT4" ShapeID="_x0000_i2291" DrawAspect="Content" ObjectID="_1493808469" r:id="rId25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68" w:author="rawlins" w:date="2015-05-19T17:23:00Z">
          <w:r w:rsidR="00D3178E">
            <w:rPr>
              <w:noProof/>
            </w:rPr>
            <w:instrText>62</w:instrText>
          </w:r>
        </w:ins>
        <w:ins w:id="1669" w:author="Gerard" w:date="2015-05-06T12:49:00Z">
          <w:del w:id="1670" w:author="rawlins" w:date="2015-05-19T16:10:00Z">
            <w:r w:rsidR="00E3755C" w:rsidDel="00752FD5">
              <w:rPr>
                <w:noProof/>
              </w:rPr>
              <w:delInstrText>57</w:delInstrText>
            </w:r>
          </w:del>
        </w:ins>
        <w:del w:id="1671" w:author="rawlins" w:date="2015-05-19T16:10:00Z">
          <w:r w:rsidR="00567B45" w:rsidDel="00752FD5">
            <w:rPr>
              <w:noProof/>
            </w:rPr>
            <w:delInstrText>51</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54" o:title=""/>
          </v:shape>
          <o:OLEObject Type="Embed" ProgID="Equation.DSMT4" ShapeID="_x0000_i2292" DrawAspect="Content" ObjectID="_1493808470" r:id="rId2555"/>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6" o:title=""/>
          </v:shape>
          <o:OLEObject Type="Embed" ProgID="Equation.DSMT4" ShapeID="_x0000_i2293" DrawAspect="Content" ObjectID="_1493808471" r:id="rId2557"/>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8" o:title=""/>
          </v:shape>
          <o:OLEObject Type="Embed" ProgID="Equation.DSMT4" ShapeID="_x0000_i2294" DrawAspect="Content" ObjectID="_1493808472" r:id="rId2559"/>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60" o:title=""/>
          </v:shape>
          <o:OLEObject Type="Embed" ProgID="Equation.DSMT4" ShapeID="_x0000_i2295" DrawAspect="Content" ObjectID="_1493808473" r:id="rId2561"/>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62" o:title=""/>
          </v:shape>
          <o:OLEObject Type="Embed" ProgID="Equation.DSMT4" ShapeID="_x0000_i2296" DrawAspect="Content" ObjectID="_1493808474" r:id="rId2563"/>
        </w:object>
      </w:r>
      <w:r>
        <w:t xml:space="preserve">, where </w:t>
      </w:r>
      <w:r w:rsidR="00905817" w:rsidRPr="00905817">
        <w:rPr>
          <w:position w:val="-4"/>
        </w:rPr>
        <w:object w:dxaOrig="260" w:dyaOrig="260" w14:anchorId="0A03AA72">
          <v:shape id="_x0000_i2297" type="#_x0000_t75" style="width:14.25pt;height:14.25pt" o:ole="">
            <v:imagedata r:id="rId2564" o:title=""/>
          </v:shape>
          <o:OLEObject Type="Embed" ProgID="Equation.DSMT4" ShapeID="_x0000_i2297" DrawAspect="Content" ObjectID="_1493808475" r:id="rId2565"/>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6" o:title=""/>
          </v:shape>
          <o:OLEObject Type="Embed" ProgID="Equation.DSMT4" ShapeID="_x0000_i2298" DrawAspect="Content" ObjectID="_1493808476" r:id="rId2567"/>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8" o:title=""/>
          </v:shape>
          <o:OLEObject Type="Embed" ProgID="Equation.DSMT4" ShapeID="_x0000_i2299" DrawAspect="Content" ObjectID="_1493808477" r:id="rId2569"/>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70" o:title=""/>
          </v:shape>
          <o:OLEObject Type="Embed" ProgID="Equation.DSMT4" ShapeID="_x0000_i2300" DrawAspect="Content" ObjectID="_1493808478" r:id="rId25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2" w:author="rawlins" w:date="2015-05-19T17:23:00Z">
          <w:r w:rsidR="00D3178E">
            <w:rPr>
              <w:noProof/>
            </w:rPr>
            <w:instrText>63</w:instrText>
          </w:r>
        </w:ins>
        <w:ins w:id="1673" w:author="Gerard" w:date="2015-05-06T12:49:00Z">
          <w:del w:id="1674" w:author="rawlins" w:date="2015-05-19T16:10:00Z">
            <w:r w:rsidR="00E3755C" w:rsidDel="00752FD5">
              <w:rPr>
                <w:noProof/>
              </w:rPr>
              <w:delInstrText>58</w:delInstrText>
            </w:r>
          </w:del>
        </w:ins>
        <w:del w:id="1675" w:author="rawlins" w:date="2015-05-19T16:10:00Z">
          <w:r w:rsidR="00567B45" w:rsidDel="00752FD5">
            <w:rPr>
              <w:noProof/>
            </w:rPr>
            <w:delInstrText>52</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72" o:title=""/>
          </v:shape>
          <o:OLEObject Type="Embed" ProgID="Equation.DSMT4" ShapeID="_x0000_i2301" DrawAspect="Content" ObjectID="_1493808479" r:id="rId2573"/>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74" o:title=""/>
          </v:shape>
          <o:OLEObject Type="Embed" ProgID="Equation.DSMT4" ShapeID="_x0000_i2302" DrawAspect="Content" ObjectID="_1493808480" r:id="rId2575"/>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6" o:title=""/>
          </v:shape>
          <o:OLEObject Type="Embed" ProgID="Equation.DSMT4" ShapeID="_x0000_i2303" DrawAspect="Content" ObjectID="_1493808481" r:id="rId2577"/>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8" o:title=""/>
          </v:shape>
          <o:OLEObject Type="Embed" ProgID="Equation.DSMT4" ShapeID="_x0000_i2304" DrawAspect="Content" ObjectID="_1493808482" r:id="rId2579"/>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80" o:title=""/>
          </v:shape>
          <o:OLEObject Type="Embed" ProgID="Equation.DSMT4" ShapeID="_x0000_i2305" DrawAspect="Content" ObjectID="_1493808483" r:id="rId2581"/>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82" o:title=""/>
          </v:shape>
          <o:OLEObject Type="Embed" ProgID="Equation.DSMT4" ShapeID="_x0000_i2306" DrawAspect="Content" ObjectID="_1493808484" r:id="rId2583"/>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676" w:name="_Toc289032588"/>
      <w:r>
        <w:lastRenderedPageBreak/>
        <w:t>Ellipsoidal Fiber Distribution</w:t>
      </w:r>
      <w:bookmarkEnd w:id="1676"/>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84" o:title=""/>
          </v:shape>
          <o:OLEObject Type="Embed" ProgID="Equation.DSMT4" ShapeID="_x0000_i2307" DrawAspect="Content" ObjectID="_1493808485" r:id="rId2585"/>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77" w:author="rawlins" w:date="2015-05-19T17:23:00Z">
          <w:r w:rsidR="00D3178E">
            <w:rPr>
              <w:noProof/>
            </w:rPr>
            <w:instrText>64</w:instrText>
          </w:r>
        </w:ins>
        <w:ins w:id="1678" w:author="Gerard" w:date="2015-05-06T12:49:00Z">
          <w:del w:id="1679" w:author="rawlins" w:date="2015-05-19T16:10:00Z">
            <w:r w:rsidR="00E3755C" w:rsidDel="00752FD5">
              <w:rPr>
                <w:noProof/>
              </w:rPr>
              <w:delInstrText>59</w:delInstrText>
            </w:r>
          </w:del>
        </w:ins>
        <w:del w:id="1680" w:author="rawlins" w:date="2015-05-19T16:10:00Z">
          <w:r w:rsidR="00567B45" w:rsidDel="00752FD5">
            <w:rPr>
              <w:noProof/>
            </w:rPr>
            <w:delInstrText>53</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6" o:title=""/>
          </v:shape>
          <o:OLEObject Type="Embed" ProgID="Equation.DSMT4" ShapeID="_x0000_i2308" DrawAspect="Content" ObjectID="_1493808486" r:id="rId25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1" w:author="rawlins" w:date="2015-05-19T17:23:00Z">
          <w:r w:rsidR="00D3178E">
            <w:rPr>
              <w:noProof/>
            </w:rPr>
            <w:instrText>65</w:instrText>
          </w:r>
        </w:ins>
        <w:ins w:id="1682" w:author="Gerard" w:date="2015-05-06T12:49:00Z">
          <w:del w:id="1683" w:author="rawlins" w:date="2015-05-19T16:10:00Z">
            <w:r w:rsidR="00E3755C" w:rsidDel="00752FD5">
              <w:rPr>
                <w:noProof/>
              </w:rPr>
              <w:delInstrText>60</w:delInstrText>
            </w:r>
          </w:del>
        </w:ins>
        <w:del w:id="1684" w:author="rawlins" w:date="2015-05-19T16:10:00Z">
          <w:r w:rsidR="00567B45" w:rsidDel="00752FD5">
            <w:rPr>
              <w:noProof/>
            </w:rPr>
            <w:delInstrText>54</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8" o:title=""/>
          </v:shape>
          <o:OLEObject Type="Embed" ProgID="Equation.DSMT4" ShapeID="_x0000_i2309" DrawAspect="Content" ObjectID="_1493808487" r:id="rId2589"/>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90" o:title=""/>
          </v:shape>
          <o:OLEObject Type="Embed" ProgID="Equation.DSMT4" ShapeID="_x0000_i2310" DrawAspect="Content" ObjectID="_1493808488" r:id="rId2591"/>
        </w:object>
      </w:r>
      <w:r w:rsidR="002C3797">
        <w:t xml:space="preserve">, </w:t>
      </w:r>
      <w:r w:rsidRPr="00905817">
        <w:rPr>
          <w:position w:val="-6"/>
        </w:rPr>
        <w:object w:dxaOrig="260" w:dyaOrig="279" w14:anchorId="5BE145BC">
          <v:shape id="_x0000_i2311" type="#_x0000_t75" style="width:12.9pt;height:14.25pt" o:ole="">
            <v:imagedata r:id="rId2592" o:title=""/>
          </v:shape>
          <o:OLEObject Type="Embed" ProgID="Equation.DSMT4" ShapeID="_x0000_i2311" DrawAspect="Content" ObjectID="_1493808489" r:id="rId2593"/>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94" o:title=""/>
          </v:shape>
          <o:OLEObject Type="Embed" ProgID="Equation.DSMT4" ShapeID="_x0000_i2312" DrawAspect="Content" ObjectID="_1493808490" r:id="rId2595"/>
        </w:object>
      </w:r>
      <w:r w:rsidR="002C3797">
        <w:t xml:space="preserve">, </w:t>
      </w:r>
      <w:r w:rsidRPr="00905817">
        <w:rPr>
          <w:position w:val="-12"/>
        </w:rPr>
        <w:object w:dxaOrig="1260" w:dyaOrig="400" w14:anchorId="40ED9A0C">
          <v:shape id="_x0000_i2313" type="#_x0000_t75" style="width:63.15pt;height:19.7pt" o:ole="">
            <v:imagedata r:id="rId2596" o:title=""/>
          </v:shape>
          <o:OLEObject Type="Embed" ProgID="Equation.DSMT4" ShapeID="_x0000_i2313" DrawAspect="Content" ObjectID="_1493808491" r:id="rId2597"/>
        </w:object>
      </w:r>
      <w:r w:rsidR="002C3797">
        <w:t xml:space="preserve"> and </w:t>
      </w:r>
      <w:r w:rsidRPr="00905817">
        <w:rPr>
          <w:position w:val="-14"/>
        </w:rPr>
        <w:object w:dxaOrig="600" w:dyaOrig="400" w14:anchorId="7CEC3E03">
          <v:shape id="_x0000_i2314" type="#_x0000_t75" style="width:29.9pt;height:19.7pt" o:ole="">
            <v:imagedata r:id="rId2598" o:title=""/>
          </v:shape>
          <o:OLEObject Type="Embed" ProgID="Equation.DSMT4" ShapeID="_x0000_i2314" DrawAspect="Content" ObjectID="_1493808492" r:id="rId2599"/>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600" o:title=""/>
          </v:shape>
          <o:OLEObject Type="Embed" ProgID="Equation.DSMT4" ShapeID="_x0000_i2315" DrawAspect="Content" ObjectID="_1493808493" r:id="rId26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5" w:author="rawlins" w:date="2015-05-19T17:23:00Z">
          <w:r w:rsidR="00D3178E">
            <w:rPr>
              <w:noProof/>
            </w:rPr>
            <w:instrText>66</w:instrText>
          </w:r>
        </w:ins>
        <w:ins w:id="1686" w:author="Gerard" w:date="2015-05-06T12:49:00Z">
          <w:del w:id="1687" w:author="rawlins" w:date="2015-05-19T16:10:00Z">
            <w:r w:rsidR="00E3755C" w:rsidDel="00752FD5">
              <w:rPr>
                <w:noProof/>
              </w:rPr>
              <w:delInstrText>61</w:delInstrText>
            </w:r>
          </w:del>
        </w:ins>
        <w:del w:id="1688" w:author="rawlins" w:date="2015-05-19T16:10:00Z">
          <w:r w:rsidR="00567B45" w:rsidDel="00752FD5">
            <w:rPr>
              <w:noProof/>
            </w:rPr>
            <w:delInstrText>55</w:delInstrText>
          </w:r>
        </w:del>
      </w:fldSimple>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602" o:title=""/>
          </v:shape>
          <o:OLEObject Type="Embed" ProgID="Equation.DSMT4" ShapeID="_x0000_i2316" DrawAspect="Content" ObjectID="_1493808494" r:id="rId2603"/>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89" w:author="rawlins" w:date="2015-05-19T17:23:00Z">
          <w:r w:rsidR="00D3178E">
            <w:rPr>
              <w:noProof/>
            </w:rPr>
            <w:instrText>67</w:instrText>
          </w:r>
        </w:ins>
        <w:ins w:id="1690" w:author="Gerard" w:date="2015-05-06T12:49:00Z">
          <w:del w:id="1691" w:author="rawlins" w:date="2015-05-19T16:10:00Z">
            <w:r w:rsidR="00E3755C" w:rsidDel="00752FD5">
              <w:rPr>
                <w:noProof/>
              </w:rPr>
              <w:delInstrText>62</w:delInstrText>
            </w:r>
          </w:del>
        </w:ins>
        <w:del w:id="1692" w:author="rawlins" w:date="2015-05-19T16:10:00Z">
          <w:r w:rsidR="00567B45" w:rsidDel="00752FD5">
            <w:rPr>
              <w:noProof/>
            </w:rPr>
            <w:delInstrText>56</w:delInstrText>
          </w:r>
        </w:del>
      </w:fldSimple>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604" o:title=""/>
          </v:shape>
          <o:OLEObject Type="Embed" ProgID="Equation.DSMT4" ShapeID="_x0000_i2317" DrawAspect="Content" ObjectID="_1493808495" r:id="rId260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3" w:author="rawlins" w:date="2015-05-19T17:23:00Z">
          <w:r w:rsidR="00D3178E">
            <w:rPr>
              <w:noProof/>
            </w:rPr>
            <w:instrText>68</w:instrText>
          </w:r>
        </w:ins>
        <w:ins w:id="1694" w:author="Gerard" w:date="2015-05-06T12:49:00Z">
          <w:del w:id="1695" w:author="rawlins" w:date="2015-05-19T16:10:00Z">
            <w:r w:rsidR="00E3755C" w:rsidDel="00752FD5">
              <w:rPr>
                <w:noProof/>
              </w:rPr>
              <w:delInstrText>63</w:delInstrText>
            </w:r>
          </w:del>
        </w:ins>
        <w:del w:id="1696" w:author="rawlins" w:date="2015-05-19T16:10:00Z">
          <w:r w:rsidR="00567B45" w:rsidDel="00752FD5">
            <w:rPr>
              <w:noProof/>
            </w:rPr>
            <w:delInstrText>57</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6" o:title=""/>
          </v:shape>
          <o:OLEObject Type="Embed" ProgID="Equation.DSMT4" ShapeID="_x0000_i2318" DrawAspect="Content" ObjectID="_1493808496" r:id="rId2607"/>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8" o:title=""/>
          </v:shape>
          <o:OLEObject Type="Embed" ProgID="Equation.DSMT4" ShapeID="_x0000_i2319" DrawAspect="Content" ObjectID="_1493808497" r:id="rId2609"/>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10" o:title=""/>
          </v:shape>
          <o:OLEObject Type="Embed" ProgID="Equation.DSMT4" ShapeID="_x0000_i2320" DrawAspect="Content" ObjectID="_1493808498" r:id="rId2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697" w:author="rawlins" w:date="2015-05-19T17:23:00Z">
          <w:r w:rsidR="00D3178E">
            <w:rPr>
              <w:noProof/>
            </w:rPr>
            <w:instrText>69</w:instrText>
          </w:r>
        </w:ins>
        <w:ins w:id="1698" w:author="Gerard" w:date="2015-05-06T12:49:00Z">
          <w:del w:id="1699" w:author="rawlins" w:date="2015-05-19T16:10:00Z">
            <w:r w:rsidR="00E3755C" w:rsidDel="00752FD5">
              <w:rPr>
                <w:noProof/>
              </w:rPr>
              <w:delInstrText>64</w:delInstrText>
            </w:r>
          </w:del>
        </w:ins>
        <w:del w:id="1700" w:author="rawlins" w:date="2015-05-19T16:10:00Z">
          <w:r w:rsidR="00567B45" w:rsidDel="00752FD5">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12" o:title=""/>
          </v:shape>
          <o:OLEObject Type="Embed" ProgID="Equation.DSMT4" ShapeID="_x0000_i2321" DrawAspect="Content" ObjectID="_1493808499" r:id="rId2613"/>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1" w:author="rawlins" w:date="2015-05-19T17:23:00Z">
          <w:r w:rsidR="00D3178E">
            <w:rPr>
              <w:noProof/>
            </w:rPr>
            <w:instrText>70</w:instrText>
          </w:r>
        </w:ins>
        <w:ins w:id="1702" w:author="Gerard" w:date="2015-05-06T12:49:00Z">
          <w:del w:id="1703" w:author="rawlins" w:date="2015-05-19T16:10:00Z">
            <w:r w:rsidR="00E3755C" w:rsidDel="00752FD5">
              <w:rPr>
                <w:noProof/>
              </w:rPr>
              <w:delInstrText>65</w:delInstrText>
            </w:r>
          </w:del>
        </w:ins>
        <w:del w:id="1704" w:author="rawlins" w:date="2015-05-19T16:10:00Z">
          <w:r w:rsidR="00567B45" w:rsidDel="00752FD5">
            <w:rPr>
              <w:noProof/>
            </w:rPr>
            <w:delInstrText>59</w:delInstrText>
          </w:r>
        </w:del>
      </w:fldSimple>
      <w:r>
        <w:instrText>)</w:instrText>
      </w:r>
      <w:r>
        <w:fldChar w:fldCharType="end"/>
      </w:r>
    </w:p>
    <w:p w14:paraId="60DD6302" w14:textId="77777777" w:rsidR="00B30137" w:rsidRDefault="00C56E50" w:rsidP="008F4203">
      <w:pPr>
        <w:pStyle w:val="Heading3"/>
      </w:pPr>
      <w:bookmarkStart w:id="1705" w:name="_Toc289032589"/>
      <w:r>
        <w:t xml:space="preserve">Fiber with </w:t>
      </w:r>
      <w:r w:rsidR="0081541F">
        <w:t>E</w:t>
      </w:r>
      <w:r>
        <w:t>xponential Power law</w:t>
      </w:r>
      <w:bookmarkEnd w:id="1705"/>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14" o:title=""/>
          </v:shape>
          <o:OLEObject Type="Embed" ProgID="Equation.DSMT4" ShapeID="_x0000_i2322" DrawAspect="Content" ObjectID="_1493808500" r:id="rId261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06" w:author="rawlins" w:date="2015-05-19T17:23:00Z">
          <w:r w:rsidR="00D3178E">
            <w:rPr>
              <w:noProof/>
            </w:rPr>
            <w:instrText>71</w:instrText>
          </w:r>
        </w:ins>
        <w:ins w:id="1707" w:author="Gerard" w:date="2015-05-06T12:49:00Z">
          <w:del w:id="1708" w:author="rawlins" w:date="2015-05-19T16:10:00Z">
            <w:r w:rsidR="00E3755C" w:rsidDel="00752FD5">
              <w:rPr>
                <w:noProof/>
              </w:rPr>
              <w:delInstrText>66</w:delInstrText>
            </w:r>
          </w:del>
        </w:ins>
        <w:del w:id="1709" w:author="rawlins" w:date="2015-05-19T16:10:00Z">
          <w:r w:rsidR="00567B45" w:rsidDel="00752FD5">
            <w:rPr>
              <w:noProof/>
            </w:rPr>
            <w:delInstrText>60</w:delInstrText>
          </w:r>
        </w:del>
      </w:fldSimple>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6" o:title=""/>
          </v:shape>
          <o:OLEObject Type="Embed" ProgID="Equation.DSMT4" ShapeID="_x0000_i2323" DrawAspect="Content" ObjectID="_1493808501" r:id="rId26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0" w:author="rawlins" w:date="2015-05-19T17:23:00Z">
          <w:r w:rsidR="00D3178E">
            <w:rPr>
              <w:noProof/>
            </w:rPr>
            <w:instrText>72</w:instrText>
          </w:r>
        </w:ins>
        <w:ins w:id="1711" w:author="Gerard" w:date="2015-05-06T12:49:00Z">
          <w:del w:id="1712" w:author="rawlins" w:date="2015-05-19T16:10:00Z">
            <w:r w:rsidR="00E3755C" w:rsidDel="00752FD5">
              <w:rPr>
                <w:noProof/>
              </w:rPr>
              <w:delInstrText>67</w:delInstrText>
            </w:r>
          </w:del>
        </w:ins>
        <w:del w:id="1713" w:author="rawlins" w:date="2015-05-19T16:10:00Z">
          <w:r w:rsidR="00567B45" w:rsidDel="00752FD5">
            <w:rPr>
              <w:noProof/>
            </w:rPr>
            <w:delInstrText>61</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8" o:title=""/>
          </v:shape>
          <o:OLEObject Type="Embed" ProgID="Equation.DSMT4" ShapeID="_x0000_i2324" DrawAspect="Content" ObjectID="_1493808502" r:id="rId2619"/>
        </w:object>
      </w:r>
      <w:r>
        <w:t xml:space="preserve"> is the square of the fiber stretch, </w:t>
      </w:r>
      <w:r w:rsidR="00905817" w:rsidRPr="00905817">
        <w:rPr>
          <w:position w:val="-6"/>
        </w:rPr>
        <w:object w:dxaOrig="260" w:dyaOrig="279" w14:anchorId="2F88C5A5">
          <v:shape id="_x0000_i2325" type="#_x0000_t75" style="width:12.9pt;height:14.25pt" o:ole="">
            <v:imagedata r:id="rId2620" o:title=""/>
          </v:shape>
          <o:OLEObject Type="Embed" ProgID="Equation.DSMT4" ShapeID="_x0000_i2325" DrawAspect="Content" ObjectID="_1493808503" r:id="rId2621"/>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22" o:title=""/>
          </v:shape>
          <o:OLEObject Type="Embed" ProgID="Equation.DSMT4" ShapeID="_x0000_i2326" DrawAspect="Content" ObjectID="_1493808504" r:id="rId26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4" w:author="rawlins" w:date="2015-05-19T17:23:00Z">
          <w:r w:rsidR="00D3178E">
            <w:rPr>
              <w:noProof/>
            </w:rPr>
            <w:instrText>73</w:instrText>
          </w:r>
        </w:ins>
        <w:ins w:id="1715" w:author="Gerard" w:date="2015-05-06T12:49:00Z">
          <w:del w:id="1716" w:author="rawlins" w:date="2015-05-19T16:10:00Z">
            <w:r w:rsidR="00E3755C" w:rsidDel="00752FD5">
              <w:rPr>
                <w:noProof/>
              </w:rPr>
              <w:delInstrText>68</w:delInstrText>
            </w:r>
          </w:del>
        </w:ins>
        <w:del w:id="1717" w:author="rawlins" w:date="2015-05-19T16:10:00Z">
          <w:r w:rsidR="00567B45" w:rsidDel="00752FD5">
            <w:rPr>
              <w:noProof/>
            </w:rPr>
            <w:delInstrText>62</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24" o:title=""/>
          </v:shape>
          <o:OLEObject Type="Embed" ProgID="Equation.DSMT4" ShapeID="_x0000_i2327" DrawAspect="Content" ObjectID="_1493808505" r:id="rId2625"/>
        </w:object>
      </w:r>
      <w:r>
        <w:t xml:space="preserve"> and </w:t>
      </w:r>
      <w:r w:rsidR="00905817" w:rsidRPr="00905817">
        <w:rPr>
          <w:position w:val="-14"/>
        </w:rPr>
        <w:object w:dxaOrig="600" w:dyaOrig="400" w14:anchorId="1594CB3A">
          <v:shape id="_x0000_i2328" type="#_x0000_t75" style="width:29.9pt;height:19.7pt" o:ole="">
            <v:imagedata r:id="rId2626" o:title=""/>
          </v:shape>
          <o:OLEObject Type="Embed" ProgID="Equation.DSMT4" ShapeID="_x0000_i2328" DrawAspect="Content" ObjectID="_1493808506" r:id="rId2627"/>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8" o:title=""/>
          </v:shape>
          <o:OLEObject Type="Embed" ProgID="Equation.DSMT4" ShapeID="_x0000_i2329" DrawAspect="Content" ObjectID="_1493808507" r:id="rId262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18" w:author="rawlins" w:date="2015-05-19T17:23:00Z">
          <w:r w:rsidR="00D3178E">
            <w:rPr>
              <w:noProof/>
            </w:rPr>
            <w:instrText>74</w:instrText>
          </w:r>
        </w:ins>
        <w:ins w:id="1719" w:author="Gerard" w:date="2015-05-06T12:49:00Z">
          <w:del w:id="1720" w:author="rawlins" w:date="2015-05-19T16:10:00Z">
            <w:r w:rsidR="00E3755C" w:rsidDel="00752FD5">
              <w:rPr>
                <w:noProof/>
              </w:rPr>
              <w:delInstrText>69</w:delInstrText>
            </w:r>
          </w:del>
        </w:ins>
        <w:del w:id="1721" w:author="rawlins" w:date="2015-05-19T16:10:00Z">
          <w:r w:rsidR="00567B45" w:rsidDel="00752FD5">
            <w:rPr>
              <w:noProof/>
            </w:rPr>
            <w:delInstrText>63</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30" o:title=""/>
          </v:shape>
          <o:OLEObject Type="Embed" ProgID="Equation.DSMT4" ShapeID="_x0000_i2330" DrawAspect="Content" ObjectID="_1493808508" r:id="rId2631"/>
        </w:object>
      </w:r>
      <w:r>
        <w:t xml:space="preserve">, </w:t>
      </w:r>
      <w:r w:rsidR="00905817" w:rsidRPr="00905817">
        <w:rPr>
          <w:position w:val="-6"/>
        </w:rPr>
        <w:object w:dxaOrig="580" w:dyaOrig="279" w14:anchorId="42DB43CA">
          <v:shape id="_x0000_i2331" type="#_x0000_t75" style="width:29.2pt;height:14.25pt" o:ole="">
            <v:imagedata r:id="rId2632" o:title=""/>
          </v:shape>
          <o:OLEObject Type="Embed" ProgID="Equation.DSMT4" ShapeID="_x0000_i2331" DrawAspect="Content" ObjectID="_1493808509" r:id="rId2633"/>
        </w:object>
      </w:r>
      <w:r>
        <w:t xml:space="preserve">and </w:t>
      </w:r>
      <w:r w:rsidR="00905817" w:rsidRPr="00905817">
        <w:rPr>
          <w:position w:val="-10"/>
        </w:rPr>
        <w:object w:dxaOrig="600" w:dyaOrig="320" w14:anchorId="673CFFC1">
          <v:shape id="_x0000_i2332" type="#_x0000_t75" style="width:29.9pt;height:15.6pt" o:ole="">
            <v:imagedata r:id="rId2634" o:title=""/>
          </v:shape>
          <o:OLEObject Type="Embed" ProgID="Equation.DSMT4" ShapeID="_x0000_i2332" DrawAspect="Content" ObjectID="_1493808510" r:id="rId2635"/>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6" o:title=""/>
          </v:shape>
          <o:OLEObject Type="Embed" ProgID="Equation.DSMT4" ShapeID="_x0000_i2333" DrawAspect="Content" ObjectID="_1493808511" r:id="rId2637"/>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8" o:title=""/>
          </v:shape>
          <o:OLEObject Type="Embed" ProgID="Equation.DSMT4" ShapeID="_x0000_i2334" DrawAspect="Content" ObjectID="_1493808512" r:id="rId263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2" w:author="rawlins" w:date="2015-05-19T17:23:00Z">
          <w:r w:rsidR="00D3178E">
            <w:rPr>
              <w:noProof/>
            </w:rPr>
            <w:instrText>75</w:instrText>
          </w:r>
        </w:ins>
        <w:ins w:id="1723" w:author="Gerard" w:date="2015-05-06T12:49:00Z">
          <w:del w:id="1724" w:author="rawlins" w:date="2015-05-19T16:10:00Z">
            <w:r w:rsidR="00E3755C" w:rsidDel="00752FD5">
              <w:rPr>
                <w:noProof/>
              </w:rPr>
              <w:delInstrText>70</w:delInstrText>
            </w:r>
          </w:del>
        </w:ins>
        <w:del w:id="1725" w:author="rawlins" w:date="2015-05-19T16:10:00Z">
          <w:r w:rsidR="00567B45" w:rsidDel="00752FD5">
            <w:rPr>
              <w:noProof/>
            </w:rPr>
            <w:delInstrText>64</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40" o:title=""/>
          </v:shape>
          <o:OLEObject Type="Embed" ProgID="Equation.DSMT4" ShapeID="_x0000_i2335" DrawAspect="Content" ObjectID="_1493808513" r:id="rId2641"/>
        </w:object>
      </w:r>
      <w:r>
        <w:t>, the fiber modulus is zero at the strain origin (</w:t>
      </w:r>
      <w:r w:rsidR="00905817" w:rsidRPr="00905817">
        <w:rPr>
          <w:position w:val="-12"/>
        </w:rPr>
        <w:object w:dxaOrig="580" w:dyaOrig="380" w14:anchorId="2C2AE3DC">
          <v:shape id="_x0000_i2336" type="#_x0000_t75" style="width:29.2pt;height:19pt" o:ole="">
            <v:imagedata r:id="rId2642" o:title=""/>
          </v:shape>
          <o:OLEObject Type="Embed" ProgID="Equation.DSMT4" ShapeID="_x0000_i2336" DrawAspect="Content" ObjectID="_1493808514" r:id="rId2643"/>
        </w:object>
      </w:r>
      <w:r>
        <w:t xml:space="preserve">). Therefore, use </w:t>
      </w:r>
      <w:r w:rsidR="00905817" w:rsidRPr="00905817">
        <w:rPr>
          <w:position w:val="-10"/>
        </w:rPr>
        <w:object w:dxaOrig="600" w:dyaOrig="320" w14:anchorId="780406D7">
          <v:shape id="_x0000_i2337" type="#_x0000_t75" style="width:29.9pt;height:15.6pt" o:ole="">
            <v:imagedata r:id="rId2644" o:title=""/>
          </v:shape>
          <o:OLEObject Type="Embed" ProgID="Equation.DSMT4" ShapeID="_x0000_i2337" DrawAspect="Content" ObjectID="_1493808515" r:id="rId2645"/>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26" w:name="_Toc289032590"/>
      <w:r>
        <w:t>Fung Orthotropic</w:t>
      </w:r>
      <w:bookmarkEnd w:id="1726"/>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6" o:title=""/>
          </v:shape>
          <o:OLEObject Type="Embed" ProgID="Equation.DSMT4" ShapeID="_x0000_i2338" DrawAspect="Content" ObjectID="_1493808516" r:id="rId264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27" w:author="rawlins" w:date="2015-05-19T17:23:00Z">
          <w:r w:rsidR="00D3178E">
            <w:rPr>
              <w:noProof/>
            </w:rPr>
            <w:instrText>76</w:instrText>
          </w:r>
        </w:ins>
        <w:ins w:id="1728" w:author="Gerard" w:date="2015-05-06T12:49:00Z">
          <w:del w:id="1729" w:author="rawlins" w:date="2015-05-19T16:10:00Z">
            <w:r w:rsidR="00E3755C" w:rsidDel="00752FD5">
              <w:rPr>
                <w:noProof/>
              </w:rPr>
              <w:delInstrText>71</w:delInstrText>
            </w:r>
          </w:del>
        </w:ins>
        <w:del w:id="1730" w:author="rawlins" w:date="2015-05-19T16:10:00Z">
          <w:r w:rsidR="00567B45" w:rsidDel="00752FD5">
            <w:rPr>
              <w:noProof/>
            </w:rPr>
            <w:delInstrText>65</w:delInstrText>
          </w:r>
        </w:del>
      </w:fldSimple>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8" o:title=""/>
          </v:shape>
          <o:OLEObject Type="Embed" ProgID="Equation.DSMT4" ShapeID="_x0000_i2339" DrawAspect="Content" ObjectID="_1493808517" r:id="rId264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1" w:author="rawlins" w:date="2015-05-19T17:23:00Z">
          <w:r w:rsidR="00D3178E">
            <w:rPr>
              <w:noProof/>
            </w:rPr>
            <w:instrText>77</w:instrText>
          </w:r>
        </w:ins>
        <w:ins w:id="1732" w:author="Gerard" w:date="2015-05-06T12:49:00Z">
          <w:del w:id="1733" w:author="rawlins" w:date="2015-05-19T16:10:00Z">
            <w:r w:rsidR="00E3755C" w:rsidDel="00752FD5">
              <w:rPr>
                <w:noProof/>
              </w:rPr>
              <w:delInstrText>72</w:delInstrText>
            </w:r>
          </w:del>
        </w:ins>
        <w:del w:id="1734" w:author="rawlins" w:date="2015-05-19T16:10:00Z">
          <w:r w:rsidR="00567B45" w:rsidDel="00752FD5">
            <w:rPr>
              <w:noProof/>
            </w:rPr>
            <w:delInstrText>66</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50" o:title=""/>
          </v:shape>
          <o:OLEObject Type="Embed" ProgID="Equation.DSMT4" ShapeID="_x0000_i2340" DrawAspect="Content" ObjectID="_1493808518" r:id="rId2651"/>
        </w:object>
      </w:r>
      <w:r>
        <w:t xml:space="preserve"> and </w:t>
      </w:r>
      <w:r w:rsidR="00905817" w:rsidRPr="00905817">
        <w:rPr>
          <w:position w:val="-12"/>
        </w:rPr>
        <w:object w:dxaOrig="1460" w:dyaOrig="360" w14:anchorId="5650ED75">
          <v:shape id="_x0000_i2341" type="#_x0000_t75" style="width:72.7pt;height:19pt" o:ole="">
            <v:imagedata r:id="rId2652" o:title=""/>
          </v:shape>
          <o:OLEObject Type="Embed" ProgID="Equation.DSMT4" ShapeID="_x0000_i2341" DrawAspect="Content" ObjectID="_1493808519" r:id="rId2653"/>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54" o:title=""/>
          </v:shape>
          <o:OLEObject Type="Embed" ProgID="Equation.DSMT4" ShapeID="_x0000_i2342" DrawAspect="Content" ObjectID="_1493808520" r:id="rId2655"/>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6" o:title=""/>
          </v:shape>
          <o:OLEObject Type="Embed" ProgID="Equation.DSMT4" ShapeID="_x0000_i2343" DrawAspect="Content" ObjectID="_1493808521"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35" w:author="rawlins" w:date="2015-05-19T17:23:00Z">
          <w:r w:rsidR="00D3178E">
            <w:rPr>
              <w:noProof/>
            </w:rPr>
            <w:instrText>78</w:instrText>
          </w:r>
        </w:ins>
        <w:ins w:id="1736" w:author="Gerard" w:date="2015-05-06T12:49:00Z">
          <w:del w:id="1737" w:author="rawlins" w:date="2015-05-19T16:10:00Z">
            <w:r w:rsidR="00E3755C" w:rsidDel="00752FD5">
              <w:rPr>
                <w:noProof/>
              </w:rPr>
              <w:delInstrText>73</w:delInstrText>
            </w:r>
          </w:del>
        </w:ins>
        <w:del w:id="1738" w:author="rawlins" w:date="2015-05-19T16:10:00Z">
          <w:r w:rsidR="00567B45" w:rsidDel="00752FD5">
            <w:rPr>
              <w:noProof/>
            </w:rPr>
            <w:delInstrText>67</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739" w:name="_Toc289032591"/>
      <w:r>
        <w:lastRenderedPageBreak/>
        <w:t>Tension-Compression Nonlinear Orth</w:t>
      </w:r>
      <w:r w:rsidR="00E22F0B">
        <w:t>o</w:t>
      </w:r>
      <w:r>
        <w:t>tropic</w:t>
      </w:r>
      <w:bookmarkEnd w:id="1739"/>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8" o:title=""/>
          </v:shape>
          <o:OLEObject Type="Embed" ProgID="Equation.DSMT4" ShapeID="_x0000_i2344" DrawAspect="Content" ObjectID="_1493808522" r:id="rId265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0" w:author="rawlins" w:date="2015-05-19T17:23:00Z">
          <w:r w:rsidR="00D3178E">
            <w:rPr>
              <w:noProof/>
            </w:rPr>
            <w:instrText>79</w:instrText>
          </w:r>
        </w:ins>
        <w:ins w:id="1741" w:author="Gerard" w:date="2015-05-06T12:49:00Z">
          <w:del w:id="1742" w:author="rawlins" w:date="2015-05-19T16:10:00Z">
            <w:r w:rsidR="00E3755C" w:rsidDel="00752FD5">
              <w:rPr>
                <w:noProof/>
              </w:rPr>
              <w:delInstrText>74</w:delInstrText>
            </w:r>
          </w:del>
        </w:ins>
        <w:del w:id="1743" w:author="rawlins" w:date="2015-05-19T16:10:00Z">
          <w:r w:rsidR="00567B45" w:rsidDel="00752FD5">
            <w:rPr>
              <w:noProof/>
            </w:rPr>
            <w:delInstrText>68</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60" o:title=""/>
          </v:shape>
          <o:OLEObject Type="Embed" ProgID="Equation.DSMT4" ShapeID="_x0000_i2345" DrawAspect="Content" ObjectID="_1493808523" r:id="rId2661"/>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62" o:title=""/>
          </v:shape>
          <o:OLEObject Type="Embed" ProgID="Equation.DSMT4" ShapeID="_x0000_i2346" DrawAspect="Content" ObjectID="_1493808524" r:id="rId26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4" w:author="rawlins" w:date="2015-05-19T17:23:00Z">
          <w:r w:rsidR="00D3178E">
            <w:rPr>
              <w:noProof/>
            </w:rPr>
            <w:instrText>80</w:instrText>
          </w:r>
        </w:ins>
        <w:ins w:id="1745" w:author="Gerard" w:date="2015-05-06T12:49:00Z">
          <w:del w:id="1746" w:author="rawlins" w:date="2015-05-19T16:10:00Z">
            <w:r w:rsidR="00E3755C" w:rsidDel="00752FD5">
              <w:rPr>
                <w:noProof/>
              </w:rPr>
              <w:delInstrText>75</w:delInstrText>
            </w:r>
          </w:del>
        </w:ins>
        <w:del w:id="1747" w:author="rawlins" w:date="2015-05-19T16:10:00Z">
          <w:r w:rsidR="00567B45" w:rsidDel="00752FD5">
            <w:rPr>
              <w:noProof/>
            </w:rPr>
            <w:delInstrText>69</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64" o:title=""/>
          </v:shape>
          <o:OLEObject Type="Embed" ProgID="Equation.DSMT4" ShapeID="_x0000_i2347" DrawAspect="Content" ObjectID="_1493808525" r:id="rId2665"/>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6" o:title=""/>
          </v:shape>
          <o:OLEObject Type="Embed" ProgID="Equation.DSMT4" ShapeID="_x0000_i2348" DrawAspect="Content" ObjectID="_1493808526" r:id="rId266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48" w:author="rawlins" w:date="2015-05-19T17:23:00Z">
          <w:r w:rsidR="00D3178E">
            <w:rPr>
              <w:noProof/>
            </w:rPr>
            <w:instrText>81</w:instrText>
          </w:r>
        </w:ins>
        <w:ins w:id="1749" w:author="Gerard" w:date="2015-05-06T12:49:00Z">
          <w:del w:id="1750" w:author="rawlins" w:date="2015-05-19T16:10:00Z">
            <w:r w:rsidR="00E3755C" w:rsidDel="00752FD5">
              <w:rPr>
                <w:noProof/>
              </w:rPr>
              <w:delInstrText>76</w:delInstrText>
            </w:r>
          </w:del>
        </w:ins>
        <w:del w:id="1751" w:author="rawlins" w:date="2015-05-19T16:10:00Z">
          <w:r w:rsidR="00567B45" w:rsidDel="00752FD5">
            <w:rPr>
              <w:noProof/>
            </w:rPr>
            <w:delInstrText>70</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8" o:title=""/>
          </v:shape>
          <o:OLEObject Type="Embed" ProgID="Equation.DSMT4" ShapeID="_x0000_i2349" DrawAspect="Content" ObjectID="_1493808527" r:id="rId2669"/>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70" o:title=""/>
          </v:shape>
          <o:OLEObject Type="Embed" ProgID="Equation.DSMT4" ShapeID="_x0000_i2350" DrawAspect="Content" ObjectID="_1493808528" r:id="rId26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2" w:author="rawlins" w:date="2015-05-19T17:23:00Z">
          <w:r w:rsidR="00D3178E">
            <w:rPr>
              <w:noProof/>
            </w:rPr>
            <w:instrText>82</w:instrText>
          </w:r>
        </w:ins>
        <w:ins w:id="1753" w:author="Gerard" w:date="2015-05-06T12:49:00Z">
          <w:del w:id="1754" w:author="rawlins" w:date="2015-05-19T16:10:00Z">
            <w:r w:rsidR="00E3755C" w:rsidDel="00752FD5">
              <w:rPr>
                <w:noProof/>
              </w:rPr>
              <w:delInstrText>77</w:delInstrText>
            </w:r>
          </w:del>
        </w:ins>
        <w:del w:id="1755" w:author="rawlins" w:date="2015-05-19T16:10:00Z">
          <w:r w:rsidR="00567B45" w:rsidDel="00752FD5">
            <w:rPr>
              <w:noProof/>
            </w:rPr>
            <w:delInstrText>71</w:delInstrText>
          </w:r>
        </w:del>
      </w:fldSimple>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72" o:title=""/>
          </v:shape>
          <o:OLEObject Type="Embed" ProgID="Equation.DSMT4" ShapeID="_x0000_i2351" DrawAspect="Content" ObjectID="_1493808529" r:id="rId2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56" w:author="rawlins" w:date="2015-05-19T17:23:00Z">
          <w:r w:rsidR="00D3178E">
            <w:rPr>
              <w:noProof/>
            </w:rPr>
            <w:instrText>83</w:instrText>
          </w:r>
        </w:ins>
        <w:ins w:id="1757" w:author="Gerard" w:date="2015-05-06T12:49:00Z">
          <w:del w:id="1758" w:author="rawlins" w:date="2015-05-19T16:10:00Z">
            <w:r w:rsidR="00E3755C" w:rsidDel="00752FD5">
              <w:rPr>
                <w:noProof/>
              </w:rPr>
              <w:delInstrText>78</w:delInstrText>
            </w:r>
          </w:del>
        </w:ins>
        <w:del w:id="1759" w:author="rawlins" w:date="2015-05-19T16:10:00Z">
          <w:r w:rsidR="00567B45" w:rsidDel="00752FD5">
            <w:rPr>
              <w:noProof/>
            </w:rPr>
            <w:delInstrText>72</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74" o:title=""/>
          </v:shape>
          <o:OLEObject Type="Embed" ProgID="Equation.DSMT4" ShapeID="_x0000_i2352" DrawAspect="Content" ObjectID="_1493808530" r:id="rId2675"/>
        </w:object>
      </w:r>
      <w:r w:rsidR="006E3FDF">
        <w:t>.</w:t>
      </w:r>
    </w:p>
    <w:p w14:paraId="1F9EF65A" w14:textId="77777777" w:rsidR="002F3DF9" w:rsidRDefault="002F3DF9" w:rsidP="00813691"/>
    <w:p w14:paraId="305DB090" w14:textId="77777777" w:rsidR="002F3DF9" w:rsidRDefault="002F3DF9" w:rsidP="008F4203">
      <w:pPr>
        <w:pStyle w:val="Heading2"/>
      </w:pPr>
      <w:bookmarkStart w:id="1760" w:name="_Toc289032592"/>
      <w:commentRangeStart w:id="1761"/>
      <w:r>
        <w:t>Viscoelasticity</w:t>
      </w:r>
      <w:commentRangeEnd w:id="1761"/>
      <w:r w:rsidR="001E1949">
        <w:rPr>
          <w:rStyle w:val="CommentReference"/>
          <w:rFonts w:cs="Times New Roman"/>
          <w:b w:val="0"/>
          <w:bCs w:val="0"/>
          <w:iCs w:val="0"/>
        </w:rPr>
        <w:commentReference w:id="1761"/>
      </w:r>
      <w:bookmarkEnd w:id="1760"/>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6" o:title=""/>
          </v:shape>
          <o:OLEObject Type="Embed" ProgID="Equation.DSMT4" ShapeID="_x0000_i2353" DrawAspect="Content" ObjectID="_1493808531" r:id="rId267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2" w:author="rawlins" w:date="2015-05-19T17:23:00Z">
          <w:r w:rsidR="00D3178E">
            <w:rPr>
              <w:noProof/>
            </w:rPr>
            <w:instrText>84</w:instrText>
          </w:r>
        </w:ins>
        <w:ins w:id="1763" w:author="Gerard" w:date="2015-05-06T12:49:00Z">
          <w:del w:id="1764" w:author="rawlins" w:date="2015-05-19T16:10:00Z">
            <w:r w:rsidR="00E3755C" w:rsidDel="00752FD5">
              <w:rPr>
                <w:noProof/>
              </w:rPr>
              <w:delInstrText>79</w:delInstrText>
            </w:r>
          </w:del>
        </w:ins>
        <w:del w:id="1765" w:author="rawlins" w:date="2015-05-19T16:10:00Z">
          <w:r w:rsidR="00567B45" w:rsidDel="00752FD5">
            <w:rPr>
              <w:noProof/>
            </w:rPr>
            <w:delInstrText>73</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8" o:title=""/>
          </v:shape>
          <o:OLEObject Type="Embed" ProgID="Equation.DSMT4" ShapeID="_x0000_i2354" DrawAspect="Content" ObjectID="_1493808532" r:id="rId2679"/>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80" o:title=""/>
          </v:shape>
          <o:OLEObject Type="Embed" ProgID="Equation.DSMT4" ShapeID="_x0000_i2355" DrawAspect="Content" ObjectID="_1493808533" r:id="rId268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66" w:author="rawlins" w:date="2015-05-19T17:23:00Z">
          <w:r w:rsidR="00D3178E">
            <w:rPr>
              <w:noProof/>
            </w:rPr>
            <w:instrText>85</w:instrText>
          </w:r>
        </w:ins>
        <w:ins w:id="1767" w:author="Gerard" w:date="2015-05-06T12:49:00Z">
          <w:del w:id="1768" w:author="rawlins" w:date="2015-05-19T16:10:00Z">
            <w:r w:rsidR="00E3755C" w:rsidDel="00752FD5">
              <w:rPr>
                <w:noProof/>
              </w:rPr>
              <w:delInstrText>80</w:delInstrText>
            </w:r>
          </w:del>
        </w:ins>
        <w:del w:id="1769" w:author="rawlins" w:date="2015-05-19T16:10:00Z">
          <w:r w:rsidR="00567B45" w:rsidDel="00752FD5">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82" o:title=""/>
          </v:shape>
          <o:OLEObject Type="Embed" ProgID="Equation.DSMT4" ShapeID="_x0000_i2356" DrawAspect="Content" ObjectID="_1493808534" r:id="rId268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0" w:name="ZEqnNum344442"/>
      <w:r>
        <w:instrText>(</w:instrText>
      </w:r>
      <w:fldSimple w:instr=" SEQ MTSec \c \* Arabic \* MERGEFORMAT ">
        <w:r w:rsidR="00D3178E">
          <w:rPr>
            <w:noProof/>
          </w:rPr>
          <w:instrText>5</w:instrText>
        </w:r>
      </w:fldSimple>
      <w:r>
        <w:instrText>.</w:instrText>
      </w:r>
      <w:fldSimple w:instr=" SEQ MTEqn \c \* Arabic \* MERGEFORMAT ">
        <w:ins w:id="1771" w:author="rawlins" w:date="2015-05-19T17:23:00Z">
          <w:r w:rsidR="00D3178E">
            <w:rPr>
              <w:noProof/>
            </w:rPr>
            <w:instrText>86</w:instrText>
          </w:r>
        </w:ins>
        <w:ins w:id="1772" w:author="Gerard" w:date="2015-05-06T12:49:00Z">
          <w:del w:id="1773" w:author="rawlins" w:date="2015-05-19T16:10:00Z">
            <w:r w:rsidR="00E3755C" w:rsidDel="00752FD5">
              <w:rPr>
                <w:noProof/>
              </w:rPr>
              <w:delInstrText>81</w:delInstrText>
            </w:r>
          </w:del>
        </w:ins>
        <w:del w:id="1774" w:author="rawlins" w:date="2015-05-19T16:10:00Z">
          <w:r w:rsidR="00567B45" w:rsidDel="00752FD5">
            <w:rPr>
              <w:noProof/>
            </w:rPr>
            <w:delInstrText>75</w:delInstrText>
          </w:r>
        </w:del>
      </w:fldSimple>
      <w:r>
        <w:instrText>)</w:instrText>
      </w:r>
      <w:bookmarkEnd w:id="1770"/>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84" o:title=""/>
          </v:shape>
          <o:OLEObject Type="Embed" ProgID="Equation.DSMT4" ShapeID="_x0000_i2357" DrawAspect="Content" ObjectID="_1493808535" r:id="rId268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5" w:name="ZEqnNum257742"/>
      <w:r>
        <w:instrText>(</w:instrText>
      </w:r>
      <w:fldSimple w:instr=" SEQ MTSec \c \* Arabic \* MERGEFORMAT ">
        <w:r w:rsidR="00D3178E">
          <w:rPr>
            <w:noProof/>
          </w:rPr>
          <w:instrText>5</w:instrText>
        </w:r>
      </w:fldSimple>
      <w:r>
        <w:instrText>.</w:instrText>
      </w:r>
      <w:fldSimple w:instr=" SEQ MTEqn \c \* Arabic \* MERGEFORMAT ">
        <w:ins w:id="1776" w:author="rawlins" w:date="2015-05-19T17:23:00Z">
          <w:r w:rsidR="00D3178E">
            <w:rPr>
              <w:noProof/>
            </w:rPr>
            <w:instrText>87</w:instrText>
          </w:r>
        </w:ins>
        <w:ins w:id="1777" w:author="Gerard" w:date="2015-05-06T12:49:00Z">
          <w:del w:id="1778" w:author="rawlins" w:date="2015-05-19T16:10:00Z">
            <w:r w:rsidR="00E3755C" w:rsidDel="00752FD5">
              <w:rPr>
                <w:noProof/>
              </w:rPr>
              <w:delInstrText>82</w:delInstrText>
            </w:r>
          </w:del>
        </w:ins>
        <w:del w:id="1779" w:author="rawlins" w:date="2015-05-19T16:10:00Z">
          <w:r w:rsidR="00567B45" w:rsidDel="00752FD5">
            <w:rPr>
              <w:noProof/>
            </w:rPr>
            <w:delInstrText>76</w:delInstrText>
          </w:r>
        </w:del>
      </w:fldSimple>
      <w:r>
        <w:instrText>)</w:instrText>
      </w:r>
      <w:bookmarkEnd w:id="1775"/>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fldSimple w:instr=" REF ZEqnNum344442 \! \* MERGEFORMAT ">
        <w:ins w:id="1780" w:author="rawlins" w:date="2015-05-19T17:23:00Z">
          <w:r w:rsidR="00D3178E">
            <w:instrText>(5.86)</w:instrText>
          </w:r>
        </w:ins>
        <w:ins w:id="1781" w:author="Gerard" w:date="2015-05-06T12:49:00Z">
          <w:del w:id="1782" w:author="rawlins" w:date="2015-05-19T16:10:00Z">
            <w:r w:rsidR="00E3755C" w:rsidDel="00752FD5">
              <w:delInstrText>(5.81)</w:delInstrText>
            </w:r>
          </w:del>
        </w:ins>
        <w:del w:id="1783" w:author="rawlins" w:date="2015-05-19T16:10:00Z">
          <w:r w:rsidR="00567B45" w:rsidDel="00752FD5">
            <w:delInstrText>(5.75)</w:delInstrText>
          </w:r>
        </w:del>
      </w:fldSimple>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6" o:title=""/>
          </v:shape>
          <o:OLEObject Type="Embed" ProgID="Equation.DSMT4" ShapeID="_x0000_i2358" DrawAspect="Content" ObjectID="_1493808536" r:id="rId268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84" w:author="rawlins" w:date="2015-05-19T17:23:00Z">
          <w:r w:rsidR="00D3178E">
            <w:rPr>
              <w:noProof/>
            </w:rPr>
            <w:instrText>88</w:instrText>
          </w:r>
        </w:ins>
        <w:ins w:id="1785" w:author="Gerard" w:date="2015-05-06T12:49:00Z">
          <w:del w:id="1786" w:author="rawlins" w:date="2015-05-19T16:10:00Z">
            <w:r w:rsidR="00E3755C" w:rsidDel="00752FD5">
              <w:rPr>
                <w:noProof/>
              </w:rPr>
              <w:delInstrText>83</w:delInstrText>
            </w:r>
          </w:del>
        </w:ins>
        <w:del w:id="1787" w:author="rawlins" w:date="2015-05-19T16:10:00Z">
          <w:r w:rsidR="00567B45" w:rsidDel="00752FD5">
            <w:rPr>
              <w:noProof/>
            </w:rPr>
            <w:delInstrText>77</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8" o:title=""/>
          </v:shape>
          <o:OLEObject Type="Embed" ProgID="Equation.DSMT4" ShapeID="_x0000_i2359" DrawAspect="Content" ObjectID="_1493808537" r:id="rId2689"/>
        </w:object>
      </w:r>
      <w:r w:rsidR="00E22F0B">
        <w:t>, so</w:t>
      </w:r>
      <w:r>
        <w:t xml:space="preserve"> </w:t>
      </w:r>
      <w:r w:rsidR="00905817" w:rsidRPr="00905817">
        <w:rPr>
          <w:position w:val="-6"/>
        </w:rPr>
        <w:object w:dxaOrig="279" w:dyaOrig="320" w14:anchorId="0342842A">
          <v:shape id="_x0000_i2360" type="#_x0000_t75" style="width:14.25pt;height:14.25pt" o:ole="">
            <v:imagedata r:id="rId2690" o:title=""/>
          </v:shape>
          <o:OLEObject Type="Embed" ProgID="Equation.DSMT4" ShapeID="_x0000_i2360" DrawAspect="Content" ObjectID="_1493808538" r:id="rId2691"/>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788" w:author="rawlins" w:date="2015-05-19T17:23:00Z">
          <w:r w:rsidR="00D3178E">
            <w:instrText>(5.87)</w:instrText>
          </w:r>
        </w:ins>
        <w:ins w:id="1789" w:author="Gerard" w:date="2015-05-06T12:49:00Z">
          <w:del w:id="1790" w:author="rawlins" w:date="2015-05-19T16:10:00Z">
            <w:r w:rsidR="00E3755C" w:rsidDel="00752FD5">
              <w:delInstrText>(5.82)</w:delInstrText>
            </w:r>
          </w:del>
        </w:ins>
        <w:del w:id="1791" w:author="rawlins" w:date="2015-05-19T16:10:00Z">
          <w:r w:rsidR="00567B45" w:rsidDel="00752FD5">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92" o:title=""/>
          </v:shape>
          <o:OLEObject Type="Embed" ProgID="Equation.DSMT4" ShapeID="_x0000_i2361" DrawAspect="Content" ObjectID="_1493808539" r:id="rId2693"/>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94" o:title=""/>
          </v:shape>
          <o:OLEObject Type="Embed" ProgID="Equation.DSMT4" ShapeID="_x0000_i2362" DrawAspect="Content" ObjectID="_1493808540" r:id="rId26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2" w:author="rawlins" w:date="2015-05-19T17:23:00Z">
          <w:r w:rsidR="00D3178E">
            <w:rPr>
              <w:noProof/>
            </w:rPr>
            <w:instrText>89</w:instrText>
          </w:r>
        </w:ins>
        <w:ins w:id="1793" w:author="Gerard" w:date="2015-05-06T12:49:00Z">
          <w:del w:id="1794" w:author="rawlins" w:date="2015-05-19T16:10:00Z">
            <w:r w:rsidR="00E3755C" w:rsidDel="00752FD5">
              <w:rPr>
                <w:noProof/>
              </w:rPr>
              <w:delInstrText>84</w:delInstrText>
            </w:r>
          </w:del>
        </w:ins>
        <w:del w:id="1795" w:author="rawlins" w:date="2015-05-19T16:10:00Z">
          <w:r w:rsidR="00567B45" w:rsidDel="00752FD5">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6" o:title=""/>
          </v:shape>
          <o:OLEObject Type="Embed" ProgID="Equation.DSMT4" ShapeID="_x0000_i2363" DrawAspect="Content" ObjectID="_1493808541" r:id="rId269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1796" w:author="rawlins" w:date="2015-05-19T17:23:00Z">
          <w:r w:rsidR="00D3178E">
            <w:rPr>
              <w:noProof/>
            </w:rPr>
            <w:instrText>90</w:instrText>
          </w:r>
        </w:ins>
        <w:ins w:id="1797" w:author="Gerard" w:date="2015-05-06T12:49:00Z">
          <w:del w:id="1798" w:author="rawlins" w:date="2015-05-19T16:10:00Z">
            <w:r w:rsidR="00E3755C" w:rsidDel="00752FD5">
              <w:rPr>
                <w:noProof/>
              </w:rPr>
              <w:delInstrText>85</w:delInstrText>
            </w:r>
          </w:del>
        </w:ins>
        <w:del w:id="1799" w:author="rawlins" w:date="2015-05-19T16:10:00Z">
          <w:r w:rsidR="00567B45" w:rsidDel="00752FD5">
            <w:rPr>
              <w:noProof/>
            </w:rPr>
            <w:delInstrText>79</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8" o:title=""/>
          </v:shape>
          <o:OLEObject Type="Embed" ProgID="Equation.DSMT4" ShapeID="_x0000_i2364" DrawAspect="Content" ObjectID="_1493808542" r:id="rId2699"/>
        </w:object>
      </w:r>
      <w:r w:rsidR="00BA1866">
        <w:t xml:space="preserve"> and </w:t>
      </w:r>
      <w:r w:rsidR="00905817" w:rsidRPr="00905817">
        <w:rPr>
          <w:position w:val="-12"/>
        </w:rPr>
        <w:object w:dxaOrig="420" w:dyaOrig="400" w14:anchorId="2C6839D7">
          <v:shape id="_x0000_i2365" type="#_x0000_t75" style="width:21.75pt;height:21.75pt" o:ole="">
            <v:imagedata r:id="rId2700" o:title=""/>
          </v:shape>
          <o:OLEObject Type="Embed" ProgID="Equation.DSMT4" ShapeID="_x0000_i2365" DrawAspect="Content" ObjectID="_1493808543" r:id="rId2701"/>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702" o:title=""/>
          </v:shape>
          <o:OLEObject Type="Embed" ProgID="Equation.DSMT4" ShapeID="_x0000_i2366" DrawAspect="Content" ObjectID="_1493808544" r:id="rId2703"/>
        </w:object>
      </w:r>
      <w:r w:rsidR="00BA1866">
        <w:t xml:space="preserve"> and </w:t>
      </w:r>
      <w:r w:rsidR="00905817" w:rsidRPr="00905817">
        <w:rPr>
          <w:position w:val="-12"/>
        </w:rPr>
        <w:object w:dxaOrig="480" w:dyaOrig="400" w14:anchorId="5104CD03">
          <v:shape id="_x0000_i2367" type="#_x0000_t75" style="width:21.75pt;height:21.75pt" o:ole="">
            <v:imagedata r:id="rId2704" o:title=""/>
          </v:shape>
          <o:OLEObject Type="Embed" ProgID="Equation.DSMT4" ShapeID="_x0000_i2367" DrawAspect="Content" ObjectID="_1493808545" r:id="rId2705"/>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6" o:title=""/>
          </v:shape>
          <o:OLEObject Type="Embed" ProgID="Equation.DSMT4" ShapeID="_x0000_i2368" DrawAspect="Content" ObjectID="_1493808546" r:id="rId2707"/>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8" o:title=""/>
          </v:shape>
          <o:OLEObject Type="Embed" ProgID="Equation.DSMT4" ShapeID="_x0000_i2369" DrawAspect="Content" ObjectID="_1493808547" r:id="rId2709"/>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10" o:title=""/>
          </v:shape>
          <o:OLEObject Type="Embed" ProgID="Equation.DSMT4" ShapeID="_x0000_i2370" DrawAspect="Content" ObjectID="_1493808548" r:id="rId2711"/>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12" o:title=""/>
          </v:shape>
          <o:OLEObject Type="Embed" ProgID="Equation.DSMT4" ShapeID="_x0000_i2371" DrawAspect="Content" ObjectID="_1493808549" r:id="rId2713"/>
        </w:object>
      </w:r>
    </w:p>
    <w:p w14:paraId="56E68BE3" w14:textId="77777777" w:rsidR="002F3DF9" w:rsidRDefault="009D61A1" w:rsidP="002F3DF9">
      <w:pPr>
        <w:rPr>
          <w:ins w:id="1800" w:author="Gerard" w:date="2015-03-21T09:58:00Z"/>
        </w:rPr>
      </w:pPr>
      <w:r>
        <w:br w:type="page"/>
      </w:r>
    </w:p>
    <w:p w14:paraId="20E67075" w14:textId="7C39980D" w:rsidR="00D25725" w:rsidRDefault="00D25725">
      <w:pPr>
        <w:pStyle w:val="Heading2"/>
        <w:rPr>
          <w:ins w:id="1801" w:author="Gerard" w:date="2015-03-21T09:58:00Z"/>
        </w:rPr>
        <w:pPrChange w:id="1802" w:author="Gerard" w:date="2015-03-21T09:58:00Z">
          <w:pPr/>
        </w:pPrChange>
      </w:pPr>
      <w:bookmarkStart w:id="1803" w:name="_Toc289032593"/>
      <w:ins w:id="1804" w:author="Gerard" w:date="2015-03-21T09:58:00Z">
        <w:r>
          <w:lastRenderedPageBreak/>
          <w:t>Reactive Viscoelasticity</w:t>
        </w:r>
        <w:bookmarkEnd w:id="1803"/>
      </w:ins>
    </w:p>
    <w:p w14:paraId="66FA81EB" w14:textId="605DE764" w:rsidR="00D25725" w:rsidRDefault="00D25725" w:rsidP="002F3DF9">
      <w:pPr>
        <w:rPr>
          <w:ins w:id="1805" w:author="Gerard" w:date="2015-03-21T10:18:00Z"/>
        </w:rPr>
      </w:pPr>
      <w:ins w:id="1806" w:author="Gerard" w:date="2015-03-21T09:59:00Z">
        <w:r>
          <w:t>Reactive viscoelasticity models a material as a mixture of strong bonds, which are permanent, and weak bonds, which break and reform in response to loading</w:t>
        </w:r>
      </w:ins>
      <w:ins w:id="1807"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808" w:author="Gerard" w:date="2015-03-21T09:59:00Z">
        <w:r>
          <w:t xml:space="preserve">. Strong bonds produce the </w:t>
        </w:r>
      </w:ins>
      <w:ins w:id="1809" w:author="Gerard" w:date="2015-03-21T10:00:00Z">
        <w:r>
          <w:t xml:space="preserve">equilibrium </w:t>
        </w:r>
      </w:ins>
      <w:ins w:id="1810" w:author="Gerard" w:date="2015-03-21T09:59:00Z">
        <w:r>
          <w:t xml:space="preserve">elastic </w:t>
        </w:r>
      </w:ins>
      <w:ins w:id="1811" w:author="Gerard" w:date="2015-03-21T10:00:00Z">
        <w:r>
          <w:t xml:space="preserve">response, whereas weak bonds produce the transient viscous response.  </w:t>
        </w:r>
      </w:ins>
      <w:ins w:id="1812" w:author="Gerard" w:date="2015-03-21T10:12:00Z">
        <w:r w:rsidR="00A353EC">
          <w:t xml:space="preserve">Strong bonds are in a stress-free state when in their reference configuration </w:t>
        </w:r>
      </w:ins>
      <w:ins w:id="1813" w:author="Gerard" w:date="2015-03-21T10:13:00Z">
        <w:r w:rsidR="00A353EC" w:rsidRPr="00A353EC">
          <w:rPr>
            <w:position w:val="-4"/>
          </w:rPr>
          <w:object w:dxaOrig="260" w:dyaOrig="240" w14:anchorId="73A293CB">
            <v:shape id="_x0000_i2372" type="#_x0000_t75" style="width:14.25pt;height:14.25pt" o:ole="">
              <v:imagedata r:id="rId2714" o:title=""/>
            </v:shape>
            <o:OLEObject Type="Embed" ProgID="Equation.DSMT4" ShapeID="_x0000_i2372" DrawAspect="Content" ObjectID="_1493808550" r:id="rId2715"/>
          </w:object>
        </w:r>
      </w:ins>
      <w:ins w:id="1814" w:author="Gerard" w:date="2015-03-21T10:13:00Z">
        <w:r w:rsidR="00A353EC">
          <w:t xml:space="preserve">.  </w:t>
        </w:r>
      </w:ins>
      <w:ins w:id="1815" w:author="Gerard" w:date="2015-03-21T10:16:00Z">
        <w:r w:rsidR="00F77222">
          <w:t xml:space="preserve">Their deformation gradient is defined as usual, </w:t>
        </w:r>
      </w:ins>
      <w:ins w:id="1816" w:author="Gerard" w:date="2015-03-21T10:16:00Z">
        <w:r w:rsidR="00F77222" w:rsidRPr="007E2473">
          <w:rPr>
            <w:position w:val="-14"/>
          </w:rPr>
          <w:object w:dxaOrig="2240" w:dyaOrig="420" w14:anchorId="7B29CE2A">
            <v:shape id="_x0000_i2373" type="#_x0000_t75" style="width:115.45pt;height:21.75pt" o:ole="">
              <v:imagedata r:id="rId2716" o:title=""/>
            </v:shape>
            <o:OLEObject Type="Embed" ProgID="Equation.DSMT4" ShapeID="_x0000_i2373" DrawAspect="Content" ObjectID="_1493808551" r:id="rId2717"/>
          </w:object>
        </w:r>
      </w:ins>
      <w:ins w:id="1817" w:author="Gerard" w:date="2015-03-21T10:16:00Z">
        <w:r w:rsidR="00F77222">
          <w:t xml:space="preserve">.  </w:t>
        </w:r>
      </w:ins>
      <w:ins w:id="1818" w:author="Gerard" w:date="2015-03-21T10:10:00Z">
        <w:r w:rsidR="00A353EC">
          <w:t>When w</w:t>
        </w:r>
      </w:ins>
      <w:ins w:id="1819" w:author="Gerard" w:date="2015-03-21T10:09:00Z">
        <w:r>
          <w:t>eak bonds break in response to loading</w:t>
        </w:r>
      </w:ins>
      <w:ins w:id="1820" w:author="Gerard" w:date="2015-03-21T10:11:00Z">
        <w:r w:rsidR="00A353EC">
          <w:t xml:space="preserve"> at some time </w:t>
        </w:r>
      </w:ins>
      <w:ins w:id="1821" w:author="Gerard" w:date="2015-03-21T10:11:00Z">
        <w:r w:rsidR="00A353EC" w:rsidRPr="00A353EC">
          <w:rPr>
            <w:position w:val="-4"/>
          </w:rPr>
          <w:object w:dxaOrig="200" w:dyaOrig="200" w14:anchorId="3BBFD43D">
            <v:shape id="_x0000_i2374" type="#_x0000_t75" style="width:7.45pt;height:7.45pt" o:ole="">
              <v:imagedata r:id="rId2718" o:title=""/>
            </v:shape>
            <o:OLEObject Type="Embed" ProgID="Equation.DSMT4" ShapeID="_x0000_i2374" DrawAspect="Content" ObjectID="_1493808552" r:id="rId2719"/>
          </w:object>
        </w:r>
      </w:ins>
      <w:ins w:id="1822" w:author="Gerard" w:date="2015-03-21T10:10:00Z">
        <w:r w:rsidR="00A353EC">
          <w:t>, they</w:t>
        </w:r>
      </w:ins>
      <w:ins w:id="1823" w:author="Gerard" w:date="2015-03-21T10:09:00Z">
        <w:r>
          <w:t xml:space="preserve"> reform</w:t>
        </w:r>
      </w:ins>
      <w:ins w:id="1824" w:author="Gerard" w:date="2015-03-21T10:10:00Z">
        <w:r>
          <w:t xml:space="preserve"> </w:t>
        </w:r>
      </w:ins>
      <w:ins w:id="1825" w:author="Gerard" w:date="2015-03-21T10:11:00Z">
        <w:r w:rsidR="00A353EC">
          <w:t xml:space="preserve">instantaneously </w:t>
        </w:r>
      </w:ins>
      <w:ins w:id="1826" w:author="Gerard" w:date="2015-03-21T10:10:00Z">
        <w:r>
          <w:t>in a stress</w:t>
        </w:r>
        <w:r w:rsidR="00A353EC">
          <w:t xml:space="preserve">-free configuration </w:t>
        </w:r>
      </w:ins>
      <w:ins w:id="1827" w:author="Gerard" w:date="2015-03-21T10:12:00Z">
        <w:r w:rsidR="00A353EC" w:rsidRPr="00A353EC">
          <w:rPr>
            <w:position w:val="-4"/>
          </w:rPr>
          <w:object w:dxaOrig="340" w:dyaOrig="320" w14:anchorId="6A6E97B9">
            <v:shape id="_x0000_i2375" type="#_x0000_t75" style="width:14.25pt;height:14.25pt" o:ole="">
              <v:imagedata r:id="rId2720" o:title=""/>
            </v:shape>
            <o:OLEObject Type="Embed" ProgID="Equation.DSMT4" ShapeID="_x0000_i2375" DrawAspect="Content" ObjectID="_1493808553" r:id="rId2721"/>
          </w:object>
        </w:r>
      </w:ins>
      <w:ins w:id="1828" w:author="Gerard" w:date="2015-03-21T10:12:00Z">
        <w:r w:rsidR="00A353EC">
          <w:t xml:space="preserve"> </w:t>
        </w:r>
      </w:ins>
      <w:ins w:id="1829" w:author="Gerard" w:date="2015-03-21T10:11:00Z">
        <w:r w:rsidR="00A353EC">
          <w:t xml:space="preserve">that coincides with the current configuration </w:t>
        </w:r>
      </w:ins>
      <w:ins w:id="1830" w:author="Gerard" w:date="2015-03-21T10:12:00Z">
        <w:r w:rsidR="00A353EC">
          <w:t xml:space="preserve">at time </w:t>
        </w:r>
      </w:ins>
      <w:ins w:id="1831" w:author="Gerard" w:date="2015-03-21T10:12:00Z">
        <w:r w:rsidR="00A353EC" w:rsidRPr="00A353EC">
          <w:rPr>
            <w:position w:val="-4"/>
          </w:rPr>
          <w:object w:dxaOrig="200" w:dyaOrig="200" w14:anchorId="689227DA">
            <v:shape id="_x0000_i2376" type="#_x0000_t75" style="width:7.45pt;height:7.45pt" o:ole="">
              <v:imagedata r:id="rId2722" o:title=""/>
            </v:shape>
            <o:OLEObject Type="Embed" ProgID="Equation.DSMT4" ShapeID="_x0000_i2376" DrawAspect="Content" ObjectID="_1493808554" r:id="rId2723"/>
          </w:object>
        </w:r>
      </w:ins>
      <w:ins w:id="1832" w:author="Gerard" w:date="2015-03-21T10:11:00Z">
        <w:r w:rsidR="00A353EC">
          <w:t xml:space="preserve">, </w:t>
        </w:r>
      </w:ins>
      <w:ins w:id="1833" w:author="Gerard" w:date="2015-03-21T10:14:00Z">
        <w:r w:rsidR="00A353EC">
          <w:t>t</w:t>
        </w:r>
      </w:ins>
      <w:ins w:id="1834" w:author="Gerard" w:date="2015-03-21T10:13:00Z">
        <w:r w:rsidR="00A353EC">
          <w:t xml:space="preserve">hus, </w:t>
        </w:r>
      </w:ins>
      <w:ins w:id="1835" w:author="Gerard" w:date="2015-03-21T10:13:00Z">
        <w:r w:rsidR="00A353EC" w:rsidRPr="007E2473">
          <w:rPr>
            <w:position w:val="-14"/>
          </w:rPr>
          <w:object w:dxaOrig="1320" w:dyaOrig="420" w14:anchorId="5461EFE0">
            <v:shape id="_x0000_i2377" type="#_x0000_t75" style="width:64.55pt;height:21.75pt" o:ole="">
              <v:imagedata r:id="rId2724" o:title=""/>
            </v:shape>
            <o:OLEObject Type="Embed" ProgID="Equation.DSMT4" ShapeID="_x0000_i2377" DrawAspect="Content" ObjectID="_1493808555" r:id="rId2725"/>
          </w:object>
        </w:r>
      </w:ins>
      <w:ins w:id="1836" w:author="Gerard" w:date="2015-03-21T10:14:00Z">
        <w:r w:rsidR="00A353EC">
          <w:t>.</w:t>
        </w:r>
        <w:r w:rsidR="00F77222">
          <w:t xml:space="preserve">  </w:t>
        </w:r>
      </w:ins>
      <w:ins w:id="1837" w:author="Gerard" w:date="2015-03-21T13:20:00Z">
        <w:r w:rsidR="00531BEB">
          <w:t>Therefore</w:t>
        </w:r>
      </w:ins>
      <w:ins w:id="1838" w:author="Gerard" w:date="2015-03-21T10:42:00Z">
        <w:r w:rsidR="00731A28">
          <w:t xml:space="preserve">, a reaction transforms intact loaded bonds into reformed unloaded bonds.  </w:t>
        </w:r>
      </w:ins>
      <w:ins w:id="1839" w:author="Gerard" w:date="2015-03-21T10:14:00Z">
        <w:r w:rsidR="00F77222">
          <w:t xml:space="preserve">Weak bonds that reform at time </w:t>
        </w:r>
      </w:ins>
      <w:ins w:id="1840" w:author="Gerard" w:date="2015-03-21T10:14:00Z">
        <w:r w:rsidR="00F77222" w:rsidRPr="00F77222">
          <w:rPr>
            <w:position w:val="-4"/>
          </w:rPr>
          <w:object w:dxaOrig="200" w:dyaOrig="200" w14:anchorId="41639E99">
            <v:shape id="_x0000_i2378" type="#_x0000_t75" style="width:7.45pt;height:7.45pt" o:ole="">
              <v:imagedata r:id="rId2726" o:title=""/>
            </v:shape>
            <o:OLEObject Type="Embed" ProgID="Equation.DSMT4" ShapeID="_x0000_i2378" DrawAspect="Content" ObjectID="_1493808556" r:id="rId2727"/>
          </w:object>
        </w:r>
      </w:ins>
      <w:ins w:id="1841" w:author="Gerard" w:date="2015-03-21T10:14:00Z">
        <w:r w:rsidR="00F77222">
          <w:t xml:space="preserve"> may be called </w:t>
        </w:r>
      </w:ins>
      <w:ins w:id="1842" w:author="Gerard" w:date="2015-03-21T10:14:00Z">
        <w:r w:rsidR="00F77222" w:rsidRPr="00F77222">
          <w:rPr>
            <w:position w:val="-4"/>
          </w:rPr>
          <w:object w:dxaOrig="380" w:dyaOrig="200" w14:anchorId="3E0F6237">
            <v:shape id="_x0000_i2379" type="#_x0000_t75" style="width:21.75pt;height:7.45pt" o:ole="">
              <v:imagedata r:id="rId2728" o:title=""/>
            </v:shape>
            <o:OLEObject Type="Embed" ProgID="Equation.DSMT4" ShapeID="_x0000_i2379" DrawAspect="Content" ObjectID="_1493808557" r:id="rId2729"/>
          </w:object>
        </w:r>
      </w:ins>
      <w:ins w:id="1843" w:author="Gerard" w:date="2015-03-21T10:15:00Z">
        <w:r w:rsidR="00F77222">
          <w:t>generation bonds.</w:t>
        </w:r>
      </w:ins>
      <w:ins w:id="1844" w:author="Gerard" w:date="2015-03-21T10:17:00Z">
        <w:r w:rsidR="00F77222">
          <w:t xml:space="preserve">  The deformation gradient of </w:t>
        </w:r>
      </w:ins>
      <w:ins w:id="1845" w:author="Gerard" w:date="2015-03-21T10:18:00Z">
        <w:r w:rsidR="00F77222" w:rsidRPr="00F77222">
          <w:rPr>
            <w:position w:val="-4"/>
          </w:rPr>
          <w:object w:dxaOrig="380" w:dyaOrig="200" w14:anchorId="795008F4">
            <v:shape id="_x0000_i2380" type="#_x0000_t75" style="width:21.75pt;height:7.45pt" o:ole="">
              <v:imagedata r:id="rId2730" o:title=""/>
            </v:shape>
            <o:OLEObject Type="Embed" ProgID="Equation.DSMT4" ShapeID="_x0000_i2380" DrawAspect="Content" ObjectID="_1493808558" r:id="rId2731"/>
          </w:object>
        </w:r>
      </w:ins>
      <w:ins w:id="1846" w:author="Gerard" w:date="2015-03-21T10:18:00Z">
        <w:r w:rsidR="00F77222">
          <w:t xml:space="preserve">generation </w:t>
        </w:r>
      </w:ins>
      <w:ins w:id="1847" w:author="Gerard" w:date="2015-03-21T10:17:00Z">
        <w:r w:rsidR="00F77222">
          <w:t xml:space="preserve">weak bonds relative to their reference configuration </w:t>
        </w:r>
      </w:ins>
      <w:ins w:id="1848" w:author="Gerard" w:date="2015-03-21T10:17:00Z">
        <w:r w:rsidR="00F77222" w:rsidRPr="00F77222">
          <w:rPr>
            <w:position w:val="-4"/>
          </w:rPr>
          <w:object w:dxaOrig="340" w:dyaOrig="320" w14:anchorId="0CDD3F2D">
            <v:shape id="_x0000_i2381" type="#_x0000_t75" style="width:14.25pt;height:14.25pt" o:ole="">
              <v:imagedata r:id="rId2732" o:title=""/>
            </v:shape>
            <o:OLEObject Type="Embed" ProgID="Equation.DSMT4" ShapeID="_x0000_i2381" DrawAspect="Content" ObjectID="_1493808559" r:id="rId2733"/>
          </w:object>
        </w:r>
      </w:ins>
      <w:ins w:id="1849" w:author="Gerard" w:date="2015-03-21T10:17:00Z">
        <w:r w:rsidR="00F77222">
          <w:t xml:space="preserve"> is denoted by </w:t>
        </w:r>
      </w:ins>
      <w:ins w:id="1850" w:author="Gerard" w:date="2015-03-21T10:17:00Z">
        <w:r w:rsidR="00F77222" w:rsidRPr="007E2473">
          <w:rPr>
            <w:position w:val="-14"/>
          </w:rPr>
          <w:object w:dxaOrig="840" w:dyaOrig="420" w14:anchorId="33177BF0">
            <v:shape id="_x0000_i2382" type="#_x0000_t75" style="width:43.45pt;height:21.75pt" o:ole="">
              <v:imagedata r:id="rId2734" o:title=""/>
            </v:shape>
            <o:OLEObject Type="Embed" ProgID="Equation.DSMT4" ShapeID="_x0000_i2382" DrawAspect="Content" ObjectID="_1493808560" r:id="rId2735"/>
          </w:object>
        </w:r>
      </w:ins>
      <w:ins w:id="1851" w:author="Gerard" w:date="2015-03-21T10:17:00Z">
        <w:r w:rsidR="00F77222">
          <w:t>, which may be evaluated from the chain rule,</w:t>
        </w:r>
      </w:ins>
    </w:p>
    <w:p w14:paraId="4DA274AF" w14:textId="799C5119" w:rsidR="00F77222" w:rsidRDefault="00F77222">
      <w:pPr>
        <w:pStyle w:val="MTDisplayEquation"/>
        <w:rPr>
          <w:ins w:id="1852" w:author="Gerard" w:date="2015-03-21T10:09:00Z"/>
        </w:rPr>
        <w:pPrChange w:id="1853" w:author="Gerard" w:date="2015-03-21T10:19:00Z">
          <w:pPr/>
        </w:pPrChange>
      </w:pPr>
      <w:ins w:id="1854" w:author="Gerard" w:date="2015-03-21T10:18:00Z">
        <w:r>
          <w:tab/>
        </w:r>
      </w:ins>
      <w:ins w:id="1855" w:author="Gerard" w:date="2015-03-21T10:18:00Z">
        <w:r w:rsidRPr="007E2473">
          <w:rPr>
            <w:position w:val="-14"/>
          </w:rPr>
          <w:object w:dxaOrig="2580" w:dyaOrig="420" w14:anchorId="12622D01">
            <v:shape id="_x0000_i2383" type="#_x0000_t75" style="width:129.75pt;height:21.75pt" o:ole="">
              <v:imagedata r:id="rId2736" o:title=""/>
            </v:shape>
            <o:OLEObject Type="Embed" ProgID="Equation.DSMT4" ShapeID="_x0000_i2383" DrawAspect="Content" ObjectID="_1493808561" r:id="rId2737"/>
          </w:object>
        </w:r>
      </w:ins>
      <w:ins w:id="1856" w:author="Gerard" w:date="2015-03-21T10:18:00Z">
        <w:r>
          <w:t xml:space="preserve"> </w:t>
        </w:r>
        <w:r>
          <w:tab/>
        </w:r>
        <w:del w:id="1857"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58" w:author="rawlins" w:date="2015-05-19T16:38:00Z">
        <w:r w:rsidDel="00A924E1">
          <w:fldChar w:fldCharType="end"/>
        </w:r>
      </w:del>
      <w:bookmarkStart w:id="1859" w:name="ZEqnNum403837"/>
      <w:ins w:id="1860" w:author="Gerard" w:date="2015-03-21T10:18:00Z">
        <w:del w:id="1861" w:author="rawlins" w:date="2015-05-19T16:38:00Z">
          <w:r w:rsidDel="00A924E1">
            <w:delInstrText>(</w:delInstrText>
          </w:r>
          <w:r w:rsidDel="00A924E1">
            <w:fldChar w:fldCharType="begin"/>
          </w:r>
          <w:r w:rsidDel="00A924E1">
            <w:delInstrText xml:space="preserve"> SEQ MTSec \c \* Arabic \* MERGEFORMAT </w:delInstrText>
          </w:r>
        </w:del>
      </w:ins>
      <w:del w:id="1862" w:author="rawlins" w:date="2015-05-19T16:38:00Z">
        <w:r w:rsidDel="00A924E1">
          <w:fldChar w:fldCharType="end"/>
        </w:r>
      </w:del>
      <w:ins w:id="1863" w:author="Gerard" w:date="2015-03-21T10:18:00Z">
        <w:del w:id="1864" w:author="rawlins" w:date="2015-05-19T16:38:00Z">
          <w:r w:rsidDel="00A924E1">
            <w:delInstrText>.</w:delInstrText>
          </w:r>
          <w:r w:rsidDel="00A924E1">
            <w:fldChar w:fldCharType="begin"/>
          </w:r>
          <w:r w:rsidDel="00A924E1">
            <w:delInstrText xml:space="preserve"> SEQ MTEqn \c \* Arabic \* MERGEFORMAT </w:delInstrText>
          </w:r>
        </w:del>
      </w:ins>
      <w:del w:id="1865" w:author="rawlins" w:date="2015-05-19T16:38:00Z">
        <w:r w:rsidDel="00A924E1">
          <w:fldChar w:fldCharType="separate"/>
        </w:r>
      </w:del>
      <w:ins w:id="1866" w:author="Gerard" w:date="2015-05-06T12:49:00Z">
        <w:del w:id="1867" w:author="rawlins" w:date="2015-05-19T16:10:00Z">
          <w:r w:rsidR="00E3755C" w:rsidDel="00752FD5">
            <w:rPr>
              <w:noProof/>
            </w:rPr>
            <w:delInstrText>86</w:delInstrText>
          </w:r>
        </w:del>
      </w:ins>
      <w:ins w:id="1868" w:author="Gerard" w:date="2015-03-21T10:18:00Z">
        <w:del w:id="1869" w:author="rawlins" w:date="2015-05-19T16:38:00Z">
          <w:r w:rsidDel="00A924E1">
            <w:fldChar w:fldCharType="end"/>
          </w:r>
          <w:r w:rsidDel="00A924E1">
            <w:delInstrText>)</w:delInstrText>
          </w:r>
          <w:bookmarkEnd w:id="1859"/>
          <w:r w:rsidDel="00A924E1">
            <w:fldChar w:fldCharType="end"/>
          </w:r>
        </w:del>
      </w:ins>
      <w:ins w:id="1870"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871" w:name="ZEqnNum360094"/>
        <w:r w:rsidR="00A924E1">
          <w:instrText>(</w:instrText>
        </w:r>
        <w:r w:rsidR="00A924E1">
          <w:fldChar w:fldCharType="begin"/>
        </w:r>
        <w:r w:rsidR="00A924E1">
          <w:instrText xml:space="preserve"> SEQ MTSec \c \* Arabic \* MERGEFORMAT </w:instrText>
        </w:r>
      </w:ins>
      <w:r w:rsidR="00A924E1">
        <w:fldChar w:fldCharType="separate"/>
      </w:r>
      <w:ins w:id="1872" w:author="rawlins" w:date="2015-05-19T17:23:00Z">
        <w:r w:rsidR="00D3178E">
          <w:rPr>
            <w:noProof/>
          </w:rPr>
          <w:instrText>5</w:instrText>
        </w:r>
      </w:ins>
      <w:ins w:id="1873"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74" w:author="rawlins" w:date="2015-05-19T17:23:00Z">
        <w:r w:rsidR="00D3178E">
          <w:rPr>
            <w:noProof/>
          </w:rPr>
          <w:instrText>91</w:instrText>
        </w:r>
      </w:ins>
      <w:ins w:id="1875" w:author="rawlins" w:date="2015-05-19T16:38:00Z">
        <w:r w:rsidR="00A924E1">
          <w:fldChar w:fldCharType="end"/>
        </w:r>
        <w:r w:rsidR="00A924E1">
          <w:instrText>)</w:instrText>
        </w:r>
        <w:bookmarkEnd w:id="1871"/>
        <w:r w:rsidR="00A924E1">
          <w:fldChar w:fldCharType="end"/>
        </w:r>
      </w:ins>
    </w:p>
    <w:p w14:paraId="15045206" w14:textId="605091B5" w:rsidR="008F4FC8" w:rsidRDefault="008F4FC8" w:rsidP="002F3DF9">
      <w:pPr>
        <w:rPr>
          <w:ins w:id="1876" w:author="Gerard" w:date="2015-03-21T10:21:00Z"/>
        </w:rPr>
      </w:pPr>
      <w:ins w:id="1877" w:author="Gerard" w:date="2015-03-21T10:21:00Z">
        <w:r>
          <w:t xml:space="preserve">The strain energy density </w:t>
        </w:r>
      </w:ins>
      <w:ins w:id="1878" w:author="Gerard" w:date="2015-03-21T10:21:00Z">
        <w:r w:rsidRPr="007E2473">
          <w:rPr>
            <w:position w:val="-12"/>
          </w:rPr>
          <w:object w:dxaOrig="340" w:dyaOrig="380" w14:anchorId="53C089EF">
            <v:shape id="_x0000_i2384" type="#_x0000_t75" style="width:14.25pt;height:21.75pt" o:ole="">
              <v:imagedata r:id="rId2738" o:title=""/>
            </v:shape>
            <o:OLEObject Type="Embed" ProgID="Equation.DSMT4" ShapeID="_x0000_i2384" DrawAspect="Content" ObjectID="_1493808562" r:id="rId2739"/>
          </w:object>
        </w:r>
      </w:ins>
      <w:ins w:id="1879" w:author="Gerard" w:date="2015-03-21T10:21:00Z">
        <w:r>
          <w:t xml:space="preserve"> in a reactive viscoelastic material is given by</w:t>
        </w:r>
      </w:ins>
    </w:p>
    <w:p w14:paraId="0DF2AA31" w14:textId="5D5435DE" w:rsidR="008F4FC8" w:rsidRDefault="008F4FC8">
      <w:pPr>
        <w:pStyle w:val="MTDisplayEquation"/>
        <w:rPr>
          <w:ins w:id="1880" w:author="Gerard" w:date="2015-03-21T10:21:00Z"/>
        </w:rPr>
        <w:pPrChange w:id="1881" w:author="Gerard" w:date="2015-03-21T10:21:00Z">
          <w:pPr/>
        </w:pPrChange>
      </w:pPr>
      <w:ins w:id="1882" w:author="Gerard" w:date="2015-03-21T10:21:00Z">
        <w:r>
          <w:tab/>
        </w:r>
      </w:ins>
      <w:ins w:id="1883" w:author="Gerard" w:date="2015-03-21T10:21:00Z">
        <w:r w:rsidRPr="007E2473">
          <w:rPr>
            <w:position w:val="-28"/>
          </w:rPr>
          <w:object w:dxaOrig="3040" w:dyaOrig="580" w14:anchorId="5EF36CF8">
            <v:shape id="_x0000_i2385" type="#_x0000_t75" style="width:151.45pt;height:28.55pt" o:ole="">
              <v:imagedata r:id="rId2740" o:title=""/>
            </v:shape>
            <o:OLEObject Type="Embed" ProgID="Equation.DSMT4" ShapeID="_x0000_i2385" DrawAspect="Content" ObjectID="_1493808563" r:id="rId2741"/>
          </w:object>
        </w:r>
      </w:ins>
      <w:ins w:id="1884" w:author="Gerard" w:date="2015-03-21T10:21:00Z">
        <w:r>
          <w:t xml:space="preserve"> </w:t>
        </w:r>
        <w:r>
          <w:tab/>
        </w:r>
        <w:del w:id="1885"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86" w:author="rawlins" w:date="2015-05-19T16:38:00Z">
        <w:r w:rsidDel="00A924E1">
          <w:fldChar w:fldCharType="end"/>
        </w:r>
      </w:del>
      <w:ins w:id="1887" w:author="Gerard" w:date="2015-03-21T10:21:00Z">
        <w:del w:id="1888" w:author="rawlins" w:date="2015-05-19T16:38:00Z">
          <w:r w:rsidDel="00A924E1">
            <w:delInstrText>(</w:delInstrText>
          </w:r>
          <w:r w:rsidDel="00A924E1">
            <w:fldChar w:fldCharType="begin"/>
          </w:r>
          <w:r w:rsidDel="00A924E1">
            <w:delInstrText xml:space="preserve"> SEQ MTSec \c \* Arabic \* MERGEFORMAT </w:delInstrText>
          </w:r>
        </w:del>
      </w:ins>
      <w:del w:id="1889" w:author="rawlins" w:date="2015-05-19T16:38:00Z">
        <w:r w:rsidDel="00A924E1">
          <w:fldChar w:fldCharType="end"/>
        </w:r>
      </w:del>
      <w:ins w:id="1890" w:author="Gerard" w:date="2015-03-21T10:21:00Z">
        <w:del w:id="1891" w:author="rawlins" w:date="2015-05-19T16:38:00Z">
          <w:r w:rsidDel="00A924E1">
            <w:delInstrText>.</w:delInstrText>
          </w:r>
          <w:r w:rsidDel="00A924E1">
            <w:fldChar w:fldCharType="begin"/>
          </w:r>
          <w:r w:rsidDel="00A924E1">
            <w:delInstrText xml:space="preserve"> SEQ MTEqn \c \* Arabic \* MERGEFORMAT </w:delInstrText>
          </w:r>
        </w:del>
      </w:ins>
      <w:del w:id="1892" w:author="rawlins" w:date="2015-05-19T16:38:00Z">
        <w:r w:rsidDel="00A924E1">
          <w:fldChar w:fldCharType="separate"/>
        </w:r>
      </w:del>
      <w:ins w:id="1893" w:author="Gerard" w:date="2015-05-06T12:49:00Z">
        <w:del w:id="1894" w:author="rawlins" w:date="2015-05-19T16:10:00Z">
          <w:r w:rsidR="00E3755C" w:rsidDel="00752FD5">
            <w:rPr>
              <w:noProof/>
            </w:rPr>
            <w:delInstrText>87</w:delInstrText>
          </w:r>
        </w:del>
      </w:ins>
      <w:ins w:id="1895" w:author="Gerard" w:date="2015-03-21T10:21:00Z">
        <w:del w:id="1896" w:author="rawlins" w:date="2015-05-19T16:38:00Z">
          <w:r w:rsidDel="00A924E1">
            <w:fldChar w:fldCharType="end"/>
          </w:r>
          <w:r w:rsidDel="00A924E1">
            <w:delInstrText>)</w:delInstrText>
          </w:r>
          <w:r w:rsidDel="00A924E1">
            <w:fldChar w:fldCharType="end"/>
          </w:r>
        </w:del>
      </w:ins>
      <w:ins w:id="1897"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898" w:author="rawlins" w:date="2015-05-19T17:23:00Z">
        <w:r w:rsidR="00D3178E">
          <w:rPr>
            <w:noProof/>
          </w:rPr>
          <w:instrText>5</w:instrText>
        </w:r>
      </w:ins>
      <w:ins w:id="1899"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00" w:author="rawlins" w:date="2015-05-19T17:23:00Z">
        <w:r w:rsidR="00D3178E">
          <w:rPr>
            <w:noProof/>
          </w:rPr>
          <w:instrText>92</w:instrText>
        </w:r>
      </w:ins>
      <w:ins w:id="1901"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902" w:author="Gerard" w:date="2015-03-21T10:01:00Z"/>
        </w:rPr>
      </w:pPr>
      <w:ins w:id="1903" w:author="Gerard" w:date="2015-03-21T10:22:00Z">
        <w:r>
          <w:t xml:space="preserve">where </w:t>
        </w:r>
      </w:ins>
      <w:ins w:id="1904" w:author="Gerard" w:date="2015-03-21T10:22:00Z">
        <w:r w:rsidRPr="007E2473">
          <w:rPr>
            <w:position w:val="-12"/>
          </w:rPr>
          <w:object w:dxaOrig="340" w:dyaOrig="400" w14:anchorId="02512260">
            <v:shape id="_x0000_i2386" type="#_x0000_t75" style="width:14.25pt;height:21.75pt" o:ole="">
              <v:imagedata r:id="rId2742" o:title=""/>
            </v:shape>
            <o:OLEObject Type="Embed" ProgID="Equation.DSMT4" ShapeID="_x0000_i2386" DrawAspect="Content" ObjectID="_1493808564" r:id="rId2743"/>
          </w:object>
        </w:r>
      </w:ins>
      <w:ins w:id="1905" w:author="Gerard" w:date="2015-03-21T10:22:00Z">
        <w:r>
          <w:t xml:space="preserve"> is the strain energy density of strong bonds and </w:t>
        </w:r>
      </w:ins>
      <w:ins w:id="1906" w:author="Gerard" w:date="2015-03-21T10:23:00Z">
        <w:r w:rsidRPr="007E2473">
          <w:rPr>
            <w:position w:val="-12"/>
          </w:rPr>
          <w:object w:dxaOrig="360" w:dyaOrig="400" w14:anchorId="631B3E1A">
            <v:shape id="_x0000_i2387" type="#_x0000_t75" style="width:14.25pt;height:21.75pt" o:ole="">
              <v:imagedata r:id="rId2744" o:title=""/>
            </v:shape>
            <o:OLEObject Type="Embed" ProgID="Equation.DSMT4" ShapeID="_x0000_i2387" DrawAspect="Content" ObjectID="_1493808565" r:id="rId2745"/>
          </w:object>
        </w:r>
      </w:ins>
      <w:ins w:id="1907" w:author="Gerard" w:date="2015-03-21T10:23:00Z">
        <w:r>
          <w:t xml:space="preserve"> is the strain energy density of weak bonds, when they all </w:t>
        </w:r>
      </w:ins>
      <w:ins w:id="1908" w:author="Gerard" w:date="2015-03-21T13:22:00Z">
        <w:r w:rsidR="003D7647">
          <w:t>belong to the same generation</w:t>
        </w:r>
      </w:ins>
      <w:ins w:id="1909" w:author="Gerard" w:date="2015-03-21T10:23:00Z">
        <w:r>
          <w:t xml:space="preserve">.  </w:t>
        </w:r>
      </w:ins>
      <w:ins w:id="1910" w:author="Gerard" w:date="2015-03-21T10:24:00Z">
        <w:r>
          <w:t xml:space="preserve">In this expression, </w:t>
        </w:r>
      </w:ins>
      <w:ins w:id="1911" w:author="Gerard" w:date="2015-03-21T10:24:00Z">
        <w:r w:rsidRPr="006A2D15">
          <w:rPr>
            <w:position w:val="-14"/>
          </w:rPr>
          <w:object w:dxaOrig="860" w:dyaOrig="420" w14:anchorId="473ADCFE">
            <v:shape id="_x0000_i2388" type="#_x0000_t75" style="width:43.45pt;height:21.75pt" o:ole="">
              <v:imagedata r:id="rId2746" o:title=""/>
            </v:shape>
            <o:OLEObject Type="Embed" ProgID="Equation.DSMT4" ShapeID="_x0000_i2388" DrawAspect="Content" ObjectID="_1493808566" r:id="rId2747"/>
          </w:object>
        </w:r>
      </w:ins>
      <w:ins w:id="1912" w:author="Gerard" w:date="2015-03-21T10:25:00Z">
        <w:r>
          <w:t xml:space="preserve"> is t</w:t>
        </w:r>
      </w:ins>
      <w:ins w:id="1913" w:author="Gerard" w:date="2015-03-21T10:24:00Z">
        <w:r>
          <w:t xml:space="preserve">he mass fraction of </w:t>
        </w:r>
      </w:ins>
      <w:ins w:id="1914" w:author="Gerard" w:date="2015-03-21T10:24:00Z">
        <w:r w:rsidRPr="008F4FC8">
          <w:rPr>
            <w:position w:val="-4"/>
          </w:rPr>
          <w:object w:dxaOrig="380" w:dyaOrig="200" w14:anchorId="6AA7054E">
            <v:shape id="_x0000_i2389" type="#_x0000_t75" style="width:21.75pt;height:7.45pt" o:ole="">
              <v:imagedata r:id="rId2748" o:title=""/>
            </v:shape>
            <o:OLEObject Type="Embed" ProgID="Equation.DSMT4" ShapeID="_x0000_i2389" DrawAspect="Content" ObjectID="_1493808567" r:id="rId2749"/>
          </w:object>
        </w:r>
      </w:ins>
      <w:ins w:id="1915" w:author="Gerard" w:date="2015-03-21T10:24:00Z">
        <w:r>
          <w:t>generation weak bonds</w:t>
        </w:r>
      </w:ins>
      <w:ins w:id="1916" w:author="Gerard" w:date="2015-03-21T10:25:00Z">
        <w:r>
          <w:t>, which evolves over time as described below</w:t>
        </w:r>
      </w:ins>
      <w:ins w:id="1917" w:author="Gerard" w:date="2015-03-21T10:24:00Z">
        <w:r>
          <w:t>.</w:t>
        </w:r>
      </w:ins>
      <w:ins w:id="1918" w:author="Gerard" w:date="2015-03-21T10:26:00Z">
        <w:r>
          <w:t xml:space="preserve">  The summation is taken over all generations </w:t>
        </w:r>
      </w:ins>
      <w:ins w:id="1919" w:author="Gerard" w:date="2015-03-21T10:26:00Z">
        <w:r w:rsidRPr="00F77222">
          <w:rPr>
            <w:position w:val="-4"/>
          </w:rPr>
          <w:object w:dxaOrig="200" w:dyaOrig="200" w14:anchorId="6457A565">
            <v:shape id="_x0000_i2390" type="#_x0000_t75" style="width:7.45pt;height:7.45pt" o:ole="">
              <v:imagedata r:id="rId2750" o:title=""/>
            </v:shape>
            <o:OLEObject Type="Embed" ProgID="Equation.DSMT4" ShapeID="_x0000_i2390" DrawAspect="Content" ObjectID="_1493808568" r:id="rId2751"/>
          </w:object>
        </w:r>
      </w:ins>
      <w:ins w:id="1920" w:author="Gerard" w:date="2015-03-21T10:26:00Z">
        <w:r>
          <w:t xml:space="preserve"> that were created prior to the current time </w:t>
        </w:r>
      </w:ins>
      <w:ins w:id="1921" w:author="Gerard" w:date="2015-03-21T10:26:00Z">
        <w:r w:rsidRPr="008F4FC8">
          <w:rPr>
            <w:position w:val="-4"/>
          </w:rPr>
          <w:object w:dxaOrig="140" w:dyaOrig="220" w14:anchorId="11710968">
            <v:shape id="_x0000_i2391" type="#_x0000_t75" style="width:7.45pt;height:14.25pt" o:ole="">
              <v:imagedata r:id="rId2752" o:title=""/>
            </v:shape>
            <o:OLEObject Type="Embed" ProgID="Equation.DSMT4" ShapeID="_x0000_i2391" DrawAspect="Content" ObjectID="_1493808569" r:id="rId2753"/>
          </w:object>
        </w:r>
      </w:ins>
      <w:ins w:id="1922" w:author="Gerard" w:date="2015-03-21T10:26:00Z">
        <w:r>
          <w:t>.</w:t>
        </w:r>
      </w:ins>
      <w:ins w:id="1923" w:author="Gerard" w:date="2015-03-21T10:25:00Z">
        <w:r>
          <w:t xml:space="preserve">  </w:t>
        </w:r>
      </w:ins>
      <w:ins w:id="1924" w:author="Gerard" w:date="2015-03-21T10:00:00Z">
        <w:r w:rsidR="00D25725">
          <w:t xml:space="preserve">The Cauchy stress </w:t>
        </w:r>
      </w:ins>
      <w:ins w:id="1925" w:author="Gerard" w:date="2015-03-21T10:03:00Z">
        <w:r w:rsidR="00D25725" w:rsidRPr="007E2473">
          <w:rPr>
            <w:position w:val="-6"/>
          </w:rPr>
          <w:object w:dxaOrig="240" w:dyaOrig="240" w14:anchorId="2A21D649">
            <v:shape id="_x0000_i2392" type="#_x0000_t75" style="width:14.25pt;height:14.25pt" o:ole="">
              <v:imagedata r:id="rId2754" o:title=""/>
            </v:shape>
            <o:OLEObject Type="Embed" ProgID="Equation.DSMT4" ShapeID="_x0000_i2392" DrawAspect="Content" ObjectID="_1493808570" r:id="rId2755"/>
          </w:object>
        </w:r>
      </w:ins>
      <w:ins w:id="1926" w:author="Gerard" w:date="2015-03-21T10:03:00Z">
        <w:r w:rsidR="00D25725">
          <w:t xml:space="preserve"> </w:t>
        </w:r>
      </w:ins>
      <w:ins w:id="1927" w:author="Gerard" w:date="2015-03-21T10:00:00Z">
        <w:r w:rsidR="00D25725">
          <w:t xml:space="preserve">in a reactive viscoelastic material is </w:t>
        </w:r>
      </w:ins>
      <w:ins w:id="1928" w:author="Gerard" w:date="2015-03-21T10:25:00Z">
        <w:r>
          <w:t xml:space="preserve">similarly </w:t>
        </w:r>
      </w:ins>
      <w:ins w:id="1929" w:author="Gerard" w:date="2015-03-21T10:00:00Z">
        <w:r w:rsidR="00D25725">
          <w:t>given by</w:t>
        </w:r>
      </w:ins>
    </w:p>
    <w:p w14:paraId="0064A955" w14:textId="38E39D08" w:rsidR="00D25725" w:rsidRDefault="00D25725">
      <w:pPr>
        <w:pStyle w:val="MTDisplayEquation"/>
        <w:rPr>
          <w:ins w:id="1930" w:author="Gerard" w:date="2015-03-21T09:58:00Z"/>
        </w:rPr>
        <w:pPrChange w:id="1931" w:author="Gerard" w:date="2015-03-21T10:01:00Z">
          <w:pPr/>
        </w:pPrChange>
      </w:pPr>
      <w:ins w:id="1932" w:author="Gerard" w:date="2015-03-21T10:01:00Z">
        <w:r>
          <w:tab/>
        </w:r>
      </w:ins>
      <w:ins w:id="1933" w:author="Gerard" w:date="2015-03-21T10:01:00Z">
        <w:r w:rsidRPr="007E2473">
          <w:rPr>
            <w:position w:val="-28"/>
          </w:rPr>
          <w:object w:dxaOrig="2840" w:dyaOrig="580" w14:anchorId="72E23D6A">
            <v:shape id="_x0000_i2393" type="#_x0000_t75" style="width:2in;height:28.55pt" o:ole="">
              <v:imagedata r:id="rId2756" o:title=""/>
            </v:shape>
            <o:OLEObject Type="Embed" ProgID="Equation.DSMT4" ShapeID="_x0000_i2393" DrawAspect="Content" ObjectID="_1493808571" r:id="rId2757"/>
          </w:object>
        </w:r>
      </w:ins>
      <w:ins w:id="1934" w:author="Gerard" w:date="2015-03-21T10:01:00Z">
        <w:r>
          <w:t xml:space="preserve"> </w:t>
        </w:r>
        <w:r>
          <w:tab/>
        </w:r>
        <w:del w:id="1935"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36" w:author="rawlins" w:date="2015-05-19T16:38:00Z">
        <w:r w:rsidDel="00A924E1">
          <w:fldChar w:fldCharType="end"/>
        </w:r>
      </w:del>
      <w:bookmarkStart w:id="1937" w:name="ZEqnNum468501"/>
      <w:ins w:id="1938" w:author="Gerard" w:date="2015-03-21T10:01:00Z">
        <w:del w:id="1939" w:author="rawlins" w:date="2015-05-19T16:38:00Z">
          <w:r w:rsidDel="00A924E1">
            <w:delInstrText>(</w:delInstrText>
          </w:r>
          <w:r w:rsidDel="00A924E1">
            <w:fldChar w:fldCharType="begin"/>
          </w:r>
          <w:r w:rsidDel="00A924E1">
            <w:delInstrText xml:space="preserve"> SEQ MTSec \c \* Arabic \* MERGEFORMAT </w:delInstrText>
          </w:r>
        </w:del>
      </w:ins>
      <w:del w:id="1940" w:author="rawlins" w:date="2015-05-19T16:38:00Z">
        <w:r w:rsidDel="00A924E1">
          <w:fldChar w:fldCharType="end"/>
        </w:r>
      </w:del>
      <w:ins w:id="1941" w:author="Gerard" w:date="2015-03-21T10:01:00Z">
        <w:del w:id="1942" w:author="rawlins" w:date="2015-05-19T16:38:00Z">
          <w:r w:rsidDel="00A924E1">
            <w:delInstrText>.</w:delInstrText>
          </w:r>
          <w:r w:rsidDel="00A924E1">
            <w:fldChar w:fldCharType="begin"/>
          </w:r>
          <w:r w:rsidDel="00A924E1">
            <w:delInstrText xml:space="preserve"> SEQ MTEqn \c \* Arabic \* MERGEFORMAT </w:delInstrText>
          </w:r>
        </w:del>
      </w:ins>
      <w:del w:id="1943" w:author="rawlins" w:date="2015-05-19T16:38:00Z">
        <w:r w:rsidDel="00A924E1">
          <w:fldChar w:fldCharType="separate"/>
        </w:r>
      </w:del>
      <w:ins w:id="1944" w:author="Gerard" w:date="2015-05-06T12:49:00Z">
        <w:del w:id="1945" w:author="rawlins" w:date="2015-05-19T16:10:00Z">
          <w:r w:rsidR="00E3755C" w:rsidDel="00752FD5">
            <w:rPr>
              <w:noProof/>
            </w:rPr>
            <w:delInstrText>88</w:delInstrText>
          </w:r>
        </w:del>
      </w:ins>
      <w:ins w:id="1946" w:author="Gerard" w:date="2015-03-21T10:01:00Z">
        <w:del w:id="1947" w:author="rawlins" w:date="2015-05-19T16:38:00Z">
          <w:r w:rsidDel="00A924E1">
            <w:fldChar w:fldCharType="end"/>
          </w:r>
          <w:r w:rsidDel="00A924E1">
            <w:delInstrText>)</w:delInstrText>
          </w:r>
          <w:bookmarkEnd w:id="1937"/>
          <w:r w:rsidDel="00A924E1">
            <w:fldChar w:fldCharType="end"/>
          </w:r>
        </w:del>
      </w:ins>
      <w:ins w:id="194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49" w:name="ZEqnNum467146"/>
        <w:r w:rsidR="00A924E1">
          <w:instrText>(</w:instrText>
        </w:r>
        <w:r w:rsidR="00A924E1">
          <w:fldChar w:fldCharType="begin"/>
        </w:r>
        <w:r w:rsidR="00A924E1">
          <w:instrText xml:space="preserve"> SEQ MTSec \c \* Arabic \* MERGEFORMAT </w:instrText>
        </w:r>
      </w:ins>
      <w:r w:rsidR="00A924E1">
        <w:fldChar w:fldCharType="separate"/>
      </w:r>
      <w:ins w:id="1950" w:author="rawlins" w:date="2015-05-19T17:23:00Z">
        <w:r w:rsidR="00D3178E">
          <w:rPr>
            <w:noProof/>
          </w:rPr>
          <w:instrText>5</w:instrText>
        </w:r>
      </w:ins>
      <w:ins w:id="195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52" w:author="rawlins" w:date="2015-05-19T17:23:00Z">
        <w:r w:rsidR="00D3178E">
          <w:rPr>
            <w:noProof/>
          </w:rPr>
          <w:instrText>93</w:instrText>
        </w:r>
      </w:ins>
      <w:ins w:id="1953" w:author="rawlins" w:date="2015-05-19T16:39:00Z">
        <w:r w:rsidR="00A924E1">
          <w:fldChar w:fldCharType="end"/>
        </w:r>
        <w:r w:rsidR="00A924E1">
          <w:instrText>)</w:instrText>
        </w:r>
        <w:bookmarkEnd w:id="1949"/>
        <w:r w:rsidR="00A924E1">
          <w:fldChar w:fldCharType="end"/>
        </w:r>
      </w:ins>
    </w:p>
    <w:p w14:paraId="3DDE9A00" w14:textId="6CF22B23" w:rsidR="00D25725" w:rsidRDefault="00D25725" w:rsidP="008F4FC8">
      <w:pPr>
        <w:rPr>
          <w:ins w:id="1954" w:author="Gerard" w:date="2015-03-21T10:26:00Z"/>
        </w:rPr>
      </w:pPr>
      <w:ins w:id="1955" w:author="Gerard" w:date="2015-03-21T10:03:00Z">
        <w:r>
          <w:t xml:space="preserve">where </w:t>
        </w:r>
      </w:ins>
      <w:ins w:id="1956" w:author="Gerard" w:date="2015-03-21T10:03:00Z">
        <w:r w:rsidRPr="007E2473">
          <w:rPr>
            <w:position w:val="-6"/>
          </w:rPr>
          <w:object w:dxaOrig="300" w:dyaOrig="340" w14:anchorId="356C6038">
            <v:shape id="_x0000_i2394" type="#_x0000_t75" style="width:14.25pt;height:14.25pt" o:ole="">
              <v:imagedata r:id="rId2758" o:title=""/>
            </v:shape>
            <o:OLEObject Type="Embed" ProgID="Equation.DSMT4" ShapeID="_x0000_i2394" DrawAspect="Content" ObjectID="_1493808572" r:id="rId2759"/>
          </w:object>
        </w:r>
      </w:ins>
      <w:ins w:id="1957" w:author="Gerard" w:date="2015-03-21T10:03:00Z">
        <w:r>
          <w:t xml:space="preserve"> is the stress in the strong bonds and </w:t>
        </w:r>
      </w:ins>
      <w:ins w:id="1958" w:author="Gerard" w:date="2015-03-21T10:03:00Z">
        <w:r w:rsidRPr="007E2473">
          <w:rPr>
            <w:position w:val="-6"/>
          </w:rPr>
          <w:object w:dxaOrig="320" w:dyaOrig="340" w14:anchorId="7BEBA7B7">
            <v:shape id="_x0000_i2395" type="#_x0000_t75" style="width:14.25pt;height:14.25pt" o:ole="">
              <v:imagedata r:id="rId2760" o:title=""/>
            </v:shape>
            <o:OLEObject Type="Embed" ProgID="Equation.DSMT4" ShapeID="_x0000_i2395" DrawAspect="Content" ObjectID="_1493808573" r:id="rId2761"/>
          </w:object>
        </w:r>
      </w:ins>
      <w:ins w:id="1959" w:author="Gerard" w:date="2015-03-21T10:03:00Z">
        <w:r>
          <w:t xml:space="preserve"> </w:t>
        </w:r>
      </w:ins>
      <w:ins w:id="1960" w:author="Gerard" w:date="2015-03-21T10:04:00Z">
        <w:r>
          <w:t>is the stress in the weak bonds.</w:t>
        </w:r>
      </w:ins>
      <w:ins w:id="1961"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1962" w:author="Gerard" w:date="2015-03-21T10:28:00Z"/>
        </w:rPr>
        <w:pPrChange w:id="1963" w:author="Gerard" w:date="2015-03-21T10:26:00Z">
          <w:pPr>
            <w:jc w:val="left"/>
          </w:pPr>
        </w:pPrChange>
      </w:pPr>
      <w:ins w:id="1964" w:author="Gerard" w:date="2015-03-21T10:26:00Z">
        <w:r>
          <w:tab/>
        </w:r>
      </w:ins>
      <w:ins w:id="1965" w:author="Gerard" w:date="2015-03-21T10:27:00Z">
        <w:r w:rsidRPr="007E2473">
          <w:rPr>
            <w:position w:val="-24"/>
          </w:rPr>
          <w:object w:dxaOrig="5220" w:dyaOrig="740" w14:anchorId="42A7F3FC">
            <v:shape id="_x0000_i2396" type="#_x0000_t75" style="width:259.45pt;height:36pt" o:ole="">
              <v:imagedata r:id="rId2762" o:title=""/>
            </v:shape>
            <o:OLEObject Type="Embed" ProgID="Equation.DSMT4" ShapeID="_x0000_i2396" DrawAspect="Content" ObjectID="_1493808574" r:id="rId2763"/>
          </w:object>
        </w:r>
      </w:ins>
      <w:ins w:id="1966" w:author="Gerard" w:date="2015-03-21T10:27:00Z">
        <w:r>
          <w:t xml:space="preserve"> </w:t>
        </w:r>
        <w:r>
          <w:tab/>
        </w:r>
        <w:del w:id="1967"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68" w:author="rawlins" w:date="2015-05-19T16:39:00Z">
        <w:r w:rsidDel="00A924E1">
          <w:fldChar w:fldCharType="end"/>
        </w:r>
      </w:del>
      <w:ins w:id="1969" w:author="Gerard" w:date="2015-03-21T10:27:00Z">
        <w:del w:id="1970" w:author="rawlins" w:date="2015-05-19T16:39:00Z">
          <w:r w:rsidDel="00A924E1">
            <w:delInstrText>(</w:delInstrText>
          </w:r>
          <w:r w:rsidDel="00A924E1">
            <w:fldChar w:fldCharType="begin"/>
          </w:r>
          <w:r w:rsidDel="00A924E1">
            <w:delInstrText xml:space="preserve"> SEQ MTSec \c \* Arabic \* MERGEFORMAT </w:delInstrText>
          </w:r>
        </w:del>
      </w:ins>
      <w:del w:id="1971" w:author="rawlins" w:date="2015-05-19T16:39:00Z">
        <w:r w:rsidDel="00A924E1">
          <w:fldChar w:fldCharType="end"/>
        </w:r>
      </w:del>
      <w:ins w:id="1972" w:author="Gerard" w:date="2015-03-21T10:27:00Z">
        <w:del w:id="1973" w:author="rawlins" w:date="2015-05-19T16:39:00Z">
          <w:r w:rsidDel="00A924E1">
            <w:delInstrText>.</w:delInstrText>
          </w:r>
          <w:r w:rsidDel="00A924E1">
            <w:fldChar w:fldCharType="begin"/>
          </w:r>
          <w:r w:rsidDel="00A924E1">
            <w:delInstrText xml:space="preserve"> SEQ MTEqn \c \* Arabic \* MERGEFORMAT </w:delInstrText>
          </w:r>
        </w:del>
      </w:ins>
      <w:del w:id="1974" w:author="rawlins" w:date="2015-05-19T16:39:00Z">
        <w:r w:rsidDel="00A924E1">
          <w:fldChar w:fldCharType="separate"/>
        </w:r>
      </w:del>
      <w:ins w:id="1975" w:author="Gerard" w:date="2015-05-06T12:49:00Z">
        <w:del w:id="1976" w:author="rawlins" w:date="2015-05-19T16:10:00Z">
          <w:r w:rsidR="00E3755C" w:rsidDel="00752FD5">
            <w:rPr>
              <w:noProof/>
            </w:rPr>
            <w:delInstrText>89</w:delInstrText>
          </w:r>
        </w:del>
      </w:ins>
      <w:ins w:id="1977" w:author="Gerard" w:date="2015-03-21T10:27:00Z">
        <w:del w:id="1978" w:author="rawlins" w:date="2015-05-19T16:39:00Z">
          <w:r w:rsidDel="00A924E1">
            <w:fldChar w:fldCharType="end"/>
          </w:r>
          <w:r w:rsidDel="00A924E1">
            <w:delInstrText>)</w:delInstrText>
          </w:r>
          <w:r w:rsidDel="00A924E1">
            <w:fldChar w:fldCharType="end"/>
          </w:r>
        </w:del>
      </w:ins>
      <w:ins w:id="1979"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80" w:author="rawlins" w:date="2015-05-19T17:23:00Z">
        <w:r w:rsidR="00D3178E">
          <w:rPr>
            <w:noProof/>
          </w:rPr>
          <w:instrText>5</w:instrText>
        </w:r>
      </w:ins>
      <w:ins w:id="198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82" w:author="rawlins" w:date="2015-05-19T17:23:00Z">
        <w:r w:rsidR="00D3178E">
          <w:rPr>
            <w:noProof/>
          </w:rPr>
          <w:instrText>94</w:instrText>
        </w:r>
      </w:ins>
      <w:ins w:id="1983"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1984" w:author="Gerard" w:date="2015-03-21T10:30:00Z"/>
        </w:rPr>
      </w:pPr>
      <w:ins w:id="1985" w:author="Gerard" w:date="2015-03-21T10:29:00Z">
        <w:r>
          <w:t xml:space="preserve">The mass fractions </w:t>
        </w:r>
      </w:ins>
      <w:ins w:id="1986" w:author="Gerard" w:date="2015-03-21T10:29:00Z">
        <w:r w:rsidRPr="007E2473">
          <w:rPr>
            <w:position w:val="-14"/>
          </w:rPr>
          <w:object w:dxaOrig="860" w:dyaOrig="420" w14:anchorId="50342B82">
            <v:shape id="_x0000_i2397" type="#_x0000_t75" style="width:43.45pt;height:21.75pt" o:ole="">
              <v:imagedata r:id="rId2764" o:title=""/>
            </v:shape>
            <o:OLEObject Type="Embed" ProgID="Equation.DSMT4" ShapeID="_x0000_i2397" DrawAspect="Content" ObjectID="_1493808575" r:id="rId2765"/>
          </w:object>
        </w:r>
      </w:ins>
      <w:ins w:id="1987" w:author="Gerard" w:date="2015-03-21T10:29:00Z">
        <w:r>
          <w:t xml:space="preserve"> are obtained by solving the equation of mass balance for reactive </w:t>
        </w:r>
      </w:ins>
      <w:ins w:id="1988" w:author="Gerard" w:date="2015-03-21T13:24:00Z">
        <w:r w:rsidR="003D7647">
          <w:t xml:space="preserve">constrained </w:t>
        </w:r>
      </w:ins>
      <w:ins w:id="1989" w:author="Gerard" w:date="2015-03-21T10:29:00Z">
        <w:r>
          <w:t>mixtures,</w:t>
        </w:r>
      </w:ins>
    </w:p>
    <w:p w14:paraId="1976AFF7" w14:textId="1BDD3943" w:rsidR="00FC599A" w:rsidRPr="008F4FC8" w:rsidRDefault="00FC599A">
      <w:pPr>
        <w:pStyle w:val="MTDisplayEquation"/>
        <w:rPr>
          <w:ins w:id="1990" w:author="Gerard" w:date="2015-03-21T10:20:00Z"/>
        </w:rPr>
        <w:pPrChange w:id="1991" w:author="Gerard" w:date="2015-03-21T10:30:00Z">
          <w:pPr>
            <w:jc w:val="left"/>
          </w:pPr>
        </w:pPrChange>
      </w:pPr>
      <w:ins w:id="1992" w:author="Gerard" w:date="2015-03-21T10:30:00Z">
        <w:r>
          <w:tab/>
        </w:r>
      </w:ins>
      <w:ins w:id="1993" w:author="Gerard" w:date="2015-03-21T10:30:00Z">
        <w:r w:rsidR="00146ACD" w:rsidRPr="00146ACD">
          <w:rPr>
            <w:position w:val="-24"/>
          </w:rPr>
          <w:object w:dxaOrig="1680" w:dyaOrig="680" w14:anchorId="0B1B2BA7">
            <v:shape id="_x0000_i2398" type="#_x0000_t75" style="width:86.25pt;height:36pt" o:ole="">
              <v:imagedata r:id="rId2766" o:title=""/>
            </v:shape>
            <o:OLEObject Type="Embed" ProgID="Equation.DSMT4" ShapeID="_x0000_i2398" DrawAspect="Content" ObjectID="_1493808576" r:id="rId2767"/>
          </w:object>
        </w:r>
      </w:ins>
      <w:ins w:id="1994" w:author="Gerard" w:date="2015-03-21T10:30:00Z">
        <w:r>
          <w:t xml:space="preserve"> </w:t>
        </w:r>
        <w:r>
          <w:tab/>
        </w:r>
        <w:del w:id="199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96" w:author="rawlins" w:date="2015-05-19T16:39:00Z">
        <w:r w:rsidDel="00A924E1">
          <w:fldChar w:fldCharType="end"/>
        </w:r>
      </w:del>
      <w:ins w:id="1997" w:author="Gerard" w:date="2015-03-21T10:30:00Z">
        <w:del w:id="1998" w:author="rawlins" w:date="2015-05-19T16:39:00Z">
          <w:r w:rsidDel="00A924E1">
            <w:delInstrText>(</w:delInstrText>
          </w:r>
          <w:r w:rsidDel="00A924E1">
            <w:fldChar w:fldCharType="begin"/>
          </w:r>
          <w:r w:rsidDel="00A924E1">
            <w:delInstrText xml:space="preserve"> SEQ MTSec \c \* Arabic \* MERGEFORMAT </w:delInstrText>
          </w:r>
        </w:del>
      </w:ins>
      <w:del w:id="1999" w:author="rawlins" w:date="2015-05-19T16:39:00Z">
        <w:r w:rsidDel="00A924E1">
          <w:fldChar w:fldCharType="end"/>
        </w:r>
      </w:del>
      <w:ins w:id="2000" w:author="Gerard" w:date="2015-03-21T10:30:00Z">
        <w:del w:id="2001" w:author="rawlins" w:date="2015-05-19T16:39:00Z">
          <w:r w:rsidDel="00A924E1">
            <w:delInstrText>.</w:delInstrText>
          </w:r>
          <w:r w:rsidDel="00A924E1">
            <w:fldChar w:fldCharType="begin"/>
          </w:r>
          <w:r w:rsidDel="00A924E1">
            <w:delInstrText xml:space="preserve"> SEQ MTEqn \c \* Arabic \* MERGEFORMAT </w:delInstrText>
          </w:r>
        </w:del>
      </w:ins>
      <w:del w:id="2002" w:author="rawlins" w:date="2015-05-19T16:39:00Z">
        <w:r w:rsidDel="00A924E1">
          <w:fldChar w:fldCharType="separate"/>
        </w:r>
      </w:del>
      <w:ins w:id="2003" w:author="Gerard" w:date="2015-05-06T12:49:00Z">
        <w:del w:id="2004" w:author="rawlins" w:date="2015-05-19T16:10:00Z">
          <w:r w:rsidR="00E3755C" w:rsidDel="00752FD5">
            <w:rPr>
              <w:noProof/>
            </w:rPr>
            <w:delInstrText>90</w:delInstrText>
          </w:r>
        </w:del>
      </w:ins>
      <w:ins w:id="2005" w:author="Gerard" w:date="2015-03-21T10:30:00Z">
        <w:del w:id="2006" w:author="rawlins" w:date="2015-05-19T16:39:00Z">
          <w:r w:rsidDel="00A924E1">
            <w:fldChar w:fldCharType="end"/>
          </w:r>
          <w:r w:rsidDel="00A924E1">
            <w:delInstrText>)</w:delInstrText>
          </w:r>
          <w:r w:rsidDel="00A924E1">
            <w:fldChar w:fldCharType="end"/>
          </w:r>
        </w:del>
      </w:ins>
      <w:ins w:id="2007"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08" w:author="rawlins" w:date="2015-05-19T17:23:00Z">
        <w:r w:rsidR="00D3178E">
          <w:rPr>
            <w:noProof/>
          </w:rPr>
          <w:instrText>5</w:instrText>
        </w:r>
      </w:ins>
      <w:ins w:id="2009"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10" w:author="rawlins" w:date="2015-05-19T17:23:00Z">
        <w:r w:rsidR="00D3178E">
          <w:rPr>
            <w:noProof/>
          </w:rPr>
          <w:instrText>95</w:instrText>
        </w:r>
      </w:ins>
      <w:ins w:id="2011"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12" w:author="Gerard" w:date="2015-03-21T10:33:00Z"/>
        </w:rPr>
      </w:pPr>
      <w:ins w:id="2013" w:author="Gerard" w:date="2015-03-21T10:31:00Z">
        <w:r>
          <w:t xml:space="preserve">where the mass fraction supply </w:t>
        </w:r>
      </w:ins>
      <w:ins w:id="2014" w:author="Gerard" w:date="2015-03-21T10:31:00Z">
        <w:r w:rsidRPr="00146ACD">
          <w:rPr>
            <w:position w:val="-4"/>
          </w:rPr>
          <w:object w:dxaOrig="320" w:dyaOrig="320" w14:anchorId="036FE4F7">
            <v:shape id="_x0000_i2399" type="#_x0000_t75" style="width:14.25pt;height:14.25pt" o:ole="">
              <v:imagedata r:id="rId2768" o:title=""/>
            </v:shape>
            <o:OLEObject Type="Embed" ProgID="Equation.DSMT4" ShapeID="_x0000_i2399" DrawAspect="Content" ObjectID="_1493808577" r:id="rId2769"/>
          </w:object>
        </w:r>
      </w:ins>
      <w:ins w:id="2015" w:author="Gerard" w:date="2015-03-21T10:31:00Z">
        <w:r>
          <w:t xml:space="preserve"> must be specified </w:t>
        </w:r>
      </w:ins>
      <w:ins w:id="2016" w:author="Gerard" w:date="2015-03-21T10:32:00Z">
        <w:r>
          <w:t xml:space="preserve">as </w:t>
        </w:r>
      </w:ins>
      <w:ins w:id="2017" w:author="Gerard" w:date="2015-03-21T10:31:00Z">
        <w:r>
          <w:t xml:space="preserve">a constitutive </w:t>
        </w:r>
      </w:ins>
      <w:ins w:id="2018" w:author="Gerard" w:date="2015-03-21T10:32:00Z">
        <w:r>
          <w:t>function of the deformation</w:t>
        </w:r>
      </w:ins>
      <w:ins w:id="2019" w:author="Gerard" w:date="2015-03-21T10:34:00Z">
        <w:r w:rsidR="00295FC5">
          <w:t xml:space="preserve"> gradient </w:t>
        </w:r>
      </w:ins>
      <w:ins w:id="2020" w:author="Gerard" w:date="2015-03-21T10:36:00Z">
        <w:r w:rsidR="00295FC5" w:rsidRPr="00295FC5">
          <w:rPr>
            <w:position w:val="-4"/>
          </w:rPr>
          <w:object w:dxaOrig="220" w:dyaOrig="240" w14:anchorId="4DA3227F">
            <v:shape id="_x0000_i2400" type="#_x0000_t75" style="width:14.25pt;height:14.25pt" o:ole="">
              <v:imagedata r:id="rId2770" o:title=""/>
            </v:shape>
            <o:OLEObject Type="Embed" ProgID="Equation.DSMT4" ShapeID="_x0000_i2400" DrawAspect="Content" ObjectID="_1493808578" r:id="rId2771"/>
          </w:object>
        </w:r>
      </w:ins>
      <w:ins w:id="2021" w:author="Gerard" w:date="2015-03-21T10:36:00Z">
        <w:r w:rsidR="00295FC5">
          <w:t xml:space="preserve"> </w:t>
        </w:r>
      </w:ins>
      <w:ins w:id="2022" w:author="Gerard" w:date="2015-03-21T10:32:00Z">
        <w:r>
          <w:t xml:space="preserve">and </w:t>
        </w:r>
      </w:ins>
      <w:ins w:id="2023" w:author="Gerard" w:date="2015-03-21T10:34:00Z">
        <w:r w:rsidR="00295FC5">
          <w:t xml:space="preserve">the </w:t>
        </w:r>
      </w:ins>
      <w:ins w:id="2024" w:author="Gerard" w:date="2015-03-21T10:32:00Z">
        <w:r>
          <w:t xml:space="preserve">mass fractions </w:t>
        </w:r>
      </w:ins>
      <w:ins w:id="2025" w:author="Gerard" w:date="2015-03-21T10:31:00Z">
        <w:r w:rsidRPr="00146ACD">
          <w:rPr>
            <w:position w:val="-4"/>
          </w:rPr>
          <w:object w:dxaOrig="340" w:dyaOrig="320" w14:anchorId="55B77E6B">
            <v:shape id="_x0000_i2401" type="#_x0000_t75" style="width:14.25pt;height:14.25pt" o:ole="">
              <v:imagedata r:id="rId2772" o:title=""/>
            </v:shape>
            <o:OLEObject Type="Embed" ProgID="Equation.DSMT4" ShapeID="_x0000_i2401" DrawAspect="Content" ObjectID="_1493808579" r:id="rId2773"/>
          </w:object>
        </w:r>
      </w:ins>
      <w:ins w:id="2026" w:author="Gerard" w:date="2015-03-21T10:31:00Z">
        <w:r>
          <w:t xml:space="preserve"> </w:t>
        </w:r>
      </w:ins>
      <w:ins w:id="2027" w:author="Gerard" w:date="2015-03-21T10:32:00Z">
        <w:r>
          <w:t>from all generations.</w:t>
        </w:r>
      </w:ins>
      <w:ins w:id="2028" w:author="Gerard" w:date="2015-03-21T10:33:00Z">
        <w:r w:rsidR="00E11829">
          <w:t xml:space="preserve">  Since mass must be conserved over all generations, it follows that</w:t>
        </w:r>
      </w:ins>
    </w:p>
    <w:p w14:paraId="1C4E62DD" w14:textId="2203618C" w:rsidR="00E11829" w:rsidRDefault="00E11829">
      <w:pPr>
        <w:pStyle w:val="MTDisplayEquation"/>
        <w:rPr>
          <w:ins w:id="2029" w:author="Gerard" w:date="2015-03-21T10:34:00Z"/>
        </w:rPr>
        <w:pPrChange w:id="2030" w:author="Gerard" w:date="2015-03-21T10:33:00Z">
          <w:pPr>
            <w:jc w:val="left"/>
          </w:pPr>
        </w:pPrChange>
      </w:pPr>
      <w:ins w:id="2031" w:author="Gerard" w:date="2015-03-21T10:33:00Z">
        <w:r>
          <w:lastRenderedPageBreak/>
          <w:tab/>
        </w:r>
      </w:ins>
      <w:ins w:id="2032" w:author="Gerard" w:date="2015-03-21T10:33:00Z">
        <w:r w:rsidRPr="007E2473">
          <w:rPr>
            <w:position w:val="-28"/>
          </w:rPr>
          <w:object w:dxaOrig="2120" w:dyaOrig="560" w14:anchorId="7DBFA940">
            <v:shape id="_x0000_i2402" type="#_x0000_t75" style="width:108pt;height:28.55pt" o:ole="">
              <v:imagedata r:id="rId2774" o:title=""/>
            </v:shape>
            <o:OLEObject Type="Embed" ProgID="Equation.DSMT4" ShapeID="_x0000_i2402" DrawAspect="Content" ObjectID="_1493808580" r:id="rId2775"/>
          </w:object>
        </w:r>
      </w:ins>
      <w:ins w:id="2033" w:author="Gerard" w:date="2015-03-21T10:33:00Z">
        <w:r>
          <w:t xml:space="preserve"> </w:t>
        </w:r>
        <w:r>
          <w:tab/>
        </w:r>
        <w:del w:id="2034"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35" w:author="rawlins" w:date="2015-05-19T16:39:00Z">
        <w:r w:rsidDel="00A924E1">
          <w:fldChar w:fldCharType="end"/>
        </w:r>
      </w:del>
      <w:ins w:id="2036" w:author="Gerard" w:date="2015-03-21T10:33:00Z">
        <w:del w:id="2037" w:author="rawlins" w:date="2015-05-19T16:39:00Z">
          <w:r w:rsidDel="00A924E1">
            <w:delInstrText>(</w:delInstrText>
          </w:r>
          <w:r w:rsidDel="00A924E1">
            <w:fldChar w:fldCharType="begin"/>
          </w:r>
          <w:r w:rsidDel="00A924E1">
            <w:delInstrText xml:space="preserve"> SEQ MTSec \c \* Arabic \* MERGEFORMAT </w:delInstrText>
          </w:r>
        </w:del>
      </w:ins>
      <w:del w:id="2038" w:author="rawlins" w:date="2015-05-19T16:39:00Z">
        <w:r w:rsidDel="00A924E1">
          <w:fldChar w:fldCharType="end"/>
        </w:r>
      </w:del>
      <w:ins w:id="2039" w:author="Gerard" w:date="2015-03-21T10:33:00Z">
        <w:del w:id="2040" w:author="rawlins" w:date="2015-05-19T16:39:00Z">
          <w:r w:rsidDel="00A924E1">
            <w:delInstrText>.</w:delInstrText>
          </w:r>
          <w:r w:rsidDel="00A924E1">
            <w:fldChar w:fldCharType="begin"/>
          </w:r>
          <w:r w:rsidDel="00A924E1">
            <w:delInstrText xml:space="preserve"> SEQ MTEqn \c \* Arabic \* MERGEFORMAT </w:delInstrText>
          </w:r>
        </w:del>
      </w:ins>
      <w:del w:id="2041" w:author="rawlins" w:date="2015-05-19T16:39:00Z">
        <w:r w:rsidDel="00A924E1">
          <w:fldChar w:fldCharType="separate"/>
        </w:r>
      </w:del>
      <w:ins w:id="2042" w:author="Gerard" w:date="2015-05-06T12:49:00Z">
        <w:del w:id="2043" w:author="rawlins" w:date="2015-05-19T16:10:00Z">
          <w:r w:rsidR="00E3755C" w:rsidDel="00752FD5">
            <w:rPr>
              <w:noProof/>
            </w:rPr>
            <w:delInstrText>91</w:delInstrText>
          </w:r>
        </w:del>
      </w:ins>
      <w:ins w:id="2044" w:author="Gerard" w:date="2015-03-21T10:33:00Z">
        <w:del w:id="2045" w:author="rawlins" w:date="2015-05-19T16:39:00Z">
          <w:r w:rsidDel="00A924E1">
            <w:fldChar w:fldCharType="end"/>
          </w:r>
          <w:r w:rsidDel="00A924E1">
            <w:delInstrText>)</w:delInstrText>
          </w:r>
          <w:r w:rsidDel="00A924E1">
            <w:fldChar w:fldCharType="end"/>
          </w:r>
        </w:del>
      </w:ins>
      <w:ins w:id="204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47" w:author="rawlins" w:date="2015-05-19T17:23:00Z">
        <w:r w:rsidR="00D3178E">
          <w:rPr>
            <w:noProof/>
          </w:rPr>
          <w:instrText>5</w:instrText>
        </w:r>
      </w:ins>
      <w:ins w:id="204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49" w:author="rawlins" w:date="2015-05-19T17:23:00Z">
        <w:r w:rsidR="00D3178E">
          <w:rPr>
            <w:noProof/>
          </w:rPr>
          <w:instrText>96</w:instrText>
        </w:r>
      </w:ins>
      <w:ins w:id="2050"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051" w:author="Gerard" w:date="2015-03-21T10:45:00Z"/>
        </w:rPr>
      </w:pPr>
      <w:ins w:id="2052" w:author="Gerard" w:date="2015-03-21T10:44:00Z">
        <w:r>
          <w:t xml:space="preserve">Any number of valid solutions may exist for </w:t>
        </w:r>
      </w:ins>
      <w:ins w:id="2053" w:author="Gerard" w:date="2015-03-21T10:44:00Z">
        <w:r w:rsidRPr="00731A28">
          <w:rPr>
            <w:position w:val="-4"/>
          </w:rPr>
          <w:object w:dxaOrig="320" w:dyaOrig="320" w14:anchorId="69DB3F6A">
            <v:shape id="_x0000_i2403" type="#_x0000_t75" style="width:14.25pt;height:14.25pt" o:ole="">
              <v:imagedata r:id="rId2776" o:title=""/>
            </v:shape>
            <o:OLEObject Type="Embed" ProgID="Equation.DSMT4" ShapeID="_x0000_i2403" DrawAspect="Content" ObjectID="_1493808581" r:id="rId2777"/>
          </w:object>
        </w:r>
      </w:ins>
      <w:ins w:id="2054" w:author="Gerard" w:date="2015-03-21T10:44:00Z">
        <w:r>
          <w:t xml:space="preserve">, based on constitutive assumptions for </w:t>
        </w:r>
      </w:ins>
      <w:ins w:id="2055" w:author="Gerard" w:date="2015-03-21T10:44:00Z">
        <w:r w:rsidRPr="00731A28">
          <w:rPr>
            <w:position w:val="-4"/>
          </w:rPr>
          <w:object w:dxaOrig="320" w:dyaOrig="320" w14:anchorId="17F80F99">
            <v:shape id="_x0000_i2404" type="#_x0000_t75" style="width:14.25pt;height:14.25pt" o:ole="">
              <v:imagedata r:id="rId2778" o:title=""/>
            </v:shape>
            <o:OLEObject Type="Embed" ProgID="Equation.DSMT4" ShapeID="_x0000_i2404" DrawAspect="Content" ObjectID="_1493808582" r:id="rId2779"/>
          </w:object>
        </w:r>
      </w:ins>
      <w:ins w:id="2056" w:author="Gerard" w:date="2015-03-21T10:44:00Z">
        <w:r>
          <w:t xml:space="preserve">.  </w:t>
        </w:r>
      </w:ins>
      <w:ins w:id="2057" w:author="Gerard" w:date="2015-03-21T10:45:00Z">
        <w:r>
          <w:t xml:space="preserve">For example, </w:t>
        </w:r>
      </w:ins>
      <w:ins w:id="2058" w:author="Gerard" w:date="2015-03-21T10:47:00Z">
        <w:r>
          <w:t xml:space="preserve">for </w:t>
        </w:r>
      </w:ins>
      <w:ins w:id="2059" w:author="Gerard" w:date="2015-03-21T10:47:00Z">
        <w:r w:rsidRPr="00731A28">
          <w:rPr>
            <w:position w:val="-4"/>
          </w:rPr>
          <w:object w:dxaOrig="380" w:dyaOrig="200" w14:anchorId="589F2DF2">
            <v:shape id="_x0000_i2405" type="#_x0000_t75" style="width:21.75pt;height:7.45pt" o:ole="">
              <v:imagedata r:id="rId2780" o:title=""/>
            </v:shape>
            <o:OLEObject Type="Embed" ProgID="Equation.DSMT4" ShapeID="_x0000_i2405" DrawAspect="Content" ObjectID="_1493808583" r:id="rId2781"/>
          </w:object>
        </w:r>
      </w:ins>
      <w:ins w:id="2060" w:author="Gerard" w:date="2015-03-21T10:47:00Z">
        <w:r>
          <w:t>generation bonds</w:t>
        </w:r>
      </w:ins>
      <w:ins w:id="2061" w:author="Gerard" w:date="2015-03-21T10:48:00Z">
        <w:r>
          <w:t xml:space="preserve"> reforming in an unloaded state during the time interval </w:t>
        </w:r>
      </w:ins>
      <w:ins w:id="2062" w:author="Gerard" w:date="2015-03-21T10:48:00Z">
        <w:r w:rsidRPr="00731A28">
          <w:rPr>
            <w:position w:val="-4"/>
          </w:rPr>
          <w:object w:dxaOrig="860" w:dyaOrig="240" w14:anchorId="2FDEFD97">
            <v:shape id="_x0000_i2406" type="#_x0000_t75" style="width:43.45pt;height:14.25pt" o:ole="">
              <v:imagedata r:id="rId2782" o:title=""/>
            </v:shape>
            <o:OLEObject Type="Embed" ProgID="Equation.DSMT4" ShapeID="_x0000_i2406" DrawAspect="Content" ObjectID="_1493808584" r:id="rId2783"/>
          </w:object>
        </w:r>
      </w:ins>
      <w:ins w:id="2063" w:author="Gerard" w:date="2015-03-21T10:48:00Z">
        <w:r>
          <w:t xml:space="preserve">, and subsequently breaking in response to loading at </w:t>
        </w:r>
      </w:ins>
      <w:ins w:id="2064" w:author="Gerard" w:date="2015-03-21T10:48:00Z">
        <w:r w:rsidRPr="00731A28">
          <w:rPr>
            <w:position w:val="-4"/>
          </w:rPr>
          <w:object w:dxaOrig="500" w:dyaOrig="220" w14:anchorId="302541F5">
            <v:shape id="_x0000_i2407" type="#_x0000_t75" style="width:21.75pt;height:14.25pt" o:ole="">
              <v:imagedata r:id="rId2784" o:title=""/>
            </v:shape>
            <o:OLEObject Type="Embed" ProgID="Equation.DSMT4" ShapeID="_x0000_i2407" DrawAspect="Content" ObjectID="_1493808585" r:id="rId2785"/>
          </w:object>
        </w:r>
      </w:ins>
      <w:ins w:id="2065" w:author="Gerard" w:date="2015-03-21T10:48:00Z">
        <w:r>
          <w:t>,</w:t>
        </w:r>
      </w:ins>
      <w:ins w:id="2066" w:author="Gerard" w:date="2015-03-21T10:47:00Z">
        <w:r>
          <w:t xml:space="preserve"> </w:t>
        </w:r>
      </w:ins>
      <w:ins w:id="2067" w:author="Gerard" w:date="2015-03-21T10:45:00Z">
        <w:r>
          <w:t>Type I bond kinetics provide</w:t>
        </w:r>
      </w:ins>
      <w:ins w:id="2068" w:author="Gerard" w:date="2015-03-21T10:48:00Z">
        <w:r>
          <w:t>s</w:t>
        </w:r>
      </w:ins>
      <w:ins w:id="2069" w:author="Gerard" w:date="2015-03-21T10:45:00Z">
        <w:r>
          <w:t xml:space="preserve"> a solution of the form</w:t>
        </w:r>
      </w:ins>
    </w:p>
    <w:p w14:paraId="3130B1D1" w14:textId="0B979112" w:rsidR="00731A28" w:rsidRPr="00295FC5" w:rsidRDefault="00731A28">
      <w:pPr>
        <w:pStyle w:val="MTDisplayEquation"/>
        <w:rPr>
          <w:ins w:id="2070" w:author="Gerard" w:date="2015-03-21T10:03:00Z"/>
        </w:rPr>
        <w:pPrChange w:id="2071" w:author="Gerard" w:date="2015-03-21T10:45:00Z">
          <w:pPr>
            <w:jc w:val="left"/>
          </w:pPr>
        </w:pPrChange>
      </w:pPr>
      <w:ins w:id="2072" w:author="Gerard" w:date="2015-03-21T10:45:00Z">
        <w:r>
          <w:tab/>
        </w:r>
      </w:ins>
      <w:ins w:id="2073" w:author="Gerard" w:date="2015-03-21T10:45:00Z">
        <w:r w:rsidRPr="00731A28">
          <w:rPr>
            <w:position w:val="-72"/>
          </w:rPr>
          <w:object w:dxaOrig="5000" w:dyaOrig="1560" w14:anchorId="2A575F2D">
            <v:shape id="_x0000_i2408" type="#_x0000_t75" style="width:252pt;height:79.45pt" o:ole="">
              <v:imagedata r:id="rId2786" o:title=""/>
            </v:shape>
            <o:OLEObject Type="Embed" ProgID="Equation.DSMT4" ShapeID="_x0000_i2408" DrawAspect="Content" ObjectID="_1493808586" r:id="rId2787"/>
          </w:object>
        </w:r>
      </w:ins>
      <w:ins w:id="2074" w:author="Gerard" w:date="2015-03-21T10:45:00Z">
        <w:r>
          <w:t xml:space="preserve"> </w:t>
        </w:r>
        <w:r>
          <w:tab/>
        </w:r>
        <w:del w:id="207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76" w:author="rawlins" w:date="2015-05-19T16:39:00Z">
        <w:r w:rsidDel="00A924E1">
          <w:fldChar w:fldCharType="end"/>
        </w:r>
      </w:del>
      <w:bookmarkStart w:id="2077" w:name="ZEqnNum708996"/>
      <w:ins w:id="2078" w:author="Gerard" w:date="2015-03-21T10:45:00Z">
        <w:del w:id="2079" w:author="rawlins" w:date="2015-05-19T16:39:00Z">
          <w:r w:rsidDel="00A924E1">
            <w:delInstrText>(</w:delInstrText>
          </w:r>
          <w:r w:rsidDel="00A924E1">
            <w:fldChar w:fldCharType="begin"/>
          </w:r>
          <w:r w:rsidDel="00A924E1">
            <w:delInstrText xml:space="preserve"> SEQ MTSec \c \* Arabic \* MERGEFORMAT </w:delInstrText>
          </w:r>
        </w:del>
      </w:ins>
      <w:del w:id="2080" w:author="rawlins" w:date="2015-05-19T16:39:00Z">
        <w:r w:rsidDel="00A924E1">
          <w:fldChar w:fldCharType="end"/>
        </w:r>
      </w:del>
      <w:ins w:id="2081" w:author="Gerard" w:date="2015-03-21T10:45:00Z">
        <w:del w:id="2082" w:author="rawlins" w:date="2015-05-19T16:39:00Z">
          <w:r w:rsidDel="00A924E1">
            <w:delInstrText>.</w:delInstrText>
          </w:r>
          <w:r w:rsidDel="00A924E1">
            <w:fldChar w:fldCharType="begin"/>
          </w:r>
          <w:r w:rsidDel="00A924E1">
            <w:delInstrText xml:space="preserve"> SEQ MTEqn \c \* Arabic \* MERGEFORMAT </w:delInstrText>
          </w:r>
        </w:del>
      </w:ins>
      <w:del w:id="2083" w:author="rawlins" w:date="2015-05-19T16:39:00Z">
        <w:r w:rsidDel="00A924E1">
          <w:fldChar w:fldCharType="separate"/>
        </w:r>
      </w:del>
      <w:ins w:id="2084" w:author="Gerard" w:date="2015-05-06T12:49:00Z">
        <w:del w:id="2085" w:author="rawlins" w:date="2015-05-19T16:10:00Z">
          <w:r w:rsidR="00E3755C" w:rsidDel="00752FD5">
            <w:rPr>
              <w:noProof/>
            </w:rPr>
            <w:delInstrText>92</w:delInstrText>
          </w:r>
        </w:del>
      </w:ins>
      <w:ins w:id="2086" w:author="Gerard" w:date="2015-03-21T10:45:00Z">
        <w:del w:id="2087" w:author="rawlins" w:date="2015-05-19T16:39:00Z">
          <w:r w:rsidDel="00A924E1">
            <w:fldChar w:fldCharType="end"/>
          </w:r>
          <w:r w:rsidDel="00A924E1">
            <w:delInstrText>)</w:delInstrText>
          </w:r>
          <w:bookmarkEnd w:id="2077"/>
          <w:r w:rsidDel="00A924E1">
            <w:fldChar w:fldCharType="end"/>
          </w:r>
        </w:del>
      </w:ins>
      <w:ins w:id="208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89" w:name="ZEqnNum286819"/>
        <w:r w:rsidR="00A924E1">
          <w:instrText>(</w:instrText>
        </w:r>
        <w:r w:rsidR="00A924E1">
          <w:fldChar w:fldCharType="begin"/>
        </w:r>
        <w:r w:rsidR="00A924E1">
          <w:instrText xml:space="preserve"> SEQ MTSec \c \* Arabic \* MERGEFORMAT </w:instrText>
        </w:r>
      </w:ins>
      <w:r w:rsidR="00A924E1">
        <w:fldChar w:fldCharType="separate"/>
      </w:r>
      <w:ins w:id="2090" w:author="rawlins" w:date="2015-05-19T17:23:00Z">
        <w:r w:rsidR="00D3178E">
          <w:rPr>
            <w:noProof/>
          </w:rPr>
          <w:instrText>5</w:instrText>
        </w:r>
      </w:ins>
      <w:ins w:id="209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92" w:author="rawlins" w:date="2015-05-19T17:23:00Z">
        <w:r w:rsidR="00D3178E">
          <w:rPr>
            <w:noProof/>
          </w:rPr>
          <w:instrText>97</w:instrText>
        </w:r>
      </w:ins>
      <w:ins w:id="2093" w:author="rawlins" w:date="2015-05-19T16:39:00Z">
        <w:r w:rsidR="00A924E1">
          <w:fldChar w:fldCharType="end"/>
        </w:r>
        <w:r w:rsidR="00A924E1">
          <w:instrText>)</w:instrText>
        </w:r>
        <w:bookmarkEnd w:id="2089"/>
        <w:r w:rsidR="00A924E1">
          <w:fldChar w:fldCharType="end"/>
        </w:r>
      </w:ins>
    </w:p>
    <w:p w14:paraId="17F4654B" w14:textId="19EBFC80" w:rsidR="00731A28" w:rsidRDefault="00731A28" w:rsidP="00731A28">
      <w:pPr>
        <w:rPr>
          <w:ins w:id="2094" w:author="Gerard" w:date="2015-03-21T10:49:00Z"/>
        </w:rPr>
      </w:pPr>
      <w:ins w:id="2095" w:author="Gerard" w:date="2015-03-21T10:49:00Z">
        <w:r>
          <w:t>where</w:t>
        </w:r>
      </w:ins>
    </w:p>
    <w:p w14:paraId="0D428282" w14:textId="63BBE18C" w:rsidR="00731A28" w:rsidRDefault="00731A28">
      <w:pPr>
        <w:pStyle w:val="MTDisplayEquation"/>
        <w:rPr>
          <w:ins w:id="2096" w:author="Gerard" w:date="2015-03-21T10:49:00Z"/>
        </w:rPr>
        <w:pPrChange w:id="2097" w:author="Gerard" w:date="2015-03-21T10:49:00Z">
          <w:pPr>
            <w:jc w:val="left"/>
          </w:pPr>
        </w:pPrChange>
      </w:pPr>
      <w:ins w:id="2098" w:author="Gerard" w:date="2015-03-21T10:49:00Z">
        <w:r>
          <w:tab/>
        </w:r>
      </w:ins>
      <w:ins w:id="2099" w:author="Gerard" w:date="2015-03-21T10:49:00Z">
        <w:r w:rsidR="003D7647" w:rsidRPr="003D7647">
          <w:rPr>
            <w:position w:val="-32"/>
          </w:rPr>
          <w:object w:dxaOrig="2500" w:dyaOrig="600" w14:anchorId="4111CE34">
            <v:shape id="_x0000_i2409" type="#_x0000_t75" style="width:122.25pt;height:28.55pt" o:ole="">
              <v:imagedata r:id="rId2788" o:title=""/>
            </v:shape>
            <o:OLEObject Type="Embed" ProgID="Equation.DSMT4" ShapeID="_x0000_i2409" DrawAspect="Content" ObjectID="_1493808587" r:id="rId2789"/>
          </w:object>
        </w:r>
      </w:ins>
      <w:ins w:id="2100" w:author="Gerard" w:date="2015-03-21T10:49:00Z">
        <w:r>
          <w:t xml:space="preserve"> </w:t>
        </w:r>
        <w:r>
          <w:tab/>
        </w:r>
        <w:del w:id="210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02" w:author="rawlins" w:date="2015-05-19T16:39:00Z">
        <w:r w:rsidDel="00A924E1">
          <w:fldChar w:fldCharType="end"/>
        </w:r>
      </w:del>
      <w:bookmarkStart w:id="2103" w:name="ZEqnNum604881"/>
      <w:ins w:id="2104" w:author="Gerard" w:date="2015-03-21T10:49:00Z">
        <w:del w:id="2105" w:author="rawlins" w:date="2015-05-19T16:39:00Z">
          <w:r w:rsidDel="00A924E1">
            <w:delInstrText>(</w:delInstrText>
          </w:r>
          <w:r w:rsidDel="00A924E1">
            <w:fldChar w:fldCharType="begin"/>
          </w:r>
          <w:r w:rsidDel="00A924E1">
            <w:delInstrText xml:space="preserve"> SEQ MTSec \c \* Arabic \* MERGEFORMAT </w:delInstrText>
          </w:r>
        </w:del>
      </w:ins>
      <w:del w:id="2106" w:author="rawlins" w:date="2015-05-19T16:39:00Z">
        <w:r w:rsidDel="00A924E1">
          <w:fldChar w:fldCharType="end"/>
        </w:r>
      </w:del>
      <w:ins w:id="2107" w:author="Gerard" w:date="2015-03-21T10:49:00Z">
        <w:del w:id="2108" w:author="rawlins" w:date="2015-05-19T16:39:00Z">
          <w:r w:rsidDel="00A924E1">
            <w:delInstrText>.</w:delInstrText>
          </w:r>
          <w:r w:rsidDel="00A924E1">
            <w:fldChar w:fldCharType="begin"/>
          </w:r>
          <w:r w:rsidDel="00A924E1">
            <w:delInstrText xml:space="preserve"> SEQ MTEqn \c \* Arabic \* MERGEFORMAT </w:delInstrText>
          </w:r>
        </w:del>
      </w:ins>
      <w:del w:id="2109" w:author="rawlins" w:date="2015-05-19T16:39:00Z">
        <w:r w:rsidDel="00A924E1">
          <w:fldChar w:fldCharType="separate"/>
        </w:r>
      </w:del>
      <w:ins w:id="2110" w:author="Gerard" w:date="2015-05-06T12:49:00Z">
        <w:del w:id="2111" w:author="rawlins" w:date="2015-05-19T16:10:00Z">
          <w:r w:rsidR="00E3755C" w:rsidDel="00752FD5">
            <w:rPr>
              <w:noProof/>
            </w:rPr>
            <w:delInstrText>93</w:delInstrText>
          </w:r>
        </w:del>
      </w:ins>
      <w:ins w:id="2112" w:author="Gerard" w:date="2015-03-21T10:49:00Z">
        <w:del w:id="2113" w:author="rawlins" w:date="2015-05-19T16:39:00Z">
          <w:r w:rsidDel="00A924E1">
            <w:fldChar w:fldCharType="end"/>
          </w:r>
          <w:r w:rsidDel="00A924E1">
            <w:delInstrText>)</w:delInstrText>
          </w:r>
          <w:bookmarkEnd w:id="2103"/>
          <w:r w:rsidDel="00A924E1">
            <w:fldChar w:fldCharType="end"/>
          </w:r>
        </w:del>
      </w:ins>
      <w:ins w:id="2114"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15" w:name="ZEqnNum824346"/>
        <w:r w:rsidR="00A924E1">
          <w:instrText>(</w:instrText>
        </w:r>
        <w:r w:rsidR="00A924E1">
          <w:fldChar w:fldCharType="begin"/>
        </w:r>
        <w:r w:rsidR="00A924E1">
          <w:instrText xml:space="preserve"> SEQ MTSec \c \* Arabic \* MERGEFORMAT </w:instrText>
        </w:r>
      </w:ins>
      <w:r w:rsidR="00A924E1">
        <w:fldChar w:fldCharType="separate"/>
      </w:r>
      <w:ins w:id="2116" w:author="rawlins" w:date="2015-05-19T17:23:00Z">
        <w:r w:rsidR="00D3178E">
          <w:rPr>
            <w:noProof/>
          </w:rPr>
          <w:instrText>5</w:instrText>
        </w:r>
      </w:ins>
      <w:ins w:id="2117"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18" w:author="rawlins" w:date="2015-05-19T17:23:00Z">
        <w:r w:rsidR="00D3178E">
          <w:rPr>
            <w:noProof/>
          </w:rPr>
          <w:instrText>98</w:instrText>
        </w:r>
      </w:ins>
      <w:ins w:id="2119" w:author="rawlins" w:date="2015-05-19T16:39:00Z">
        <w:r w:rsidR="00A924E1">
          <w:fldChar w:fldCharType="end"/>
        </w:r>
        <w:r w:rsidR="00A924E1">
          <w:instrText>)</w:instrText>
        </w:r>
        <w:bookmarkEnd w:id="2115"/>
        <w:r w:rsidR="00A924E1">
          <w:fldChar w:fldCharType="end"/>
        </w:r>
      </w:ins>
    </w:p>
    <w:p w14:paraId="63428008" w14:textId="65F58706" w:rsidR="00731A28" w:rsidRDefault="00731A28">
      <w:pPr>
        <w:rPr>
          <w:ins w:id="2120" w:author="Gerard" w:date="2015-03-21T10:57:00Z"/>
        </w:rPr>
        <w:pPrChange w:id="2121" w:author="Gerard" w:date="2015-03-21T10:49:00Z">
          <w:pPr>
            <w:jc w:val="left"/>
          </w:pPr>
        </w:pPrChange>
      </w:pPr>
      <w:ins w:id="2122" w:author="Gerard" w:date="2015-03-21T10:49:00Z">
        <w:r>
          <w:t xml:space="preserve">and </w:t>
        </w:r>
      </w:ins>
      <w:ins w:id="2123" w:author="Gerard" w:date="2015-03-21T10:50:00Z">
        <w:r w:rsidRPr="007E2473">
          <w:rPr>
            <w:position w:val="-18"/>
          </w:rPr>
          <w:object w:dxaOrig="1720" w:dyaOrig="480" w14:anchorId="6BF4B01F">
            <v:shape id="_x0000_i2410" type="#_x0000_t75" style="width:86.25pt;height:21.75pt" o:ole="">
              <v:imagedata r:id="rId2790" o:title=""/>
            </v:shape>
            <o:OLEObject Type="Embed" ProgID="Equation.DSMT4" ShapeID="_x0000_i2410" DrawAspect="Content" ObjectID="_1493808588" r:id="rId2791"/>
          </w:object>
        </w:r>
      </w:ins>
      <w:ins w:id="2124" w:author="Gerard" w:date="2015-03-21T10:50:00Z">
        <w:r>
          <w:t xml:space="preserve"> is a </w:t>
        </w:r>
        <w:r w:rsidR="00541E56">
          <w:t>reduced relaxation function which may assume any number of valid forms.</w:t>
        </w:r>
      </w:ins>
      <w:ins w:id="2125" w:author="Gerard" w:date="2015-03-21T10:51:00Z">
        <w:r w:rsidR="00541E56">
          <w:t xml:space="preserve">  (A reduced relaxation function </w:t>
        </w:r>
      </w:ins>
      <w:ins w:id="2126" w:author="Gerard" w:date="2015-03-21T10:52:00Z">
        <w:r w:rsidR="00541E56" w:rsidRPr="007E2473">
          <w:rPr>
            <w:position w:val="-14"/>
          </w:rPr>
          <w:object w:dxaOrig="480" w:dyaOrig="420" w14:anchorId="295127CF">
            <v:shape id="_x0000_i2411" type="#_x0000_t75" style="width:21.75pt;height:21.75pt" o:ole="">
              <v:imagedata r:id="rId2792" o:title=""/>
            </v:shape>
            <o:OLEObject Type="Embed" ProgID="Equation.DSMT4" ShapeID="_x0000_i2411" DrawAspect="Content" ObjectID="_1493808589" r:id="rId2793"/>
          </w:object>
        </w:r>
      </w:ins>
      <w:ins w:id="2127" w:author="Gerard" w:date="2015-03-21T10:52:00Z">
        <w:r w:rsidR="00541E56">
          <w:t xml:space="preserve"> </w:t>
        </w:r>
      </w:ins>
      <w:ins w:id="2128" w:author="Gerard" w:date="2015-03-21T10:51:00Z">
        <w:r w:rsidR="00541E56">
          <w:t>satisf</w:t>
        </w:r>
      </w:ins>
      <w:ins w:id="2129" w:author="Gerard" w:date="2015-03-21T10:52:00Z">
        <w:r w:rsidR="00541E56">
          <w:t>ies</w:t>
        </w:r>
      </w:ins>
      <w:ins w:id="2130" w:author="Gerard" w:date="2015-03-21T10:51:00Z">
        <w:r w:rsidR="00541E56">
          <w:t xml:space="preserve"> </w:t>
        </w:r>
      </w:ins>
      <w:ins w:id="2131" w:author="Gerard" w:date="2015-03-21T10:52:00Z">
        <w:r w:rsidR="00541E56" w:rsidRPr="007E2473">
          <w:rPr>
            <w:position w:val="-14"/>
          </w:rPr>
          <w:object w:dxaOrig="840" w:dyaOrig="420" w14:anchorId="1AE5D5F1">
            <v:shape id="_x0000_i2412" type="#_x0000_t75" style="width:43.45pt;height:21.75pt" o:ole="">
              <v:imagedata r:id="rId2794" o:title=""/>
            </v:shape>
            <o:OLEObject Type="Embed" ProgID="Equation.DSMT4" ShapeID="_x0000_i2412" DrawAspect="Content" ObjectID="_1493808590" r:id="rId2795"/>
          </w:object>
        </w:r>
      </w:ins>
      <w:ins w:id="2132" w:author="Gerard" w:date="2015-03-21T10:52:00Z">
        <w:r w:rsidR="00541E56">
          <w:t xml:space="preserve"> and </w:t>
        </w:r>
      </w:ins>
      <w:ins w:id="2133" w:author="Gerard" w:date="2015-03-21T10:52:00Z">
        <w:r w:rsidR="00541E56" w:rsidRPr="007E2473">
          <w:rPr>
            <w:position w:val="-14"/>
          </w:rPr>
          <w:object w:dxaOrig="1340" w:dyaOrig="420" w14:anchorId="73C7C7E4">
            <v:shape id="_x0000_i2413" type="#_x0000_t75" style="width:64.55pt;height:21.75pt" o:ole="">
              <v:imagedata r:id="rId2796" o:title=""/>
            </v:shape>
            <o:OLEObject Type="Embed" ProgID="Equation.DSMT4" ShapeID="_x0000_i2413" DrawAspect="Content" ObjectID="_1493808591" r:id="rId2797"/>
          </w:object>
        </w:r>
      </w:ins>
      <w:ins w:id="2134" w:author="Gerard" w:date="2015-03-21T13:25:00Z">
        <w:r w:rsidR="003D7647">
          <w:t xml:space="preserve">, and decreases monotonically with </w:t>
        </w:r>
      </w:ins>
      <w:ins w:id="2135" w:author="Gerard" w:date="2015-03-21T13:25:00Z">
        <w:r w:rsidR="003D7647" w:rsidRPr="003D7647">
          <w:rPr>
            <w:position w:val="-4"/>
          </w:rPr>
          <w:object w:dxaOrig="140" w:dyaOrig="220" w14:anchorId="0D1A9703">
            <v:shape id="_x0000_i2414" type="#_x0000_t75" style="width:7.45pt;height:14.25pt" o:ole="">
              <v:imagedata r:id="rId2798" o:title=""/>
            </v:shape>
            <o:OLEObject Type="Embed" ProgID="Equation.DSMT4" ShapeID="_x0000_i2414" DrawAspect="Content" ObjectID="_1493808592" r:id="rId2799"/>
          </w:object>
        </w:r>
      </w:ins>
      <w:ins w:id="2136" w:author="Gerard" w:date="2015-03-21T10:52:00Z">
        <w:r w:rsidR="00541E56">
          <w:t xml:space="preserve">.) </w:t>
        </w:r>
      </w:ins>
      <w:ins w:id="2137" w:author="Gerard" w:date="2015-03-21T10:51:00Z">
        <w:r w:rsidR="00541E56">
          <w:t xml:space="preserve">In particular, </w:t>
        </w:r>
      </w:ins>
      <w:ins w:id="2138" w:author="Gerard" w:date="2015-03-21T10:53:00Z">
        <w:r w:rsidR="00541E56" w:rsidRPr="007E2473">
          <w:rPr>
            <w:position w:val="-10"/>
          </w:rPr>
          <w:object w:dxaOrig="220" w:dyaOrig="260" w14:anchorId="7F93E5AA">
            <v:shape id="_x0000_i2415" type="#_x0000_t75" style="width:14.25pt;height:14.25pt" o:ole="">
              <v:imagedata r:id="rId2800" o:title=""/>
            </v:shape>
            <o:OLEObject Type="Embed" ProgID="Equation.DSMT4" ShapeID="_x0000_i2415" DrawAspect="Content" ObjectID="_1493808593" r:id="rId2801"/>
          </w:object>
        </w:r>
      </w:ins>
      <w:ins w:id="2139" w:author="Gerard" w:date="2015-03-21T10:53:00Z">
        <w:r w:rsidR="00541E56">
          <w:t xml:space="preserve"> may depend on the strain at time </w:t>
        </w:r>
      </w:ins>
      <w:ins w:id="2140" w:author="Gerard" w:date="2015-03-21T10:54:00Z">
        <w:r w:rsidR="00541E56" w:rsidRPr="00541E56">
          <w:rPr>
            <w:position w:val="-4"/>
          </w:rPr>
          <w:object w:dxaOrig="180" w:dyaOrig="200" w14:anchorId="294E6DDB">
            <v:shape id="_x0000_i2416" type="#_x0000_t75" style="width:7.45pt;height:7.45pt" o:ole="">
              <v:imagedata r:id="rId2802" o:title=""/>
            </v:shape>
            <o:OLEObject Type="Embed" ProgID="Equation.DSMT4" ShapeID="_x0000_i2416" DrawAspect="Content" ObjectID="_1493808594" r:id="rId2803"/>
          </w:object>
        </w:r>
      </w:ins>
      <w:ins w:id="2141" w:author="Gerard" w:date="2015-03-21T10:54:00Z">
        <w:r w:rsidR="00541E56">
          <w:t xml:space="preserve"> relative to the reference configuration of the </w:t>
        </w:r>
      </w:ins>
      <w:ins w:id="2142" w:author="Gerard" w:date="2015-03-21T10:54:00Z">
        <w:r w:rsidR="00541E56" w:rsidRPr="00541E56">
          <w:rPr>
            <w:position w:val="-4"/>
          </w:rPr>
          <w:object w:dxaOrig="380" w:dyaOrig="200" w14:anchorId="49D76B04">
            <v:shape id="_x0000_i2417" type="#_x0000_t75" style="width:21.75pt;height:7.45pt" o:ole="">
              <v:imagedata r:id="rId2804" o:title=""/>
            </v:shape>
            <o:OLEObject Type="Embed" ProgID="Equation.DSMT4" ShapeID="_x0000_i2417" DrawAspect="Content" ObjectID="_1493808595" r:id="rId2805"/>
          </w:object>
        </w:r>
      </w:ins>
      <w:ins w:id="2143" w:author="Gerard" w:date="2015-03-21T10:54:00Z">
        <w:r w:rsidR="00541E56">
          <w:t xml:space="preserve">generation.  </w:t>
        </w:r>
      </w:ins>
      <w:ins w:id="2144" w:author="Gerard" w:date="2015-03-21T10:55:00Z">
        <w:r w:rsidR="00541E56">
          <w:t>In t</w:t>
        </w:r>
      </w:ins>
      <w:ins w:id="2145" w:author="Gerard" w:date="2015-03-21T10:54:00Z">
        <w:r w:rsidR="00541E56">
          <w:t xml:space="preserve">he recursive expression of </w:t>
        </w:r>
      </w:ins>
      <w:ins w:id="2146"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147" w:author="rawlins" w:date="2015-05-19T17:23:00Z">
        <w:r w:rsidR="00D3178E">
          <w:instrText>(5.97)</w:instrText>
        </w:r>
      </w:ins>
      <w:ins w:id="2148" w:author="rawlins" w:date="2015-05-19T16:44:00Z">
        <w:r w:rsidR="002720BF">
          <w:fldChar w:fldCharType="end"/>
        </w:r>
        <w:r w:rsidR="002720BF">
          <w:fldChar w:fldCharType="end"/>
        </w:r>
      </w:ins>
      <w:ins w:id="2149" w:author="Gerard" w:date="2015-03-21T10:55:00Z">
        <w:r w:rsidR="00541E56">
          <w:t xml:space="preserve">, the earliest generation </w:t>
        </w:r>
      </w:ins>
      <w:ins w:id="2150" w:author="Gerard" w:date="2015-03-21T10:55:00Z">
        <w:r w:rsidR="00541E56" w:rsidRPr="00541E56">
          <w:rPr>
            <w:position w:val="-4"/>
          </w:rPr>
          <w:object w:dxaOrig="740" w:dyaOrig="200" w14:anchorId="12D18959">
            <v:shape id="_x0000_i2418" type="#_x0000_t75" style="width:36pt;height:7.45pt" o:ole="">
              <v:imagedata r:id="rId2806" o:title=""/>
            </v:shape>
            <o:OLEObject Type="Embed" ProgID="Equation.DSMT4" ShapeID="_x0000_i2418" DrawAspect="Content" ObjectID="_1493808596" r:id="rId2807"/>
          </w:object>
        </w:r>
      </w:ins>
      <w:ins w:id="2151" w:author="Gerard" w:date="2015-03-21T10:55:00Z">
        <w:r w:rsidR="00541E56">
          <w:t xml:space="preserve">, which is initially at rest, produces </w:t>
        </w:r>
      </w:ins>
      <w:ins w:id="2152" w:author="Gerard" w:date="2015-03-21T10:55:00Z">
        <w:r w:rsidR="00541E56" w:rsidRPr="007E2473">
          <w:rPr>
            <w:position w:val="-14"/>
          </w:rPr>
          <w:object w:dxaOrig="920" w:dyaOrig="420" w14:anchorId="1081F997">
            <v:shape id="_x0000_i2419" type="#_x0000_t75" style="width:43.45pt;height:21.75pt" o:ole="">
              <v:imagedata r:id="rId2808" o:title=""/>
            </v:shape>
            <o:OLEObject Type="Embed" ProgID="Equation.DSMT4" ShapeID="_x0000_i2419" DrawAspect="Content" ObjectID="_1493808597" r:id="rId2809"/>
          </w:object>
        </w:r>
      </w:ins>
      <w:ins w:id="2153" w:author="Gerard" w:date="2015-03-21T10:55:00Z">
        <w:r w:rsidR="00541E56">
          <w:t xml:space="preserve"> for </w:t>
        </w:r>
      </w:ins>
      <w:ins w:id="2154" w:author="Gerard" w:date="2015-03-21T10:55:00Z">
        <w:r w:rsidR="00541E56" w:rsidRPr="00541E56">
          <w:rPr>
            <w:position w:val="-4"/>
          </w:rPr>
          <w:object w:dxaOrig="500" w:dyaOrig="220" w14:anchorId="67417E61">
            <v:shape id="_x0000_i2420" type="#_x0000_t75" style="width:21.75pt;height:14.25pt" o:ole="">
              <v:imagedata r:id="rId2810" o:title=""/>
            </v:shape>
            <o:OLEObject Type="Embed" ProgID="Equation.DSMT4" ShapeID="_x0000_i2420" DrawAspect="Content" ObjectID="_1493808598" r:id="rId2811"/>
          </w:object>
        </w:r>
      </w:ins>
      <w:ins w:id="2155" w:author="Gerard" w:date="2015-03-21T10:55:00Z">
        <w:r w:rsidR="00541E56">
          <w:t xml:space="preserve"> and </w:t>
        </w:r>
      </w:ins>
      <w:ins w:id="2156" w:author="Gerard" w:date="2015-03-21T10:55:00Z">
        <w:r w:rsidR="00541E56" w:rsidRPr="007E2473">
          <w:rPr>
            <w:position w:val="-18"/>
          </w:rPr>
          <w:object w:dxaOrig="2480" w:dyaOrig="480" w14:anchorId="784BC45B">
            <v:shape id="_x0000_i2421" type="#_x0000_t75" style="width:122.25pt;height:21.75pt" o:ole="">
              <v:imagedata r:id="rId2812" o:title=""/>
            </v:shape>
            <o:OLEObject Type="Embed" ProgID="Equation.DSMT4" ShapeID="_x0000_i2421" DrawAspect="Content" ObjectID="_1493808599" r:id="rId2813"/>
          </w:object>
        </w:r>
      </w:ins>
      <w:ins w:id="2157" w:author="Gerard" w:date="2015-03-21T10:55:00Z">
        <w:r w:rsidR="00541E56">
          <w:t xml:space="preserve"> </w:t>
        </w:r>
      </w:ins>
      <w:ins w:id="2158" w:author="Gerard" w:date="2015-03-21T10:56:00Z">
        <w:r w:rsidR="00541E56">
          <w:t xml:space="preserve">for </w:t>
        </w:r>
      </w:ins>
      <w:ins w:id="2159" w:author="Gerard" w:date="2015-03-21T10:56:00Z">
        <w:r w:rsidR="00541E56" w:rsidRPr="00541E56">
          <w:rPr>
            <w:position w:val="-4"/>
          </w:rPr>
          <w:object w:dxaOrig="500" w:dyaOrig="240" w14:anchorId="27894DDC">
            <v:shape id="_x0000_i2422" type="#_x0000_t75" style="width:21.75pt;height:14.25pt" o:ole="">
              <v:imagedata r:id="rId2814" o:title=""/>
            </v:shape>
            <o:OLEObject Type="Embed" ProgID="Equation.DSMT4" ShapeID="_x0000_i2422" DrawAspect="Content" ObjectID="_1493808600" r:id="rId2815"/>
          </w:object>
        </w:r>
      </w:ins>
      <w:ins w:id="2160" w:author="Gerard" w:date="2015-03-21T10:56:00Z">
        <w:r w:rsidR="00541E56">
          <w:t xml:space="preserve">; this latter expression seeds the recursion for subsequent generations.  Therefore, providing a functional form for </w:t>
        </w:r>
      </w:ins>
      <w:ins w:id="2161" w:author="Gerard" w:date="2015-03-21T10:56:00Z">
        <w:r w:rsidR="00541E56" w:rsidRPr="007E2473">
          <w:rPr>
            <w:position w:val="-10"/>
          </w:rPr>
          <w:object w:dxaOrig="220" w:dyaOrig="260" w14:anchorId="58DE7D4B">
            <v:shape id="_x0000_i2423" type="#_x0000_t75" style="width:14.25pt;height:14.25pt" o:ole="">
              <v:imagedata r:id="rId2816" o:title=""/>
            </v:shape>
            <o:OLEObject Type="Embed" ProgID="Equation.DSMT4" ShapeID="_x0000_i2423" DrawAspect="Content" ObjectID="_1493808601" r:id="rId2817"/>
          </w:object>
        </w:r>
      </w:ins>
      <w:ins w:id="2162" w:author="Gerard" w:date="2015-03-21T10:56:00Z">
        <w:r w:rsidR="00541E56">
          <w:t xml:space="preserve"> suffices to produce the solution for all bond generations </w:t>
        </w:r>
      </w:ins>
      <w:ins w:id="2163" w:author="Gerard" w:date="2015-03-21T10:56:00Z">
        <w:r w:rsidR="00541E56" w:rsidRPr="00541E56">
          <w:rPr>
            <w:position w:val="-4"/>
          </w:rPr>
          <w:object w:dxaOrig="200" w:dyaOrig="200" w14:anchorId="691F3E41">
            <v:shape id="_x0000_i2424" type="#_x0000_t75" style="width:7.45pt;height:7.45pt" o:ole="">
              <v:imagedata r:id="rId2818" o:title=""/>
            </v:shape>
            <o:OLEObject Type="Embed" ProgID="Equation.DSMT4" ShapeID="_x0000_i2424" DrawAspect="Content" ObjectID="_1493808602" r:id="rId2819"/>
          </w:object>
        </w:r>
      </w:ins>
      <w:ins w:id="2164" w:author="Gerard" w:date="2015-03-21T10:56:00Z">
        <w:r w:rsidR="00541E56">
          <w:t>.</w:t>
        </w:r>
      </w:ins>
    </w:p>
    <w:p w14:paraId="59CAC2A8" w14:textId="56CE0F7E" w:rsidR="0034223B" w:rsidRDefault="0034223B" w:rsidP="00731A28">
      <w:pPr>
        <w:rPr>
          <w:ins w:id="2165" w:author="Gerard" w:date="2015-03-21T10:58:00Z"/>
        </w:rPr>
      </w:pPr>
      <w:ins w:id="2166" w:author="Gerard" w:date="2015-03-21T10:57:00Z">
        <w:r>
          <w:tab/>
          <w:t xml:space="preserve">For Type II bond kinetics, </w:t>
        </w:r>
      </w:ins>
      <w:ins w:id="2167" w:author="Gerard" w:date="2015-03-21T10:58:00Z">
        <w:r>
          <w:t>the solution for the mass fractions is given by</w:t>
        </w:r>
      </w:ins>
    </w:p>
    <w:p w14:paraId="3A354AB6" w14:textId="42C30F1E" w:rsidR="0034223B" w:rsidRPr="00731A28" w:rsidRDefault="0034223B">
      <w:pPr>
        <w:pStyle w:val="MTDisplayEquation"/>
        <w:rPr>
          <w:ins w:id="2168" w:author="Gerard" w:date="2015-03-21T10:49:00Z"/>
        </w:rPr>
        <w:pPrChange w:id="2169" w:author="Gerard" w:date="2015-03-21T10:58:00Z">
          <w:pPr>
            <w:jc w:val="left"/>
          </w:pPr>
        </w:pPrChange>
      </w:pPr>
      <w:ins w:id="2170" w:author="Gerard" w:date="2015-03-21T10:58:00Z">
        <w:r>
          <w:tab/>
        </w:r>
      </w:ins>
      <w:ins w:id="2171" w:author="Gerard" w:date="2015-03-21T10:58:00Z">
        <w:r w:rsidRPr="007E2473">
          <w:rPr>
            <w:position w:val="-68"/>
          </w:rPr>
          <w:object w:dxaOrig="3920" w:dyaOrig="1480" w14:anchorId="2E482C25">
            <v:shape id="_x0000_i2425" type="#_x0000_t75" style="width:194.25pt;height:1in" o:ole="">
              <v:imagedata r:id="rId2820" o:title=""/>
            </v:shape>
            <o:OLEObject Type="Embed" ProgID="Equation.DSMT4" ShapeID="_x0000_i2425" DrawAspect="Content" ObjectID="_1493808603" r:id="rId2821"/>
          </w:object>
        </w:r>
      </w:ins>
      <w:ins w:id="2172" w:author="Gerard" w:date="2015-03-21T10:58:00Z">
        <w:r>
          <w:t xml:space="preserve"> </w:t>
        </w:r>
        <w:r>
          <w:tab/>
        </w:r>
        <w:del w:id="2173"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74" w:author="rawlins" w:date="2015-05-19T16:39:00Z">
        <w:r w:rsidDel="00A924E1">
          <w:fldChar w:fldCharType="end"/>
        </w:r>
      </w:del>
      <w:bookmarkStart w:id="2175" w:name="ZEqnNum710132"/>
      <w:ins w:id="2176" w:author="Gerard" w:date="2015-03-21T10:58:00Z">
        <w:del w:id="2177" w:author="rawlins" w:date="2015-05-19T16:39:00Z">
          <w:r w:rsidDel="00A924E1">
            <w:delInstrText>(</w:delInstrText>
          </w:r>
          <w:r w:rsidDel="00A924E1">
            <w:fldChar w:fldCharType="begin"/>
          </w:r>
          <w:r w:rsidDel="00A924E1">
            <w:delInstrText xml:space="preserve"> SEQ MTSec \c \* Arabic \* MERGEFORMAT </w:delInstrText>
          </w:r>
        </w:del>
      </w:ins>
      <w:del w:id="2178" w:author="rawlins" w:date="2015-05-19T16:39:00Z">
        <w:r w:rsidDel="00A924E1">
          <w:fldChar w:fldCharType="end"/>
        </w:r>
      </w:del>
      <w:ins w:id="2179" w:author="Gerard" w:date="2015-03-21T10:58:00Z">
        <w:del w:id="2180" w:author="rawlins" w:date="2015-05-19T16:39:00Z">
          <w:r w:rsidDel="00A924E1">
            <w:delInstrText>.</w:delInstrText>
          </w:r>
          <w:r w:rsidDel="00A924E1">
            <w:fldChar w:fldCharType="begin"/>
          </w:r>
          <w:r w:rsidDel="00A924E1">
            <w:delInstrText xml:space="preserve"> SEQ MTEqn \c \* Arabic \* MERGEFORMAT </w:delInstrText>
          </w:r>
        </w:del>
      </w:ins>
      <w:del w:id="2181" w:author="rawlins" w:date="2015-05-19T16:39:00Z">
        <w:r w:rsidDel="00A924E1">
          <w:fldChar w:fldCharType="separate"/>
        </w:r>
      </w:del>
      <w:ins w:id="2182" w:author="Gerard" w:date="2015-05-06T12:49:00Z">
        <w:del w:id="2183" w:author="rawlins" w:date="2015-05-19T16:10:00Z">
          <w:r w:rsidR="00E3755C" w:rsidDel="00752FD5">
            <w:rPr>
              <w:noProof/>
            </w:rPr>
            <w:delInstrText>94</w:delInstrText>
          </w:r>
        </w:del>
      </w:ins>
      <w:ins w:id="2184" w:author="Gerard" w:date="2015-03-21T10:58:00Z">
        <w:del w:id="2185" w:author="rawlins" w:date="2015-05-19T16:39:00Z">
          <w:r w:rsidDel="00A924E1">
            <w:fldChar w:fldCharType="end"/>
          </w:r>
          <w:r w:rsidDel="00A924E1">
            <w:delInstrText>)</w:delInstrText>
          </w:r>
          <w:bookmarkEnd w:id="2175"/>
          <w:r w:rsidDel="00A924E1">
            <w:fldChar w:fldCharType="end"/>
          </w:r>
        </w:del>
      </w:ins>
      <w:ins w:id="218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87" w:author="rawlins" w:date="2015-05-19T17:23:00Z">
        <w:r w:rsidR="00D3178E">
          <w:rPr>
            <w:noProof/>
          </w:rPr>
          <w:instrText>5</w:instrText>
        </w:r>
      </w:ins>
      <w:ins w:id="218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89" w:author="rawlins" w:date="2015-05-19T17:23:00Z">
        <w:r w:rsidR="00D3178E">
          <w:rPr>
            <w:noProof/>
          </w:rPr>
          <w:instrText>99</w:instrText>
        </w:r>
      </w:ins>
      <w:ins w:id="2190" w:author="rawlins" w:date="2015-05-19T16:39:00Z">
        <w:r w:rsidR="00A924E1">
          <w:fldChar w:fldCharType="end"/>
        </w:r>
        <w:r w:rsidR="00A924E1">
          <w:instrText>)</w:instrText>
        </w:r>
        <w:r w:rsidR="00A924E1">
          <w:fldChar w:fldCharType="end"/>
        </w:r>
      </w:ins>
    </w:p>
    <w:p w14:paraId="1F366B06" w14:textId="794ED744" w:rsidR="0034223B" w:rsidRDefault="0068098A">
      <w:pPr>
        <w:rPr>
          <w:ins w:id="2191" w:author="Gerard" w:date="2015-03-21T11:02:00Z"/>
        </w:rPr>
        <w:pPrChange w:id="2192" w:author="Gerard" w:date="2015-03-21T10:59:00Z">
          <w:pPr>
            <w:jc w:val="left"/>
          </w:pPr>
        </w:pPrChange>
      </w:pPr>
      <w:ins w:id="2193" w:author="Gerard" w:date="2015-03-21T10:59:00Z">
        <w:r>
          <w:t>For this type of bond kinetics</w:t>
        </w:r>
        <w:r w:rsidR="0034223B">
          <w:t>, the reduced relaxation function</w:t>
        </w:r>
      </w:ins>
      <w:ins w:id="2194" w:author="Gerard" w:date="2015-03-21T11:00:00Z">
        <w:r w:rsidR="0034223B">
          <w:t xml:space="preserve"> </w:t>
        </w:r>
      </w:ins>
      <w:ins w:id="2195" w:author="Gerard" w:date="2015-03-21T11:00:00Z">
        <w:r w:rsidR="0034223B" w:rsidRPr="007E2473">
          <w:rPr>
            <w:position w:val="-10"/>
          </w:rPr>
          <w:object w:dxaOrig="220" w:dyaOrig="260" w14:anchorId="00AD2242">
            <v:shape id="_x0000_i2426" type="#_x0000_t75" style="width:14.25pt;height:14.25pt" o:ole="">
              <v:imagedata r:id="rId2822" o:title=""/>
            </v:shape>
            <o:OLEObject Type="Embed" ProgID="Equation.DSMT4" ShapeID="_x0000_i2426" DrawAspect="Content" ObjectID="_1493808604" r:id="rId2823"/>
          </w:object>
        </w:r>
      </w:ins>
      <w:ins w:id="2196" w:author="Gerard" w:date="2015-03-21T11:00:00Z">
        <w:r w:rsidR="0034223B">
          <w:t xml:space="preserve"> cannot depend on the </w:t>
        </w:r>
      </w:ins>
      <w:ins w:id="2197" w:author="Gerard" w:date="2015-03-21T11:02:00Z">
        <w:r w:rsidR="00551DDA">
          <w:t xml:space="preserve">magnitude of the </w:t>
        </w:r>
      </w:ins>
      <w:ins w:id="2198" w:author="Gerard" w:date="2015-03-21T11:00:00Z">
        <w:r w:rsidR="0034223B">
          <w:t xml:space="preserve">strain, </w:t>
        </w:r>
        <w:r>
          <w:t xml:space="preserve">because strain-dependence might violate the constraint </w:t>
        </w:r>
      </w:ins>
      <w:ins w:id="2199" w:author="Gerard" w:date="2015-03-21T11:01:00Z">
        <w:r w:rsidRPr="0068098A">
          <w:rPr>
            <w:position w:val="-4"/>
          </w:rPr>
          <w:object w:dxaOrig="1000" w:dyaOrig="320" w14:anchorId="4BFFCF47">
            <v:shape id="_x0000_i2427" type="#_x0000_t75" style="width:50.25pt;height:14.25pt" o:ole="">
              <v:imagedata r:id="rId2824" o:title=""/>
            </v:shape>
            <o:OLEObject Type="Embed" ProgID="Equation.DSMT4" ShapeID="_x0000_i2427" DrawAspect="Content" ObjectID="_1493808605" r:id="rId2825"/>
          </w:object>
        </w:r>
      </w:ins>
      <w:ins w:id="2200" w:author="Gerard" w:date="2015-03-21T11:01:00Z">
        <w:r>
          <w:t>.</w:t>
        </w:r>
      </w:ins>
    </w:p>
    <w:p w14:paraId="60A5501A" w14:textId="1989F6DC" w:rsidR="00551DDA" w:rsidRDefault="00551DDA">
      <w:pPr>
        <w:rPr>
          <w:ins w:id="2201" w:author="Gerard" w:date="2015-03-21T11:07:00Z"/>
        </w:rPr>
        <w:pPrChange w:id="2202" w:author="Gerard" w:date="2015-03-21T10:59:00Z">
          <w:pPr>
            <w:jc w:val="left"/>
          </w:pPr>
        </w:pPrChange>
      </w:pPr>
      <w:ins w:id="2203" w:author="Gerard" w:date="2015-03-21T11:02:00Z">
        <w:r>
          <w:tab/>
          <w:t xml:space="preserve">For all bond kinetics, it is also possible to constrain the </w:t>
        </w:r>
      </w:ins>
      <w:ins w:id="2204" w:author="Gerard" w:date="2015-03-21T11:03:00Z">
        <w:r>
          <w:t xml:space="preserve">occurrence of the </w:t>
        </w:r>
      </w:ins>
      <w:ins w:id="2205" w:author="Gerard" w:date="2015-03-21T11:02:00Z">
        <w:r>
          <w:t xml:space="preserve">breaking-and-reforming reaction </w:t>
        </w:r>
      </w:ins>
      <w:ins w:id="2206" w:author="Gerard" w:date="2015-03-21T11:03:00Z">
        <w:r>
          <w:t>to</w:t>
        </w:r>
      </w:ins>
      <w:ins w:id="2207"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208" w:author="Gerard" w:date="2015-03-21T10:59:00Z"/>
        </w:rPr>
        <w:pPrChange w:id="2209" w:author="Gerard" w:date="2015-03-21T10:59:00Z">
          <w:pPr>
            <w:jc w:val="left"/>
          </w:pPr>
        </w:pPrChange>
      </w:pPr>
      <w:ins w:id="2210" w:author="Gerard" w:date="2015-03-21T11:07:00Z">
        <w:r>
          <w:tab/>
          <w:t xml:space="preserve">The </w:t>
        </w:r>
      </w:ins>
      <w:ins w:id="2211" w:author="Gerard" w:date="2015-03-21T11:10:00Z">
        <w:r w:rsidR="00C37C54">
          <w:t>finite element</w:t>
        </w:r>
      </w:ins>
      <w:ins w:id="2212" w:author="Gerard" w:date="2015-03-21T11:07:00Z">
        <w:r>
          <w:t xml:space="preserve"> implementation of reactive viscoelasticity </w:t>
        </w:r>
      </w:ins>
      <w:ins w:id="2213" w:author="Gerard" w:date="2015-03-21T11:10:00Z">
        <w:r w:rsidR="00C37C54">
          <w:t xml:space="preserve">stores the </w:t>
        </w:r>
      </w:ins>
      <w:ins w:id="2214" w:author="Gerard" w:date="2015-03-21T13:10:00Z">
        <w:r w:rsidR="007E656F">
          <w:t xml:space="preserve">value of </w:t>
        </w:r>
      </w:ins>
      <w:ins w:id="2215" w:author="Gerard" w:date="2015-03-21T13:11:00Z">
        <w:r w:rsidR="007E656F" w:rsidRPr="007E2473">
          <w:rPr>
            <w:position w:val="-14"/>
          </w:rPr>
          <w:object w:dxaOrig="960" w:dyaOrig="420" w14:anchorId="4CE14BC3">
            <v:shape id="_x0000_i2428" type="#_x0000_t75" style="width:50.25pt;height:21.75pt" o:ole="">
              <v:imagedata r:id="rId2826" o:title=""/>
            </v:shape>
            <o:OLEObject Type="Embed" ProgID="Equation.DSMT4" ShapeID="_x0000_i2428" DrawAspect="Content" ObjectID="_1493808606" r:id="rId2827"/>
          </w:object>
        </w:r>
      </w:ins>
      <w:ins w:id="2216" w:author="Gerard" w:date="2015-03-21T13:11:00Z">
        <w:r w:rsidR="007E656F">
          <w:t xml:space="preserve"> every time that a </w:t>
        </w:r>
      </w:ins>
      <w:ins w:id="2217" w:author="Gerard" w:date="2015-03-21T13:12:00Z">
        <w:r w:rsidR="00531BEB">
          <w:t xml:space="preserve">bond-breaking </w:t>
        </w:r>
      </w:ins>
      <w:ins w:id="2218" w:author="Gerard" w:date="2015-03-21T13:13:00Z">
        <w:r w:rsidR="00531BEB">
          <w:t>deformation is detected</w:t>
        </w:r>
      </w:ins>
      <w:ins w:id="2219" w:author="Gerard" w:date="2015-03-21T14:01:00Z">
        <w:r w:rsidR="00DB47BB">
          <w:t xml:space="preserve">; this value can be used to evaluate </w:t>
        </w:r>
      </w:ins>
      <w:ins w:id="2220" w:author="Gerard" w:date="2015-03-21T14:01:00Z">
        <w:r w:rsidR="00DB47BB" w:rsidRPr="007E2473">
          <w:rPr>
            <w:position w:val="-14"/>
          </w:rPr>
          <w:object w:dxaOrig="840" w:dyaOrig="420" w14:anchorId="55ED8A5D">
            <v:shape id="_x0000_i2429" type="#_x0000_t75" style="width:43.45pt;height:21.75pt" o:ole="">
              <v:imagedata r:id="rId2828" o:title=""/>
            </v:shape>
            <o:OLEObject Type="Embed" ProgID="Equation.DSMT4" ShapeID="_x0000_i2429" DrawAspect="Content" ObjectID="_1493808607" r:id="rId2829"/>
          </w:object>
        </w:r>
      </w:ins>
      <w:ins w:id="2221" w:author="Gerard" w:date="2015-03-21T14:01:00Z">
        <w:r w:rsidR="00DB47BB">
          <w:t xml:space="preserve"> </w:t>
        </w:r>
      </w:ins>
      <w:ins w:id="2222" w:author="Gerard" w:date="2015-03-21T14:02:00Z">
        <w:r w:rsidR="00C334FD">
          <w:t xml:space="preserve">using </w:t>
        </w:r>
      </w:ins>
      <w:ins w:id="2223"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24" w:author="rawlins" w:date="2015-05-19T17:23:00Z">
        <w:r w:rsidR="00D3178E">
          <w:instrText>(5.91)</w:instrText>
        </w:r>
      </w:ins>
      <w:ins w:id="2225" w:author="rawlins" w:date="2015-05-19T16:45:00Z">
        <w:r w:rsidR="002720BF">
          <w:fldChar w:fldCharType="end"/>
        </w:r>
        <w:r w:rsidR="002720BF">
          <w:fldChar w:fldCharType="end"/>
        </w:r>
      </w:ins>
      <w:ins w:id="2226" w:author="Gerard" w:date="2015-03-21T13:13:00Z">
        <w:r w:rsidR="00531BEB">
          <w:t xml:space="preserve">.  </w:t>
        </w:r>
      </w:ins>
      <w:ins w:id="2227" w:author="Gerard" w:date="2015-03-21T13:14:00Z">
        <w:r w:rsidR="00531BEB">
          <w:t xml:space="preserve">It also stores </w:t>
        </w:r>
      </w:ins>
      <w:ins w:id="2228" w:author="Gerard" w:date="2015-03-21T13:26:00Z">
        <w:r w:rsidR="00DB47BB" w:rsidRPr="00DB47BB">
          <w:rPr>
            <w:position w:val="-14"/>
          </w:rPr>
          <w:object w:dxaOrig="1980" w:dyaOrig="420" w14:anchorId="2A0FAC8B">
            <v:shape id="_x0000_i2430" type="#_x0000_t75" style="width:100.55pt;height:21.75pt" o:ole="">
              <v:imagedata r:id="rId2830" o:title=""/>
            </v:shape>
            <o:OLEObject Type="Embed" ProgID="Equation.DSMT4" ShapeID="_x0000_i2430" DrawAspect="Content" ObjectID="_1493808608" r:id="rId2831"/>
          </w:object>
        </w:r>
      </w:ins>
      <w:ins w:id="2229" w:author="Gerard" w:date="2015-03-21T13:26:00Z">
        <w:r w:rsidR="003D7647">
          <w:t xml:space="preserve">, where </w:t>
        </w:r>
      </w:ins>
      <w:ins w:id="2230" w:author="Gerard" w:date="2015-03-21T13:26:00Z">
        <w:r w:rsidR="003D7647" w:rsidRPr="003D7647">
          <w:rPr>
            <w:position w:val="-4"/>
          </w:rPr>
          <w:object w:dxaOrig="180" w:dyaOrig="200" w14:anchorId="345C3C49">
            <v:shape id="_x0000_i2431" type="#_x0000_t75" style="width:7.45pt;height:7.45pt" o:ole="">
              <v:imagedata r:id="rId2832" o:title=""/>
            </v:shape>
            <o:OLEObject Type="Embed" ProgID="Equation.DSMT4" ShapeID="_x0000_i2431" DrawAspect="Content" ObjectID="_1493808609" r:id="rId2833"/>
          </w:object>
        </w:r>
      </w:ins>
      <w:ins w:id="2231" w:author="Gerard" w:date="2015-03-21T13:26:00Z">
        <w:r w:rsidR="003D7647">
          <w:t xml:space="preserve"> is the time </w:t>
        </w:r>
      </w:ins>
      <w:ins w:id="2232" w:author="Gerard" w:date="2015-03-21T13:27:00Z">
        <w:r w:rsidR="003D7647">
          <w:t>step</w:t>
        </w:r>
      </w:ins>
      <w:ins w:id="2233" w:author="Gerard" w:date="2015-03-21T13:26:00Z">
        <w:r w:rsidR="003D7647">
          <w:t xml:space="preserve"> </w:t>
        </w:r>
      </w:ins>
      <w:ins w:id="2234" w:author="Gerard" w:date="2015-03-21T13:27:00Z">
        <w:r w:rsidR="003D7647">
          <w:t xml:space="preserve">immediately following </w:t>
        </w:r>
      </w:ins>
      <w:ins w:id="2235" w:author="Gerard" w:date="2015-03-21T13:27:00Z">
        <w:r w:rsidR="003D7647" w:rsidRPr="003D7647">
          <w:rPr>
            <w:position w:val="-4"/>
          </w:rPr>
          <w:object w:dxaOrig="200" w:dyaOrig="200" w14:anchorId="1A8BB001">
            <v:shape id="_x0000_i2432" type="#_x0000_t75" style="width:7.45pt;height:7.45pt" o:ole="">
              <v:imagedata r:id="rId2834" o:title=""/>
            </v:shape>
            <o:OLEObject Type="Embed" ProgID="Equation.DSMT4" ShapeID="_x0000_i2432" DrawAspect="Content" ObjectID="_1493808610" r:id="rId2835"/>
          </w:object>
        </w:r>
      </w:ins>
      <w:ins w:id="2236" w:author="Gerard" w:date="2015-03-21T13:27:00Z">
        <w:r w:rsidR="003D7647">
          <w:t xml:space="preserve">, </w:t>
        </w:r>
      </w:ins>
      <w:ins w:id="2237" w:author="Gerard" w:date="2015-03-21T14:00:00Z">
        <w:r w:rsidR="00DB47BB">
          <w:t xml:space="preserve">which is then used for evaluating </w:t>
        </w:r>
      </w:ins>
      <w:ins w:id="2238" w:author="Gerard" w:date="2015-03-21T14:00:00Z">
        <w:r w:rsidR="00DB47BB" w:rsidRPr="003D7647">
          <w:rPr>
            <w:position w:val="-4"/>
          </w:rPr>
          <w:object w:dxaOrig="320" w:dyaOrig="320" w14:anchorId="67F084EA">
            <v:shape id="_x0000_i2433" type="#_x0000_t75" style="width:14.25pt;height:14.25pt" o:ole="">
              <v:imagedata r:id="rId2836" o:title=""/>
            </v:shape>
            <o:OLEObject Type="Embed" ProgID="Equation.DSMT4" ShapeID="_x0000_i2433" DrawAspect="Content" ObjectID="_1493808611" r:id="rId2837"/>
          </w:object>
        </w:r>
      </w:ins>
      <w:ins w:id="2239" w:author="Gerard" w:date="2015-03-21T14:00:00Z">
        <w:r w:rsidR="00DB47BB">
          <w:t xml:space="preserve"> for subsequent time steps </w:t>
        </w:r>
      </w:ins>
      <w:ins w:id="2240" w:author="Gerard" w:date="2015-03-21T14:00:00Z">
        <w:r w:rsidR="00DB47BB" w:rsidRPr="003D7647">
          <w:rPr>
            <w:position w:val="-4"/>
          </w:rPr>
          <w:object w:dxaOrig="500" w:dyaOrig="220" w14:anchorId="1127E585">
            <v:shape id="_x0000_i2434" type="#_x0000_t75" style="width:21.75pt;height:14.25pt" o:ole="">
              <v:imagedata r:id="rId2838" o:title=""/>
            </v:shape>
            <o:OLEObject Type="Embed" ProgID="Equation.DSMT4" ShapeID="_x0000_i2434" DrawAspect="Content" ObjectID="_1493808612" r:id="rId2839"/>
          </w:object>
        </w:r>
      </w:ins>
      <w:ins w:id="2241" w:author="Gerard" w:date="2015-03-21T14:00:00Z">
        <w:r w:rsidR="00DB47BB">
          <w:t xml:space="preserve"> when using Type I bond kinetics</w:t>
        </w:r>
      </w:ins>
      <w:ins w:id="2242" w:author="Gerard" w:date="2015-03-21T14:01:00Z">
        <w:r w:rsidR="00DB47BB">
          <w:t>,</w:t>
        </w:r>
      </w:ins>
      <w:ins w:id="2243" w:author="Gerard" w:date="2015-03-21T14:00:00Z">
        <w:r w:rsidR="00DB47BB">
          <w:t xml:space="preserve"> </w:t>
        </w:r>
      </w:ins>
      <w:ins w:id="2244" w:author="Gerard" w:date="2015-03-21T13:29:00Z">
        <w:r w:rsidR="003D7647">
          <w:t xml:space="preserve">using </w:t>
        </w:r>
      </w:ins>
      <w:ins w:id="2245" w:author="Gerard" w:date="2015-03-21T11:07:00Z">
        <w:r w:rsidR="003D7647">
          <w:t>the expression</w:t>
        </w:r>
      </w:ins>
      <w:ins w:id="2246" w:author="Gerard" w:date="2015-03-21T13:59:00Z">
        <w:r w:rsidR="00DB47BB">
          <w:t>s</w:t>
        </w:r>
      </w:ins>
      <w:ins w:id="2247" w:author="Gerard" w:date="2015-03-21T11:07:00Z">
        <w:r>
          <w:t xml:space="preserve"> </w:t>
        </w:r>
      </w:ins>
      <w:ins w:id="2248" w:author="Gerard" w:date="2015-03-21T11:08:00Z">
        <w:r>
          <w:t xml:space="preserve">of </w:t>
        </w:r>
      </w:ins>
      <w:ins w:id="2249"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50" w:author="rawlins" w:date="2015-05-19T17:23:00Z">
        <w:r w:rsidR="00D3178E">
          <w:instrText>(5.97)</w:instrText>
        </w:r>
      </w:ins>
      <w:ins w:id="2251" w:author="rawlins" w:date="2015-05-19T16:45:00Z">
        <w:r w:rsidR="002720BF">
          <w:fldChar w:fldCharType="end"/>
        </w:r>
        <w:r w:rsidR="002720BF">
          <w:fldChar w:fldCharType="end"/>
        </w:r>
      </w:ins>
      <w:ins w:id="2252" w:author="Gerard" w:date="2015-03-21T11:09:00Z">
        <w:r>
          <w:t xml:space="preserve"> </w:t>
        </w:r>
      </w:ins>
      <w:ins w:id="2253" w:author="Gerard" w:date="2015-03-21T13:57:00Z">
        <w:r w:rsidR="00DB47BB">
          <w:t>and</w:t>
        </w:r>
      </w:ins>
      <w:ins w:id="2254" w:author="Gerard" w:date="2015-03-21T13:31:00Z">
        <w:r w:rsidR="003D7647">
          <w:t xml:space="preserve"> </w:t>
        </w:r>
      </w:ins>
      <w:ins w:id="2255"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256" w:author="rawlins" w:date="2015-05-19T17:23:00Z">
        <w:r w:rsidR="00D3178E">
          <w:instrText>(5.98)</w:instrText>
        </w:r>
      </w:ins>
      <w:ins w:id="2257" w:author="rawlins" w:date="2015-05-19T16:45:00Z">
        <w:r w:rsidR="002720BF">
          <w:fldChar w:fldCharType="end"/>
        </w:r>
        <w:r w:rsidR="002720BF">
          <w:fldChar w:fldCharType="end"/>
        </w:r>
      </w:ins>
      <w:ins w:id="2258" w:author="Gerard" w:date="2015-03-21T13:59:00Z">
        <w:r w:rsidR="00DB47BB">
          <w:t>.</w:t>
        </w:r>
      </w:ins>
      <w:ins w:id="2259" w:author="Gerard" w:date="2015-03-21T14:01:00Z">
        <w:r w:rsidR="00DB47BB">
          <w:t xml:space="preserve">  </w:t>
        </w:r>
      </w:ins>
      <w:ins w:id="2260" w:author="Gerard" w:date="2015-03-21T14:02:00Z">
        <w:r w:rsidR="00C334FD">
          <w:t xml:space="preserve">These measures are </w:t>
        </w:r>
        <w:r w:rsidR="00C334FD">
          <w:lastRenderedPageBreak/>
          <w:t xml:space="preserve">then used to evaluate the stress from </w:t>
        </w:r>
      </w:ins>
      <w:ins w:id="2261"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262" w:author="rawlins" w:date="2015-05-19T17:23:00Z">
        <w:r w:rsidR="00D3178E">
          <w:instrText>(5.93)</w:instrText>
        </w:r>
      </w:ins>
      <w:ins w:id="2263" w:author="rawlins" w:date="2015-05-19T16:46:00Z">
        <w:r w:rsidR="002720BF">
          <w:fldChar w:fldCharType="end"/>
        </w:r>
        <w:r w:rsidR="002720BF">
          <w:fldChar w:fldCharType="end"/>
        </w:r>
      </w:ins>
      <w:ins w:id="2264" w:author="Gerard" w:date="2015-03-21T14:03:00Z">
        <w:r w:rsidR="00C334FD">
          <w:t>, with the summation taken over the time steps that correspond to bond-reforming generations.</w:t>
        </w:r>
      </w:ins>
    </w:p>
    <w:p w14:paraId="5232E1AB" w14:textId="05083863" w:rsidR="00731A28" w:rsidRDefault="00D25725">
      <w:pPr>
        <w:jc w:val="left"/>
        <w:rPr>
          <w:ins w:id="2265" w:author="Gerard" w:date="2015-03-21T09:59:00Z"/>
        </w:rPr>
      </w:pPr>
      <w:ins w:id="2266" w:author="Gerard" w:date="2015-03-21T09:59:00Z">
        <w:r>
          <w:br w:type="page"/>
        </w:r>
      </w:ins>
    </w:p>
    <w:p w14:paraId="07FBCCFE" w14:textId="61F3E358" w:rsidR="00D25725" w:rsidRPr="002F3DF9" w:rsidDel="00D25725" w:rsidRDefault="00D25725" w:rsidP="002F3DF9">
      <w:pPr>
        <w:rPr>
          <w:del w:id="2267" w:author="Gerard" w:date="2015-03-21T09:59:00Z"/>
        </w:rPr>
      </w:pPr>
    </w:p>
    <w:p w14:paraId="659178E0" w14:textId="77777777" w:rsidR="00FB6012" w:rsidRDefault="00FB6012" w:rsidP="00FB6012">
      <w:pPr>
        <w:pStyle w:val="Heading2"/>
      </w:pPr>
      <w:bookmarkStart w:id="2268" w:name="_Toc302490336"/>
      <w:bookmarkStart w:id="2269" w:name="_Toc302491870"/>
      <w:bookmarkStart w:id="2270" w:name="_Toc302492240"/>
      <w:bookmarkStart w:id="2271" w:name="_Toc176704875"/>
      <w:bookmarkStart w:id="2272" w:name="_Toc289032594"/>
      <w:bookmarkStart w:id="2273" w:name="_Ref167097234"/>
      <w:bookmarkEnd w:id="2268"/>
      <w:bookmarkEnd w:id="2269"/>
      <w:bookmarkEnd w:id="2270"/>
      <w:r>
        <w:t>Hydraulic Permeability</w:t>
      </w:r>
      <w:bookmarkEnd w:id="2271"/>
      <w:bookmarkEnd w:id="2272"/>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274" w:name="_Ref288636620"/>
      <w:bookmarkStart w:id="2275" w:name="_Toc302642746"/>
      <w:bookmarkStart w:id="2276" w:name="_Toc176704876"/>
      <w:bookmarkStart w:id="2277" w:name="_Toc289032595"/>
      <w:r>
        <w:t>Constant Isotropic Permeability</w:t>
      </w:r>
      <w:bookmarkEnd w:id="2274"/>
      <w:bookmarkEnd w:id="2275"/>
      <w:bookmarkEnd w:id="2276"/>
      <w:bookmarkEnd w:id="2277"/>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40" o:title=""/>
          </v:shape>
          <o:OLEObject Type="Embed" ProgID="Equation.DSMT4" ShapeID="_x0000_i2435" DrawAspect="Content" ObjectID="_1493808613" r:id="rId2841"/>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42" o:title=""/>
          </v:shape>
          <o:OLEObject Type="Embed" ProgID="Equation.DSMT4" ShapeID="_x0000_i2436" DrawAspect="Content" ObjectID="_1493808614" r:id="rId2843"/>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278" w:name="_Toc302642747"/>
      <w:bookmarkStart w:id="2279" w:name="_Toc176704877"/>
      <w:bookmarkStart w:id="2280" w:name="_Toc289032596"/>
      <w:r>
        <w:t>Holmes-Mow</w:t>
      </w:r>
      <w:bookmarkEnd w:id="2278"/>
      <w:bookmarkEnd w:id="2279"/>
      <w:bookmarkEnd w:id="2280"/>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44" o:title=""/>
          </v:shape>
          <o:OLEObject Type="Embed" ProgID="Equation.DSMT4" ShapeID="_x0000_i2437" DrawAspect="Content" ObjectID="_1493808615" r:id="rId2845"/>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6" o:title=""/>
          </v:shape>
          <o:OLEObject Type="Embed" ProgID="Equation.DSMT4" ShapeID="_x0000_i2438" DrawAspect="Content" ObjectID="_1493808616" r:id="rId2847"/>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281" w:name="_Toc302642748"/>
      <w:bookmarkStart w:id="2282" w:name="_Toc176704878"/>
      <w:bookmarkStart w:id="2283" w:name="_Toc289032597"/>
      <w:r>
        <w:t>Referentially Isotropic Permeability</w:t>
      </w:r>
      <w:bookmarkEnd w:id="2281"/>
      <w:bookmarkEnd w:id="2282"/>
      <w:bookmarkEnd w:id="2283"/>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8" o:title=""/>
          </v:shape>
          <o:OLEObject Type="Embed" ProgID="Equation.DSMT4" ShapeID="_x0000_i2439" DrawAspect="Content" ObjectID="_1493808617" r:id="rId2849"/>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50" o:title=""/>
          </v:shape>
          <o:OLEObject Type="Embed" ProgID="Equation.DSMT4" ShapeID="_x0000_i2440" DrawAspect="Content" ObjectID="_1493808618" r:id="rId2851"/>
        </w:object>
      </w:r>
      <w:r>
        <w:t xml:space="preserve">) is isotropic and given by </w:t>
      </w:r>
      <w:r w:rsidR="00905817" w:rsidRPr="00905817">
        <w:rPr>
          <w:position w:val="-14"/>
        </w:rPr>
        <w:object w:dxaOrig="2020" w:dyaOrig="400" w14:anchorId="60A354AB">
          <v:shape id="_x0000_i2441" type="#_x0000_t75" style="width:100.55pt;height:21.75pt" o:ole="">
            <v:imagedata r:id="rId2852" o:title=""/>
          </v:shape>
          <o:OLEObject Type="Embed" ProgID="Equation.DSMT4" ShapeID="_x0000_i2441" DrawAspect="Content" ObjectID="_1493808619" r:id="rId2853"/>
        </w:object>
      </w:r>
      <w:r>
        <w:t>.</w:t>
      </w:r>
    </w:p>
    <w:p w14:paraId="2DECFBE6" w14:textId="77777777" w:rsidR="00FB6012" w:rsidRPr="0097532C" w:rsidRDefault="00FB6012" w:rsidP="00FB6012"/>
    <w:p w14:paraId="77887D3E" w14:textId="77777777" w:rsidR="00FB6012" w:rsidRDefault="00FB6012" w:rsidP="00FB6012">
      <w:pPr>
        <w:pStyle w:val="Heading3"/>
      </w:pPr>
      <w:bookmarkStart w:id="2284" w:name="_Toc302642749"/>
      <w:bookmarkStart w:id="2285" w:name="_Toc176704879"/>
      <w:bookmarkStart w:id="2286" w:name="_Toc289032598"/>
      <w:r>
        <w:t>Referentially Orthotropic Permeability</w:t>
      </w:r>
      <w:bookmarkEnd w:id="2284"/>
      <w:bookmarkEnd w:id="2285"/>
      <w:bookmarkEnd w:id="2286"/>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54" o:title=""/>
          </v:shape>
          <o:OLEObject Type="Embed" ProgID="Equation.DSMT4" ShapeID="_x0000_i2442" DrawAspect="Content" ObjectID="_1493808620" r:id="rId2855"/>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6" o:title=""/>
          </v:shape>
          <o:OLEObject Type="Embed" ProgID="Equation.DSMT4" ShapeID="_x0000_i2443" DrawAspect="Content" ObjectID="_1493808621" r:id="rId2857"/>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8" o:title=""/>
          </v:shape>
          <o:OLEObject Type="Embed" ProgID="Equation.DSMT4" ShapeID="_x0000_i2444" DrawAspect="Content" ObjectID="_1493808622" r:id="rId2859"/>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60" o:title=""/>
          </v:shape>
          <o:OLEObject Type="Embed" ProgID="Equation.DSMT4" ShapeID="_x0000_i2445" DrawAspect="Content" ObjectID="_1493808623" r:id="rId2861"/>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62" o:title=""/>
          </v:shape>
          <o:OLEObject Type="Embed" ProgID="Equation.DSMT4" ShapeID="_x0000_i2446" DrawAspect="Content" ObjectID="_1493808624" r:id="rId2863"/>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64" o:title=""/>
          </v:shape>
          <o:OLEObject Type="Embed" ProgID="Equation.DSMT4" ShapeID="_x0000_i2447" DrawAspect="Content" ObjectID="_1493808625" r:id="rId2865"/>
        </w:object>
      </w:r>
      <w:r>
        <w:t xml:space="preserve">) is given by </w:t>
      </w:r>
      <w:r w:rsidR="00905817" w:rsidRPr="00905817">
        <w:rPr>
          <w:position w:val="-28"/>
        </w:rPr>
        <w:object w:dxaOrig="3060" w:dyaOrig="680" w14:anchorId="5C118F8B">
          <v:shape id="_x0000_i2448" type="#_x0000_t75" style="width:151.45pt;height:36pt" o:ole="">
            <v:imagedata r:id="rId2866" o:title=""/>
          </v:shape>
          <o:OLEObject Type="Embed" ProgID="Equation.DSMT4" ShapeID="_x0000_i2448" DrawAspect="Content" ObjectID="_1493808626" r:id="rId2867"/>
        </w:object>
      </w:r>
      <w:r>
        <w:t>.</w:t>
      </w:r>
    </w:p>
    <w:p w14:paraId="26180870" w14:textId="77777777" w:rsidR="00FB6012" w:rsidRPr="0097532C" w:rsidRDefault="00FB6012" w:rsidP="00FB6012"/>
    <w:p w14:paraId="03087207" w14:textId="77777777" w:rsidR="00FB6012" w:rsidRDefault="00FB6012" w:rsidP="00FB6012">
      <w:pPr>
        <w:pStyle w:val="Heading3"/>
      </w:pPr>
      <w:bookmarkStart w:id="2287" w:name="_Toc302642750"/>
      <w:bookmarkStart w:id="2288" w:name="_Toc176704880"/>
      <w:bookmarkStart w:id="2289" w:name="_Toc289032599"/>
      <w:r>
        <w:t>Referentially Transversely Isotropic Permeability</w:t>
      </w:r>
      <w:bookmarkEnd w:id="2287"/>
      <w:bookmarkEnd w:id="2288"/>
      <w:bookmarkEnd w:id="2289"/>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8" o:title=""/>
          </v:shape>
          <o:OLEObject Type="Embed" ProgID="Equation.DSMT4" ShapeID="_x0000_i2449" DrawAspect="Content" ObjectID="_1493808627" r:id="rId2869"/>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70" o:title=""/>
          </v:shape>
          <o:OLEObject Type="Embed" ProgID="Equation.DSMT4" ShapeID="_x0000_i2450" DrawAspect="Content" ObjectID="_1493808628" r:id="rId2871"/>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72" o:title=""/>
          </v:shape>
          <o:OLEObject Type="Embed" ProgID="Equation.DSMT4" ShapeID="_x0000_i2451" DrawAspect="Content" ObjectID="_1493808629" r:id="rId2873"/>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74" o:title=""/>
          </v:shape>
          <o:OLEObject Type="Embed" ProgID="Equation.DSMT4" ShapeID="_x0000_i2452" DrawAspect="Content" ObjectID="_1493808630" r:id="rId2875"/>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6" o:title=""/>
          </v:shape>
          <o:OLEObject Type="Embed" ProgID="Equation.DSMT4" ShapeID="_x0000_i2453" DrawAspect="Content" ObjectID="_1493808631" r:id="rId2877"/>
        </w:object>
      </w:r>
      <w:r>
        <w:t xml:space="preserve">) is given by </w:t>
      </w:r>
      <w:r w:rsidR="00905817" w:rsidRPr="00905817">
        <w:rPr>
          <w:position w:val="-16"/>
        </w:rPr>
        <w:object w:dxaOrig="4959" w:dyaOrig="440" w14:anchorId="315CF11C">
          <v:shape id="_x0000_i2454" type="#_x0000_t75" style="width:244.55pt;height:21.75pt" o:ole="">
            <v:imagedata r:id="rId2878" o:title=""/>
          </v:shape>
          <o:OLEObject Type="Embed" ProgID="Equation.DSMT4" ShapeID="_x0000_i2454" DrawAspect="Content" ObjectID="_1493808632" r:id="rId2879"/>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290" w:name="_Ref162420101"/>
      <w:bookmarkStart w:id="2291" w:name="_Toc302642753"/>
      <w:bookmarkStart w:id="2292" w:name="_Toc176704881"/>
      <w:bookmarkStart w:id="2293" w:name="_Toc289032600"/>
      <w:r>
        <w:lastRenderedPageBreak/>
        <w:t xml:space="preserve">Solute </w:t>
      </w:r>
      <w:r w:rsidRPr="0097532C">
        <w:t>Diffusivity</w:t>
      </w:r>
      <w:bookmarkEnd w:id="2290"/>
      <w:bookmarkEnd w:id="2291"/>
      <w:bookmarkEnd w:id="2292"/>
      <w:bookmarkEnd w:id="2293"/>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80" o:title=""/>
          </v:shape>
          <o:OLEObject Type="Embed" ProgID="Equation.DSMT4" ShapeID="_x0000_i2455" DrawAspect="Content" ObjectID="_1493808633" r:id="rId2881"/>
        </w:object>
      </w:r>
      <w:r w:rsidRPr="00B27FE9">
        <w:t xml:space="preserve"> may be a function of strain and solute concentration.</w:t>
      </w:r>
    </w:p>
    <w:p w14:paraId="6ACC20B4" w14:textId="77777777" w:rsidR="00FB6012" w:rsidRPr="00B27FE9" w:rsidRDefault="00FB6012" w:rsidP="00FB6012">
      <w:pPr>
        <w:pStyle w:val="Heading3"/>
      </w:pPr>
      <w:bookmarkStart w:id="2294" w:name="_Toc302642754"/>
      <w:bookmarkStart w:id="2295" w:name="_Toc176704882"/>
      <w:bookmarkStart w:id="2296" w:name="_Toc289032601"/>
      <w:r w:rsidRPr="00B27FE9">
        <w:t>Constant Isotropic Diffusivity</w:t>
      </w:r>
      <w:bookmarkEnd w:id="2294"/>
      <w:bookmarkEnd w:id="2295"/>
      <w:bookmarkEnd w:id="2296"/>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82" o:title=""/>
          </v:shape>
          <o:OLEObject Type="Embed" ProgID="Equation.DSMT4" ShapeID="_x0000_i2456" DrawAspect="Content" ObjectID="_1493808634" r:id="rId2883"/>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84" o:title=""/>
          </v:shape>
          <o:OLEObject Type="Embed" ProgID="Equation.DSMT4" ShapeID="_x0000_i2457" DrawAspect="Content" ObjectID="_1493808635" r:id="rId2885"/>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6" o:title=""/>
          </v:shape>
          <o:OLEObject Type="Embed" ProgID="Equation.DSMT4" ShapeID="_x0000_i2458" DrawAspect="Content" ObjectID="_1493808636" r:id="rId2887"/>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8" o:title=""/>
          </v:shape>
          <o:OLEObject Type="Embed" ProgID="Equation.DSMT4" ShapeID="_x0000_i2459" DrawAspect="Content" ObjectID="_1493808637" r:id="rId2889"/>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297" w:name="_Toc302642755"/>
      <w:bookmarkStart w:id="2298" w:name="_Toc176704883"/>
      <w:bookmarkStart w:id="2299" w:name="_Toc289032602"/>
      <w:r>
        <w:t>Constant Orthotropic Diffusivity</w:t>
      </w:r>
      <w:bookmarkEnd w:id="2297"/>
      <w:bookmarkEnd w:id="2298"/>
      <w:bookmarkEnd w:id="2299"/>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90" o:title=""/>
          </v:shape>
          <o:OLEObject Type="Embed" ProgID="Equation.DSMT4" ShapeID="_x0000_i2460" DrawAspect="Content" ObjectID="_1493808638" r:id="rId2891"/>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92" o:title=""/>
          </v:shape>
          <o:OLEObject Type="Embed" ProgID="Equation.DSMT4" ShapeID="_x0000_i2461" DrawAspect="Content" ObjectID="_1493808639" r:id="rId2893"/>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94" o:title=""/>
          </v:shape>
          <o:OLEObject Type="Embed" ProgID="Equation.DSMT4" ShapeID="_x0000_i2462" DrawAspect="Content" ObjectID="_1493808640" r:id="rId2895"/>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6" o:title=""/>
          </v:shape>
          <o:OLEObject Type="Embed" ProgID="Equation.DSMT4" ShapeID="_x0000_i2463" DrawAspect="Content" ObjectID="_1493808641" r:id="rId2897"/>
        </w:object>
      </w:r>
      <w:r>
        <w:t>,</w:t>
      </w:r>
      <w:r w:rsidR="0091287E">
        <w:t xml:space="preserve"> where </w:t>
      </w:r>
      <w:r w:rsidR="00905817" w:rsidRPr="00905817">
        <w:rPr>
          <w:position w:val="-12"/>
        </w:rPr>
        <w:object w:dxaOrig="279" w:dyaOrig="360" w14:anchorId="23FC52EE">
          <v:shape id="_x0000_i2464" type="#_x0000_t75" style="width:14.25pt;height:21.75pt" o:ole="">
            <v:imagedata r:id="rId2898" o:title=""/>
          </v:shape>
          <o:OLEObject Type="Embed" ProgID="Equation.DSMT4" ShapeID="_x0000_i2464" DrawAspect="Content" ObjectID="_1493808642" r:id="rId2899"/>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300" w:name="_Toc302642756"/>
      <w:bookmarkStart w:id="2301" w:name="_Toc176704884"/>
      <w:bookmarkStart w:id="2302" w:name="_Toc289032603"/>
      <w:r>
        <w:t>Referentially Isotropic Diffusivity</w:t>
      </w:r>
      <w:bookmarkEnd w:id="2300"/>
      <w:bookmarkEnd w:id="2301"/>
      <w:bookmarkEnd w:id="2302"/>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900" o:title=""/>
          </v:shape>
          <o:OLEObject Type="Embed" ProgID="Equation.DSMT4" ShapeID="_x0000_i2465" DrawAspect="Content" ObjectID="_1493808643" r:id="rId2901"/>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902" o:title=""/>
          </v:shape>
          <o:OLEObject Type="Embed" ProgID="Equation.DSMT4" ShapeID="_x0000_i2466" DrawAspect="Content" ObjectID="_1493808644" r:id="rId2903"/>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904" o:title=""/>
          </v:shape>
          <o:OLEObject Type="Embed" ProgID="Equation.DSMT4" ShapeID="_x0000_i2467" DrawAspect="Content" ObjectID="_1493808645" r:id="rId2905"/>
        </w:object>
      </w:r>
      <w:r>
        <w:t xml:space="preserve"> where </w:t>
      </w:r>
      <w:r w:rsidR="00905817" w:rsidRPr="00905817">
        <w:rPr>
          <w:position w:val="-4"/>
        </w:rPr>
        <w:object w:dxaOrig="220" w:dyaOrig="260" w14:anchorId="6512126D">
          <v:shape id="_x0000_i2468" type="#_x0000_t75" style="width:14.25pt;height:14.25pt" o:ole="">
            <v:imagedata r:id="rId2906" o:title=""/>
          </v:shape>
          <o:OLEObject Type="Embed" ProgID="Equation.DSMT4" ShapeID="_x0000_i2468" DrawAspect="Content" ObjectID="_1493808646" r:id="rId2907"/>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8" o:title=""/>
          </v:shape>
          <o:OLEObject Type="Embed" ProgID="Equation.DSMT4" ShapeID="_x0000_i2469" DrawAspect="Content" ObjectID="_1493808647" r:id="rId2909"/>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10" o:title=""/>
          </v:shape>
          <o:OLEObject Type="Embed" ProgID="Equation.DSMT4" ShapeID="_x0000_i2470" DrawAspect="Content" ObjectID="_1493808648" r:id="rId2911"/>
        </w:object>
      </w:r>
      <w:r>
        <w:t xml:space="preserve">) is isotropic and given by </w:t>
      </w:r>
      <w:r w:rsidR="00905817" w:rsidRPr="00905817">
        <w:rPr>
          <w:position w:val="-14"/>
        </w:rPr>
        <w:object w:dxaOrig="2060" w:dyaOrig="400" w14:anchorId="4B603718">
          <v:shape id="_x0000_i2471" type="#_x0000_t75" style="width:100.55pt;height:21.75pt" o:ole="">
            <v:imagedata r:id="rId2912" o:title=""/>
          </v:shape>
          <o:OLEObject Type="Embed" ProgID="Equation.DSMT4" ShapeID="_x0000_i2471" DrawAspect="Content" ObjectID="_1493808649" r:id="rId2913"/>
        </w:object>
      </w:r>
      <w:r>
        <w:t>.</w:t>
      </w:r>
    </w:p>
    <w:p w14:paraId="4D67D885" w14:textId="77777777" w:rsidR="00FB6012" w:rsidRDefault="00FB6012" w:rsidP="00FB6012"/>
    <w:p w14:paraId="23EA4028" w14:textId="77777777" w:rsidR="00FB6012" w:rsidRDefault="00FB6012" w:rsidP="00FB6012">
      <w:pPr>
        <w:pStyle w:val="Heading3"/>
      </w:pPr>
      <w:bookmarkStart w:id="2303" w:name="_Toc302642757"/>
      <w:bookmarkStart w:id="2304" w:name="_Toc176704885"/>
      <w:bookmarkStart w:id="2305" w:name="_Toc289032604"/>
      <w:r>
        <w:t>Referentially Orthotropic Diffusivity</w:t>
      </w:r>
      <w:bookmarkEnd w:id="2303"/>
      <w:bookmarkEnd w:id="2304"/>
      <w:bookmarkEnd w:id="2305"/>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14" o:title=""/>
          </v:shape>
          <o:OLEObject Type="Embed" ProgID="Equation.DSMT4" ShapeID="_x0000_i2472" DrawAspect="Content" ObjectID="_1493808650" r:id="rId2915"/>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6" o:title=""/>
          </v:shape>
          <o:OLEObject Type="Embed" ProgID="Equation.DSMT4" ShapeID="_x0000_i2473" DrawAspect="Content" ObjectID="_1493808651" r:id="rId2917"/>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8" o:title=""/>
          </v:shape>
          <o:OLEObject Type="Embed" ProgID="Equation.DSMT4" ShapeID="_x0000_i2474" DrawAspect="Content" ObjectID="_1493808652" r:id="rId2919"/>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20" o:title=""/>
          </v:shape>
          <o:OLEObject Type="Embed" ProgID="Equation.DSMT4" ShapeID="_x0000_i2475" DrawAspect="Content" ObjectID="_1493808653" r:id="rId2921"/>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22" o:title=""/>
          </v:shape>
          <o:OLEObject Type="Embed" ProgID="Equation.DSMT4" ShapeID="_x0000_i2476" DrawAspect="Content" ObjectID="_1493808654" r:id="rId2923"/>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24" o:title=""/>
          </v:shape>
          <o:OLEObject Type="Embed" ProgID="Equation.DSMT4" ShapeID="_x0000_i2477" DrawAspect="Content" ObjectID="_1493808655" r:id="rId2925"/>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6" o:title=""/>
          </v:shape>
          <o:OLEObject Type="Embed" ProgID="Equation.DSMT4" ShapeID="_x0000_i2478" DrawAspect="Content" ObjectID="_1493808656" r:id="rId2927"/>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8" o:title=""/>
          </v:shape>
          <o:OLEObject Type="Embed" ProgID="Equation.DSMT4" ShapeID="_x0000_i2479" DrawAspect="Content" ObjectID="_1493808657" r:id="rId2929"/>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30" o:title=""/>
          </v:shape>
          <o:OLEObject Type="Embed" ProgID="Equation.DSMT4" ShapeID="_x0000_i2480" DrawAspect="Content" ObjectID="_1493808658" r:id="rId2931"/>
        </w:object>
      </w:r>
      <w:r>
        <w:t xml:space="preserve">) is given by </w:t>
      </w:r>
      <w:r w:rsidR="00905817" w:rsidRPr="00905817">
        <w:rPr>
          <w:position w:val="-28"/>
        </w:rPr>
        <w:object w:dxaOrig="3060" w:dyaOrig="680" w14:anchorId="7104198A">
          <v:shape id="_x0000_i2481" type="#_x0000_t75" style="width:151.45pt;height:36pt" o:ole="">
            <v:imagedata r:id="rId2932" o:title=""/>
          </v:shape>
          <o:OLEObject Type="Embed" ProgID="Equation.DSMT4" ShapeID="_x0000_i2481" DrawAspect="Content" ObjectID="_1493808659" r:id="rId2933"/>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06" w:name="_Ref162420103"/>
      <w:bookmarkStart w:id="2307" w:name="_Toc302642758"/>
      <w:bookmarkStart w:id="2308" w:name="_Toc176704886"/>
      <w:bookmarkStart w:id="2309" w:name="_Toc289032605"/>
      <w:r>
        <w:lastRenderedPageBreak/>
        <w:t xml:space="preserve">Solute </w:t>
      </w:r>
      <w:r w:rsidRPr="00B27FE9">
        <w:t>Solubility</w:t>
      </w:r>
      <w:bookmarkEnd w:id="2306"/>
      <w:bookmarkEnd w:id="2307"/>
      <w:bookmarkEnd w:id="2308"/>
      <w:bookmarkEnd w:id="2309"/>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34" o:title=""/>
          </v:shape>
          <o:OLEObject Type="Embed" ProgID="Equation.DSMT4" ShapeID="_x0000_i2482" DrawAspect="Content" ObjectID="_1493808660" r:id="rId2935"/>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10" w:name="_Toc302642759"/>
      <w:bookmarkStart w:id="2311" w:name="_Toc176704887"/>
      <w:bookmarkStart w:id="2312" w:name="_Toc289032606"/>
      <w:r w:rsidRPr="00B27FE9">
        <w:t>Constant Solubility</w:t>
      </w:r>
      <w:bookmarkEnd w:id="2310"/>
      <w:bookmarkEnd w:id="2311"/>
      <w:bookmarkEnd w:id="2312"/>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6" o:title=""/>
          </v:shape>
          <o:OLEObject Type="Embed" ProgID="Equation.DSMT4" ShapeID="_x0000_i2483" DrawAspect="Content" ObjectID="_1493808661" r:id="rId2937"/>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13" w:name="_Ref162420105"/>
      <w:bookmarkStart w:id="2314" w:name="_Toc302642760"/>
      <w:bookmarkStart w:id="2315" w:name="_Toc176704888"/>
      <w:bookmarkStart w:id="2316" w:name="_Toc289032607"/>
      <w:r w:rsidRPr="00B27FE9">
        <w:lastRenderedPageBreak/>
        <w:t>Osmotic Coefficient</w:t>
      </w:r>
      <w:bookmarkEnd w:id="2313"/>
      <w:bookmarkEnd w:id="2314"/>
      <w:bookmarkEnd w:id="2315"/>
      <w:bookmarkEnd w:id="2316"/>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8" o:title=""/>
          </v:shape>
          <o:OLEObject Type="Embed" ProgID="Equation.DSMT4" ShapeID="_x0000_i2484" DrawAspect="Content" ObjectID="_1493808662" r:id="rId2939"/>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17" w:name="_Toc302642761"/>
      <w:bookmarkStart w:id="2318" w:name="_Toc176704889"/>
      <w:bookmarkStart w:id="2319" w:name="_Toc289032608"/>
      <w:r w:rsidRPr="00B27FE9">
        <w:t>Constant Osmotic Coefficient</w:t>
      </w:r>
      <w:bookmarkEnd w:id="2317"/>
      <w:bookmarkEnd w:id="2318"/>
      <w:bookmarkEnd w:id="2319"/>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40" o:title=""/>
          </v:shape>
          <o:OLEObject Type="Embed" ProgID="Equation.DSMT4" ShapeID="_x0000_i2485" DrawAspect="Content" ObjectID="_1493808663" r:id="rId2941"/>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20" w:name="_Toc265909889"/>
      <w:bookmarkStart w:id="2321" w:name="_Toc265909890"/>
      <w:bookmarkStart w:id="2322" w:name="_Toc265909891"/>
      <w:bookmarkStart w:id="2323" w:name="_Toc265909892"/>
      <w:bookmarkStart w:id="2324" w:name="_Toc265909894"/>
      <w:bookmarkStart w:id="2325" w:name="_Toc265909895"/>
      <w:bookmarkStart w:id="2326" w:name="_Toc265909896"/>
      <w:bookmarkStart w:id="2327" w:name="_Toc265909898"/>
      <w:bookmarkStart w:id="2328" w:name="_Toc265909899"/>
      <w:bookmarkStart w:id="2329" w:name="_Toc265909900"/>
      <w:bookmarkStart w:id="2330" w:name="_Toc265909901"/>
      <w:bookmarkStart w:id="2331" w:name="_Toc265909902"/>
      <w:bookmarkStart w:id="2332" w:name="_Toc265909903"/>
      <w:bookmarkStart w:id="2333" w:name="_Toc265909904"/>
      <w:bookmarkStart w:id="2334" w:name="_Toc265909905"/>
      <w:bookmarkStart w:id="2335" w:name="_Toc265909906"/>
      <w:bookmarkStart w:id="2336" w:name="_Toc265909909"/>
      <w:bookmarkStart w:id="2337" w:name="_Toc265909910"/>
      <w:bookmarkStart w:id="2338" w:name="_Toc265909911"/>
      <w:bookmarkStart w:id="2339" w:name="_Toc265909912"/>
      <w:bookmarkStart w:id="2340" w:name="_Toc265909914"/>
      <w:bookmarkStart w:id="2341" w:name="_Toc289032609"/>
      <w:bookmarkEnd w:id="2273"/>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commentRangeStart w:id="2342"/>
      <w:r>
        <w:lastRenderedPageBreak/>
        <w:t>Active Contraction Model</w:t>
      </w:r>
      <w:commentRangeEnd w:id="2342"/>
      <w:r w:rsidR="008E5B3C">
        <w:rPr>
          <w:rStyle w:val="CommentReference"/>
          <w:rFonts w:cs="Times New Roman"/>
          <w:b w:val="0"/>
          <w:bCs w:val="0"/>
          <w:iCs w:val="0"/>
        </w:rPr>
        <w:commentReference w:id="2342"/>
      </w:r>
      <w:bookmarkEnd w:id="2341"/>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42" o:title=""/>
          </v:shape>
          <o:OLEObject Type="Embed" ProgID="Equation.DSMT4" ShapeID="_x0000_i2486" DrawAspect="Content" ObjectID="_1493808664" r:id="rId2943"/>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44" o:title=""/>
          </v:shape>
          <o:OLEObject Type="Embed" ProgID="Equation.DSMT4" ShapeID="_x0000_i2487" DrawAspect="Content" ObjectID="_1493808665" r:id="rId2945"/>
        </w:object>
      </w:r>
      <w:r>
        <w:t xml:space="preserve"> and the passive stress tensor </w:t>
      </w:r>
      <w:r w:rsidR="00905817" w:rsidRPr="00905817">
        <w:rPr>
          <w:position w:val="-6"/>
        </w:rPr>
        <w:object w:dxaOrig="320" w:dyaOrig="320" w14:anchorId="2B017C9A">
          <v:shape id="_x0000_i2488" type="#_x0000_t75" style="width:14.25pt;height:14.25pt" o:ole="">
            <v:imagedata r:id="rId2946" o:title=""/>
          </v:shape>
          <o:OLEObject Type="Embed" ProgID="Equation.DSMT4" ShapeID="_x0000_i2488" DrawAspect="Content" ObjectID="_1493808666" r:id="rId2947"/>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8" o:title=""/>
          </v:shape>
          <o:OLEObject Type="Embed" ProgID="Equation.DSMT4" ShapeID="_x0000_i2489" DrawAspect="Content" ObjectID="_1493808667" r:id="rId29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343" w:author="rawlins" w:date="2015-05-19T17:23:00Z">
          <w:r w:rsidR="00D3178E">
            <w:rPr>
              <w:noProof/>
            </w:rPr>
            <w:instrText>100</w:instrText>
          </w:r>
        </w:ins>
        <w:ins w:id="2344" w:author="Gerard" w:date="2015-05-06T12:49:00Z">
          <w:del w:id="2345" w:author="rawlins" w:date="2015-05-19T16:10:00Z">
            <w:r w:rsidR="00E3755C" w:rsidDel="00752FD5">
              <w:rPr>
                <w:noProof/>
              </w:rPr>
              <w:delInstrText>95</w:delInstrText>
            </w:r>
          </w:del>
        </w:ins>
        <w:del w:id="2346" w:author="rawlins" w:date="2015-05-19T16:10:00Z">
          <w:r w:rsidR="00567B45" w:rsidDel="00752FD5">
            <w:rPr>
              <w:noProof/>
            </w:rPr>
            <w:delInstrText>80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50" o:title=""/>
          </v:shape>
          <o:OLEObject Type="Embed" ProgID="Equation.DSMT4" ShapeID="_x0000_i2490" DrawAspect="Content" ObjectID="_1493808668" r:id="rId2951"/>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52" o:title=""/>
          </v:shape>
          <o:OLEObject Type="Embed" ProgID="Equation.DSMT4" ShapeID="_x0000_i2491" DrawAspect="Content" ObjectID="_1493808669" r:id="rId2953"/>
        </w:object>
      </w:r>
      <w:r>
        <w:t xml:space="preserve">. The active fiber stress </w:t>
      </w:r>
      <w:r w:rsidR="00905817" w:rsidRPr="00905817">
        <w:rPr>
          <w:position w:val="-4"/>
        </w:rPr>
        <w:object w:dxaOrig="300" w:dyaOrig="300" w14:anchorId="573C8835">
          <v:shape id="_x0000_i2492" type="#_x0000_t75" style="width:14.25pt;height:14.25pt" o:ole="">
            <v:imagedata r:id="rId2954" o:title=""/>
          </v:shape>
          <o:OLEObject Type="Embed" ProgID="Equation.DSMT4" ShapeID="_x0000_i2492" DrawAspect="Content" ObjectID="_1493808670" r:id="rId2955"/>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6" o:title=""/>
          </v:shape>
          <o:OLEObject Type="Embed" ProgID="Equation.DSMT4" ShapeID="_x0000_i2493" DrawAspect="Content" ObjectID="_1493808671" r:id="rId29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347" w:author="rawlins" w:date="2015-05-19T17:23:00Z">
          <w:r w:rsidR="00D3178E">
            <w:rPr>
              <w:noProof/>
            </w:rPr>
            <w:instrText>101</w:instrText>
          </w:r>
        </w:ins>
        <w:ins w:id="2348" w:author="Gerard" w:date="2015-05-06T12:49:00Z">
          <w:del w:id="2349" w:author="rawlins" w:date="2015-05-19T16:10:00Z">
            <w:r w:rsidR="00E3755C" w:rsidDel="00752FD5">
              <w:rPr>
                <w:noProof/>
              </w:rPr>
              <w:delInstrText>96</w:delInstrText>
            </w:r>
          </w:del>
        </w:ins>
        <w:del w:id="2350" w:author="rawlins" w:date="2015-05-19T16:10:00Z">
          <w:r w:rsidR="00567B45" w:rsidDel="00752FD5">
            <w:rPr>
              <w:noProof/>
            </w:rPr>
            <w:delInstrText>81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8" o:title=""/>
          </v:shape>
          <o:OLEObject Type="Embed" ProgID="Equation.DSMT4" ShapeID="_x0000_i2494" DrawAspect="Content" ObjectID="_1493808672" r:id="rId29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ins w:id="2351" w:author="rawlins" w:date="2015-05-19T17:23:00Z">
          <w:r w:rsidR="00D3178E">
            <w:rPr>
              <w:noProof/>
            </w:rPr>
            <w:instrText>102</w:instrText>
          </w:r>
        </w:ins>
        <w:ins w:id="2352" w:author="Gerard" w:date="2015-05-06T12:49:00Z">
          <w:del w:id="2353" w:author="rawlins" w:date="2015-05-19T16:10:00Z">
            <w:r w:rsidR="00E3755C" w:rsidDel="00752FD5">
              <w:rPr>
                <w:noProof/>
              </w:rPr>
              <w:delInstrText>97</w:delInstrText>
            </w:r>
          </w:del>
        </w:ins>
        <w:del w:id="2354" w:author="rawlins" w:date="2015-05-19T16:10:00Z">
          <w:r w:rsidR="00567B45" w:rsidDel="00752FD5">
            <w:rPr>
              <w:noProof/>
            </w:rPr>
            <w:delInstrText>82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355" w:author="Gerard" w:date="2015-03-21T14:10:00Z"/>
        </w:rPr>
      </w:pPr>
      <w:ins w:id="2356" w:author="Gerard" w:date="2015-03-21T14:10:00Z">
        <w:r>
          <w:br w:type="page"/>
        </w:r>
      </w:ins>
    </w:p>
    <w:p w14:paraId="24D85B02" w14:textId="1B281FD7" w:rsidR="001763A3" w:rsidRDefault="001763A3">
      <w:pPr>
        <w:pStyle w:val="Heading2"/>
        <w:rPr>
          <w:ins w:id="2357" w:author="Gerard" w:date="2015-03-21T14:11:00Z"/>
        </w:rPr>
        <w:pPrChange w:id="2358" w:author="Gerard" w:date="2015-03-21T14:10:00Z">
          <w:pPr/>
        </w:pPrChange>
      </w:pPr>
      <w:bookmarkStart w:id="2359" w:name="_Toc289032610"/>
      <w:ins w:id="2360" w:author="Gerard" w:date="2015-03-21T14:10:00Z">
        <w:r>
          <w:lastRenderedPageBreak/>
          <w:t>Prescribed Active Contraction</w:t>
        </w:r>
      </w:ins>
      <w:bookmarkEnd w:id="2359"/>
    </w:p>
    <w:p w14:paraId="59B018C0" w14:textId="0D315899" w:rsidR="001763A3" w:rsidRPr="001763A3" w:rsidRDefault="001763A3" w:rsidP="001763A3">
      <w:pPr>
        <w:rPr>
          <w:ins w:id="2361" w:author="Gerard" w:date="2015-03-21T14:10:00Z"/>
        </w:rPr>
      </w:pPr>
      <w:ins w:id="2362" w:author="Gerard" w:date="2015-03-21T14:11:00Z">
        <w:r>
          <w:t xml:space="preserve">Prescribed active contraction models allow the user to </w:t>
        </w:r>
      </w:ins>
      <w:ins w:id="2363" w:author="Gerard" w:date="2015-03-21T14:12:00Z">
        <w:r>
          <w:t xml:space="preserve">directly </w:t>
        </w:r>
      </w:ins>
      <w:ins w:id="2364" w:author="Gerard" w:date="2015-03-21T14:11:00Z">
        <w:r>
          <w:t xml:space="preserve">specify the </w:t>
        </w:r>
      </w:ins>
      <w:ins w:id="2365" w:author="Gerard" w:date="2015-03-21T14:12:00Z">
        <w:r>
          <w:t xml:space="preserve">time history of the </w:t>
        </w:r>
      </w:ins>
      <w:ins w:id="2366" w:author="Gerard" w:date="2015-03-21T14:11:00Z">
        <w:r>
          <w:t>active contractile stress.</w:t>
        </w:r>
      </w:ins>
    </w:p>
    <w:p w14:paraId="7DDFB4B4" w14:textId="746B768E" w:rsidR="001763A3" w:rsidRDefault="001763A3">
      <w:pPr>
        <w:pStyle w:val="Heading3"/>
        <w:rPr>
          <w:ins w:id="2367" w:author="Gerard" w:date="2015-03-21T14:12:00Z"/>
        </w:rPr>
        <w:pPrChange w:id="2368" w:author="Gerard" w:date="2015-03-21T14:10:00Z">
          <w:pPr/>
        </w:pPrChange>
      </w:pPr>
      <w:bookmarkStart w:id="2369" w:name="_Toc289032611"/>
      <w:ins w:id="2370" w:author="Gerard" w:date="2015-03-21T14:10:00Z">
        <w:r>
          <w:t>Uniaxial Active Contraction</w:t>
        </w:r>
      </w:ins>
      <w:bookmarkEnd w:id="2369"/>
    </w:p>
    <w:p w14:paraId="2917556B" w14:textId="23FB0D7C" w:rsidR="00153375" w:rsidRDefault="001763A3" w:rsidP="001763A3">
      <w:pPr>
        <w:rPr>
          <w:ins w:id="2371" w:author="Gerard" w:date="2015-05-06T12:43:00Z"/>
          <w:position w:val="-12"/>
        </w:rPr>
      </w:pPr>
      <w:ins w:id="2372" w:author="Gerard" w:date="2015-03-21T14:12:00Z">
        <w:r>
          <w:t xml:space="preserve">For this model, the active stress </w:t>
        </w:r>
      </w:ins>
      <w:ins w:id="2373" w:author="Gerard" w:date="2015-03-21T14:13:00Z">
        <w:r w:rsidR="004B50DC">
          <w:t xml:space="preserve">is acting along a prescribed direction </w:t>
        </w:r>
      </w:ins>
      <w:ins w:id="2374" w:author="Gerard" w:date="2015-05-06T12:43:00Z">
        <w:r w:rsidR="00153375">
          <w:t xml:space="preserve">given by the unit vector </w:t>
        </w:r>
      </w:ins>
      <w:ins w:id="2375" w:author="Gerard" w:date="2015-05-06T12:43:00Z">
        <w:r w:rsidR="00153375" w:rsidRPr="00214E15">
          <w:rPr>
            <w:position w:val="-12"/>
          </w:rPr>
          <w:object w:dxaOrig="280" w:dyaOrig="380" w14:anchorId="257C7094">
            <v:shape id="_x0000_i2495" type="#_x0000_t75" style="width:14.25pt;height:21.75pt" o:ole="">
              <v:imagedata r:id="rId2960" o:title=""/>
            </v:shape>
            <o:OLEObject Type="Embed" ProgID="Equation.DSMT4" ShapeID="_x0000_i2495" DrawAspect="Content" ObjectID="_1493808673" r:id="rId2961"/>
          </w:object>
        </w:r>
      </w:ins>
      <w:ins w:id="2376" w:author="Gerard" w:date="2015-05-06T12:43:00Z">
        <w:r w:rsidR="00153375">
          <w:rPr>
            <w:position w:val="-12"/>
          </w:rPr>
          <w:t>in the reference configuIation. The 2</w:t>
        </w:r>
        <w:r w:rsidR="00153375" w:rsidRPr="00153375">
          <w:rPr>
            <w:position w:val="-12"/>
            <w:vertAlign w:val="superscript"/>
            <w:rPrChange w:id="2377"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378" w:author="Gerard" w:date="2015-05-06T12:43:00Z"/>
        </w:rPr>
        <w:pPrChange w:id="2379" w:author="Gerard" w:date="2015-05-06T12:43:00Z">
          <w:pPr/>
        </w:pPrChange>
      </w:pPr>
      <w:ins w:id="2380" w:author="Gerard" w:date="2015-05-06T12:43:00Z">
        <w:r>
          <w:tab/>
        </w:r>
      </w:ins>
      <w:ins w:id="2381" w:author="Gerard" w:date="2015-05-06T12:43:00Z">
        <w:r w:rsidRPr="00153375">
          <w:rPr>
            <w:position w:val="-12"/>
            <w:rPrChange w:id="2382" w:author="Gerard" w:date="2015-05-06T12:44:00Z">
              <w:rPr>
                <w:position w:val="-12"/>
              </w:rPr>
            </w:rPrChange>
          </w:rPr>
          <w:object w:dxaOrig="1460" w:dyaOrig="400" w14:anchorId="57C90E0B">
            <v:shape id="_x0000_i2496" type="#_x0000_t75" style="width:1in;height:21.75pt" o:ole="">
              <v:imagedata r:id="rId2962" o:title=""/>
            </v:shape>
            <o:OLEObject Type="Embed" ProgID="Equation.DSMT4" ShapeID="_x0000_i2496" DrawAspect="Content" ObjectID="_1493808674" r:id="rId2963"/>
          </w:object>
        </w:r>
      </w:ins>
      <w:ins w:id="2383" w:author="Gerard" w:date="2015-05-06T12:43:00Z">
        <w:r>
          <w:t xml:space="preserve"> </w:t>
        </w:r>
        <w:r>
          <w:tab/>
        </w:r>
        <w:del w:id="2384"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385" w:author="rawlins" w:date="2015-05-19T16:54:00Z">
        <w:r w:rsidDel="001A2D84">
          <w:fldChar w:fldCharType="end"/>
        </w:r>
      </w:del>
      <w:ins w:id="2386" w:author="Gerard" w:date="2015-05-06T12:43:00Z">
        <w:del w:id="2387" w:author="rawlins" w:date="2015-05-19T16:54:00Z">
          <w:r w:rsidDel="001A2D84">
            <w:delInstrText>(</w:delInstrText>
          </w:r>
          <w:r w:rsidDel="001A2D84">
            <w:fldChar w:fldCharType="begin"/>
          </w:r>
          <w:r w:rsidDel="001A2D84">
            <w:delInstrText xml:space="preserve"> SEQ MTSec \c \* Arabic \* MERGEFORMAT </w:delInstrText>
          </w:r>
        </w:del>
      </w:ins>
      <w:del w:id="2388" w:author="rawlins" w:date="2015-05-19T16:54:00Z">
        <w:r w:rsidDel="001A2D84">
          <w:fldChar w:fldCharType="end"/>
        </w:r>
      </w:del>
      <w:ins w:id="2389" w:author="Gerard" w:date="2015-05-06T12:43:00Z">
        <w:del w:id="2390" w:author="rawlins" w:date="2015-05-19T16:54:00Z">
          <w:r w:rsidDel="001A2D84">
            <w:delInstrText>.</w:delInstrText>
          </w:r>
          <w:r w:rsidDel="001A2D84">
            <w:fldChar w:fldCharType="begin"/>
          </w:r>
          <w:r w:rsidDel="001A2D84">
            <w:delInstrText xml:space="preserve"> SEQ MTEqn \c \* Arabic \* MERGEFORMAT </w:delInstrText>
          </w:r>
        </w:del>
      </w:ins>
      <w:del w:id="2391" w:author="rawlins" w:date="2015-05-19T16:54:00Z">
        <w:r w:rsidDel="001A2D84">
          <w:fldChar w:fldCharType="separate"/>
        </w:r>
      </w:del>
      <w:ins w:id="2392" w:author="Gerard" w:date="2015-05-06T12:49:00Z">
        <w:del w:id="2393" w:author="rawlins" w:date="2015-05-19T16:10:00Z">
          <w:r w:rsidR="00E3755C" w:rsidDel="00752FD5">
            <w:rPr>
              <w:noProof/>
            </w:rPr>
            <w:delInstrText>98</w:delInstrText>
          </w:r>
        </w:del>
      </w:ins>
      <w:ins w:id="2394" w:author="Gerard" w:date="2015-05-06T12:43:00Z">
        <w:del w:id="2395" w:author="rawlins" w:date="2015-05-19T16:54:00Z">
          <w:r w:rsidDel="001A2D84">
            <w:fldChar w:fldCharType="end"/>
          </w:r>
          <w:r w:rsidDel="001A2D84">
            <w:delInstrText>)</w:delInstrText>
          </w:r>
          <w:r w:rsidDel="001A2D84">
            <w:fldChar w:fldCharType="end"/>
          </w:r>
        </w:del>
      </w:ins>
      <w:ins w:id="2396"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397" w:author="rawlins" w:date="2015-05-19T17:23:00Z">
        <w:r w:rsidR="00D3178E">
          <w:rPr>
            <w:noProof/>
          </w:rPr>
          <w:instrText>5</w:instrText>
        </w:r>
      </w:ins>
      <w:ins w:id="2398"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399" w:author="rawlins" w:date="2015-05-19T17:23:00Z">
        <w:r w:rsidR="00D3178E">
          <w:rPr>
            <w:noProof/>
          </w:rPr>
          <w:instrText>103</w:instrText>
        </w:r>
      </w:ins>
      <w:ins w:id="2400"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401" w:author="Gerard" w:date="2015-03-21T14:12:00Z"/>
        </w:rPr>
      </w:pPr>
      <w:ins w:id="2402" w:author="Gerard" w:date="2015-05-06T12:44:00Z">
        <w:r>
          <w:rPr>
            <w:position w:val="-6"/>
          </w:rPr>
          <w:t xml:space="preserve">and the Cauchy stress </w:t>
        </w:r>
      </w:ins>
      <w:del w:id="2403" w:author="Gerard" w:date="2015-05-06T12:44:00Z">
        <w:r w:rsidR="004B50DC" w:rsidRPr="007E2473" w:rsidDel="00153375">
          <w:rPr>
            <w:position w:val="-6"/>
          </w:rPr>
          <w:fldChar w:fldCharType="begin"/>
        </w:r>
        <w:r w:rsidR="004B50DC" w:rsidRPr="007E2473" w:rsidDel="00153375">
          <w:rPr>
            <w:position w:val="-6"/>
          </w:rPr>
          <w:fldChar w:fldCharType="end"/>
        </w:r>
      </w:del>
      <w:ins w:id="2404" w:author="Gerard" w:date="2015-05-06T12:44:00Z">
        <w:r>
          <w:rPr>
            <w:position w:val="-6"/>
          </w:rPr>
          <w:t>is</w:t>
        </w:r>
      </w:ins>
    </w:p>
    <w:p w14:paraId="01F0ADDD" w14:textId="522BB937" w:rsidR="001763A3" w:rsidRPr="001763A3" w:rsidRDefault="001763A3">
      <w:pPr>
        <w:pStyle w:val="MTDisplayEquation"/>
        <w:pPrChange w:id="2405" w:author="Gerard" w:date="2015-03-21T14:12:00Z">
          <w:pPr/>
        </w:pPrChange>
      </w:pPr>
      <w:ins w:id="2406" w:author="Gerard" w:date="2015-03-21T14:12:00Z">
        <w:r>
          <w:tab/>
        </w:r>
      </w:ins>
      <w:ins w:id="2407" w:author="Gerard" w:date="2015-03-21T14:12:00Z">
        <w:r w:rsidR="00153375" w:rsidRPr="007E2473">
          <w:rPr>
            <w:position w:val="-6"/>
          </w:rPr>
          <w:object w:dxaOrig="1620" w:dyaOrig="340" w14:anchorId="0FD95447">
            <v:shape id="_x0000_i2497" type="#_x0000_t75" style="width:79.45pt;height:14.25pt" o:ole="">
              <v:imagedata r:id="rId2964" o:title=""/>
            </v:shape>
            <o:OLEObject Type="Embed" ProgID="Equation.DSMT4" ShapeID="_x0000_i2497" DrawAspect="Content" ObjectID="_1493808675" r:id="rId2965"/>
          </w:object>
        </w:r>
      </w:ins>
      <w:ins w:id="2408" w:author="Gerard" w:date="2015-03-21T14:12:00Z">
        <w:r>
          <w:t xml:space="preserve"> </w:t>
        </w:r>
        <w:r>
          <w:tab/>
        </w:r>
        <w:del w:id="2409"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10" w:author="rawlins" w:date="2015-05-19T16:54:00Z">
        <w:r w:rsidDel="001A2D84">
          <w:fldChar w:fldCharType="end"/>
        </w:r>
      </w:del>
      <w:ins w:id="2411" w:author="Gerard" w:date="2015-03-21T14:12:00Z">
        <w:del w:id="2412" w:author="rawlins" w:date="2015-05-19T16:54:00Z">
          <w:r w:rsidDel="001A2D84">
            <w:delInstrText>(</w:delInstrText>
          </w:r>
          <w:r w:rsidDel="001A2D84">
            <w:fldChar w:fldCharType="begin"/>
          </w:r>
          <w:r w:rsidDel="001A2D84">
            <w:delInstrText xml:space="preserve"> SEQ MTSec \c \* Arabic \* MERGEFORMAT </w:delInstrText>
          </w:r>
        </w:del>
      </w:ins>
      <w:del w:id="2413" w:author="rawlins" w:date="2015-05-19T16:54:00Z">
        <w:r w:rsidDel="001A2D84">
          <w:fldChar w:fldCharType="end"/>
        </w:r>
      </w:del>
      <w:ins w:id="2414" w:author="Gerard" w:date="2015-03-21T14:12:00Z">
        <w:del w:id="2415" w:author="rawlins" w:date="2015-05-19T16:54:00Z">
          <w:r w:rsidDel="001A2D84">
            <w:delInstrText>.</w:delInstrText>
          </w:r>
          <w:r w:rsidDel="001A2D84">
            <w:fldChar w:fldCharType="begin"/>
          </w:r>
          <w:r w:rsidDel="001A2D84">
            <w:delInstrText xml:space="preserve"> SEQ MTEqn \c \* Arabic \* MERGEFORMAT </w:delInstrText>
          </w:r>
        </w:del>
      </w:ins>
      <w:del w:id="2416" w:author="rawlins" w:date="2015-05-19T16:54:00Z">
        <w:r w:rsidDel="001A2D84">
          <w:fldChar w:fldCharType="separate"/>
        </w:r>
      </w:del>
      <w:ins w:id="2417" w:author="Gerard" w:date="2015-05-06T12:49:00Z">
        <w:del w:id="2418" w:author="rawlins" w:date="2015-05-19T16:10:00Z">
          <w:r w:rsidR="00E3755C" w:rsidDel="00752FD5">
            <w:rPr>
              <w:noProof/>
            </w:rPr>
            <w:delInstrText>99</w:delInstrText>
          </w:r>
        </w:del>
      </w:ins>
      <w:ins w:id="2419" w:author="Gerard" w:date="2015-03-21T14:12:00Z">
        <w:del w:id="2420" w:author="rawlins" w:date="2015-05-19T16:54:00Z">
          <w:r w:rsidDel="001A2D84">
            <w:fldChar w:fldCharType="end"/>
          </w:r>
          <w:r w:rsidDel="001A2D84">
            <w:delInstrText>)</w:delInstrText>
          </w:r>
          <w:r w:rsidDel="001A2D84">
            <w:fldChar w:fldCharType="end"/>
          </w:r>
        </w:del>
      </w:ins>
      <w:ins w:id="2421"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22" w:author="rawlins" w:date="2015-05-19T17:23:00Z">
        <w:r w:rsidR="00D3178E">
          <w:rPr>
            <w:noProof/>
          </w:rPr>
          <w:instrText>5</w:instrText>
        </w:r>
      </w:ins>
      <w:ins w:id="2423"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24" w:author="rawlins" w:date="2015-05-19T17:23:00Z">
        <w:r w:rsidR="00D3178E">
          <w:rPr>
            <w:noProof/>
          </w:rPr>
          <w:instrText>104</w:instrText>
        </w:r>
      </w:ins>
      <w:ins w:id="2425" w:author="rawlins" w:date="2015-05-19T16:54:00Z">
        <w:r w:rsidR="001A2D84">
          <w:fldChar w:fldCharType="end"/>
        </w:r>
        <w:r w:rsidR="001A2D84">
          <w:instrText>)</w:instrText>
        </w:r>
        <w:r w:rsidR="001A2D84">
          <w:fldChar w:fldCharType="end"/>
        </w:r>
      </w:ins>
    </w:p>
    <w:p w14:paraId="37A1FECD" w14:textId="5281BE6D" w:rsidR="007E2473" w:rsidRDefault="004B50DC">
      <w:pPr>
        <w:rPr>
          <w:ins w:id="2426" w:author="Gerard" w:date="2015-03-22T10:47:00Z"/>
        </w:rPr>
        <w:pPrChange w:id="2427" w:author="Gerard" w:date="2015-05-06T12:46:00Z">
          <w:pPr>
            <w:jc w:val="left"/>
          </w:pPr>
        </w:pPrChange>
      </w:pPr>
      <w:ins w:id="2428" w:author="Gerard" w:date="2015-03-21T14:13:00Z">
        <w:r>
          <w:t xml:space="preserve">where </w:t>
        </w:r>
      </w:ins>
      <w:ins w:id="2429" w:author="Gerard" w:date="2015-03-22T10:40:00Z">
        <w:r w:rsidR="007E2473" w:rsidRPr="007E2473">
          <w:rPr>
            <w:position w:val="-4"/>
          </w:rPr>
          <w:object w:dxaOrig="320" w:dyaOrig="320" w14:anchorId="5CE915D0">
            <v:shape id="_x0000_i2498" type="#_x0000_t75" style="width:14.25pt;height:14.25pt" o:ole="">
              <v:imagedata r:id="rId2966" o:title=""/>
            </v:shape>
            <o:OLEObject Type="Embed" ProgID="Equation.DSMT4" ShapeID="_x0000_i2498" DrawAspect="Content" ObjectID="_1493808676" r:id="rId2967"/>
          </w:object>
        </w:r>
      </w:ins>
      <w:ins w:id="2430" w:author="Gerard" w:date="2015-03-22T10:40:00Z">
        <w:r w:rsidR="00153375">
          <w:t xml:space="preserve"> </w:t>
        </w:r>
        <w:r w:rsidR="007E2473">
          <w:t>is the prescribed contractile stress</w:t>
        </w:r>
      </w:ins>
      <w:ins w:id="2431" w:author="Gerard" w:date="2015-05-06T12:45:00Z">
        <w:r w:rsidR="00153375">
          <w:t xml:space="preserve"> and</w:t>
        </w:r>
      </w:ins>
      <w:del w:id="2432" w:author="Gerard" w:date="2015-05-06T12:43:00Z">
        <w:r w:rsidR="007E2473" w:rsidRPr="00214E15" w:rsidDel="00153375">
          <w:rPr>
            <w:position w:val="-12"/>
          </w:rPr>
          <w:fldChar w:fldCharType="begin"/>
        </w:r>
        <w:r w:rsidR="007E2473" w:rsidRPr="00214E15" w:rsidDel="00153375">
          <w:rPr>
            <w:position w:val="-12"/>
          </w:rPr>
          <w:fldChar w:fldCharType="end"/>
        </w:r>
      </w:del>
      <w:del w:id="2433" w:author="Gerard" w:date="2015-05-06T12:45:00Z">
        <w:r w:rsidR="007E2473" w:rsidRPr="00214E15" w:rsidDel="00153375">
          <w:rPr>
            <w:position w:val="-6"/>
          </w:rPr>
          <w:fldChar w:fldCharType="begin"/>
        </w:r>
        <w:r w:rsidR="007E2473" w:rsidRPr="00214E15" w:rsidDel="00153375">
          <w:rPr>
            <w:position w:val="-6"/>
          </w:rPr>
          <w:fldChar w:fldCharType="end"/>
        </w:r>
      </w:del>
      <w:ins w:id="2434" w:author="Gerard" w:date="2015-03-22T10:41:00Z">
        <w:r w:rsidR="007E2473">
          <w:t xml:space="preserve"> </w:t>
        </w:r>
      </w:ins>
      <w:ins w:id="2435" w:author="Gerard" w:date="2015-03-22T10:41:00Z">
        <w:r w:rsidR="00153375" w:rsidRPr="00214E15">
          <w:rPr>
            <w:position w:val="-12"/>
          </w:rPr>
          <w:object w:dxaOrig="900" w:dyaOrig="380" w14:anchorId="6C0A5F2C">
            <v:shape id="_x0000_i2499" type="#_x0000_t75" style="width:43.45pt;height:21.75pt" o:ole="">
              <v:imagedata r:id="rId2968" o:title=""/>
            </v:shape>
            <o:OLEObject Type="Embed" ProgID="Equation.DSMT4" ShapeID="_x0000_i2499" DrawAspect="Content" ObjectID="_1493808677" r:id="rId2969"/>
          </w:object>
        </w:r>
      </w:ins>
      <w:del w:id="2436"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437" w:author="Gerard" w:date="2015-03-22T10:42:00Z">
        <w:r w:rsidR="007E2473">
          <w:t xml:space="preserve">.  </w:t>
        </w:r>
      </w:ins>
      <w:ins w:id="2438" w:author="Gerard" w:date="2015-05-06T12:45:00Z">
        <w:r w:rsidR="00153375">
          <w:t xml:space="preserve">Since </w:t>
        </w:r>
      </w:ins>
      <w:ins w:id="2439" w:author="Gerard" w:date="2015-05-06T12:45:00Z">
        <w:r w:rsidR="00153375" w:rsidRPr="00353E1C">
          <w:rPr>
            <w:position w:val="-6"/>
          </w:rPr>
          <w:object w:dxaOrig="280" w:dyaOrig="340" w14:anchorId="2C956A3A">
            <v:shape id="_x0000_i2500" type="#_x0000_t75" style="width:14.25pt;height:17pt" o:ole="">
              <v:imagedata r:id="rId2970" o:title=""/>
            </v:shape>
            <o:OLEObject Type="Embed" ProgID="Equation.DSMT4" ShapeID="_x0000_i2500" DrawAspect="Content" ObjectID="_1493808678" r:id="rId2971"/>
          </w:object>
        </w:r>
      </w:ins>
      <w:ins w:id="2440" w:author="Gerard" w:date="2015-05-06T12:45:00Z">
        <w:r w:rsidR="00153375">
          <w:t xml:space="preserve"> </w:t>
        </w:r>
      </w:ins>
      <w:ins w:id="2441" w:author="Gerard" w:date="2015-05-06T12:46:00Z">
        <w:r w:rsidR="00153375">
          <w:t>is not a function of deformation, the material and spatial tangents are both zero.</w:t>
        </w:r>
      </w:ins>
      <w:del w:id="2442"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443" w:author="Gerard" w:date="2015-03-22T10:47:00Z"/>
        </w:rPr>
        <w:pPrChange w:id="2444" w:author="Gerard" w:date="2015-03-22T10:47:00Z">
          <w:pPr>
            <w:jc w:val="left"/>
          </w:pPr>
        </w:pPrChange>
      </w:pPr>
      <w:bookmarkStart w:id="2445" w:name="_Toc289032612"/>
      <w:ins w:id="2446" w:author="Gerard" w:date="2015-03-22T10:47:00Z">
        <w:r>
          <w:t>Transversely Isotropic Active Contraction</w:t>
        </w:r>
        <w:bookmarkEnd w:id="2445"/>
      </w:ins>
    </w:p>
    <w:p w14:paraId="69EECCCD" w14:textId="046DF1CD" w:rsidR="007E2473" w:rsidRDefault="007E2473" w:rsidP="007E2473">
      <w:pPr>
        <w:rPr>
          <w:ins w:id="2447" w:author="Gerard" w:date="2015-05-06T12:46:00Z"/>
        </w:rPr>
      </w:pPr>
      <w:ins w:id="2448" w:author="Gerard" w:date="2015-03-22T10:47:00Z">
        <w:r>
          <w:t xml:space="preserve">In this case, the active stress is </w:t>
        </w:r>
      </w:ins>
      <w:ins w:id="2449" w:author="Gerard" w:date="2015-03-22T10:48:00Z">
        <w:r>
          <w:t xml:space="preserve">isotropic in a plane transverse to the direction </w:t>
        </w:r>
      </w:ins>
      <w:ins w:id="2450" w:author="Gerard" w:date="2015-03-22T10:48:00Z">
        <w:r w:rsidR="00153375" w:rsidRPr="00353E1C">
          <w:rPr>
            <w:position w:val="-12"/>
          </w:rPr>
          <w:object w:dxaOrig="280" w:dyaOrig="380" w14:anchorId="5B535373">
            <v:shape id="_x0000_i2501" type="#_x0000_t75" style="width:14.25pt;height:19pt" o:ole="">
              <v:imagedata r:id="rId2972" o:title=""/>
            </v:shape>
            <o:OLEObject Type="Embed" ProgID="Equation.DSMT4" ShapeID="_x0000_i2501" DrawAspect="Content" ObjectID="_1493808679" r:id="rId2973"/>
          </w:object>
        </w:r>
      </w:ins>
      <w:ins w:id="2451" w:author="Gerard" w:date="2015-03-22T10:48:00Z">
        <w:r>
          <w:t>,</w:t>
        </w:r>
      </w:ins>
    </w:p>
    <w:p w14:paraId="08E201F2" w14:textId="517322EE" w:rsidR="00153375" w:rsidRDefault="00153375">
      <w:pPr>
        <w:pStyle w:val="MTDisplayEquation"/>
        <w:rPr>
          <w:ins w:id="2452" w:author="Gerard" w:date="2015-03-22T10:48:00Z"/>
        </w:rPr>
        <w:pPrChange w:id="2453" w:author="Gerard" w:date="2015-05-06T12:46:00Z">
          <w:pPr/>
        </w:pPrChange>
      </w:pPr>
      <w:ins w:id="2454" w:author="Gerard" w:date="2015-05-06T12:46:00Z">
        <w:r>
          <w:tab/>
        </w:r>
      </w:ins>
      <w:ins w:id="2455" w:author="Gerard" w:date="2015-05-06T12:46:00Z">
        <w:r w:rsidRPr="00153375">
          <w:rPr>
            <w:position w:val="-14"/>
            <w:rPrChange w:id="2456" w:author="Gerard" w:date="2015-05-06T12:47:00Z">
              <w:rPr>
                <w:position w:val="-14"/>
              </w:rPr>
            </w:rPrChange>
          </w:rPr>
          <w:object w:dxaOrig="2000" w:dyaOrig="420" w14:anchorId="515B0D8C">
            <v:shape id="_x0000_i2502" type="#_x0000_t75" style="width:99.85pt;height:20.4pt" o:ole="">
              <v:imagedata r:id="rId2974" o:title=""/>
            </v:shape>
            <o:OLEObject Type="Embed" ProgID="Equation.DSMT4" ShapeID="_x0000_i2502" DrawAspect="Content" ObjectID="_1493808680" r:id="rId2975"/>
          </w:object>
        </w:r>
      </w:ins>
      <w:ins w:id="2457" w:author="Gerard" w:date="2015-05-06T12:46:00Z">
        <w:r>
          <w:t xml:space="preserve"> </w:t>
        </w:r>
        <w:r>
          <w:tab/>
        </w:r>
        <w:del w:id="2458"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59" w:author="rawlins" w:date="2015-05-19T16:54:00Z">
        <w:r w:rsidDel="001A2D84">
          <w:fldChar w:fldCharType="end"/>
        </w:r>
      </w:del>
      <w:ins w:id="2460" w:author="Gerard" w:date="2015-05-06T12:46:00Z">
        <w:del w:id="2461" w:author="rawlins" w:date="2015-05-19T16:54:00Z">
          <w:r w:rsidDel="001A2D84">
            <w:delInstrText>(</w:delInstrText>
          </w:r>
          <w:r w:rsidDel="001A2D84">
            <w:fldChar w:fldCharType="begin"/>
          </w:r>
          <w:r w:rsidDel="001A2D84">
            <w:delInstrText xml:space="preserve"> SEQ MTSec \c \* Arabic \* MERGEFORMAT </w:delInstrText>
          </w:r>
        </w:del>
      </w:ins>
      <w:del w:id="2462" w:author="rawlins" w:date="2015-05-19T16:54:00Z">
        <w:r w:rsidDel="001A2D84">
          <w:fldChar w:fldCharType="end"/>
        </w:r>
      </w:del>
      <w:ins w:id="2463" w:author="Gerard" w:date="2015-05-06T12:46:00Z">
        <w:del w:id="2464" w:author="rawlins" w:date="2015-05-19T16:54:00Z">
          <w:r w:rsidDel="001A2D84">
            <w:delInstrText>.</w:delInstrText>
          </w:r>
          <w:r w:rsidDel="001A2D84">
            <w:fldChar w:fldCharType="begin"/>
          </w:r>
          <w:r w:rsidDel="001A2D84">
            <w:delInstrText xml:space="preserve"> SEQ MTEqn \c \* Arabic \* MERGEFORMAT </w:delInstrText>
          </w:r>
        </w:del>
      </w:ins>
      <w:del w:id="2465" w:author="rawlins" w:date="2015-05-19T16:54:00Z">
        <w:r w:rsidDel="001A2D84">
          <w:fldChar w:fldCharType="separate"/>
        </w:r>
      </w:del>
      <w:ins w:id="2466" w:author="Gerard" w:date="2015-05-06T12:49:00Z">
        <w:del w:id="2467" w:author="rawlins" w:date="2015-05-19T16:10:00Z">
          <w:r w:rsidR="00E3755C" w:rsidDel="00752FD5">
            <w:rPr>
              <w:noProof/>
            </w:rPr>
            <w:delInstrText>100</w:delInstrText>
          </w:r>
        </w:del>
      </w:ins>
      <w:ins w:id="2468" w:author="Gerard" w:date="2015-05-06T12:46:00Z">
        <w:del w:id="2469" w:author="rawlins" w:date="2015-05-19T16:54:00Z">
          <w:r w:rsidDel="001A2D84">
            <w:fldChar w:fldCharType="end"/>
          </w:r>
          <w:r w:rsidDel="001A2D84">
            <w:delInstrText>)</w:delInstrText>
          </w:r>
          <w:r w:rsidDel="001A2D84">
            <w:fldChar w:fldCharType="end"/>
          </w:r>
        </w:del>
      </w:ins>
      <w:ins w:id="2470"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71" w:author="rawlins" w:date="2015-05-19T17:23:00Z">
        <w:r w:rsidR="00D3178E">
          <w:rPr>
            <w:noProof/>
          </w:rPr>
          <w:instrText>5</w:instrText>
        </w:r>
      </w:ins>
      <w:ins w:id="2472"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73" w:author="rawlins" w:date="2015-05-19T17:23:00Z">
        <w:r w:rsidR="00D3178E">
          <w:rPr>
            <w:noProof/>
          </w:rPr>
          <w:instrText>105</w:instrText>
        </w:r>
      </w:ins>
      <w:ins w:id="2474"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475" w:author="Gerard" w:date="2015-05-06T12:47:00Z"/>
        </w:rPr>
        <w:pPrChange w:id="2476" w:author="Gerard" w:date="2015-03-22T10:48:00Z">
          <w:pPr>
            <w:jc w:val="left"/>
          </w:pPr>
        </w:pPrChange>
      </w:pPr>
      <w:ins w:id="2477" w:author="Gerard" w:date="2015-05-06T12:47:00Z">
        <w:r>
          <w:t>and the corresponding Cauchy stress is</w:t>
        </w:r>
      </w:ins>
    </w:p>
    <w:p w14:paraId="47E22E65" w14:textId="0A612BD5" w:rsidR="007E2473" w:rsidRDefault="007E2473">
      <w:pPr>
        <w:pStyle w:val="MTDisplayEquation"/>
        <w:rPr>
          <w:ins w:id="2478" w:author="Gerard" w:date="2015-03-22T10:49:00Z"/>
        </w:rPr>
        <w:pPrChange w:id="2479" w:author="Gerard" w:date="2015-03-22T10:48:00Z">
          <w:pPr>
            <w:jc w:val="left"/>
          </w:pPr>
        </w:pPrChange>
      </w:pPr>
      <w:ins w:id="2480" w:author="Gerard" w:date="2015-03-22T10:48:00Z">
        <w:r>
          <w:tab/>
        </w:r>
      </w:ins>
      <w:ins w:id="2481" w:author="Gerard" w:date="2015-03-22T10:48:00Z">
        <w:r w:rsidR="00153375" w:rsidRPr="00214E15">
          <w:rPr>
            <w:position w:val="-14"/>
          </w:rPr>
          <w:object w:dxaOrig="2200" w:dyaOrig="420" w14:anchorId="5CE07ED0">
            <v:shape id="_x0000_i2503" type="#_x0000_t75" style="width:109.35pt;height:20.4pt" o:ole="">
              <v:imagedata r:id="rId2976" o:title=""/>
            </v:shape>
            <o:OLEObject Type="Embed" ProgID="Equation.DSMT4" ShapeID="_x0000_i2503" DrawAspect="Content" ObjectID="_1493808681" r:id="rId2977"/>
          </w:object>
        </w:r>
      </w:ins>
      <w:ins w:id="2482" w:author="Gerard" w:date="2015-03-22T10:48:00Z">
        <w:r>
          <w:t xml:space="preserve"> </w:t>
        </w:r>
        <w:r>
          <w:tab/>
        </w:r>
        <w:del w:id="2483"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84" w:author="rawlins" w:date="2015-05-19T16:54:00Z">
        <w:r w:rsidDel="001A2D84">
          <w:fldChar w:fldCharType="end"/>
        </w:r>
      </w:del>
      <w:ins w:id="2485" w:author="Gerard" w:date="2015-03-22T10:48:00Z">
        <w:del w:id="2486" w:author="rawlins" w:date="2015-05-19T16:54:00Z">
          <w:r w:rsidDel="001A2D84">
            <w:delInstrText>(</w:delInstrText>
          </w:r>
          <w:r w:rsidDel="001A2D84">
            <w:fldChar w:fldCharType="begin"/>
          </w:r>
          <w:r w:rsidDel="001A2D84">
            <w:delInstrText xml:space="preserve"> SEQ MTSec \c \* Arabic \* MERGEFORMAT </w:delInstrText>
          </w:r>
        </w:del>
      </w:ins>
      <w:del w:id="2487" w:author="rawlins" w:date="2015-05-19T16:54:00Z">
        <w:r w:rsidDel="001A2D84">
          <w:fldChar w:fldCharType="end"/>
        </w:r>
      </w:del>
      <w:ins w:id="2488" w:author="Gerard" w:date="2015-03-22T10:48:00Z">
        <w:del w:id="2489" w:author="rawlins" w:date="2015-05-19T16:54:00Z">
          <w:r w:rsidDel="001A2D84">
            <w:delInstrText>.</w:delInstrText>
          </w:r>
          <w:r w:rsidDel="001A2D84">
            <w:fldChar w:fldCharType="begin"/>
          </w:r>
          <w:r w:rsidDel="001A2D84">
            <w:delInstrText xml:space="preserve"> SEQ MTEqn \c \* Arabic \* MERGEFORMAT </w:delInstrText>
          </w:r>
        </w:del>
      </w:ins>
      <w:del w:id="2490" w:author="rawlins" w:date="2015-05-19T16:54:00Z">
        <w:r w:rsidDel="001A2D84">
          <w:fldChar w:fldCharType="separate"/>
        </w:r>
      </w:del>
      <w:ins w:id="2491" w:author="Gerard" w:date="2015-05-06T12:49:00Z">
        <w:del w:id="2492" w:author="rawlins" w:date="2015-05-19T16:10:00Z">
          <w:r w:rsidR="00E3755C" w:rsidDel="00752FD5">
            <w:rPr>
              <w:noProof/>
            </w:rPr>
            <w:delInstrText>101</w:delInstrText>
          </w:r>
        </w:del>
      </w:ins>
      <w:ins w:id="2493" w:author="Gerard" w:date="2015-03-22T10:48:00Z">
        <w:del w:id="2494" w:author="rawlins" w:date="2015-05-19T16:54:00Z">
          <w:r w:rsidDel="001A2D84">
            <w:fldChar w:fldCharType="end"/>
          </w:r>
          <w:r w:rsidDel="001A2D84">
            <w:delInstrText>)</w:delInstrText>
          </w:r>
          <w:r w:rsidDel="001A2D84">
            <w:fldChar w:fldCharType="end"/>
          </w:r>
        </w:del>
      </w:ins>
      <w:ins w:id="2495"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96" w:author="rawlins" w:date="2015-05-19T17:23:00Z">
        <w:r w:rsidR="00D3178E">
          <w:rPr>
            <w:noProof/>
          </w:rPr>
          <w:instrText>5</w:instrText>
        </w:r>
      </w:ins>
      <w:ins w:id="2497"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98" w:author="rawlins" w:date="2015-05-19T17:23:00Z">
        <w:r w:rsidR="00D3178E">
          <w:rPr>
            <w:noProof/>
          </w:rPr>
          <w:instrText>106</w:instrText>
        </w:r>
      </w:ins>
      <w:ins w:id="2499"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500" w:author="Gerard" w:date="2015-03-22T10:44:00Z"/>
        </w:rPr>
        <w:pPrChange w:id="2501" w:author="Gerard" w:date="2015-05-06T12:48:00Z">
          <w:pPr>
            <w:jc w:val="left"/>
          </w:pPr>
        </w:pPrChange>
      </w:pPr>
      <w:ins w:id="2502" w:author="Gerard" w:date="2015-05-06T12:47:00Z">
        <w:r>
          <w:t xml:space="preserve">where </w:t>
        </w:r>
      </w:ins>
      <w:ins w:id="2503" w:author="Gerard" w:date="2015-05-06T12:47:00Z">
        <w:r w:rsidRPr="00153375">
          <w:rPr>
            <w:position w:val="-4"/>
          </w:rPr>
          <w:object w:dxaOrig="980" w:dyaOrig="320" w14:anchorId="2991D443">
            <v:shape id="_x0000_i2504" type="#_x0000_t75" style="width:49.6pt;height:15.6pt" o:ole="">
              <v:imagedata r:id="rId2978" o:title=""/>
            </v:shape>
            <o:OLEObject Type="Embed" ProgID="Equation.DSMT4" ShapeID="_x0000_i2504" DrawAspect="Content" ObjectID="_1493808682" r:id="rId2979"/>
          </w:object>
        </w:r>
      </w:ins>
      <w:ins w:id="2504" w:author="Gerard" w:date="2015-05-06T12:47:00Z">
        <w:r>
          <w:t xml:space="preserve"> </w:t>
        </w:r>
      </w:ins>
      <w:ins w:id="2505" w:author="Gerard" w:date="2015-05-06T12:48:00Z">
        <w:r>
          <w:t>is the left Cauchy-Green tensor.  The material and spatial tangents are zero.</w:t>
        </w:r>
      </w:ins>
      <w:del w:id="2506"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507" w:author="Gerard" w:date="2015-03-22T10:52:00Z"/>
        </w:rPr>
        <w:pPrChange w:id="2508" w:author="Gerard" w:date="2015-03-22T10:52:00Z">
          <w:pPr>
            <w:jc w:val="left"/>
          </w:pPr>
        </w:pPrChange>
      </w:pPr>
      <w:bookmarkStart w:id="2509" w:name="_Toc289032613"/>
      <w:ins w:id="2510" w:author="Gerard" w:date="2015-03-22T10:52:00Z">
        <w:r>
          <w:t>Isotropic Active Contraction</w:t>
        </w:r>
        <w:bookmarkEnd w:id="2509"/>
      </w:ins>
    </w:p>
    <w:p w14:paraId="63D89EA6" w14:textId="53CF4F18" w:rsidR="007E2473" w:rsidRDefault="007E2473" w:rsidP="007E2473">
      <w:pPr>
        <w:rPr>
          <w:ins w:id="2511" w:author="Gerard" w:date="2015-05-06T12:48:00Z"/>
        </w:rPr>
      </w:pPr>
      <w:ins w:id="2512" w:author="Gerard" w:date="2015-03-22T10:52:00Z">
        <w:r>
          <w:t>An isotropic active contractile stress is given by</w:t>
        </w:r>
      </w:ins>
    </w:p>
    <w:p w14:paraId="531A3631" w14:textId="260A4A4E" w:rsidR="00153375" w:rsidRDefault="00153375">
      <w:pPr>
        <w:pStyle w:val="MTDisplayEquation"/>
        <w:rPr>
          <w:ins w:id="2513" w:author="Gerard" w:date="2015-03-22T10:53:00Z"/>
        </w:rPr>
        <w:pPrChange w:id="2514" w:author="Gerard" w:date="2015-05-06T12:48:00Z">
          <w:pPr/>
        </w:pPrChange>
      </w:pPr>
      <w:ins w:id="2515" w:author="Gerard" w:date="2015-05-06T12:48:00Z">
        <w:r>
          <w:tab/>
        </w:r>
      </w:ins>
      <w:ins w:id="2516" w:author="Gerard" w:date="2015-05-06T12:48:00Z">
        <w:r w:rsidR="00E3755C" w:rsidRPr="00E3755C">
          <w:rPr>
            <w:position w:val="-6"/>
          </w:rPr>
          <w:object w:dxaOrig="880" w:dyaOrig="340" w14:anchorId="54D770E1">
            <v:shape id="_x0000_i2505" type="#_x0000_t75" style="width:44.15pt;height:17pt" o:ole="">
              <v:imagedata r:id="rId2980" o:title=""/>
            </v:shape>
            <o:OLEObject Type="Embed" ProgID="Equation.DSMT4" ShapeID="_x0000_i2505" DrawAspect="Content" ObjectID="_1493808683" r:id="rId2981"/>
          </w:object>
        </w:r>
      </w:ins>
      <w:ins w:id="2517" w:author="Gerard" w:date="2015-05-06T12:48:00Z">
        <w:r>
          <w:t xml:space="preserve"> </w:t>
        </w:r>
        <w:r>
          <w:tab/>
        </w:r>
        <w:del w:id="2518"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19" w:author="rawlins" w:date="2015-05-19T16:55:00Z">
        <w:r w:rsidDel="001A2D84">
          <w:fldChar w:fldCharType="end"/>
        </w:r>
      </w:del>
      <w:ins w:id="2520" w:author="Gerard" w:date="2015-05-06T12:48:00Z">
        <w:del w:id="2521" w:author="rawlins" w:date="2015-05-19T16:55:00Z">
          <w:r w:rsidDel="001A2D84">
            <w:delInstrText>(</w:delInstrText>
          </w:r>
          <w:r w:rsidDel="001A2D84">
            <w:fldChar w:fldCharType="begin"/>
          </w:r>
          <w:r w:rsidDel="001A2D84">
            <w:delInstrText xml:space="preserve"> SEQ MTSec \c \* Arabic \* MERGEFORMAT </w:delInstrText>
          </w:r>
        </w:del>
      </w:ins>
      <w:del w:id="2522" w:author="rawlins" w:date="2015-05-19T16:55:00Z">
        <w:r w:rsidDel="001A2D84">
          <w:fldChar w:fldCharType="end"/>
        </w:r>
      </w:del>
      <w:ins w:id="2523" w:author="Gerard" w:date="2015-05-06T12:48:00Z">
        <w:del w:id="2524" w:author="rawlins" w:date="2015-05-19T16:55:00Z">
          <w:r w:rsidDel="001A2D84">
            <w:delInstrText>.</w:delInstrText>
          </w:r>
          <w:r w:rsidDel="001A2D84">
            <w:fldChar w:fldCharType="begin"/>
          </w:r>
          <w:r w:rsidDel="001A2D84">
            <w:delInstrText xml:space="preserve"> SEQ MTEqn \c \* Arabic \* MERGEFORMAT </w:delInstrText>
          </w:r>
        </w:del>
      </w:ins>
      <w:del w:id="2525" w:author="rawlins" w:date="2015-05-19T16:55:00Z">
        <w:r w:rsidDel="001A2D84">
          <w:fldChar w:fldCharType="separate"/>
        </w:r>
      </w:del>
      <w:ins w:id="2526" w:author="Gerard" w:date="2015-05-06T12:49:00Z">
        <w:del w:id="2527" w:author="rawlins" w:date="2015-05-19T16:10:00Z">
          <w:r w:rsidR="00E3755C" w:rsidDel="00752FD5">
            <w:rPr>
              <w:noProof/>
            </w:rPr>
            <w:delInstrText>102</w:delInstrText>
          </w:r>
        </w:del>
      </w:ins>
      <w:ins w:id="2528" w:author="Gerard" w:date="2015-05-06T12:48:00Z">
        <w:del w:id="2529" w:author="rawlins" w:date="2015-05-19T16:55:00Z">
          <w:r w:rsidDel="001A2D84">
            <w:fldChar w:fldCharType="end"/>
          </w:r>
          <w:r w:rsidDel="001A2D84">
            <w:delInstrText>)</w:delInstrText>
          </w:r>
          <w:r w:rsidDel="001A2D84">
            <w:fldChar w:fldCharType="end"/>
          </w:r>
        </w:del>
      </w:ins>
      <w:ins w:id="2530"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31" w:author="rawlins" w:date="2015-05-19T17:23:00Z">
        <w:r w:rsidR="00D3178E">
          <w:rPr>
            <w:noProof/>
          </w:rPr>
          <w:instrText>5</w:instrText>
        </w:r>
      </w:ins>
      <w:ins w:id="2532"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33" w:author="rawlins" w:date="2015-05-19T17:23:00Z">
        <w:r w:rsidR="00D3178E">
          <w:rPr>
            <w:noProof/>
          </w:rPr>
          <w:instrText>107</w:instrText>
        </w:r>
      </w:ins>
      <w:ins w:id="2534"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535" w:author="Gerard" w:date="2015-05-06T12:49:00Z"/>
        </w:rPr>
      </w:pPr>
      <w:ins w:id="2536" w:author="Gerard" w:date="2015-05-06T12:48:00Z">
        <w:r>
          <w:t>and the corresponding Cauchy stress is</w:t>
        </w:r>
      </w:ins>
    </w:p>
    <w:p w14:paraId="4534B52A" w14:textId="657556D8" w:rsidR="007E2473" w:rsidRDefault="00E3755C">
      <w:pPr>
        <w:pStyle w:val="MTDisplayEquation"/>
        <w:rPr>
          <w:ins w:id="2537" w:author="Gerard" w:date="2015-03-22T10:55:00Z"/>
        </w:rPr>
        <w:pPrChange w:id="2538" w:author="Gerard" w:date="2015-05-06T12:49:00Z">
          <w:pPr>
            <w:jc w:val="left"/>
          </w:pPr>
        </w:pPrChange>
      </w:pPr>
      <w:ins w:id="2539" w:author="Gerard" w:date="2015-05-06T12:49:00Z">
        <w:r>
          <w:tab/>
        </w:r>
      </w:ins>
      <w:ins w:id="2540" w:author="Gerard" w:date="2015-05-06T12:49:00Z">
        <w:r w:rsidRPr="00E3755C">
          <w:rPr>
            <w:position w:val="-6"/>
            <w:rPrChange w:id="2541" w:author="Gerard" w:date="2015-05-06T12:49:00Z">
              <w:rPr>
                <w:position w:val="-6"/>
              </w:rPr>
            </w:rPrChange>
          </w:rPr>
          <w:object w:dxaOrig="1280" w:dyaOrig="340" w14:anchorId="70CDFEB9">
            <v:shape id="_x0000_i2506" type="#_x0000_t75" style="width:63.85pt;height:17pt" o:ole="">
              <v:imagedata r:id="rId2982" o:title=""/>
            </v:shape>
            <o:OLEObject Type="Embed" ProgID="Equation.DSMT4" ShapeID="_x0000_i2506" DrawAspect="Content" ObjectID="_1493808684" r:id="rId2983"/>
          </w:object>
        </w:r>
      </w:ins>
      <w:ins w:id="2542" w:author="Gerard" w:date="2015-05-06T12:49:00Z">
        <w:r>
          <w:t xml:space="preserve"> </w:t>
        </w:r>
        <w:r>
          <w:tab/>
        </w:r>
        <w:del w:id="2543"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44" w:author="rawlins" w:date="2015-05-19T16:55:00Z">
        <w:r w:rsidDel="001A2D84">
          <w:fldChar w:fldCharType="end"/>
        </w:r>
      </w:del>
      <w:ins w:id="2545" w:author="Gerard" w:date="2015-05-06T12:49:00Z">
        <w:del w:id="2546" w:author="rawlins" w:date="2015-05-19T16:55:00Z">
          <w:r w:rsidDel="001A2D84">
            <w:delInstrText>(</w:delInstrText>
          </w:r>
          <w:r w:rsidDel="001A2D84">
            <w:fldChar w:fldCharType="begin"/>
          </w:r>
          <w:r w:rsidDel="001A2D84">
            <w:delInstrText xml:space="preserve"> SEQ MTSec \c \* Arabic \* MERGEFORMAT </w:delInstrText>
          </w:r>
        </w:del>
      </w:ins>
      <w:del w:id="2547" w:author="rawlins" w:date="2015-05-19T16:55:00Z">
        <w:r w:rsidDel="001A2D84">
          <w:fldChar w:fldCharType="end"/>
        </w:r>
      </w:del>
      <w:ins w:id="2548" w:author="Gerard" w:date="2015-05-06T12:49:00Z">
        <w:del w:id="2549" w:author="rawlins" w:date="2015-05-19T16:55:00Z">
          <w:r w:rsidDel="001A2D84">
            <w:delInstrText>.</w:delInstrText>
          </w:r>
          <w:r w:rsidDel="001A2D84">
            <w:fldChar w:fldCharType="begin"/>
          </w:r>
          <w:r w:rsidDel="001A2D84">
            <w:delInstrText xml:space="preserve"> SEQ MTEqn \c \* Arabic \* MERGEFORMAT </w:delInstrText>
          </w:r>
        </w:del>
      </w:ins>
      <w:del w:id="2550" w:author="rawlins" w:date="2015-05-19T16:55:00Z">
        <w:r w:rsidDel="001A2D84">
          <w:fldChar w:fldCharType="separate"/>
        </w:r>
      </w:del>
      <w:ins w:id="2551" w:author="Gerard" w:date="2015-05-06T12:49:00Z">
        <w:del w:id="2552" w:author="rawlins" w:date="2015-05-19T16:10:00Z">
          <w:r w:rsidDel="00752FD5">
            <w:rPr>
              <w:noProof/>
            </w:rPr>
            <w:delInstrText>103</w:delInstrText>
          </w:r>
        </w:del>
        <w:del w:id="2553" w:author="rawlins" w:date="2015-05-19T16:55:00Z">
          <w:r w:rsidDel="001A2D84">
            <w:fldChar w:fldCharType="end"/>
          </w:r>
          <w:r w:rsidDel="001A2D84">
            <w:delInstrText>)</w:delInstrText>
          </w:r>
          <w:r w:rsidDel="001A2D84">
            <w:fldChar w:fldCharType="end"/>
          </w:r>
        </w:del>
      </w:ins>
      <w:ins w:id="2554"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55" w:author="rawlins" w:date="2015-05-19T17:23:00Z">
        <w:r w:rsidR="00D3178E">
          <w:rPr>
            <w:noProof/>
          </w:rPr>
          <w:instrText>5</w:instrText>
        </w:r>
      </w:ins>
      <w:ins w:id="2556"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57" w:author="rawlins" w:date="2015-05-19T17:23:00Z">
        <w:r w:rsidR="00D3178E">
          <w:rPr>
            <w:noProof/>
          </w:rPr>
          <w:instrText>108</w:instrText>
        </w:r>
      </w:ins>
      <w:ins w:id="2558" w:author="rawlins" w:date="2015-05-19T16:55:00Z">
        <w:r w:rsidR="001A2D84">
          <w:fldChar w:fldCharType="end"/>
        </w:r>
        <w:r w:rsidR="001A2D84">
          <w:instrText>)</w:instrText>
        </w:r>
        <w:r w:rsidR="001A2D84">
          <w:fldChar w:fldCharType="end"/>
        </w:r>
      </w:ins>
      <w:del w:id="2559"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560" w:author="Gerard" w:date="2015-03-22T10:54:00Z"/>
        </w:rPr>
        <w:pPrChange w:id="2561" w:author="Gerard" w:date="2015-03-22T10:55:00Z">
          <w:pPr>
            <w:jc w:val="left"/>
          </w:pPr>
        </w:pPrChange>
      </w:pPr>
      <w:ins w:id="2562"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563" w:name="_Toc289032614"/>
      <w:r>
        <w:lastRenderedPageBreak/>
        <w:t xml:space="preserve">Chemical Reaction </w:t>
      </w:r>
      <w:r w:rsidR="00A315BC">
        <w:t>Production</w:t>
      </w:r>
      <w:r w:rsidR="00772356">
        <w:t xml:space="preserve"> Rate</w:t>
      </w:r>
      <w:bookmarkEnd w:id="2563"/>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84" o:title=""/>
          </v:shape>
          <o:OLEObject Type="Embed" ProgID="Equation.DSMT4" ShapeID="_x0000_i2507" DrawAspect="Content" ObjectID="_1493808685" r:id="rId2985"/>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64" w:name="_Toc289032615"/>
      <w:r>
        <w:t>Mass Action Forward</w:t>
      </w:r>
      <w:bookmarkEnd w:id="2564"/>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6" o:title=""/>
          </v:shape>
          <o:OLEObject Type="Embed" ProgID="Equation.DSMT4" ShapeID="_x0000_i2508" DrawAspect="Content" ObjectID="_1493808686" r:id="rId2987"/>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65" w:author="rawlins" w:date="2015-05-19T17:23:00Z">
          <w:r w:rsidR="00D3178E">
            <w:rPr>
              <w:noProof/>
            </w:rPr>
            <w:instrText>109</w:instrText>
          </w:r>
        </w:ins>
        <w:ins w:id="2566" w:author="Gerard" w:date="2015-05-06T12:49:00Z">
          <w:del w:id="2567" w:author="rawlins" w:date="2015-05-19T16:10:00Z">
            <w:r w:rsidR="00E3755C" w:rsidDel="00752FD5">
              <w:rPr>
                <w:noProof/>
              </w:rPr>
              <w:delInstrText>104</w:delInstrText>
            </w:r>
          </w:del>
        </w:ins>
        <w:del w:id="2568" w:author="rawlins" w:date="2015-05-19T16:10:00Z">
          <w:r w:rsidR="00567B45" w:rsidDel="00752FD5">
            <w:rPr>
              <w:noProof/>
            </w:rPr>
            <w:delInstrText>83</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8" o:title=""/>
          </v:shape>
          <o:OLEObject Type="Embed" ProgID="Equation.DSMT4" ShapeID="_x0000_i2509" DrawAspect="Content" ObjectID="_1493808687" r:id="rId2989"/>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69" w:name="_Toc289032616"/>
      <w:r>
        <w:t>Mass Action Reversible</w:t>
      </w:r>
      <w:bookmarkEnd w:id="2569"/>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90" o:title=""/>
          </v:shape>
          <o:OLEObject Type="Embed" ProgID="Equation.DSMT4" ShapeID="_x0000_i2510" DrawAspect="Content" ObjectID="_1493808688" r:id="rId299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70" w:author="rawlins" w:date="2015-05-19T17:23:00Z">
          <w:r w:rsidR="00D3178E">
            <w:rPr>
              <w:noProof/>
            </w:rPr>
            <w:instrText>110</w:instrText>
          </w:r>
        </w:ins>
        <w:ins w:id="2571" w:author="Gerard" w:date="2015-05-06T12:49:00Z">
          <w:del w:id="2572" w:author="rawlins" w:date="2015-05-19T16:10:00Z">
            <w:r w:rsidR="00E3755C" w:rsidDel="00752FD5">
              <w:rPr>
                <w:noProof/>
              </w:rPr>
              <w:delInstrText>105</w:delInstrText>
            </w:r>
          </w:del>
        </w:ins>
        <w:del w:id="2573" w:author="rawlins" w:date="2015-05-19T16:10:00Z">
          <w:r w:rsidR="00567B45" w:rsidDel="00752FD5">
            <w:rPr>
              <w:noProof/>
            </w:rPr>
            <w:delInstrText>84</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92" o:title=""/>
          </v:shape>
          <o:OLEObject Type="Embed" ProgID="Equation.DSMT4" ShapeID="_x0000_i2511" DrawAspect="Content" ObjectID="_1493808689" r:id="rId2993"/>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94" o:title=""/>
          </v:shape>
          <o:OLEObject Type="Embed" ProgID="Equation.DSMT4" ShapeID="_x0000_i2512" DrawAspect="Content" ObjectID="_1493808690" r:id="rId2995"/>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6" o:title=""/>
          </v:shape>
          <o:OLEObject Type="Embed" ProgID="Equation.DSMT4" ShapeID="_x0000_i2513" DrawAspect="Content" ObjectID="_1493808691" r:id="rId2997"/>
        </w:object>
      </w:r>
      <w:r>
        <w:t xml:space="preserve"> and </w:t>
      </w:r>
      <w:r w:rsidR="00905817" w:rsidRPr="00905817">
        <w:rPr>
          <w:position w:val="-16"/>
        </w:rPr>
        <w:object w:dxaOrig="1260" w:dyaOrig="440" w14:anchorId="4406667F">
          <v:shape id="_x0000_i2514" type="#_x0000_t75" style="width:63.15pt;height:21.75pt" o:ole="">
            <v:imagedata r:id="rId2998" o:title=""/>
          </v:shape>
          <o:OLEObject Type="Embed" ProgID="Equation.DSMT4" ShapeID="_x0000_i2514" DrawAspect="Content" ObjectID="_1493808692" r:id="rId2999"/>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74" w:name="_Toc289032617"/>
      <w:r>
        <w:t>Michaelis-Menten</w:t>
      </w:r>
      <w:bookmarkEnd w:id="2574"/>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3000" o:title=""/>
          </v:shape>
          <o:OLEObject Type="Embed" ProgID="Equation.DSMT4" ShapeID="_x0000_i2515" DrawAspect="Content" ObjectID="_1493808693" r:id="rId30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575" w:name="ZEqnNum645113"/>
      <w:r w:rsidR="004F1C97">
        <w:instrText>(</w:instrText>
      </w:r>
      <w:fldSimple w:instr=" SEQ MTSec \c \* Arabic \* MERGEFORMAT ">
        <w:r w:rsidR="00D3178E">
          <w:rPr>
            <w:noProof/>
          </w:rPr>
          <w:instrText>5</w:instrText>
        </w:r>
      </w:fldSimple>
      <w:r w:rsidR="004F1C97">
        <w:instrText>.</w:instrText>
      </w:r>
      <w:fldSimple w:instr=" SEQ MTEqn \c \* Arabic \* MERGEFORMAT ">
        <w:ins w:id="2576" w:author="rawlins" w:date="2015-05-19T17:23:00Z">
          <w:r w:rsidR="00D3178E">
            <w:rPr>
              <w:noProof/>
            </w:rPr>
            <w:instrText>111</w:instrText>
          </w:r>
        </w:ins>
        <w:ins w:id="2577" w:author="Gerard" w:date="2015-05-06T12:49:00Z">
          <w:del w:id="2578" w:author="rawlins" w:date="2015-05-19T16:10:00Z">
            <w:r w:rsidR="00E3755C" w:rsidDel="00752FD5">
              <w:rPr>
                <w:noProof/>
              </w:rPr>
              <w:delInstrText>106</w:delInstrText>
            </w:r>
          </w:del>
        </w:ins>
        <w:del w:id="2579" w:author="rawlins" w:date="2015-05-19T16:10:00Z">
          <w:r w:rsidR="00567B45" w:rsidDel="00752FD5">
            <w:rPr>
              <w:noProof/>
            </w:rPr>
            <w:delInstrText>85</w:delInstrText>
          </w:r>
        </w:del>
      </w:fldSimple>
      <w:r w:rsidR="004F1C97">
        <w:instrText>)</w:instrText>
      </w:r>
      <w:bookmarkEnd w:id="2575"/>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3002" o:title=""/>
          </v:shape>
          <o:OLEObject Type="Embed" ProgID="Equation.DSMT4" ShapeID="_x0000_i2516" DrawAspect="Content" ObjectID="_1493808694" r:id="rId3003"/>
        </w:object>
      </w:r>
      <w:r>
        <w:t xml:space="preserve"> is the enzyme, </w:t>
      </w:r>
      <w:r w:rsidR="00905817" w:rsidRPr="00905817">
        <w:rPr>
          <w:position w:val="-4"/>
        </w:rPr>
        <w:object w:dxaOrig="279" w:dyaOrig="300" w14:anchorId="5636073C">
          <v:shape id="_x0000_i2517" type="#_x0000_t75" style="width:14.25pt;height:14.95pt" o:ole="">
            <v:imagedata r:id="rId3004" o:title=""/>
          </v:shape>
          <o:OLEObject Type="Embed" ProgID="Equation.DSMT4" ShapeID="_x0000_i2517" DrawAspect="Content" ObjectID="_1493808695" r:id="rId3005"/>
        </w:object>
      </w:r>
      <w:r>
        <w:t xml:space="preserve"> is the substrate, </w:t>
      </w:r>
      <w:r w:rsidR="00905817" w:rsidRPr="00905817">
        <w:rPr>
          <w:position w:val="-4"/>
        </w:rPr>
        <w:object w:dxaOrig="340" w:dyaOrig="300" w14:anchorId="235368EF">
          <v:shape id="_x0000_i2518" type="#_x0000_t75" style="width:17pt;height:14.95pt" o:ole="">
            <v:imagedata r:id="rId3006" o:title=""/>
          </v:shape>
          <o:OLEObject Type="Embed" ProgID="Equation.DSMT4" ShapeID="_x0000_i2518" DrawAspect="Content" ObjectID="_1493808696" r:id="rId3007"/>
        </w:object>
      </w:r>
      <w:r>
        <w:t xml:space="preserve"> is the enzyme-substrate complex, and </w:t>
      </w:r>
      <w:r w:rsidR="00905817" w:rsidRPr="00905817">
        <w:rPr>
          <w:position w:val="-4"/>
        </w:rPr>
        <w:object w:dxaOrig="320" w:dyaOrig="300" w14:anchorId="0D911A21">
          <v:shape id="_x0000_i2519" type="#_x0000_t75" style="width:15.6pt;height:14.95pt" o:ole="">
            <v:imagedata r:id="rId3008" o:title=""/>
          </v:shape>
          <o:OLEObject Type="Embed" ProgID="Equation.DSMT4" ShapeID="_x0000_i2519" DrawAspect="Content" ObjectID="_1493808697" r:id="rId3009"/>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10" o:title=""/>
          </v:shape>
          <o:OLEObject Type="Embed" ProgID="Equation.DSMT4" ShapeID="_x0000_i2520" DrawAspect="Content" ObjectID="_1493808698" r:id="rId3011"/>
        </w:object>
      </w:r>
      <w:r>
        <w:t xml:space="preserve"> producing </w:t>
      </w:r>
      <w:r w:rsidR="00905817" w:rsidRPr="00905817">
        <w:rPr>
          <w:position w:val="-4"/>
        </w:rPr>
        <w:object w:dxaOrig="320" w:dyaOrig="300" w14:anchorId="286624DA">
          <v:shape id="_x0000_i2521" type="#_x0000_t75" style="width:15.6pt;height:14.95pt" o:ole="">
            <v:imagedata r:id="rId3012" o:title=""/>
          </v:shape>
          <o:OLEObject Type="Embed" ProgID="Equation.DSMT4" ShapeID="_x0000_i2521" DrawAspect="Content" ObjectID="_1493808699" r:id="rId3013"/>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14" o:title=""/>
          </v:shape>
          <o:OLEObject Type="Embed" ProgID="Equation.DSMT4" ShapeID="_x0000_i2522" DrawAspect="Content" ObjectID="_1493808700" r:id="rId3015"/>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6" o:title=""/>
          </v:shape>
          <o:OLEObject Type="Embed" ProgID="Equation.DSMT4" ShapeID="_x0000_i2523" DrawAspect="Content" ObjectID="_1493808701" r:id="rId3017"/>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80" w:author="rawlins" w:date="2015-05-19T17:23:00Z">
          <w:r w:rsidR="00D3178E">
            <w:rPr>
              <w:noProof/>
            </w:rPr>
            <w:instrText>112</w:instrText>
          </w:r>
        </w:ins>
        <w:ins w:id="2581" w:author="Gerard" w:date="2015-05-06T12:49:00Z">
          <w:del w:id="2582" w:author="rawlins" w:date="2015-05-19T16:10:00Z">
            <w:r w:rsidR="00E3755C" w:rsidDel="00752FD5">
              <w:rPr>
                <w:noProof/>
              </w:rPr>
              <w:delInstrText>107</w:delInstrText>
            </w:r>
          </w:del>
        </w:ins>
        <w:del w:id="2583" w:author="rawlins" w:date="2015-05-19T16:10:00Z">
          <w:r w:rsidR="00567B45" w:rsidDel="00752FD5">
            <w:rPr>
              <w:noProof/>
            </w:rPr>
            <w:delInstrText>86</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8" o:title=""/>
          </v:shape>
          <o:OLEObject Type="Embed" ProgID="Equation.DSMT4" ShapeID="_x0000_i2524" DrawAspect="Content" ObjectID="_1493808702" r:id="rId3019"/>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20" o:title=""/>
          </v:shape>
          <o:OLEObject Type="Embed" ProgID="Equation.DSMT4" ShapeID="_x0000_i2525" DrawAspect="Content" ObjectID="_1493808703" r:id="rId3021"/>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22" o:title=""/>
          </v:shape>
          <o:OLEObject Type="Embed" ProgID="Equation.DSMT4" ShapeID="_x0000_i2526" DrawAspect="Content" ObjectID="_1493808704" r:id="rId3023"/>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2584" w:author="rawlins" w:date="2015-05-19T17:23:00Z">
          <w:r w:rsidR="00D3178E">
            <w:instrText>(5.111)</w:instrText>
          </w:r>
        </w:ins>
        <w:ins w:id="2585" w:author="Gerard" w:date="2015-05-06T12:49:00Z">
          <w:del w:id="2586" w:author="rawlins" w:date="2015-05-19T16:10:00Z">
            <w:r w:rsidR="00E3755C" w:rsidDel="00752FD5">
              <w:delInstrText>(5.106)</w:delInstrText>
            </w:r>
          </w:del>
        </w:ins>
        <w:del w:id="2587" w:author="rawlins" w:date="2015-05-19T16:10:00Z">
          <w:r w:rsidR="00567B45" w:rsidDel="00752FD5">
            <w:delInstrText>(5.85)</w:delInstrText>
          </w:r>
        </w:del>
      </w:fldSimple>
      <w:r w:rsidR="004F1C97">
        <w:fldChar w:fldCharType="end"/>
      </w:r>
      <w:r>
        <w:t xml:space="preserve">. under the simplifying assumption that the reversible reaction between the </w:t>
      </w:r>
      <w:r>
        <w:lastRenderedPageBreak/>
        <w:t>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24" o:title=""/>
          </v:shape>
          <o:OLEObject Type="Embed" ProgID="Equation.DSMT4" ShapeID="_x0000_i2527" DrawAspect="Content" ObjectID="_1493808705" r:id="rId302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88" w:author="rawlins" w:date="2015-05-19T17:23:00Z">
          <w:r w:rsidR="00D3178E">
            <w:rPr>
              <w:noProof/>
            </w:rPr>
            <w:instrText>113</w:instrText>
          </w:r>
        </w:ins>
        <w:ins w:id="2589" w:author="Gerard" w:date="2015-05-06T12:49:00Z">
          <w:del w:id="2590" w:author="rawlins" w:date="2015-05-19T16:10:00Z">
            <w:r w:rsidR="00E3755C" w:rsidDel="00752FD5">
              <w:rPr>
                <w:noProof/>
              </w:rPr>
              <w:delInstrText>108</w:delInstrText>
            </w:r>
          </w:del>
        </w:ins>
        <w:del w:id="2591" w:author="rawlins" w:date="2015-05-19T16:10:00Z">
          <w:r w:rsidR="00567B45" w:rsidDel="00752FD5">
            <w:rPr>
              <w:noProof/>
            </w:rPr>
            <w:delInstrText>87</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6" o:title=""/>
          </v:shape>
          <o:OLEObject Type="Embed" ProgID="Equation.DSMT4" ShapeID="_x0000_i2528" DrawAspect="Content" ObjectID="_1493808706" r:id="rId3027"/>
        </w:object>
      </w:r>
      <w:r>
        <w:t>, so that</w:t>
      </w:r>
      <w:r w:rsidR="00905817" w:rsidRPr="00905817">
        <w:rPr>
          <w:position w:val="-16"/>
        </w:rPr>
        <w:object w:dxaOrig="2840" w:dyaOrig="440" w14:anchorId="70F6DCE4">
          <v:shape id="_x0000_i2529" type="#_x0000_t75" style="width:141.95pt;height:21.75pt" o:ole="">
            <v:imagedata r:id="rId3028" o:title=""/>
          </v:shape>
          <o:OLEObject Type="Embed" ProgID="Equation.DSMT4" ShapeID="_x0000_i2529" DrawAspect="Content" ObjectID="_1493808707" r:id="rId3029"/>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30" o:title=""/>
          </v:shape>
          <o:OLEObject Type="Embed" ProgID="Equation.DSMT4" ShapeID="_x0000_i2530" DrawAspect="Content" ObjectID="_1493808708" r:id="rId3031"/>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32" o:title=""/>
          </v:shape>
          <o:OLEObject Type="Embed" ProgID="Equation.DSMT4" ShapeID="_x0000_i2531" DrawAspect="Content" ObjectID="_1493808709" r:id="rId303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92" w:author="rawlins" w:date="2015-05-19T17:23:00Z">
          <w:r w:rsidR="00D3178E">
            <w:rPr>
              <w:noProof/>
            </w:rPr>
            <w:instrText>114</w:instrText>
          </w:r>
        </w:ins>
        <w:ins w:id="2593" w:author="Gerard" w:date="2015-05-06T12:49:00Z">
          <w:del w:id="2594" w:author="rawlins" w:date="2015-05-19T16:10:00Z">
            <w:r w:rsidR="00E3755C" w:rsidDel="00752FD5">
              <w:rPr>
                <w:noProof/>
              </w:rPr>
              <w:delInstrText>109</w:delInstrText>
            </w:r>
          </w:del>
        </w:ins>
        <w:del w:id="2595" w:author="rawlins" w:date="2015-05-19T16:10:00Z">
          <w:r w:rsidR="00567B45" w:rsidDel="00752FD5">
            <w:rPr>
              <w:noProof/>
            </w:rPr>
            <w:delInstrText>88</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34" o:title=""/>
          </v:shape>
          <o:OLEObject Type="Embed" ProgID="Equation.DSMT4" ShapeID="_x0000_i2532" DrawAspect="Content" ObjectID="_1493808710" r:id="rId3035"/>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6" o:title=""/>
          </v:shape>
          <o:OLEObject Type="Embed" ProgID="Equation.DSMT4" ShapeID="_x0000_i2533" DrawAspect="Content" ObjectID="_1493808711" r:id="rId3037"/>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8" o:title=""/>
          </v:shape>
          <o:OLEObject Type="Embed" ProgID="Equation.DSMT4" ShapeID="_x0000_i2534" DrawAspect="Content" ObjectID="_1493808712" r:id="rId3039"/>
        </w:object>
      </w:r>
      <w:r>
        <w:t xml:space="preserve"> represents the maximum value of </w:t>
      </w:r>
      <w:r w:rsidR="00905817" w:rsidRPr="00905817">
        <w:rPr>
          <w:position w:val="-12"/>
        </w:rPr>
        <w:object w:dxaOrig="279" w:dyaOrig="400" w14:anchorId="3A22F28E">
          <v:shape id="_x0000_i2535" type="#_x0000_t75" style="width:14.25pt;height:19.7pt" o:ole="">
            <v:imagedata r:id="rId3040" o:title=""/>
          </v:shape>
          <o:OLEObject Type="Embed" ProgID="Equation.DSMT4" ShapeID="_x0000_i2535" DrawAspect="Content" ObjectID="_1493808713" r:id="rId3041"/>
        </w:object>
      </w:r>
      <w:r>
        <w:t xml:space="preserve">, when </w:t>
      </w:r>
      <w:r w:rsidR="00905817" w:rsidRPr="00905817">
        <w:rPr>
          <w:position w:val="-12"/>
        </w:rPr>
        <w:object w:dxaOrig="880" w:dyaOrig="380" w14:anchorId="6D42F49D">
          <v:shape id="_x0000_i2536" type="#_x0000_t75" style="width:44.15pt;height:19pt" o:ole="">
            <v:imagedata r:id="rId3042" o:title=""/>
          </v:shape>
          <o:OLEObject Type="Embed" ProgID="Equation.DSMT4" ShapeID="_x0000_i2536" DrawAspect="Content" ObjectID="_1493808714" r:id="rId3043"/>
        </w:object>
      </w:r>
      <w:r>
        <w:t xml:space="preserve">. In practice, choosing </w:t>
      </w:r>
      <w:r w:rsidR="00905817" w:rsidRPr="00905817">
        <w:rPr>
          <w:position w:val="-12"/>
        </w:rPr>
        <w:object w:dxaOrig="980" w:dyaOrig="360" w14:anchorId="5E5C3ADC">
          <v:shape id="_x0000_i2537" type="#_x0000_t75" style="width:49.6pt;height:19pt" o:ole="">
            <v:imagedata r:id="rId3044" o:title=""/>
          </v:shape>
          <o:OLEObject Type="Embed" ProgID="Equation.DSMT4" ShapeID="_x0000_i2537" DrawAspect="Content" ObjectID="_1493808715" r:id="rId3045"/>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596" w:name="_Toc289032618"/>
      <w:r>
        <w:t>Specific Reaction Rate</w:t>
      </w:r>
      <w:bookmarkEnd w:id="2596"/>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6" o:title=""/>
          </v:shape>
          <o:OLEObject Type="Embed" ProgID="Equation.DSMT4" ShapeID="_x0000_i2538" DrawAspect="Content" ObjectID="_1493808716" r:id="rId3047"/>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597" w:name="_Toc289032619"/>
      <w:r>
        <w:t>Constant Specific Reaction Rate</w:t>
      </w:r>
      <w:bookmarkEnd w:id="2597"/>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8" o:title=""/>
          </v:shape>
          <o:OLEObject Type="Embed" ProgID="Equation.DSMT4" ShapeID="_x0000_i2539" DrawAspect="Content" ObjectID="_1493808717" r:id="rId3049"/>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598" w:name="_Toc289032620"/>
      <w:r>
        <w:t>Huiskes Remodeling</w:t>
      </w:r>
      <w:bookmarkEnd w:id="2598"/>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50" o:title=""/>
          </v:shape>
          <o:OLEObject Type="Embed" ProgID="Equation.DSMT4" ShapeID="_x0000_i2540" DrawAspect="Content" ObjectID="_1493808718" r:id="rId3051"/>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ins w:id="2599" w:author="rawlins" w:date="2015-05-19T17:23:00Z">
          <w:r w:rsidR="00D3178E">
            <w:rPr>
              <w:noProof/>
            </w:rPr>
            <w:instrText>115</w:instrText>
          </w:r>
        </w:ins>
        <w:ins w:id="2600" w:author="Gerard" w:date="2015-05-06T12:49:00Z">
          <w:del w:id="2601" w:author="rawlins" w:date="2015-05-19T16:10:00Z">
            <w:r w:rsidR="00E3755C" w:rsidDel="00752FD5">
              <w:rPr>
                <w:noProof/>
              </w:rPr>
              <w:delInstrText>110</w:delInstrText>
            </w:r>
          </w:del>
        </w:ins>
        <w:del w:id="2602" w:author="rawlins" w:date="2015-05-19T16:10:00Z">
          <w:r w:rsidR="00567B45" w:rsidDel="00752FD5">
            <w:rPr>
              <w:noProof/>
            </w:rPr>
            <w:delInstrText>89</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52" o:title=""/>
          </v:shape>
          <o:OLEObject Type="Embed" ProgID="Equation.DSMT4" ShapeID="_x0000_i2541" DrawAspect="Content" ObjectID="_1493808719" r:id="rId3053"/>
        </w:object>
      </w:r>
      <w:r>
        <w:t xml:space="preserve"> is a constant, </w:t>
      </w:r>
      <w:r w:rsidR="00905817" w:rsidRPr="00905817">
        <w:rPr>
          <w:position w:val="-12"/>
        </w:rPr>
        <w:object w:dxaOrig="360" w:dyaOrig="360" w14:anchorId="5FE5806E">
          <v:shape id="_x0000_i2542" type="#_x0000_t75" style="width:19pt;height:19pt" o:ole="">
            <v:imagedata r:id="rId3054" o:title=""/>
          </v:shape>
          <o:OLEObject Type="Embed" ProgID="Equation.DSMT4" ShapeID="_x0000_i2542" DrawAspect="Content" ObjectID="_1493808720" r:id="rId3055"/>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6" o:title=""/>
          </v:shape>
          <o:OLEObject Type="Embed" ProgID="Equation.DSMT4" ShapeID="_x0000_i2543" DrawAspect="Content" ObjectID="_1493808721" r:id="rId3057"/>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8" o:title=""/>
          </v:shape>
          <o:OLEObject Type="Embed" ProgID="Equation.DSMT4" ShapeID="_x0000_i2544" DrawAspect="Content" ObjectID="_1493808722" r:id="rId3059"/>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60" o:title=""/>
          </v:shape>
          <o:OLEObject Type="Embed" ProgID="Equation.DSMT4" ShapeID="_x0000_i2545" DrawAspect="Content" ObjectID="_1493808723" r:id="rId3061"/>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62" o:title=""/>
          </v:shape>
          <o:OLEObject Type="Embed" ProgID="Equation.DSMT4" ShapeID="_x0000_i2546" DrawAspect="Content" ObjectID="_1493808724" r:id="rId3063"/>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D3178E">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03" w:name="_Ref300826013"/>
      <w:bookmarkStart w:id="2604" w:name="_Toc289032621"/>
      <w:r>
        <w:lastRenderedPageBreak/>
        <w:t>Contact and Coupling</w:t>
      </w:r>
      <w:bookmarkEnd w:id="2603"/>
      <w:bookmarkEnd w:id="2604"/>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605" w:name="_Toc289032622"/>
      <w:r>
        <w:t>Rigid-Deformable Coupling</w:t>
      </w:r>
      <w:bookmarkEnd w:id="2605"/>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06" w:name="_Toc289032623"/>
      <w:r>
        <w:t>Kinematics</w:t>
      </w:r>
      <w:bookmarkEnd w:id="2606"/>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64" o:title=""/>
          </v:shape>
          <o:OLEObject Type="Embed" ProgID="Equation.DSMT4" ShapeID="_x0000_i2547" DrawAspect="Content" ObjectID="_1493808725" r:id="rId30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6" o:title=""/>
          </v:shape>
          <o:OLEObject Type="Embed" ProgID="Equation.DSMT4" ShapeID="_x0000_i2548" DrawAspect="Content" ObjectID="_1493808726"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7" w:name="ZEqnNum969798"/>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w:instrText>
        </w:r>
      </w:fldSimple>
      <w:r>
        <w:instrText>)</w:instrText>
      </w:r>
      <w:bookmarkEnd w:id="2607"/>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8" o:title=""/>
          </v:shape>
          <o:OLEObject Type="Embed" ProgID="Equation.DSMT4" ShapeID="_x0000_i2549" DrawAspect="Content" ObjectID="_1493808727" r:id="rId3069"/>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70" o:title=""/>
          </v:shape>
          <o:OLEObject Type="Embed" ProgID="Equation.DSMT4" ShapeID="_x0000_i2550" DrawAspect="Content" ObjectID="_1493808728" r:id="rId30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D3178E">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72" o:title=""/>
          </v:shape>
          <o:OLEObject Type="Embed" ProgID="Equation.DSMT4" ShapeID="_x0000_i2551" DrawAspect="Content" ObjectID="_1493808729" r:id="rId30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74" o:title=""/>
          </v:shape>
          <o:OLEObject Type="Embed" ProgID="Equation.DSMT4" ShapeID="_x0000_i2552" DrawAspect="Content" ObjectID="_1493808730" r:id="rId30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6" o:title=""/>
          </v:shape>
          <o:OLEObject Type="Embed" ProgID="Equation.DSMT4" ShapeID="_x0000_i2553" DrawAspect="Content" ObjectID="_1493808731" r:id="rId3077"/>
        </w:object>
      </w:r>
      <w:r>
        <w:t xml:space="preserve"> and the matrix </w:t>
      </w:r>
      <w:r w:rsidR="00905817" w:rsidRPr="00905817">
        <w:rPr>
          <w:position w:val="-6"/>
        </w:rPr>
        <w:object w:dxaOrig="200" w:dyaOrig="300" w14:anchorId="34D3C501">
          <v:shape id="_x0000_i2554" type="#_x0000_t75" style="width:10.2pt;height:14.95pt" o:ole="">
            <v:imagedata r:id="rId3078" o:title=""/>
          </v:shape>
          <o:OLEObject Type="Embed" ProgID="Equation.DSMT4" ShapeID="_x0000_i2554" DrawAspect="Content" ObjectID="_1493808732" r:id="rId3079"/>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80" o:title=""/>
          </v:shape>
          <o:OLEObject Type="Embed" ProgID="Equation.DSMT4" ShapeID="_x0000_i2555" DrawAspect="Content" ObjectID="_1493808733" r:id="rId30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82" o:title=""/>
          </v:shape>
          <o:OLEObject Type="Embed" ProgID="Equation.DSMT4" ShapeID="_x0000_i2556" DrawAspect="Content" ObjectID="_1493808734" r:id="rId30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lastRenderedPageBreak/>
        <w:tab/>
      </w:r>
      <w:r w:rsidR="00905817" w:rsidRPr="00905817">
        <w:rPr>
          <w:position w:val="-10"/>
        </w:rPr>
        <w:object w:dxaOrig="3660" w:dyaOrig="360" w14:anchorId="18707759">
          <v:shape id="_x0000_i2557" type="#_x0000_t75" style="width:183.4pt;height:19pt" o:ole="">
            <v:imagedata r:id="rId3084" o:title=""/>
          </v:shape>
          <o:OLEObject Type="Embed" ProgID="Equation.DSMT4" ShapeID="_x0000_i2557" DrawAspect="Content" ObjectID="_1493808735" r:id="rId3085"/>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8" w:name="ZEqnNum184303"/>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w:instrText>
        </w:r>
      </w:fldSimple>
      <w:r>
        <w:instrText>)</w:instrText>
      </w:r>
      <w:bookmarkEnd w:id="2608"/>
      <w:r>
        <w:fldChar w:fldCharType="end"/>
      </w:r>
    </w:p>
    <w:p w14:paraId="3BBD8A12" w14:textId="2CE65ABE" w:rsidR="00F96C7B" w:rsidRDefault="00F96C7B" w:rsidP="00F75A04">
      <w:r>
        <w:t xml:space="preserve">Equation </w:t>
      </w:r>
      <w:r>
        <w:fldChar w:fldCharType="begin"/>
      </w:r>
      <w:r>
        <w:instrText xml:space="preserve"> GOTOBUTTON ZEqnNum184303  \* MERGEFORMAT </w:instrText>
      </w:r>
      <w:fldSimple w:instr=" REF ZEqnNum184303 \* Charformat \! \* MERGEFORMAT ">
        <w:r w:rsidR="00D3178E">
          <w:instrText>(6.8)</w:instrText>
        </w:r>
      </w:fldSimple>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6" o:title=""/>
          </v:shape>
          <o:OLEObject Type="Embed" ProgID="Equation.DSMT4" ShapeID="_x0000_i2558" DrawAspect="Content" ObjectID="_1493808736" r:id="rId3087"/>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8" o:title=""/>
          </v:shape>
          <o:OLEObject Type="Embed" ProgID="Equation.DSMT4" ShapeID="_x0000_i2559" DrawAspect="Content" ObjectID="_1493808737" r:id="rId3089"/>
        </w:object>
      </w:r>
      <w:r>
        <w:t xml:space="preserve"> </w:t>
      </w:r>
      <w:r>
        <w:tab/>
      </w:r>
      <w:del w:id="2609"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0"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1" w:author="rawlins" w:date="2015-05-19T17:23:00Z">
        <w:r w:rsidR="00D3178E">
          <w:rPr>
            <w:noProof/>
          </w:rPr>
          <w:instrText>6</w:instrText>
        </w:r>
      </w:ins>
      <w:ins w:id="2612"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13" w:author="rawlins" w:date="2015-05-19T17:23:00Z">
        <w:r w:rsidR="00D3178E">
          <w:rPr>
            <w:noProof/>
          </w:rPr>
          <w:instrText>9</w:instrText>
        </w:r>
      </w:ins>
      <w:ins w:id="2614"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90" o:title=""/>
          </v:shape>
          <o:OLEObject Type="Embed" ProgID="Equation.DSMT4" ShapeID="_x0000_i2560" DrawAspect="Content" ObjectID="_1493808738" r:id="rId3091"/>
        </w:object>
      </w:r>
      <w:r>
        <w:t xml:space="preserve"> </w:t>
      </w:r>
      <w:r>
        <w:tab/>
      </w:r>
      <w:del w:id="2615"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6"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7" w:author="rawlins" w:date="2015-05-19T17:23:00Z">
        <w:r w:rsidR="00D3178E">
          <w:rPr>
            <w:noProof/>
          </w:rPr>
          <w:instrText>6</w:instrText>
        </w:r>
      </w:ins>
      <w:ins w:id="2618"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19" w:author="rawlins" w:date="2015-05-19T17:23:00Z">
        <w:r w:rsidR="00D3178E">
          <w:rPr>
            <w:noProof/>
          </w:rPr>
          <w:instrText>10</w:instrText>
        </w:r>
      </w:ins>
      <w:ins w:id="2620"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92" o:title=""/>
          </v:shape>
          <o:OLEObject Type="Embed" ProgID="Equation.DSMT4" ShapeID="_x0000_i2561" DrawAspect="Content" ObjectID="_1493808739" r:id="rId3093"/>
        </w:object>
      </w:r>
      <w:r>
        <w:t xml:space="preserve">. The rotational update vector </w:t>
      </w:r>
      <w:r w:rsidR="00905817" w:rsidRPr="00905817">
        <w:rPr>
          <w:position w:val="-6"/>
        </w:rPr>
        <w:object w:dxaOrig="340" w:dyaOrig="279" w14:anchorId="30FAC5AE">
          <v:shape id="_x0000_i2562" type="#_x0000_t75" style="width:17pt;height:14.25pt" o:ole="">
            <v:imagedata r:id="rId3094" o:title=""/>
          </v:shape>
          <o:OLEObject Type="Embed" ProgID="Equation.DSMT4" ShapeID="_x0000_i2562" DrawAspect="Content" ObjectID="_1493808740" r:id="rId3095"/>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6" o:title=""/>
          </v:shape>
          <o:OLEObject Type="Embed" ProgID="Equation.DSMT4" ShapeID="_x0000_i2563" DrawAspect="Content" ObjectID="_1493808741" r:id="rId3097"/>
        </w:object>
      </w:r>
      <w:r>
        <w:t xml:space="preserve"> </w:t>
      </w:r>
      <w:r>
        <w:tab/>
      </w:r>
      <w:del w:id="2621"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2"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3" w:author="rawlins" w:date="2015-05-19T17:23:00Z">
        <w:r w:rsidR="00D3178E">
          <w:rPr>
            <w:noProof/>
          </w:rPr>
          <w:instrText>6</w:instrText>
        </w:r>
      </w:ins>
      <w:ins w:id="2624"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5" w:author="rawlins" w:date="2015-05-19T17:23:00Z">
        <w:r w:rsidR="00D3178E">
          <w:rPr>
            <w:noProof/>
          </w:rPr>
          <w:instrText>11</w:instrText>
        </w:r>
      </w:ins>
      <w:ins w:id="2626"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8" o:title=""/>
          </v:shape>
          <o:OLEObject Type="Embed" ProgID="Equation.DSMT4" ShapeID="_x0000_i2564" DrawAspect="Content" ObjectID="_1493808742" r:id="rId3099"/>
        </w:object>
      </w:r>
      <w:r>
        <w:t xml:space="preserve"> </w:t>
      </w:r>
      <w:r>
        <w:tab/>
      </w:r>
      <w:del w:id="2627"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8"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9" w:author="rawlins" w:date="2015-05-19T17:23:00Z">
        <w:r w:rsidR="00D3178E">
          <w:rPr>
            <w:noProof/>
          </w:rPr>
          <w:instrText>6</w:instrText>
        </w:r>
      </w:ins>
      <w:ins w:id="2630"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31" w:author="rawlins" w:date="2015-05-19T17:23:00Z">
        <w:r w:rsidR="00D3178E">
          <w:rPr>
            <w:noProof/>
          </w:rPr>
          <w:instrText>12</w:instrText>
        </w:r>
      </w:ins>
      <w:ins w:id="2632"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100" o:title=""/>
          </v:shape>
          <o:OLEObject Type="Embed" ProgID="Equation.DSMT4" ShapeID="_x0000_i2565" DrawAspect="Content" ObjectID="_1493808743" r:id="rId3101"/>
        </w:object>
      </w:r>
      <w:r>
        <w:t xml:space="preserve"> </w:t>
      </w:r>
      <w:r>
        <w:tab/>
      </w:r>
      <w:del w:id="2633"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34"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35" w:author="rawlins" w:date="2015-05-19T17:23:00Z">
        <w:r w:rsidR="00D3178E">
          <w:rPr>
            <w:noProof/>
          </w:rPr>
          <w:instrText>6</w:instrText>
        </w:r>
      </w:ins>
      <w:ins w:id="2636"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37" w:author="rawlins" w:date="2015-05-19T17:23:00Z">
        <w:r w:rsidR="00D3178E">
          <w:rPr>
            <w:noProof/>
          </w:rPr>
          <w:instrText>13</w:instrText>
        </w:r>
      </w:ins>
      <w:ins w:id="2638"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39" w:name="_Toc289032624"/>
      <w:r>
        <w:t>A single rigid body</w:t>
      </w:r>
      <w:bookmarkEnd w:id="2639"/>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102" o:title=""/>
          </v:shape>
          <o:OLEObject Type="Embed" ProgID="Equation.DSMT4" ShapeID="_x0000_i2566" DrawAspect="Content" ObjectID="_1493808744" r:id="rId31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0" w:author="rawlins" w:date="2015-05-19T17:23:00Z">
          <w:r w:rsidR="00D3178E">
            <w:rPr>
              <w:noProof/>
            </w:rPr>
            <w:instrText>14</w:instrText>
          </w:r>
        </w:ins>
        <w:del w:id="2641" w:author="rawlins" w:date="2015-05-19T17:12:00Z">
          <w:r w:rsidR="001A2D84" w:rsidDel="00A671D9">
            <w:rPr>
              <w:noProof/>
            </w:rPr>
            <w:delInstrText>9</w:delInstrText>
          </w:r>
        </w:del>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104" o:title=""/>
          </v:shape>
          <o:OLEObject Type="Embed" ProgID="Equation.DSMT4" ShapeID="_x0000_i2567" DrawAspect="Content" ObjectID="_1493808745" r:id="rId3105"/>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6" o:title=""/>
          </v:shape>
          <o:OLEObject Type="Embed" ProgID="Equation.DSMT4" ShapeID="_x0000_i2568" DrawAspect="Content" ObjectID="_1493808746" r:id="rId3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2" w:author="rawlins" w:date="2015-05-19T17:23:00Z">
          <w:r w:rsidR="00D3178E">
            <w:rPr>
              <w:noProof/>
            </w:rPr>
            <w:instrText>15</w:instrText>
          </w:r>
        </w:ins>
        <w:del w:id="2643" w:author="rawlins" w:date="2015-05-19T17:12:00Z">
          <w:r w:rsidR="001A2D84" w:rsidDel="00A671D9">
            <w:rPr>
              <w:noProof/>
            </w:rPr>
            <w:delInstrText>10</w:delInstrText>
          </w:r>
        </w:del>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8" o:title=""/>
          </v:shape>
          <o:OLEObject Type="Embed" ProgID="Equation.DSMT4" ShapeID="_x0000_i2569" DrawAspect="Content" ObjectID="_1493808747" r:id="rId3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4" w:author="rawlins" w:date="2015-05-19T17:23:00Z">
          <w:r w:rsidR="00D3178E">
            <w:rPr>
              <w:noProof/>
            </w:rPr>
            <w:instrText>16</w:instrText>
          </w:r>
        </w:ins>
        <w:del w:id="2645" w:author="rawlins" w:date="2015-05-19T17:12:00Z">
          <w:r w:rsidR="001A2D84" w:rsidDel="00A671D9">
            <w:rPr>
              <w:noProof/>
            </w:rPr>
            <w:delInstrText>11</w:delInstrText>
          </w:r>
        </w:del>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10" o:title=""/>
          </v:shape>
          <o:OLEObject Type="Embed" ProgID="Equation.DSMT4" ShapeID="_x0000_i2570" DrawAspect="Content" ObjectID="_1493808748" r:id="rId3111"/>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12" o:title=""/>
          </v:shape>
          <o:OLEObject Type="Embed" ProgID="Equation.DSMT4" ShapeID="_x0000_i2571" DrawAspect="Content" ObjectID="_1493808749" r:id="rId3113"/>
        </w:object>
      </w:r>
      <w:r>
        <w:t>is the total residual torque.</w:t>
      </w:r>
    </w:p>
    <w:p w14:paraId="5FE71969" w14:textId="77777777" w:rsidR="008C7882" w:rsidRDefault="008C7882" w:rsidP="008C7882"/>
    <w:p w14:paraId="3FC6BB3E" w14:textId="77777777" w:rsidR="008C7882" w:rsidRDefault="008C7882" w:rsidP="008C7882">
      <w:r>
        <w:lastRenderedPageBreak/>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tab/>
      </w:r>
      <w:r w:rsidR="00905817" w:rsidRPr="00905817">
        <w:rPr>
          <w:position w:val="-50"/>
        </w:rPr>
        <w:object w:dxaOrig="2140" w:dyaOrig="1120" w14:anchorId="3E6BABB1">
          <v:shape id="_x0000_i2572" type="#_x0000_t75" style="width:107.3pt;height:56.4pt" o:ole="">
            <v:imagedata r:id="rId3114" o:title=""/>
          </v:shape>
          <o:OLEObject Type="Embed" ProgID="Equation.DSMT4" ShapeID="_x0000_i2572" DrawAspect="Content" ObjectID="_1493808750" r:id="rId3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6" w:author="rawlins" w:date="2015-05-19T17:23:00Z">
          <w:r w:rsidR="00D3178E">
            <w:rPr>
              <w:noProof/>
            </w:rPr>
            <w:instrText>17</w:instrText>
          </w:r>
        </w:ins>
        <w:del w:id="2647" w:author="rawlins" w:date="2015-05-19T17:12:00Z">
          <w:r w:rsidR="001A2D84" w:rsidDel="00A671D9">
            <w:rPr>
              <w:noProof/>
            </w:rPr>
            <w:delInstrText>12</w:delInstrText>
          </w:r>
        </w:del>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6" o:title=""/>
          </v:shape>
          <o:OLEObject Type="Embed" ProgID="Equation.DSMT4" ShapeID="_x0000_i2573" DrawAspect="Content" ObjectID="_1493808751" r:id="rId3117"/>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8" o:title=""/>
          </v:shape>
          <o:OLEObject Type="Embed" ProgID="Equation.DSMT4" ShapeID="_x0000_i2574" DrawAspect="Content" ObjectID="_1493808752" r:id="rId3119"/>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20" o:title=""/>
          </v:shape>
          <o:OLEObject Type="Embed" ProgID="Equation.DSMT4" ShapeID="_x0000_i2575" DrawAspect="Content" ObjectID="_1493808753" r:id="rId3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48" w:author="rawlins" w:date="2015-05-19T17:23:00Z">
          <w:r w:rsidR="00D3178E">
            <w:rPr>
              <w:noProof/>
            </w:rPr>
            <w:instrText>18</w:instrText>
          </w:r>
        </w:ins>
        <w:del w:id="2649" w:author="rawlins" w:date="2015-05-19T17:12:00Z">
          <w:r w:rsidR="001A2D84" w:rsidDel="00A671D9">
            <w:rPr>
              <w:noProof/>
            </w:rPr>
            <w:delInstrText>13</w:delInstrText>
          </w:r>
        </w:del>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22" o:title=""/>
          </v:shape>
          <o:OLEObject Type="Embed" ProgID="Equation.DSMT4" ShapeID="_x0000_i2576" DrawAspect="Content" ObjectID="_1493808754" r:id="rId3123"/>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24" o:title=""/>
          </v:shape>
          <o:OLEObject Type="Embed" ProgID="Equation.DSMT4" ShapeID="_x0000_i2577" DrawAspect="Content" ObjectID="_1493808755" r:id="rId3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0" w:author="rawlins" w:date="2015-05-19T17:23:00Z">
          <w:r w:rsidR="00D3178E">
            <w:rPr>
              <w:noProof/>
            </w:rPr>
            <w:instrText>19</w:instrText>
          </w:r>
        </w:ins>
        <w:del w:id="2651" w:author="rawlins" w:date="2015-05-19T17:12:00Z">
          <w:r w:rsidR="001A2D84" w:rsidDel="00A671D9">
            <w:rPr>
              <w:noProof/>
            </w:rPr>
            <w:delInstrText>14</w:delInstrText>
          </w:r>
        </w:del>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6" o:title=""/>
          </v:shape>
          <o:OLEObject Type="Embed" ProgID="Equation.DSMT4" ShapeID="_x0000_i2578" DrawAspect="Content" ObjectID="_1493808756" r:id="rId3127"/>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8" o:title=""/>
          </v:shape>
          <o:OLEObject Type="Embed" ProgID="Equation.DSMT4" ShapeID="_x0000_i2579" DrawAspect="Content" ObjectID="_1493808757" r:id="rId3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2" w:author="rawlins" w:date="2015-05-19T17:23:00Z">
          <w:r w:rsidR="00D3178E">
            <w:rPr>
              <w:noProof/>
            </w:rPr>
            <w:instrText>20</w:instrText>
          </w:r>
        </w:ins>
        <w:del w:id="2653" w:author="rawlins" w:date="2015-05-19T17:12:00Z">
          <w:r w:rsidR="001A2D84" w:rsidDel="00A671D9">
            <w:rPr>
              <w:noProof/>
            </w:rPr>
            <w:delInstrText>15</w:delInstrText>
          </w:r>
        </w:del>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54" w:name="_Toc289032625"/>
      <w:r>
        <w:t>Multiple Rigid Bodies</w:t>
      </w:r>
      <w:bookmarkEnd w:id="2654"/>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30" o:title=""/>
          </v:shape>
          <o:OLEObject Type="Embed" ProgID="Equation.DSMT4" ShapeID="_x0000_i2580" DrawAspect="Content" ObjectID="_1493808758" r:id="rId3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55" w:author="rawlins" w:date="2015-05-19T17:23:00Z">
          <w:r w:rsidR="00D3178E">
            <w:rPr>
              <w:noProof/>
            </w:rPr>
            <w:instrText>21</w:instrText>
          </w:r>
        </w:ins>
        <w:del w:id="2656" w:author="rawlins" w:date="2015-05-19T17:12:00Z">
          <w:r w:rsidR="001A2D84" w:rsidDel="00A671D9">
            <w:rPr>
              <w:noProof/>
            </w:rPr>
            <w:delInstrText>16</w:delInstrText>
          </w:r>
        </w:del>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32" o:title=""/>
          </v:shape>
          <o:OLEObject Type="Embed" ProgID="Equation.DSMT4" ShapeID="_x0000_i2581" DrawAspect="Content" ObjectID="_1493808759" r:id="rId3133"/>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34" o:title=""/>
          </v:shape>
          <o:OLEObject Type="Embed" ProgID="Equation.DSMT4" ShapeID="_x0000_i2582" DrawAspect="Content" ObjectID="_1493808760" r:id="rId3135"/>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6" o:title=""/>
          </v:shape>
          <o:OLEObject Type="Embed" ProgID="Equation.DSMT4" ShapeID="_x0000_i2583" DrawAspect="Content" ObjectID="_1493808761" r:id="rId3137"/>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57" w:name="_Toc289032626"/>
      <w:r>
        <w:lastRenderedPageBreak/>
        <w:t>Rigid Joints</w:t>
      </w:r>
      <w:bookmarkEnd w:id="265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8" o:title=""/>
          </v:shape>
          <o:OLEObject Type="Embed" ProgID="Equation.DSMT4" ShapeID="_x0000_i2584" DrawAspect="Content" ObjectID="_1493808762" r:id="rId3139"/>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58" w:name="ZEqnNum474877"/>
      <w:r>
        <w:instrText>(</w:instrText>
      </w:r>
      <w:fldSimple w:instr=" SEQ MTSec \c \* Arabic \* MERGEFORMAT ">
        <w:r w:rsidR="00D3178E">
          <w:rPr>
            <w:noProof/>
          </w:rPr>
          <w:instrText>6</w:instrText>
        </w:r>
      </w:fldSimple>
      <w:r>
        <w:instrText>.</w:instrText>
      </w:r>
      <w:fldSimple w:instr=" SEQ MTEqn \c \* Arabic \* MERGEFORMAT ">
        <w:ins w:id="2659" w:author="rawlins" w:date="2015-05-19T17:23:00Z">
          <w:r w:rsidR="00D3178E">
            <w:rPr>
              <w:noProof/>
            </w:rPr>
            <w:instrText>22</w:instrText>
          </w:r>
        </w:ins>
        <w:del w:id="2660" w:author="rawlins" w:date="2015-05-19T17:12:00Z">
          <w:r w:rsidR="001A2D84" w:rsidDel="00A671D9">
            <w:rPr>
              <w:noProof/>
            </w:rPr>
            <w:delInstrText>17</w:delInstrText>
          </w:r>
        </w:del>
      </w:fldSimple>
      <w:r>
        <w:instrText>)</w:instrText>
      </w:r>
      <w:bookmarkEnd w:id="265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40" o:title=""/>
          </v:shape>
          <o:OLEObject Type="Embed" ProgID="Equation.DSMT4" ShapeID="_x0000_i2585" DrawAspect="Content" ObjectID="_1493808763" r:id="rId3141"/>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42" o:title=""/>
          </v:shape>
          <o:OLEObject Type="Embed" ProgID="Equation.DSMT4" ShapeID="_x0000_i2586" DrawAspect="Content" ObjectID="_1493808764" r:id="rId3143"/>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ins w:id="2661" w:author="rawlins" w:date="2015-05-19T17:23:00Z">
          <w:r w:rsidR="00D3178E">
            <w:instrText>(6.22)</w:instrText>
          </w:r>
        </w:ins>
        <w:del w:id="2662" w:author="rawlins" w:date="2015-05-19T17:12:00Z">
          <w:r w:rsidR="001A2D84" w:rsidDel="00A671D9">
            <w:delInstrText>(6.17)</w:delInstrText>
          </w:r>
        </w:del>
      </w:fldSimple>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44" o:title=""/>
          </v:shape>
          <o:OLEObject Type="Embed" ProgID="Equation.DSMT4" ShapeID="_x0000_i2587" DrawAspect="Content" ObjectID="_1493808765" r:id="rId314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63" w:author="rawlins" w:date="2015-05-19T17:23:00Z">
          <w:r w:rsidR="00D3178E">
            <w:rPr>
              <w:noProof/>
            </w:rPr>
            <w:instrText>23</w:instrText>
          </w:r>
        </w:ins>
        <w:del w:id="2664" w:author="rawlins" w:date="2015-05-19T17:12:00Z">
          <w:r w:rsidR="001A2D84" w:rsidDel="00A671D9">
            <w:rPr>
              <w:noProof/>
            </w:rPr>
            <w:delInstrText>18</w:delInstrText>
          </w:r>
        </w:del>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6" o:title=""/>
          </v:shape>
          <o:OLEObject Type="Embed" ProgID="Equation.DSMT4" ShapeID="_x0000_i2588" DrawAspect="Content" ObjectID="_1493808766" r:id="rId3147"/>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8" o:title=""/>
          </v:shape>
          <o:OLEObject Type="Embed" ProgID="Equation.DSMT4" ShapeID="_x0000_i2589" DrawAspect="Content" ObjectID="_1493808767" r:id="rId3149"/>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50" o:title=""/>
          </v:shape>
          <o:OLEObject Type="Embed" ProgID="Equation.DSMT4" ShapeID="_x0000_i2590" DrawAspect="Content" ObjectID="_1493808768" r:id="rId3151"/>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52" o:title=""/>
          </v:shape>
          <o:OLEObject Type="Embed" ProgID="Equation.DSMT4" ShapeID="_x0000_i2591" DrawAspect="Content" ObjectID="_1493808769" r:id="rId3153"/>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65" w:author="rawlins" w:date="2015-05-19T17:23:00Z">
          <w:r w:rsidR="00D3178E">
            <w:rPr>
              <w:noProof/>
            </w:rPr>
            <w:instrText>24</w:instrText>
          </w:r>
        </w:ins>
        <w:del w:id="2666" w:author="rawlins" w:date="2015-05-19T17:12:00Z">
          <w:r w:rsidR="001A2D84" w:rsidDel="00A671D9">
            <w:rPr>
              <w:noProof/>
            </w:rPr>
            <w:delInstrText>19</w:delInstrText>
          </w:r>
        </w:del>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54" o:title=""/>
          </v:shape>
          <o:OLEObject Type="Embed" ProgID="Equation.DSMT4" ShapeID="_x0000_i2592" DrawAspect="Content" ObjectID="_1493808770" r:id="rId315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7" w:name="ZEqnNum929900"/>
      <w:r>
        <w:instrText>(</w:instrText>
      </w:r>
      <w:fldSimple w:instr=" SEQ MTSec \c \* Arabic \* MERGEFORMAT ">
        <w:r w:rsidR="00D3178E">
          <w:rPr>
            <w:noProof/>
          </w:rPr>
          <w:instrText>6</w:instrText>
        </w:r>
      </w:fldSimple>
      <w:r>
        <w:instrText>.</w:instrText>
      </w:r>
      <w:fldSimple w:instr=" SEQ MTEqn \c \* Arabic \* MERGEFORMAT ">
        <w:ins w:id="2668" w:author="rawlins" w:date="2015-05-19T17:23:00Z">
          <w:r w:rsidR="00D3178E">
            <w:rPr>
              <w:noProof/>
            </w:rPr>
            <w:instrText>25</w:instrText>
          </w:r>
        </w:ins>
        <w:del w:id="2669" w:author="rawlins" w:date="2015-05-19T17:12:00Z">
          <w:r w:rsidR="001A2D84" w:rsidDel="00A671D9">
            <w:rPr>
              <w:noProof/>
            </w:rPr>
            <w:delInstrText>20</w:delInstrText>
          </w:r>
        </w:del>
      </w:fldSimple>
      <w:r>
        <w:instrText>)</w:instrText>
      </w:r>
      <w:bookmarkEnd w:id="2667"/>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6" o:title=""/>
          </v:shape>
          <o:OLEObject Type="Embed" ProgID="Equation.DSMT4" ShapeID="_x0000_i2593" DrawAspect="Content" ObjectID="_1493808771" r:id="rId3157"/>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70" w:author="rawlins" w:date="2015-05-19T17:23:00Z">
          <w:r w:rsidR="00D3178E">
            <w:rPr>
              <w:noProof/>
            </w:rPr>
            <w:instrText>26</w:instrText>
          </w:r>
        </w:ins>
        <w:del w:id="2671" w:author="rawlins" w:date="2015-05-19T17:12:00Z">
          <w:r w:rsidR="001A2D84" w:rsidDel="00A671D9">
            <w:rPr>
              <w:noProof/>
            </w:rPr>
            <w:delInstrText>21</w:delInstrText>
          </w:r>
        </w:del>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8" o:title=""/>
          </v:shape>
          <o:OLEObject Type="Embed" ProgID="Equation.DSMT4" ShapeID="_x0000_i2594" DrawAspect="Content" ObjectID="_1493808772" r:id="rId3159"/>
        </w:object>
      </w:r>
      <w:r>
        <w:t xml:space="preserve">is the Lagrange multiplier and </w:t>
      </w:r>
      <w:r w:rsidR="00905817" w:rsidRPr="00905817">
        <w:rPr>
          <w:position w:val="-12"/>
        </w:rPr>
        <w:object w:dxaOrig="260" w:dyaOrig="360" w14:anchorId="1BCBCC2D">
          <v:shape id="_x0000_i2595" type="#_x0000_t75" style="width:12.9pt;height:19pt" o:ole="">
            <v:imagedata r:id="rId3160" o:title=""/>
          </v:shape>
          <o:OLEObject Type="Embed" ProgID="Equation.DSMT4" ShapeID="_x0000_i2595" DrawAspect="Content" ObjectID="_1493808773" r:id="rId3161"/>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ins w:id="2672" w:author="rawlins" w:date="2015-05-19T17:23:00Z">
          <w:r w:rsidR="00D3178E">
            <w:instrText>(6.25)</w:instrText>
          </w:r>
        </w:ins>
        <w:del w:id="2673" w:author="rawlins" w:date="2015-05-19T17:12:00Z">
          <w:r w:rsidR="001A2D84" w:rsidDel="00A671D9">
            <w:delInstrText>(6.20)</w:delInstrText>
          </w:r>
        </w:del>
      </w:fldSimple>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62" o:title=""/>
          </v:shape>
          <o:OLEObject Type="Embed" ProgID="Equation.DSMT4" ShapeID="_x0000_i2596" DrawAspect="Content" ObjectID="_1493808774" r:id="rId31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74" w:author="rawlins" w:date="2015-05-19T17:23:00Z">
          <w:r w:rsidR="00D3178E">
            <w:rPr>
              <w:noProof/>
            </w:rPr>
            <w:instrText>27</w:instrText>
          </w:r>
        </w:ins>
        <w:del w:id="2675" w:author="rawlins" w:date="2015-05-19T17:12:00Z">
          <w:r w:rsidR="001A2D84" w:rsidDel="00A671D9">
            <w:rPr>
              <w:noProof/>
            </w:rPr>
            <w:delInstrText>22</w:delInstrText>
          </w:r>
        </w:del>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64" o:title=""/>
          </v:shape>
          <o:OLEObject Type="Embed" ProgID="Equation.DSMT4" ShapeID="_x0000_i2597" DrawAspect="Content" ObjectID="_1493808775" r:id="rId3165"/>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6" o:title=""/>
          </v:shape>
          <o:OLEObject Type="Embed" ProgID="Equation.DSMT4" ShapeID="_x0000_i2598" DrawAspect="Content" ObjectID="_1493808776" r:id="rId31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76" w:author="rawlins" w:date="2015-05-19T17:23:00Z">
          <w:r w:rsidR="00D3178E">
            <w:rPr>
              <w:noProof/>
            </w:rPr>
            <w:instrText>28</w:instrText>
          </w:r>
        </w:ins>
        <w:del w:id="2677" w:author="rawlins" w:date="2015-05-19T17:12:00Z">
          <w:r w:rsidR="001A2D84" w:rsidDel="00A671D9">
            <w:rPr>
              <w:noProof/>
            </w:rPr>
            <w:delInstrText>23</w:delInstrText>
          </w:r>
        </w:del>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8" o:title=""/>
          </v:shape>
          <o:OLEObject Type="Embed" ProgID="Equation.DSMT4" ShapeID="_x0000_i2599" DrawAspect="Content" ObjectID="_1493808777" r:id="rId3169"/>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70" o:title=""/>
          </v:shape>
          <o:OLEObject Type="Embed" ProgID="Equation.DSMT4" ShapeID="_x0000_i2600" DrawAspect="Content" ObjectID="_1493808778" r:id="rId3171"/>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78" w:author="rawlins" w:date="2015-05-19T17:23:00Z">
          <w:r w:rsidR="00D3178E">
            <w:rPr>
              <w:noProof/>
            </w:rPr>
            <w:instrText>29</w:instrText>
          </w:r>
        </w:ins>
        <w:del w:id="2679" w:author="rawlins" w:date="2015-05-19T17:12:00Z">
          <w:r w:rsidR="001A2D84" w:rsidDel="00A671D9">
            <w:rPr>
              <w:noProof/>
            </w:rPr>
            <w:delInstrText>24</w:delInstrText>
          </w:r>
        </w:del>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72" o:title=""/>
          </v:shape>
          <o:OLEObject Type="Embed" ProgID="Equation.DSMT4" ShapeID="_x0000_i2601" DrawAspect="Content" ObjectID="_1493808779" r:id="rId3173"/>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0" w:author="rawlins" w:date="2015-05-19T17:23:00Z">
          <w:r w:rsidR="00D3178E">
            <w:rPr>
              <w:noProof/>
            </w:rPr>
            <w:instrText>30</w:instrText>
          </w:r>
        </w:ins>
        <w:del w:id="2681" w:author="rawlins" w:date="2015-05-19T17:12:00Z">
          <w:r w:rsidR="001A2D84" w:rsidDel="00A671D9">
            <w:rPr>
              <w:noProof/>
            </w:rPr>
            <w:delInstrText>25</w:delInstrText>
          </w:r>
        </w:del>
      </w:fldSimple>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74" o:title=""/>
          </v:shape>
          <o:OLEObject Type="Embed" ProgID="Equation.DSMT4" ShapeID="_x0000_i2602" DrawAspect="Content" ObjectID="_1493808780" r:id="rId3175"/>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2" w:author="rawlins" w:date="2015-05-19T17:23:00Z">
          <w:r w:rsidR="00D3178E">
            <w:rPr>
              <w:noProof/>
            </w:rPr>
            <w:instrText>31</w:instrText>
          </w:r>
        </w:ins>
        <w:del w:id="2683" w:author="rawlins" w:date="2015-05-19T17:12:00Z">
          <w:r w:rsidR="001A2D84" w:rsidDel="00A671D9">
            <w:rPr>
              <w:noProof/>
            </w:rPr>
            <w:delInstrText>26</w:delInstrText>
          </w:r>
        </w:del>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6" o:title=""/>
          </v:shape>
          <o:OLEObject Type="Embed" ProgID="Equation.DSMT4" ShapeID="_x0000_i2603" DrawAspect="Content" ObjectID="_1493808781" r:id="rId3177"/>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84" w:author="rawlins" w:date="2015-05-19T17:23:00Z">
          <w:r w:rsidR="00D3178E">
            <w:rPr>
              <w:noProof/>
            </w:rPr>
            <w:instrText>32</w:instrText>
          </w:r>
        </w:ins>
        <w:del w:id="2685" w:author="rawlins" w:date="2015-05-19T17:12:00Z">
          <w:r w:rsidR="001A2D84" w:rsidDel="00A671D9">
            <w:rPr>
              <w:noProof/>
            </w:rPr>
            <w:delInstrText>27</w:delInstrText>
          </w:r>
        </w:del>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86" w:name="_Toc289032627"/>
      <w:r>
        <w:t>Sliding Interfaces</w:t>
      </w:r>
      <w:bookmarkEnd w:id="2686"/>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87" w:name="_Toc289032628"/>
      <w:r>
        <w:t>Contact Kinematics</w:t>
      </w:r>
      <w:bookmarkEnd w:id="2687"/>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8" o:title=""/>
          </v:shape>
          <o:OLEObject Type="Embed" ProgID="Equation.DSMT4" ShapeID="_x0000_i2604" DrawAspect="Content" ObjectID="_1493808782" r:id="rId3179"/>
        </w:object>
      </w:r>
      <w:r>
        <w:t xml:space="preserve">where </w:t>
      </w:r>
      <w:r w:rsidR="00905817" w:rsidRPr="00905817">
        <w:rPr>
          <w:position w:val="-10"/>
        </w:rPr>
        <w:object w:dxaOrig="660" w:dyaOrig="320" w14:anchorId="4405B1AB">
          <v:shape id="_x0000_i2605" type="#_x0000_t75" style="width:32.6pt;height:15.6pt" o:ole="">
            <v:imagedata r:id="rId3180" o:title=""/>
          </v:shape>
          <o:OLEObject Type="Embed" ProgID="Equation.DSMT4" ShapeID="_x0000_i2605" DrawAspect="Content" ObjectID="_1493808783" r:id="rId3181"/>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82" o:title=""/>
          </v:shape>
          <o:OLEObject Type="Embed" ProgID="Equation.DSMT4" ShapeID="_x0000_i2606" DrawAspect="Content" ObjectID="_1493808784" r:id="rId3183"/>
        </w:object>
      </w:r>
      <w:r>
        <w:t xml:space="preserve">and is divided into three regions </w:t>
      </w:r>
      <w:r w:rsidR="00905817" w:rsidRPr="00905817">
        <w:rPr>
          <w:position w:val="-12"/>
        </w:rPr>
        <w:object w:dxaOrig="2040" w:dyaOrig="400" w14:anchorId="71A42F84">
          <v:shape id="_x0000_i2607" type="#_x0000_t75" style="width:101.9pt;height:19.7pt" o:ole="">
            <v:imagedata r:id="rId3184" o:title=""/>
          </v:shape>
          <o:OLEObject Type="Embed" ProgID="Equation.DSMT4" ShapeID="_x0000_i2607" DrawAspect="Content" ObjectID="_1493808785" r:id="rId3185"/>
        </w:object>
      </w:r>
      <w:r>
        <w:t xml:space="preserve">, where </w:t>
      </w:r>
      <w:r w:rsidR="00905817" w:rsidRPr="00905817">
        <w:rPr>
          <w:position w:val="-12"/>
        </w:rPr>
        <w:object w:dxaOrig="380" w:dyaOrig="400" w14:anchorId="049BE7CB">
          <v:shape id="_x0000_i2608" type="#_x0000_t75" style="width:19pt;height:19.7pt" o:ole="">
            <v:imagedata r:id="rId3186" o:title=""/>
          </v:shape>
          <o:OLEObject Type="Embed" ProgID="Equation.DSMT4" ShapeID="_x0000_i2608" DrawAspect="Content" ObjectID="_1493808786" r:id="rId3187"/>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8" o:title=""/>
          </v:shape>
          <o:OLEObject Type="Embed" ProgID="Equation.DSMT4" ShapeID="_x0000_i2609" DrawAspect="Content" ObjectID="_1493808787" r:id="rId3189"/>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90" o:title=""/>
          </v:shape>
          <o:OLEObject Type="Embed" ProgID="Equation.DSMT4" ShapeID="_x0000_i2610" DrawAspect="Content" ObjectID="_1493808788" r:id="rId3191"/>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92" o:title=""/>
          </v:shape>
          <o:OLEObject Type="Embed" ProgID="Equation.DSMT4" ShapeID="_x0000_i2611" DrawAspect="Content" ObjectID="_1493808789" r:id="rId3193"/>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94" o:title=""/>
          </v:shape>
          <o:OLEObject Type="Embed" ProgID="Equation.DSMT4" ShapeID="_x0000_i2612" DrawAspect="Content" ObjectID="_1493808790" r:id="rId3195"/>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6" o:title=""/>
          </v:shape>
          <o:OLEObject Type="Embed" ProgID="Equation.DSMT4" ShapeID="_x0000_i2613" DrawAspect="Content" ObjectID="_1493808791" r:id="rId3197"/>
        </w:object>
      </w:r>
      <w:r>
        <w:t xml:space="preserve">is denoted by </w:t>
      </w:r>
      <w:r w:rsidR="00905817" w:rsidRPr="00905817">
        <w:rPr>
          <w:position w:val="-12"/>
        </w:rPr>
        <w:object w:dxaOrig="1980" w:dyaOrig="400" w14:anchorId="1DFD2DA8">
          <v:shape id="_x0000_i2614" type="#_x0000_t75" style="width:98.5pt;height:19.7pt" o:ole="">
            <v:imagedata r:id="rId3198" o:title=""/>
          </v:shape>
          <o:OLEObject Type="Embed" ProgID="Equation.DSMT4" ShapeID="_x0000_i2614" DrawAspect="Content" ObjectID="_1493808792" r:id="rId3199"/>
        </w:object>
      </w:r>
      <w:r>
        <w:t xml:space="preserve">where </w:t>
      </w:r>
      <w:r w:rsidR="00905817" w:rsidRPr="00905817">
        <w:rPr>
          <w:position w:val="-20"/>
        </w:rPr>
        <w:object w:dxaOrig="1480" w:dyaOrig="520" w14:anchorId="16EDC081">
          <v:shape id="_x0000_i2615" type="#_x0000_t75" style="width:74.05pt;height:25.8pt" o:ole="">
            <v:imagedata r:id="rId3200" o:title=""/>
          </v:shape>
          <o:OLEObject Type="Embed" ProgID="Equation.DSMT4" ShapeID="_x0000_i2615" DrawAspect="Content" ObjectID="_1493808793" r:id="rId3201"/>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202" o:title=""/>
          </v:shape>
          <o:OLEObject Type="Embed" ProgID="Equation.DSMT4" ShapeID="_x0000_i2616" DrawAspect="Content" ObjectID="_1493808794" r:id="rId3203"/>
        </w:object>
      </w:r>
      <w:r>
        <w:t xml:space="preserve">and </w:t>
      </w:r>
      <w:r w:rsidR="00905817" w:rsidRPr="00905817">
        <w:rPr>
          <w:position w:val="-12"/>
        </w:rPr>
        <w:object w:dxaOrig="360" w:dyaOrig="400" w14:anchorId="1AE2CFD3">
          <v:shape id="_x0000_i2617" type="#_x0000_t75" style="width:19pt;height:19.7pt" o:ole="">
            <v:imagedata r:id="rId3204" o:title=""/>
          </v:shape>
          <o:OLEObject Type="Embed" ProgID="Equation.DSMT4" ShapeID="_x0000_i2617" DrawAspect="Content" ObjectID="_1493808795" r:id="rId3205"/>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6">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688" w:author="Steve Maas" w:date="2015-05-13T13:51:00Z">
        <w:r w:rsidR="00AB0524">
          <w:fldChar w:fldCharType="begin"/>
        </w:r>
        <w:r w:rsidR="00AB0524">
          <w:instrText xml:space="preserve"> STYLEREF 1 \s </w:instrText>
        </w:r>
      </w:ins>
      <w:r w:rsidR="00AB0524">
        <w:fldChar w:fldCharType="separate"/>
      </w:r>
      <w:r w:rsidR="00D3178E">
        <w:rPr>
          <w:noProof/>
        </w:rPr>
        <w:t>6</w:t>
      </w:r>
      <w:ins w:id="2689"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690" w:author="rawlins" w:date="2015-05-19T17:23:00Z">
        <w:r w:rsidR="00D3178E">
          <w:rPr>
            <w:noProof/>
          </w:rPr>
          <w:t>1</w:t>
        </w:r>
      </w:ins>
      <w:ins w:id="2691" w:author="Steve Maas" w:date="2015-05-13T13:51:00Z">
        <w:r w:rsidR="00AB0524">
          <w:fldChar w:fldCharType="end"/>
        </w:r>
      </w:ins>
      <w:del w:id="2692"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7" o:title=""/>
          </v:shape>
          <o:OLEObject Type="Embed" ProgID="Equation.DSMT4" ShapeID="_x0000_i2618" DrawAspect="Content" ObjectID="_1493808796" r:id="rId3208"/>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09" o:title=""/>
          </v:shape>
          <o:OLEObject Type="Embed" ProgID="Equation.DSMT4" ShapeID="_x0000_i2619" DrawAspect="Content" ObjectID="_1493808797" r:id="rId3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93" w:author="rawlins" w:date="2015-05-19T17:23:00Z">
          <w:r w:rsidR="00D3178E">
            <w:rPr>
              <w:noProof/>
            </w:rPr>
            <w:instrText>33</w:instrText>
          </w:r>
        </w:ins>
        <w:del w:id="2694" w:author="rawlins" w:date="2015-05-19T17:12:00Z">
          <w:r w:rsidR="001A2D84" w:rsidDel="00A671D9">
            <w:rPr>
              <w:noProof/>
            </w:rPr>
            <w:delInstrText>28</w:delInstrText>
          </w:r>
        </w:del>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11" o:title=""/>
          </v:shape>
          <o:OLEObject Type="Embed" ProgID="Equation.DSMT4" ShapeID="_x0000_i2620" DrawAspect="Content" ObjectID="_1493808798" r:id="rId3212"/>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13" o:title=""/>
          </v:shape>
          <o:OLEObject Type="Embed" ProgID="Equation.DSMT4" ShapeID="_x0000_i2621" DrawAspect="Content" ObjectID="_1493808799" r:id="rId3214"/>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15" o:title=""/>
          </v:shape>
          <o:OLEObject Type="Embed" ProgID="Equation.DSMT4" ShapeID="_x0000_i2622" DrawAspect="Content" ObjectID="_1493808800" r:id="rId32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695" w:author="rawlins" w:date="2015-05-19T17:23:00Z">
          <w:r w:rsidR="00D3178E">
            <w:rPr>
              <w:noProof/>
            </w:rPr>
            <w:instrText>34</w:instrText>
          </w:r>
        </w:ins>
        <w:del w:id="2696" w:author="rawlins" w:date="2015-05-19T17:12:00Z">
          <w:r w:rsidR="001A2D84" w:rsidDel="00A671D9">
            <w:rPr>
              <w:noProof/>
            </w:rPr>
            <w:delInstrText>29</w:delInstrText>
          </w:r>
        </w:del>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7" o:title=""/>
          </v:shape>
          <o:OLEObject Type="Embed" ProgID="Equation.DSMT4" ShapeID="_x0000_i2623" DrawAspect="Content" ObjectID="_1493808801" r:id="rId3218"/>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19" o:title=""/>
          </v:shape>
          <o:OLEObject Type="Embed" ProgID="Equation.DSMT4" ShapeID="_x0000_i2624" DrawAspect="Content" ObjectID="_1493808802" r:id="rId3220"/>
        </w:object>
      </w:r>
      <w:r>
        <w:t xml:space="preserve">evaluated at </w:t>
      </w:r>
      <w:r w:rsidR="00905817" w:rsidRPr="00905817">
        <w:rPr>
          <w:position w:val="-16"/>
        </w:rPr>
        <w:object w:dxaOrig="1579" w:dyaOrig="440" w14:anchorId="1DF8C83A">
          <v:shape id="_x0000_i2625" type="#_x0000_t75" style="width:78.8pt;height:21.75pt" o:ole="">
            <v:imagedata r:id="rId3221" o:title=""/>
          </v:shape>
          <o:OLEObject Type="Embed" ProgID="Equation.DSMT4" ShapeID="_x0000_i2625" DrawAspect="Content" ObjectID="_1493808803" r:id="rId3222"/>
        </w:object>
      </w:r>
      <w:r>
        <w:t xml:space="preserve">. Note that </w:t>
      </w:r>
      <w:r w:rsidR="00905817" w:rsidRPr="00905817">
        <w:rPr>
          <w:position w:val="-10"/>
        </w:rPr>
        <w:object w:dxaOrig="580" w:dyaOrig="320" w14:anchorId="62F7A0B6">
          <v:shape id="_x0000_i2626" type="#_x0000_t75" style="width:29.2pt;height:15.6pt" o:ole="">
            <v:imagedata r:id="rId3223" o:title=""/>
          </v:shape>
          <o:OLEObject Type="Embed" ProgID="Equation.DSMT4" ShapeID="_x0000_i2626" DrawAspect="Content" ObjectID="_1493808804" r:id="rId3224"/>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25" o:title=""/>
          </v:shape>
          <o:OLEObject Type="Embed" ProgID="Equation.DSMT4" ShapeID="_x0000_i2627" DrawAspect="Content" ObjectID="_1493808805" r:id="rId3226"/>
        </w:object>
      </w:r>
      <w:r>
        <w:t>.</w:t>
      </w:r>
    </w:p>
    <w:p w14:paraId="717C8A45" w14:textId="77777777" w:rsidR="008C7882" w:rsidRDefault="008C7882" w:rsidP="008C7882"/>
    <w:p w14:paraId="51D16257" w14:textId="77777777" w:rsidR="008C7882" w:rsidRDefault="008C7882" w:rsidP="008C7882">
      <w:pPr>
        <w:pStyle w:val="Heading3"/>
      </w:pPr>
      <w:bookmarkStart w:id="2697" w:name="_Toc289032629"/>
      <w:r>
        <w:lastRenderedPageBreak/>
        <w:t>Weak Form of Two Body Contact</w:t>
      </w:r>
      <w:bookmarkEnd w:id="2697"/>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7" o:title=""/>
          </v:shape>
          <o:OLEObject Type="Embed" ProgID="Equation.DSMT4" ShapeID="_x0000_i2628" DrawAspect="Content" ObjectID="_1493808806" r:id="rId3228"/>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98" w:name="ZEqnNum571021"/>
      <w:r>
        <w:instrText>(</w:instrText>
      </w:r>
      <w:fldSimple w:instr=" SEQ MTSec \c \* Arabic \* MERGEFORMAT ">
        <w:r w:rsidR="00D3178E">
          <w:rPr>
            <w:noProof/>
          </w:rPr>
          <w:instrText>6</w:instrText>
        </w:r>
      </w:fldSimple>
      <w:r>
        <w:instrText>.</w:instrText>
      </w:r>
      <w:fldSimple w:instr=" SEQ MTEqn \c \* Arabic \* MERGEFORMAT ">
        <w:ins w:id="2699" w:author="rawlins" w:date="2015-05-19T17:23:00Z">
          <w:r w:rsidR="00D3178E">
            <w:rPr>
              <w:noProof/>
            </w:rPr>
            <w:instrText>35</w:instrText>
          </w:r>
        </w:ins>
        <w:del w:id="2700" w:author="rawlins" w:date="2015-05-19T17:12:00Z">
          <w:r w:rsidR="001A2D84" w:rsidDel="00A671D9">
            <w:rPr>
              <w:noProof/>
            </w:rPr>
            <w:delInstrText>30</w:delInstrText>
          </w:r>
        </w:del>
      </w:fldSimple>
      <w:r>
        <w:instrText>)</w:instrText>
      </w:r>
      <w:bookmarkEnd w:id="2698"/>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29" o:title=""/>
          </v:shape>
          <o:OLEObject Type="Embed" ProgID="Equation.DSMT4" ShapeID="_x0000_i2629" DrawAspect="Content" ObjectID="_1493808807" r:id="rId3230"/>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31" o:title=""/>
          </v:shape>
          <o:OLEObject Type="Embed" ProgID="Equation.DSMT4" ShapeID="_x0000_i2630" DrawAspect="Content" ObjectID="_1493808808" r:id="rId3232"/>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33" o:title=""/>
          </v:shape>
          <o:OLEObject Type="Embed" ProgID="Equation.DSMT4" ShapeID="_x0000_i2631" DrawAspect="Content" ObjectID="_1493808809" r:id="rId3234"/>
        </w:object>
      </w:r>
      <w:r>
        <w:t xml:space="preserve">and </w:t>
      </w:r>
      <w:r w:rsidR="00905817" w:rsidRPr="00905817">
        <w:rPr>
          <w:position w:val="-6"/>
        </w:rPr>
        <w:object w:dxaOrig="380" w:dyaOrig="340" w14:anchorId="6ACE1969">
          <v:shape id="_x0000_i2632" type="#_x0000_t75" style="width:19pt;height:17pt" o:ole="">
            <v:imagedata r:id="rId3235" o:title=""/>
          </v:shape>
          <o:OLEObject Type="Embed" ProgID="Equation.DSMT4" ShapeID="_x0000_i2632" DrawAspect="Content" ObjectID="_1493808810" r:id="rId3236"/>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7" o:title=""/>
          </v:shape>
          <o:OLEObject Type="Embed" ProgID="Equation.DSMT4" ShapeID="_x0000_i2633" DrawAspect="Content" ObjectID="_1493808811" r:id="rId32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01" w:author="rawlins" w:date="2015-05-19T17:23:00Z">
          <w:r w:rsidR="00D3178E">
            <w:rPr>
              <w:noProof/>
            </w:rPr>
            <w:instrText>36</w:instrText>
          </w:r>
        </w:ins>
        <w:del w:id="2702" w:author="rawlins" w:date="2015-05-19T17:12:00Z">
          <w:r w:rsidR="001A2D84" w:rsidDel="00A671D9">
            <w:rPr>
              <w:noProof/>
            </w:rPr>
            <w:delInstrText>31</w:delInstrText>
          </w:r>
        </w:del>
      </w:fldSimple>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ins w:id="2703" w:author="rawlins" w:date="2015-05-19T17:23:00Z">
          <w:r w:rsidR="00D3178E">
            <w:instrText>(6.35)</w:instrText>
          </w:r>
        </w:ins>
        <w:del w:id="2704" w:author="rawlins" w:date="2015-05-19T17:12:00Z">
          <w:r w:rsidR="001A2D84" w:rsidDel="00A671D9">
            <w:delInstrText>(6.30)</w:delInstrText>
          </w:r>
        </w:del>
      </w:fldSimple>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39" o:title=""/>
          </v:shape>
          <o:OLEObject Type="Embed" ProgID="Equation.DSMT4" ShapeID="_x0000_i2634" DrawAspect="Content" ObjectID="_1493808812" r:id="rId32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05" w:author="rawlins" w:date="2015-05-19T17:23:00Z">
          <w:r w:rsidR="00D3178E">
            <w:rPr>
              <w:noProof/>
            </w:rPr>
            <w:instrText>37</w:instrText>
          </w:r>
        </w:ins>
        <w:del w:id="2706" w:author="rawlins" w:date="2015-05-19T17:12:00Z">
          <w:r w:rsidR="001A2D84" w:rsidDel="00A671D9">
            <w:rPr>
              <w:noProof/>
            </w:rPr>
            <w:delInstrText>32</w:delInstrText>
          </w:r>
        </w:del>
      </w:fldSimple>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41" o:title=""/>
          </v:shape>
          <o:OLEObject Type="Embed" ProgID="Equation.DSMT4" ShapeID="_x0000_i2635" DrawAspect="Content" ObjectID="_1493808813" r:id="rId3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07" w:author="rawlins" w:date="2015-05-19T17:23:00Z">
          <w:r w:rsidR="00D3178E">
            <w:rPr>
              <w:noProof/>
            </w:rPr>
            <w:instrText>38</w:instrText>
          </w:r>
        </w:ins>
        <w:del w:id="2708" w:author="rawlins" w:date="2015-05-19T17:12:00Z">
          <w:r w:rsidR="001A2D84" w:rsidDel="00A671D9">
            <w:rPr>
              <w:noProof/>
            </w:rPr>
            <w:delInstrText>33</w:delInstrText>
          </w:r>
        </w:del>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43" o:title=""/>
          </v:shape>
          <o:OLEObject Type="Embed" ProgID="Equation.DSMT4" ShapeID="_x0000_i2636" DrawAspect="Content" ObjectID="_1493808814" r:id="rId3244"/>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45" o:title=""/>
          </v:shape>
          <o:OLEObject Type="Embed" ProgID="Equation.DSMT4" ShapeID="_x0000_i2637" DrawAspect="Content" ObjectID="_1493808815" r:id="rId32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09" w:author="rawlins" w:date="2015-05-19T17:23:00Z">
          <w:r w:rsidR="00D3178E">
            <w:rPr>
              <w:noProof/>
            </w:rPr>
            <w:instrText>39</w:instrText>
          </w:r>
        </w:ins>
        <w:del w:id="2710" w:author="rawlins" w:date="2015-05-19T17:12:00Z">
          <w:r w:rsidR="001A2D84" w:rsidDel="00A671D9">
            <w:rPr>
              <w:noProof/>
            </w:rPr>
            <w:delInstrText>34</w:delInstrText>
          </w:r>
        </w:del>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7" o:title=""/>
          </v:shape>
          <o:OLEObject Type="Embed" ProgID="Equation.DSMT4" ShapeID="_x0000_i2638" DrawAspect="Content" ObjectID="_1493808816" r:id="rId32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1" w:name="ZEqnNum121131"/>
      <w:r>
        <w:instrText>(</w:instrText>
      </w:r>
      <w:fldSimple w:instr=" SEQ MTSec \c \* Arabic \* MERGEFORMAT ">
        <w:r w:rsidR="00D3178E">
          <w:rPr>
            <w:noProof/>
          </w:rPr>
          <w:instrText>6</w:instrText>
        </w:r>
      </w:fldSimple>
      <w:r>
        <w:instrText>.</w:instrText>
      </w:r>
      <w:fldSimple w:instr=" SEQ MTEqn \c \* Arabic \* MERGEFORMAT ">
        <w:ins w:id="2712" w:author="rawlins" w:date="2015-05-19T17:23:00Z">
          <w:r w:rsidR="00D3178E">
            <w:rPr>
              <w:noProof/>
            </w:rPr>
            <w:instrText>40</w:instrText>
          </w:r>
        </w:ins>
        <w:del w:id="2713" w:author="rawlins" w:date="2015-05-19T17:12:00Z">
          <w:r w:rsidR="001A2D84" w:rsidDel="00A671D9">
            <w:rPr>
              <w:noProof/>
            </w:rPr>
            <w:delInstrText>35</w:delInstrText>
          </w:r>
        </w:del>
      </w:fldSimple>
      <w:r>
        <w:instrText>)</w:instrText>
      </w:r>
      <w:bookmarkEnd w:id="2711"/>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49" o:title=""/>
          </v:shape>
          <o:OLEObject Type="Embed" ProgID="Equation.DSMT4" ShapeID="_x0000_i2639" DrawAspect="Content" ObjectID="_1493808817" r:id="rId3250"/>
        </w:object>
      </w:r>
      <w:r>
        <w:t xml:space="preserve">where </w:t>
      </w:r>
      <w:r w:rsidR="00905817" w:rsidRPr="00905817">
        <w:rPr>
          <w:position w:val="-6"/>
        </w:rPr>
        <w:object w:dxaOrig="200" w:dyaOrig="220" w14:anchorId="70F96AB1">
          <v:shape id="_x0000_i2640" type="#_x0000_t75" style="width:10.2pt;height:10.85pt" o:ole="">
            <v:imagedata r:id="rId3251" o:title=""/>
          </v:shape>
          <o:OLEObject Type="Embed" ProgID="Equation.DSMT4" ShapeID="_x0000_i2640" DrawAspect="Content" ObjectID="_1493808818" r:id="rId3252"/>
        </w:object>
      </w:r>
      <w:r>
        <w:t>is the (outward) surface normal and</w:t>
      </w:r>
      <w:r w:rsidR="00905817" w:rsidRPr="00905817">
        <w:rPr>
          <w:position w:val="-12"/>
        </w:rPr>
        <w:object w:dxaOrig="260" w:dyaOrig="360" w14:anchorId="185368B9">
          <v:shape id="_x0000_i2641" type="#_x0000_t75" style="width:12.9pt;height:19pt" o:ole="">
            <v:imagedata r:id="rId3253" o:title=""/>
          </v:shape>
          <o:OLEObject Type="Embed" ProgID="Equation.DSMT4" ShapeID="_x0000_i2641" DrawAspect="Content" ObjectID="_1493808819" r:id="rId3254"/>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55" o:title=""/>
          </v:shape>
          <o:OLEObject Type="Embed" ProgID="Equation.DSMT4" ShapeID="_x0000_i2642" DrawAspect="Content" ObjectID="_1493808820" r:id="rId3256"/>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7" o:title=""/>
          </v:shape>
          <o:OLEObject Type="Embed" ProgID="Equation.DSMT4" ShapeID="_x0000_i2643" DrawAspect="Content" ObjectID="_1493808821" r:id="rId3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4" w:name="ZEqnNum436914"/>
      <w:r>
        <w:instrText>(</w:instrText>
      </w:r>
      <w:fldSimple w:instr=" SEQ MTSec \c \* Arabic \* MERGEFORMAT ">
        <w:r w:rsidR="00D3178E">
          <w:rPr>
            <w:noProof/>
          </w:rPr>
          <w:instrText>6</w:instrText>
        </w:r>
      </w:fldSimple>
      <w:r>
        <w:instrText>.</w:instrText>
      </w:r>
      <w:fldSimple w:instr=" SEQ MTEqn \c \* Arabic \* MERGEFORMAT ">
        <w:ins w:id="2715" w:author="rawlins" w:date="2015-05-19T17:23:00Z">
          <w:r w:rsidR="00D3178E">
            <w:rPr>
              <w:noProof/>
            </w:rPr>
            <w:instrText>41</w:instrText>
          </w:r>
        </w:ins>
        <w:del w:id="2716" w:author="rawlins" w:date="2015-05-19T17:12:00Z">
          <w:r w:rsidR="001A2D84" w:rsidDel="00A671D9">
            <w:rPr>
              <w:noProof/>
            </w:rPr>
            <w:delInstrText>36</w:delInstrText>
          </w:r>
        </w:del>
      </w:fldSimple>
      <w:r>
        <w:instrText>)</w:instrText>
      </w:r>
      <w:bookmarkEnd w:id="2714"/>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fldSimple w:instr=" REF ZEqnNum121131 \! \* MERGEFORMAT ">
        <w:ins w:id="2717" w:author="rawlins" w:date="2015-05-19T17:23:00Z">
          <w:r w:rsidR="00D3178E">
            <w:instrText>(6.40)</w:instrText>
          </w:r>
        </w:ins>
        <w:del w:id="2718" w:author="rawlins" w:date="2015-05-19T17:12:00Z">
          <w:r w:rsidR="001A2D84" w:rsidDel="00A671D9">
            <w:delInstrText>(6.35)</w:delInstrText>
          </w:r>
        </w:del>
      </w:fldSimple>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59" o:title=""/>
          </v:shape>
          <o:OLEObject Type="Embed" ProgID="Equation.DSMT4" ShapeID="_x0000_i2644" DrawAspect="Content" ObjectID="_1493808822" r:id="rId3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19" w:author="rawlins" w:date="2015-05-19T17:23:00Z">
          <w:r w:rsidR="00D3178E">
            <w:rPr>
              <w:noProof/>
            </w:rPr>
            <w:instrText>42</w:instrText>
          </w:r>
        </w:ins>
        <w:del w:id="2720" w:author="rawlins" w:date="2015-05-19T17:12:00Z">
          <w:r w:rsidR="001A2D84" w:rsidDel="00A671D9">
            <w:rPr>
              <w:noProof/>
            </w:rPr>
            <w:delInstrText>37</w:delInstrText>
          </w:r>
        </w:del>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721" w:name="_Toc289032630"/>
      <w:r>
        <w:t>Linearization of the Contact Integral</w:t>
      </w:r>
      <w:bookmarkEnd w:id="2721"/>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61" o:title=""/>
          </v:shape>
          <o:OLEObject Type="Embed" ProgID="Equation.DSMT4" ShapeID="_x0000_i2645" DrawAspect="Content" ObjectID="_1493808823" r:id="rId32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2" w:author="rawlins" w:date="2015-05-19T17:23:00Z">
          <w:r w:rsidR="00D3178E">
            <w:rPr>
              <w:noProof/>
            </w:rPr>
            <w:instrText>43</w:instrText>
          </w:r>
        </w:ins>
        <w:del w:id="2723" w:author="rawlins" w:date="2015-05-19T17:12:00Z">
          <w:r w:rsidR="001A2D84" w:rsidDel="00A671D9">
            <w:rPr>
              <w:noProof/>
            </w:rPr>
            <w:delInstrText>38</w:delInstrText>
          </w:r>
        </w:del>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63" o:title=""/>
          </v:shape>
          <o:OLEObject Type="Embed" ProgID="Equation.DSMT4" ShapeID="_x0000_i2646" DrawAspect="Content" ObjectID="_1493808824" r:id="rId3264"/>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65" o:title=""/>
          </v:shape>
          <o:OLEObject Type="Embed" ProgID="Equation.DSMT4" ShapeID="_x0000_i2647" DrawAspect="Content" ObjectID="_1493808825" r:id="rId32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4" w:author="rawlins" w:date="2015-05-19T17:23:00Z">
          <w:r w:rsidR="00D3178E">
            <w:rPr>
              <w:noProof/>
            </w:rPr>
            <w:instrText>44</w:instrText>
          </w:r>
        </w:ins>
        <w:del w:id="2725" w:author="rawlins" w:date="2015-05-19T17:12:00Z">
          <w:r w:rsidR="001A2D84" w:rsidDel="00A671D9">
            <w:rPr>
              <w:noProof/>
            </w:rPr>
            <w:delInstrText>39</w:delInstrText>
          </w:r>
        </w:del>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7" o:title=""/>
          </v:shape>
          <o:OLEObject Type="Embed" ProgID="Equation.DSMT4" ShapeID="_x0000_i2648" DrawAspect="Content" ObjectID="_1493808826" r:id="rId3268"/>
        </w:object>
      </w:r>
      <w:r>
        <w:t xml:space="preserve">is the penalty factor and </w:t>
      </w:r>
      <w:r w:rsidR="00905817" w:rsidRPr="00905817">
        <w:rPr>
          <w:position w:val="-14"/>
        </w:rPr>
        <w:object w:dxaOrig="660" w:dyaOrig="400" w14:anchorId="41DC3C38">
          <v:shape id="_x0000_i2649" type="#_x0000_t75" style="width:32.6pt;height:19.7pt" o:ole="">
            <v:imagedata r:id="rId3269" o:title=""/>
          </v:shape>
          <o:OLEObject Type="Embed" ProgID="Equation.DSMT4" ShapeID="_x0000_i2649" DrawAspect="Content" ObjectID="_1493808827" r:id="rId3270"/>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71" o:title=""/>
          </v:shape>
          <o:OLEObject Type="Embed" ProgID="Equation.DSMT4" ShapeID="_x0000_i2650" DrawAspect="Content" ObjectID="_1493808828" r:id="rId3272"/>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73" o:title=""/>
          </v:shape>
          <o:OLEObject Type="Embed" ProgID="Equation.DSMT4" ShapeID="_x0000_i2651" DrawAspect="Content" ObjectID="_1493808829" r:id="rId32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6" w:author="rawlins" w:date="2015-05-19T17:23:00Z">
          <w:r w:rsidR="00D3178E">
            <w:rPr>
              <w:noProof/>
            </w:rPr>
            <w:instrText>45</w:instrText>
          </w:r>
        </w:ins>
        <w:del w:id="2727" w:author="rawlins" w:date="2015-05-19T17:12:00Z">
          <w:r w:rsidR="001A2D84" w:rsidDel="00A671D9">
            <w:rPr>
              <w:noProof/>
            </w:rPr>
            <w:delInstrText>40</w:delInstrText>
          </w:r>
        </w:del>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728" w:name="_Toc289032631"/>
      <w:r>
        <w:t>Discretization of the Contact Integral</w:t>
      </w:r>
      <w:bookmarkEnd w:id="2728"/>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75" o:title=""/>
          </v:shape>
          <o:OLEObject Type="Embed" ProgID="Equation.DSMT4" ShapeID="_x0000_i2652" DrawAspect="Content" ObjectID="_1493808830" r:id="rId3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29" w:author="rawlins" w:date="2015-05-19T17:23:00Z">
          <w:r w:rsidR="00D3178E">
            <w:rPr>
              <w:noProof/>
            </w:rPr>
            <w:instrText>46</w:instrText>
          </w:r>
        </w:ins>
        <w:del w:id="2730" w:author="rawlins" w:date="2015-05-19T17:12:00Z">
          <w:r w:rsidR="001A2D84" w:rsidDel="00A671D9">
            <w:rPr>
              <w:noProof/>
            </w:rPr>
            <w:delInstrText>41</w:delInstrText>
          </w:r>
        </w:del>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7" o:title=""/>
          </v:shape>
          <o:OLEObject Type="Embed" ProgID="Equation.DSMT4" ShapeID="_x0000_i2653" DrawAspect="Content" ObjectID="_1493808831" r:id="rId32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1" w:author="rawlins" w:date="2015-05-19T17:23:00Z">
          <w:r w:rsidR="00D3178E">
            <w:rPr>
              <w:noProof/>
            </w:rPr>
            <w:instrText>47</w:instrText>
          </w:r>
        </w:ins>
        <w:del w:id="2732" w:author="rawlins" w:date="2015-05-19T17:12:00Z">
          <w:r w:rsidR="001A2D84" w:rsidDel="00A671D9">
            <w:rPr>
              <w:noProof/>
            </w:rPr>
            <w:delInstrText>42</w:delInstrText>
          </w:r>
        </w:del>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79" o:title=""/>
          </v:shape>
          <o:OLEObject Type="Embed" ProgID="Equation.DSMT4" ShapeID="_x0000_i2654" DrawAspect="Content" ObjectID="_1493808832" r:id="rId3280"/>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81" o:title=""/>
          </v:shape>
          <o:OLEObject Type="Embed" ProgID="Equation.DSMT4" ShapeID="_x0000_i2655" DrawAspect="Content" ObjectID="_1493808833" r:id="rId32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3" w:name="ZEqnNum959237"/>
      <w:r>
        <w:instrText>(</w:instrText>
      </w:r>
      <w:fldSimple w:instr=" SEQ MTSec \c \* Arabic \* MERGEFORMAT ">
        <w:r w:rsidR="00D3178E">
          <w:rPr>
            <w:noProof/>
          </w:rPr>
          <w:instrText>6</w:instrText>
        </w:r>
      </w:fldSimple>
      <w:r>
        <w:instrText>.</w:instrText>
      </w:r>
      <w:fldSimple w:instr=" SEQ MTEqn \c \* Arabic \* MERGEFORMAT ">
        <w:ins w:id="2734" w:author="rawlins" w:date="2015-05-19T17:23:00Z">
          <w:r w:rsidR="00D3178E">
            <w:rPr>
              <w:noProof/>
            </w:rPr>
            <w:instrText>48</w:instrText>
          </w:r>
        </w:ins>
        <w:del w:id="2735" w:author="rawlins" w:date="2015-05-19T17:12:00Z">
          <w:r w:rsidR="001A2D84" w:rsidDel="00A671D9">
            <w:rPr>
              <w:noProof/>
            </w:rPr>
            <w:delInstrText>43</w:delInstrText>
          </w:r>
        </w:del>
      </w:fldSimple>
      <w:r>
        <w:instrText>)</w:instrText>
      </w:r>
      <w:bookmarkEnd w:id="2733"/>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83" o:title=""/>
          </v:shape>
          <o:OLEObject Type="Embed" ProgID="Equation.DSMT4" ShapeID="_x0000_i2656" DrawAspect="Content" ObjectID="_1493808834" r:id="rId3284"/>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85" o:title=""/>
          </v:shape>
          <o:OLEObject Type="Embed" ProgID="Equation.DSMT4" ShapeID="_x0000_i2657" DrawAspect="Content" ObjectID="_1493808835" r:id="rId3286"/>
        </w:object>
      </w:r>
      <w:r>
        <w:t xml:space="preserve">, </w:t>
      </w:r>
      <w:r w:rsidR="00905817" w:rsidRPr="00905817">
        <w:rPr>
          <w:position w:val="-14"/>
        </w:rPr>
        <w:object w:dxaOrig="1100" w:dyaOrig="400" w14:anchorId="4028FC3D">
          <v:shape id="_x0000_i2658" type="#_x0000_t75" style="width:55pt;height:19.7pt" o:ole="">
            <v:imagedata r:id="rId3287" o:title=""/>
          </v:shape>
          <o:OLEObject Type="Embed" ProgID="Equation.DSMT4" ShapeID="_x0000_i2658" DrawAspect="Content" ObjectID="_1493808836" r:id="rId3288"/>
        </w:object>
      </w:r>
      <w:r>
        <w:t xml:space="preserve">, </w:t>
      </w:r>
      <w:r w:rsidR="00905817" w:rsidRPr="00905817">
        <w:rPr>
          <w:position w:val="-14"/>
        </w:rPr>
        <w:object w:dxaOrig="940" w:dyaOrig="400" w14:anchorId="6235446D">
          <v:shape id="_x0000_i2659" type="#_x0000_t75" style="width:47.55pt;height:19.7pt" o:ole="">
            <v:imagedata r:id="rId3289" o:title=""/>
          </v:shape>
          <o:OLEObject Type="Embed" ProgID="Equation.DSMT4" ShapeID="_x0000_i2659" DrawAspect="Content" ObjectID="_1493808837" r:id="rId3290"/>
        </w:object>
      </w:r>
      <w:r>
        <w:t xml:space="preserve"> and </w:t>
      </w:r>
      <w:r w:rsidR="00905817" w:rsidRPr="00905817">
        <w:rPr>
          <w:position w:val="-14"/>
        </w:rPr>
        <w:object w:dxaOrig="1100" w:dyaOrig="400" w14:anchorId="3436D224">
          <v:shape id="_x0000_i2660" type="#_x0000_t75" style="width:55pt;height:19.7pt" o:ole="">
            <v:imagedata r:id="rId3291" o:title=""/>
          </v:shape>
          <o:OLEObject Type="Embed" ProgID="Equation.DSMT4" ShapeID="_x0000_i2660" DrawAspect="Content" ObjectID="_1493808838" r:id="rId3292"/>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93" o:title=""/>
          </v:shape>
          <o:OLEObject Type="Embed" ProgID="Equation.DSMT4" ShapeID="_x0000_i2661" DrawAspect="Content" ObjectID="_1493808839" r:id="rId32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6" w:author="rawlins" w:date="2015-05-19T17:23:00Z">
          <w:r w:rsidR="00D3178E">
            <w:rPr>
              <w:noProof/>
            </w:rPr>
            <w:instrText>49</w:instrText>
          </w:r>
        </w:ins>
        <w:del w:id="2737" w:author="rawlins" w:date="2015-05-19T17:12:00Z">
          <w:r w:rsidR="001A2D84" w:rsidDel="00A671D9">
            <w:rPr>
              <w:noProof/>
            </w:rPr>
            <w:delInstrText>44</w:delInstrText>
          </w:r>
        </w:del>
      </w:fldSimple>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95" o:title=""/>
          </v:shape>
          <o:OLEObject Type="Embed" ProgID="Equation.DSMT4" ShapeID="_x0000_i2662" DrawAspect="Content" ObjectID="_1493808840" r:id="rId3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38" w:author="rawlins" w:date="2015-05-19T17:23:00Z">
          <w:r w:rsidR="00D3178E">
            <w:rPr>
              <w:noProof/>
            </w:rPr>
            <w:instrText>50</w:instrText>
          </w:r>
        </w:ins>
        <w:del w:id="2739" w:author="rawlins" w:date="2015-05-19T17:12:00Z">
          <w:r w:rsidR="001A2D84" w:rsidDel="00A671D9">
            <w:rPr>
              <w:noProof/>
            </w:rPr>
            <w:delInstrText>45</w:delInstrText>
          </w:r>
        </w:del>
      </w:fldSimple>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7" o:title=""/>
          </v:shape>
          <o:OLEObject Type="Embed" ProgID="Equation.DSMT4" ShapeID="_x0000_i2663" DrawAspect="Content" ObjectID="_1493808841" r:id="rId32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40" w:author="rawlins" w:date="2015-05-19T17:23:00Z">
          <w:r w:rsidR="00D3178E">
            <w:rPr>
              <w:noProof/>
            </w:rPr>
            <w:instrText>51</w:instrText>
          </w:r>
        </w:ins>
        <w:del w:id="2741" w:author="rawlins" w:date="2015-05-19T17:12:00Z">
          <w:r w:rsidR="001A2D84" w:rsidDel="00A671D9">
            <w:rPr>
              <w:noProof/>
            </w:rPr>
            <w:delInstrText>46</w:delInstrText>
          </w:r>
        </w:del>
      </w:fldSimple>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fldSimple w:instr=" REF ZEqnNum959237 \! \* MERGEFORMAT ">
        <w:ins w:id="2742" w:author="rawlins" w:date="2015-05-19T17:23:00Z">
          <w:r w:rsidR="00D3178E">
            <w:instrText>(6.48)</w:instrText>
          </w:r>
        </w:ins>
        <w:del w:id="2743" w:author="rawlins" w:date="2015-05-19T17:12:00Z">
          <w:r w:rsidR="001A2D84" w:rsidDel="00A671D9">
            <w:delInstrText>(6.43)</w:delInstrText>
          </w:r>
        </w:del>
      </w:fldSimple>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299" o:title=""/>
          </v:shape>
          <o:OLEObject Type="Embed" ProgID="Equation.DSMT4" ShapeID="_x0000_i2664" DrawAspect="Content" ObjectID="_1493808842" r:id="rId3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4" w:name="ZEqnNum386722"/>
      <w:r>
        <w:instrText>(</w:instrText>
      </w:r>
      <w:fldSimple w:instr=" SEQ MTSec \c \* Arabic \* MERGEFORMAT ">
        <w:r w:rsidR="00D3178E">
          <w:rPr>
            <w:noProof/>
          </w:rPr>
          <w:instrText>6</w:instrText>
        </w:r>
      </w:fldSimple>
      <w:r>
        <w:instrText>.</w:instrText>
      </w:r>
      <w:fldSimple w:instr=" SEQ MTEqn \c \* Arabic \* MERGEFORMAT ">
        <w:ins w:id="2745" w:author="rawlins" w:date="2015-05-19T17:23:00Z">
          <w:r w:rsidR="00D3178E">
            <w:rPr>
              <w:noProof/>
            </w:rPr>
            <w:instrText>52</w:instrText>
          </w:r>
        </w:ins>
        <w:del w:id="2746" w:author="rawlins" w:date="2015-05-19T17:12:00Z">
          <w:r w:rsidR="001A2D84" w:rsidDel="00A671D9">
            <w:rPr>
              <w:noProof/>
            </w:rPr>
            <w:delInstrText>47</w:delInstrText>
          </w:r>
        </w:del>
      </w:fldSimple>
      <w:r>
        <w:instrText>)</w:instrText>
      </w:r>
      <w:bookmarkEnd w:id="2744"/>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301" o:title=""/>
          </v:shape>
          <o:OLEObject Type="Embed" ProgID="Equation.DSMT4" ShapeID="_x0000_i2665" DrawAspect="Content" ObjectID="_1493808843" r:id="rId3302"/>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747" w:name="_Toc289032632"/>
      <w:r>
        <w:t>Discretization of the Contact Stiffness</w:t>
      </w:r>
      <w:bookmarkEnd w:id="2747"/>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303" o:title=""/>
          </v:shape>
          <o:OLEObject Type="Embed" ProgID="Equation.DSMT4" ShapeID="_x0000_i2666" DrawAspect="Content" ObjectID="_1493808844" r:id="rId33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8" w:name="ZEqnNum694151"/>
      <w:r>
        <w:instrText>(</w:instrText>
      </w:r>
      <w:fldSimple w:instr=" SEQ MTSec \c \* Arabic \* MERGEFORMAT ">
        <w:r w:rsidR="00D3178E">
          <w:rPr>
            <w:noProof/>
          </w:rPr>
          <w:instrText>6</w:instrText>
        </w:r>
      </w:fldSimple>
      <w:r>
        <w:instrText>.</w:instrText>
      </w:r>
      <w:fldSimple w:instr=" SEQ MTEqn \c \* Arabic \* MERGEFORMAT ">
        <w:ins w:id="2749" w:author="rawlins" w:date="2015-05-19T17:23:00Z">
          <w:r w:rsidR="00D3178E">
            <w:rPr>
              <w:noProof/>
            </w:rPr>
            <w:instrText>53</w:instrText>
          </w:r>
        </w:ins>
        <w:del w:id="2750" w:author="rawlins" w:date="2015-05-19T17:12:00Z">
          <w:r w:rsidR="001A2D84" w:rsidDel="00A671D9">
            <w:rPr>
              <w:noProof/>
            </w:rPr>
            <w:delInstrText>48</w:delInstrText>
          </w:r>
        </w:del>
      </w:fldSimple>
      <w:r>
        <w:instrText>)</w:instrText>
      </w:r>
      <w:bookmarkEnd w:id="2748"/>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ins w:id="2751" w:author="rawlins" w:date="2015-05-19T17:23:00Z">
          <w:r w:rsidR="00D3178E">
            <w:instrText>(6.53)</w:instrText>
          </w:r>
        </w:ins>
        <w:del w:id="2752" w:author="rawlins" w:date="2015-05-19T17:12:00Z">
          <w:r w:rsidR="001A2D84" w:rsidDel="00A671D9">
            <w:delInstrText>(6.48)</w:delInstrText>
          </w:r>
        </w:del>
      </w:fldSimple>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305" o:title=""/>
          </v:shape>
          <o:OLEObject Type="Embed" ProgID="Equation.DSMT4" ShapeID="_x0000_i2667" DrawAspect="Content" ObjectID="_1493808845" r:id="rId33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53" w:author="rawlins" w:date="2015-05-19T17:23:00Z">
          <w:r w:rsidR="00D3178E">
            <w:rPr>
              <w:noProof/>
            </w:rPr>
            <w:instrText>54</w:instrText>
          </w:r>
        </w:ins>
        <w:del w:id="2754" w:author="rawlins" w:date="2015-05-19T17:12:00Z">
          <w:r w:rsidR="001A2D84" w:rsidDel="00A671D9">
            <w:rPr>
              <w:noProof/>
            </w:rPr>
            <w:delInstrText>49</w:delInstrText>
          </w:r>
        </w:del>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7" o:title=""/>
          </v:shape>
          <o:OLEObject Type="Embed" ProgID="Equation.DSMT4" ShapeID="_x0000_i2668" DrawAspect="Content" ObjectID="_1493808846" r:id="rId3308"/>
        </w:object>
      </w:r>
      <w:r>
        <w:t xml:space="preserve">is as above and </w:t>
      </w:r>
      <w:r w:rsidR="00905817" w:rsidRPr="00905817">
        <w:rPr>
          <w:position w:val="-4"/>
        </w:rPr>
        <w:object w:dxaOrig="420" w:dyaOrig="260" w14:anchorId="055E5AE5">
          <v:shape id="_x0000_i2669" type="#_x0000_t75" style="width:20.4pt;height:12.9pt" o:ole="">
            <v:imagedata r:id="rId3309" o:title=""/>
          </v:shape>
          <o:OLEObject Type="Embed" ProgID="Equation.DSMT4" ShapeID="_x0000_i2669" DrawAspect="Content" ObjectID="_1493808847" r:id="rId3310"/>
        </w:object>
      </w:r>
      <w:r>
        <w:t xml:space="preserve">similar to </w:t>
      </w:r>
      <w:r w:rsidR="00905817" w:rsidRPr="00905817">
        <w:rPr>
          <w:position w:val="-6"/>
        </w:rPr>
        <w:object w:dxaOrig="400" w:dyaOrig="279" w14:anchorId="6D5CD9F7">
          <v:shape id="_x0000_i2670" type="#_x0000_t75" style="width:19.7pt;height:14.25pt" o:ole="">
            <v:imagedata r:id="rId3311" o:title=""/>
          </v:shape>
          <o:OLEObject Type="Embed" ProgID="Equation.DSMT4" ShapeID="_x0000_i2670" DrawAspect="Content" ObjectID="_1493808848" r:id="rId3312"/>
        </w:object>
      </w:r>
      <w:r>
        <w:t xml:space="preserve"> with </w:t>
      </w:r>
      <w:r w:rsidR="00905817" w:rsidRPr="00905817">
        <w:rPr>
          <w:position w:val="-6"/>
        </w:rPr>
        <w:object w:dxaOrig="220" w:dyaOrig="279" w14:anchorId="57D3FFF3">
          <v:shape id="_x0000_i2671" type="#_x0000_t75" style="width:10.85pt;height:14.25pt" o:ole="">
            <v:imagedata r:id="rId3313" o:title=""/>
          </v:shape>
          <o:OLEObject Type="Embed" ProgID="Equation.DSMT4" ShapeID="_x0000_i2671" DrawAspect="Content" ObjectID="_1493808849" r:id="rId3314"/>
        </w:object>
      </w:r>
      <w:r>
        <w:t xml:space="preserve">replaced with </w:t>
      </w:r>
      <w:r w:rsidR="00905817" w:rsidRPr="00905817">
        <w:rPr>
          <w:position w:val="-4"/>
        </w:rPr>
        <w:object w:dxaOrig="220" w:dyaOrig="260" w14:anchorId="4187CC30">
          <v:shape id="_x0000_i2672" type="#_x0000_t75" style="width:10.85pt;height:12.9pt" o:ole="">
            <v:imagedata r:id="rId3315" o:title=""/>
          </v:shape>
          <o:OLEObject Type="Embed" ProgID="Equation.DSMT4" ShapeID="_x0000_i2672" DrawAspect="Content" ObjectID="_1493808850" r:id="rId3316"/>
        </w:object>
      </w:r>
      <w:r>
        <w:t xml:space="preserve"> and </w:t>
      </w:r>
      <w:r w:rsidR="00905817" w:rsidRPr="00905817">
        <w:rPr>
          <w:position w:val="-4"/>
        </w:rPr>
        <w:object w:dxaOrig="300" w:dyaOrig="300" w14:anchorId="62E00D63">
          <v:shape id="_x0000_i2673" type="#_x0000_t75" style="width:14.95pt;height:14.95pt" o:ole="">
            <v:imagedata r:id="rId3317" o:title=""/>
          </v:shape>
          <o:OLEObject Type="Embed" ProgID="Equation.DSMT4" ShapeID="_x0000_i2673" DrawAspect="Content" ObjectID="_1493808851" r:id="rId3318"/>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19" o:title=""/>
          </v:shape>
          <o:OLEObject Type="Embed" ProgID="Equation.DSMT4" ShapeID="_x0000_i2674" DrawAspect="Content" ObjectID="_1493808852" r:id="rId33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5" w:name="ZEqnNum879292"/>
      <w:r>
        <w:instrText>(</w:instrText>
      </w:r>
      <w:fldSimple w:instr=" SEQ MTSec \c \* Arabic \* MERGEFORMAT ">
        <w:r w:rsidR="00D3178E">
          <w:rPr>
            <w:noProof/>
          </w:rPr>
          <w:instrText>6</w:instrText>
        </w:r>
      </w:fldSimple>
      <w:r>
        <w:instrText>.</w:instrText>
      </w:r>
      <w:fldSimple w:instr=" SEQ MTEqn \c \* Arabic \* MERGEFORMAT ">
        <w:ins w:id="2756" w:author="rawlins" w:date="2015-05-19T17:23:00Z">
          <w:r w:rsidR="00D3178E">
            <w:rPr>
              <w:noProof/>
            </w:rPr>
            <w:instrText>55</w:instrText>
          </w:r>
        </w:ins>
        <w:del w:id="2757" w:author="rawlins" w:date="2015-05-19T17:12:00Z">
          <w:r w:rsidR="001A2D84" w:rsidDel="00A671D9">
            <w:rPr>
              <w:noProof/>
            </w:rPr>
            <w:delInstrText>50</w:delInstrText>
          </w:r>
        </w:del>
      </w:fldSimple>
      <w:r>
        <w:instrText>)</w:instrText>
      </w:r>
      <w:bookmarkEnd w:id="2755"/>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21" o:title=""/>
          </v:shape>
          <o:OLEObject Type="Embed" ProgID="Equation.DSMT4" ShapeID="_x0000_i2675" DrawAspect="Content" ObjectID="_1493808853" r:id="rId3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8" w:name="ZEqnNum858973"/>
      <w:r>
        <w:instrText>(</w:instrText>
      </w:r>
      <w:fldSimple w:instr=" SEQ MTSec \c \* Arabic \* MERGEFORMAT ">
        <w:r w:rsidR="00D3178E">
          <w:rPr>
            <w:noProof/>
          </w:rPr>
          <w:instrText>6</w:instrText>
        </w:r>
      </w:fldSimple>
      <w:r>
        <w:instrText>.</w:instrText>
      </w:r>
      <w:fldSimple w:instr=" SEQ MTEqn \c \* Arabic \* MERGEFORMAT ">
        <w:ins w:id="2759" w:author="rawlins" w:date="2015-05-19T17:23:00Z">
          <w:r w:rsidR="00D3178E">
            <w:rPr>
              <w:noProof/>
            </w:rPr>
            <w:instrText>56</w:instrText>
          </w:r>
        </w:ins>
        <w:del w:id="2760" w:author="rawlins" w:date="2015-05-19T17:12:00Z">
          <w:r w:rsidR="001A2D84" w:rsidDel="00A671D9">
            <w:rPr>
              <w:noProof/>
            </w:rPr>
            <w:delInstrText>51</w:delInstrText>
          </w:r>
        </w:del>
      </w:fldSimple>
      <w:r>
        <w:instrText>)</w:instrText>
      </w:r>
      <w:bookmarkEnd w:id="2758"/>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ins w:id="2761" w:author="rawlins" w:date="2015-05-19T17:23:00Z">
          <w:r w:rsidR="00D3178E">
            <w:instrText>(6.56)</w:instrText>
          </w:r>
        </w:ins>
        <w:del w:id="2762" w:author="rawlins" w:date="2015-05-19T17:12:00Z">
          <w:r w:rsidR="001A2D84" w:rsidDel="00A671D9">
            <w:delInstrText>(6.51)</w:delInstrText>
          </w:r>
        </w:del>
      </w:fldSimple>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23" o:title=""/>
          </v:shape>
          <o:OLEObject Type="Embed" ProgID="Equation.DSMT4" ShapeID="_x0000_i2676" DrawAspect="Content" ObjectID="_1493808854" r:id="rId33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3" w:author="rawlins" w:date="2015-05-19T17:23:00Z">
          <w:r w:rsidR="00D3178E">
            <w:rPr>
              <w:noProof/>
            </w:rPr>
            <w:instrText>57</w:instrText>
          </w:r>
        </w:ins>
        <w:del w:id="2764" w:author="rawlins" w:date="2015-05-19T17:12:00Z">
          <w:r w:rsidR="001A2D84" w:rsidDel="00A671D9">
            <w:rPr>
              <w:noProof/>
            </w:rPr>
            <w:delInstrText>52</w:delInstrText>
          </w:r>
        </w:del>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25" o:title=""/>
          </v:shape>
          <o:OLEObject Type="Embed" ProgID="Equation.DSMT4" ShapeID="_x0000_i2677" DrawAspect="Content" ObjectID="_1493808855" r:id="rId33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65" w:author="rawlins" w:date="2015-05-19T17:23:00Z">
          <w:r w:rsidR="00D3178E">
            <w:rPr>
              <w:noProof/>
            </w:rPr>
            <w:instrText>58</w:instrText>
          </w:r>
        </w:ins>
        <w:del w:id="2766" w:author="rawlins" w:date="2015-05-19T17:12:00Z">
          <w:r w:rsidR="001A2D84" w:rsidDel="00A671D9">
            <w:rPr>
              <w:noProof/>
            </w:rPr>
            <w:delInstrText>53</w:delInstrText>
          </w:r>
        </w:del>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7" o:title=""/>
          </v:shape>
          <o:OLEObject Type="Embed" ProgID="Equation.DSMT4" ShapeID="_x0000_i2678" DrawAspect="Content" ObjectID="_1493808856" r:id="rId3328"/>
        </w:object>
      </w:r>
      <w:r>
        <w:t xml:space="preserve">is the surface metric tensor and </w:t>
      </w:r>
      <w:r w:rsidR="00905817" w:rsidRPr="00905817">
        <w:rPr>
          <w:position w:val="-16"/>
        </w:rPr>
        <w:object w:dxaOrig="1540" w:dyaOrig="440" w14:anchorId="348DC599">
          <v:shape id="_x0000_i2679" type="#_x0000_t75" style="width:76.75pt;height:21.75pt" o:ole="">
            <v:imagedata r:id="rId3329" o:title=""/>
          </v:shape>
          <o:OLEObject Type="Embed" ProgID="Equation.DSMT4" ShapeID="_x0000_i2679" DrawAspect="Content" ObjectID="_1493808857" r:id="rId3330"/>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31" o:title=""/>
          </v:shape>
          <o:OLEObject Type="Embed" ProgID="Equation.DSMT4" ShapeID="_x0000_i2680" DrawAspect="Content" ObjectID="_1493808858" r:id="rId3332"/>
        </w:object>
      </w:r>
      <w:r>
        <w:t>.</w:t>
      </w:r>
    </w:p>
    <w:p w14:paraId="57FA3AC3" w14:textId="77777777" w:rsidR="008C7882" w:rsidRDefault="008C7882" w:rsidP="008C7882"/>
    <w:p w14:paraId="35AD3397" w14:textId="77777777" w:rsidR="008C7882" w:rsidRDefault="008C7882" w:rsidP="008C7882">
      <w:pPr>
        <w:pStyle w:val="Heading3"/>
      </w:pPr>
      <w:bookmarkStart w:id="2767" w:name="_Toc289032633"/>
      <w:r>
        <w:t>Augmented Lagrangian Method</w:t>
      </w:r>
      <w:bookmarkEnd w:id="2767"/>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33" o:title=""/>
          </v:shape>
          <o:OLEObject Type="Embed" ProgID="Equation.DSMT4" ShapeID="_x0000_i2681" DrawAspect="Content" ObjectID="_1493808859" r:id="rId33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68" w:name="ZEqnNum558369"/>
      <w:r>
        <w:instrText>(</w:instrText>
      </w:r>
      <w:fldSimple w:instr=" SEQ MTSec \c \* Arabic \* MERGEFORMAT ">
        <w:r w:rsidR="00D3178E">
          <w:rPr>
            <w:noProof/>
          </w:rPr>
          <w:instrText>6</w:instrText>
        </w:r>
      </w:fldSimple>
      <w:r>
        <w:instrText>.</w:instrText>
      </w:r>
      <w:fldSimple w:instr=" SEQ MTEqn \c \* Arabic \* MERGEFORMAT ">
        <w:ins w:id="2769" w:author="rawlins" w:date="2015-05-19T17:23:00Z">
          <w:r w:rsidR="00D3178E">
            <w:rPr>
              <w:noProof/>
            </w:rPr>
            <w:instrText>59</w:instrText>
          </w:r>
        </w:ins>
        <w:del w:id="2770" w:author="rawlins" w:date="2015-05-19T17:12:00Z">
          <w:r w:rsidR="001A2D84" w:rsidDel="00A671D9">
            <w:rPr>
              <w:noProof/>
            </w:rPr>
            <w:delInstrText>54</w:delInstrText>
          </w:r>
        </w:del>
      </w:fldSimple>
      <w:r>
        <w:instrText>)</w:instrText>
      </w:r>
      <w:bookmarkEnd w:id="2768"/>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ins w:id="2771" w:author="rawlins" w:date="2015-05-19T17:23:00Z">
          <w:r w:rsidR="00D3178E">
            <w:instrText>(6.55)</w:instrText>
          </w:r>
        </w:ins>
        <w:del w:id="2772" w:author="rawlins" w:date="2015-05-19T17:12:00Z">
          <w:r w:rsidR="001A2D84" w:rsidDel="00A671D9">
            <w:delInstrText>(6.50)</w:delInstrText>
          </w:r>
        </w:del>
      </w:fldSimple>
      <w:r>
        <w:fldChar w:fldCharType="end"/>
      </w:r>
      <w:r>
        <w:t xml:space="preserve">. In </w:t>
      </w:r>
      <w:r>
        <w:fldChar w:fldCharType="begin"/>
      </w:r>
      <w:r>
        <w:instrText xml:space="preserve"> GOTOBUTTON ZEqnNum558369  \* MERGEFORMAT </w:instrText>
      </w:r>
      <w:fldSimple w:instr=" REF ZEqnNum558369 \* Charformat \! \* MERGEFORMAT ">
        <w:ins w:id="2773" w:author="rawlins" w:date="2015-05-19T17:23:00Z">
          <w:r w:rsidR="00D3178E">
            <w:instrText>(6.59)</w:instrText>
          </w:r>
        </w:ins>
        <w:del w:id="2774" w:author="rawlins" w:date="2015-05-19T17:12:00Z">
          <w:r w:rsidR="001A2D84" w:rsidDel="00A671D9">
            <w:delInstrText>(6.54)</w:delInstrText>
          </w:r>
        </w:del>
      </w:fldSimple>
      <w:r>
        <w:fldChar w:fldCharType="end"/>
      </w:r>
      <w:r>
        <w:t xml:space="preserve"> </w:t>
      </w:r>
      <w:r w:rsidR="00905817" w:rsidRPr="00905817">
        <w:rPr>
          <w:position w:val="-12"/>
        </w:rPr>
        <w:object w:dxaOrig="300" w:dyaOrig="360" w14:anchorId="62BC5564">
          <v:shape id="_x0000_i2682" type="#_x0000_t75" style="width:14.95pt;height:19pt" o:ole="">
            <v:imagedata r:id="rId3335" o:title=""/>
          </v:shape>
          <o:OLEObject Type="Embed" ProgID="Equation.DSMT4" ShapeID="_x0000_i2682" DrawAspect="Content" ObjectID="_1493808860" r:id="rId3336"/>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7" o:title=""/>
          </v:shape>
          <o:OLEObject Type="Embed" ProgID="Equation.DSMT4" ShapeID="_x0000_i2683" DrawAspect="Content" ObjectID="_1493808861" r:id="rId3338"/>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39" o:title=""/>
          </v:shape>
          <o:OLEObject Type="Embed" ProgID="Equation.DSMT4" ShapeID="_x0000_i2684" DrawAspect="Content" ObjectID="_1493808862" r:id="rId3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5" w:author="rawlins" w:date="2015-05-19T17:23:00Z">
          <w:r w:rsidR="00D3178E">
            <w:rPr>
              <w:noProof/>
            </w:rPr>
            <w:instrText>60</w:instrText>
          </w:r>
        </w:ins>
        <w:del w:id="2776" w:author="rawlins" w:date="2015-05-19T17:12:00Z">
          <w:r w:rsidR="001A2D84" w:rsidDel="00A671D9">
            <w:rPr>
              <w:noProof/>
            </w:rPr>
            <w:delInstrText>55</w:delInstrText>
          </w:r>
        </w:del>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41" o:title=""/>
          </v:shape>
          <o:OLEObject Type="Embed" ProgID="Equation.DSMT4" ShapeID="_x0000_i2685" DrawAspect="Content" ObjectID="_1493808863" r:id="rId3342"/>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43" o:title=""/>
          </v:shape>
          <o:OLEObject Type="Embed" ProgID="Equation.DSMT4" ShapeID="_x0000_i2686" DrawAspect="Content" ObjectID="_1493808864" r:id="rId3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7" w:author="rawlins" w:date="2015-05-19T17:23:00Z">
          <w:r w:rsidR="00D3178E">
            <w:rPr>
              <w:noProof/>
            </w:rPr>
            <w:instrText>61</w:instrText>
          </w:r>
        </w:ins>
        <w:del w:id="2778" w:author="rawlins" w:date="2015-05-19T17:12:00Z">
          <w:r w:rsidR="001A2D84" w:rsidDel="00A671D9">
            <w:rPr>
              <w:noProof/>
            </w:rPr>
            <w:delInstrText>56</w:delInstrText>
          </w:r>
        </w:del>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45" o:title=""/>
          </v:shape>
          <o:OLEObject Type="Embed" ProgID="Equation.DSMT4" ShapeID="_x0000_i2687" DrawAspect="Content" ObjectID="_1493808865" r:id="rId3346"/>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7" o:title=""/>
          </v:shape>
          <o:OLEObject Type="Embed" ProgID="Equation.DSMT4" ShapeID="_x0000_i2688" DrawAspect="Content" ObjectID="_1493808866" r:id="rId33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79" w:author="rawlins" w:date="2015-05-19T17:23:00Z">
          <w:r w:rsidR="00D3178E">
            <w:rPr>
              <w:noProof/>
            </w:rPr>
            <w:instrText>62</w:instrText>
          </w:r>
        </w:ins>
        <w:del w:id="2780" w:author="rawlins" w:date="2015-05-19T17:12:00Z">
          <w:r w:rsidR="001A2D84" w:rsidDel="00A671D9">
            <w:rPr>
              <w:noProof/>
            </w:rPr>
            <w:delInstrText>57</w:delInstrText>
          </w:r>
        </w:del>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49" o:title=""/>
          </v:shape>
          <o:OLEObject Type="Embed" ProgID="Equation.DSMT4" ShapeID="_x0000_i2689" DrawAspect="Content" ObjectID="_1493808867" r:id="rId33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1" w:author="rawlins" w:date="2015-05-19T17:23:00Z">
          <w:r w:rsidR="00D3178E">
            <w:rPr>
              <w:noProof/>
            </w:rPr>
            <w:instrText>63</w:instrText>
          </w:r>
        </w:ins>
        <w:del w:id="2782" w:author="rawlins" w:date="2015-05-19T17:12:00Z">
          <w:r w:rsidR="001A2D84" w:rsidDel="00A671D9">
            <w:rPr>
              <w:noProof/>
            </w:rPr>
            <w:delInstrText>58</w:delInstrText>
          </w:r>
        </w:del>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783" w:name="_Toc289032634"/>
      <w:r>
        <w:t xml:space="preserve">Automatic </w:t>
      </w:r>
      <w:r w:rsidR="0081541F">
        <w:t>P</w:t>
      </w:r>
      <w:r>
        <w:t xml:space="preserve">enalty </w:t>
      </w:r>
      <w:r w:rsidR="0081541F">
        <w:t>C</w:t>
      </w:r>
      <w:r>
        <w:t>alculation</w:t>
      </w:r>
      <w:bookmarkEnd w:id="2783"/>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51" o:title=""/>
          </v:shape>
          <o:OLEObject Type="Embed" ProgID="Equation.DSMT4" ShapeID="_x0000_i2690" DrawAspect="Content" ObjectID="_1493808868" r:id="rId3352"/>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53" o:title=""/>
          </v:shape>
          <o:OLEObject Type="Embed" ProgID="Equation.DSMT4" ShapeID="_x0000_i2691" DrawAspect="Content" ObjectID="_1493808869" r:id="rId3354"/>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4" w:author="rawlins" w:date="2015-05-19T17:23:00Z">
          <w:r w:rsidR="00D3178E">
            <w:rPr>
              <w:noProof/>
            </w:rPr>
            <w:instrText>64</w:instrText>
          </w:r>
        </w:ins>
        <w:del w:id="2785" w:author="rawlins" w:date="2015-05-19T17:12:00Z">
          <w:r w:rsidR="001A2D84" w:rsidDel="00A671D9">
            <w:rPr>
              <w:noProof/>
            </w:rPr>
            <w:delInstrText>59</w:delInstrText>
          </w:r>
        </w:del>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55" o:title=""/>
          </v:shape>
          <o:OLEObject Type="Embed" ProgID="Equation.DSMT4" ShapeID="_x0000_i2692" DrawAspect="Content" ObjectID="_1493808870" r:id="rId3356"/>
        </w:object>
      </w:r>
      <w:r>
        <w:t xml:space="preserve">is the effective bulk modulus, </w:t>
      </w:r>
      <w:r w:rsidR="00905817" w:rsidRPr="00905817">
        <w:rPr>
          <w:position w:val="-12"/>
        </w:rPr>
        <w:object w:dxaOrig="260" w:dyaOrig="360" w14:anchorId="2DD7BABB">
          <v:shape id="_x0000_i2693" type="#_x0000_t75" style="width:12.9pt;height:19pt" o:ole="">
            <v:imagedata r:id="rId3357" o:title=""/>
          </v:shape>
          <o:OLEObject Type="Embed" ProgID="Equation.DSMT4" ShapeID="_x0000_i2693" DrawAspect="Content" ObjectID="_1493808871" r:id="rId3358"/>
        </w:object>
      </w:r>
      <w:r>
        <w:t xml:space="preserve">the surface area of the facet, </w:t>
      </w:r>
      <w:r w:rsidR="00905817" w:rsidRPr="00905817">
        <w:rPr>
          <w:position w:val="-12"/>
        </w:rPr>
        <w:object w:dxaOrig="240" w:dyaOrig="360" w14:anchorId="318CF084">
          <v:shape id="_x0000_i2694" type="#_x0000_t75" style="width:12.25pt;height:19pt" o:ole="">
            <v:imagedata r:id="rId3359" o:title=""/>
          </v:shape>
          <o:OLEObject Type="Embed" ProgID="Equation.DSMT4" ShapeID="_x0000_i2694" DrawAspect="Content" ObjectID="_1493808872" r:id="rId3360"/>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61" o:title=""/>
          </v:shape>
          <o:OLEObject Type="Embed" ProgID="Equation.DSMT4" ShapeID="_x0000_i2695" DrawAspect="Content" ObjectID="_1493808873" r:id="rId3362"/>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786" w:name="_Ref250038634"/>
      <w:bookmarkStart w:id="2787" w:name="_Toc289032635"/>
      <w:r>
        <w:t xml:space="preserve">Alternative </w:t>
      </w:r>
      <w:r w:rsidR="0081541F">
        <w:t>F</w:t>
      </w:r>
      <w:r>
        <w:t>ormulations</w:t>
      </w:r>
      <w:bookmarkEnd w:id="2786"/>
      <w:bookmarkEnd w:id="2787"/>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63" o:title=""/>
          </v:shape>
          <o:OLEObject Type="Embed" ProgID="Equation.DSMT4" ShapeID="_x0000_i2696" DrawAspect="Content" ObjectID="_1493808874" r:id="rId336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788" w:author="rawlins" w:date="2015-05-19T17:23:00Z">
          <w:r w:rsidR="00D3178E">
            <w:rPr>
              <w:noProof/>
            </w:rPr>
            <w:instrText>65</w:instrText>
          </w:r>
        </w:ins>
        <w:del w:id="2789" w:author="rawlins" w:date="2015-05-19T17:12:00Z">
          <w:r w:rsidR="001A2D84" w:rsidDel="00A671D9">
            <w:rPr>
              <w:noProof/>
            </w:rPr>
            <w:delInstrText>60</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65" o:title=""/>
          </v:shape>
          <o:OLEObject Type="Embed" ProgID="Equation.DSMT4" ShapeID="_x0000_i2697" DrawAspect="Content" ObjectID="_1493808875" r:id="rId336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0" w:name="ZEqnNum299947"/>
      <w:r>
        <w:instrText>(</w:instrText>
      </w:r>
      <w:fldSimple w:instr=" SEQ MTSec \c \* Arabic \* MERGEFORMAT ">
        <w:r w:rsidR="00D3178E">
          <w:rPr>
            <w:noProof/>
          </w:rPr>
          <w:instrText>6</w:instrText>
        </w:r>
      </w:fldSimple>
      <w:r>
        <w:instrText>.</w:instrText>
      </w:r>
      <w:fldSimple w:instr=" SEQ MTEqn \c \* Arabic \* MERGEFORMAT ">
        <w:ins w:id="2791" w:author="rawlins" w:date="2015-05-19T17:23:00Z">
          <w:r w:rsidR="00D3178E">
            <w:rPr>
              <w:noProof/>
            </w:rPr>
            <w:instrText>66</w:instrText>
          </w:r>
        </w:ins>
        <w:del w:id="2792" w:author="rawlins" w:date="2015-05-19T17:12:00Z">
          <w:r w:rsidR="001A2D84" w:rsidDel="00A671D9">
            <w:rPr>
              <w:noProof/>
            </w:rPr>
            <w:delInstrText>61</w:delInstrText>
          </w:r>
        </w:del>
      </w:fldSimple>
      <w:r>
        <w:instrText>)</w:instrText>
      </w:r>
      <w:bookmarkEnd w:id="2790"/>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7" o:title=""/>
          </v:shape>
          <o:OLEObject Type="Embed" ProgID="Equation.DSMT4" ShapeID="_x0000_i2698" DrawAspect="Content" ObjectID="_1493808876" r:id="rId3368"/>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69" o:title=""/>
          </v:shape>
          <o:OLEObject Type="Embed" ProgID="Equation.DSMT4" ShapeID="_x0000_i2699" DrawAspect="Content" ObjectID="_1493808877" r:id="rId3370"/>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71" o:title=""/>
          </v:shape>
          <o:OLEObject Type="Embed" ProgID="Equation.DSMT4" ShapeID="_x0000_i2700" DrawAspect="Content" ObjectID="_1493808878" r:id="rId3372"/>
        </w:object>
      </w:r>
      <w:r>
        <w:t xml:space="preserve">. The linearization of equation </w:t>
      </w:r>
      <w:r>
        <w:fldChar w:fldCharType="begin"/>
      </w:r>
      <w:r>
        <w:instrText xml:space="preserve"> GOTOBUTTON ZEqnNum299947  \* MERGEFORMAT </w:instrText>
      </w:r>
      <w:fldSimple w:instr=" REF ZEqnNum299947 \! \* MERGEFORMAT ">
        <w:ins w:id="2793" w:author="rawlins" w:date="2015-05-19T17:23:00Z">
          <w:r w:rsidR="00D3178E">
            <w:instrText>(6.66)</w:instrText>
          </w:r>
        </w:ins>
        <w:del w:id="2794" w:author="rawlins" w:date="2015-05-19T17:12:00Z">
          <w:r w:rsidR="001A2D84" w:rsidDel="00A671D9">
            <w:delInstrText>(6.61)</w:delInstrText>
          </w:r>
        </w:del>
      </w:fldSimple>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73" o:title=""/>
          </v:shape>
          <o:OLEObject Type="Embed" ProgID="Equation.DSMT4" ShapeID="_x0000_i2701" DrawAspect="Content" ObjectID="_1493808879" r:id="rId337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5" w:name="ZEqnNum619824"/>
      <w:r>
        <w:instrText>(</w:instrText>
      </w:r>
      <w:fldSimple w:instr=" SEQ MTSec \c \* Arabic \* MERGEFORMAT ">
        <w:r w:rsidR="00D3178E">
          <w:rPr>
            <w:noProof/>
          </w:rPr>
          <w:instrText>6</w:instrText>
        </w:r>
      </w:fldSimple>
      <w:r>
        <w:instrText>.</w:instrText>
      </w:r>
      <w:fldSimple w:instr=" SEQ MTEqn \c \* Arabic \* MERGEFORMAT ">
        <w:ins w:id="2796" w:author="rawlins" w:date="2015-05-19T17:23:00Z">
          <w:r w:rsidR="00D3178E">
            <w:rPr>
              <w:noProof/>
            </w:rPr>
            <w:instrText>67</w:instrText>
          </w:r>
        </w:ins>
        <w:del w:id="2797" w:author="rawlins" w:date="2015-05-19T17:12:00Z">
          <w:r w:rsidR="001A2D84" w:rsidDel="00A671D9">
            <w:rPr>
              <w:noProof/>
            </w:rPr>
            <w:delInstrText>62</w:delInstrText>
          </w:r>
        </w:del>
      </w:fldSimple>
      <w:r>
        <w:instrText>)</w:instrText>
      </w:r>
      <w:bookmarkEnd w:id="2795"/>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75" o:title=""/>
          </v:shape>
          <o:OLEObject Type="Embed" ProgID="Equation.DSMT4" ShapeID="_x0000_i2702" DrawAspect="Content" ObjectID="_1493808880" r:id="rId3376"/>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7" o:title=""/>
          </v:shape>
          <o:OLEObject Type="Embed" ProgID="Equation.DSMT4" ShapeID="_x0000_i2703" DrawAspect="Content" ObjectID="_1493808881" r:id="rId3378"/>
        </w:object>
      </w:r>
      <w:r>
        <w:t xml:space="preserve">. Note that since </w:t>
      </w:r>
      <w:r w:rsidR="00905817" w:rsidRPr="00905817">
        <w:rPr>
          <w:position w:val="-6"/>
        </w:rPr>
        <w:object w:dxaOrig="360" w:dyaOrig="340" w14:anchorId="375932EA">
          <v:shape id="_x0000_i2704" type="#_x0000_t75" style="width:19pt;height:17pt" o:ole="">
            <v:imagedata r:id="rId3379" o:title=""/>
          </v:shape>
          <o:OLEObject Type="Embed" ProgID="Equation.DSMT4" ShapeID="_x0000_i2704" DrawAspect="Content" ObjectID="_1493808882" r:id="rId3380"/>
        </w:object>
      </w:r>
      <w:r>
        <w:t xml:space="preserve">is normal to the slave surface, equation </w:t>
      </w:r>
      <w:r>
        <w:fldChar w:fldCharType="begin"/>
      </w:r>
      <w:r>
        <w:instrText xml:space="preserve"> GOTOBUTTON ZEqnNum619824  \* MERGEFORMAT </w:instrText>
      </w:r>
      <w:fldSimple w:instr=" REF ZEqnNum619824 \! \* MERGEFORMAT ">
        <w:ins w:id="2798" w:author="rawlins" w:date="2015-05-19T17:23:00Z">
          <w:r w:rsidR="00D3178E">
            <w:instrText>(6.67)</w:instrText>
          </w:r>
        </w:ins>
        <w:del w:id="2799" w:author="rawlins" w:date="2015-05-19T17:12:00Z">
          <w:r w:rsidR="001A2D84" w:rsidDel="00A671D9">
            <w:delInstrText>(6.62)</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ins w:id="2800" w:author="rawlins" w:date="2015-05-19T17:23:00Z">
          <w:r w:rsidR="00D3178E">
            <w:instrText>(6.41)</w:instrText>
          </w:r>
        </w:ins>
        <w:del w:id="2801" w:author="rawlins" w:date="2015-05-19T17:12:00Z">
          <w:r w:rsidR="001A2D84" w:rsidDel="00A671D9">
            <w:delInstrText>(6.36)</w:delInstrText>
          </w:r>
        </w:del>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81" o:title=""/>
          </v:shape>
          <o:OLEObject Type="Embed" ProgID="Equation.DSMT4" ShapeID="_x0000_i2705" DrawAspect="Content" ObjectID="_1493808883" r:id="rId338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2" w:name="ZEqnNum748121"/>
      <w:r>
        <w:instrText>(</w:instrText>
      </w:r>
      <w:fldSimple w:instr=" SEQ MTSec \c \* Arabic \* MERGEFORMAT ">
        <w:r w:rsidR="00D3178E">
          <w:rPr>
            <w:noProof/>
          </w:rPr>
          <w:instrText>6</w:instrText>
        </w:r>
      </w:fldSimple>
      <w:r>
        <w:instrText>.</w:instrText>
      </w:r>
      <w:fldSimple w:instr=" SEQ MTEqn \c \* Arabic \* MERGEFORMAT ">
        <w:ins w:id="2803" w:author="rawlins" w:date="2015-05-19T17:23:00Z">
          <w:r w:rsidR="00D3178E">
            <w:rPr>
              <w:noProof/>
            </w:rPr>
            <w:instrText>68</w:instrText>
          </w:r>
        </w:ins>
        <w:del w:id="2804" w:author="rawlins" w:date="2015-05-19T17:12:00Z">
          <w:r w:rsidR="001A2D84" w:rsidDel="00A671D9">
            <w:rPr>
              <w:noProof/>
            </w:rPr>
            <w:delInstrText>63</w:delInstrText>
          </w:r>
        </w:del>
      </w:fldSimple>
      <w:r>
        <w:instrText>)</w:instrText>
      </w:r>
      <w:bookmarkEnd w:id="2802"/>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83" o:title=""/>
          </v:shape>
          <o:OLEObject Type="Embed" ProgID="Equation.DSMT4" ShapeID="_x0000_i2706" DrawAspect="Content" ObjectID="_1493808884" r:id="rId3384"/>
        </w:object>
      </w:r>
      <w:r>
        <w:t xml:space="preserve">are the tangent vectors to </w:t>
      </w:r>
      <w:r w:rsidR="00905817" w:rsidRPr="00905817">
        <w:rPr>
          <w:position w:val="-10"/>
        </w:rPr>
        <w:object w:dxaOrig="360" w:dyaOrig="380" w14:anchorId="5FCDB0BE">
          <v:shape id="_x0000_i2707" type="#_x0000_t75" style="width:19pt;height:19pt" o:ole="">
            <v:imagedata r:id="rId3385" o:title=""/>
          </v:shape>
          <o:OLEObject Type="Embed" ProgID="Equation.DSMT4" ShapeID="_x0000_i2707" DrawAspect="Content" ObjectID="_1493808885" r:id="rId3386"/>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2805" w:author="rawlins" w:date="2015-05-19T17:23:00Z">
          <w:r w:rsidR="00D3178E">
            <w:instrText>(6.68)</w:instrText>
          </w:r>
        </w:ins>
        <w:del w:id="2806" w:author="rawlins" w:date="2015-05-19T17:12:00Z">
          <w:r w:rsidR="001A2D84" w:rsidDel="00A671D9">
            <w:delInstrText>(6.63)</w:delInstrText>
          </w:r>
        </w:del>
      </w:fldSimple>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7" o:title=""/>
          </v:shape>
          <o:OLEObject Type="Embed" ProgID="Equation.DSMT4" ShapeID="_x0000_i2708" DrawAspect="Content" ObjectID="_1493808886" r:id="rId338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7" w:name="ZEqnNum569465"/>
      <w:r>
        <w:instrText>(</w:instrText>
      </w:r>
      <w:fldSimple w:instr=" SEQ MTSec \c \* Arabic \* MERGEFORMAT ">
        <w:r w:rsidR="00D3178E">
          <w:rPr>
            <w:noProof/>
          </w:rPr>
          <w:instrText>6</w:instrText>
        </w:r>
      </w:fldSimple>
      <w:r>
        <w:instrText>.</w:instrText>
      </w:r>
      <w:fldSimple w:instr=" SEQ MTEqn \c \* Arabic \* MERGEFORMAT ">
        <w:ins w:id="2808" w:author="rawlins" w:date="2015-05-19T17:23:00Z">
          <w:r w:rsidR="00D3178E">
            <w:rPr>
              <w:noProof/>
            </w:rPr>
            <w:instrText>69</w:instrText>
          </w:r>
        </w:ins>
        <w:del w:id="2809" w:author="rawlins" w:date="2015-05-19T17:12:00Z">
          <w:r w:rsidR="001A2D84" w:rsidDel="00A671D9">
            <w:rPr>
              <w:noProof/>
            </w:rPr>
            <w:delInstrText>64</w:delInstrText>
          </w:r>
        </w:del>
      </w:fldSimple>
      <w:r>
        <w:instrText>)</w:instrText>
      </w:r>
      <w:bookmarkEnd w:id="2807"/>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89" o:title=""/>
          </v:shape>
          <o:OLEObject Type="Embed" ProgID="Equation.DSMT4" ShapeID="_x0000_i2709" DrawAspect="Content" ObjectID="_1493808887" r:id="rId3390"/>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ins w:id="2810" w:author="rawlins" w:date="2015-05-19T17:23:00Z">
          <w:r w:rsidR="00D3178E">
            <w:instrText>(6.69)</w:instrText>
          </w:r>
        </w:ins>
        <w:del w:id="2811" w:author="rawlins" w:date="2015-05-19T17:12:00Z">
          <w:r w:rsidR="001A2D84" w:rsidDel="00A671D9">
            <w:delInstrText>(6.64)</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91" o:title=""/>
          </v:shape>
          <o:OLEObject Type="Embed" ProgID="Equation.DSMT4" ShapeID="_x0000_i2710" DrawAspect="Content" ObjectID="_1493808888" r:id="rId33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12" w:author="rawlins" w:date="2015-05-19T17:23:00Z">
          <w:r w:rsidR="00D3178E">
            <w:rPr>
              <w:noProof/>
            </w:rPr>
            <w:instrText>70</w:instrText>
          </w:r>
        </w:ins>
        <w:del w:id="2813" w:author="rawlins" w:date="2015-05-19T17:12:00Z">
          <w:r w:rsidR="001A2D84" w:rsidDel="00A671D9">
            <w:rPr>
              <w:noProof/>
            </w:rPr>
            <w:delInstrText>65</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93" o:title=""/>
          </v:shape>
          <o:OLEObject Type="Embed" ProgID="Equation.DSMT4" ShapeID="_x0000_i2711" DrawAspect="Content" ObjectID="_1493808889" r:id="rId3394"/>
        </w:object>
      </w:r>
      <w:r>
        <w:t xml:space="preserve">and </w:t>
      </w:r>
      <w:r w:rsidR="00905817" w:rsidRPr="00905817">
        <w:rPr>
          <w:position w:val="-20"/>
        </w:rPr>
        <w:object w:dxaOrig="1300" w:dyaOrig="480" w14:anchorId="6079B6DD">
          <v:shape id="_x0000_i2712" type="#_x0000_t75" style="width:65.2pt;height:24.45pt" o:ole="">
            <v:imagedata r:id="rId3395" o:title=""/>
          </v:shape>
          <o:OLEObject Type="Embed" ProgID="Equation.DSMT4" ShapeID="_x0000_i2712" DrawAspect="Content" ObjectID="_1493808890" r:id="rId3396"/>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14" w:name="_Toc289032636"/>
      <w:r>
        <w:lastRenderedPageBreak/>
        <w:t>Biphasic Contact</w:t>
      </w:r>
      <w:bookmarkEnd w:id="2814"/>
    </w:p>
    <w:p w14:paraId="55E6EC17" w14:textId="77777777" w:rsidR="00277B83" w:rsidRPr="006F687B" w:rsidRDefault="00277B83" w:rsidP="00277B83">
      <w:pPr>
        <w:pStyle w:val="Heading3"/>
      </w:pPr>
      <w:bookmarkStart w:id="2815" w:name="_Toc289032637"/>
      <w:r>
        <w:t>Contact Integral</w:t>
      </w:r>
      <w:bookmarkEnd w:id="2815"/>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16" w:author="rawlins" w:date="2015-05-19T17:23:00Z">
        <w:r w:rsidR="00D3178E">
          <w:t>5.6</w:t>
        </w:r>
      </w:ins>
      <w:ins w:id="2817" w:author="Gerard" w:date="2015-05-06T12:49:00Z">
        <w:del w:id="2818" w:author="rawlins" w:date="2015-05-19T16:10:00Z">
          <w:r w:rsidR="00E3755C" w:rsidDel="00752FD5">
            <w:delText>5.6</w:delText>
          </w:r>
        </w:del>
      </w:ins>
      <w:del w:id="2819"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7" o:title=""/>
          </v:shape>
          <o:OLEObject Type="Embed" ProgID="Equation.DSMT4" ShapeID="_x0000_i2713" DrawAspect="Content" ObjectID="_1493808891" r:id="rId3398"/>
        </w:object>
      </w:r>
      <w:r>
        <w:t xml:space="preserve"> and </w:t>
      </w:r>
      <w:r w:rsidR="00905817" w:rsidRPr="00905817">
        <w:rPr>
          <w:position w:val="-10"/>
        </w:rPr>
        <w:object w:dxaOrig="380" w:dyaOrig="380" w14:anchorId="24E55E2B">
          <v:shape id="_x0000_i2714" type="#_x0000_t75" style="width:19pt;height:19pt" o:ole="">
            <v:imagedata r:id="rId3399" o:title=""/>
          </v:shape>
          <o:OLEObject Type="Embed" ProgID="Equation.DSMT4" ShapeID="_x0000_i2714" DrawAspect="Content" ObjectID="_1493808892" r:id="rId3400"/>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401" o:title=""/>
          </v:shape>
          <o:OLEObject Type="Embed" ProgID="Equation.DSMT4" ShapeID="_x0000_i2715" DrawAspect="Content" ObjectID="_1493808893" r:id="rId3402"/>
        </w:object>
      </w:r>
      <w:r>
        <w:t xml:space="preserve"> and solvent fluxes </w:t>
      </w:r>
      <w:r w:rsidR="00905817" w:rsidRPr="00905817">
        <w:rPr>
          <w:position w:val="-12"/>
        </w:rPr>
        <w:object w:dxaOrig="380" w:dyaOrig="400" w14:anchorId="12C6AA42">
          <v:shape id="_x0000_i2716" type="#_x0000_t75" style="width:19pt;height:19.7pt" o:ole="">
            <v:imagedata r:id="rId3403" o:title=""/>
          </v:shape>
          <o:OLEObject Type="Embed" ProgID="Equation.DSMT4" ShapeID="_x0000_i2716" DrawAspect="Content" ObjectID="_1493808894" r:id="rId3404"/>
        </w:object>
      </w:r>
      <w:r>
        <w:t xml:space="preserve"> (</w:t>
      </w:r>
      <w:r w:rsidR="00905817" w:rsidRPr="00905817">
        <w:rPr>
          <w:position w:val="-10"/>
        </w:rPr>
        <w:object w:dxaOrig="660" w:dyaOrig="320" w14:anchorId="083C5CC3">
          <v:shape id="_x0000_i2717" type="#_x0000_t75" style="width:32.6pt;height:15.6pt" o:ole="">
            <v:imagedata r:id="rId3405" o:title=""/>
          </v:shape>
          <o:OLEObject Type="Embed" ProgID="Equation.DSMT4" ShapeID="_x0000_i2717" DrawAspect="Content" ObjectID="_1493808895" r:id="rId3406"/>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7" o:title=""/>
          </v:shape>
          <o:OLEObject Type="Embed" ProgID="Equation.DSMT4" ShapeID="_x0000_i2718" DrawAspect="Content" ObjectID="_1493808896" r:id="rId34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0" w:author="rawlins" w:date="2015-05-19T17:23:00Z">
          <w:r w:rsidR="00D3178E">
            <w:rPr>
              <w:noProof/>
            </w:rPr>
            <w:instrText>71</w:instrText>
          </w:r>
        </w:ins>
        <w:del w:id="2821" w:author="rawlins" w:date="2015-05-19T17:12:00Z">
          <w:r w:rsidR="001A2D84" w:rsidDel="00A671D9">
            <w:rPr>
              <w:noProof/>
            </w:rPr>
            <w:delInstrText>66</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09" o:title=""/>
          </v:shape>
          <o:OLEObject Type="Embed" ProgID="Equation.DSMT4" ShapeID="_x0000_i2719" DrawAspect="Content" ObjectID="_1493808897" r:id="rId3410"/>
        </w:object>
      </w:r>
      <w:r>
        <w:t xml:space="preserve">.  To evaluate and linearize </w:t>
      </w:r>
      <w:r w:rsidR="00905817" w:rsidRPr="00905817">
        <w:rPr>
          <w:position w:val="-12"/>
        </w:rPr>
        <w:object w:dxaOrig="440" w:dyaOrig="360" w14:anchorId="781F8C9E">
          <v:shape id="_x0000_i2720" type="#_x0000_t75" style="width:21.75pt;height:19pt" o:ole="">
            <v:imagedata r:id="rId3411" o:title=""/>
          </v:shape>
          <o:OLEObject Type="Embed" ProgID="Equation.DSMT4" ShapeID="_x0000_i2720" DrawAspect="Content" ObjectID="_1493808898" r:id="rId3412"/>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13" o:title=""/>
          </v:shape>
          <o:OLEObject Type="Embed" ProgID="Equation.DSMT4" ShapeID="_x0000_i2721" DrawAspect="Content" ObjectID="_1493808899" r:id="rId3414"/>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2" w:author="rawlins" w:date="2015-05-19T17:23:00Z">
          <w:r w:rsidR="00D3178E">
            <w:rPr>
              <w:noProof/>
            </w:rPr>
            <w:instrText>72</w:instrText>
          </w:r>
        </w:ins>
        <w:del w:id="2823" w:author="rawlins" w:date="2015-05-19T17:12:00Z">
          <w:r w:rsidR="001A2D84" w:rsidDel="00A671D9">
            <w:rPr>
              <w:noProof/>
            </w:rPr>
            <w:delInstrText>67</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15" o:title=""/>
          </v:shape>
          <o:OLEObject Type="Embed" ProgID="Equation.DSMT4" ShapeID="_x0000_i2722" DrawAspect="Content" ObjectID="_1493808900" r:id="rId3416"/>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7" o:title=""/>
          </v:shape>
          <o:OLEObject Type="Embed" ProgID="Equation.DSMT4" ShapeID="_x0000_i2723" DrawAspect="Content" ObjectID="_1493808901" r:id="rId3418"/>
        </w:object>
      </w:r>
      <w:r>
        <w:t xml:space="preserve">, and </w:t>
      </w:r>
      <w:r w:rsidR="00905817" w:rsidRPr="00905817">
        <w:rPr>
          <w:position w:val="-16"/>
        </w:rPr>
        <w:object w:dxaOrig="340" w:dyaOrig="420" w14:anchorId="31794EF3">
          <v:shape id="_x0000_i2724" type="#_x0000_t75" style="width:17pt;height:20.4pt" o:ole="">
            <v:imagedata r:id="rId3419" o:title=""/>
          </v:shape>
          <o:OLEObject Type="Embed" ProgID="Equation.DSMT4" ShapeID="_x0000_i2724" DrawAspect="Content" ObjectID="_1493808902" r:id="rId3420"/>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21" o:title=""/>
          </v:shape>
          <o:OLEObject Type="Embed" ProgID="Equation.DSMT4" ShapeID="_x0000_i2725" DrawAspect="Content" ObjectID="_1493808903" r:id="rId34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4" w:author="rawlins" w:date="2015-05-19T17:23:00Z">
          <w:r w:rsidR="00D3178E">
            <w:rPr>
              <w:noProof/>
            </w:rPr>
            <w:instrText>73</w:instrText>
          </w:r>
        </w:ins>
        <w:del w:id="2825" w:author="rawlins" w:date="2015-05-19T17:12:00Z">
          <w:r w:rsidR="001A2D84" w:rsidDel="00A671D9">
            <w:rPr>
              <w:noProof/>
            </w:rPr>
            <w:delInstrText>68</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23" o:title=""/>
          </v:shape>
          <o:OLEObject Type="Embed" ProgID="Equation.DSMT4" ShapeID="_x0000_i2726" DrawAspect="Content" ObjectID="_1493808904" r:id="rId34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6" w:author="rawlins" w:date="2015-05-19T17:23:00Z">
          <w:r w:rsidR="00D3178E">
            <w:rPr>
              <w:noProof/>
            </w:rPr>
            <w:instrText>74</w:instrText>
          </w:r>
        </w:ins>
        <w:del w:id="2827" w:author="rawlins" w:date="2015-05-19T17:12:00Z">
          <w:r w:rsidR="001A2D84" w:rsidDel="00A671D9">
            <w:rPr>
              <w:noProof/>
            </w:rPr>
            <w:delInstrText>69</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25" o:title=""/>
          </v:shape>
          <o:OLEObject Type="Embed" ProgID="Equation.DSMT4" ShapeID="_x0000_i2727" DrawAspect="Content" ObjectID="_1493808905" r:id="rId3426"/>
        </w:object>
      </w:r>
      <w:r w:rsidRPr="007E76EC">
        <w:t xml:space="preserve"> of </w:t>
      </w:r>
      <w:r w:rsidR="00905817" w:rsidRPr="00905817">
        <w:rPr>
          <w:position w:val="-12"/>
        </w:rPr>
        <w:object w:dxaOrig="440" w:dyaOrig="360" w14:anchorId="74920779">
          <v:shape id="_x0000_i2728" type="#_x0000_t75" style="width:21.75pt;height:19pt" o:ole="">
            <v:imagedata r:id="rId3427" o:title=""/>
          </v:shape>
          <o:OLEObject Type="Embed" ProgID="Equation.DSMT4" ShapeID="_x0000_i2728" DrawAspect="Content" ObjectID="_1493808906" r:id="rId3428"/>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29" o:title=""/>
          </v:shape>
          <o:OLEObject Type="Embed" ProgID="Equation.DSMT4" ShapeID="_x0000_i2729" DrawAspect="Content" ObjectID="_1493808907" r:id="rId343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28" w:author="rawlins" w:date="2015-05-19T17:23:00Z">
          <w:r w:rsidR="00D3178E">
            <w:rPr>
              <w:noProof/>
            </w:rPr>
            <w:instrText>75</w:instrText>
          </w:r>
        </w:ins>
        <w:del w:id="2829" w:author="rawlins" w:date="2015-05-19T17:12:00Z">
          <w:r w:rsidR="001A2D84" w:rsidDel="00A671D9">
            <w:rPr>
              <w:noProof/>
            </w:rPr>
            <w:delInstrText>70</w:delInstrText>
          </w:r>
        </w:del>
      </w:fldSimple>
      <w:r>
        <w:instrText>)</w:instrText>
      </w:r>
      <w:r>
        <w:fldChar w:fldCharType="end"/>
      </w:r>
    </w:p>
    <w:p w14:paraId="2DF15AF9" w14:textId="77777777" w:rsidR="00277B83" w:rsidRDefault="00277B83" w:rsidP="00277B83">
      <w:pPr>
        <w:pStyle w:val="Heading3"/>
      </w:pPr>
      <w:bookmarkStart w:id="2830" w:name="_Toc289032638"/>
      <w:r>
        <w:t>Gap Function</w:t>
      </w:r>
      <w:bookmarkEnd w:id="2830"/>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31" o:title=""/>
          </v:shape>
          <o:OLEObject Type="Embed" ProgID="Equation.DSMT4" ShapeID="_x0000_i2730" DrawAspect="Content" ObjectID="_1493808908" r:id="rId3432"/>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33" o:title=""/>
          </v:shape>
          <o:OLEObject Type="Embed" ProgID="Equation.DSMT4" ShapeID="_x0000_i2731" DrawAspect="Content" ObjectID="_1493808909" r:id="rId3434"/>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1" w:author="rawlins" w:date="2015-05-19T17:23:00Z">
          <w:r w:rsidR="00D3178E">
            <w:rPr>
              <w:noProof/>
            </w:rPr>
            <w:instrText>76</w:instrText>
          </w:r>
        </w:ins>
        <w:del w:id="2832" w:author="rawlins" w:date="2015-05-19T17:12:00Z">
          <w:r w:rsidR="001A2D84" w:rsidDel="00A671D9">
            <w:rPr>
              <w:noProof/>
            </w:rPr>
            <w:delInstrText>71</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35" o:title=""/>
          </v:shape>
          <o:OLEObject Type="Embed" ProgID="Equation.DSMT4" ShapeID="_x0000_i2732" DrawAspect="Content" ObjectID="_1493808910" r:id="rId34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3" w:author="rawlins" w:date="2015-05-19T17:23:00Z">
          <w:r w:rsidR="00D3178E">
            <w:rPr>
              <w:noProof/>
            </w:rPr>
            <w:instrText>77</w:instrText>
          </w:r>
        </w:ins>
        <w:del w:id="2834" w:author="rawlins" w:date="2015-05-19T17:12:00Z">
          <w:r w:rsidR="001A2D84" w:rsidDel="00A671D9">
            <w:rPr>
              <w:noProof/>
            </w:rPr>
            <w:delInstrText>72</w:delInstrText>
          </w:r>
        </w:del>
      </w:fldSimple>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7" o:title=""/>
          </v:shape>
          <o:OLEObject Type="Embed" ProgID="Equation.DSMT4" ShapeID="_x0000_i2733" DrawAspect="Content" ObjectID="_1493808911" r:id="rId34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5" w:author="rawlins" w:date="2015-05-19T17:23:00Z">
          <w:r w:rsidR="00D3178E">
            <w:rPr>
              <w:noProof/>
            </w:rPr>
            <w:instrText>78</w:instrText>
          </w:r>
        </w:ins>
        <w:del w:id="2836" w:author="rawlins" w:date="2015-05-19T17:12:00Z">
          <w:r w:rsidR="001A2D84" w:rsidDel="00A671D9">
            <w:rPr>
              <w:noProof/>
            </w:rPr>
            <w:delInstrText>73</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39" o:title=""/>
          </v:shape>
          <o:OLEObject Type="Embed" ProgID="Equation.DSMT4" ShapeID="_x0000_i2734" DrawAspect="Content" ObjectID="_1493808912" r:id="rId3440"/>
        </w:object>
      </w:r>
      <w:r>
        <w:t xml:space="preserve"> and </w:t>
      </w:r>
      <w:r w:rsidR="00905817" w:rsidRPr="00905817">
        <w:rPr>
          <w:position w:val="-14"/>
        </w:rPr>
        <w:object w:dxaOrig="1380" w:dyaOrig="420" w14:anchorId="22498750">
          <v:shape id="_x0000_i2735" type="#_x0000_t75" style="width:69.3pt;height:20.4pt" o:ole="">
            <v:imagedata r:id="rId3441" o:title=""/>
          </v:shape>
          <o:OLEObject Type="Embed" ProgID="Equation.DSMT4" ShapeID="_x0000_i2735" DrawAspect="Content" ObjectID="_1493808913" r:id="rId3442"/>
        </w:object>
      </w:r>
      <w:r>
        <w:t>.</w:t>
      </w:r>
    </w:p>
    <w:p w14:paraId="36C5CB6D" w14:textId="77777777" w:rsidR="00277B83" w:rsidRDefault="00277B83" w:rsidP="00277B83">
      <w:pPr>
        <w:pStyle w:val="Heading3"/>
      </w:pPr>
      <w:bookmarkStart w:id="2837" w:name="_Toc289032639"/>
      <w:r>
        <w:t>Penalty Method</w:t>
      </w:r>
      <w:bookmarkEnd w:id="2837"/>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43" o:title=""/>
          </v:shape>
          <o:OLEObject Type="Embed" ProgID="Equation.DSMT4" ShapeID="_x0000_i2736" DrawAspect="Content" ObjectID="_1493808914" r:id="rId34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38" w:author="rawlins" w:date="2015-05-19T17:23:00Z">
          <w:r w:rsidR="00D3178E">
            <w:rPr>
              <w:noProof/>
            </w:rPr>
            <w:instrText>79</w:instrText>
          </w:r>
        </w:ins>
        <w:del w:id="2839" w:author="rawlins" w:date="2015-05-19T17:12:00Z">
          <w:r w:rsidR="001A2D84" w:rsidDel="00A671D9">
            <w:rPr>
              <w:noProof/>
            </w:rPr>
            <w:delInstrText>74</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45" o:title=""/>
          </v:shape>
          <o:OLEObject Type="Embed" ProgID="Equation.DSMT4" ShapeID="_x0000_i2737" DrawAspect="Content" ObjectID="_1493808915" r:id="rId3446"/>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7" o:title=""/>
          </v:shape>
          <o:OLEObject Type="Embed" ProgID="Equation.DSMT4" ShapeID="_x0000_i2738" DrawAspect="Content" ObjectID="_1493808916" r:id="rId3448"/>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49" o:title=""/>
          </v:shape>
          <o:OLEObject Type="Embed" ProgID="Equation.DSMT4" ShapeID="_x0000_i2739" DrawAspect="Content" ObjectID="_1493808917" r:id="rId34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0" w:author="rawlins" w:date="2015-05-19T17:23:00Z">
          <w:r w:rsidR="00D3178E">
            <w:rPr>
              <w:noProof/>
            </w:rPr>
            <w:instrText>80</w:instrText>
          </w:r>
        </w:ins>
        <w:del w:id="2841" w:author="rawlins" w:date="2015-05-19T17:12:00Z">
          <w:r w:rsidR="001A2D84" w:rsidDel="00A671D9">
            <w:rPr>
              <w:noProof/>
            </w:rPr>
            <w:delInstrText>75</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51" o:title=""/>
          </v:shape>
          <o:OLEObject Type="Embed" ProgID="Equation.DSMT4" ShapeID="_x0000_i2740" DrawAspect="Content" ObjectID="_1493808918" r:id="rId3452"/>
        </w:object>
      </w:r>
      <w:r>
        <w:t xml:space="preserve"> is a penalty factor associated with </w:t>
      </w:r>
      <w:r w:rsidR="00905817" w:rsidRPr="00905817">
        <w:rPr>
          <w:position w:val="-12"/>
        </w:rPr>
        <w:object w:dxaOrig="300" w:dyaOrig="360" w14:anchorId="51C32E73">
          <v:shape id="_x0000_i2741" type="#_x0000_t75" style="width:14.95pt;height:19pt" o:ole="">
            <v:imagedata r:id="rId3453" o:title=""/>
          </v:shape>
          <o:OLEObject Type="Embed" ProgID="Equation.DSMT4" ShapeID="_x0000_i2741" DrawAspect="Content" ObjectID="_1493808919" r:id="rId3454"/>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55" o:title=""/>
          </v:shape>
          <o:OLEObject Type="Embed" ProgID="Equation.DSMT4" ShapeID="_x0000_i2742" DrawAspect="Content" ObjectID="_1493808920" r:id="rId34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2" w:author="rawlins" w:date="2015-05-19T17:23:00Z">
          <w:r w:rsidR="00D3178E">
            <w:rPr>
              <w:noProof/>
            </w:rPr>
            <w:instrText>81</w:instrText>
          </w:r>
        </w:ins>
        <w:del w:id="2843" w:author="rawlins" w:date="2015-05-19T17:12:00Z">
          <w:r w:rsidR="001A2D84" w:rsidDel="00A671D9">
            <w:rPr>
              <w:noProof/>
            </w:rPr>
            <w:delInstrText>76</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7" o:title=""/>
          </v:shape>
          <o:OLEObject Type="Embed" ProgID="Equation.DSMT4" ShapeID="_x0000_i2743" DrawAspect="Content" ObjectID="_1493808921" r:id="rId3458"/>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59" o:title=""/>
          </v:shape>
          <o:OLEObject Type="Embed" ProgID="Equation.DSMT4" ShapeID="_x0000_i2744" DrawAspect="Content" ObjectID="_1493808922" r:id="rId34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4" w:author="rawlins" w:date="2015-05-19T17:23:00Z">
          <w:r w:rsidR="00D3178E">
            <w:rPr>
              <w:noProof/>
            </w:rPr>
            <w:instrText>82</w:instrText>
          </w:r>
        </w:ins>
        <w:del w:id="2845" w:author="rawlins" w:date="2015-05-19T17:12:00Z">
          <w:r w:rsidR="001A2D84" w:rsidDel="00A671D9">
            <w:rPr>
              <w:noProof/>
            </w:rPr>
            <w:delInstrText>77</w:delInstrText>
          </w:r>
        </w:del>
      </w:fldSimple>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61" o:title=""/>
          </v:shape>
          <o:OLEObject Type="Embed" ProgID="Equation.DSMT4" ShapeID="_x0000_i2745" DrawAspect="Content" ObjectID="_1493808923"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6" w:author="rawlins" w:date="2015-05-19T17:23:00Z">
          <w:r w:rsidR="00D3178E">
            <w:rPr>
              <w:noProof/>
            </w:rPr>
            <w:instrText>83</w:instrText>
          </w:r>
        </w:ins>
        <w:del w:id="2847" w:author="rawlins" w:date="2015-05-19T17:12:00Z">
          <w:r w:rsidR="001A2D84" w:rsidDel="00A671D9">
            <w:rPr>
              <w:noProof/>
            </w:rPr>
            <w:delInstrText>78</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63" o:title=""/>
          </v:shape>
          <o:OLEObject Type="Embed" ProgID="Equation.DSMT4" ShapeID="_x0000_i2746" DrawAspect="Content" ObjectID="_1493808924" r:id="rId3464"/>
        </w:object>
      </w:r>
      <w:r>
        <w:t>.</w:t>
      </w:r>
    </w:p>
    <w:p w14:paraId="3FE0C16F" w14:textId="77777777" w:rsidR="00277B83" w:rsidRDefault="00277B83" w:rsidP="00277B83">
      <w:pPr>
        <w:pStyle w:val="Heading3"/>
      </w:pPr>
      <w:bookmarkStart w:id="2848" w:name="_Toc289032640"/>
      <w:r>
        <w:t>Discretization</w:t>
      </w:r>
      <w:bookmarkEnd w:id="2848"/>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65" o:title=""/>
          </v:shape>
          <o:OLEObject Type="Embed" ProgID="Equation.DSMT4" ShapeID="_x0000_i2747" DrawAspect="Content" ObjectID="_1493808925" r:id="rId3466"/>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49" w:author="rawlins" w:date="2015-05-19T17:23:00Z">
          <w:r w:rsidR="00D3178E">
            <w:rPr>
              <w:noProof/>
            </w:rPr>
            <w:instrText>84</w:instrText>
          </w:r>
        </w:ins>
        <w:del w:id="2850" w:author="rawlins" w:date="2015-05-19T17:12:00Z">
          <w:r w:rsidR="001A2D84" w:rsidDel="00A671D9">
            <w:rPr>
              <w:noProof/>
            </w:rPr>
            <w:delInstrText>79</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7" o:title=""/>
          </v:shape>
          <o:OLEObject Type="Embed" ProgID="Equation.DSMT4" ShapeID="_x0000_i2748" DrawAspect="Content" ObjectID="_1493808926"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1" w:author="rawlins" w:date="2015-05-19T17:23:00Z">
          <w:r w:rsidR="00D3178E">
            <w:rPr>
              <w:noProof/>
            </w:rPr>
            <w:instrText>85</w:instrText>
          </w:r>
        </w:ins>
        <w:del w:id="2852" w:author="rawlins" w:date="2015-05-19T17:12:00Z">
          <w:r w:rsidR="001A2D84" w:rsidDel="00A671D9">
            <w:rPr>
              <w:noProof/>
            </w:rPr>
            <w:delInstrText>80</w:delInstrText>
          </w:r>
        </w:del>
      </w:fldSimple>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69" o:title=""/>
          </v:shape>
          <o:OLEObject Type="Embed" ProgID="Equation.DSMT4" ShapeID="_x0000_i2749" DrawAspect="Content" ObjectID="_1493808927" r:id="rId3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3" w:author="rawlins" w:date="2015-05-19T17:23:00Z">
          <w:r w:rsidR="00D3178E">
            <w:rPr>
              <w:noProof/>
            </w:rPr>
            <w:instrText>86</w:instrText>
          </w:r>
        </w:ins>
        <w:del w:id="2854" w:author="rawlins" w:date="2015-05-19T17:12:00Z">
          <w:r w:rsidR="001A2D84" w:rsidDel="00A671D9">
            <w:rPr>
              <w:noProof/>
            </w:rPr>
            <w:delInstrText>81</w:delInstrText>
          </w:r>
        </w:del>
      </w:fldSimple>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71" o:title=""/>
          </v:shape>
          <o:OLEObject Type="Embed" ProgID="Equation.DSMT4" ShapeID="_x0000_i2750" DrawAspect="Content" ObjectID="_1493808928" r:id="rId3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5" w:author="rawlins" w:date="2015-05-19T17:23:00Z">
          <w:r w:rsidR="00D3178E">
            <w:rPr>
              <w:noProof/>
            </w:rPr>
            <w:instrText>87</w:instrText>
          </w:r>
        </w:ins>
        <w:del w:id="2856" w:author="rawlins" w:date="2015-05-19T17:12:00Z">
          <w:r w:rsidR="001A2D84" w:rsidDel="00A671D9">
            <w:rPr>
              <w:noProof/>
            </w:rPr>
            <w:delInstrText>82</w:delInstrText>
          </w:r>
        </w:del>
      </w:fldSimple>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73" o:title=""/>
          </v:shape>
          <o:OLEObject Type="Embed" ProgID="Equation.DSMT4" ShapeID="_x0000_i2751" DrawAspect="Content" ObjectID="_1493808929" r:id="rId34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7" w:author="rawlins" w:date="2015-05-19T17:23:00Z">
          <w:r w:rsidR="00D3178E">
            <w:rPr>
              <w:noProof/>
            </w:rPr>
            <w:instrText>88</w:instrText>
          </w:r>
        </w:ins>
        <w:del w:id="2858" w:author="rawlins" w:date="2015-05-19T17:12:00Z">
          <w:r w:rsidR="001A2D84" w:rsidDel="00A671D9">
            <w:rPr>
              <w:noProof/>
            </w:rPr>
            <w:delInstrText>83</w:delInstrText>
          </w:r>
        </w:del>
      </w:fldSimple>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75" o:title=""/>
          </v:shape>
          <o:OLEObject Type="Embed" ProgID="Equation.DSMT4" ShapeID="_x0000_i2752" DrawAspect="Content" ObjectID="_1493808930" r:id="rId34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59" w:author="rawlins" w:date="2015-05-19T17:23:00Z">
          <w:r w:rsidR="00D3178E">
            <w:rPr>
              <w:noProof/>
            </w:rPr>
            <w:instrText>89</w:instrText>
          </w:r>
        </w:ins>
        <w:del w:id="2860" w:author="rawlins" w:date="2015-05-19T17:12:00Z">
          <w:r w:rsidR="001A2D84" w:rsidDel="00A671D9">
            <w:rPr>
              <w:noProof/>
            </w:rPr>
            <w:delInstrText>84</w:delInstrText>
          </w:r>
        </w:del>
      </w:fldSimple>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7" o:title=""/>
          </v:shape>
          <o:OLEObject Type="Embed" ProgID="Equation.DSMT4" ShapeID="_x0000_i2753" DrawAspect="Content" ObjectID="_1493808931" r:id="rId34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1" w:author="rawlins" w:date="2015-05-19T17:23:00Z">
          <w:r w:rsidR="00D3178E">
            <w:rPr>
              <w:noProof/>
            </w:rPr>
            <w:instrText>90</w:instrText>
          </w:r>
        </w:ins>
        <w:del w:id="2862" w:author="rawlins" w:date="2015-05-19T17:12:00Z">
          <w:r w:rsidR="001A2D84" w:rsidDel="00A671D9">
            <w:rPr>
              <w:noProof/>
            </w:rPr>
            <w:delInstrText>85</w:delInstrText>
          </w:r>
        </w:del>
      </w:fldSimple>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79" o:title=""/>
          </v:shape>
          <o:OLEObject Type="Embed" ProgID="Equation.DSMT4" ShapeID="_x0000_i2754" DrawAspect="Content" ObjectID="_1493808932" r:id="rId34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3" w:author="rawlins" w:date="2015-05-19T17:23:00Z">
          <w:r w:rsidR="00D3178E">
            <w:rPr>
              <w:noProof/>
            </w:rPr>
            <w:instrText>91</w:instrText>
          </w:r>
        </w:ins>
        <w:del w:id="2864" w:author="rawlins" w:date="2015-05-19T17:12:00Z">
          <w:r w:rsidR="001A2D84" w:rsidDel="00A671D9">
            <w:rPr>
              <w:noProof/>
            </w:rPr>
            <w:delInstrText>86</w:delInstrText>
          </w:r>
        </w:del>
      </w:fldSimple>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81" o:title=""/>
          </v:shape>
          <o:OLEObject Type="Embed" ProgID="Equation.DSMT4" ShapeID="_x0000_i2755" DrawAspect="Content" ObjectID="_1493808933" r:id="rId34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5" w:author="rawlins" w:date="2015-05-19T17:23:00Z">
          <w:r w:rsidR="00D3178E">
            <w:rPr>
              <w:noProof/>
            </w:rPr>
            <w:instrText>92</w:instrText>
          </w:r>
        </w:ins>
        <w:del w:id="2866" w:author="rawlins" w:date="2015-05-19T17:12:00Z">
          <w:r w:rsidR="001A2D84" w:rsidDel="00A671D9">
            <w:rPr>
              <w:noProof/>
            </w:rPr>
            <w:delInstrText>87</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867" w:name="_Toc289032641"/>
      <w:r>
        <w:t>Biphasic-Solute Contact</w:t>
      </w:r>
      <w:bookmarkEnd w:id="2867"/>
    </w:p>
    <w:p w14:paraId="01BD12CD" w14:textId="77777777" w:rsidR="006F687B" w:rsidRPr="006F687B" w:rsidRDefault="006F687B" w:rsidP="00CD6991">
      <w:pPr>
        <w:pStyle w:val="Heading3"/>
      </w:pPr>
      <w:bookmarkStart w:id="2868" w:name="_Toc289032642"/>
      <w:r>
        <w:t>Contact Integral</w:t>
      </w:r>
      <w:bookmarkEnd w:id="2868"/>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83" o:title=""/>
          </v:shape>
          <o:OLEObject Type="Embed" ProgID="Equation.DSMT4" ShapeID="_x0000_i2756" DrawAspect="Content" ObjectID="_1493808934" r:id="rId3484"/>
        </w:object>
      </w:r>
      <w:r>
        <w:t xml:space="preserve"> and </w:t>
      </w:r>
      <w:r w:rsidR="00905817" w:rsidRPr="00905817">
        <w:rPr>
          <w:position w:val="-10"/>
        </w:rPr>
        <w:object w:dxaOrig="380" w:dyaOrig="380" w14:anchorId="3914F7D8">
          <v:shape id="_x0000_i2757" type="#_x0000_t75" style="width:19pt;height:19pt" o:ole="">
            <v:imagedata r:id="rId3485" o:title=""/>
          </v:shape>
          <o:OLEObject Type="Embed" ProgID="Equation.DSMT4" ShapeID="_x0000_i2757" DrawAspect="Content" ObjectID="_1493808935" r:id="rId3486"/>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7" o:title=""/>
          </v:shape>
          <o:OLEObject Type="Embed" ProgID="Equation.DSMT4" ShapeID="_x0000_i2758" DrawAspect="Content" ObjectID="_1493808936" r:id="rId3488"/>
        </w:object>
      </w:r>
      <w:r>
        <w:t xml:space="preserve">, solvent fluxes </w:t>
      </w:r>
      <w:r w:rsidR="00905817" w:rsidRPr="00905817">
        <w:rPr>
          <w:position w:val="-12"/>
        </w:rPr>
        <w:object w:dxaOrig="380" w:dyaOrig="400" w14:anchorId="2300FAE4">
          <v:shape id="_x0000_i2759" type="#_x0000_t75" style="width:19pt;height:19.7pt" o:ole="">
            <v:imagedata r:id="rId3489" o:title=""/>
          </v:shape>
          <o:OLEObject Type="Embed" ProgID="Equation.DSMT4" ShapeID="_x0000_i2759" DrawAspect="Content" ObjectID="_1493808937" r:id="rId3490"/>
        </w:object>
      </w:r>
      <w:r>
        <w:t xml:space="preserve"> and solute fluxes </w:t>
      </w:r>
      <w:r w:rsidR="00905817" w:rsidRPr="00905817">
        <w:rPr>
          <w:position w:val="-12"/>
        </w:rPr>
        <w:object w:dxaOrig="360" w:dyaOrig="400" w14:anchorId="50CCB3ED">
          <v:shape id="_x0000_i2760" type="#_x0000_t75" style="width:19pt;height:19.7pt" o:ole="">
            <v:imagedata r:id="rId3491" o:title=""/>
          </v:shape>
          <o:OLEObject Type="Embed" ProgID="Equation.DSMT4" ShapeID="_x0000_i2760" DrawAspect="Content" ObjectID="_1493808938" r:id="rId3492"/>
        </w:object>
      </w:r>
      <w:r>
        <w:t xml:space="preserve"> (</w:t>
      </w:r>
      <w:r w:rsidR="00905817" w:rsidRPr="00905817">
        <w:rPr>
          <w:position w:val="-10"/>
        </w:rPr>
        <w:object w:dxaOrig="660" w:dyaOrig="320" w14:anchorId="56AA9DEA">
          <v:shape id="_x0000_i2761" type="#_x0000_t75" style="width:32.6pt;height:15.6pt" o:ole="">
            <v:imagedata r:id="rId3493" o:title=""/>
          </v:shape>
          <o:OLEObject Type="Embed" ProgID="Equation.DSMT4" ShapeID="_x0000_i2761" DrawAspect="Content" ObjectID="_1493808939" r:id="rId3494"/>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95" o:title=""/>
          </v:shape>
          <o:OLEObject Type="Embed" ProgID="Equation.DSMT4" ShapeID="_x0000_i2762" DrawAspect="Content" ObjectID="_1493808940" r:id="rId34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69" w:author="rawlins" w:date="2015-05-19T17:23:00Z">
          <w:r w:rsidR="00D3178E">
            <w:rPr>
              <w:noProof/>
            </w:rPr>
            <w:instrText>93</w:instrText>
          </w:r>
        </w:ins>
        <w:del w:id="2870" w:author="rawlins" w:date="2015-05-19T17:12:00Z">
          <w:r w:rsidR="001A2D84" w:rsidDel="00A671D9">
            <w:rPr>
              <w:noProof/>
            </w:rPr>
            <w:delInstrText>88</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7" o:title=""/>
          </v:shape>
          <o:OLEObject Type="Embed" ProgID="Equation.DSMT4" ShapeID="_x0000_i2763" DrawAspect="Content" ObjectID="_1493808941" r:id="rId3498"/>
        </w:object>
      </w:r>
      <w:r>
        <w:t xml:space="preserve">.  To evaluate and linearize </w:t>
      </w:r>
      <w:r w:rsidR="00905817" w:rsidRPr="00905817">
        <w:rPr>
          <w:position w:val="-12"/>
        </w:rPr>
        <w:object w:dxaOrig="440" w:dyaOrig="360" w14:anchorId="13969293">
          <v:shape id="_x0000_i2764" type="#_x0000_t75" style="width:21.75pt;height:19pt" o:ole="">
            <v:imagedata r:id="rId3499" o:title=""/>
          </v:shape>
          <o:OLEObject Type="Embed" ProgID="Equation.DSMT4" ShapeID="_x0000_i2764" DrawAspect="Content" ObjectID="_1493808942" r:id="rId3500"/>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501" o:title=""/>
          </v:shape>
          <o:OLEObject Type="Embed" ProgID="Equation.DSMT4" ShapeID="_x0000_i2765" DrawAspect="Content" ObjectID="_1493808943" r:id="rId3502"/>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1" w:author="rawlins" w:date="2015-05-19T17:23:00Z">
          <w:r w:rsidR="00D3178E">
            <w:rPr>
              <w:noProof/>
            </w:rPr>
            <w:instrText>94</w:instrText>
          </w:r>
        </w:ins>
        <w:del w:id="2872" w:author="rawlins" w:date="2015-05-19T17:12:00Z">
          <w:r w:rsidR="001A2D84" w:rsidDel="00A671D9">
            <w:rPr>
              <w:noProof/>
            </w:rPr>
            <w:delInstrText>89</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503" o:title=""/>
          </v:shape>
          <o:OLEObject Type="Embed" ProgID="Equation.DSMT4" ShapeID="_x0000_i2766" DrawAspect="Content" ObjectID="_1493808944" r:id="rId3504"/>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505" o:title=""/>
          </v:shape>
          <o:OLEObject Type="Embed" ProgID="Equation.DSMT4" ShapeID="_x0000_i2767" DrawAspect="Content" ObjectID="_1493808945" r:id="rId3506"/>
        </w:object>
      </w:r>
      <w:r>
        <w:t xml:space="preserve">, and </w:t>
      </w:r>
      <w:r w:rsidR="00905817" w:rsidRPr="00905817">
        <w:rPr>
          <w:position w:val="-16"/>
        </w:rPr>
        <w:object w:dxaOrig="340" w:dyaOrig="420" w14:anchorId="78C2D071">
          <v:shape id="_x0000_i2768" type="#_x0000_t75" style="width:17pt;height:20.4pt" o:ole="">
            <v:imagedata r:id="rId3507" o:title=""/>
          </v:shape>
          <o:OLEObject Type="Embed" ProgID="Equation.DSMT4" ShapeID="_x0000_i2768" DrawAspect="Content" ObjectID="_1493808946" r:id="rId3508"/>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09" o:title=""/>
          </v:shape>
          <o:OLEObject Type="Embed" ProgID="Equation.DSMT4" ShapeID="_x0000_i2769" DrawAspect="Content" ObjectID="_1493808947" r:id="rId35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3" w:author="rawlins" w:date="2015-05-19T17:23:00Z">
          <w:r w:rsidR="00D3178E">
            <w:rPr>
              <w:noProof/>
            </w:rPr>
            <w:instrText>95</w:instrText>
          </w:r>
        </w:ins>
        <w:del w:id="2874" w:author="rawlins" w:date="2015-05-19T17:12:00Z">
          <w:r w:rsidR="001A2D84" w:rsidDel="00A671D9">
            <w:rPr>
              <w:noProof/>
            </w:rPr>
            <w:delInstrText>90</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11" o:title=""/>
          </v:shape>
          <o:OLEObject Type="Embed" ProgID="Equation.DSMT4" ShapeID="_x0000_i2770" DrawAspect="Content" ObjectID="_1493808948" r:id="rId35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5" w:author="rawlins" w:date="2015-05-19T17:23:00Z">
          <w:r w:rsidR="00D3178E">
            <w:rPr>
              <w:noProof/>
            </w:rPr>
            <w:instrText>96</w:instrText>
          </w:r>
        </w:ins>
        <w:del w:id="2876" w:author="rawlins" w:date="2015-05-19T17:12:00Z">
          <w:r w:rsidR="001A2D84" w:rsidDel="00A671D9">
            <w:rPr>
              <w:noProof/>
            </w:rPr>
            <w:delInstrText>91</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13" o:title=""/>
          </v:shape>
          <o:OLEObject Type="Embed" ProgID="Equation.DSMT4" ShapeID="_x0000_i2771" DrawAspect="Content" ObjectID="_1493808949" r:id="rId3514"/>
        </w:object>
      </w:r>
      <w:r w:rsidRPr="007E76EC">
        <w:t xml:space="preserve"> of </w:t>
      </w:r>
      <w:r w:rsidR="00905817" w:rsidRPr="00905817">
        <w:rPr>
          <w:position w:val="-12"/>
        </w:rPr>
        <w:object w:dxaOrig="440" w:dyaOrig="360" w14:anchorId="56E8BB84">
          <v:shape id="_x0000_i2772" type="#_x0000_t75" style="width:21.75pt;height:19pt" o:ole="">
            <v:imagedata r:id="rId3515" o:title=""/>
          </v:shape>
          <o:OLEObject Type="Embed" ProgID="Equation.DSMT4" ShapeID="_x0000_i2772" DrawAspect="Content" ObjectID="_1493808950" r:id="rId3516"/>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7" o:title=""/>
          </v:shape>
          <o:OLEObject Type="Embed" ProgID="Equation.DSMT4" ShapeID="_x0000_i2773" DrawAspect="Content" ObjectID="_1493808951" r:id="rId3518"/>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77" w:author="rawlins" w:date="2015-05-19T17:23:00Z">
          <w:r w:rsidR="00D3178E">
            <w:rPr>
              <w:noProof/>
            </w:rPr>
            <w:instrText>97</w:instrText>
          </w:r>
        </w:ins>
        <w:del w:id="2878" w:author="rawlins" w:date="2015-05-19T17:12:00Z">
          <w:r w:rsidR="001A2D84" w:rsidDel="00A671D9">
            <w:rPr>
              <w:noProof/>
            </w:rPr>
            <w:delInstrText>92</w:delInstrText>
          </w:r>
        </w:del>
      </w:fldSimple>
      <w:r>
        <w:instrText>)</w:instrText>
      </w:r>
      <w:r>
        <w:fldChar w:fldCharType="end"/>
      </w:r>
    </w:p>
    <w:p w14:paraId="612ACABE" w14:textId="77777777" w:rsidR="003B43EE" w:rsidRDefault="00CD6991" w:rsidP="00CD6991">
      <w:pPr>
        <w:pStyle w:val="Heading3"/>
      </w:pPr>
      <w:bookmarkStart w:id="2879" w:name="_Toc289032643"/>
      <w:r>
        <w:t>Gap Function</w:t>
      </w:r>
      <w:bookmarkEnd w:id="2879"/>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19" o:title=""/>
          </v:shape>
          <o:OLEObject Type="Embed" ProgID="Equation.DSMT4" ShapeID="_x0000_i2774" DrawAspect="Content" ObjectID="_1493808952" r:id="rId3520"/>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21" o:title=""/>
          </v:shape>
          <o:OLEObject Type="Embed" ProgID="Equation.DSMT4" ShapeID="_x0000_i2775" DrawAspect="Content" ObjectID="_1493808953" r:id="rId3522"/>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0" w:author="rawlins" w:date="2015-05-19T17:23:00Z">
          <w:r w:rsidR="00D3178E">
            <w:rPr>
              <w:noProof/>
            </w:rPr>
            <w:instrText>98</w:instrText>
          </w:r>
        </w:ins>
        <w:del w:id="2881" w:author="rawlins" w:date="2015-05-19T17:12:00Z">
          <w:r w:rsidR="001A2D84" w:rsidDel="00A671D9">
            <w:rPr>
              <w:noProof/>
            </w:rPr>
            <w:delInstrText>93</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23" o:title=""/>
          </v:shape>
          <o:OLEObject Type="Embed" ProgID="Equation.DSMT4" ShapeID="_x0000_i2776" DrawAspect="Content" ObjectID="_1493808954" r:id="rId35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2" w:author="rawlins" w:date="2015-05-19T17:23:00Z">
          <w:r w:rsidR="00D3178E">
            <w:rPr>
              <w:noProof/>
            </w:rPr>
            <w:instrText>99</w:instrText>
          </w:r>
        </w:ins>
        <w:del w:id="2883" w:author="rawlins" w:date="2015-05-19T17:12:00Z">
          <w:r w:rsidR="001A2D84" w:rsidDel="00A671D9">
            <w:rPr>
              <w:noProof/>
            </w:rPr>
            <w:delInstrText>94</w:delInstrText>
          </w:r>
        </w:del>
      </w:fldSimple>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25" o:title=""/>
          </v:shape>
          <o:OLEObject Type="Embed" ProgID="Equation.DSMT4" ShapeID="_x0000_i2777" DrawAspect="Content" ObjectID="_1493808955" r:id="rId35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4" w:author="rawlins" w:date="2015-05-19T17:23:00Z">
          <w:r w:rsidR="00D3178E">
            <w:rPr>
              <w:noProof/>
            </w:rPr>
            <w:instrText>100</w:instrText>
          </w:r>
        </w:ins>
        <w:del w:id="2885" w:author="rawlins" w:date="2015-05-19T17:12:00Z">
          <w:r w:rsidR="001A2D84" w:rsidDel="00A671D9">
            <w:rPr>
              <w:noProof/>
            </w:rPr>
            <w:delInstrText>95</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7" o:title=""/>
          </v:shape>
          <o:OLEObject Type="Embed" ProgID="Equation.DSMT4" ShapeID="_x0000_i2778" DrawAspect="Content" ObjectID="_1493808956" r:id="rId3528"/>
        </w:object>
      </w:r>
      <w:r>
        <w:t xml:space="preserve"> and </w:t>
      </w:r>
      <w:r w:rsidR="00905817" w:rsidRPr="00905817">
        <w:rPr>
          <w:position w:val="-14"/>
        </w:rPr>
        <w:object w:dxaOrig="1380" w:dyaOrig="420" w14:anchorId="794CED18">
          <v:shape id="_x0000_i2779" type="#_x0000_t75" style="width:69.3pt;height:20.4pt" o:ole="">
            <v:imagedata r:id="rId3529" o:title=""/>
          </v:shape>
          <o:OLEObject Type="Embed" ProgID="Equation.DSMT4" ShapeID="_x0000_i2779" DrawAspect="Content" ObjectID="_1493808957" r:id="rId3530"/>
        </w:object>
      </w:r>
      <w:r>
        <w:t>.</w:t>
      </w:r>
    </w:p>
    <w:p w14:paraId="69287064" w14:textId="77777777" w:rsidR="00120603" w:rsidRDefault="00CD6991" w:rsidP="00CD6991">
      <w:pPr>
        <w:pStyle w:val="Heading3"/>
      </w:pPr>
      <w:bookmarkStart w:id="2886" w:name="_Toc289032644"/>
      <w:r>
        <w:t>Penalty Method</w:t>
      </w:r>
      <w:bookmarkEnd w:id="2886"/>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31" o:title=""/>
          </v:shape>
          <o:OLEObject Type="Embed" ProgID="Equation.DSMT4" ShapeID="_x0000_i2780" DrawAspect="Content" ObjectID="_1493808958" r:id="rId35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7" w:author="rawlins" w:date="2015-05-19T17:23:00Z">
          <w:r w:rsidR="00D3178E">
            <w:rPr>
              <w:noProof/>
            </w:rPr>
            <w:instrText>101</w:instrText>
          </w:r>
        </w:ins>
        <w:del w:id="2888" w:author="rawlins" w:date="2015-05-19T17:12:00Z">
          <w:r w:rsidR="001A2D84" w:rsidDel="00A671D9">
            <w:rPr>
              <w:noProof/>
            </w:rPr>
            <w:delInstrText>96</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33" o:title=""/>
          </v:shape>
          <o:OLEObject Type="Embed" ProgID="Equation.DSMT4" ShapeID="_x0000_i2781" DrawAspect="Content" ObjectID="_1493808959" r:id="rId3534"/>
        </w:object>
      </w:r>
      <w:r>
        <w:t xml:space="preserve"> is a penalty factor associated with </w:t>
      </w:r>
      <w:r w:rsidR="00905817" w:rsidRPr="00905817">
        <w:rPr>
          <w:position w:val="-12"/>
        </w:rPr>
        <w:object w:dxaOrig="220" w:dyaOrig="360" w14:anchorId="56AE5EB7">
          <v:shape id="_x0000_i2782" type="#_x0000_t75" style="width:10.85pt;height:19pt" o:ole="">
            <v:imagedata r:id="rId3535" o:title=""/>
          </v:shape>
          <o:OLEObject Type="Embed" ProgID="Equation.DSMT4" ShapeID="_x0000_i2782" DrawAspect="Content" ObjectID="_1493808960" r:id="rId3536"/>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7" o:title=""/>
          </v:shape>
          <o:OLEObject Type="Embed" ProgID="Equation.DSMT4" ShapeID="_x0000_i2783" DrawAspect="Content" ObjectID="_1493808961" r:id="rId35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89" w:author="rawlins" w:date="2015-05-19T17:23:00Z">
          <w:r w:rsidR="00D3178E">
            <w:rPr>
              <w:noProof/>
            </w:rPr>
            <w:instrText>102</w:instrText>
          </w:r>
        </w:ins>
        <w:del w:id="2890" w:author="rawlins" w:date="2015-05-19T17:12:00Z">
          <w:r w:rsidR="001A2D84" w:rsidDel="00A671D9">
            <w:rPr>
              <w:noProof/>
            </w:rPr>
            <w:delInstrText>97</w:delInstrText>
          </w:r>
        </w:del>
      </w:fldSimple>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39" o:title=""/>
          </v:shape>
          <o:OLEObject Type="Embed" ProgID="Equation.DSMT4" ShapeID="_x0000_i2784" DrawAspect="Content" ObjectID="_1493808962" r:id="rId35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1" w:author="rawlins" w:date="2015-05-19T17:23:00Z">
          <w:r w:rsidR="00D3178E">
            <w:rPr>
              <w:noProof/>
            </w:rPr>
            <w:instrText>103</w:instrText>
          </w:r>
        </w:ins>
        <w:del w:id="2892" w:author="rawlins" w:date="2015-05-19T17:12:00Z">
          <w:r w:rsidR="001A2D84" w:rsidDel="00A671D9">
            <w:rPr>
              <w:noProof/>
            </w:rPr>
            <w:delInstrText>98</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41" o:title=""/>
          </v:shape>
          <o:OLEObject Type="Embed" ProgID="Equation.DSMT4" ShapeID="_x0000_i2785" DrawAspect="Content" ObjectID="_1493808963" r:id="rId3542"/>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43" o:title=""/>
          </v:shape>
          <o:OLEObject Type="Embed" ProgID="Equation.DSMT4" ShapeID="_x0000_i2786" DrawAspect="Content" ObjectID="_1493808964" r:id="rId3544"/>
        </w:object>
      </w:r>
      <w:r>
        <w:t xml:space="preserve"> are penalty factors associated with </w:t>
      </w:r>
      <w:r w:rsidR="00905817" w:rsidRPr="00905817">
        <w:rPr>
          <w:position w:val="-12"/>
        </w:rPr>
        <w:object w:dxaOrig="300" w:dyaOrig="360" w14:anchorId="3E5B2A35">
          <v:shape id="_x0000_i2787" type="#_x0000_t75" style="width:14.95pt;height:19pt" o:ole="">
            <v:imagedata r:id="rId3545" o:title=""/>
          </v:shape>
          <o:OLEObject Type="Embed" ProgID="Equation.DSMT4" ShapeID="_x0000_i2787" DrawAspect="Content" ObjectID="_1493808965" r:id="rId3546"/>
        </w:object>
      </w:r>
      <w:r>
        <w:t xml:space="preserve"> and </w:t>
      </w:r>
      <w:r w:rsidR="00905817" w:rsidRPr="00905817">
        <w:rPr>
          <w:position w:val="-12"/>
        </w:rPr>
        <w:object w:dxaOrig="260" w:dyaOrig="360" w14:anchorId="283391C1">
          <v:shape id="_x0000_i2788" type="#_x0000_t75" style="width:12.9pt;height:19pt" o:ole="">
            <v:imagedata r:id="rId3547" o:title=""/>
          </v:shape>
          <o:OLEObject Type="Embed" ProgID="Equation.DSMT4" ShapeID="_x0000_i2788" DrawAspect="Content" ObjectID="_1493808966" r:id="rId3548"/>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49" o:title=""/>
          </v:shape>
          <o:OLEObject Type="Embed" ProgID="Equation.DSMT4" ShapeID="_x0000_i2789" DrawAspect="Content" ObjectID="_1493808967" r:id="rId35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3" w:author="rawlins" w:date="2015-05-19T17:23:00Z">
          <w:r w:rsidR="00D3178E">
            <w:rPr>
              <w:noProof/>
            </w:rPr>
            <w:instrText>104</w:instrText>
          </w:r>
        </w:ins>
        <w:del w:id="2894" w:author="rawlins" w:date="2015-05-19T17:12:00Z">
          <w:r w:rsidR="001A2D84" w:rsidDel="00A671D9">
            <w:rPr>
              <w:noProof/>
            </w:rPr>
            <w:delInstrText>99</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51" o:title=""/>
          </v:shape>
          <o:OLEObject Type="Embed" ProgID="Equation.DSMT4" ShapeID="_x0000_i2790" DrawAspect="Content" ObjectID="_1493808968" r:id="rId3552"/>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53" o:title=""/>
          </v:shape>
          <o:OLEObject Type="Embed" ProgID="Equation.DSMT4" ShapeID="_x0000_i2791" DrawAspect="Content" ObjectID="_1493808969" r:id="rId3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5" w:author="rawlins" w:date="2015-05-19T17:23:00Z">
          <w:r w:rsidR="00D3178E">
            <w:rPr>
              <w:noProof/>
            </w:rPr>
            <w:instrText>105</w:instrText>
          </w:r>
        </w:ins>
        <w:del w:id="2896" w:author="rawlins" w:date="2015-05-19T17:12:00Z">
          <w:r w:rsidR="001A2D84" w:rsidDel="00A671D9">
            <w:rPr>
              <w:noProof/>
            </w:rPr>
            <w:delInstrText>100</w:delInstrText>
          </w:r>
        </w:del>
      </w:fldSimple>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55" o:title=""/>
          </v:shape>
          <o:OLEObject Type="Embed" ProgID="Equation.DSMT4" ShapeID="_x0000_i2792" DrawAspect="Content" ObjectID="_1493808970" r:id="rId35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7" w:author="rawlins" w:date="2015-05-19T17:23:00Z">
          <w:r w:rsidR="00D3178E">
            <w:rPr>
              <w:noProof/>
            </w:rPr>
            <w:instrText>106</w:instrText>
          </w:r>
        </w:ins>
        <w:del w:id="2898" w:author="rawlins" w:date="2015-05-19T17:12:00Z">
          <w:r w:rsidR="001A2D84" w:rsidDel="00A671D9">
            <w:rPr>
              <w:noProof/>
            </w:rPr>
            <w:delInstrText>101</w:delInstrText>
          </w:r>
        </w:del>
      </w:fldSimple>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7" o:title=""/>
          </v:shape>
          <o:OLEObject Type="Embed" ProgID="Equation.DSMT4" ShapeID="_x0000_i2793" DrawAspect="Content" ObjectID="_1493808971"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899" w:author="rawlins" w:date="2015-05-19T17:23:00Z">
          <w:r w:rsidR="00D3178E">
            <w:rPr>
              <w:noProof/>
            </w:rPr>
            <w:instrText>107</w:instrText>
          </w:r>
        </w:ins>
        <w:del w:id="2900" w:author="rawlins" w:date="2015-05-19T17:12:00Z">
          <w:r w:rsidR="001A2D84" w:rsidDel="00A671D9">
            <w:rPr>
              <w:noProof/>
            </w:rPr>
            <w:delInstrText>102</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59" o:title=""/>
          </v:shape>
          <o:OLEObject Type="Embed" ProgID="Equation.DSMT4" ShapeID="_x0000_i2794" DrawAspect="Content" ObjectID="_1493808972" r:id="rId3560"/>
        </w:object>
      </w:r>
      <w:r>
        <w:t>.</w:t>
      </w:r>
    </w:p>
    <w:p w14:paraId="3B397BAF" w14:textId="77777777" w:rsidR="0054008E" w:rsidRDefault="0054008E" w:rsidP="0054008E">
      <w:pPr>
        <w:pStyle w:val="Heading3"/>
      </w:pPr>
      <w:bookmarkStart w:id="2901" w:name="_Toc289032645"/>
      <w:r>
        <w:t>Discretization</w:t>
      </w:r>
      <w:bookmarkEnd w:id="2901"/>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61" o:title=""/>
          </v:shape>
          <o:OLEObject Type="Embed" ProgID="Equation.DSMT4" ShapeID="_x0000_i2795" DrawAspect="Content" ObjectID="_1493808973" r:id="rId3562"/>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2" w:author="rawlins" w:date="2015-05-19T17:23:00Z">
          <w:r w:rsidR="00D3178E">
            <w:rPr>
              <w:noProof/>
            </w:rPr>
            <w:instrText>108</w:instrText>
          </w:r>
        </w:ins>
        <w:del w:id="2903" w:author="rawlins" w:date="2015-05-19T17:12:00Z">
          <w:r w:rsidR="001A2D84" w:rsidDel="00A671D9">
            <w:rPr>
              <w:noProof/>
            </w:rPr>
            <w:delInstrText>103</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63" o:title=""/>
          </v:shape>
          <o:OLEObject Type="Embed" ProgID="Equation.DSMT4" ShapeID="_x0000_i2796" DrawAspect="Content" ObjectID="_1493808974"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4" w:author="rawlins" w:date="2015-05-19T17:23:00Z">
          <w:r w:rsidR="00D3178E">
            <w:rPr>
              <w:noProof/>
            </w:rPr>
            <w:instrText>109</w:instrText>
          </w:r>
        </w:ins>
        <w:del w:id="2905" w:author="rawlins" w:date="2015-05-19T17:12:00Z">
          <w:r w:rsidR="001A2D84" w:rsidDel="00A671D9">
            <w:rPr>
              <w:noProof/>
            </w:rPr>
            <w:delInstrText>104</w:delInstrText>
          </w:r>
        </w:del>
      </w:fldSimple>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65" o:title=""/>
          </v:shape>
          <o:OLEObject Type="Embed" ProgID="Equation.DSMT4" ShapeID="_x0000_i2797" DrawAspect="Content" ObjectID="_1493808975"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6" w:author="rawlins" w:date="2015-05-19T17:23:00Z">
          <w:r w:rsidR="00D3178E">
            <w:rPr>
              <w:noProof/>
            </w:rPr>
            <w:instrText>110</w:instrText>
          </w:r>
        </w:ins>
        <w:del w:id="2907" w:author="rawlins" w:date="2015-05-19T17:12:00Z">
          <w:r w:rsidR="001A2D84" w:rsidDel="00A671D9">
            <w:rPr>
              <w:noProof/>
            </w:rPr>
            <w:delInstrText>105</w:delInstrText>
          </w:r>
        </w:del>
      </w:fldSimple>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7" o:title=""/>
          </v:shape>
          <o:OLEObject Type="Embed" ProgID="Equation.DSMT4" ShapeID="_x0000_i2798" DrawAspect="Content" ObjectID="_1493808976" r:id="rId3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08" w:author="rawlins" w:date="2015-05-19T17:23:00Z">
          <w:r w:rsidR="00D3178E">
            <w:rPr>
              <w:noProof/>
            </w:rPr>
            <w:instrText>111</w:instrText>
          </w:r>
        </w:ins>
        <w:del w:id="2909" w:author="rawlins" w:date="2015-05-19T17:12:00Z">
          <w:r w:rsidR="001A2D84" w:rsidDel="00A671D9">
            <w:rPr>
              <w:noProof/>
            </w:rPr>
            <w:delInstrText>106</w:delInstrText>
          </w:r>
        </w:del>
      </w:fldSimple>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69" o:title=""/>
          </v:shape>
          <o:OLEObject Type="Embed" ProgID="Equation.DSMT4" ShapeID="_x0000_i2799" DrawAspect="Content" ObjectID="_1493808977" r:id="rId35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0" w:author="rawlins" w:date="2015-05-19T17:23:00Z">
          <w:r w:rsidR="00D3178E">
            <w:rPr>
              <w:noProof/>
            </w:rPr>
            <w:instrText>112</w:instrText>
          </w:r>
        </w:ins>
        <w:del w:id="2911" w:author="rawlins" w:date="2015-05-19T17:12:00Z">
          <w:r w:rsidR="001A2D84" w:rsidDel="00A671D9">
            <w:rPr>
              <w:noProof/>
            </w:rPr>
            <w:delInstrText>107</w:delInstrText>
          </w:r>
        </w:del>
      </w:fldSimple>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71" o:title=""/>
          </v:shape>
          <o:OLEObject Type="Embed" ProgID="Equation.DSMT4" ShapeID="_x0000_i2800" DrawAspect="Content" ObjectID="_1493808978" r:id="rId3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2" w:author="rawlins" w:date="2015-05-19T17:23:00Z">
          <w:r w:rsidR="00D3178E">
            <w:rPr>
              <w:noProof/>
            </w:rPr>
            <w:instrText>113</w:instrText>
          </w:r>
        </w:ins>
        <w:del w:id="2913" w:author="rawlins" w:date="2015-05-19T17:12:00Z">
          <w:r w:rsidR="001A2D84" w:rsidDel="00A671D9">
            <w:rPr>
              <w:noProof/>
            </w:rPr>
            <w:delInstrText>108</w:delInstrText>
          </w:r>
        </w:del>
      </w:fldSimple>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73" o:title=""/>
          </v:shape>
          <o:OLEObject Type="Embed" ProgID="Equation.DSMT4" ShapeID="_x0000_i2801" DrawAspect="Content" ObjectID="_1493808979" r:id="rId35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4" w:author="rawlins" w:date="2015-05-19T17:23:00Z">
          <w:r w:rsidR="00D3178E">
            <w:rPr>
              <w:noProof/>
            </w:rPr>
            <w:instrText>114</w:instrText>
          </w:r>
        </w:ins>
        <w:del w:id="2915" w:author="rawlins" w:date="2015-05-19T17:12:00Z">
          <w:r w:rsidR="001A2D84" w:rsidDel="00A671D9">
            <w:rPr>
              <w:noProof/>
            </w:rPr>
            <w:delInstrText>109</w:delInstrText>
          </w:r>
        </w:del>
      </w:fldSimple>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75" o:title=""/>
          </v:shape>
          <o:OLEObject Type="Embed" ProgID="Equation.DSMT4" ShapeID="_x0000_i2802" DrawAspect="Content" ObjectID="_1493808980" r:id="rId3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6" w:author="rawlins" w:date="2015-05-19T17:23:00Z">
          <w:r w:rsidR="00D3178E">
            <w:rPr>
              <w:noProof/>
            </w:rPr>
            <w:instrText>115</w:instrText>
          </w:r>
        </w:ins>
        <w:del w:id="2917" w:author="rawlins" w:date="2015-05-19T17:12:00Z">
          <w:r w:rsidR="001A2D84" w:rsidDel="00A671D9">
            <w:rPr>
              <w:noProof/>
            </w:rPr>
            <w:delInstrText>110</w:delInstrText>
          </w:r>
        </w:del>
      </w:fldSimple>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7" o:title=""/>
          </v:shape>
          <o:OLEObject Type="Embed" ProgID="Equation.DSMT4" ShapeID="_x0000_i2803" DrawAspect="Content" ObjectID="_1493808981" r:id="rId35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18" w:author="rawlins" w:date="2015-05-19T17:23:00Z">
          <w:r w:rsidR="00D3178E">
            <w:rPr>
              <w:noProof/>
            </w:rPr>
            <w:instrText>116</w:instrText>
          </w:r>
        </w:ins>
        <w:del w:id="2919" w:author="rawlins" w:date="2015-05-19T17:12:00Z">
          <w:r w:rsidR="001A2D84" w:rsidDel="00A671D9">
            <w:rPr>
              <w:noProof/>
            </w:rPr>
            <w:delInstrText>111</w:delInstrText>
          </w:r>
        </w:del>
      </w:fldSimple>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79" o:title=""/>
          </v:shape>
          <o:OLEObject Type="Embed" ProgID="Equation.DSMT4" ShapeID="_x0000_i2804" DrawAspect="Content" ObjectID="_1493808982" r:id="rId35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0" w:author="rawlins" w:date="2015-05-19T17:23:00Z">
          <w:r w:rsidR="00D3178E">
            <w:rPr>
              <w:noProof/>
            </w:rPr>
            <w:instrText>117</w:instrText>
          </w:r>
        </w:ins>
        <w:del w:id="2921" w:author="rawlins" w:date="2015-05-19T17:12:00Z">
          <w:r w:rsidR="001A2D84" w:rsidDel="00A671D9">
            <w:rPr>
              <w:noProof/>
            </w:rPr>
            <w:delInstrText>112</w:delInstrText>
          </w:r>
        </w:del>
      </w:fldSimple>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81" o:title=""/>
          </v:shape>
          <o:OLEObject Type="Embed" ProgID="Equation.DSMT4" ShapeID="_x0000_i2805" DrawAspect="Content" ObjectID="_1493808983" r:id="rId35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2" w:author="rawlins" w:date="2015-05-19T17:23:00Z">
          <w:r w:rsidR="00D3178E">
            <w:rPr>
              <w:noProof/>
            </w:rPr>
            <w:instrText>118</w:instrText>
          </w:r>
        </w:ins>
        <w:del w:id="2923" w:author="rawlins" w:date="2015-05-19T17:12:00Z">
          <w:r w:rsidR="001A2D84" w:rsidDel="00A671D9">
            <w:rPr>
              <w:noProof/>
            </w:rPr>
            <w:delInstrText>113</w:delInstrText>
          </w:r>
        </w:del>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924" w:name="_Toc289032646"/>
      <w:r>
        <w:t>Tied Contact</w:t>
      </w:r>
      <w:bookmarkEnd w:id="2924"/>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925" w:name="_Toc289032647"/>
      <w:r>
        <w:t>Gap Function</w:t>
      </w:r>
      <w:bookmarkEnd w:id="2925"/>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83" o:title=""/>
          </v:shape>
          <o:OLEObject Type="Embed" ProgID="Equation.DSMT4" ShapeID="_x0000_i2806" DrawAspect="Content" ObjectID="_1493808984" r:id="rId358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26" w:author="rawlins" w:date="2015-05-19T17:23:00Z">
          <w:r w:rsidR="00D3178E">
            <w:rPr>
              <w:noProof/>
            </w:rPr>
            <w:instrText>119</w:instrText>
          </w:r>
        </w:ins>
        <w:del w:id="2927" w:author="rawlins" w:date="2015-05-19T17:12:00Z">
          <w:r w:rsidR="001A2D84" w:rsidDel="00A671D9">
            <w:rPr>
              <w:noProof/>
            </w:rPr>
            <w:delInstrText>114</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85" o:title=""/>
          </v:shape>
          <o:OLEObject Type="Embed" ProgID="Equation.DSMT4" ShapeID="_x0000_i2807" DrawAspect="Content" ObjectID="_1493808985" r:id="rId358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28" w:name="ZEqnNum428872"/>
      <w:r>
        <w:instrText>(</w:instrText>
      </w:r>
      <w:fldSimple w:instr=" SEQ MTSec \c \* Arabic \* MERGEFORMAT ">
        <w:r w:rsidR="00D3178E">
          <w:rPr>
            <w:noProof/>
          </w:rPr>
          <w:instrText>6</w:instrText>
        </w:r>
      </w:fldSimple>
      <w:r>
        <w:instrText>.</w:instrText>
      </w:r>
      <w:fldSimple w:instr=" SEQ MTEqn \c \* Arabic \* MERGEFORMAT ">
        <w:ins w:id="2929" w:author="rawlins" w:date="2015-05-19T17:23:00Z">
          <w:r w:rsidR="00D3178E">
            <w:rPr>
              <w:noProof/>
            </w:rPr>
            <w:instrText>120</w:instrText>
          </w:r>
        </w:ins>
        <w:del w:id="2930" w:author="rawlins" w:date="2015-05-19T17:12:00Z">
          <w:r w:rsidR="001A2D84" w:rsidDel="00A671D9">
            <w:rPr>
              <w:noProof/>
            </w:rPr>
            <w:delInstrText>115</w:delInstrText>
          </w:r>
        </w:del>
      </w:fldSimple>
      <w:r>
        <w:instrText>)</w:instrText>
      </w:r>
      <w:bookmarkEnd w:id="2928"/>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931" w:name="_Toc289032648"/>
      <w:r>
        <w:t>Tied Contact Integral</w:t>
      </w:r>
      <w:bookmarkEnd w:id="2931"/>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2932" w:author="rawlins" w:date="2015-05-19T17:23:00Z">
          <w:r w:rsidR="00D3178E">
            <w:instrText>(6.120)</w:instrText>
          </w:r>
        </w:ins>
        <w:del w:id="2933" w:author="rawlins" w:date="2015-05-19T17:12:00Z">
          <w:r w:rsidR="001A2D84" w:rsidDel="00A671D9">
            <w:delInstrText>(6.115)</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7" o:title=""/>
          </v:shape>
          <o:OLEObject Type="Embed" ProgID="Equation.DSMT4" ShapeID="_x0000_i2808" DrawAspect="Content" ObjectID="_1493808986" r:id="rId358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34" w:name="ZEqnNum634962"/>
      <w:r>
        <w:instrText>(</w:instrText>
      </w:r>
      <w:fldSimple w:instr=" SEQ MTSec \c \* Arabic \* MERGEFORMAT ">
        <w:r w:rsidR="00D3178E">
          <w:rPr>
            <w:noProof/>
          </w:rPr>
          <w:instrText>6</w:instrText>
        </w:r>
      </w:fldSimple>
      <w:r>
        <w:instrText>.</w:instrText>
      </w:r>
      <w:fldSimple w:instr=" SEQ MTEqn \c \* Arabic \* MERGEFORMAT ">
        <w:ins w:id="2935" w:author="rawlins" w:date="2015-05-19T17:23:00Z">
          <w:r w:rsidR="00D3178E">
            <w:rPr>
              <w:noProof/>
            </w:rPr>
            <w:instrText>121</w:instrText>
          </w:r>
        </w:ins>
        <w:del w:id="2936" w:author="rawlins" w:date="2015-05-19T17:12:00Z">
          <w:r w:rsidR="001A2D84" w:rsidDel="00A671D9">
            <w:rPr>
              <w:noProof/>
            </w:rPr>
            <w:delInstrText>116</w:delInstrText>
          </w:r>
        </w:del>
      </w:fldSimple>
      <w:r>
        <w:instrText>)</w:instrText>
      </w:r>
      <w:bookmarkEnd w:id="2934"/>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89" o:title=""/>
          </v:shape>
          <o:OLEObject Type="Embed" ProgID="Equation.DSMT4" ShapeID="_x0000_i2809" DrawAspect="Content" ObjectID="_1493808987" r:id="rId3590"/>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91" o:title=""/>
          </v:shape>
          <o:OLEObject Type="Embed" ProgID="Equation.DSMT4" ShapeID="_x0000_i2810" DrawAspect="Content" ObjectID="_1493808988" r:id="rId359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37" w:author="rawlins" w:date="2015-05-19T17:23:00Z">
          <w:r w:rsidR="00D3178E">
            <w:rPr>
              <w:noProof/>
            </w:rPr>
            <w:instrText>122</w:instrText>
          </w:r>
        </w:ins>
        <w:del w:id="2938" w:author="rawlins" w:date="2015-05-19T17:12:00Z">
          <w:r w:rsidR="001A2D84" w:rsidDel="00A671D9">
            <w:rPr>
              <w:noProof/>
            </w:rPr>
            <w:delInstrText>117</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93" o:title=""/>
          </v:shape>
          <o:OLEObject Type="Embed" ProgID="Equation.DSMT4" ShapeID="_x0000_i2811" DrawAspect="Content" ObjectID="_1493808989" r:id="rId3594"/>
        </w:object>
      </w:r>
      <w:r>
        <w:t xml:space="preserve">is the Lagrangian multiplier and </w:t>
      </w:r>
      <w:r w:rsidR="00905817" w:rsidRPr="00905817">
        <w:rPr>
          <w:position w:val="-6"/>
        </w:rPr>
        <w:object w:dxaOrig="200" w:dyaOrig="220" w14:anchorId="2F29B95B">
          <v:shape id="_x0000_i2812" type="#_x0000_t75" style="width:10.2pt;height:10.85pt" o:ole="">
            <v:imagedata r:id="rId3595" o:title=""/>
          </v:shape>
          <o:OLEObject Type="Embed" ProgID="Equation.DSMT4" ShapeID="_x0000_i2812" DrawAspect="Content" ObjectID="_1493808990" r:id="rId3596"/>
        </w:object>
      </w:r>
      <w:r>
        <w:t>is a penalty factor.</w:t>
      </w:r>
    </w:p>
    <w:p w14:paraId="10EFE885" w14:textId="77777777" w:rsidR="008C7882" w:rsidRDefault="008C7882" w:rsidP="008C7882"/>
    <w:p w14:paraId="5EB7FE2C" w14:textId="77777777" w:rsidR="008C7882" w:rsidRDefault="008C7882" w:rsidP="008C7882">
      <w:pPr>
        <w:pStyle w:val="Heading3"/>
      </w:pPr>
      <w:bookmarkStart w:id="2939" w:name="_Toc289032649"/>
      <w:r>
        <w:t>Linearization of the Contact Integral</w:t>
      </w:r>
      <w:bookmarkEnd w:id="2939"/>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ins w:id="2940" w:author="rawlins" w:date="2015-05-19T17:23:00Z">
          <w:r w:rsidR="00D3178E">
            <w:instrText>(6.121)</w:instrText>
          </w:r>
        </w:ins>
        <w:del w:id="2941" w:author="rawlins" w:date="2015-05-19T17:12:00Z">
          <w:r w:rsidR="001A2D84" w:rsidDel="00A671D9">
            <w:delInstrText>(6.116)</w:delInstrText>
          </w:r>
        </w:del>
      </w:fldSimple>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7" o:title=""/>
          </v:shape>
          <o:OLEObject Type="Embed" ProgID="Equation.DSMT4" ShapeID="_x0000_i2813" DrawAspect="Content" ObjectID="_1493808991" r:id="rId359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2" w:name="ZEqnNum721558"/>
      <w:r>
        <w:instrText>(</w:instrText>
      </w:r>
      <w:fldSimple w:instr=" SEQ MTSec \c \* Arabic \* MERGEFORMAT ">
        <w:r w:rsidR="00D3178E">
          <w:rPr>
            <w:noProof/>
          </w:rPr>
          <w:instrText>6</w:instrText>
        </w:r>
      </w:fldSimple>
      <w:r>
        <w:instrText>.</w:instrText>
      </w:r>
      <w:fldSimple w:instr=" SEQ MTEqn \c \* Arabic \* MERGEFORMAT ">
        <w:ins w:id="2943" w:author="rawlins" w:date="2015-05-19T17:23:00Z">
          <w:r w:rsidR="00D3178E">
            <w:rPr>
              <w:noProof/>
            </w:rPr>
            <w:instrText>123</w:instrText>
          </w:r>
        </w:ins>
        <w:del w:id="2944" w:author="rawlins" w:date="2015-05-19T17:12:00Z">
          <w:r w:rsidR="001A2D84" w:rsidDel="00A671D9">
            <w:rPr>
              <w:noProof/>
            </w:rPr>
            <w:delInstrText>118</w:delInstrText>
          </w:r>
        </w:del>
      </w:fldSimple>
      <w:r>
        <w:instrText>)</w:instrText>
      </w:r>
      <w:bookmarkEnd w:id="2942"/>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599" o:title=""/>
          </v:shape>
          <o:OLEObject Type="Embed" ProgID="Equation.DSMT4" ShapeID="_x0000_i2814" DrawAspect="Content" ObjectID="_1493808992" r:id="rId36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5" w:author="rawlins" w:date="2015-05-19T17:23:00Z">
          <w:r w:rsidR="00D3178E">
            <w:rPr>
              <w:noProof/>
            </w:rPr>
            <w:instrText>124</w:instrText>
          </w:r>
        </w:ins>
        <w:del w:id="2946" w:author="rawlins" w:date="2015-05-19T17:12:00Z">
          <w:r w:rsidR="001A2D84" w:rsidDel="00A671D9">
            <w:rPr>
              <w:noProof/>
            </w:rPr>
            <w:delInstrText>119</w:delInstrText>
          </w:r>
        </w:del>
      </w:fldSimple>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601" o:title=""/>
          </v:shape>
          <o:OLEObject Type="Embed" ProgID="Equation.DSMT4" ShapeID="_x0000_i2815" DrawAspect="Content" ObjectID="_1493808993" r:id="rId360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47" w:author="rawlins" w:date="2015-05-19T17:23:00Z">
          <w:r w:rsidR="00D3178E">
            <w:rPr>
              <w:noProof/>
            </w:rPr>
            <w:instrText>125</w:instrText>
          </w:r>
        </w:ins>
        <w:del w:id="2948" w:author="rawlins" w:date="2015-05-19T17:12:00Z">
          <w:r w:rsidR="001A2D84" w:rsidDel="00A671D9">
            <w:rPr>
              <w:noProof/>
            </w:rPr>
            <w:delInstrText>120</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603" o:title=""/>
          </v:shape>
          <o:OLEObject Type="Embed" ProgID="Equation.DSMT4" ShapeID="_x0000_i2816" DrawAspect="Content" ObjectID="_1493808994" r:id="rId3604"/>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fldSimple w:instr=" REF ZEqnNum721558 \! \* MERGEFORMAT ">
        <w:ins w:id="2949" w:author="rawlins" w:date="2015-05-19T17:23:00Z">
          <w:r w:rsidR="00D3178E">
            <w:instrText>(6.123)</w:instrText>
          </w:r>
        </w:ins>
        <w:del w:id="2950" w:author="rawlins" w:date="2015-05-19T17:12:00Z">
          <w:r w:rsidR="001A2D84" w:rsidDel="00A671D9">
            <w:delInstrText>(6.118)</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605" o:title=""/>
          </v:shape>
          <o:OLEObject Type="Embed" ProgID="Equation.DSMT4" ShapeID="_x0000_i2817" DrawAspect="Content" ObjectID="_1493808995" r:id="rId3606"/>
        </w:object>
      </w:r>
      <w:r>
        <w:t>and</w:t>
      </w:r>
      <w:r w:rsidR="00905817" w:rsidRPr="00905817">
        <w:rPr>
          <w:position w:val="-10"/>
        </w:rPr>
        <w:object w:dxaOrig="340" w:dyaOrig="320" w14:anchorId="67441558">
          <v:shape id="_x0000_i2818" type="#_x0000_t75" style="width:17pt;height:15.6pt" o:ole="">
            <v:imagedata r:id="rId3607" o:title=""/>
          </v:shape>
          <o:OLEObject Type="Embed" ProgID="Equation.DSMT4" ShapeID="_x0000_i2818" DrawAspect="Content" ObjectID="_1493808996" r:id="rId3608"/>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951" w:name="_Toc289032650"/>
      <w:r>
        <w:t>Discretization</w:t>
      </w:r>
      <w:bookmarkEnd w:id="2951"/>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ins w:id="2952" w:author="rawlins" w:date="2015-05-19T17:23:00Z">
          <w:r w:rsidR="00D3178E">
            <w:instrText>(6.121)</w:instrText>
          </w:r>
        </w:ins>
        <w:del w:id="2953" w:author="rawlins" w:date="2015-05-19T17:12:00Z">
          <w:r w:rsidR="001A2D84" w:rsidDel="00A671D9">
            <w:delInstrText>(6.116)</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09" o:title=""/>
          </v:shape>
          <o:OLEObject Type="Embed" ProgID="Equation.DSMT4" ShapeID="_x0000_i2819" DrawAspect="Content" ObjectID="_1493808997"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54" w:name="ZEqnNum635054"/>
      <w:r>
        <w:instrText>(</w:instrText>
      </w:r>
      <w:fldSimple w:instr=" SEQ MTSec \c \* Arabic \* MERGEFORMAT ">
        <w:r w:rsidR="00D3178E">
          <w:rPr>
            <w:noProof/>
          </w:rPr>
          <w:instrText>6</w:instrText>
        </w:r>
      </w:fldSimple>
      <w:r>
        <w:instrText>.</w:instrText>
      </w:r>
      <w:fldSimple w:instr=" SEQ MTEqn \c \* Arabic \* MERGEFORMAT ">
        <w:ins w:id="2955" w:author="rawlins" w:date="2015-05-19T17:23:00Z">
          <w:r w:rsidR="00D3178E">
            <w:rPr>
              <w:noProof/>
            </w:rPr>
            <w:instrText>126</w:instrText>
          </w:r>
        </w:ins>
        <w:del w:id="2956" w:author="rawlins" w:date="2015-05-19T17:12:00Z">
          <w:r w:rsidR="001A2D84" w:rsidDel="00A671D9">
            <w:rPr>
              <w:noProof/>
            </w:rPr>
            <w:delInstrText>121</w:delInstrText>
          </w:r>
        </w:del>
      </w:fldSimple>
      <w:r>
        <w:instrText>)</w:instrText>
      </w:r>
      <w:bookmarkEnd w:id="2954"/>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11" o:title=""/>
          </v:shape>
          <o:OLEObject Type="Embed" ProgID="Equation.DSMT4" ShapeID="_x0000_i2820" DrawAspect="Content" ObjectID="_1493808998"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7" w:author="rawlins" w:date="2015-05-19T17:23:00Z">
          <w:r w:rsidR="00D3178E">
            <w:rPr>
              <w:noProof/>
            </w:rPr>
            <w:instrText>127</w:instrText>
          </w:r>
        </w:ins>
        <w:del w:id="2958" w:author="rawlins" w:date="2015-05-19T17:12:00Z">
          <w:r w:rsidR="001A2D84" w:rsidDel="00A671D9">
            <w:rPr>
              <w:noProof/>
            </w:rPr>
            <w:delInstrText>122</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13" o:title=""/>
          </v:shape>
          <o:OLEObject Type="Embed" ProgID="Equation.DSMT4" ShapeID="_x0000_i2821" DrawAspect="Content" ObjectID="_1493808999" r:id="rId3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59" w:author="rawlins" w:date="2015-05-19T17:23:00Z">
          <w:r w:rsidR="00D3178E">
            <w:rPr>
              <w:noProof/>
            </w:rPr>
            <w:instrText>128</w:instrText>
          </w:r>
        </w:ins>
        <w:del w:id="2960" w:author="rawlins" w:date="2015-05-19T17:12:00Z">
          <w:r w:rsidR="001A2D84" w:rsidDel="00A671D9">
            <w:rPr>
              <w:noProof/>
            </w:rPr>
            <w:delInstrText>123</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15" o:title=""/>
          </v:shape>
          <o:OLEObject Type="Embed" ProgID="Equation.DSMT4" ShapeID="_x0000_i2822" DrawAspect="Content" ObjectID="_1493809000" r:id="rId361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1" w:author="rawlins" w:date="2015-05-19T17:23:00Z">
          <w:r w:rsidR="00D3178E">
            <w:rPr>
              <w:noProof/>
            </w:rPr>
            <w:instrText>129</w:instrText>
          </w:r>
        </w:ins>
        <w:del w:id="2962" w:author="rawlins" w:date="2015-05-19T17:12:00Z">
          <w:r w:rsidR="001A2D84" w:rsidDel="00A671D9">
            <w:rPr>
              <w:noProof/>
            </w:rPr>
            <w:delInstrText>124</w:delInstrText>
          </w:r>
        </w:del>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2963" w:author="rawlins" w:date="2015-05-19T17:23:00Z">
          <w:r w:rsidR="00D3178E">
            <w:instrText>(6.126)</w:instrText>
          </w:r>
        </w:ins>
        <w:del w:id="2964" w:author="rawlins" w:date="2015-05-19T17:12:00Z">
          <w:r w:rsidR="001A2D84" w:rsidDel="00A671D9">
            <w:delInstrText>(6.121)</w:delInstrText>
          </w:r>
        </w:del>
      </w:fldSimple>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7" o:title=""/>
          </v:shape>
          <o:OLEObject Type="Embed" ProgID="Equation.DSMT4" ShapeID="_x0000_i2823" DrawAspect="Content" ObjectID="_1493809001" r:id="rId361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5" w:author="rawlins" w:date="2015-05-19T17:23:00Z">
          <w:r w:rsidR="00D3178E">
            <w:rPr>
              <w:noProof/>
            </w:rPr>
            <w:instrText>130</w:instrText>
          </w:r>
        </w:ins>
        <w:del w:id="2966" w:author="rawlins" w:date="2015-05-19T17:12:00Z">
          <w:r w:rsidR="001A2D84" w:rsidDel="00A671D9">
            <w:rPr>
              <w:noProof/>
            </w:rPr>
            <w:delInstrText>125</w:delInstrText>
          </w:r>
        </w:del>
      </w:fldSimple>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19" o:title=""/>
          </v:shape>
          <o:OLEObject Type="Embed" ProgID="Equation.DSMT4" ShapeID="_x0000_i2824" DrawAspect="Content" ObjectID="_1493809002" r:id="rId362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7" w:author="rawlins" w:date="2015-05-19T17:23:00Z">
          <w:r w:rsidR="00D3178E">
            <w:rPr>
              <w:noProof/>
            </w:rPr>
            <w:instrText>131</w:instrText>
          </w:r>
        </w:ins>
        <w:del w:id="2968" w:author="rawlins" w:date="2015-05-19T17:12:00Z">
          <w:r w:rsidR="001A2D84" w:rsidDel="00A671D9">
            <w:rPr>
              <w:noProof/>
            </w:rPr>
            <w:delInstrText>126</w:delInstrText>
          </w:r>
        </w:del>
      </w:fldSimple>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21" o:title=""/>
          </v:shape>
          <o:OLEObject Type="Embed" ProgID="Equation.DSMT4" ShapeID="_x0000_i2825" DrawAspect="Content" ObjectID="_1493809003" r:id="rId362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69" w:author="rawlins" w:date="2015-05-19T17:23:00Z">
          <w:r w:rsidR="00D3178E">
            <w:rPr>
              <w:noProof/>
            </w:rPr>
            <w:instrText>132</w:instrText>
          </w:r>
        </w:ins>
        <w:del w:id="2970" w:author="rawlins" w:date="2015-05-19T17:12:00Z">
          <w:r w:rsidR="001A2D84" w:rsidDel="00A671D9">
            <w:rPr>
              <w:noProof/>
            </w:rPr>
            <w:delInstrText>127</w:delInstrText>
          </w:r>
        </w:del>
      </w:fldSimple>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23" o:title=""/>
          </v:shape>
          <o:OLEObject Type="Embed" ProgID="Equation.DSMT4" ShapeID="_x0000_i2826" DrawAspect="Content" ObjectID="_1493809004" r:id="rId362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1" w:author="rawlins" w:date="2015-05-19T17:23:00Z">
          <w:r w:rsidR="00D3178E">
            <w:rPr>
              <w:noProof/>
            </w:rPr>
            <w:instrText>133</w:instrText>
          </w:r>
        </w:ins>
        <w:del w:id="2972" w:author="rawlins" w:date="2015-05-19T17:12:00Z">
          <w:r w:rsidR="001A2D84" w:rsidDel="00A671D9">
            <w:rPr>
              <w:noProof/>
            </w:rPr>
            <w:delInstrText>128</w:delInstrText>
          </w:r>
        </w:del>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2973" w:author="rawlins" w:date="2015-05-19T17:23:00Z">
          <w:r w:rsidR="00D3178E">
            <w:instrText>(6.123)</w:instrText>
          </w:r>
        </w:ins>
        <w:del w:id="2974" w:author="rawlins" w:date="2015-05-19T17:12:00Z">
          <w:r w:rsidR="001A2D84" w:rsidDel="00A671D9">
            <w:delInstrText>(6.118)</w:delInstrText>
          </w:r>
        </w:del>
      </w:fldSimple>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25" o:title=""/>
          </v:shape>
          <o:OLEObject Type="Embed" ProgID="Equation.DSMT4" ShapeID="_x0000_i2827" DrawAspect="Content" ObjectID="_1493809005" r:id="rId362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5" w:author="rawlins" w:date="2015-05-19T17:23:00Z">
          <w:r w:rsidR="00D3178E">
            <w:rPr>
              <w:noProof/>
            </w:rPr>
            <w:instrText>134</w:instrText>
          </w:r>
        </w:ins>
        <w:del w:id="2976" w:author="rawlins" w:date="2015-05-19T17:12:00Z">
          <w:r w:rsidR="001A2D84" w:rsidDel="00A671D9">
            <w:rPr>
              <w:noProof/>
            </w:rPr>
            <w:delInstrText>129</w:delInstrText>
          </w:r>
        </w:del>
      </w:fldSimple>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7" o:title=""/>
          </v:shape>
          <o:OLEObject Type="Embed" ProgID="Equation.DSMT4" ShapeID="_x0000_i2828" DrawAspect="Content" ObjectID="_1493809006" r:id="rId362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ins w:id="2977" w:author="rawlins" w:date="2015-05-19T17:23:00Z">
          <w:r w:rsidR="00D3178E">
            <w:rPr>
              <w:noProof/>
            </w:rPr>
            <w:instrText>135</w:instrText>
          </w:r>
        </w:ins>
        <w:del w:id="2978" w:author="rawlins" w:date="2015-05-19T17:12:00Z">
          <w:r w:rsidR="001A2D84" w:rsidDel="00A671D9">
            <w:rPr>
              <w:noProof/>
            </w:rPr>
            <w:delInstrText>130</w:delInstrText>
          </w:r>
        </w:del>
      </w:fldSimple>
      <w:r>
        <w:instrText>)</w:instrText>
      </w:r>
      <w:r>
        <w:fldChar w:fldCharType="end"/>
      </w:r>
    </w:p>
    <w:p w14:paraId="19832CAC" w14:textId="77777777" w:rsidR="008C7882" w:rsidRPr="001A3520" w:rsidRDefault="008C7882" w:rsidP="008C7882"/>
    <w:p w14:paraId="58558625" w14:textId="5D8E2CEF" w:rsidR="002B7157" w:rsidDel="00C23C1A" w:rsidRDefault="002B7157" w:rsidP="008C7882">
      <w:pPr>
        <w:pStyle w:val="Heading1"/>
        <w:numPr>
          <w:ilvl w:val="0"/>
          <w:numId w:val="0"/>
        </w:numPr>
        <w:rPr>
          <w:del w:id="2979" w:author="David Rawlins" w:date="2015-05-22T12:39:00Z"/>
        </w:rPr>
      </w:pPr>
    </w:p>
    <w:p w14:paraId="6408141A" w14:textId="77777777" w:rsidR="002B7157" w:rsidRDefault="002B7157">
      <w:pPr>
        <w:jc w:val="left"/>
        <w:rPr>
          <w:rFonts w:cs="Arial"/>
          <w:b/>
          <w:bCs/>
          <w:kern w:val="32"/>
          <w:sz w:val="40"/>
          <w:szCs w:val="32"/>
        </w:rPr>
      </w:pPr>
      <w:bookmarkStart w:id="2980" w:name="_GoBack"/>
      <w:bookmarkEnd w:id="2980"/>
      <w:r>
        <w:br w:type="page"/>
      </w:r>
    </w:p>
    <w:p w14:paraId="24F82168" w14:textId="77777777" w:rsidR="002B7157" w:rsidRDefault="002B7157" w:rsidP="00F75A04">
      <w:pPr>
        <w:pStyle w:val="Heading1"/>
      </w:pPr>
      <w:bookmarkStart w:id="2981" w:name="_Toc289032651"/>
      <w:r>
        <w:lastRenderedPageBreak/>
        <w:t>Dynamics</w:t>
      </w:r>
      <w:bookmarkEnd w:id="2981"/>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29" o:title=""/>
          </v:shape>
          <o:OLEObject Type="Embed" ProgID="Equation.DSMT4" ShapeID="_x0000_i2829" DrawAspect="Content" ObjectID="_1493809007" r:id="rId3630"/>
        </w:object>
      </w:r>
      <w:r>
        <w:t xml:space="preserve"> </w:t>
      </w:r>
      <w:r>
        <w:tab/>
      </w:r>
      <w:ins w:id="2982" w:author="Kingsley" w:date="2014-05-24T14:25:00Z">
        <w:r w:rsidR="00567B45">
          <w:fldChar w:fldCharType="begin"/>
        </w:r>
        <w:r w:rsidR="00567B45">
          <w:instrText xml:space="preserve"> MACROBUTTON MTEditEquationSection2 </w:instrText>
        </w:r>
        <w:r w:rsidR="00567B45" w:rsidRPr="00567B45">
          <w:rPr>
            <w:rStyle w:val="MTEquationSection"/>
            <w:rPrChange w:id="2983" w:author="Kingsley" w:date="2014-05-24T14:25:00Z">
              <w:rPr/>
            </w:rPrChange>
          </w:rPr>
          <w:instrText>Equation Section 7</w:instrText>
        </w:r>
        <w:r w:rsidR="00567B45">
          <w:fldChar w:fldCharType="begin"/>
        </w:r>
        <w:r w:rsidR="00567B45">
          <w:instrText xml:space="preserve"> SEQ MTEqn \r \h \* MERGEFORMAT </w:instrText>
        </w:r>
      </w:ins>
      <w:del w:id="2984" w:author="Gerard" w:date="2015-05-06T12:49:00Z">
        <w:r w:rsidR="00567B45">
          <w:fldChar w:fldCharType="end"/>
        </w:r>
      </w:del>
      <w:ins w:id="2985" w:author="Kingsley" w:date="2014-05-24T14:25:00Z">
        <w:r w:rsidR="00567B45">
          <w:fldChar w:fldCharType="begin"/>
        </w:r>
        <w:r w:rsidR="00567B45">
          <w:instrText xml:space="preserve"> SEQ MTSec \r 7 \h \* MERGEFORMAT </w:instrText>
        </w:r>
      </w:ins>
      <w:del w:id="2986" w:author="Gerard" w:date="2015-05-06T12:49:00Z">
        <w:r w:rsidR="00567B45">
          <w:fldChar w:fldCharType="end"/>
        </w:r>
      </w:del>
      <w:ins w:id="2987" w:author="Kingsley" w:date="2014-05-24T14:25:00Z">
        <w:r w:rsidR="00567B45">
          <w:fldChar w:fldCharType="end"/>
        </w:r>
        <w:del w:id="2988"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2989" w:author="rawlins" w:date="2015-05-19T17:20:00Z">
        <w:r w:rsidR="00567B45" w:rsidDel="00B70E0F">
          <w:fldChar w:fldCharType="end"/>
        </w:r>
      </w:del>
      <w:bookmarkStart w:id="2990" w:name="ZEqnNum192348"/>
      <w:ins w:id="2991" w:author="Kingsley" w:date="2014-05-24T14:25:00Z">
        <w:del w:id="2992"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2993" w:author="rawlins" w:date="2015-05-19T17:20:00Z">
        <w:r w:rsidR="00567B45" w:rsidDel="00B70E0F">
          <w:fldChar w:fldCharType="end"/>
        </w:r>
      </w:del>
      <w:ins w:id="2994" w:author="Kingsley" w:date="2014-05-24T14:25:00Z">
        <w:del w:id="2995"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2996" w:author="rawlins" w:date="2015-05-19T17:20:00Z">
        <w:r w:rsidR="00567B45" w:rsidDel="00B70E0F">
          <w:fldChar w:fldCharType="end"/>
        </w:r>
      </w:del>
      <w:ins w:id="2997" w:author="Kingsley" w:date="2014-05-24T14:25:00Z">
        <w:del w:id="2998" w:author="rawlins" w:date="2015-05-19T17:20:00Z">
          <w:r w:rsidR="00567B45" w:rsidDel="00B70E0F">
            <w:delInstrText>)</w:delInstrText>
          </w:r>
          <w:bookmarkEnd w:id="2990"/>
          <w:r w:rsidR="00567B45" w:rsidDel="00B70E0F">
            <w:fldChar w:fldCharType="end"/>
          </w:r>
        </w:del>
      </w:ins>
      <w:ins w:id="2999"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00" w:name="ZEqnNum633324"/>
        <w:r w:rsidR="00B70E0F">
          <w:instrText>(</w:instrText>
        </w:r>
        <w:r w:rsidR="00B70E0F">
          <w:fldChar w:fldCharType="begin"/>
        </w:r>
        <w:r w:rsidR="00B70E0F">
          <w:instrText xml:space="preserve"> SEQ MTSec \c \* Arabic \* MERGEFORMAT </w:instrText>
        </w:r>
      </w:ins>
      <w:r w:rsidR="00B70E0F">
        <w:fldChar w:fldCharType="separate"/>
      </w:r>
      <w:ins w:id="3001" w:author="rawlins" w:date="2015-05-19T17:23:00Z">
        <w:r w:rsidR="00D3178E">
          <w:rPr>
            <w:noProof/>
          </w:rPr>
          <w:instrText>7</w:instrText>
        </w:r>
      </w:ins>
      <w:ins w:id="3002"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03" w:author="rawlins" w:date="2015-05-19T17:23:00Z">
        <w:r w:rsidR="00D3178E">
          <w:rPr>
            <w:noProof/>
          </w:rPr>
          <w:instrText>1</w:instrText>
        </w:r>
      </w:ins>
      <w:ins w:id="3004" w:author="rawlins" w:date="2015-05-19T17:20:00Z">
        <w:r w:rsidR="00B70E0F">
          <w:fldChar w:fldCharType="end"/>
        </w:r>
        <w:r w:rsidR="00B70E0F">
          <w:instrText>)</w:instrText>
        </w:r>
        <w:bookmarkEnd w:id="3000"/>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31" o:title=""/>
          </v:shape>
          <o:OLEObject Type="Embed" ProgID="Equation.DSMT4" ShapeID="_x0000_i2830" DrawAspect="Content" ObjectID="_1493809008" r:id="rId3632"/>
        </w:object>
      </w:r>
      <w:r>
        <w:t xml:space="preserve"> </w:t>
      </w:r>
      <w:r>
        <w:tab/>
      </w:r>
      <w:ins w:id="3005" w:author="Kingsley" w:date="2014-05-24T14:25:00Z">
        <w:del w:id="3006"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07" w:author="rawlins" w:date="2015-05-19T17:20:00Z">
        <w:r w:rsidR="00567B45" w:rsidDel="00B70E0F">
          <w:fldChar w:fldCharType="end"/>
        </w:r>
      </w:del>
      <w:bookmarkStart w:id="3008" w:name="ZEqnNum177335"/>
      <w:ins w:id="3009" w:author="Kingsley" w:date="2014-05-24T14:25:00Z">
        <w:del w:id="3010"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11" w:author="rawlins" w:date="2015-05-19T17:20:00Z">
        <w:r w:rsidR="00567B45" w:rsidDel="00B70E0F">
          <w:fldChar w:fldCharType="end"/>
        </w:r>
      </w:del>
      <w:ins w:id="3012" w:author="Kingsley" w:date="2014-05-24T14:25:00Z">
        <w:del w:id="3013"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14" w:author="rawlins" w:date="2015-05-19T17:20:00Z">
        <w:r w:rsidR="00567B45" w:rsidDel="00B70E0F">
          <w:fldChar w:fldCharType="end"/>
        </w:r>
      </w:del>
      <w:ins w:id="3015" w:author="Kingsley" w:date="2014-05-24T14:25:00Z">
        <w:del w:id="3016" w:author="rawlins" w:date="2015-05-19T17:20:00Z">
          <w:r w:rsidR="00567B45" w:rsidDel="00B70E0F">
            <w:delInstrText>)</w:delInstrText>
          </w:r>
          <w:bookmarkEnd w:id="3008"/>
          <w:r w:rsidR="00567B45" w:rsidDel="00B70E0F">
            <w:fldChar w:fldCharType="end"/>
          </w:r>
        </w:del>
      </w:ins>
      <w:ins w:id="3017"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18" w:name="ZEqnNum748144"/>
        <w:r w:rsidR="00B70E0F">
          <w:instrText>(</w:instrText>
        </w:r>
        <w:r w:rsidR="00B70E0F">
          <w:fldChar w:fldCharType="begin"/>
        </w:r>
        <w:r w:rsidR="00B70E0F">
          <w:instrText xml:space="preserve"> SEQ MTSec \c \* Arabic \* MERGEFORMAT </w:instrText>
        </w:r>
      </w:ins>
      <w:r w:rsidR="00B70E0F">
        <w:fldChar w:fldCharType="separate"/>
      </w:r>
      <w:ins w:id="3019" w:author="rawlins" w:date="2015-05-19T17:23:00Z">
        <w:r w:rsidR="00D3178E">
          <w:rPr>
            <w:noProof/>
          </w:rPr>
          <w:instrText>7</w:instrText>
        </w:r>
      </w:ins>
      <w:ins w:id="3020"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21" w:author="rawlins" w:date="2015-05-19T17:23:00Z">
        <w:r w:rsidR="00D3178E">
          <w:rPr>
            <w:noProof/>
          </w:rPr>
          <w:instrText>2</w:instrText>
        </w:r>
      </w:ins>
      <w:ins w:id="3022" w:author="rawlins" w:date="2015-05-19T17:20:00Z">
        <w:r w:rsidR="00B70E0F">
          <w:fldChar w:fldCharType="end"/>
        </w:r>
        <w:r w:rsidR="00B70E0F">
          <w:instrText>)</w:instrText>
        </w:r>
        <w:bookmarkEnd w:id="3018"/>
        <w:r w:rsidR="00B70E0F">
          <w:fldChar w:fldCharType="end"/>
        </w:r>
      </w:ins>
    </w:p>
    <w:p w14:paraId="22907663" w14:textId="75B168E5" w:rsidR="00734D81" w:rsidRDefault="00734D81" w:rsidP="00F75A04">
      <w:r>
        <w:t xml:space="preserve">Using </w:t>
      </w:r>
      <w:ins w:id="3023"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024" w:author="rawlins" w:date="2015-05-19T17:23:00Z">
        <w:r w:rsidR="00D3178E">
          <w:instrText>(7.2)</w:instrText>
        </w:r>
      </w:ins>
      <w:ins w:id="3025"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33" o:title=""/>
          </v:shape>
          <o:OLEObject Type="Embed" ProgID="Equation.DSMT4" ShapeID="_x0000_i2831" DrawAspect="Content" ObjectID="_1493809009" r:id="rId3634"/>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35" o:title=""/>
          </v:shape>
          <o:OLEObject Type="Embed" ProgID="Equation.DSMT4" ShapeID="_x0000_i2832" DrawAspect="Content" ObjectID="_1493809010" r:id="rId3636"/>
        </w:object>
      </w:r>
      <w:r>
        <w:t xml:space="preserve"> </w:t>
      </w:r>
      <w:r>
        <w:tab/>
      </w:r>
      <w:ins w:id="3026" w:author="Kingsley" w:date="2014-05-24T14:25:00Z">
        <w:del w:id="3027"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28" w:author="rawlins" w:date="2015-05-19T17:20:00Z">
        <w:r w:rsidR="00567B45" w:rsidDel="00B70E0F">
          <w:fldChar w:fldCharType="end"/>
        </w:r>
      </w:del>
      <w:bookmarkStart w:id="3029" w:name="ZEqnNum768201"/>
      <w:ins w:id="3030" w:author="Kingsley" w:date="2014-05-24T14:25:00Z">
        <w:del w:id="3031"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32" w:author="rawlins" w:date="2015-05-19T17:20:00Z">
        <w:r w:rsidR="00567B45" w:rsidDel="00B70E0F">
          <w:fldChar w:fldCharType="end"/>
        </w:r>
      </w:del>
      <w:ins w:id="3033" w:author="Kingsley" w:date="2014-05-24T14:25:00Z">
        <w:del w:id="3034"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35" w:author="rawlins" w:date="2015-05-19T17:20:00Z">
        <w:r w:rsidR="00567B45" w:rsidDel="00B70E0F">
          <w:fldChar w:fldCharType="end"/>
        </w:r>
      </w:del>
      <w:ins w:id="3036" w:author="Kingsley" w:date="2014-05-24T14:25:00Z">
        <w:del w:id="3037" w:author="rawlins" w:date="2015-05-19T17:20:00Z">
          <w:r w:rsidR="00567B45" w:rsidDel="00B70E0F">
            <w:delInstrText>)</w:delInstrText>
          </w:r>
          <w:bookmarkEnd w:id="3029"/>
          <w:r w:rsidR="00567B45" w:rsidDel="00B70E0F">
            <w:fldChar w:fldCharType="end"/>
          </w:r>
        </w:del>
      </w:ins>
      <w:ins w:id="3038"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39" w:name="ZEqnNum747290"/>
        <w:r w:rsidR="00B70E0F">
          <w:instrText>(</w:instrText>
        </w:r>
        <w:r w:rsidR="00B70E0F">
          <w:fldChar w:fldCharType="begin"/>
        </w:r>
        <w:r w:rsidR="00B70E0F">
          <w:instrText xml:space="preserve"> SEQ MTSec \c \* Arabic \* MERGEFORMAT </w:instrText>
        </w:r>
      </w:ins>
      <w:r w:rsidR="00B70E0F">
        <w:fldChar w:fldCharType="separate"/>
      </w:r>
      <w:ins w:id="3040" w:author="rawlins" w:date="2015-05-19T17:23:00Z">
        <w:r w:rsidR="00D3178E">
          <w:rPr>
            <w:noProof/>
          </w:rPr>
          <w:instrText>7</w:instrText>
        </w:r>
      </w:ins>
      <w:ins w:id="3041"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42" w:author="rawlins" w:date="2015-05-19T17:23:00Z">
        <w:r w:rsidR="00D3178E">
          <w:rPr>
            <w:noProof/>
          </w:rPr>
          <w:instrText>3</w:instrText>
        </w:r>
      </w:ins>
      <w:ins w:id="3043" w:author="rawlins" w:date="2015-05-19T17:20:00Z">
        <w:r w:rsidR="00B70E0F">
          <w:fldChar w:fldCharType="end"/>
        </w:r>
        <w:r w:rsidR="00B70E0F">
          <w:instrText>)</w:instrText>
        </w:r>
        <w:bookmarkEnd w:id="3039"/>
        <w:r w:rsidR="00B70E0F">
          <w:fldChar w:fldCharType="end"/>
        </w:r>
      </w:ins>
    </w:p>
    <w:p w14:paraId="635D596A" w14:textId="014A0573" w:rsidR="00CC7944" w:rsidRDefault="00CC7944" w:rsidP="00F75A04">
      <w:r>
        <w:t>Substituting this into equation</w:t>
      </w:r>
      <w:ins w:id="3044"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45" w:author="rawlins" w:date="2015-05-19T17:23:00Z">
        <w:r w:rsidR="00D3178E">
          <w:instrText>(7.1)</w:instrText>
        </w:r>
      </w:ins>
      <w:ins w:id="3046"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7" o:title=""/>
          </v:shape>
          <o:OLEObject Type="Embed" ProgID="Equation.DSMT4" ShapeID="_x0000_i2833" DrawAspect="Content" ObjectID="_1493809011" r:id="rId3638"/>
        </w:object>
      </w:r>
      <w:r>
        <w:t xml:space="preserve"> </w:t>
      </w:r>
      <w:r>
        <w:tab/>
      </w:r>
      <w:ins w:id="3047" w:author="Kingsley" w:date="2014-05-24T14:25:00Z">
        <w:del w:id="3048"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49" w:author="rawlins" w:date="2015-05-19T17:20:00Z">
        <w:r w:rsidR="00567B45" w:rsidDel="00B70E0F">
          <w:fldChar w:fldCharType="end"/>
        </w:r>
      </w:del>
      <w:ins w:id="3050" w:author="Kingsley" w:date="2014-05-24T14:25:00Z">
        <w:del w:id="3051"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52" w:author="rawlins" w:date="2015-05-19T17:20:00Z">
        <w:r w:rsidR="00567B45" w:rsidDel="00B70E0F">
          <w:fldChar w:fldCharType="end"/>
        </w:r>
      </w:del>
      <w:ins w:id="3053" w:author="Kingsley" w:date="2014-05-24T14:25:00Z">
        <w:del w:id="3054"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55" w:author="rawlins" w:date="2015-05-19T17:20:00Z">
        <w:r w:rsidR="00567B45" w:rsidDel="00B70E0F">
          <w:fldChar w:fldCharType="end"/>
        </w:r>
      </w:del>
      <w:ins w:id="3056" w:author="Kingsley" w:date="2014-05-24T14:25:00Z">
        <w:del w:id="3057" w:author="rawlins" w:date="2015-05-19T17:20:00Z">
          <w:r w:rsidR="00567B45" w:rsidDel="00B70E0F">
            <w:delInstrText>)</w:delInstrText>
          </w:r>
          <w:r w:rsidR="00567B45" w:rsidDel="00B70E0F">
            <w:fldChar w:fldCharType="end"/>
          </w:r>
        </w:del>
      </w:ins>
      <w:ins w:id="3058"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059" w:author="rawlins" w:date="2015-05-19T17:23:00Z">
        <w:r w:rsidR="00D3178E">
          <w:rPr>
            <w:noProof/>
          </w:rPr>
          <w:instrText>7</w:instrText>
        </w:r>
      </w:ins>
      <w:ins w:id="3060"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61" w:author="rawlins" w:date="2015-05-19T17:23:00Z">
        <w:r w:rsidR="00D3178E">
          <w:rPr>
            <w:noProof/>
          </w:rPr>
          <w:instrText>4</w:instrText>
        </w:r>
      </w:ins>
      <w:ins w:id="3062"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39" o:title=""/>
          </v:shape>
          <o:OLEObject Type="Embed" ProgID="Equation.DSMT4" ShapeID="_x0000_i2834" DrawAspect="Content" ObjectID="_1493809012" r:id="rId3640"/>
        </w:object>
      </w:r>
      <w:r>
        <w:t xml:space="preserve"> and using</w:t>
      </w:r>
      <w:ins w:id="3063"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64"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41" o:title=""/>
          </v:shape>
          <o:OLEObject Type="Embed" ProgID="Equation.DSMT4" ShapeID="_x0000_i2835" DrawAspect="Content" ObjectID="_1493809013" r:id="rId3642"/>
        </w:object>
      </w:r>
      <w:r>
        <w:t xml:space="preserve"> . The acceleration vector </w:t>
      </w:r>
      <w:r w:rsidR="00905817" w:rsidRPr="00905817">
        <w:rPr>
          <w:position w:val="-12"/>
        </w:rPr>
        <w:object w:dxaOrig="420" w:dyaOrig="380" w14:anchorId="3EE78515">
          <v:shape id="_x0000_i2836" type="#_x0000_t75" style="width:20.4pt;height:19pt" o:ole="">
            <v:imagedata r:id="rId3643" o:title=""/>
          </v:shape>
          <o:OLEObject Type="Embed" ProgID="Equation.DSMT4" ShapeID="_x0000_i2836" DrawAspect="Content" ObjectID="_1493809014" r:id="rId3644"/>
        </w:object>
      </w:r>
      <w:r>
        <w:t xml:space="preserve"> can then be found from</w:t>
      </w:r>
      <w:ins w:id="3065"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66"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45" o:title=""/>
          </v:shape>
          <o:OLEObject Type="Embed" ProgID="Equation.DSMT4" ShapeID="_x0000_i2837" DrawAspect="Content" ObjectID="_1493809015" r:id="rId3646"/>
        </w:object>
      </w:r>
      <w:r>
        <w:t xml:space="preserve"> from</w:t>
      </w:r>
      <w:del w:id="3067" w:author="Kingsley" w:date="2014-05-24T14:28:00Z">
        <w:r w:rsidDel="00567B45">
          <w:delText xml:space="preserve"> </w:delText>
        </w:r>
      </w:del>
      <w:ins w:id="3068"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69" w:author="rawlins" w:date="2015-05-19T17:23:00Z">
        <w:r w:rsidR="00D3178E">
          <w:instrText>(7.3)</w:instrText>
        </w:r>
        <w:r w:rsidR="00D3178E">
          <w:fldChar w:fldCharType="end"/>
        </w:r>
        <w:r w:rsidR="00D3178E">
          <w:fldChar w:fldCharType="end"/>
        </w:r>
      </w:ins>
      <w:r>
        <w:t>.</w:t>
      </w:r>
      <w:ins w:id="3070" w:author="Kingsley" w:date="2014-05-24T14:28:00Z">
        <w:r w:rsidR="00567B45">
          <w:t xml:space="preserve"> </w:t>
        </w:r>
      </w:ins>
      <w:del w:id="3071"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072" w:name="_Toc289032652"/>
      <w:r>
        <w:lastRenderedPageBreak/>
        <w:t>References</w:t>
      </w:r>
      <w:bookmarkEnd w:id="3072"/>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073" w:name="_ENREF_1"/>
      <w:r w:rsidR="00214E15" w:rsidRPr="00214E15">
        <w:rPr>
          <w:noProof/>
        </w:rPr>
        <w:t>[1]</w:t>
      </w:r>
      <w:r w:rsidR="00214E15" w:rsidRPr="00214E15">
        <w:rPr>
          <w:noProof/>
        </w:rPr>
        <w:tab/>
        <w:t>Bonet, J., and Wood, R. D., 1997, Nonlinear continuum mechanics for finite element analysis, Cambridge University Press.</w:t>
      </w:r>
      <w:bookmarkEnd w:id="3073"/>
    </w:p>
    <w:p w14:paraId="074A42DF" w14:textId="77777777" w:rsidR="00214E15" w:rsidRPr="00214E15" w:rsidRDefault="00214E15" w:rsidP="00214E15">
      <w:pPr>
        <w:pStyle w:val="EndNoteBibliography"/>
        <w:rPr>
          <w:noProof/>
        </w:rPr>
      </w:pPr>
      <w:bookmarkStart w:id="3074" w:name="_ENREF_2"/>
      <w:r w:rsidRPr="00214E15">
        <w:rPr>
          <w:noProof/>
        </w:rPr>
        <w:t>[2]</w:t>
      </w:r>
      <w:r w:rsidRPr="00214E15">
        <w:rPr>
          <w:noProof/>
        </w:rPr>
        <w:tab/>
        <w:t>Lai, W. M., Rubin, D., and Krempl, E., 2010, Introduction to continuum mechanics, Butterworth-Heinemann/Elsevier, Amsterdam ; Boston.</w:t>
      </w:r>
      <w:bookmarkEnd w:id="3074"/>
    </w:p>
    <w:p w14:paraId="2044C397" w14:textId="77777777" w:rsidR="00214E15" w:rsidRPr="00214E15" w:rsidRDefault="00214E15" w:rsidP="00214E15">
      <w:pPr>
        <w:pStyle w:val="EndNoteBibliography"/>
        <w:rPr>
          <w:noProof/>
        </w:rPr>
      </w:pPr>
      <w:bookmarkStart w:id="3075" w:name="_ENREF_3"/>
      <w:r w:rsidRPr="00214E15">
        <w:rPr>
          <w:noProof/>
        </w:rPr>
        <w:t>[3]</w:t>
      </w:r>
      <w:r w:rsidRPr="00214E15">
        <w:rPr>
          <w:noProof/>
        </w:rPr>
        <w:tab/>
        <w:t>Spencer, A. J. M., 1984, Continuum Theory of the Mechanics of Fibre-Reinforced Composites, Springer-Verlag, New York.</w:t>
      </w:r>
      <w:bookmarkEnd w:id="3075"/>
    </w:p>
    <w:p w14:paraId="4D4F828F" w14:textId="77777777" w:rsidR="00214E15" w:rsidRPr="00214E15" w:rsidRDefault="00214E15" w:rsidP="00214E15">
      <w:pPr>
        <w:pStyle w:val="EndNoteBibliography"/>
        <w:rPr>
          <w:noProof/>
        </w:rPr>
      </w:pPr>
      <w:bookmarkStart w:id="3076" w:name="_ENREF_4"/>
      <w:r w:rsidRPr="00214E15">
        <w:rPr>
          <w:noProof/>
        </w:rPr>
        <w:t>[4]</w:t>
      </w:r>
      <w:r w:rsidRPr="00214E15">
        <w:rPr>
          <w:noProof/>
        </w:rPr>
        <w:tab/>
        <w:t>Holzapfel, G. A., 2000, Nonlinear solid mechanics : a continuum approach for engineering, Wiley, Chichester ; New York.</w:t>
      </w:r>
      <w:bookmarkEnd w:id="3076"/>
    </w:p>
    <w:p w14:paraId="487E6488" w14:textId="77777777" w:rsidR="00214E15" w:rsidRPr="00214E15" w:rsidRDefault="00214E15" w:rsidP="00214E15">
      <w:pPr>
        <w:pStyle w:val="EndNoteBibliography"/>
        <w:rPr>
          <w:noProof/>
        </w:rPr>
      </w:pPr>
      <w:bookmarkStart w:id="3077"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077"/>
    </w:p>
    <w:p w14:paraId="42183145" w14:textId="77777777" w:rsidR="00214E15" w:rsidRPr="00214E15" w:rsidRDefault="00214E15" w:rsidP="00214E15">
      <w:pPr>
        <w:pStyle w:val="EndNoteBibliography"/>
        <w:rPr>
          <w:noProof/>
        </w:rPr>
      </w:pPr>
      <w:bookmarkStart w:id="3078"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078"/>
    </w:p>
    <w:p w14:paraId="1A22C2AF" w14:textId="77777777" w:rsidR="00214E15" w:rsidRPr="00214E15" w:rsidRDefault="00214E15" w:rsidP="00214E15">
      <w:pPr>
        <w:pStyle w:val="EndNoteBibliography"/>
        <w:rPr>
          <w:noProof/>
        </w:rPr>
      </w:pPr>
      <w:bookmarkStart w:id="3079"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079"/>
    </w:p>
    <w:p w14:paraId="2E2135A9" w14:textId="77777777" w:rsidR="00214E15" w:rsidRPr="00214E15" w:rsidRDefault="00214E15" w:rsidP="00214E15">
      <w:pPr>
        <w:pStyle w:val="EndNoteBibliography"/>
        <w:rPr>
          <w:noProof/>
        </w:rPr>
      </w:pPr>
      <w:bookmarkStart w:id="3080"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080"/>
    </w:p>
    <w:p w14:paraId="6799BF34" w14:textId="77777777" w:rsidR="00214E15" w:rsidRPr="00214E15" w:rsidRDefault="00214E15" w:rsidP="00214E15">
      <w:pPr>
        <w:pStyle w:val="EndNoteBibliography"/>
        <w:rPr>
          <w:noProof/>
        </w:rPr>
      </w:pPr>
      <w:bookmarkStart w:id="3081" w:name="_ENREF_9"/>
      <w:r w:rsidRPr="00214E15">
        <w:rPr>
          <w:noProof/>
        </w:rPr>
        <w:t>[9]</w:t>
      </w:r>
      <w:r w:rsidRPr="00214E15">
        <w:rPr>
          <w:noProof/>
        </w:rPr>
        <w:tab/>
        <w:t>Bowen, R. M., 1980, "Incompressible porous media models by use of the theory of mixtures," Int J Eng Sci, 18(9), pp. 1129-1148.</w:t>
      </w:r>
      <w:bookmarkEnd w:id="3081"/>
    </w:p>
    <w:p w14:paraId="02D50742" w14:textId="77777777" w:rsidR="00214E15" w:rsidRPr="00214E15" w:rsidRDefault="00214E15" w:rsidP="00214E15">
      <w:pPr>
        <w:pStyle w:val="EndNoteBibliography"/>
        <w:rPr>
          <w:noProof/>
        </w:rPr>
      </w:pPr>
      <w:bookmarkStart w:id="3082"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082"/>
    </w:p>
    <w:p w14:paraId="026D2D60" w14:textId="77777777" w:rsidR="00214E15" w:rsidRPr="00214E15" w:rsidRDefault="00214E15" w:rsidP="00214E15">
      <w:pPr>
        <w:pStyle w:val="EndNoteBibliography"/>
        <w:rPr>
          <w:noProof/>
        </w:rPr>
      </w:pPr>
      <w:bookmarkStart w:id="3083" w:name="_ENREF_11"/>
      <w:r w:rsidRPr="00214E15">
        <w:rPr>
          <w:noProof/>
        </w:rPr>
        <w:t>[11]</w:t>
      </w:r>
      <w:r w:rsidRPr="00214E15">
        <w:rPr>
          <w:noProof/>
        </w:rPr>
        <w:tab/>
        <w:t>Truesdell, C., and Toupin, R., 1960, The classical field theories, Springer, Heidelberg.</w:t>
      </w:r>
      <w:bookmarkEnd w:id="3083"/>
    </w:p>
    <w:p w14:paraId="0CFE8EB2" w14:textId="77777777" w:rsidR="00214E15" w:rsidRPr="00214E15" w:rsidRDefault="00214E15" w:rsidP="00214E15">
      <w:pPr>
        <w:pStyle w:val="EndNoteBibliography"/>
        <w:rPr>
          <w:noProof/>
        </w:rPr>
      </w:pPr>
      <w:bookmarkStart w:id="3084" w:name="_ENREF_12"/>
      <w:r w:rsidRPr="00214E15">
        <w:rPr>
          <w:noProof/>
        </w:rPr>
        <w:t>[12]</w:t>
      </w:r>
      <w:r w:rsidRPr="00214E15">
        <w:rPr>
          <w:noProof/>
        </w:rPr>
        <w:tab/>
        <w:t>Bowen, R. M., 1976, Theory of mixtures, Academic Press, New York.</w:t>
      </w:r>
      <w:bookmarkEnd w:id="3084"/>
    </w:p>
    <w:p w14:paraId="2588C29A" w14:textId="77777777" w:rsidR="00214E15" w:rsidRPr="00214E15" w:rsidRDefault="00214E15" w:rsidP="00214E15">
      <w:pPr>
        <w:pStyle w:val="EndNoteBibliography"/>
        <w:rPr>
          <w:noProof/>
        </w:rPr>
      </w:pPr>
      <w:bookmarkStart w:id="3085"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085"/>
    </w:p>
    <w:p w14:paraId="6F03BEFC" w14:textId="77777777" w:rsidR="00214E15" w:rsidRPr="00214E15" w:rsidRDefault="00214E15" w:rsidP="00214E15">
      <w:pPr>
        <w:pStyle w:val="EndNoteBibliography"/>
        <w:rPr>
          <w:noProof/>
        </w:rPr>
      </w:pPr>
      <w:bookmarkStart w:id="3086"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086"/>
    </w:p>
    <w:p w14:paraId="29770900" w14:textId="77777777" w:rsidR="00214E15" w:rsidRPr="00214E15" w:rsidRDefault="00214E15" w:rsidP="00214E15">
      <w:pPr>
        <w:pStyle w:val="EndNoteBibliography"/>
        <w:rPr>
          <w:noProof/>
        </w:rPr>
      </w:pPr>
      <w:bookmarkStart w:id="3087"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087"/>
    </w:p>
    <w:p w14:paraId="396AEFA7" w14:textId="77777777" w:rsidR="00214E15" w:rsidRPr="00214E15" w:rsidRDefault="00214E15" w:rsidP="00214E15">
      <w:pPr>
        <w:pStyle w:val="EndNoteBibliography"/>
        <w:rPr>
          <w:noProof/>
        </w:rPr>
      </w:pPr>
      <w:bookmarkStart w:id="3088"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088"/>
    </w:p>
    <w:p w14:paraId="6EBC5D35" w14:textId="77777777" w:rsidR="00214E15" w:rsidRPr="00214E15" w:rsidRDefault="00214E15" w:rsidP="00214E15">
      <w:pPr>
        <w:pStyle w:val="EndNoteBibliography"/>
        <w:rPr>
          <w:noProof/>
        </w:rPr>
      </w:pPr>
      <w:bookmarkStart w:id="3089" w:name="_ENREF_17"/>
      <w:r w:rsidRPr="00214E15">
        <w:rPr>
          <w:noProof/>
        </w:rPr>
        <w:t>[17]</w:t>
      </w:r>
      <w:r w:rsidRPr="00214E15">
        <w:rPr>
          <w:noProof/>
        </w:rPr>
        <w:tab/>
        <w:t>Tinoco Jr., I., Sauer, K., and Wang, J. C., 1995, Physical chemistry : principles and applications in biological sciences, Prentice Hall.</w:t>
      </w:r>
      <w:bookmarkEnd w:id="3089"/>
    </w:p>
    <w:p w14:paraId="4D1E7722" w14:textId="77777777" w:rsidR="00214E15" w:rsidRPr="00214E15" w:rsidRDefault="00214E15" w:rsidP="00214E15">
      <w:pPr>
        <w:pStyle w:val="EndNoteBibliography"/>
        <w:rPr>
          <w:noProof/>
        </w:rPr>
      </w:pPr>
      <w:bookmarkStart w:id="3090" w:name="_ENREF_18"/>
      <w:r w:rsidRPr="00214E15">
        <w:rPr>
          <w:noProof/>
        </w:rPr>
        <w:t>[18]</w:t>
      </w:r>
      <w:r w:rsidRPr="00214E15">
        <w:rPr>
          <w:noProof/>
        </w:rPr>
        <w:tab/>
        <w:t>Laurent, T. C., and Killander, J., 1963, "A Theory of Gel Filtration and its Experimental Verification," J Chromatogr, 14, pp. 317-330.</w:t>
      </w:r>
      <w:bookmarkEnd w:id="3090"/>
    </w:p>
    <w:p w14:paraId="2E7439FA" w14:textId="77777777" w:rsidR="00214E15" w:rsidRPr="00214E15" w:rsidRDefault="00214E15" w:rsidP="00214E15">
      <w:pPr>
        <w:pStyle w:val="EndNoteBibliography"/>
        <w:rPr>
          <w:noProof/>
        </w:rPr>
      </w:pPr>
      <w:bookmarkStart w:id="3091"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091"/>
    </w:p>
    <w:p w14:paraId="40FF48F3" w14:textId="77777777" w:rsidR="00214E15" w:rsidRPr="00214E15" w:rsidRDefault="00214E15" w:rsidP="00214E15">
      <w:pPr>
        <w:pStyle w:val="EndNoteBibliography"/>
        <w:rPr>
          <w:noProof/>
        </w:rPr>
      </w:pPr>
      <w:bookmarkStart w:id="3092" w:name="_ENREF_20"/>
      <w:r w:rsidRPr="00214E15">
        <w:rPr>
          <w:noProof/>
        </w:rPr>
        <w:t>[20]</w:t>
      </w:r>
      <w:r w:rsidRPr="00214E15">
        <w:rPr>
          <w:noProof/>
        </w:rPr>
        <w:tab/>
        <w:t>Ateshian, G. A., 2007, "On the theory of reactive mixtures for modeling biological growth," Biomech Model Mechanobiol, 6(6), pp. 423-445.</w:t>
      </w:r>
      <w:bookmarkEnd w:id="3092"/>
    </w:p>
    <w:p w14:paraId="263618CD" w14:textId="77777777" w:rsidR="00214E15" w:rsidRPr="00214E15" w:rsidRDefault="00214E15" w:rsidP="00214E15">
      <w:pPr>
        <w:pStyle w:val="EndNoteBibliography"/>
        <w:rPr>
          <w:noProof/>
        </w:rPr>
      </w:pPr>
      <w:bookmarkStart w:id="3093" w:name="_ENREF_21"/>
      <w:r w:rsidRPr="00214E15">
        <w:rPr>
          <w:noProof/>
        </w:rPr>
        <w:t>[21]</w:t>
      </w:r>
      <w:r w:rsidRPr="00214E15">
        <w:rPr>
          <w:noProof/>
        </w:rPr>
        <w:tab/>
        <w:t>Ateshian, G. A., and Weiss, J. A., 2010, "Anisotropic hydraulic permeability under finite deformation," J Biomech Eng, 132(11), p. 111004.</w:t>
      </w:r>
      <w:bookmarkEnd w:id="3093"/>
    </w:p>
    <w:p w14:paraId="445D6634" w14:textId="77777777" w:rsidR="00214E15" w:rsidRPr="00214E15" w:rsidRDefault="00214E15" w:rsidP="00214E15">
      <w:pPr>
        <w:pStyle w:val="EndNoteBibliography"/>
        <w:rPr>
          <w:noProof/>
        </w:rPr>
      </w:pPr>
      <w:bookmarkStart w:id="3094" w:name="_ENREF_22"/>
      <w:r w:rsidRPr="00214E15">
        <w:rPr>
          <w:noProof/>
        </w:rPr>
        <w:t>[22]</w:t>
      </w:r>
      <w:r w:rsidRPr="00214E15">
        <w:rPr>
          <w:noProof/>
        </w:rPr>
        <w:tab/>
        <w:t>Eringen, A. C., and Ingram, J. D., 1965, "Continuum theory of chemically reacting media -- 1," Int J Eng Sci, 3, pp. 197 - 212.</w:t>
      </w:r>
      <w:bookmarkEnd w:id="3094"/>
    </w:p>
    <w:p w14:paraId="25870109" w14:textId="77777777" w:rsidR="00214E15" w:rsidRPr="00214E15" w:rsidRDefault="00214E15" w:rsidP="00214E15">
      <w:pPr>
        <w:pStyle w:val="EndNoteBibliography"/>
        <w:rPr>
          <w:noProof/>
        </w:rPr>
      </w:pPr>
      <w:bookmarkStart w:id="3095" w:name="_ENREF_23"/>
      <w:r w:rsidRPr="00214E15">
        <w:rPr>
          <w:noProof/>
        </w:rPr>
        <w:t>[23]</w:t>
      </w:r>
      <w:r w:rsidRPr="00214E15">
        <w:rPr>
          <w:noProof/>
        </w:rPr>
        <w:tab/>
        <w:t>Katzir-Katchalsky, A., and Curran, P. F., 1965, Nonequilibrium thermodynamics in biophysics, Harvard University Press, Cambridge,.</w:t>
      </w:r>
      <w:bookmarkEnd w:id="3095"/>
    </w:p>
    <w:p w14:paraId="7E3E2386" w14:textId="77777777" w:rsidR="00214E15" w:rsidRPr="00214E15" w:rsidRDefault="00214E15" w:rsidP="00214E15">
      <w:pPr>
        <w:pStyle w:val="EndNoteBibliography"/>
        <w:rPr>
          <w:noProof/>
        </w:rPr>
      </w:pPr>
      <w:bookmarkStart w:id="3096"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096"/>
    </w:p>
    <w:p w14:paraId="7B60E81F" w14:textId="77777777" w:rsidR="00214E15" w:rsidRPr="00214E15" w:rsidRDefault="00214E15" w:rsidP="00214E15">
      <w:pPr>
        <w:pStyle w:val="EndNoteBibliography"/>
        <w:rPr>
          <w:noProof/>
        </w:rPr>
      </w:pPr>
      <w:bookmarkStart w:id="3097"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097"/>
    </w:p>
    <w:p w14:paraId="7A357F56" w14:textId="77777777" w:rsidR="00214E15" w:rsidRPr="00214E15" w:rsidRDefault="00214E15" w:rsidP="00214E15">
      <w:pPr>
        <w:pStyle w:val="EndNoteBibliography"/>
        <w:rPr>
          <w:noProof/>
        </w:rPr>
      </w:pPr>
      <w:bookmarkStart w:id="3098"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098"/>
    </w:p>
    <w:p w14:paraId="313D13C9" w14:textId="77777777" w:rsidR="00214E15" w:rsidRPr="00214E15" w:rsidRDefault="00214E15" w:rsidP="00214E15">
      <w:pPr>
        <w:pStyle w:val="EndNoteBibliography"/>
        <w:rPr>
          <w:noProof/>
        </w:rPr>
      </w:pPr>
      <w:bookmarkStart w:id="3099" w:name="_ENREF_27"/>
      <w:r w:rsidRPr="00214E15">
        <w:rPr>
          <w:noProof/>
        </w:rPr>
        <w:t>[27]</w:t>
      </w:r>
      <w:r w:rsidRPr="00214E15">
        <w:rPr>
          <w:noProof/>
        </w:rPr>
        <w:tab/>
        <w:t>Curnier, A., Qi-Chang, H., and Zysset, P., 1995, "Conewise linear elastic materials," J Elasticity, 37(1), pp. 1-38.</w:t>
      </w:r>
      <w:bookmarkEnd w:id="3099"/>
    </w:p>
    <w:p w14:paraId="46589AD2" w14:textId="77777777" w:rsidR="00214E15" w:rsidRPr="00214E15" w:rsidRDefault="00214E15" w:rsidP="00214E15">
      <w:pPr>
        <w:pStyle w:val="EndNoteBibliography"/>
        <w:rPr>
          <w:noProof/>
        </w:rPr>
      </w:pPr>
      <w:bookmarkStart w:id="3100"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100"/>
    </w:p>
    <w:p w14:paraId="426C0AB8" w14:textId="77777777" w:rsidR="00214E15" w:rsidRPr="00214E15" w:rsidRDefault="00214E15" w:rsidP="00214E15">
      <w:pPr>
        <w:pStyle w:val="EndNoteBibliography"/>
        <w:rPr>
          <w:noProof/>
        </w:rPr>
      </w:pPr>
      <w:bookmarkStart w:id="3101" w:name="_ENREF_29"/>
      <w:r w:rsidRPr="00214E15">
        <w:rPr>
          <w:noProof/>
        </w:rPr>
        <w:t>[29]</w:t>
      </w:r>
      <w:r w:rsidRPr="00214E15">
        <w:rPr>
          <w:noProof/>
        </w:rPr>
        <w:tab/>
        <w:t>Marsden, J. E., and Hughes, T. J., 1994, Mathematical Foundations of Elasticity, Dover Publications.</w:t>
      </w:r>
      <w:bookmarkEnd w:id="3101"/>
    </w:p>
    <w:p w14:paraId="577913BD" w14:textId="77777777" w:rsidR="00214E15" w:rsidRPr="00214E15" w:rsidRDefault="00214E15" w:rsidP="00214E15">
      <w:pPr>
        <w:pStyle w:val="EndNoteBibliography"/>
        <w:rPr>
          <w:noProof/>
        </w:rPr>
      </w:pPr>
      <w:bookmarkStart w:id="3102" w:name="_ENREF_30"/>
      <w:r w:rsidRPr="00214E15">
        <w:rPr>
          <w:noProof/>
        </w:rPr>
        <w:t>[30]</w:t>
      </w:r>
      <w:r w:rsidRPr="00214E15">
        <w:rPr>
          <w:noProof/>
        </w:rPr>
        <w:tab/>
        <w:t>Matthies, H., and Strang, G., 1979, "The solution of nonlinear finite element equations," Intl J Num Meth Eng, 14, pp. 1613-1626.</w:t>
      </w:r>
      <w:bookmarkEnd w:id="3102"/>
    </w:p>
    <w:p w14:paraId="52F466CD" w14:textId="77777777" w:rsidR="00214E15" w:rsidRPr="00214E15" w:rsidRDefault="00214E15" w:rsidP="00214E15">
      <w:pPr>
        <w:pStyle w:val="EndNoteBibliography"/>
        <w:rPr>
          <w:noProof/>
        </w:rPr>
      </w:pPr>
      <w:bookmarkStart w:id="3103"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103"/>
    </w:p>
    <w:p w14:paraId="66EBCAC1" w14:textId="77777777" w:rsidR="00214E15" w:rsidRPr="00214E15" w:rsidRDefault="00214E15" w:rsidP="00214E15">
      <w:pPr>
        <w:pStyle w:val="EndNoteBibliography"/>
        <w:rPr>
          <w:noProof/>
        </w:rPr>
      </w:pPr>
      <w:bookmarkStart w:id="3104"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104"/>
    </w:p>
    <w:p w14:paraId="6C56B5CF" w14:textId="77777777" w:rsidR="00214E15" w:rsidRPr="00214E15" w:rsidRDefault="00214E15" w:rsidP="00214E15">
      <w:pPr>
        <w:pStyle w:val="EndNoteBibliography"/>
        <w:rPr>
          <w:noProof/>
        </w:rPr>
      </w:pPr>
      <w:bookmarkStart w:id="3105"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105"/>
    </w:p>
    <w:p w14:paraId="0BA9D097" w14:textId="77777777" w:rsidR="00214E15" w:rsidRPr="00214E15" w:rsidRDefault="00214E15" w:rsidP="00214E15">
      <w:pPr>
        <w:pStyle w:val="EndNoteBibliography"/>
        <w:rPr>
          <w:noProof/>
        </w:rPr>
      </w:pPr>
      <w:bookmarkStart w:id="3106"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106"/>
    </w:p>
    <w:p w14:paraId="1B36CA25" w14:textId="77777777" w:rsidR="00214E15" w:rsidRPr="00214E15" w:rsidRDefault="00214E15" w:rsidP="00214E15">
      <w:pPr>
        <w:pStyle w:val="EndNoteBibliography"/>
        <w:rPr>
          <w:noProof/>
        </w:rPr>
      </w:pPr>
      <w:bookmarkStart w:id="3107"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107"/>
    </w:p>
    <w:p w14:paraId="7B0984E5" w14:textId="77777777" w:rsidR="00214E15" w:rsidRPr="00214E15" w:rsidRDefault="00214E15" w:rsidP="00214E15">
      <w:pPr>
        <w:pStyle w:val="EndNoteBibliography"/>
        <w:rPr>
          <w:noProof/>
        </w:rPr>
      </w:pPr>
      <w:bookmarkStart w:id="3108"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108"/>
    </w:p>
    <w:p w14:paraId="1B6D85D4" w14:textId="77777777" w:rsidR="00214E15" w:rsidRPr="00214E15" w:rsidRDefault="00214E15" w:rsidP="00214E15">
      <w:pPr>
        <w:pStyle w:val="EndNoteBibliography"/>
        <w:rPr>
          <w:noProof/>
        </w:rPr>
      </w:pPr>
      <w:bookmarkStart w:id="3109" w:name="_ENREF_37"/>
      <w:r w:rsidRPr="00214E15">
        <w:rPr>
          <w:noProof/>
        </w:rPr>
        <w:t>[37]</w:t>
      </w:r>
      <w:r w:rsidRPr="00214E15">
        <w:rPr>
          <w:noProof/>
        </w:rPr>
        <w:tab/>
        <w:t>Veronda, D. R., and Westmann, R. A., 1970, "Mechanical Characterization of Skin - Finite Deformations," J. Biomechanics, Vol. 3, pp. 111-124.</w:t>
      </w:r>
      <w:bookmarkEnd w:id="3109"/>
    </w:p>
    <w:p w14:paraId="4FE16F89" w14:textId="77777777" w:rsidR="00214E15" w:rsidRPr="00214E15" w:rsidRDefault="00214E15" w:rsidP="00214E15">
      <w:pPr>
        <w:pStyle w:val="EndNoteBibliography"/>
        <w:rPr>
          <w:noProof/>
        </w:rPr>
      </w:pPr>
      <w:bookmarkStart w:id="3110"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110"/>
    </w:p>
    <w:p w14:paraId="426D7DFE" w14:textId="77777777" w:rsidR="00214E15" w:rsidRPr="00214E15" w:rsidRDefault="00214E15" w:rsidP="00214E15">
      <w:pPr>
        <w:pStyle w:val="EndNoteBibliography"/>
        <w:rPr>
          <w:noProof/>
        </w:rPr>
      </w:pPr>
      <w:bookmarkStart w:id="3111"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111"/>
    </w:p>
    <w:p w14:paraId="4B55B3AA" w14:textId="77777777" w:rsidR="00214E15" w:rsidRPr="00214E15" w:rsidRDefault="00214E15" w:rsidP="00214E15">
      <w:pPr>
        <w:pStyle w:val="EndNoteBibliography"/>
        <w:rPr>
          <w:noProof/>
        </w:rPr>
      </w:pPr>
      <w:bookmarkStart w:id="3112" w:name="_ENREF_40"/>
      <w:r w:rsidRPr="00214E15">
        <w:rPr>
          <w:noProof/>
        </w:rPr>
        <w:t>[40]</w:t>
      </w:r>
      <w:r w:rsidRPr="00214E15">
        <w:rPr>
          <w:noProof/>
        </w:rPr>
        <w:tab/>
        <w:t>Quapp, K. M., and Weiss, J. A., 1998, "Material characterization of human medial collateral ligament," J Biomech Eng, 120(6), pp. 757-763.</w:t>
      </w:r>
      <w:bookmarkEnd w:id="3112"/>
    </w:p>
    <w:p w14:paraId="28B64241" w14:textId="77777777" w:rsidR="00214E15" w:rsidRPr="00214E15" w:rsidRDefault="00214E15" w:rsidP="00214E15">
      <w:pPr>
        <w:pStyle w:val="EndNoteBibliography"/>
        <w:rPr>
          <w:noProof/>
        </w:rPr>
      </w:pPr>
      <w:bookmarkStart w:id="3113" w:name="_ENREF_41"/>
      <w:r w:rsidRPr="00214E15">
        <w:rPr>
          <w:noProof/>
        </w:rPr>
        <w:t>[41]</w:t>
      </w:r>
      <w:r w:rsidRPr="00214E15">
        <w:rPr>
          <w:noProof/>
        </w:rPr>
        <w:tab/>
        <w:t>Ateshian, G. A., 2007, "Anisotropy of fibrous tissues in relation to the distribution of tensed and buckled fibers," J Biomech Eng, 129(2), pp. 240-249.</w:t>
      </w:r>
      <w:bookmarkEnd w:id="3113"/>
    </w:p>
    <w:p w14:paraId="0FB94A84" w14:textId="77777777" w:rsidR="00214E15" w:rsidRPr="00214E15" w:rsidRDefault="00214E15" w:rsidP="00214E15">
      <w:pPr>
        <w:pStyle w:val="EndNoteBibliography"/>
        <w:rPr>
          <w:noProof/>
        </w:rPr>
      </w:pPr>
      <w:bookmarkStart w:id="3114" w:name="_ENREF_42"/>
      <w:r w:rsidRPr="00214E15">
        <w:rPr>
          <w:noProof/>
        </w:rPr>
        <w:t>[42]</w:t>
      </w:r>
      <w:r w:rsidRPr="00214E15">
        <w:rPr>
          <w:noProof/>
        </w:rPr>
        <w:tab/>
        <w:t>Lanir, Y., 1983, "Constitutive equations for fibrous connective tissues," J Biomech, 16(1), pp. 1-12.</w:t>
      </w:r>
      <w:bookmarkEnd w:id="3114"/>
    </w:p>
    <w:p w14:paraId="3F900B9E" w14:textId="77777777" w:rsidR="00214E15" w:rsidRPr="00214E15" w:rsidRDefault="00214E15" w:rsidP="00214E15">
      <w:pPr>
        <w:pStyle w:val="EndNoteBibliography"/>
        <w:rPr>
          <w:noProof/>
        </w:rPr>
      </w:pPr>
      <w:bookmarkStart w:id="3115" w:name="_ENREF_43"/>
      <w:r w:rsidRPr="00214E15">
        <w:rPr>
          <w:noProof/>
        </w:rPr>
        <w:t>[43]</w:t>
      </w:r>
      <w:r w:rsidRPr="00214E15">
        <w:rPr>
          <w:noProof/>
        </w:rPr>
        <w:tab/>
        <w:t>Fung, Y. C., 1993, Biomechanics : mechanical properties of living tissues, Springer-Verlag, New York.</w:t>
      </w:r>
      <w:bookmarkEnd w:id="3115"/>
    </w:p>
    <w:p w14:paraId="5838085B" w14:textId="77777777" w:rsidR="00214E15" w:rsidRPr="00214E15" w:rsidRDefault="00214E15" w:rsidP="00214E15">
      <w:pPr>
        <w:pStyle w:val="EndNoteBibliography"/>
        <w:rPr>
          <w:noProof/>
        </w:rPr>
      </w:pPr>
      <w:bookmarkStart w:id="3116" w:name="_ENREF_44"/>
      <w:r w:rsidRPr="00214E15">
        <w:rPr>
          <w:noProof/>
        </w:rPr>
        <w:t>[44]</w:t>
      </w:r>
      <w:r w:rsidRPr="00214E15">
        <w:rPr>
          <w:noProof/>
        </w:rPr>
        <w:tab/>
        <w:t>Fung, Y. C., Fronek, K., and Patitucci, P., 1979, "Pseudoelasticity of arteries and the choice of its mathematical expression," Am J Physiol, 237(5), pp. H620-631.</w:t>
      </w:r>
      <w:bookmarkEnd w:id="3116"/>
    </w:p>
    <w:p w14:paraId="6C20FFA8" w14:textId="77777777" w:rsidR="00214E15" w:rsidRPr="00214E15" w:rsidRDefault="00214E15" w:rsidP="00214E15">
      <w:pPr>
        <w:pStyle w:val="EndNoteBibliography"/>
        <w:rPr>
          <w:noProof/>
        </w:rPr>
      </w:pPr>
      <w:bookmarkStart w:id="3117"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17"/>
    </w:p>
    <w:p w14:paraId="55599679" w14:textId="77777777" w:rsidR="00214E15" w:rsidRPr="00214E15" w:rsidRDefault="00214E15" w:rsidP="00214E15">
      <w:pPr>
        <w:pStyle w:val="EndNoteBibliography"/>
        <w:rPr>
          <w:noProof/>
        </w:rPr>
      </w:pPr>
      <w:bookmarkStart w:id="3118" w:name="_ENREF_46"/>
      <w:r w:rsidRPr="00214E15">
        <w:rPr>
          <w:noProof/>
        </w:rPr>
        <w:t>[46]</w:t>
      </w:r>
      <w:r w:rsidRPr="00214E15">
        <w:rPr>
          <w:noProof/>
        </w:rPr>
        <w:tab/>
        <w:t>Ateshian, G. A., 2015, "Viscoelasticity using reactive constrained solid mixtures," J Biomech.</w:t>
      </w:r>
      <w:bookmarkEnd w:id="3118"/>
    </w:p>
    <w:p w14:paraId="20BA8DA9" w14:textId="77777777" w:rsidR="00214E15" w:rsidRPr="00214E15" w:rsidRDefault="00214E15" w:rsidP="00214E15">
      <w:pPr>
        <w:pStyle w:val="EndNoteBibliography"/>
        <w:rPr>
          <w:noProof/>
        </w:rPr>
      </w:pPr>
      <w:bookmarkStart w:id="3119"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119"/>
    </w:p>
    <w:p w14:paraId="378F2BFB" w14:textId="77777777" w:rsidR="00214E15" w:rsidRPr="00214E15" w:rsidRDefault="00214E15" w:rsidP="00214E15">
      <w:pPr>
        <w:pStyle w:val="EndNoteBibliography"/>
        <w:rPr>
          <w:noProof/>
        </w:rPr>
      </w:pPr>
      <w:bookmarkStart w:id="3120" w:name="_ENREF_48"/>
      <w:r w:rsidRPr="00214E15">
        <w:rPr>
          <w:noProof/>
        </w:rPr>
        <w:t>[48]</w:t>
      </w:r>
      <w:r w:rsidRPr="00214E15">
        <w:rPr>
          <w:noProof/>
        </w:rPr>
        <w:tab/>
        <w:t>Maker, B. N., 1995, "Rigid bodies for metal forming analysis with NIKE3D," University of California, Lawrence Livermore Lab Rept, UCRL-JC-119862, pp. 1-8.</w:t>
      </w:r>
      <w:bookmarkEnd w:id="3120"/>
    </w:p>
    <w:p w14:paraId="5E073A73" w14:textId="77777777" w:rsidR="00214E15" w:rsidRPr="00214E15" w:rsidRDefault="00214E15" w:rsidP="00214E15">
      <w:pPr>
        <w:pStyle w:val="EndNoteBibliography"/>
        <w:rPr>
          <w:noProof/>
        </w:rPr>
      </w:pPr>
      <w:bookmarkStart w:id="3121" w:name="_ENREF_49"/>
      <w:r w:rsidRPr="00214E15">
        <w:rPr>
          <w:noProof/>
        </w:rPr>
        <w:t>[49]</w:t>
      </w:r>
      <w:r w:rsidRPr="00214E15">
        <w:rPr>
          <w:noProof/>
        </w:rPr>
        <w:tab/>
        <w:t>Laursen, T. A., 2002, Computational Contact and Impact Mechanics, Springer.</w:t>
      </w:r>
      <w:bookmarkEnd w:id="3121"/>
    </w:p>
    <w:p w14:paraId="0F7B9E2C" w14:textId="77777777" w:rsidR="00214E15" w:rsidRPr="00214E15" w:rsidRDefault="00214E15" w:rsidP="00214E15">
      <w:pPr>
        <w:pStyle w:val="EndNoteBibliography"/>
        <w:rPr>
          <w:noProof/>
        </w:rPr>
      </w:pPr>
      <w:bookmarkStart w:id="3122"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122"/>
    </w:p>
    <w:p w14:paraId="1DEF72B4" w14:textId="2AF39454" w:rsidR="008C7882" w:rsidRPr="002D1348" w:rsidRDefault="008C7882" w:rsidP="007412C6">
      <w:pPr>
        <w:ind w:left="720" w:hanging="720"/>
      </w:pPr>
      <w:r>
        <w:fldChar w:fldCharType="end"/>
      </w:r>
    </w:p>
    <w:sectPr w:rsidR="008C7882" w:rsidRPr="002D1348" w:rsidSect="00A97B84">
      <w:headerReference w:type="even" r:id="rId3647"/>
      <w:headerReference w:type="default" r:id="rId364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2" w:author="Jeff Weiss" w:date="2011-09-14T09:15:00Z" w:initials="JW">
    <w:p w14:paraId="124F542B" w14:textId="77777777" w:rsidR="005335CA" w:rsidRDefault="005335CA">
      <w:pPr>
        <w:pStyle w:val="CommentText"/>
      </w:pPr>
      <w:r>
        <w:rPr>
          <w:rStyle w:val="CommentReference"/>
        </w:rPr>
        <w:annotationRef/>
      </w:r>
      <w:r>
        <w:t>what is this?</w:t>
      </w:r>
    </w:p>
  </w:comment>
  <w:comment w:id="1618"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1649"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1667"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1761"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2342"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BF018" w14:textId="77777777" w:rsidR="00C665C6" w:rsidRDefault="00C665C6">
      <w:r>
        <w:separator/>
      </w:r>
    </w:p>
  </w:endnote>
  <w:endnote w:type="continuationSeparator" w:id="0">
    <w:p w14:paraId="43816008" w14:textId="77777777" w:rsidR="00C665C6" w:rsidRDefault="00C665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EFEB0" w14:textId="77777777" w:rsidR="00C665C6" w:rsidRDefault="00C665C6">
      <w:r>
        <w:separator/>
      </w:r>
    </w:p>
  </w:footnote>
  <w:footnote w:type="continuationSeparator" w:id="0">
    <w:p w14:paraId="7D331CF2" w14:textId="77777777" w:rsidR="00C665C6" w:rsidRDefault="00C665C6">
      <w:r>
        <w:continuationSeparator/>
      </w:r>
    </w:p>
  </w:footnote>
  <w:footnote w:id="1">
    <w:p w14:paraId="0863F7CE" w14:textId="4F84BA06" w:rsidR="005335CA" w:rsidRDefault="005335CA">
      <w:pPr>
        <w:pStyle w:val="FootnoteText"/>
      </w:pPr>
      <w:ins w:id="812" w:author="Steve Maas" w:date="2015-05-13T13:56:00Z">
        <w:r>
          <w:rPr>
            <w:rStyle w:val="FootnoteReference"/>
          </w:rPr>
          <w:footnoteRef/>
        </w:r>
        <w:r>
          <w:t xml:space="preserve"> Note that weights sum up to one</w:t>
        </w:r>
      </w:ins>
      <w:ins w:id="813" w:author="Steve Maas" w:date="2015-05-13T14:03:00Z">
        <w:r>
          <w:t xml:space="preserve"> and not to the volume of the tet in the natural coordinate system (i.e. 1/6)</w:t>
        </w:r>
      </w:ins>
      <w:ins w:id="814"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3C1A">
      <w:rPr>
        <w:rStyle w:val="PageNumber"/>
        <w:noProof/>
      </w:rPr>
      <w:t>125</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3C1A"/>
    <w:rsid w:val="00C2754B"/>
    <w:rsid w:val="00C32FBE"/>
    <w:rsid w:val="00C334FD"/>
    <w:rsid w:val="00C34A71"/>
    <w:rsid w:val="00C37C54"/>
    <w:rsid w:val="00C420FD"/>
    <w:rsid w:val="00C46752"/>
    <w:rsid w:val="00C5691A"/>
    <w:rsid w:val="00C56E50"/>
    <w:rsid w:val="00C665C6"/>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val="0"/>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4.bin"/><Relationship Id="rId3182" Type="http://schemas.openxmlformats.org/officeDocument/2006/relationships/image" Target="media/image1586.wmf"/><Relationship Id="rId3042" Type="http://schemas.openxmlformats.org/officeDocument/2006/relationships/image" Target="media/image1516.wmf"/><Relationship Id="rId170" Type="http://schemas.openxmlformats.org/officeDocument/2006/relationships/oleObject" Target="embeddings/oleObject77.bin"/><Relationship Id="rId987" Type="http://schemas.openxmlformats.org/officeDocument/2006/relationships/oleObject" Target="embeddings/oleObject485.bin"/><Relationship Id="rId2668" Type="http://schemas.openxmlformats.org/officeDocument/2006/relationships/image" Target="media/image1329.wmf"/><Relationship Id="rId2875" Type="http://schemas.openxmlformats.org/officeDocument/2006/relationships/oleObject" Target="embeddings/oleObject1428.bin"/><Relationship Id="rId847" Type="http://schemas.openxmlformats.org/officeDocument/2006/relationships/oleObject" Target="embeddings/oleObject415.bin"/><Relationship Id="rId1477" Type="http://schemas.openxmlformats.org/officeDocument/2006/relationships/oleObject" Target="embeddings/oleObject729.bin"/><Relationship Id="rId1684" Type="http://schemas.openxmlformats.org/officeDocument/2006/relationships/image" Target="media/image837.wmf"/><Relationship Id="rId1891" Type="http://schemas.openxmlformats.org/officeDocument/2006/relationships/oleObject" Target="embeddings/oleObject936.bin"/><Relationship Id="rId2528" Type="http://schemas.openxmlformats.org/officeDocument/2006/relationships/image" Target="media/image1259.wmf"/><Relationship Id="rId2735" Type="http://schemas.openxmlformats.org/officeDocument/2006/relationships/oleObject" Target="embeddings/oleObject1358.bin"/><Relationship Id="rId2942" Type="http://schemas.openxmlformats.org/officeDocument/2006/relationships/image" Target="media/image1466.wmf"/><Relationship Id="rId707" Type="http://schemas.openxmlformats.org/officeDocument/2006/relationships/oleObject" Target="embeddings/oleObject345.bin"/><Relationship Id="rId914" Type="http://schemas.openxmlformats.org/officeDocument/2006/relationships/image" Target="media/image451.wmf"/><Relationship Id="rId1337" Type="http://schemas.openxmlformats.org/officeDocument/2006/relationships/oleObject" Target="embeddings/oleObject659.bin"/><Relationship Id="rId1544" Type="http://schemas.openxmlformats.org/officeDocument/2006/relationships/image" Target="media/image767.wmf"/><Relationship Id="rId1751" Type="http://schemas.openxmlformats.org/officeDocument/2006/relationships/oleObject" Target="embeddings/oleObject866.bin"/><Relationship Id="rId2802" Type="http://schemas.openxmlformats.org/officeDocument/2006/relationships/image" Target="media/image1396.emf"/><Relationship Id="rId43" Type="http://schemas.openxmlformats.org/officeDocument/2006/relationships/oleObject" Target="embeddings/oleObject14.bin"/><Relationship Id="rId1404" Type="http://schemas.openxmlformats.org/officeDocument/2006/relationships/image" Target="media/image697.wmf"/><Relationship Id="rId1611" Type="http://schemas.openxmlformats.org/officeDocument/2006/relationships/oleObject" Target="embeddings/oleObject796.bin"/><Relationship Id="rId3369" Type="http://schemas.openxmlformats.org/officeDocument/2006/relationships/image" Target="media/image1680.wmf"/><Relationship Id="rId3576" Type="http://schemas.openxmlformats.org/officeDocument/2006/relationships/oleObject" Target="embeddings/oleObject1778.bin"/><Relationship Id="rId497" Type="http://schemas.openxmlformats.org/officeDocument/2006/relationships/image" Target="media/image243.wmf"/><Relationship Id="rId2178" Type="http://schemas.openxmlformats.org/officeDocument/2006/relationships/image" Target="media/image1084.wmf"/><Relationship Id="rId2385" Type="http://schemas.openxmlformats.org/officeDocument/2006/relationships/oleObject" Target="embeddings/oleObject1180.bin"/><Relationship Id="rId3229" Type="http://schemas.openxmlformats.org/officeDocument/2006/relationships/image" Target="media/image1610.wmf"/><Relationship Id="rId357" Type="http://schemas.openxmlformats.org/officeDocument/2006/relationships/image" Target="media/image173.wmf"/><Relationship Id="rId1194" Type="http://schemas.openxmlformats.org/officeDocument/2006/relationships/image" Target="media/image591.wmf"/><Relationship Id="rId2038" Type="http://schemas.openxmlformats.org/officeDocument/2006/relationships/image" Target="media/image1014.wmf"/><Relationship Id="rId2592" Type="http://schemas.openxmlformats.org/officeDocument/2006/relationships/image" Target="media/image1291.wmf"/><Relationship Id="rId3436" Type="http://schemas.openxmlformats.org/officeDocument/2006/relationships/oleObject" Target="embeddings/oleObject1708.bin"/><Relationship Id="rId3643" Type="http://schemas.openxmlformats.org/officeDocument/2006/relationships/image" Target="media/image1817.wmf"/><Relationship Id="rId217" Type="http://schemas.openxmlformats.org/officeDocument/2006/relationships/image" Target="media/image104.wmf"/><Relationship Id="rId564" Type="http://schemas.openxmlformats.org/officeDocument/2006/relationships/oleObject" Target="embeddings/oleObject273.bin"/><Relationship Id="rId771" Type="http://schemas.openxmlformats.org/officeDocument/2006/relationships/oleObject" Target="embeddings/oleObject377.bin"/><Relationship Id="rId2245" Type="http://schemas.openxmlformats.org/officeDocument/2006/relationships/image" Target="media/image1120.wmf"/><Relationship Id="rId2452" Type="http://schemas.openxmlformats.org/officeDocument/2006/relationships/image" Target="media/image1221.wmf"/><Relationship Id="rId3503" Type="http://schemas.openxmlformats.org/officeDocument/2006/relationships/image" Target="media/image1747.wmf"/><Relationship Id="rId424" Type="http://schemas.openxmlformats.org/officeDocument/2006/relationships/oleObject" Target="embeddings/oleObject203.bin"/><Relationship Id="rId631" Type="http://schemas.openxmlformats.org/officeDocument/2006/relationships/image" Target="media/image310.wmf"/><Relationship Id="rId1054" Type="http://schemas.openxmlformats.org/officeDocument/2006/relationships/image" Target="media/image521.wmf"/><Relationship Id="rId1261" Type="http://schemas.openxmlformats.org/officeDocument/2006/relationships/oleObject" Target="embeddings/oleObject622.bin"/><Relationship Id="rId2105" Type="http://schemas.openxmlformats.org/officeDocument/2006/relationships/oleObject" Target="embeddings/oleObject1043.bin"/><Relationship Id="rId2312" Type="http://schemas.openxmlformats.org/officeDocument/2006/relationships/image" Target="media/image1154.wmf"/><Relationship Id="rId1121" Type="http://schemas.openxmlformats.org/officeDocument/2006/relationships/oleObject" Target="embeddings/oleObject552.bin"/><Relationship Id="rId3086" Type="http://schemas.openxmlformats.org/officeDocument/2006/relationships/image" Target="media/image1538.wmf"/><Relationship Id="rId3293" Type="http://schemas.openxmlformats.org/officeDocument/2006/relationships/image" Target="media/image1642.wmf"/><Relationship Id="rId1938" Type="http://schemas.openxmlformats.org/officeDocument/2006/relationships/image" Target="media/image964.wmf"/><Relationship Id="rId3153" Type="http://schemas.openxmlformats.org/officeDocument/2006/relationships/oleObject" Target="embeddings/oleObject1567.bin"/><Relationship Id="rId3360" Type="http://schemas.openxmlformats.org/officeDocument/2006/relationships/oleObject" Target="embeddings/oleObject1670.bin"/><Relationship Id="rId281" Type="http://schemas.openxmlformats.org/officeDocument/2006/relationships/image" Target="media/image136.wmf"/><Relationship Id="rId3013" Type="http://schemas.openxmlformats.org/officeDocument/2006/relationships/oleObject" Target="embeddings/oleObject1497.bin"/><Relationship Id="rId141" Type="http://schemas.openxmlformats.org/officeDocument/2006/relationships/oleObject" Target="embeddings/oleObject63.bin"/><Relationship Id="rId3220" Type="http://schemas.openxmlformats.org/officeDocument/2006/relationships/oleObject" Target="embeddings/oleObject1600.bin"/><Relationship Id="rId7" Type="http://schemas.openxmlformats.org/officeDocument/2006/relationships/endnotes" Target="endnotes.xml"/><Relationship Id="rId2779" Type="http://schemas.openxmlformats.org/officeDocument/2006/relationships/oleObject" Target="embeddings/oleObject1380.bin"/><Relationship Id="rId2986" Type="http://schemas.openxmlformats.org/officeDocument/2006/relationships/image" Target="media/image1488.wmf"/><Relationship Id="rId958" Type="http://schemas.openxmlformats.org/officeDocument/2006/relationships/image" Target="media/image473.wmf"/><Relationship Id="rId1588" Type="http://schemas.openxmlformats.org/officeDocument/2006/relationships/image" Target="media/image789.wmf"/><Relationship Id="rId1795" Type="http://schemas.openxmlformats.org/officeDocument/2006/relationships/oleObject" Target="embeddings/oleObject888.bin"/><Relationship Id="rId2639" Type="http://schemas.openxmlformats.org/officeDocument/2006/relationships/oleObject" Target="embeddings/oleObject1310.bin"/><Relationship Id="rId2846" Type="http://schemas.openxmlformats.org/officeDocument/2006/relationships/image" Target="media/image1418.wmf"/><Relationship Id="rId87" Type="http://schemas.openxmlformats.org/officeDocument/2006/relationships/oleObject" Target="embeddings/oleObject36.bin"/><Relationship Id="rId818" Type="http://schemas.openxmlformats.org/officeDocument/2006/relationships/image" Target="media/image403.wmf"/><Relationship Id="rId1448" Type="http://schemas.openxmlformats.org/officeDocument/2006/relationships/image" Target="media/image719.wmf"/><Relationship Id="rId1655" Type="http://schemas.openxmlformats.org/officeDocument/2006/relationships/oleObject" Target="embeddings/oleObject818.bin"/><Relationship Id="rId2706" Type="http://schemas.openxmlformats.org/officeDocument/2006/relationships/image" Target="media/image1348.wmf"/><Relationship Id="rId1308" Type="http://schemas.openxmlformats.org/officeDocument/2006/relationships/image" Target="media/image649.wmf"/><Relationship Id="rId1862" Type="http://schemas.openxmlformats.org/officeDocument/2006/relationships/image" Target="media/image926.wmf"/><Relationship Id="rId2913" Type="http://schemas.openxmlformats.org/officeDocument/2006/relationships/oleObject" Target="embeddings/oleObject1447.bin"/><Relationship Id="rId1515" Type="http://schemas.openxmlformats.org/officeDocument/2006/relationships/oleObject" Target="embeddings/oleObject748.bin"/><Relationship Id="rId1722" Type="http://schemas.openxmlformats.org/officeDocument/2006/relationships/image" Target="media/image856.wmf"/><Relationship Id="rId14" Type="http://schemas.openxmlformats.org/officeDocument/2006/relationships/hyperlink" Target="http://mrlforums.sci.utah.edu/forums/" TargetMode="External"/><Relationship Id="rId2289" Type="http://schemas.openxmlformats.org/officeDocument/2006/relationships/oleObject" Target="embeddings/oleObject1132.bin"/><Relationship Id="rId2496" Type="http://schemas.openxmlformats.org/officeDocument/2006/relationships/image" Target="media/image1243.wmf"/><Relationship Id="rId3547" Type="http://schemas.openxmlformats.org/officeDocument/2006/relationships/image" Target="media/image1769.wmf"/><Relationship Id="rId468" Type="http://schemas.openxmlformats.org/officeDocument/2006/relationships/oleObject" Target="embeddings/oleObject225.bin"/><Relationship Id="rId675" Type="http://schemas.openxmlformats.org/officeDocument/2006/relationships/image" Target="media/image332.wmf"/><Relationship Id="rId882" Type="http://schemas.openxmlformats.org/officeDocument/2006/relationships/image" Target="media/image435.wmf"/><Relationship Id="rId1098" Type="http://schemas.openxmlformats.org/officeDocument/2006/relationships/image" Target="media/image543.wmf"/><Relationship Id="rId2149" Type="http://schemas.openxmlformats.org/officeDocument/2006/relationships/oleObject" Target="embeddings/oleObject1065.bin"/><Relationship Id="rId2356" Type="http://schemas.openxmlformats.org/officeDocument/2006/relationships/image" Target="media/image1176.wmf"/><Relationship Id="rId2563" Type="http://schemas.openxmlformats.org/officeDocument/2006/relationships/oleObject" Target="embeddings/oleObject1272.bin"/><Relationship Id="rId2770" Type="http://schemas.openxmlformats.org/officeDocument/2006/relationships/image" Target="media/image1380.emf"/><Relationship Id="rId3407" Type="http://schemas.openxmlformats.org/officeDocument/2006/relationships/image" Target="media/image1699.wmf"/><Relationship Id="rId3614" Type="http://schemas.openxmlformats.org/officeDocument/2006/relationships/oleObject" Target="embeddings/oleObject1797.bin"/><Relationship Id="rId328" Type="http://schemas.openxmlformats.org/officeDocument/2006/relationships/oleObject" Target="embeddings/oleObject156.bin"/><Relationship Id="rId535" Type="http://schemas.openxmlformats.org/officeDocument/2006/relationships/image" Target="media/image262.wmf"/><Relationship Id="rId742" Type="http://schemas.openxmlformats.org/officeDocument/2006/relationships/image" Target="media/image365.wmf"/><Relationship Id="rId1165" Type="http://schemas.openxmlformats.org/officeDocument/2006/relationships/oleObject" Target="embeddings/oleObject574.bin"/><Relationship Id="rId1372" Type="http://schemas.openxmlformats.org/officeDocument/2006/relationships/image" Target="media/image681.wmf"/><Relationship Id="rId2009" Type="http://schemas.openxmlformats.org/officeDocument/2006/relationships/oleObject" Target="embeddings/oleObject995.bin"/><Relationship Id="rId2216" Type="http://schemas.openxmlformats.org/officeDocument/2006/relationships/image" Target="media/image1105.png"/><Relationship Id="rId2423" Type="http://schemas.openxmlformats.org/officeDocument/2006/relationships/oleObject" Target="embeddings/oleObject1201.bin"/><Relationship Id="rId2630" Type="http://schemas.openxmlformats.org/officeDocument/2006/relationships/image" Target="media/image1310.wmf"/><Relationship Id="rId602" Type="http://schemas.openxmlformats.org/officeDocument/2006/relationships/oleObject" Target="embeddings/oleObject292.bin"/><Relationship Id="rId1025" Type="http://schemas.openxmlformats.org/officeDocument/2006/relationships/oleObject" Target="embeddings/oleObject504.bin"/><Relationship Id="rId1232" Type="http://schemas.openxmlformats.org/officeDocument/2006/relationships/image" Target="media/image610.wmf"/><Relationship Id="rId3197" Type="http://schemas.openxmlformats.org/officeDocument/2006/relationships/oleObject" Target="embeddings/oleObject1589.bin"/><Relationship Id="rId3057" Type="http://schemas.openxmlformats.org/officeDocument/2006/relationships/oleObject" Target="embeddings/oleObject1519.bin"/><Relationship Id="rId185" Type="http://schemas.openxmlformats.org/officeDocument/2006/relationships/image" Target="media/image88.wmf"/><Relationship Id="rId1909" Type="http://schemas.openxmlformats.org/officeDocument/2006/relationships/oleObject" Target="embeddings/oleObject945.bin"/><Relationship Id="rId3264" Type="http://schemas.openxmlformats.org/officeDocument/2006/relationships/oleObject" Target="embeddings/oleObject1622.bin"/><Relationship Id="rId3471" Type="http://schemas.openxmlformats.org/officeDocument/2006/relationships/image" Target="media/image1731.wmf"/><Relationship Id="rId392" Type="http://schemas.openxmlformats.org/officeDocument/2006/relationships/oleObject" Target="embeddings/oleObject187.bin"/><Relationship Id="rId2073" Type="http://schemas.openxmlformats.org/officeDocument/2006/relationships/oleObject" Target="embeddings/oleObject1027.bin"/><Relationship Id="rId2280" Type="http://schemas.openxmlformats.org/officeDocument/2006/relationships/image" Target="media/image1138.wmf"/><Relationship Id="rId3124" Type="http://schemas.openxmlformats.org/officeDocument/2006/relationships/image" Target="media/image1557.wmf"/><Relationship Id="rId3331" Type="http://schemas.openxmlformats.org/officeDocument/2006/relationships/image" Target="media/image1661.wmf"/><Relationship Id="rId252" Type="http://schemas.openxmlformats.org/officeDocument/2006/relationships/oleObject" Target="embeddings/oleObject118.bin"/><Relationship Id="rId2140" Type="http://schemas.openxmlformats.org/officeDocument/2006/relationships/image" Target="media/image1065.wmf"/><Relationship Id="rId112" Type="http://schemas.openxmlformats.org/officeDocument/2006/relationships/image" Target="media/image51.wmf"/><Relationship Id="rId1699" Type="http://schemas.openxmlformats.org/officeDocument/2006/relationships/oleObject" Target="embeddings/oleObject840.bin"/><Relationship Id="rId2000" Type="http://schemas.openxmlformats.org/officeDocument/2006/relationships/image" Target="media/image995.wmf"/><Relationship Id="rId2957" Type="http://schemas.openxmlformats.org/officeDocument/2006/relationships/oleObject" Target="embeddings/oleObject1469.bin"/><Relationship Id="rId929" Type="http://schemas.openxmlformats.org/officeDocument/2006/relationships/oleObject" Target="embeddings/oleObject456.bin"/><Relationship Id="rId1559" Type="http://schemas.openxmlformats.org/officeDocument/2006/relationships/oleObject" Target="embeddings/oleObject770.bin"/><Relationship Id="rId1766" Type="http://schemas.openxmlformats.org/officeDocument/2006/relationships/image" Target="media/image878.wmf"/><Relationship Id="rId1973" Type="http://schemas.openxmlformats.org/officeDocument/2006/relationships/oleObject" Target="embeddings/oleObject977.bin"/><Relationship Id="rId2817" Type="http://schemas.openxmlformats.org/officeDocument/2006/relationships/oleObject" Target="embeddings/oleObject1399.bin"/><Relationship Id="rId58" Type="http://schemas.openxmlformats.org/officeDocument/2006/relationships/image" Target="media/image24.wmf"/><Relationship Id="rId1419" Type="http://schemas.openxmlformats.org/officeDocument/2006/relationships/oleObject" Target="embeddings/oleObject700.bin"/><Relationship Id="rId1626" Type="http://schemas.openxmlformats.org/officeDocument/2006/relationships/image" Target="media/image808.wmf"/><Relationship Id="rId1833" Type="http://schemas.openxmlformats.org/officeDocument/2006/relationships/oleObject" Target="embeddings/oleObject907.bin"/><Relationship Id="rId1900" Type="http://schemas.openxmlformats.org/officeDocument/2006/relationships/image" Target="media/image945.wmf"/><Relationship Id="rId579" Type="http://schemas.openxmlformats.org/officeDocument/2006/relationships/image" Target="media/image284.wmf"/><Relationship Id="rId786" Type="http://schemas.openxmlformats.org/officeDocument/2006/relationships/image" Target="media/image387.wmf"/><Relationship Id="rId993" Type="http://schemas.openxmlformats.org/officeDocument/2006/relationships/oleObject" Target="embeddings/oleObject488.bin"/><Relationship Id="rId2467" Type="http://schemas.openxmlformats.org/officeDocument/2006/relationships/oleObject" Target="embeddings/oleObject1224.bin"/><Relationship Id="rId2674" Type="http://schemas.openxmlformats.org/officeDocument/2006/relationships/image" Target="media/image1332.wmf"/><Relationship Id="rId3518" Type="http://schemas.openxmlformats.org/officeDocument/2006/relationships/oleObject" Target="embeddings/oleObject1749.bin"/><Relationship Id="rId439" Type="http://schemas.openxmlformats.org/officeDocument/2006/relationships/image" Target="media/image214.wmf"/><Relationship Id="rId646" Type="http://schemas.openxmlformats.org/officeDocument/2006/relationships/oleObject" Target="embeddings/oleObject314.bin"/><Relationship Id="rId1069" Type="http://schemas.openxmlformats.org/officeDocument/2006/relationships/oleObject" Target="embeddings/oleObject526.bin"/><Relationship Id="rId1276" Type="http://schemas.openxmlformats.org/officeDocument/2006/relationships/image" Target="media/image632.wmf"/><Relationship Id="rId1483" Type="http://schemas.openxmlformats.org/officeDocument/2006/relationships/oleObject" Target="embeddings/oleObject732.bin"/><Relationship Id="rId2327" Type="http://schemas.openxmlformats.org/officeDocument/2006/relationships/oleObject" Target="embeddings/oleObject1151.bin"/><Relationship Id="rId2881" Type="http://schemas.openxmlformats.org/officeDocument/2006/relationships/oleObject" Target="embeddings/oleObject1431.bin"/><Relationship Id="rId506" Type="http://schemas.openxmlformats.org/officeDocument/2006/relationships/oleObject" Target="embeddings/oleObject244.bin"/><Relationship Id="rId853" Type="http://schemas.openxmlformats.org/officeDocument/2006/relationships/oleObject" Target="embeddings/oleObject418.bin"/><Relationship Id="rId1136" Type="http://schemas.openxmlformats.org/officeDocument/2006/relationships/image" Target="media/image562.wmf"/><Relationship Id="rId1690" Type="http://schemas.openxmlformats.org/officeDocument/2006/relationships/image" Target="media/image840.wmf"/><Relationship Id="rId2534" Type="http://schemas.openxmlformats.org/officeDocument/2006/relationships/image" Target="media/image1262.wmf"/><Relationship Id="rId2741" Type="http://schemas.openxmlformats.org/officeDocument/2006/relationships/oleObject" Target="embeddings/oleObject1361.bin"/><Relationship Id="rId713" Type="http://schemas.openxmlformats.org/officeDocument/2006/relationships/oleObject" Target="embeddings/oleObject348.bin"/><Relationship Id="rId920" Type="http://schemas.openxmlformats.org/officeDocument/2006/relationships/image" Target="media/image454.wmf"/><Relationship Id="rId1343" Type="http://schemas.openxmlformats.org/officeDocument/2006/relationships/oleObject" Target="embeddings/oleObject662.bin"/><Relationship Id="rId1550" Type="http://schemas.openxmlformats.org/officeDocument/2006/relationships/image" Target="media/image770.wmf"/><Relationship Id="rId2601" Type="http://schemas.openxmlformats.org/officeDocument/2006/relationships/oleObject" Target="embeddings/oleObject1291.bin"/><Relationship Id="rId1203" Type="http://schemas.openxmlformats.org/officeDocument/2006/relationships/oleObject" Target="embeddings/oleObject593.bin"/><Relationship Id="rId1410" Type="http://schemas.openxmlformats.org/officeDocument/2006/relationships/image" Target="media/image700.wmf"/><Relationship Id="rId3168" Type="http://schemas.openxmlformats.org/officeDocument/2006/relationships/image" Target="media/image1579.wmf"/><Relationship Id="rId3375" Type="http://schemas.openxmlformats.org/officeDocument/2006/relationships/image" Target="media/image1683.wmf"/><Relationship Id="rId3582" Type="http://schemas.openxmlformats.org/officeDocument/2006/relationships/oleObject" Target="embeddings/oleObject1781.bin"/><Relationship Id="rId296" Type="http://schemas.openxmlformats.org/officeDocument/2006/relationships/oleObject" Target="embeddings/oleObject140.bin"/><Relationship Id="rId2184" Type="http://schemas.openxmlformats.org/officeDocument/2006/relationships/image" Target="media/image1087.wmf"/><Relationship Id="rId2391" Type="http://schemas.openxmlformats.org/officeDocument/2006/relationships/oleObject" Target="embeddings/oleObject1183.bin"/><Relationship Id="rId3028" Type="http://schemas.openxmlformats.org/officeDocument/2006/relationships/image" Target="media/image1509.wmf"/><Relationship Id="rId3235" Type="http://schemas.openxmlformats.org/officeDocument/2006/relationships/image" Target="media/image1613.wmf"/><Relationship Id="rId3442" Type="http://schemas.openxmlformats.org/officeDocument/2006/relationships/oleObject" Target="embeddings/oleObject1711.bin"/><Relationship Id="rId156" Type="http://schemas.openxmlformats.org/officeDocument/2006/relationships/oleObject" Target="embeddings/oleObject70.bin"/><Relationship Id="rId363" Type="http://schemas.openxmlformats.org/officeDocument/2006/relationships/image" Target="media/image176.wmf"/><Relationship Id="rId570" Type="http://schemas.openxmlformats.org/officeDocument/2006/relationships/oleObject" Target="embeddings/oleObject276.bin"/><Relationship Id="rId2044" Type="http://schemas.openxmlformats.org/officeDocument/2006/relationships/image" Target="media/image1017.wmf"/><Relationship Id="rId2251" Type="http://schemas.openxmlformats.org/officeDocument/2006/relationships/image" Target="media/image1123.png"/><Relationship Id="rId3302" Type="http://schemas.openxmlformats.org/officeDocument/2006/relationships/oleObject" Target="embeddings/oleObject1641.bin"/><Relationship Id="rId223" Type="http://schemas.openxmlformats.org/officeDocument/2006/relationships/image" Target="media/image107.wmf"/><Relationship Id="rId430" Type="http://schemas.openxmlformats.org/officeDocument/2006/relationships/oleObject" Target="embeddings/oleObject206.bin"/><Relationship Id="rId1060" Type="http://schemas.openxmlformats.org/officeDocument/2006/relationships/image" Target="media/image524.wmf"/><Relationship Id="rId2111" Type="http://schemas.openxmlformats.org/officeDocument/2006/relationships/oleObject" Target="embeddings/oleObject1046.bin"/><Relationship Id="rId1877" Type="http://schemas.openxmlformats.org/officeDocument/2006/relationships/oleObject" Target="embeddings/oleObject929.bin"/><Relationship Id="rId2928" Type="http://schemas.openxmlformats.org/officeDocument/2006/relationships/image" Target="media/image1459.wmf"/><Relationship Id="rId1737" Type="http://schemas.openxmlformats.org/officeDocument/2006/relationships/oleObject" Target="embeddings/oleObject859.bin"/><Relationship Id="rId1944" Type="http://schemas.openxmlformats.org/officeDocument/2006/relationships/image" Target="media/image967.wmf"/><Relationship Id="rId3092" Type="http://schemas.openxmlformats.org/officeDocument/2006/relationships/image" Target="media/image1541.wmf"/><Relationship Id="rId29" Type="http://schemas.openxmlformats.org/officeDocument/2006/relationships/oleObject" Target="embeddings/oleObject7.bin"/><Relationship Id="rId1804" Type="http://schemas.openxmlformats.org/officeDocument/2006/relationships/image" Target="media/image897.wmf"/><Relationship Id="rId897" Type="http://schemas.openxmlformats.org/officeDocument/2006/relationships/oleObject" Target="embeddings/oleObject440.bin"/><Relationship Id="rId2578" Type="http://schemas.openxmlformats.org/officeDocument/2006/relationships/image" Target="media/image1284.wmf"/><Relationship Id="rId2785" Type="http://schemas.openxmlformats.org/officeDocument/2006/relationships/oleObject" Target="embeddings/oleObject1383.bin"/><Relationship Id="rId2992" Type="http://schemas.openxmlformats.org/officeDocument/2006/relationships/image" Target="media/image1491.wmf"/><Relationship Id="rId3629" Type="http://schemas.openxmlformats.org/officeDocument/2006/relationships/image" Target="media/image1810.wmf"/><Relationship Id="rId757" Type="http://schemas.openxmlformats.org/officeDocument/2006/relationships/oleObject" Target="embeddings/oleObject370.bin"/><Relationship Id="rId964" Type="http://schemas.openxmlformats.org/officeDocument/2006/relationships/image" Target="media/image476.wmf"/><Relationship Id="rId1387" Type="http://schemas.openxmlformats.org/officeDocument/2006/relationships/oleObject" Target="embeddings/oleObject684.bin"/><Relationship Id="rId1594" Type="http://schemas.openxmlformats.org/officeDocument/2006/relationships/image" Target="media/image792.wmf"/><Relationship Id="rId2438" Type="http://schemas.openxmlformats.org/officeDocument/2006/relationships/image" Target="media/image1214.emf"/><Relationship Id="rId2645" Type="http://schemas.openxmlformats.org/officeDocument/2006/relationships/oleObject" Target="embeddings/oleObject1313.bin"/><Relationship Id="rId2852" Type="http://schemas.openxmlformats.org/officeDocument/2006/relationships/image" Target="media/image1421.wmf"/><Relationship Id="rId93" Type="http://schemas.openxmlformats.org/officeDocument/2006/relationships/oleObject" Target="embeddings/oleObject39.bin"/><Relationship Id="rId617" Type="http://schemas.openxmlformats.org/officeDocument/2006/relationships/image" Target="media/image303.wmf"/><Relationship Id="rId824" Type="http://schemas.openxmlformats.org/officeDocument/2006/relationships/image" Target="media/image406.wmf"/><Relationship Id="rId1247" Type="http://schemas.openxmlformats.org/officeDocument/2006/relationships/oleObject" Target="embeddings/oleObject615.bin"/><Relationship Id="rId1454" Type="http://schemas.openxmlformats.org/officeDocument/2006/relationships/image" Target="media/image722.wmf"/><Relationship Id="rId1661" Type="http://schemas.openxmlformats.org/officeDocument/2006/relationships/oleObject" Target="embeddings/oleObject821.bin"/><Relationship Id="rId2505" Type="http://schemas.openxmlformats.org/officeDocument/2006/relationships/oleObject" Target="embeddings/oleObject1243.bin"/><Relationship Id="rId2712" Type="http://schemas.openxmlformats.org/officeDocument/2006/relationships/image" Target="media/image1351.wmf"/><Relationship Id="rId1107" Type="http://schemas.openxmlformats.org/officeDocument/2006/relationships/oleObject" Target="embeddings/oleObject545.bin"/><Relationship Id="rId1314" Type="http://schemas.openxmlformats.org/officeDocument/2006/relationships/image" Target="media/image652.wmf"/><Relationship Id="rId1521" Type="http://schemas.openxmlformats.org/officeDocument/2006/relationships/oleObject" Target="embeddings/oleObject751.bin"/><Relationship Id="rId3279" Type="http://schemas.openxmlformats.org/officeDocument/2006/relationships/image" Target="media/image1635.wmf"/><Relationship Id="rId3486" Type="http://schemas.openxmlformats.org/officeDocument/2006/relationships/oleObject" Target="embeddings/oleObject1733.bin"/><Relationship Id="rId20" Type="http://schemas.openxmlformats.org/officeDocument/2006/relationships/image" Target="media/image5.wmf"/><Relationship Id="rId2088" Type="http://schemas.openxmlformats.org/officeDocument/2006/relationships/image" Target="media/image1039.wmf"/><Relationship Id="rId2295" Type="http://schemas.openxmlformats.org/officeDocument/2006/relationships/oleObject" Target="embeddings/oleObject1135.bin"/><Relationship Id="rId3139" Type="http://schemas.openxmlformats.org/officeDocument/2006/relationships/oleObject" Target="embeddings/oleObject1560.bin"/><Relationship Id="rId3346" Type="http://schemas.openxmlformats.org/officeDocument/2006/relationships/oleObject" Target="embeddings/oleObject1663.bin"/><Relationship Id="rId267" Type="http://schemas.openxmlformats.org/officeDocument/2006/relationships/image" Target="media/image129.wmf"/><Relationship Id="rId474" Type="http://schemas.openxmlformats.org/officeDocument/2006/relationships/oleObject" Target="embeddings/oleObject228.bin"/><Relationship Id="rId2155" Type="http://schemas.openxmlformats.org/officeDocument/2006/relationships/oleObject" Target="embeddings/oleObject1068.bin"/><Relationship Id="rId3553" Type="http://schemas.openxmlformats.org/officeDocument/2006/relationships/image" Target="media/image1772.wmf"/><Relationship Id="rId127" Type="http://schemas.openxmlformats.org/officeDocument/2006/relationships/oleObject" Target="embeddings/oleObject56.bin"/><Relationship Id="rId681" Type="http://schemas.openxmlformats.org/officeDocument/2006/relationships/image" Target="media/image335.wmf"/><Relationship Id="rId2362" Type="http://schemas.openxmlformats.org/officeDocument/2006/relationships/image" Target="media/image1179.wmf"/><Relationship Id="rId3206" Type="http://schemas.openxmlformats.org/officeDocument/2006/relationships/image" Target="media/image1598.png"/><Relationship Id="rId3413" Type="http://schemas.openxmlformats.org/officeDocument/2006/relationships/image" Target="media/image1702.wmf"/><Relationship Id="rId3620" Type="http://schemas.openxmlformats.org/officeDocument/2006/relationships/oleObject" Target="embeddings/oleObject1800.bin"/><Relationship Id="rId334" Type="http://schemas.openxmlformats.org/officeDocument/2006/relationships/oleObject" Target="embeddings/oleObject159.bin"/><Relationship Id="rId541" Type="http://schemas.openxmlformats.org/officeDocument/2006/relationships/image" Target="media/image265.wmf"/><Relationship Id="rId1171" Type="http://schemas.openxmlformats.org/officeDocument/2006/relationships/oleObject" Target="embeddings/oleObject577.bin"/><Relationship Id="rId2015" Type="http://schemas.openxmlformats.org/officeDocument/2006/relationships/oleObject" Target="embeddings/oleObject998.bin"/><Relationship Id="rId2222" Type="http://schemas.openxmlformats.org/officeDocument/2006/relationships/oleObject" Target="embeddings/oleObject1099.bin"/><Relationship Id="rId401" Type="http://schemas.openxmlformats.org/officeDocument/2006/relationships/image" Target="media/image195.wmf"/><Relationship Id="rId1031" Type="http://schemas.openxmlformats.org/officeDocument/2006/relationships/oleObject" Target="embeddings/oleObject507.bin"/><Relationship Id="rId1988" Type="http://schemas.openxmlformats.org/officeDocument/2006/relationships/image" Target="media/image989.wmf"/><Relationship Id="rId1848" Type="http://schemas.openxmlformats.org/officeDocument/2006/relationships/image" Target="media/image919.wmf"/><Relationship Id="rId3063" Type="http://schemas.openxmlformats.org/officeDocument/2006/relationships/oleObject" Target="embeddings/oleObject1522.bin"/><Relationship Id="rId3270" Type="http://schemas.openxmlformats.org/officeDocument/2006/relationships/oleObject" Target="embeddings/oleObject1625.bin"/><Relationship Id="rId191" Type="http://schemas.openxmlformats.org/officeDocument/2006/relationships/image" Target="media/image91.wmf"/><Relationship Id="rId1708" Type="http://schemas.openxmlformats.org/officeDocument/2006/relationships/image" Target="media/image849.wmf"/><Relationship Id="rId1915" Type="http://schemas.openxmlformats.org/officeDocument/2006/relationships/oleObject" Target="embeddings/oleObject948.bin"/><Relationship Id="rId3130" Type="http://schemas.openxmlformats.org/officeDocument/2006/relationships/image" Target="media/image1560.wmf"/><Relationship Id="rId2689" Type="http://schemas.openxmlformats.org/officeDocument/2006/relationships/oleObject" Target="embeddings/oleObject1335.bin"/><Relationship Id="rId2896" Type="http://schemas.openxmlformats.org/officeDocument/2006/relationships/image" Target="media/image1443.wmf"/><Relationship Id="rId868" Type="http://schemas.openxmlformats.org/officeDocument/2006/relationships/image" Target="media/image428.wmf"/><Relationship Id="rId1498" Type="http://schemas.openxmlformats.org/officeDocument/2006/relationships/image" Target="media/image744.wmf"/><Relationship Id="rId2549" Type="http://schemas.openxmlformats.org/officeDocument/2006/relationships/oleObject" Target="embeddings/oleObject1265.bin"/><Relationship Id="rId2756" Type="http://schemas.openxmlformats.org/officeDocument/2006/relationships/image" Target="media/image1373.emf"/><Relationship Id="rId2963" Type="http://schemas.openxmlformats.org/officeDocument/2006/relationships/oleObject" Target="embeddings/oleObject1472.bin"/><Relationship Id="rId728" Type="http://schemas.openxmlformats.org/officeDocument/2006/relationships/image" Target="media/image358.wmf"/><Relationship Id="rId935" Type="http://schemas.openxmlformats.org/officeDocument/2006/relationships/oleObject" Target="embeddings/oleObject459.bin"/><Relationship Id="rId1358" Type="http://schemas.openxmlformats.org/officeDocument/2006/relationships/image" Target="media/image674.wmf"/><Relationship Id="rId1565" Type="http://schemas.openxmlformats.org/officeDocument/2006/relationships/oleObject" Target="embeddings/oleObject773.bin"/><Relationship Id="rId1772" Type="http://schemas.openxmlformats.org/officeDocument/2006/relationships/image" Target="media/image881.wmf"/><Relationship Id="rId2409" Type="http://schemas.openxmlformats.org/officeDocument/2006/relationships/oleObject" Target="embeddings/oleObject1192.bin"/><Relationship Id="rId2616" Type="http://schemas.openxmlformats.org/officeDocument/2006/relationships/image" Target="media/image1303.wmf"/><Relationship Id="rId64" Type="http://schemas.openxmlformats.org/officeDocument/2006/relationships/image" Target="media/image27.wmf"/><Relationship Id="rId1218" Type="http://schemas.openxmlformats.org/officeDocument/2006/relationships/image" Target="media/image603.wmf"/><Relationship Id="rId1425" Type="http://schemas.openxmlformats.org/officeDocument/2006/relationships/oleObject" Target="embeddings/oleObject703.bin"/><Relationship Id="rId2823" Type="http://schemas.openxmlformats.org/officeDocument/2006/relationships/oleObject" Target="embeddings/oleObject1402.bin"/><Relationship Id="rId1632" Type="http://schemas.openxmlformats.org/officeDocument/2006/relationships/image" Target="media/image811.wmf"/><Relationship Id="rId2199" Type="http://schemas.openxmlformats.org/officeDocument/2006/relationships/oleObject" Target="embeddings/oleObject1090.bin"/><Relationship Id="rId3597" Type="http://schemas.openxmlformats.org/officeDocument/2006/relationships/image" Target="media/image1794.wmf"/><Relationship Id="rId3457" Type="http://schemas.openxmlformats.org/officeDocument/2006/relationships/image" Target="media/image1724.wmf"/><Relationship Id="rId378" Type="http://schemas.openxmlformats.org/officeDocument/2006/relationships/oleObject" Target="embeddings/oleObject180.bin"/><Relationship Id="rId585" Type="http://schemas.openxmlformats.org/officeDocument/2006/relationships/image" Target="media/image287.wmf"/><Relationship Id="rId792" Type="http://schemas.openxmlformats.org/officeDocument/2006/relationships/image" Target="media/image390.wmf"/><Relationship Id="rId2059" Type="http://schemas.openxmlformats.org/officeDocument/2006/relationships/oleObject" Target="embeddings/oleObject1020.bin"/><Relationship Id="rId2266" Type="http://schemas.openxmlformats.org/officeDocument/2006/relationships/image" Target="media/image1131.wmf"/><Relationship Id="rId2473" Type="http://schemas.openxmlformats.org/officeDocument/2006/relationships/oleObject" Target="embeddings/oleObject1227.bin"/><Relationship Id="rId2680" Type="http://schemas.openxmlformats.org/officeDocument/2006/relationships/image" Target="media/image1335.wmf"/><Relationship Id="rId3317" Type="http://schemas.openxmlformats.org/officeDocument/2006/relationships/image" Target="media/image1654.wmf"/><Relationship Id="rId3524" Type="http://schemas.openxmlformats.org/officeDocument/2006/relationships/oleObject" Target="embeddings/oleObject1752.bin"/><Relationship Id="rId238" Type="http://schemas.openxmlformats.org/officeDocument/2006/relationships/oleObject" Target="embeddings/oleObject111.bin"/><Relationship Id="rId445" Type="http://schemas.openxmlformats.org/officeDocument/2006/relationships/image" Target="media/image217.wmf"/><Relationship Id="rId652" Type="http://schemas.openxmlformats.org/officeDocument/2006/relationships/oleObject" Target="embeddings/oleObject317.bin"/><Relationship Id="rId1075" Type="http://schemas.openxmlformats.org/officeDocument/2006/relationships/oleObject" Target="embeddings/oleObject529.bin"/><Relationship Id="rId1282" Type="http://schemas.openxmlformats.org/officeDocument/2006/relationships/image" Target="media/image635.wmf"/><Relationship Id="rId2126" Type="http://schemas.openxmlformats.org/officeDocument/2006/relationships/image" Target="media/image1058.wmf"/><Relationship Id="rId2333" Type="http://schemas.openxmlformats.org/officeDocument/2006/relationships/oleObject" Target="embeddings/oleObject1154.bin"/><Relationship Id="rId2540" Type="http://schemas.openxmlformats.org/officeDocument/2006/relationships/image" Target="media/image1265.wmf"/><Relationship Id="rId305" Type="http://schemas.openxmlformats.org/officeDocument/2006/relationships/image" Target="media/image148.wmf"/><Relationship Id="rId512" Type="http://schemas.openxmlformats.org/officeDocument/2006/relationships/oleObject" Target="embeddings/oleObject247.bin"/><Relationship Id="rId1142" Type="http://schemas.openxmlformats.org/officeDocument/2006/relationships/image" Target="media/image565.wmf"/><Relationship Id="rId2400" Type="http://schemas.openxmlformats.org/officeDocument/2006/relationships/image" Target="media/image1198.wmf"/><Relationship Id="rId1002" Type="http://schemas.openxmlformats.org/officeDocument/2006/relationships/image" Target="media/image495.wmf"/><Relationship Id="rId1959" Type="http://schemas.openxmlformats.org/officeDocument/2006/relationships/oleObject" Target="embeddings/oleObject970.bin"/><Relationship Id="rId3174" Type="http://schemas.openxmlformats.org/officeDocument/2006/relationships/image" Target="media/image1582.wmf"/><Relationship Id="rId1819" Type="http://schemas.openxmlformats.org/officeDocument/2006/relationships/oleObject" Target="embeddings/oleObject900.bin"/><Relationship Id="rId3381" Type="http://schemas.openxmlformats.org/officeDocument/2006/relationships/image" Target="media/image1686.wmf"/><Relationship Id="rId2190" Type="http://schemas.openxmlformats.org/officeDocument/2006/relationships/image" Target="media/image1090.wmf"/><Relationship Id="rId3034" Type="http://schemas.openxmlformats.org/officeDocument/2006/relationships/image" Target="media/image1512.wmf"/><Relationship Id="rId3241" Type="http://schemas.openxmlformats.org/officeDocument/2006/relationships/image" Target="media/image1616.wmf"/><Relationship Id="rId162" Type="http://schemas.openxmlformats.org/officeDocument/2006/relationships/oleObject" Target="embeddings/oleObject73.bin"/><Relationship Id="rId2050" Type="http://schemas.openxmlformats.org/officeDocument/2006/relationships/image" Target="media/image1020.wmf"/><Relationship Id="rId3101" Type="http://schemas.openxmlformats.org/officeDocument/2006/relationships/oleObject" Target="embeddings/oleObject1541.bin"/><Relationship Id="rId979" Type="http://schemas.openxmlformats.org/officeDocument/2006/relationships/oleObject" Target="embeddings/oleObject481.bin"/><Relationship Id="rId839" Type="http://schemas.openxmlformats.org/officeDocument/2006/relationships/oleObject" Target="embeddings/oleObject411.bin"/><Relationship Id="rId1469" Type="http://schemas.openxmlformats.org/officeDocument/2006/relationships/oleObject" Target="embeddings/oleObject725.bin"/><Relationship Id="rId2867" Type="http://schemas.openxmlformats.org/officeDocument/2006/relationships/oleObject" Target="embeddings/oleObject1424.bin"/><Relationship Id="rId1676" Type="http://schemas.openxmlformats.org/officeDocument/2006/relationships/image" Target="media/image833.wmf"/><Relationship Id="rId1883" Type="http://schemas.openxmlformats.org/officeDocument/2006/relationships/oleObject" Target="embeddings/oleObject932.bin"/><Relationship Id="rId2727" Type="http://schemas.openxmlformats.org/officeDocument/2006/relationships/oleObject" Target="embeddings/oleObject1354.bin"/><Relationship Id="rId2934" Type="http://schemas.openxmlformats.org/officeDocument/2006/relationships/image" Target="media/image1462.wmf"/><Relationship Id="rId906" Type="http://schemas.openxmlformats.org/officeDocument/2006/relationships/image" Target="media/image447.wmf"/><Relationship Id="rId1329" Type="http://schemas.openxmlformats.org/officeDocument/2006/relationships/oleObject" Target="embeddings/oleObject655.bin"/><Relationship Id="rId1536" Type="http://schemas.openxmlformats.org/officeDocument/2006/relationships/image" Target="media/image763.wmf"/><Relationship Id="rId1743" Type="http://schemas.openxmlformats.org/officeDocument/2006/relationships/oleObject" Target="embeddings/oleObject862.bin"/><Relationship Id="rId1950" Type="http://schemas.openxmlformats.org/officeDocument/2006/relationships/image" Target="media/image970.wmf"/><Relationship Id="rId35" Type="http://schemas.openxmlformats.org/officeDocument/2006/relationships/oleObject" Target="embeddings/oleObject10.bin"/><Relationship Id="rId1603" Type="http://schemas.openxmlformats.org/officeDocument/2006/relationships/oleObject" Target="embeddings/oleObject792.bin"/><Relationship Id="rId1810" Type="http://schemas.openxmlformats.org/officeDocument/2006/relationships/image" Target="media/image900.wmf"/><Relationship Id="rId3568" Type="http://schemas.openxmlformats.org/officeDocument/2006/relationships/oleObject" Target="embeddings/oleObject1774.bin"/><Relationship Id="rId489" Type="http://schemas.openxmlformats.org/officeDocument/2006/relationships/image" Target="media/image239.wmf"/><Relationship Id="rId696" Type="http://schemas.openxmlformats.org/officeDocument/2006/relationships/image" Target="media/image342.wmf"/><Relationship Id="rId2377" Type="http://schemas.openxmlformats.org/officeDocument/2006/relationships/oleObject" Target="embeddings/oleObject1176.bin"/><Relationship Id="rId2584" Type="http://schemas.openxmlformats.org/officeDocument/2006/relationships/image" Target="media/image1287.wmf"/><Relationship Id="rId2791" Type="http://schemas.openxmlformats.org/officeDocument/2006/relationships/oleObject" Target="embeddings/oleObject1386.bin"/><Relationship Id="rId3428" Type="http://schemas.openxmlformats.org/officeDocument/2006/relationships/oleObject" Target="embeddings/oleObject1704.bin"/><Relationship Id="rId3635" Type="http://schemas.openxmlformats.org/officeDocument/2006/relationships/image" Target="media/image1813.wmf"/><Relationship Id="rId349" Type="http://schemas.openxmlformats.org/officeDocument/2006/relationships/image" Target="media/image170.wmf"/><Relationship Id="rId556" Type="http://schemas.openxmlformats.org/officeDocument/2006/relationships/oleObject" Target="embeddings/oleObject269.bin"/><Relationship Id="rId763" Type="http://schemas.openxmlformats.org/officeDocument/2006/relationships/oleObject" Target="embeddings/oleObject373.bin"/><Relationship Id="rId1186" Type="http://schemas.openxmlformats.org/officeDocument/2006/relationships/image" Target="media/image587.wmf"/><Relationship Id="rId1393" Type="http://schemas.openxmlformats.org/officeDocument/2006/relationships/oleObject" Target="embeddings/oleObject687.bin"/><Relationship Id="rId2237" Type="http://schemas.openxmlformats.org/officeDocument/2006/relationships/image" Target="media/image1116.wmf"/><Relationship Id="rId2444" Type="http://schemas.openxmlformats.org/officeDocument/2006/relationships/image" Target="media/image1217.wmf"/><Relationship Id="rId209" Type="http://schemas.openxmlformats.org/officeDocument/2006/relationships/image" Target="media/image100.wmf"/><Relationship Id="rId416" Type="http://schemas.openxmlformats.org/officeDocument/2006/relationships/oleObject" Target="embeddings/oleObject199.bin"/><Relationship Id="rId970" Type="http://schemas.openxmlformats.org/officeDocument/2006/relationships/image" Target="media/image479.wmf"/><Relationship Id="rId1046" Type="http://schemas.openxmlformats.org/officeDocument/2006/relationships/image" Target="media/image517.wmf"/><Relationship Id="rId1253" Type="http://schemas.openxmlformats.org/officeDocument/2006/relationships/oleObject" Target="embeddings/oleObject618.bin"/><Relationship Id="rId2651" Type="http://schemas.openxmlformats.org/officeDocument/2006/relationships/oleObject" Target="embeddings/oleObject1316.bin"/><Relationship Id="rId623" Type="http://schemas.openxmlformats.org/officeDocument/2006/relationships/image" Target="media/image306.wmf"/><Relationship Id="rId830" Type="http://schemas.openxmlformats.org/officeDocument/2006/relationships/image" Target="media/image409.wmf"/><Relationship Id="rId1460" Type="http://schemas.openxmlformats.org/officeDocument/2006/relationships/image" Target="media/image725.wmf"/><Relationship Id="rId2304" Type="http://schemas.openxmlformats.org/officeDocument/2006/relationships/image" Target="media/image1150.wmf"/><Relationship Id="rId2511" Type="http://schemas.openxmlformats.org/officeDocument/2006/relationships/oleObject" Target="embeddings/oleObject1246.bin"/><Relationship Id="rId1113" Type="http://schemas.openxmlformats.org/officeDocument/2006/relationships/oleObject" Target="embeddings/oleObject548.bin"/><Relationship Id="rId1320" Type="http://schemas.openxmlformats.org/officeDocument/2006/relationships/image" Target="media/image655.wmf"/><Relationship Id="rId3078" Type="http://schemas.openxmlformats.org/officeDocument/2006/relationships/image" Target="media/image1534.wmf"/><Relationship Id="rId3285" Type="http://schemas.openxmlformats.org/officeDocument/2006/relationships/image" Target="media/image1638.wmf"/><Relationship Id="rId3492" Type="http://schemas.openxmlformats.org/officeDocument/2006/relationships/oleObject" Target="embeddings/oleObject1736.bin"/><Relationship Id="rId2094" Type="http://schemas.openxmlformats.org/officeDocument/2006/relationships/image" Target="media/image1042.wmf"/><Relationship Id="rId3145" Type="http://schemas.openxmlformats.org/officeDocument/2006/relationships/oleObject" Target="embeddings/oleObject1563.bin"/><Relationship Id="rId3352" Type="http://schemas.openxmlformats.org/officeDocument/2006/relationships/oleObject" Target="embeddings/oleObject1666.bin"/><Relationship Id="rId273" Type="http://schemas.openxmlformats.org/officeDocument/2006/relationships/image" Target="media/image132.wmf"/><Relationship Id="rId480" Type="http://schemas.openxmlformats.org/officeDocument/2006/relationships/oleObject" Target="embeddings/oleObject231.bin"/><Relationship Id="rId2161" Type="http://schemas.openxmlformats.org/officeDocument/2006/relationships/oleObject" Target="embeddings/oleObject1071.bin"/><Relationship Id="rId3005" Type="http://schemas.openxmlformats.org/officeDocument/2006/relationships/oleObject" Target="embeddings/oleObject1493.bin"/><Relationship Id="rId3212" Type="http://schemas.openxmlformats.org/officeDocument/2006/relationships/oleObject" Target="embeddings/oleObject1596.bin"/><Relationship Id="rId133" Type="http://schemas.openxmlformats.org/officeDocument/2006/relationships/oleObject" Target="embeddings/oleObject59.bin"/><Relationship Id="rId340" Type="http://schemas.openxmlformats.org/officeDocument/2006/relationships/oleObject" Target="embeddings/oleObject162.bin"/><Relationship Id="rId2021" Type="http://schemas.openxmlformats.org/officeDocument/2006/relationships/oleObject" Target="embeddings/oleObject1001.bin"/><Relationship Id="rId200" Type="http://schemas.openxmlformats.org/officeDocument/2006/relationships/oleObject" Target="embeddings/oleObject92.bin"/><Relationship Id="rId2978" Type="http://schemas.openxmlformats.org/officeDocument/2006/relationships/image" Target="media/image1484.emf"/><Relationship Id="rId1787" Type="http://schemas.openxmlformats.org/officeDocument/2006/relationships/oleObject" Target="embeddings/oleObject884.bin"/><Relationship Id="rId1994" Type="http://schemas.openxmlformats.org/officeDocument/2006/relationships/image" Target="media/image992.wmf"/><Relationship Id="rId2838" Type="http://schemas.openxmlformats.org/officeDocument/2006/relationships/image" Target="media/image1414.emf"/><Relationship Id="rId79" Type="http://schemas.openxmlformats.org/officeDocument/2006/relationships/oleObject" Target="embeddings/oleObject32.bin"/><Relationship Id="rId1647" Type="http://schemas.openxmlformats.org/officeDocument/2006/relationships/oleObject" Target="embeddings/oleObject814.bin"/><Relationship Id="rId1854" Type="http://schemas.openxmlformats.org/officeDocument/2006/relationships/image" Target="media/image922.wmf"/><Relationship Id="rId2905" Type="http://schemas.openxmlformats.org/officeDocument/2006/relationships/oleObject" Target="embeddings/oleObject1443.bin"/><Relationship Id="rId1507" Type="http://schemas.openxmlformats.org/officeDocument/2006/relationships/oleObject" Target="embeddings/oleObject744.bin"/><Relationship Id="rId1714" Type="http://schemas.openxmlformats.org/officeDocument/2006/relationships/image" Target="media/image852.wmf"/><Relationship Id="rId1921" Type="http://schemas.openxmlformats.org/officeDocument/2006/relationships/oleObject" Target="embeddings/oleObject951.bin"/><Relationship Id="rId2488" Type="http://schemas.openxmlformats.org/officeDocument/2006/relationships/image" Target="media/image1239.wmf"/><Relationship Id="rId1297" Type="http://schemas.openxmlformats.org/officeDocument/2006/relationships/oleObject" Target="embeddings/oleObject640.bin"/><Relationship Id="rId2695" Type="http://schemas.openxmlformats.org/officeDocument/2006/relationships/oleObject" Target="embeddings/oleObject1338.bin"/><Relationship Id="rId3539" Type="http://schemas.openxmlformats.org/officeDocument/2006/relationships/image" Target="media/image1765.wmf"/><Relationship Id="rId667" Type="http://schemas.openxmlformats.org/officeDocument/2006/relationships/image" Target="media/image328.wmf"/><Relationship Id="rId874" Type="http://schemas.openxmlformats.org/officeDocument/2006/relationships/image" Target="media/image431.wmf"/><Relationship Id="rId2348" Type="http://schemas.openxmlformats.org/officeDocument/2006/relationships/image" Target="media/image1172.wmf"/><Relationship Id="rId2555" Type="http://schemas.openxmlformats.org/officeDocument/2006/relationships/oleObject" Target="embeddings/oleObject1268.bin"/><Relationship Id="rId2762" Type="http://schemas.openxmlformats.org/officeDocument/2006/relationships/image" Target="media/image1376.emf"/><Relationship Id="rId3606" Type="http://schemas.openxmlformats.org/officeDocument/2006/relationships/oleObject" Target="embeddings/oleObject1793.bin"/><Relationship Id="rId527" Type="http://schemas.openxmlformats.org/officeDocument/2006/relationships/image" Target="media/image258.wmf"/><Relationship Id="rId734" Type="http://schemas.openxmlformats.org/officeDocument/2006/relationships/image" Target="media/image361.wmf"/><Relationship Id="rId941" Type="http://schemas.openxmlformats.org/officeDocument/2006/relationships/oleObject" Target="embeddings/oleObject462.bin"/><Relationship Id="rId1157" Type="http://schemas.openxmlformats.org/officeDocument/2006/relationships/oleObject" Target="embeddings/oleObject570.bin"/><Relationship Id="rId1364" Type="http://schemas.openxmlformats.org/officeDocument/2006/relationships/image" Target="media/image677.wmf"/><Relationship Id="rId1571" Type="http://schemas.openxmlformats.org/officeDocument/2006/relationships/oleObject" Target="embeddings/oleObject776.bin"/><Relationship Id="rId2208" Type="http://schemas.openxmlformats.org/officeDocument/2006/relationships/image" Target="media/image1099.png"/><Relationship Id="rId2415" Type="http://schemas.openxmlformats.org/officeDocument/2006/relationships/image" Target="media/image1204.emf"/><Relationship Id="rId2622" Type="http://schemas.openxmlformats.org/officeDocument/2006/relationships/image" Target="media/image1306.wmf"/><Relationship Id="rId70" Type="http://schemas.openxmlformats.org/officeDocument/2006/relationships/image" Target="media/image30.wmf"/><Relationship Id="rId801" Type="http://schemas.openxmlformats.org/officeDocument/2006/relationships/oleObject" Target="embeddings/oleObject392.bin"/><Relationship Id="rId1017" Type="http://schemas.openxmlformats.org/officeDocument/2006/relationships/oleObject" Target="embeddings/oleObject500.bin"/><Relationship Id="rId1224" Type="http://schemas.openxmlformats.org/officeDocument/2006/relationships/image" Target="media/image606.wmf"/><Relationship Id="rId1431" Type="http://schemas.openxmlformats.org/officeDocument/2006/relationships/oleObject" Target="embeddings/oleObject706.bin"/><Relationship Id="rId3189" Type="http://schemas.openxmlformats.org/officeDocument/2006/relationships/oleObject" Target="embeddings/oleObject1585.bin"/><Relationship Id="rId3396" Type="http://schemas.openxmlformats.org/officeDocument/2006/relationships/oleObject" Target="embeddings/oleObject1688.bin"/><Relationship Id="rId3049" Type="http://schemas.openxmlformats.org/officeDocument/2006/relationships/oleObject" Target="embeddings/oleObject1515.bin"/><Relationship Id="rId3256" Type="http://schemas.openxmlformats.org/officeDocument/2006/relationships/oleObject" Target="embeddings/oleObject1618.bin"/><Relationship Id="rId3463" Type="http://schemas.openxmlformats.org/officeDocument/2006/relationships/image" Target="media/image1727.wmf"/><Relationship Id="rId177" Type="http://schemas.openxmlformats.org/officeDocument/2006/relationships/image" Target="media/image84.wmf"/><Relationship Id="rId384" Type="http://schemas.openxmlformats.org/officeDocument/2006/relationships/oleObject" Target="embeddings/oleObject183.bin"/><Relationship Id="rId591" Type="http://schemas.openxmlformats.org/officeDocument/2006/relationships/image" Target="media/image290.wmf"/><Relationship Id="rId2065" Type="http://schemas.openxmlformats.org/officeDocument/2006/relationships/oleObject" Target="embeddings/oleObject1023.bin"/><Relationship Id="rId2272" Type="http://schemas.openxmlformats.org/officeDocument/2006/relationships/image" Target="media/image1134.wmf"/><Relationship Id="rId3116" Type="http://schemas.openxmlformats.org/officeDocument/2006/relationships/image" Target="media/image1553.wmf"/><Relationship Id="rId244" Type="http://schemas.openxmlformats.org/officeDocument/2006/relationships/oleObject" Target="embeddings/oleObject114.bin"/><Relationship Id="rId1081" Type="http://schemas.openxmlformats.org/officeDocument/2006/relationships/oleObject" Target="embeddings/oleObject532.bin"/><Relationship Id="rId3323" Type="http://schemas.openxmlformats.org/officeDocument/2006/relationships/image" Target="media/image1657.wmf"/><Relationship Id="rId3530" Type="http://schemas.openxmlformats.org/officeDocument/2006/relationships/oleObject" Target="embeddings/oleObject1755.bin"/><Relationship Id="rId451" Type="http://schemas.openxmlformats.org/officeDocument/2006/relationships/image" Target="media/image220.wmf"/><Relationship Id="rId2132" Type="http://schemas.openxmlformats.org/officeDocument/2006/relationships/image" Target="media/image1061.wmf"/><Relationship Id="rId104" Type="http://schemas.openxmlformats.org/officeDocument/2006/relationships/image" Target="media/image47.wmf"/><Relationship Id="rId311" Type="http://schemas.openxmlformats.org/officeDocument/2006/relationships/image" Target="media/image151.wmf"/><Relationship Id="rId1898" Type="http://schemas.openxmlformats.org/officeDocument/2006/relationships/image" Target="media/image944.wmf"/><Relationship Id="rId2949" Type="http://schemas.openxmlformats.org/officeDocument/2006/relationships/oleObject" Target="embeddings/oleObject1465.bin"/><Relationship Id="rId1758" Type="http://schemas.openxmlformats.org/officeDocument/2006/relationships/image" Target="media/image874.wmf"/><Relationship Id="rId2809" Type="http://schemas.openxmlformats.org/officeDocument/2006/relationships/oleObject" Target="embeddings/oleObject1395.bin"/><Relationship Id="rId1965" Type="http://schemas.openxmlformats.org/officeDocument/2006/relationships/oleObject" Target="embeddings/oleObject973.bin"/><Relationship Id="rId3180" Type="http://schemas.openxmlformats.org/officeDocument/2006/relationships/image" Target="media/image1585.wmf"/><Relationship Id="rId1618" Type="http://schemas.openxmlformats.org/officeDocument/2006/relationships/image" Target="media/image804.wmf"/><Relationship Id="rId1825" Type="http://schemas.openxmlformats.org/officeDocument/2006/relationships/oleObject" Target="embeddings/oleObject903.bin"/><Relationship Id="rId3040" Type="http://schemas.openxmlformats.org/officeDocument/2006/relationships/image" Target="media/image1515.wmf"/><Relationship Id="rId2599" Type="http://schemas.openxmlformats.org/officeDocument/2006/relationships/oleObject" Target="embeddings/oleObject1290.bin"/><Relationship Id="rId778" Type="http://schemas.openxmlformats.org/officeDocument/2006/relationships/image" Target="media/image383.wmf"/><Relationship Id="rId985" Type="http://schemas.openxmlformats.org/officeDocument/2006/relationships/oleObject" Target="embeddings/oleObject484.bin"/><Relationship Id="rId2459" Type="http://schemas.openxmlformats.org/officeDocument/2006/relationships/oleObject" Target="embeddings/oleObject1220.bin"/><Relationship Id="rId2666" Type="http://schemas.openxmlformats.org/officeDocument/2006/relationships/image" Target="media/image1328.wmf"/><Relationship Id="rId2873" Type="http://schemas.openxmlformats.org/officeDocument/2006/relationships/oleObject" Target="embeddings/oleObject1427.bin"/><Relationship Id="rId638" Type="http://schemas.openxmlformats.org/officeDocument/2006/relationships/oleObject" Target="embeddings/oleObject310.bin"/><Relationship Id="rId845" Type="http://schemas.openxmlformats.org/officeDocument/2006/relationships/oleObject" Target="embeddings/oleObject414.bin"/><Relationship Id="rId1268" Type="http://schemas.openxmlformats.org/officeDocument/2006/relationships/image" Target="media/image628.wmf"/><Relationship Id="rId1475" Type="http://schemas.openxmlformats.org/officeDocument/2006/relationships/oleObject" Target="embeddings/oleObject728.bin"/><Relationship Id="rId1682" Type="http://schemas.openxmlformats.org/officeDocument/2006/relationships/image" Target="media/image836.wmf"/><Relationship Id="rId2319" Type="http://schemas.openxmlformats.org/officeDocument/2006/relationships/oleObject" Target="embeddings/oleObject1147.bin"/><Relationship Id="rId2526" Type="http://schemas.openxmlformats.org/officeDocument/2006/relationships/image" Target="media/image1258.wmf"/><Relationship Id="rId2733" Type="http://schemas.openxmlformats.org/officeDocument/2006/relationships/oleObject" Target="embeddings/oleObject1357.bin"/><Relationship Id="rId705" Type="http://schemas.openxmlformats.org/officeDocument/2006/relationships/oleObject" Target="embeddings/oleObject344.bin"/><Relationship Id="rId1128" Type="http://schemas.openxmlformats.org/officeDocument/2006/relationships/image" Target="media/image558.wmf"/><Relationship Id="rId1335" Type="http://schemas.openxmlformats.org/officeDocument/2006/relationships/oleObject" Target="embeddings/oleObject658.bin"/><Relationship Id="rId1542" Type="http://schemas.openxmlformats.org/officeDocument/2006/relationships/image" Target="media/image766.wmf"/><Relationship Id="rId2940" Type="http://schemas.openxmlformats.org/officeDocument/2006/relationships/image" Target="media/image1465.wmf"/><Relationship Id="rId912" Type="http://schemas.openxmlformats.org/officeDocument/2006/relationships/image" Target="media/image450.wmf"/><Relationship Id="rId2800" Type="http://schemas.openxmlformats.org/officeDocument/2006/relationships/image" Target="media/image1395.emf"/><Relationship Id="rId41" Type="http://schemas.openxmlformats.org/officeDocument/2006/relationships/oleObject" Target="embeddings/oleObject13.bin"/><Relationship Id="rId1402" Type="http://schemas.openxmlformats.org/officeDocument/2006/relationships/image" Target="media/image696.wmf"/><Relationship Id="rId288" Type="http://schemas.openxmlformats.org/officeDocument/2006/relationships/oleObject" Target="embeddings/oleObject136.bin"/><Relationship Id="rId3367" Type="http://schemas.openxmlformats.org/officeDocument/2006/relationships/image" Target="media/image1679.wmf"/><Relationship Id="rId3574" Type="http://schemas.openxmlformats.org/officeDocument/2006/relationships/oleObject" Target="embeddings/oleObject1777.bin"/><Relationship Id="rId495" Type="http://schemas.openxmlformats.org/officeDocument/2006/relationships/image" Target="media/image242.wmf"/><Relationship Id="rId2176" Type="http://schemas.openxmlformats.org/officeDocument/2006/relationships/image" Target="media/image1083.wmf"/><Relationship Id="rId2383" Type="http://schemas.openxmlformats.org/officeDocument/2006/relationships/oleObject" Target="embeddings/oleObject1179.bin"/><Relationship Id="rId2590" Type="http://schemas.openxmlformats.org/officeDocument/2006/relationships/image" Target="media/image1290.wmf"/><Relationship Id="rId3227" Type="http://schemas.openxmlformats.org/officeDocument/2006/relationships/image" Target="media/image1609.wmf"/><Relationship Id="rId3434" Type="http://schemas.openxmlformats.org/officeDocument/2006/relationships/oleObject" Target="embeddings/oleObject1707.bin"/><Relationship Id="rId3641" Type="http://schemas.openxmlformats.org/officeDocument/2006/relationships/image" Target="media/image1816.wmf"/><Relationship Id="rId148" Type="http://schemas.openxmlformats.org/officeDocument/2006/relationships/oleObject" Target="embeddings/oleObject66.bin"/><Relationship Id="rId355" Type="http://schemas.openxmlformats.org/officeDocument/2006/relationships/image" Target="media/image172.wmf"/><Relationship Id="rId562" Type="http://schemas.openxmlformats.org/officeDocument/2006/relationships/oleObject" Target="embeddings/oleObject272.bin"/><Relationship Id="rId1192" Type="http://schemas.openxmlformats.org/officeDocument/2006/relationships/image" Target="media/image590.wmf"/><Relationship Id="rId2036" Type="http://schemas.openxmlformats.org/officeDocument/2006/relationships/image" Target="media/image1013.wmf"/><Relationship Id="rId2243" Type="http://schemas.openxmlformats.org/officeDocument/2006/relationships/image" Target="media/image1119.wmf"/><Relationship Id="rId2450" Type="http://schemas.openxmlformats.org/officeDocument/2006/relationships/image" Target="media/image1220.wmf"/><Relationship Id="rId3501" Type="http://schemas.openxmlformats.org/officeDocument/2006/relationships/image" Target="media/image1746.wmf"/><Relationship Id="rId215" Type="http://schemas.openxmlformats.org/officeDocument/2006/relationships/image" Target="media/image103.wmf"/><Relationship Id="rId422" Type="http://schemas.openxmlformats.org/officeDocument/2006/relationships/oleObject" Target="embeddings/oleObject202.bin"/><Relationship Id="rId1052" Type="http://schemas.openxmlformats.org/officeDocument/2006/relationships/image" Target="media/image520.wmf"/><Relationship Id="rId2103" Type="http://schemas.openxmlformats.org/officeDocument/2006/relationships/oleObject" Target="embeddings/oleObject1042.bin"/><Relationship Id="rId2310" Type="http://schemas.openxmlformats.org/officeDocument/2006/relationships/image" Target="media/image1153.wmf"/><Relationship Id="rId1869" Type="http://schemas.openxmlformats.org/officeDocument/2006/relationships/oleObject" Target="embeddings/oleObject925.bin"/><Relationship Id="rId3084" Type="http://schemas.openxmlformats.org/officeDocument/2006/relationships/image" Target="media/image1537.wmf"/><Relationship Id="rId3291" Type="http://schemas.openxmlformats.org/officeDocument/2006/relationships/image" Target="media/image1641.wmf"/><Relationship Id="rId1729" Type="http://schemas.openxmlformats.org/officeDocument/2006/relationships/oleObject" Target="embeddings/oleObject855.bin"/><Relationship Id="rId1936" Type="http://schemas.openxmlformats.org/officeDocument/2006/relationships/image" Target="media/image963.wmf"/><Relationship Id="rId3151" Type="http://schemas.openxmlformats.org/officeDocument/2006/relationships/oleObject" Target="embeddings/oleObject1566.bin"/><Relationship Id="rId3011" Type="http://schemas.openxmlformats.org/officeDocument/2006/relationships/oleObject" Target="embeddings/oleObject1496.bin"/><Relationship Id="rId5" Type="http://schemas.openxmlformats.org/officeDocument/2006/relationships/webSettings" Target="webSettings.xml"/><Relationship Id="rId889" Type="http://schemas.openxmlformats.org/officeDocument/2006/relationships/oleObject" Target="embeddings/oleObject436.bin"/><Relationship Id="rId2777" Type="http://schemas.openxmlformats.org/officeDocument/2006/relationships/oleObject" Target="embeddings/oleObject1379.bin"/><Relationship Id="rId749" Type="http://schemas.openxmlformats.org/officeDocument/2006/relationships/oleObject" Target="embeddings/oleObject366.bin"/><Relationship Id="rId1379" Type="http://schemas.openxmlformats.org/officeDocument/2006/relationships/oleObject" Target="embeddings/oleObject680.bin"/><Relationship Id="rId1586" Type="http://schemas.openxmlformats.org/officeDocument/2006/relationships/image" Target="media/image788.wmf"/><Relationship Id="rId2984" Type="http://schemas.openxmlformats.org/officeDocument/2006/relationships/image" Target="media/image1487.wmf"/><Relationship Id="rId609" Type="http://schemas.openxmlformats.org/officeDocument/2006/relationships/image" Target="media/image299.wmf"/><Relationship Id="rId956" Type="http://schemas.openxmlformats.org/officeDocument/2006/relationships/image" Target="media/image472.wmf"/><Relationship Id="rId1239" Type="http://schemas.openxmlformats.org/officeDocument/2006/relationships/oleObject" Target="embeddings/oleObject611.bin"/><Relationship Id="rId1793" Type="http://schemas.openxmlformats.org/officeDocument/2006/relationships/oleObject" Target="embeddings/oleObject887.bin"/><Relationship Id="rId2637" Type="http://schemas.openxmlformats.org/officeDocument/2006/relationships/oleObject" Target="embeddings/oleObject1309.bin"/><Relationship Id="rId2844" Type="http://schemas.openxmlformats.org/officeDocument/2006/relationships/image" Target="media/image1417.wmf"/><Relationship Id="rId85" Type="http://schemas.openxmlformats.org/officeDocument/2006/relationships/oleObject" Target="embeddings/oleObject35.bin"/><Relationship Id="rId816" Type="http://schemas.openxmlformats.org/officeDocument/2006/relationships/image" Target="media/image402.wmf"/><Relationship Id="rId1446" Type="http://schemas.openxmlformats.org/officeDocument/2006/relationships/image" Target="media/image718.wmf"/><Relationship Id="rId1653" Type="http://schemas.openxmlformats.org/officeDocument/2006/relationships/oleObject" Target="embeddings/oleObject817.bin"/><Relationship Id="rId1860" Type="http://schemas.openxmlformats.org/officeDocument/2006/relationships/image" Target="media/image925.wmf"/><Relationship Id="rId2704" Type="http://schemas.openxmlformats.org/officeDocument/2006/relationships/image" Target="media/image1347.wmf"/><Relationship Id="rId2911" Type="http://schemas.openxmlformats.org/officeDocument/2006/relationships/oleObject" Target="embeddings/oleObject1446.bin"/><Relationship Id="rId1306" Type="http://schemas.openxmlformats.org/officeDocument/2006/relationships/image" Target="media/image648.wmf"/><Relationship Id="rId1513" Type="http://schemas.openxmlformats.org/officeDocument/2006/relationships/oleObject" Target="embeddings/oleObject747.bin"/><Relationship Id="rId1720" Type="http://schemas.openxmlformats.org/officeDocument/2006/relationships/image" Target="media/image855.wmf"/><Relationship Id="rId12" Type="http://schemas.openxmlformats.org/officeDocument/2006/relationships/hyperlink" Target="mailto:ateshian@columbia.edu" TargetMode="External"/><Relationship Id="rId3478" Type="http://schemas.openxmlformats.org/officeDocument/2006/relationships/oleObject" Target="embeddings/oleObject1729.bin"/><Relationship Id="rId399" Type="http://schemas.openxmlformats.org/officeDocument/2006/relationships/image" Target="media/image194.wmf"/><Relationship Id="rId2287" Type="http://schemas.openxmlformats.org/officeDocument/2006/relationships/oleObject" Target="embeddings/oleObject1131.bin"/><Relationship Id="rId2494" Type="http://schemas.openxmlformats.org/officeDocument/2006/relationships/image" Target="media/image1242.wmf"/><Relationship Id="rId3338" Type="http://schemas.openxmlformats.org/officeDocument/2006/relationships/oleObject" Target="embeddings/oleObject1659.bin"/><Relationship Id="rId3545" Type="http://schemas.openxmlformats.org/officeDocument/2006/relationships/image" Target="media/image1768.wmf"/><Relationship Id="rId259" Type="http://schemas.openxmlformats.org/officeDocument/2006/relationships/image" Target="media/image125.wmf"/><Relationship Id="rId466" Type="http://schemas.openxmlformats.org/officeDocument/2006/relationships/oleObject" Target="embeddings/oleObject224.bin"/><Relationship Id="rId673" Type="http://schemas.openxmlformats.org/officeDocument/2006/relationships/image" Target="media/image331.wmf"/><Relationship Id="rId880" Type="http://schemas.openxmlformats.org/officeDocument/2006/relationships/image" Target="media/image434.wmf"/><Relationship Id="rId1096" Type="http://schemas.openxmlformats.org/officeDocument/2006/relationships/image" Target="media/image542.wmf"/><Relationship Id="rId2147" Type="http://schemas.openxmlformats.org/officeDocument/2006/relationships/oleObject" Target="embeddings/oleObject1064.bin"/><Relationship Id="rId2354" Type="http://schemas.openxmlformats.org/officeDocument/2006/relationships/image" Target="media/image1175.wmf"/><Relationship Id="rId2561" Type="http://schemas.openxmlformats.org/officeDocument/2006/relationships/oleObject" Target="embeddings/oleObject1271.bin"/><Relationship Id="rId3405" Type="http://schemas.openxmlformats.org/officeDocument/2006/relationships/image" Target="media/image1698.wmf"/><Relationship Id="rId119" Type="http://schemas.openxmlformats.org/officeDocument/2006/relationships/oleObject" Target="embeddings/oleObject52.bin"/><Relationship Id="rId326" Type="http://schemas.openxmlformats.org/officeDocument/2006/relationships/oleObject" Target="embeddings/oleObject155.bin"/><Relationship Id="rId533" Type="http://schemas.openxmlformats.org/officeDocument/2006/relationships/image" Target="media/image261.wmf"/><Relationship Id="rId1163" Type="http://schemas.openxmlformats.org/officeDocument/2006/relationships/oleObject" Target="embeddings/oleObject573.bin"/><Relationship Id="rId1370" Type="http://schemas.openxmlformats.org/officeDocument/2006/relationships/image" Target="media/image680.wmf"/><Relationship Id="rId2007" Type="http://schemas.openxmlformats.org/officeDocument/2006/relationships/oleObject" Target="embeddings/oleObject994.bin"/><Relationship Id="rId2214" Type="http://schemas.openxmlformats.org/officeDocument/2006/relationships/image" Target="media/image1103.png"/><Relationship Id="rId3612" Type="http://schemas.openxmlformats.org/officeDocument/2006/relationships/oleObject" Target="embeddings/oleObject1796.bin"/><Relationship Id="rId740" Type="http://schemas.openxmlformats.org/officeDocument/2006/relationships/image" Target="media/image364.wmf"/><Relationship Id="rId1023" Type="http://schemas.openxmlformats.org/officeDocument/2006/relationships/oleObject" Target="embeddings/oleObject503.bin"/><Relationship Id="rId2421" Type="http://schemas.openxmlformats.org/officeDocument/2006/relationships/oleObject" Target="embeddings/oleObject1200.bin"/><Relationship Id="rId600" Type="http://schemas.openxmlformats.org/officeDocument/2006/relationships/oleObject" Target="embeddings/oleObject291.bin"/><Relationship Id="rId1230" Type="http://schemas.openxmlformats.org/officeDocument/2006/relationships/image" Target="media/image609.wmf"/><Relationship Id="rId3195" Type="http://schemas.openxmlformats.org/officeDocument/2006/relationships/oleObject" Target="embeddings/oleObject1588.bin"/><Relationship Id="rId3055" Type="http://schemas.openxmlformats.org/officeDocument/2006/relationships/oleObject" Target="embeddings/oleObject1518.bin"/><Relationship Id="rId3262" Type="http://schemas.openxmlformats.org/officeDocument/2006/relationships/oleObject" Target="embeddings/oleObject1621.bin"/><Relationship Id="rId183" Type="http://schemas.openxmlformats.org/officeDocument/2006/relationships/image" Target="media/image87.wmf"/><Relationship Id="rId390" Type="http://schemas.openxmlformats.org/officeDocument/2006/relationships/oleObject" Target="embeddings/oleObject186.bin"/><Relationship Id="rId1907" Type="http://schemas.openxmlformats.org/officeDocument/2006/relationships/oleObject" Target="embeddings/oleObject944.bin"/><Relationship Id="rId2071" Type="http://schemas.openxmlformats.org/officeDocument/2006/relationships/oleObject" Target="embeddings/oleObject1026.bin"/><Relationship Id="rId3122" Type="http://schemas.openxmlformats.org/officeDocument/2006/relationships/image" Target="media/image1556.wmf"/><Relationship Id="rId250" Type="http://schemas.openxmlformats.org/officeDocument/2006/relationships/oleObject" Target="embeddings/oleObject117.bin"/><Relationship Id="rId110" Type="http://schemas.openxmlformats.org/officeDocument/2006/relationships/image" Target="media/image50.wmf"/><Relationship Id="rId2888" Type="http://schemas.openxmlformats.org/officeDocument/2006/relationships/image" Target="media/image1439.wmf"/><Relationship Id="rId1697" Type="http://schemas.openxmlformats.org/officeDocument/2006/relationships/oleObject" Target="embeddings/oleObject839.bin"/><Relationship Id="rId2748" Type="http://schemas.openxmlformats.org/officeDocument/2006/relationships/image" Target="media/image1369.emf"/><Relationship Id="rId2955" Type="http://schemas.openxmlformats.org/officeDocument/2006/relationships/oleObject" Target="embeddings/oleObject1468.bin"/><Relationship Id="rId927" Type="http://schemas.openxmlformats.org/officeDocument/2006/relationships/oleObject" Target="embeddings/oleObject455.bin"/><Relationship Id="rId1557" Type="http://schemas.openxmlformats.org/officeDocument/2006/relationships/oleObject" Target="embeddings/oleObject769.bin"/><Relationship Id="rId1764" Type="http://schemas.openxmlformats.org/officeDocument/2006/relationships/image" Target="media/image877.wmf"/><Relationship Id="rId1971" Type="http://schemas.openxmlformats.org/officeDocument/2006/relationships/oleObject" Target="embeddings/oleObject976.bin"/><Relationship Id="rId2608" Type="http://schemas.openxmlformats.org/officeDocument/2006/relationships/image" Target="media/image1299.wmf"/><Relationship Id="rId2815" Type="http://schemas.openxmlformats.org/officeDocument/2006/relationships/oleObject" Target="embeddings/oleObject1398.bin"/><Relationship Id="rId56" Type="http://schemas.openxmlformats.org/officeDocument/2006/relationships/image" Target="media/image23.wmf"/><Relationship Id="rId1417" Type="http://schemas.openxmlformats.org/officeDocument/2006/relationships/oleObject" Target="embeddings/oleObject699.bin"/><Relationship Id="rId1624" Type="http://schemas.openxmlformats.org/officeDocument/2006/relationships/image" Target="media/image807.wmf"/><Relationship Id="rId1831" Type="http://schemas.openxmlformats.org/officeDocument/2006/relationships/oleObject" Target="embeddings/oleObject906.bin"/><Relationship Id="rId3589" Type="http://schemas.openxmlformats.org/officeDocument/2006/relationships/image" Target="media/image1790.wmf"/><Relationship Id="rId2398" Type="http://schemas.openxmlformats.org/officeDocument/2006/relationships/image" Target="media/image1197.wmf"/><Relationship Id="rId3449" Type="http://schemas.openxmlformats.org/officeDocument/2006/relationships/image" Target="media/image1720.wmf"/><Relationship Id="rId577" Type="http://schemas.openxmlformats.org/officeDocument/2006/relationships/image" Target="media/image283.wmf"/><Relationship Id="rId2258" Type="http://schemas.openxmlformats.org/officeDocument/2006/relationships/image" Target="media/image1127.wmf"/><Relationship Id="rId784" Type="http://schemas.openxmlformats.org/officeDocument/2006/relationships/image" Target="media/image386.wmf"/><Relationship Id="rId991" Type="http://schemas.openxmlformats.org/officeDocument/2006/relationships/oleObject" Target="embeddings/oleObject487.bin"/><Relationship Id="rId1067" Type="http://schemas.openxmlformats.org/officeDocument/2006/relationships/oleObject" Target="embeddings/oleObject525.bin"/><Relationship Id="rId2465" Type="http://schemas.openxmlformats.org/officeDocument/2006/relationships/oleObject" Target="embeddings/oleObject1223.bin"/><Relationship Id="rId2672" Type="http://schemas.openxmlformats.org/officeDocument/2006/relationships/image" Target="media/image1331.wmf"/><Relationship Id="rId3309" Type="http://schemas.openxmlformats.org/officeDocument/2006/relationships/image" Target="media/image1650.wmf"/><Relationship Id="rId3516" Type="http://schemas.openxmlformats.org/officeDocument/2006/relationships/oleObject" Target="embeddings/oleObject1748.bin"/><Relationship Id="rId437" Type="http://schemas.openxmlformats.org/officeDocument/2006/relationships/image" Target="media/image213.wmf"/><Relationship Id="rId644" Type="http://schemas.openxmlformats.org/officeDocument/2006/relationships/oleObject" Target="embeddings/oleObject313.bin"/><Relationship Id="rId851" Type="http://schemas.openxmlformats.org/officeDocument/2006/relationships/oleObject" Target="embeddings/oleObject417.bin"/><Relationship Id="rId1274" Type="http://schemas.openxmlformats.org/officeDocument/2006/relationships/image" Target="media/image631.wmf"/><Relationship Id="rId1481" Type="http://schemas.openxmlformats.org/officeDocument/2006/relationships/oleObject" Target="embeddings/oleObject731.bin"/><Relationship Id="rId2118" Type="http://schemas.openxmlformats.org/officeDocument/2006/relationships/image" Target="media/image1054.wmf"/><Relationship Id="rId2325" Type="http://schemas.openxmlformats.org/officeDocument/2006/relationships/oleObject" Target="embeddings/oleObject1150.bin"/><Relationship Id="rId2532" Type="http://schemas.openxmlformats.org/officeDocument/2006/relationships/image" Target="media/image1261.wmf"/><Relationship Id="rId504" Type="http://schemas.openxmlformats.org/officeDocument/2006/relationships/oleObject" Target="embeddings/oleObject243.bin"/><Relationship Id="rId711" Type="http://schemas.openxmlformats.org/officeDocument/2006/relationships/oleObject" Target="embeddings/oleObject347.bin"/><Relationship Id="rId1134" Type="http://schemas.openxmlformats.org/officeDocument/2006/relationships/image" Target="media/image561.wmf"/><Relationship Id="rId1341" Type="http://schemas.openxmlformats.org/officeDocument/2006/relationships/oleObject" Target="embeddings/oleObject661.bin"/><Relationship Id="rId1201" Type="http://schemas.openxmlformats.org/officeDocument/2006/relationships/oleObject" Target="embeddings/oleObject592.bin"/><Relationship Id="rId3099" Type="http://schemas.openxmlformats.org/officeDocument/2006/relationships/oleObject" Target="embeddings/oleObject1540.bin"/><Relationship Id="rId3166" Type="http://schemas.openxmlformats.org/officeDocument/2006/relationships/image" Target="media/image1578.wmf"/><Relationship Id="rId3373" Type="http://schemas.openxmlformats.org/officeDocument/2006/relationships/image" Target="media/image1682.wmf"/><Relationship Id="rId3580" Type="http://schemas.openxmlformats.org/officeDocument/2006/relationships/oleObject" Target="embeddings/oleObject1780.bin"/><Relationship Id="rId294" Type="http://schemas.openxmlformats.org/officeDocument/2006/relationships/oleObject" Target="embeddings/oleObject139.bin"/><Relationship Id="rId2182" Type="http://schemas.openxmlformats.org/officeDocument/2006/relationships/image" Target="media/image1086.wmf"/><Relationship Id="rId3026" Type="http://schemas.openxmlformats.org/officeDocument/2006/relationships/image" Target="media/image1508.wmf"/><Relationship Id="rId3233" Type="http://schemas.openxmlformats.org/officeDocument/2006/relationships/image" Target="media/image1612.wmf"/><Relationship Id="rId154" Type="http://schemas.openxmlformats.org/officeDocument/2006/relationships/oleObject" Target="embeddings/oleObject69.bin"/><Relationship Id="rId361" Type="http://schemas.openxmlformats.org/officeDocument/2006/relationships/image" Target="media/image175.wmf"/><Relationship Id="rId2042" Type="http://schemas.openxmlformats.org/officeDocument/2006/relationships/image" Target="media/image1016.wmf"/><Relationship Id="rId3440" Type="http://schemas.openxmlformats.org/officeDocument/2006/relationships/oleObject" Target="embeddings/oleObject1710.bin"/><Relationship Id="rId2999" Type="http://schemas.openxmlformats.org/officeDocument/2006/relationships/oleObject" Target="embeddings/oleObject1490.bin"/><Relationship Id="rId3300" Type="http://schemas.openxmlformats.org/officeDocument/2006/relationships/oleObject" Target="embeddings/oleObject1640.bin"/><Relationship Id="rId221" Type="http://schemas.openxmlformats.org/officeDocument/2006/relationships/image" Target="media/image106.wmf"/><Relationship Id="rId2859" Type="http://schemas.openxmlformats.org/officeDocument/2006/relationships/oleObject" Target="embeddings/oleObject1420.bin"/><Relationship Id="rId1668" Type="http://schemas.openxmlformats.org/officeDocument/2006/relationships/image" Target="media/image829.wmf"/><Relationship Id="rId1875" Type="http://schemas.openxmlformats.org/officeDocument/2006/relationships/oleObject" Target="embeddings/oleObject928.bin"/><Relationship Id="rId2719" Type="http://schemas.openxmlformats.org/officeDocument/2006/relationships/oleObject" Target="embeddings/oleObject1350.bin"/><Relationship Id="rId1528" Type="http://schemas.openxmlformats.org/officeDocument/2006/relationships/image" Target="media/image759.wmf"/><Relationship Id="rId2926" Type="http://schemas.openxmlformats.org/officeDocument/2006/relationships/image" Target="media/image1458.wmf"/><Relationship Id="rId3090" Type="http://schemas.openxmlformats.org/officeDocument/2006/relationships/image" Target="media/image1540.wmf"/><Relationship Id="rId1735" Type="http://schemas.openxmlformats.org/officeDocument/2006/relationships/oleObject" Target="embeddings/oleObject858.bin"/><Relationship Id="rId1942" Type="http://schemas.openxmlformats.org/officeDocument/2006/relationships/image" Target="media/image966.wmf"/><Relationship Id="rId27" Type="http://schemas.openxmlformats.org/officeDocument/2006/relationships/oleObject" Target="embeddings/oleObject6.bin"/><Relationship Id="rId1802" Type="http://schemas.openxmlformats.org/officeDocument/2006/relationships/image" Target="media/image896.wmf"/><Relationship Id="rId688" Type="http://schemas.openxmlformats.org/officeDocument/2006/relationships/oleObject" Target="embeddings/oleObject335.bin"/><Relationship Id="rId895" Type="http://schemas.openxmlformats.org/officeDocument/2006/relationships/oleObject" Target="embeddings/oleObject439.bin"/><Relationship Id="rId2369" Type="http://schemas.openxmlformats.org/officeDocument/2006/relationships/oleObject" Target="embeddings/oleObject1172.bin"/><Relationship Id="rId2576" Type="http://schemas.openxmlformats.org/officeDocument/2006/relationships/image" Target="media/image1283.wmf"/><Relationship Id="rId2783" Type="http://schemas.openxmlformats.org/officeDocument/2006/relationships/oleObject" Target="embeddings/oleObject1382.bin"/><Relationship Id="rId2990" Type="http://schemas.openxmlformats.org/officeDocument/2006/relationships/image" Target="media/image1490.wmf"/><Relationship Id="rId3627" Type="http://schemas.openxmlformats.org/officeDocument/2006/relationships/image" Target="media/image1809.wmf"/><Relationship Id="rId548" Type="http://schemas.openxmlformats.org/officeDocument/2006/relationships/oleObject" Target="embeddings/oleObject265.bin"/><Relationship Id="rId755" Type="http://schemas.openxmlformats.org/officeDocument/2006/relationships/oleObject" Target="embeddings/oleObject369.bin"/><Relationship Id="rId962" Type="http://schemas.openxmlformats.org/officeDocument/2006/relationships/image" Target="media/image475.wmf"/><Relationship Id="rId1178" Type="http://schemas.openxmlformats.org/officeDocument/2006/relationships/image" Target="media/image583.wmf"/><Relationship Id="rId1385" Type="http://schemas.openxmlformats.org/officeDocument/2006/relationships/oleObject" Target="embeddings/oleObject683.bin"/><Relationship Id="rId1592" Type="http://schemas.openxmlformats.org/officeDocument/2006/relationships/image" Target="media/image791.wmf"/><Relationship Id="rId2229" Type="http://schemas.openxmlformats.org/officeDocument/2006/relationships/image" Target="media/image1112.wmf"/><Relationship Id="rId2436" Type="http://schemas.openxmlformats.org/officeDocument/2006/relationships/image" Target="media/image1213.emf"/><Relationship Id="rId2643" Type="http://schemas.openxmlformats.org/officeDocument/2006/relationships/oleObject" Target="embeddings/oleObject1312.bin"/><Relationship Id="rId2850" Type="http://schemas.openxmlformats.org/officeDocument/2006/relationships/image" Target="media/image1420.wmf"/><Relationship Id="rId91" Type="http://schemas.openxmlformats.org/officeDocument/2006/relationships/oleObject" Target="embeddings/oleObject38.bin"/><Relationship Id="rId408" Type="http://schemas.openxmlformats.org/officeDocument/2006/relationships/oleObject" Target="embeddings/oleObject195.bin"/><Relationship Id="rId615" Type="http://schemas.openxmlformats.org/officeDocument/2006/relationships/image" Target="media/image302.wmf"/><Relationship Id="rId822" Type="http://schemas.openxmlformats.org/officeDocument/2006/relationships/image" Target="media/image405.wmf"/><Relationship Id="rId1038" Type="http://schemas.openxmlformats.org/officeDocument/2006/relationships/image" Target="media/image513.wmf"/><Relationship Id="rId1245" Type="http://schemas.openxmlformats.org/officeDocument/2006/relationships/oleObject" Target="embeddings/oleObject614.bin"/><Relationship Id="rId1452" Type="http://schemas.openxmlformats.org/officeDocument/2006/relationships/image" Target="media/image721.wmf"/><Relationship Id="rId2503" Type="http://schemas.openxmlformats.org/officeDocument/2006/relationships/oleObject" Target="embeddings/oleObject1242.bin"/><Relationship Id="rId1105" Type="http://schemas.openxmlformats.org/officeDocument/2006/relationships/oleObject" Target="embeddings/oleObject544.bin"/><Relationship Id="rId1312" Type="http://schemas.openxmlformats.org/officeDocument/2006/relationships/image" Target="media/image651.wmf"/><Relationship Id="rId2710" Type="http://schemas.openxmlformats.org/officeDocument/2006/relationships/image" Target="media/image1350.wmf"/><Relationship Id="rId3277" Type="http://schemas.openxmlformats.org/officeDocument/2006/relationships/image" Target="media/image1634.wmf"/><Relationship Id="rId198" Type="http://schemas.openxmlformats.org/officeDocument/2006/relationships/oleObject" Target="embeddings/oleObject91.bin"/><Relationship Id="rId2086" Type="http://schemas.openxmlformats.org/officeDocument/2006/relationships/image" Target="media/image1038.wmf"/><Relationship Id="rId3484" Type="http://schemas.openxmlformats.org/officeDocument/2006/relationships/oleObject" Target="embeddings/oleObject1732.bin"/><Relationship Id="rId2293" Type="http://schemas.openxmlformats.org/officeDocument/2006/relationships/oleObject" Target="embeddings/oleObject1134.bin"/><Relationship Id="rId3137" Type="http://schemas.openxmlformats.org/officeDocument/2006/relationships/oleObject" Target="embeddings/oleObject1559.bin"/><Relationship Id="rId3344" Type="http://schemas.openxmlformats.org/officeDocument/2006/relationships/oleObject" Target="embeddings/oleObject1662.bin"/><Relationship Id="rId3551" Type="http://schemas.openxmlformats.org/officeDocument/2006/relationships/image" Target="media/image1771.wmf"/><Relationship Id="rId265" Type="http://schemas.openxmlformats.org/officeDocument/2006/relationships/image" Target="media/image128.wmf"/><Relationship Id="rId472" Type="http://schemas.openxmlformats.org/officeDocument/2006/relationships/oleObject" Target="embeddings/oleObject227.bin"/><Relationship Id="rId2153" Type="http://schemas.openxmlformats.org/officeDocument/2006/relationships/oleObject" Target="embeddings/oleObject1067.bin"/><Relationship Id="rId2360" Type="http://schemas.openxmlformats.org/officeDocument/2006/relationships/image" Target="media/image1178.wmf"/><Relationship Id="rId3204" Type="http://schemas.openxmlformats.org/officeDocument/2006/relationships/image" Target="media/image1597.wmf"/><Relationship Id="rId3411" Type="http://schemas.openxmlformats.org/officeDocument/2006/relationships/image" Target="media/image1701.wmf"/><Relationship Id="rId125" Type="http://schemas.openxmlformats.org/officeDocument/2006/relationships/oleObject" Target="embeddings/oleObject55.bin"/><Relationship Id="rId332" Type="http://schemas.openxmlformats.org/officeDocument/2006/relationships/oleObject" Target="embeddings/oleObject158.bin"/><Relationship Id="rId2013" Type="http://schemas.openxmlformats.org/officeDocument/2006/relationships/oleObject" Target="embeddings/oleObject997.bin"/><Relationship Id="rId2220" Type="http://schemas.openxmlformats.org/officeDocument/2006/relationships/oleObject" Target="embeddings/oleObject1098.bin"/><Relationship Id="rId1779" Type="http://schemas.openxmlformats.org/officeDocument/2006/relationships/oleObject" Target="embeddings/oleObject880.bin"/><Relationship Id="rId1986" Type="http://schemas.openxmlformats.org/officeDocument/2006/relationships/image" Target="media/image988.wmf"/><Relationship Id="rId1639" Type="http://schemas.openxmlformats.org/officeDocument/2006/relationships/oleObject" Target="embeddings/oleObject810.bin"/><Relationship Id="rId1846" Type="http://schemas.openxmlformats.org/officeDocument/2006/relationships/image" Target="media/image918.wmf"/><Relationship Id="rId3061" Type="http://schemas.openxmlformats.org/officeDocument/2006/relationships/oleObject" Target="embeddings/oleObject1521.bin"/><Relationship Id="rId1706" Type="http://schemas.openxmlformats.org/officeDocument/2006/relationships/image" Target="media/image848.wmf"/><Relationship Id="rId1913" Type="http://schemas.openxmlformats.org/officeDocument/2006/relationships/oleObject" Target="embeddings/oleObject947.bin"/><Relationship Id="rId799" Type="http://schemas.openxmlformats.org/officeDocument/2006/relationships/oleObject" Target="embeddings/oleObject391.bin"/><Relationship Id="rId2687" Type="http://schemas.openxmlformats.org/officeDocument/2006/relationships/oleObject" Target="embeddings/oleObject1334.bin"/><Relationship Id="rId2894" Type="http://schemas.openxmlformats.org/officeDocument/2006/relationships/image" Target="media/image1442.wmf"/><Relationship Id="rId659" Type="http://schemas.openxmlformats.org/officeDocument/2006/relationships/image" Target="media/image324.wmf"/><Relationship Id="rId866" Type="http://schemas.openxmlformats.org/officeDocument/2006/relationships/image" Target="media/image427.wmf"/><Relationship Id="rId1289" Type="http://schemas.openxmlformats.org/officeDocument/2006/relationships/oleObject" Target="embeddings/oleObject636.bin"/><Relationship Id="rId1496" Type="http://schemas.openxmlformats.org/officeDocument/2006/relationships/image" Target="media/image743.wmf"/><Relationship Id="rId2547" Type="http://schemas.openxmlformats.org/officeDocument/2006/relationships/oleObject" Target="embeddings/oleObject1264.bin"/><Relationship Id="rId519" Type="http://schemas.openxmlformats.org/officeDocument/2006/relationships/image" Target="media/image254.wmf"/><Relationship Id="rId1149" Type="http://schemas.openxmlformats.org/officeDocument/2006/relationships/oleObject" Target="embeddings/oleObject566.bin"/><Relationship Id="rId1356" Type="http://schemas.openxmlformats.org/officeDocument/2006/relationships/image" Target="media/image673.wmf"/><Relationship Id="rId2754" Type="http://schemas.openxmlformats.org/officeDocument/2006/relationships/image" Target="media/image1372.emf"/><Relationship Id="rId2961" Type="http://schemas.openxmlformats.org/officeDocument/2006/relationships/oleObject" Target="embeddings/oleObject1471.bin"/><Relationship Id="rId726" Type="http://schemas.openxmlformats.org/officeDocument/2006/relationships/image" Target="media/image357.wmf"/><Relationship Id="rId933" Type="http://schemas.openxmlformats.org/officeDocument/2006/relationships/oleObject" Target="embeddings/oleObject458.bin"/><Relationship Id="rId1009" Type="http://schemas.openxmlformats.org/officeDocument/2006/relationships/oleObject" Target="embeddings/oleObject496.bin"/><Relationship Id="rId1563" Type="http://schemas.openxmlformats.org/officeDocument/2006/relationships/oleObject" Target="embeddings/oleObject772.bin"/><Relationship Id="rId1770" Type="http://schemas.openxmlformats.org/officeDocument/2006/relationships/image" Target="media/image880.wmf"/><Relationship Id="rId2407" Type="http://schemas.openxmlformats.org/officeDocument/2006/relationships/oleObject" Target="embeddings/oleObject1191.bin"/><Relationship Id="rId2614" Type="http://schemas.openxmlformats.org/officeDocument/2006/relationships/image" Target="media/image1302.wmf"/><Relationship Id="rId2821" Type="http://schemas.openxmlformats.org/officeDocument/2006/relationships/oleObject" Target="embeddings/oleObject1401.bin"/><Relationship Id="rId62" Type="http://schemas.openxmlformats.org/officeDocument/2006/relationships/image" Target="media/image26.wmf"/><Relationship Id="rId1216" Type="http://schemas.openxmlformats.org/officeDocument/2006/relationships/image" Target="media/image602.wmf"/><Relationship Id="rId1423" Type="http://schemas.openxmlformats.org/officeDocument/2006/relationships/oleObject" Target="embeddings/oleObject702.bin"/><Relationship Id="rId1630" Type="http://schemas.openxmlformats.org/officeDocument/2006/relationships/image" Target="media/image810.wmf"/><Relationship Id="rId3388" Type="http://schemas.openxmlformats.org/officeDocument/2006/relationships/oleObject" Target="embeddings/oleObject1684.bin"/><Relationship Id="rId3595" Type="http://schemas.openxmlformats.org/officeDocument/2006/relationships/image" Target="media/image1793.wmf"/><Relationship Id="rId2197" Type="http://schemas.openxmlformats.org/officeDocument/2006/relationships/oleObject" Target="embeddings/oleObject1089.bin"/><Relationship Id="rId3248" Type="http://schemas.openxmlformats.org/officeDocument/2006/relationships/oleObject" Target="embeddings/oleObject1614.bin"/><Relationship Id="rId3455" Type="http://schemas.openxmlformats.org/officeDocument/2006/relationships/image" Target="media/image1723.wmf"/><Relationship Id="rId169" Type="http://schemas.openxmlformats.org/officeDocument/2006/relationships/image" Target="media/image80.wmf"/><Relationship Id="rId376" Type="http://schemas.openxmlformats.org/officeDocument/2006/relationships/oleObject" Target="embeddings/oleObject179.bin"/><Relationship Id="rId583" Type="http://schemas.openxmlformats.org/officeDocument/2006/relationships/image" Target="media/image286.wmf"/><Relationship Id="rId790" Type="http://schemas.openxmlformats.org/officeDocument/2006/relationships/image" Target="media/image389.wmf"/><Relationship Id="rId2057" Type="http://schemas.openxmlformats.org/officeDocument/2006/relationships/oleObject" Target="embeddings/oleObject1019.bin"/><Relationship Id="rId2264" Type="http://schemas.openxmlformats.org/officeDocument/2006/relationships/image" Target="media/image1130.wmf"/><Relationship Id="rId2471" Type="http://schemas.openxmlformats.org/officeDocument/2006/relationships/oleObject" Target="embeddings/oleObject1226.bin"/><Relationship Id="rId3108" Type="http://schemas.openxmlformats.org/officeDocument/2006/relationships/image" Target="media/image1549.wmf"/><Relationship Id="rId3315" Type="http://schemas.openxmlformats.org/officeDocument/2006/relationships/image" Target="media/image1653.wmf"/><Relationship Id="rId3522" Type="http://schemas.openxmlformats.org/officeDocument/2006/relationships/oleObject" Target="embeddings/oleObject1751.bin"/><Relationship Id="rId236" Type="http://schemas.openxmlformats.org/officeDocument/2006/relationships/oleObject" Target="embeddings/oleObject110.bin"/><Relationship Id="rId443" Type="http://schemas.openxmlformats.org/officeDocument/2006/relationships/image" Target="media/image216.wmf"/><Relationship Id="rId650" Type="http://schemas.openxmlformats.org/officeDocument/2006/relationships/oleObject" Target="embeddings/oleObject316.bin"/><Relationship Id="rId1073" Type="http://schemas.openxmlformats.org/officeDocument/2006/relationships/oleObject" Target="embeddings/oleObject528.bin"/><Relationship Id="rId1280" Type="http://schemas.openxmlformats.org/officeDocument/2006/relationships/image" Target="media/image634.wmf"/><Relationship Id="rId2124" Type="http://schemas.openxmlformats.org/officeDocument/2006/relationships/image" Target="media/image1057.wmf"/><Relationship Id="rId2331" Type="http://schemas.openxmlformats.org/officeDocument/2006/relationships/oleObject" Target="embeddings/oleObject1153.bin"/><Relationship Id="rId303" Type="http://schemas.openxmlformats.org/officeDocument/2006/relationships/image" Target="media/image147.wmf"/><Relationship Id="rId1140" Type="http://schemas.openxmlformats.org/officeDocument/2006/relationships/image" Target="media/image564.wmf"/><Relationship Id="rId510" Type="http://schemas.openxmlformats.org/officeDocument/2006/relationships/oleObject" Target="embeddings/oleObject246.bin"/><Relationship Id="rId1000" Type="http://schemas.openxmlformats.org/officeDocument/2006/relationships/image" Target="media/image494.wmf"/><Relationship Id="rId1957" Type="http://schemas.openxmlformats.org/officeDocument/2006/relationships/oleObject" Target="embeddings/oleObject969.bin"/><Relationship Id="rId1817" Type="http://schemas.openxmlformats.org/officeDocument/2006/relationships/oleObject" Target="embeddings/oleObject899.bin"/><Relationship Id="rId3172" Type="http://schemas.openxmlformats.org/officeDocument/2006/relationships/image" Target="media/image1581.wmf"/><Relationship Id="rId3032" Type="http://schemas.openxmlformats.org/officeDocument/2006/relationships/image" Target="media/image1511.wmf"/><Relationship Id="rId160" Type="http://schemas.openxmlformats.org/officeDocument/2006/relationships/oleObject" Target="embeddings/oleObject72.bin"/><Relationship Id="rId2798" Type="http://schemas.openxmlformats.org/officeDocument/2006/relationships/image" Target="media/image1394.emf"/><Relationship Id="rId977" Type="http://schemas.openxmlformats.org/officeDocument/2006/relationships/oleObject" Target="embeddings/oleObject480.bin"/><Relationship Id="rId2658" Type="http://schemas.openxmlformats.org/officeDocument/2006/relationships/image" Target="media/image1324.wmf"/><Relationship Id="rId2865" Type="http://schemas.openxmlformats.org/officeDocument/2006/relationships/oleObject" Target="embeddings/oleObject1423.bin"/><Relationship Id="rId837" Type="http://schemas.openxmlformats.org/officeDocument/2006/relationships/oleObject" Target="embeddings/oleObject410.bin"/><Relationship Id="rId1467" Type="http://schemas.openxmlformats.org/officeDocument/2006/relationships/oleObject" Target="embeddings/oleObject724.bin"/><Relationship Id="rId1674" Type="http://schemas.openxmlformats.org/officeDocument/2006/relationships/image" Target="media/image832.wmf"/><Relationship Id="rId1881" Type="http://schemas.openxmlformats.org/officeDocument/2006/relationships/oleObject" Target="embeddings/oleObject931.bin"/><Relationship Id="rId2518" Type="http://schemas.openxmlformats.org/officeDocument/2006/relationships/image" Target="media/image1254.wmf"/><Relationship Id="rId2725" Type="http://schemas.openxmlformats.org/officeDocument/2006/relationships/oleObject" Target="embeddings/oleObject1353.bin"/><Relationship Id="rId2932" Type="http://schemas.openxmlformats.org/officeDocument/2006/relationships/image" Target="media/image1461.wmf"/><Relationship Id="rId904" Type="http://schemas.openxmlformats.org/officeDocument/2006/relationships/image" Target="media/image446.wmf"/><Relationship Id="rId1327" Type="http://schemas.openxmlformats.org/officeDocument/2006/relationships/oleObject" Target="embeddings/oleObject654.bin"/><Relationship Id="rId1534" Type="http://schemas.openxmlformats.org/officeDocument/2006/relationships/image" Target="media/image762.wmf"/><Relationship Id="rId1741" Type="http://schemas.openxmlformats.org/officeDocument/2006/relationships/oleObject" Target="embeddings/oleObject861.bin"/><Relationship Id="rId33" Type="http://schemas.openxmlformats.org/officeDocument/2006/relationships/oleObject" Target="embeddings/oleObject9.bin"/><Relationship Id="rId1601" Type="http://schemas.openxmlformats.org/officeDocument/2006/relationships/oleObject" Target="embeddings/oleObject791.bin"/><Relationship Id="rId3499" Type="http://schemas.openxmlformats.org/officeDocument/2006/relationships/image" Target="media/image1745.wmf"/><Relationship Id="rId3359" Type="http://schemas.openxmlformats.org/officeDocument/2006/relationships/image" Target="media/image1675.wmf"/><Relationship Id="rId3566" Type="http://schemas.openxmlformats.org/officeDocument/2006/relationships/oleObject" Target="embeddings/oleObject1773.bin"/><Relationship Id="rId487" Type="http://schemas.openxmlformats.org/officeDocument/2006/relationships/image" Target="media/image238.wmf"/><Relationship Id="rId694" Type="http://schemas.openxmlformats.org/officeDocument/2006/relationships/image" Target="media/image341.wmf"/><Relationship Id="rId2168" Type="http://schemas.openxmlformats.org/officeDocument/2006/relationships/image" Target="media/image1079.wmf"/><Relationship Id="rId2375" Type="http://schemas.openxmlformats.org/officeDocument/2006/relationships/oleObject" Target="embeddings/oleObject1175.bin"/><Relationship Id="rId3219" Type="http://schemas.openxmlformats.org/officeDocument/2006/relationships/image" Target="media/image1605.wmf"/><Relationship Id="rId347" Type="http://schemas.openxmlformats.org/officeDocument/2006/relationships/image" Target="media/image169.wmf"/><Relationship Id="rId1184" Type="http://schemas.openxmlformats.org/officeDocument/2006/relationships/image" Target="media/image586.wmf"/><Relationship Id="rId2028" Type="http://schemas.openxmlformats.org/officeDocument/2006/relationships/image" Target="media/image1009.wmf"/><Relationship Id="rId2582" Type="http://schemas.openxmlformats.org/officeDocument/2006/relationships/image" Target="media/image1286.wmf"/><Relationship Id="rId3426" Type="http://schemas.openxmlformats.org/officeDocument/2006/relationships/oleObject" Target="embeddings/oleObject1703.bin"/><Relationship Id="rId3633" Type="http://schemas.openxmlformats.org/officeDocument/2006/relationships/image" Target="media/image1812.wmf"/><Relationship Id="rId554" Type="http://schemas.openxmlformats.org/officeDocument/2006/relationships/oleObject" Target="embeddings/oleObject268.bin"/><Relationship Id="rId761" Type="http://schemas.openxmlformats.org/officeDocument/2006/relationships/oleObject" Target="embeddings/oleObject372.bin"/><Relationship Id="rId1391" Type="http://schemas.openxmlformats.org/officeDocument/2006/relationships/oleObject" Target="embeddings/oleObject686.bin"/><Relationship Id="rId2235" Type="http://schemas.openxmlformats.org/officeDocument/2006/relationships/image" Target="media/image1115.wmf"/><Relationship Id="rId2442" Type="http://schemas.openxmlformats.org/officeDocument/2006/relationships/image" Target="media/image1216.wmf"/><Relationship Id="rId207" Type="http://schemas.openxmlformats.org/officeDocument/2006/relationships/image" Target="media/image99.wmf"/><Relationship Id="rId414" Type="http://schemas.openxmlformats.org/officeDocument/2006/relationships/oleObject" Target="embeddings/oleObject198.bin"/><Relationship Id="rId621" Type="http://schemas.openxmlformats.org/officeDocument/2006/relationships/image" Target="media/image305.wmf"/><Relationship Id="rId1044" Type="http://schemas.openxmlformats.org/officeDocument/2006/relationships/image" Target="media/image516.wmf"/><Relationship Id="rId1251" Type="http://schemas.openxmlformats.org/officeDocument/2006/relationships/oleObject" Target="embeddings/oleObject617.bin"/><Relationship Id="rId2302" Type="http://schemas.openxmlformats.org/officeDocument/2006/relationships/image" Target="media/image1149.wmf"/><Relationship Id="rId1111" Type="http://schemas.openxmlformats.org/officeDocument/2006/relationships/oleObject" Target="embeddings/oleObject547.bin"/><Relationship Id="rId3076" Type="http://schemas.openxmlformats.org/officeDocument/2006/relationships/image" Target="media/image1533.wmf"/><Relationship Id="rId3283" Type="http://schemas.openxmlformats.org/officeDocument/2006/relationships/image" Target="media/image1637.wmf"/><Relationship Id="rId3490" Type="http://schemas.openxmlformats.org/officeDocument/2006/relationships/oleObject" Target="embeddings/oleObject1735.bin"/><Relationship Id="rId1928" Type="http://schemas.openxmlformats.org/officeDocument/2006/relationships/image" Target="media/image959.wmf"/><Relationship Id="rId2092" Type="http://schemas.openxmlformats.org/officeDocument/2006/relationships/image" Target="media/image1041.wmf"/><Relationship Id="rId3143" Type="http://schemas.openxmlformats.org/officeDocument/2006/relationships/oleObject" Target="embeddings/oleObject1562.bin"/><Relationship Id="rId3350" Type="http://schemas.openxmlformats.org/officeDocument/2006/relationships/oleObject" Target="embeddings/oleObject1665.bin"/><Relationship Id="rId271" Type="http://schemas.openxmlformats.org/officeDocument/2006/relationships/image" Target="media/image131.wmf"/><Relationship Id="rId3003" Type="http://schemas.openxmlformats.org/officeDocument/2006/relationships/oleObject" Target="embeddings/oleObject1492.bin"/><Relationship Id="rId131" Type="http://schemas.openxmlformats.org/officeDocument/2006/relationships/oleObject" Target="embeddings/oleObject58.bin"/><Relationship Id="rId3210" Type="http://schemas.openxmlformats.org/officeDocument/2006/relationships/oleObject" Target="embeddings/oleObject1595.bin"/><Relationship Id="rId2769" Type="http://schemas.openxmlformats.org/officeDocument/2006/relationships/oleObject" Target="embeddings/oleObject1375.bin"/><Relationship Id="rId2976" Type="http://schemas.openxmlformats.org/officeDocument/2006/relationships/image" Target="media/image1483.emf"/><Relationship Id="rId948" Type="http://schemas.openxmlformats.org/officeDocument/2006/relationships/image" Target="media/image468.wmf"/><Relationship Id="rId1578" Type="http://schemas.openxmlformats.org/officeDocument/2006/relationships/image" Target="media/image784.wmf"/><Relationship Id="rId1785" Type="http://schemas.openxmlformats.org/officeDocument/2006/relationships/oleObject" Target="embeddings/oleObject883.bin"/><Relationship Id="rId1992" Type="http://schemas.openxmlformats.org/officeDocument/2006/relationships/image" Target="media/image991.wmf"/><Relationship Id="rId2629" Type="http://schemas.openxmlformats.org/officeDocument/2006/relationships/oleObject" Target="embeddings/oleObject1305.bin"/><Relationship Id="rId2836" Type="http://schemas.openxmlformats.org/officeDocument/2006/relationships/image" Target="media/image1413.emf"/><Relationship Id="rId77" Type="http://schemas.openxmlformats.org/officeDocument/2006/relationships/oleObject" Target="embeddings/oleObject31.bin"/><Relationship Id="rId808" Type="http://schemas.openxmlformats.org/officeDocument/2006/relationships/image" Target="media/image398.wmf"/><Relationship Id="rId1438" Type="http://schemas.openxmlformats.org/officeDocument/2006/relationships/image" Target="media/image714.wmf"/><Relationship Id="rId1645" Type="http://schemas.openxmlformats.org/officeDocument/2006/relationships/oleObject" Target="embeddings/oleObject813.bin"/><Relationship Id="rId1852" Type="http://schemas.openxmlformats.org/officeDocument/2006/relationships/image" Target="media/image921.wmf"/><Relationship Id="rId2903" Type="http://schemas.openxmlformats.org/officeDocument/2006/relationships/oleObject" Target="embeddings/oleObject1442.bin"/><Relationship Id="rId1505" Type="http://schemas.openxmlformats.org/officeDocument/2006/relationships/oleObject" Target="embeddings/oleObject743.bin"/><Relationship Id="rId1712" Type="http://schemas.openxmlformats.org/officeDocument/2006/relationships/image" Target="media/image851.wmf"/><Relationship Id="rId598" Type="http://schemas.openxmlformats.org/officeDocument/2006/relationships/oleObject" Target="embeddings/oleObject290.bin"/><Relationship Id="rId2279" Type="http://schemas.openxmlformats.org/officeDocument/2006/relationships/oleObject" Target="embeddings/oleObject1127.bin"/><Relationship Id="rId2486" Type="http://schemas.openxmlformats.org/officeDocument/2006/relationships/image" Target="media/image1238.wmf"/><Relationship Id="rId2693" Type="http://schemas.openxmlformats.org/officeDocument/2006/relationships/oleObject" Target="embeddings/oleObject1337.bin"/><Relationship Id="rId3537" Type="http://schemas.openxmlformats.org/officeDocument/2006/relationships/image" Target="media/image1764.wmf"/><Relationship Id="rId458" Type="http://schemas.openxmlformats.org/officeDocument/2006/relationships/oleObject" Target="embeddings/oleObject220.bin"/><Relationship Id="rId665" Type="http://schemas.openxmlformats.org/officeDocument/2006/relationships/image" Target="media/image327.wmf"/><Relationship Id="rId872" Type="http://schemas.openxmlformats.org/officeDocument/2006/relationships/image" Target="media/image430.wmf"/><Relationship Id="rId1088" Type="http://schemas.openxmlformats.org/officeDocument/2006/relationships/image" Target="media/image538.wmf"/><Relationship Id="rId1295" Type="http://schemas.openxmlformats.org/officeDocument/2006/relationships/oleObject" Target="embeddings/oleObject639.bin"/><Relationship Id="rId2139" Type="http://schemas.openxmlformats.org/officeDocument/2006/relationships/oleObject" Target="embeddings/oleObject1060.bin"/><Relationship Id="rId2346" Type="http://schemas.openxmlformats.org/officeDocument/2006/relationships/image" Target="media/image1171.wmf"/><Relationship Id="rId2553" Type="http://schemas.openxmlformats.org/officeDocument/2006/relationships/oleObject" Target="embeddings/oleObject1267.bin"/><Relationship Id="rId2760" Type="http://schemas.openxmlformats.org/officeDocument/2006/relationships/image" Target="media/image1375.emf"/><Relationship Id="rId3604" Type="http://schemas.openxmlformats.org/officeDocument/2006/relationships/oleObject" Target="embeddings/oleObject1792.bin"/><Relationship Id="rId318" Type="http://schemas.openxmlformats.org/officeDocument/2006/relationships/oleObject" Target="embeddings/oleObject151.bin"/><Relationship Id="rId525" Type="http://schemas.openxmlformats.org/officeDocument/2006/relationships/image" Target="media/image257.wmf"/><Relationship Id="rId732" Type="http://schemas.openxmlformats.org/officeDocument/2006/relationships/image" Target="media/image360.wmf"/><Relationship Id="rId1155" Type="http://schemas.openxmlformats.org/officeDocument/2006/relationships/oleObject" Target="embeddings/oleObject569.bin"/><Relationship Id="rId1362" Type="http://schemas.openxmlformats.org/officeDocument/2006/relationships/image" Target="media/image676.wmf"/><Relationship Id="rId2206" Type="http://schemas.openxmlformats.org/officeDocument/2006/relationships/image" Target="media/image1098.wmf"/><Relationship Id="rId2413" Type="http://schemas.openxmlformats.org/officeDocument/2006/relationships/oleObject" Target="embeddings/oleObject1195.bin"/><Relationship Id="rId2620" Type="http://schemas.openxmlformats.org/officeDocument/2006/relationships/image" Target="media/image1305.wmf"/><Relationship Id="rId1015" Type="http://schemas.openxmlformats.org/officeDocument/2006/relationships/oleObject" Target="embeddings/oleObject499.bin"/><Relationship Id="rId1222" Type="http://schemas.openxmlformats.org/officeDocument/2006/relationships/image" Target="media/image605.wmf"/><Relationship Id="rId3187" Type="http://schemas.openxmlformats.org/officeDocument/2006/relationships/oleObject" Target="embeddings/oleObject1584.bin"/><Relationship Id="rId3394" Type="http://schemas.openxmlformats.org/officeDocument/2006/relationships/oleObject" Target="embeddings/oleObject1687.bin"/><Relationship Id="rId3047" Type="http://schemas.openxmlformats.org/officeDocument/2006/relationships/oleObject" Target="embeddings/oleObject1514.bin"/><Relationship Id="rId175" Type="http://schemas.openxmlformats.org/officeDocument/2006/relationships/image" Target="media/image83.wmf"/><Relationship Id="rId3254" Type="http://schemas.openxmlformats.org/officeDocument/2006/relationships/oleObject" Target="embeddings/oleObject1617.bin"/><Relationship Id="rId3461" Type="http://schemas.openxmlformats.org/officeDocument/2006/relationships/image" Target="media/image1726.wmf"/><Relationship Id="rId382" Type="http://schemas.openxmlformats.org/officeDocument/2006/relationships/oleObject" Target="embeddings/oleObject182.bin"/><Relationship Id="rId2063" Type="http://schemas.openxmlformats.org/officeDocument/2006/relationships/oleObject" Target="embeddings/oleObject1022.bin"/><Relationship Id="rId2270" Type="http://schemas.openxmlformats.org/officeDocument/2006/relationships/image" Target="media/image1133.wmf"/><Relationship Id="rId3114" Type="http://schemas.openxmlformats.org/officeDocument/2006/relationships/image" Target="media/image1552.wmf"/><Relationship Id="rId3321" Type="http://schemas.openxmlformats.org/officeDocument/2006/relationships/image" Target="media/image1656.wmf"/><Relationship Id="rId242" Type="http://schemas.openxmlformats.org/officeDocument/2006/relationships/oleObject" Target="embeddings/oleObject113.bin"/><Relationship Id="rId2130" Type="http://schemas.openxmlformats.org/officeDocument/2006/relationships/image" Target="media/image1060.wmf"/><Relationship Id="rId102" Type="http://schemas.openxmlformats.org/officeDocument/2006/relationships/image" Target="media/image46.wmf"/><Relationship Id="rId1689" Type="http://schemas.openxmlformats.org/officeDocument/2006/relationships/oleObject" Target="embeddings/oleObject835.bin"/><Relationship Id="rId1896" Type="http://schemas.openxmlformats.org/officeDocument/2006/relationships/image" Target="media/image943.wmf"/><Relationship Id="rId2947" Type="http://schemas.openxmlformats.org/officeDocument/2006/relationships/oleObject" Target="embeddings/oleObject1464.bin"/><Relationship Id="rId919" Type="http://schemas.openxmlformats.org/officeDocument/2006/relationships/oleObject" Target="embeddings/oleObject451.bin"/><Relationship Id="rId1549" Type="http://schemas.openxmlformats.org/officeDocument/2006/relationships/oleObject" Target="embeddings/oleObject765.bin"/><Relationship Id="rId1756" Type="http://schemas.openxmlformats.org/officeDocument/2006/relationships/image" Target="media/image873.wmf"/><Relationship Id="rId1963" Type="http://schemas.openxmlformats.org/officeDocument/2006/relationships/oleObject" Target="embeddings/oleObject972.bin"/><Relationship Id="rId2807" Type="http://schemas.openxmlformats.org/officeDocument/2006/relationships/oleObject" Target="embeddings/oleObject1394.bin"/><Relationship Id="rId48" Type="http://schemas.openxmlformats.org/officeDocument/2006/relationships/image" Target="media/image19.wmf"/><Relationship Id="rId1409" Type="http://schemas.openxmlformats.org/officeDocument/2006/relationships/oleObject" Target="embeddings/oleObject695.bin"/><Relationship Id="rId1616" Type="http://schemas.openxmlformats.org/officeDocument/2006/relationships/image" Target="media/image803.wmf"/><Relationship Id="rId1823" Type="http://schemas.openxmlformats.org/officeDocument/2006/relationships/oleObject" Target="embeddings/oleObject902.bin"/><Relationship Id="rId2597" Type="http://schemas.openxmlformats.org/officeDocument/2006/relationships/oleObject" Target="embeddings/oleObject1289.bin"/><Relationship Id="rId3648" Type="http://schemas.openxmlformats.org/officeDocument/2006/relationships/header" Target="header2.xml"/><Relationship Id="rId569" Type="http://schemas.openxmlformats.org/officeDocument/2006/relationships/image" Target="media/image279.wmf"/><Relationship Id="rId776" Type="http://schemas.openxmlformats.org/officeDocument/2006/relationships/image" Target="media/image382.wmf"/><Relationship Id="rId983" Type="http://schemas.openxmlformats.org/officeDocument/2006/relationships/oleObject" Target="embeddings/oleObject483.bin"/><Relationship Id="rId1199" Type="http://schemas.openxmlformats.org/officeDocument/2006/relationships/oleObject" Target="embeddings/oleObject591.bin"/><Relationship Id="rId2457" Type="http://schemas.openxmlformats.org/officeDocument/2006/relationships/oleObject" Target="embeddings/oleObject1219.bin"/><Relationship Id="rId2664" Type="http://schemas.openxmlformats.org/officeDocument/2006/relationships/image" Target="media/image1327.wmf"/><Relationship Id="rId3508" Type="http://schemas.openxmlformats.org/officeDocument/2006/relationships/oleObject" Target="embeddings/oleObject1744.bin"/><Relationship Id="rId429" Type="http://schemas.openxmlformats.org/officeDocument/2006/relationships/image" Target="media/image209.wmf"/><Relationship Id="rId636" Type="http://schemas.openxmlformats.org/officeDocument/2006/relationships/oleObject" Target="embeddings/oleObject309.bin"/><Relationship Id="rId1059" Type="http://schemas.openxmlformats.org/officeDocument/2006/relationships/oleObject" Target="embeddings/oleObject521.bin"/><Relationship Id="rId1266" Type="http://schemas.openxmlformats.org/officeDocument/2006/relationships/image" Target="media/image627.wmf"/><Relationship Id="rId1473" Type="http://schemas.openxmlformats.org/officeDocument/2006/relationships/oleObject" Target="embeddings/oleObject727.bin"/><Relationship Id="rId2317" Type="http://schemas.openxmlformats.org/officeDocument/2006/relationships/oleObject" Target="embeddings/oleObject1146.bin"/><Relationship Id="rId2871" Type="http://schemas.openxmlformats.org/officeDocument/2006/relationships/oleObject" Target="embeddings/oleObject1426.bin"/><Relationship Id="rId843" Type="http://schemas.openxmlformats.org/officeDocument/2006/relationships/oleObject" Target="embeddings/oleObject413.bin"/><Relationship Id="rId1126" Type="http://schemas.openxmlformats.org/officeDocument/2006/relationships/image" Target="media/image557.wmf"/><Relationship Id="rId1680" Type="http://schemas.openxmlformats.org/officeDocument/2006/relationships/image" Target="media/image835.wmf"/><Relationship Id="rId2524" Type="http://schemas.openxmlformats.org/officeDocument/2006/relationships/image" Target="media/image1257.wmf"/><Relationship Id="rId2731" Type="http://schemas.openxmlformats.org/officeDocument/2006/relationships/oleObject" Target="embeddings/oleObject1356.bin"/><Relationship Id="rId703" Type="http://schemas.openxmlformats.org/officeDocument/2006/relationships/oleObject" Target="embeddings/oleObject343.bin"/><Relationship Id="rId910" Type="http://schemas.openxmlformats.org/officeDocument/2006/relationships/image" Target="media/image449.wmf"/><Relationship Id="rId1333" Type="http://schemas.openxmlformats.org/officeDocument/2006/relationships/oleObject" Target="embeddings/oleObject657.bin"/><Relationship Id="rId1540" Type="http://schemas.openxmlformats.org/officeDocument/2006/relationships/image" Target="media/image765.wmf"/><Relationship Id="rId1400" Type="http://schemas.openxmlformats.org/officeDocument/2006/relationships/image" Target="media/image695.wmf"/><Relationship Id="rId3298" Type="http://schemas.openxmlformats.org/officeDocument/2006/relationships/oleObject" Target="embeddings/oleObject1639.bin"/><Relationship Id="rId3158" Type="http://schemas.openxmlformats.org/officeDocument/2006/relationships/image" Target="media/image1574.wmf"/><Relationship Id="rId3365" Type="http://schemas.openxmlformats.org/officeDocument/2006/relationships/image" Target="media/image1678.wmf"/><Relationship Id="rId3572" Type="http://schemas.openxmlformats.org/officeDocument/2006/relationships/oleObject" Target="embeddings/oleObject1776.bin"/><Relationship Id="rId286" Type="http://schemas.openxmlformats.org/officeDocument/2006/relationships/oleObject" Target="embeddings/oleObject135.bin"/><Relationship Id="rId493" Type="http://schemas.openxmlformats.org/officeDocument/2006/relationships/image" Target="media/image241.wmf"/><Relationship Id="rId2174" Type="http://schemas.openxmlformats.org/officeDocument/2006/relationships/image" Target="media/image1082.wmf"/><Relationship Id="rId2381" Type="http://schemas.openxmlformats.org/officeDocument/2006/relationships/oleObject" Target="embeddings/oleObject1178.bin"/><Relationship Id="rId3018" Type="http://schemas.openxmlformats.org/officeDocument/2006/relationships/image" Target="media/image1504.wmf"/><Relationship Id="rId3225" Type="http://schemas.openxmlformats.org/officeDocument/2006/relationships/image" Target="media/image1608.wmf"/><Relationship Id="rId3432" Type="http://schemas.openxmlformats.org/officeDocument/2006/relationships/oleObject" Target="embeddings/oleObject1706.bin"/><Relationship Id="rId146" Type="http://schemas.openxmlformats.org/officeDocument/2006/relationships/oleObject" Target="embeddings/oleObject65.bin"/><Relationship Id="rId353" Type="http://schemas.openxmlformats.org/officeDocument/2006/relationships/comments" Target="comments.xml"/><Relationship Id="rId560" Type="http://schemas.openxmlformats.org/officeDocument/2006/relationships/oleObject" Target="embeddings/oleObject271.bin"/><Relationship Id="rId1190" Type="http://schemas.openxmlformats.org/officeDocument/2006/relationships/image" Target="media/image589.wmf"/><Relationship Id="rId2034" Type="http://schemas.openxmlformats.org/officeDocument/2006/relationships/image" Target="media/image1012.wmf"/><Relationship Id="rId2241" Type="http://schemas.openxmlformats.org/officeDocument/2006/relationships/image" Target="media/image1118.wmf"/><Relationship Id="rId213" Type="http://schemas.openxmlformats.org/officeDocument/2006/relationships/image" Target="media/image102.wmf"/><Relationship Id="rId420" Type="http://schemas.openxmlformats.org/officeDocument/2006/relationships/oleObject" Target="embeddings/oleObject201.bin"/><Relationship Id="rId1050" Type="http://schemas.openxmlformats.org/officeDocument/2006/relationships/image" Target="media/image519.wmf"/><Relationship Id="rId2101" Type="http://schemas.openxmlformats.org/officeDocument/2006/relationships/oleObject" Target="embeddings/oleObject1041.bin"/><Relationship Id="rId1867" Type="http://schemas.openxmlformats.org/officeDocument/2006/relationships/oleObject" Target="embeddings/oleObject924.bin"/><Relationship Id="rId2918" Type="http://schemas.openxmlformats.org/officeDocument/2006/relationships/image" Target="media/image1454.wmf"/><Relationship Id="rId1727" Type="http://schemas.openxmlformats.org/officeDocument/2006/relationships/oleObject" Target="embeddings/oleObject854.bin"/><Relationship Id="rId1934" Type="http://schemas.openxmlformats.org/officeDocument/2006/relationships/image" Target="media/image962.wmf"/><Relationship Id="rId3082" Type="http://schemas.openxmlformats.org/officeDocument/2006/relationships/image" Target="media/image1536.wmf"/><Relationship Id="rId19" Type="http://schemas.openxmlformats.org/officeDocument/2006/relationships/oleObject" Target="embeddings/oleObject2.bin"/><Relationship Id="rId3" Type="http://schemas.openxmlformats.org/officeDocument/2006/relationships/styles" Target="styles.xml"/><Relationship Id="rId887" Type="http://schemas.openxmlformats.org/officeDocument/2006/relationships/oleObject" Target="embeddings/oleObject435.bin"/><Relationship Id="rId2568" Type="http://schemas.openxmlformats.org/officeDocument/2006/relationships/image" Target="media/image1279.wmf"/><Relationship Id="rId2775" Type="http://schemas.openxmlformats.org/officeDocument/2006/relationships/oleObject" Target="embeddings/oleObject1378.bin"/><Relationship Id="rId2982" Type="http://schemas.openxmlformats.org/officeDocument/2006/relationships/image" Target="media/image1486.emf"/><Relationship Id="rId3619" Type="http://schemas.openxmlformats.org/officeDocument/2006/relationships/image" Target="media/image1805.wmf"/><Relationship Id="rId747" Type="http://schemas.openxmlformats.org/officeDocument/2006/relationships/oleObject" Target="embeddings/oleObject365.bin"/><Relationship Id="rId954" Type="http://schemas.openxmlformats.org/officeDocument/2006/relationships/image" Target="media/image471.wmf"/><Relationship Id="rId1377" Type="http://schemas.openxmlformats.org/officeDocument/2006/relationships/oleObject" Target="embeddings/oleObject679.bin"/><Relationship Id="rId1584" Type="http://schemas.openxmlformats.org/officeDocument/2006/relationships/image" Target="media/image787.wmf"/><Relationship Id="rId1791" Type="http://schemas.openxmlformats.org/officeDocument/2006/relationships/oleObject" Target="embeddings/oleObject886.bin"/><Relationship Id="rId2428" Type="http://schemas.openxmlformats.org/officeDocument/2006/relationships/oleObject" Target="embeddings/oleObject1204.bin"/><Relationship Id="rId2635" Type="http://schemas.openxmlformats.org/officeDocument/2006/relationships/oleObject" Target="embeddings/oleObject1308.bin"/><Relationship Id="rId2842" Type="http://schemas.openxmlformats.org/officeDocument/2006/relationships/image" Target="media/image1416.wmf"/><Relationship Id="rId83" Type="http://schemas.openxmlformats.org/officeDocument/2006/relationships/oleObject" Target="embeddings/oleObject34.bin"/><Relationship Id="rId607" Type="http://schemas.openxmlformats.org/officeDocument/2006/relationships/image" Target="media/image298.wmf"/><Relationship Id="rId814" Type="http://schemas.openxmlformats.org/officeDocument/2006/relationships/image" Target="media/image401.wmf"/><Relationship Id="rId1237" Type="http://schemas.openxmlformats.org/officeDocument/2006/relationships/oleObject" Target="embeddings/oleObject610.bin"/><Relationship Id="rId1444" Type="http://schemas.openxmlformats.org/officeDocument/2006/relationships/image" Target="media/image717.wmf"/><Relationship Id="rId1651" Type="http://schemas.openxmlformats.org/officeDocument/2006/relationships/oleObject" Target="embeddings/oleObject816.bin"/><Relationship Id="rId2702" Type="http://schemas.openxmlformats.org/officeDocument/2006/relationships/image" Target="media/image1346.wmf"/><Relationship Id="rId1304" Type="http://schemas.openxmlformats.org/officeDocument/2006/relationships/image" Target="media/image647.wmf"/><Relationship Id="rId1511" Type="http://schemas.openxmlformats.org/officeDocument/2006/relationships/oleObject" Target="embeddings/oleObject746.bin"/><Relationship Id="rId3269" Type="http://schemas.openxmlformats.org/officeDocument/2006/relationships/image" Target="media/image1630.wmf"/><Relationship Id="rId3476" Type="http://schemas.openxmlformats.org/officeDocument/2006/relationships/oleObject" Target="embeddings/oleObject1728.bin"/><Relationship Id="rId10" Type="http://schemas.openxmlformats.org/officeDocument/2006/relationships/hyperlink" Target="mailto:rawlins@sci.utah.edu" TargetMode="External"/><Relationship Id="rId397" Type="http://schemas.openxmlformats.org/officeDocument/2006/relationships/image" Target="media/image193.wmf"/><Relationship Id="rId2078" Type="http://schemas.openxmlformats.org/officeDocument/2006/relationships/image" Target="media/image1034.wmf"/><Relationship Id="rId2285" Type="http://schemas.openxmlformats.org/officeDocument/2006/relationships/oleObject" Target="embeddings/oleObject1130.bin"/><Relationship Id="rId2492" Type="http://schemas.openxmlformats.org/officeDocument/2006/relationships/image" Target="media/image1241.wmf"/><Relationship Id="rId3129" Type="http://schemas.openxmlformats.org/officeDocument/2006/relationships/oleObject" Target="embeddings/oleObject1555.bin"/><Relationship Id="rId3336" Type="http://schemas.openxmlformats.org/officeDocument/2006/relationships/oleObject" Target="embeddings/oleObject1658.bin"/><Relationship Id="rId257" Type="http://schemas.openxmlformats.org/officeDocument/2006/relationships/image" Target="media/image124.wmf"/><Relationship Id="rId464" Type="http://schemas.openxmlformats.org/officeDocument/2006/relationships/oleObject" Target="embeddings/oleObject223.bin"/><Relationship Id="rId1094" Type="http://schemas.openxmlformats.org/officeDocument/2006/relationships/image" Target="media/image541.wmf"/><Relationship Id="rId2145" Type="http://schemas.openxmlformats.org/officeDocument/2006/relationships/oleObject" Target="embeddings/oleObject1063.bin"/><Relationship Id="rId3543" Type="http://schemas.openxmlformats.org/officeDocument/2006/relationships/image" Target="media/image1767.wmf"/><Relationship Id="rId117" Type="http://schemas.openxmlformats.org/officeDocument/2006/relationships/oleObject" Target="embeddings/oleObject51.bin"/><Relationship Id="rId671" Type="http://schemas.openxmlformats.org/officeDocument/2006/relationships/image" Target="media/image330.wmf"/><Relationship Id="rId2352" Type="http://schemas.openxmlformats.org/officeDocument/2006/relationships/image" Target="media/image1174.wmf"/><Relationship Id="rId3403" Type="http://schemas.openxmlformats.org/officeDocument/2006/relationships/image" Target="media/image1697.wmf"/><Relationship Id="rId3610" Type="http://schemas.openxmlformats.org/officeDocument/2006/relationships/oleObject" Target="embeddings/oleObject1795.bin"/><Relationship Id="rId324" Type="http://schemas.openxmlformats.org/officeDocument/2006/relationships/oleObject" Target="embeddings/oleObject154.bin"/><Relationship Id="rId531" Type="http://schemas.openxmlformats.org/officeDocument/2006/relationships/image" Target="media/image260.wmf"/><Relationship Id="rId1161" Type="http://schemas.openxmlformats.org/officeDocument/2006/relationships/oleObject" Target="embeddings/oleObject572.bin"/><Relationship Id="rId2005" Type="http://schemas.openxmlformats.org/officeDocument/2006/relationships/oleObject" Target="embeddings/oleObject993.bin"/><Relationship Id="rId2212" Type="http://schemas.openxmlformats.org/officeDocument/2006/relationships/oleObject" Target="embeddings/oleObject1096.bin"/><Relationship Id="rId1021" Type="http://schemas.openxmlformats.org/officeDocument/2006/relationships/oleObject" Target="embeddings/oleObject502.bin"/><Relationship Id="rId1978" Type="http://schemas.openxmlformats.org/officeDocument/2006/relationships/image" Target="media/image984.wmf"/><Relationship Id="rId3193" Type="http://schemas.openxmlformats.org/officeDocument/2006/relationships/oleObject" Target="embeddings/oleObject1587.bin"/><Relationship Id="rId1838" Type="http://schemas.openxmlformats.org/officeDocument/2006/relationships/image" Target="media/image914.wmf"/><Relationship Id="rId3053" Type="http://schemas.openxmlformats.org/officeDocument/2006/relationships/oleObject" Target="embeddings/oleObject1517.bin"/><Relationship Id="rId3260" Type="http://schemas.openxmlformats.org/officeDocument/2006/relationships/oleObject" Target="embeddings/oleObject1620.bin"/><Relationship Id="rId181" Type="http://schemas.openxmlformats.org/officeDocument/2006/relationships/image" Target="media/image86.wmf"/><Relationship Id="rId1905" Type="http://schemas.openxmlformats.org/officeDocument/2006/relationships/oleObject" Target="embeddings/oleObject943.bin"/><Relationship Id="rId3120" Type="http://schemas.openxmlformats.org/officeDocument/2006/relationships/image" Target="media/image1555.wmf"/><Relationship Id="rId998" Type="http://schemas.openxmlformats.org/officeDocument/2006/relationships/image" Target="media/image493.wmf"/><Relationship Id="rId2679" Type="http://schemas.openxmlformats.org/officeDocument/2006/relationships/oleObject" Target="embeddings/oleObject1330.bin"/><Relationship Id="rId2886" Type="http://schemas.openxmlformats.org/officeDocument/2006/relationships/image" Target="media/image1438.wmf"/><Relationship Id="rId858" Type="http://schemas.openxmlformats.org/officeDocument/2006/relationships/image" Target="media/image423.wmf"/><Relationship Id="rId1488" Type="http://schemas.openxmlformats.org/officeDocument/2006/relationships/image" Target="media/image739.wmf"/><Relationship Id="rId1695" Type="http://schemas.openxmlformats.org/officeDocument/2006/relationships/oleObject" Target="embeddings/oleObject838.bin"/><Relationship Id="rId2539" Type="http://schemas.openxmlformats.org/officeDocument/2006/relationships/oleObject" Target="embeddings/oleObject1260.bin"/><Relationship Id="rId2746" Type="http://schemas.openxmlformats.org/officeDocument/2006/relationships/image" Target="media/image1368.emf"/><Relationship Id="rId2953" Type="http://schemas.openxmlformats.org/officeDocument/2006/relationships/oleObject" Target="embeddings/oleObject1467.bin"/><Relationship Id="rId718" Type="http://schemas.openxmlformats.org/officeDocument/2006/relationships/image" Target="media/image353.wmf"/><Relationship Id="rId925" Type="http://schemas.openxmlformats.org/officeDocument/2006/relationships/oleObject" Target="embeddings/oleObject454.bin"/><Relationship Id="rId1348" Type="http://schemas.openxmlformats.org/officeDocument/2006/relationships/image" Target="media/image669.wmf"/><Relationship Id="rId1555" Type="http://schemas.openxmlformats.org/officeDocument/2006/relationships/oleObject" Target="embeddings/oleObject768.bin"/><Relationship Id="rId1762" Type="http://schemas.openxmlformats.org/officeDocument/2006/relationships/image" Target="media/image876.wmf"/><Relationship Id="rId2606" Type="http://schemas.openxmlformats.org/officeDocument/2006/relationships/image" Target="media/image1298.wmf"/><Relationship Id="rId1208" Type="http://schemas.openxmlformats.org/officeDocument/2006/relationships/image" Target="media/image598.wmf"/><Relationship Id="rId1415" Type="http://schemas.openxmlformats.org/officeDocument/2006/relationships/oleObject" Target="embeddings/oleObject698.bin"/><Relationship Id="rId2813" Type="http://schemas.openxmlformats.org/officeDocument/2006/relationships/oleObject" Target="embeddings/oleObject1397.bin"/><Relationship Id="rId54" Type="http://schemas.openxmlformats.org/officeDocument/2006/relationships/image" Target="media/image22.wmf"/><Relationship Id="rId1622" Type="http://schemas.openxmlformats.org/officeDocument/2006/relationships/image" Target="media/image806.wmf"/><Relationship Id="rId2189" Type="http://schemas.openxmlformats.org/officeDocument/2006/relationships/oleObject" Target="embeddings/oleObject1085.bin"/><Relationship Id="rId3587" Type="http://schemas.openxmlformats.org/officeDocument/2006/relationships/image" Target="media/image1789.wmf"/><Relationship Id="rId2396" Type="http://schemas.openxmlformats.org/officeDocument/2006/relationships/image" Target="media/image1196.wmf"/><Relationship Id="rId3447" Type="http://schemas.openxmlformats.org/officeDocument/2006/relationships/image" Target="media/image1719.wmf"/><Relationship Id="rId368" Type="http://schemas.openxmlformats.org/officeDocument/2006/relationships/oleObject" Target="embeddings/oleObject175.bin"/><Relationship Id="rId575" Type="http://schemas.openxmlformats.org/officeDocument/2006/relationships/image" Target="media/image282.wmf"/><Relationship Id="rId782" Type="http://schemas.openxmlformats.org/officeDocument/2006/relationships/image" Target="media/image385.wmf"/><Relationship Id="rId2049" Type="http://schemas.openxmlformats.org/officeDocument/2006/relationships/oleObject" Target="embeddings/oleObject1015.bin"/><Relationship Id="rId2256" Type="http://schemas.openxmlformats.org/officeDocument/2006/relationships/image" Target="media/image1126.wmf"/><Relationship Id="rId2463" Type="http://schemas.openxmlformats.org/officeDocument/2006/relationships/oleObject" Target="embeddings/oleObject1222.bin"/><Relationship Id="rId2670" Type="http://schemas.openxmlformats.org/officeDocument/2006/relationships/image" Target="media/image1330.wmf"/><Relationship Id="rId3307" Type="http://schemas.openxmlformats.org/officeDocument/2006/relationships/image" Target="media/image1649.wmf"/><Relationship Id="rId3514" Type="http://schemas.openxmlformats.org/officeDocument/2006/relationships/oleObject" Target="embeddings/oleObject1747.bin"/><Relationship Id="rId228" Type="http://schemas.openxmlformats.org/officeDocument/2006/relationships/oleObject" Target="embeddings/oleObject106.bin"/><Relationship Id="rId435" Type="http://schemas.openxmlformats.org/officeDocument/2006/relationships/image" Target="media/image212.wmf"/><Relationship Id="rId642" Type="http://schemas.openxmlformats.org/officeDocument/2006/relationships/oleObject" Target="embeddings/oleObject312.bin"/><Relationship Id="rId1065" Type="http://schemas.openxmlformats.org/officeDocument/2006/relationships/oleObject" Target="embeddings/oleObject524.bin"/><Relationship Id="rId1272" Type="http://schemas.openxmlformats.org/officeDocument/2006/relationships/image" Target="media/image630.wmf"/><Relationship Id="rId2116" Type="http://schemas.openxmlformats.org/officeDocument/2006/relationships/image" Target="media/image1053.wmf"/><Relationship Id="rId2323" Type="http://schemas.openxmlformats.org/officeDocument/2006/relationships/oleObject" Target="embeddings/oleObject1149.bin"/><Relationship Id="rId2530" Type="http://schemas.openxmlformats.org/officeDocument/2006/relationships/image" Target="media/image1260.wmf"/><Relationship Id="rId502" Type="http://schemas.openxmlformats.org/officeDocument/2006/relationships/oleObject" Target="embeddings/oleObject242.bin"/><Relationship Id="rId1132" Type="http://schemas.openxmlformats.org/officeDocument/2006/relationships/image" Target="media/image560.wmf"/><Relationship Id="rId3097" Type="http://schemas.openxmlformats.org/officeDocument/2006/relationships/oleObject" Target="embeddings/oleObject1539.bin"/><Relationship Id="rId1949" Type="http://schemas.openxmlformats.org/officeDocument/2006/relationships/oleObject" Target="embeddings/oleObject965.bin"/><Relationship Id="rId3164" Type="http://schemas.openxmlformats.org/officeDocument/2006/relationships/image" Target="media/image1577.wmf"/><Relationship Id="rId292" Type="http://schemas.openxmlformats.org/officeDocument/2006/relationships/oleObject" Target="embeddings/oleObject138.bin"/><Relationship Id="rId1809" Type="http://schemas.openxmlformats.org/officeDocument/2006/relationships/oleObject" Target="embeddings/oleObject895.bin"/><Relationship Id="rId3371" Type="http://schemas.openxmlformats.org/officeDocument/2006/relationships/image" Target="media/image1681.wmf"/><Relationship Id="rId2180" Type="http://schemas.openxmlformats.org/officeDocument/2006/relationships/image" Target="media/image1085.wmf"/><Relationship Id="rId3024" Type="http://schemas.openxmlformats.org/officeDocument/2006/relationships/image" Target="media/image1507.wmf"/><Relationship Id="rId3231" Type="http://schemas.openxmlformats.org/officeDocument/2006/relationships/image" Target="media/image1611.wmf"/><Relationship Id="rId152" Type="http://schemas.openxmlformats.org/officeDocument/2006/relationships/oleObject" Target="embeddings/oleObject68.bin"/><Relationship Id="rId2040" Type="http://schemas.openxmlformats.org/officeDocument/2006/relationships/image" Target="media/image1015.wmf"/><Relationship Id="rId2997" Type="http://schemas.openxmlformats.org/officeDocument/2006/relationships/oleObject" Target="embeddings/oleObject1489.bin"/><Relationship Id="rId969" Type="http://schemas.openxmlformats.org/officeDocument/2006/relationships/oleObject" Target="embeddings/oleObject476.bin"/><Relationship Id="rId1599" Type="http://schemas.openxmlformats.org/officeDocument/2006/relationships/oleObject" Target="embeddings/oleObject790.bin"/><Relationship Id="rId1459" Type="http://schemas.openxmlformats.org/officeDocument/2006/relationships/oleObject" Target="embeddings/oleObject720.bin"/><Relationship Id="rId2857" Type="http://schemas.openxmlformats.org/officeDocument/2006/relationships/oleObject" Target="embeddings/oleObject1419.bin"/><Relationship Id="rId98" Type="http://schemas.openxmlformats.org/officeDocument/2006/relationships/image" Target="media/image44.wmf"/><Relationship Id="rId829" Type="http://schemas.openxmlformats.org/officeDocument/2006/relationships/oleObject" Target="embeddings/oleObject406.bin"/><Relationship Id="rId1666" Type="http://schemas.openxmlformats.org/officeDocument/2006/relationships/image" Target="media/image828.wmf"/><Relationship Id="rId1873" Type="http://schemas.openxmlformats.org/officeDocument/2006/relationships/oleObject" Target="embeddings/oleObject927.bin"/><Relationship Id="rId2717" Type="http://schemas.openxmlformats.org/officeDocument/2006/relationships/oleObject" Target="embeddings/oleObject1349.bin"/><Relationship Id="rId2924" Type="http://schemas.openxmlformats.org/officeDocument/2006/relationships/image" Target="media/image1457.wmf"/><Relationship Id="rId1319" Type="http://schemas.openxmlformats.org/officeDocument/2006/relationships/oleObject" Target="embeddings/oleObject650.bin"/><Relationship Id="rId1526" Type="http://schemas.openxmlformats.org/officeDocument/2006/relationships/image" Target="media/image758.wmf"/><Relationship Id="rId1733" Type="http://schemas.openxmlformats.org/officeDocument/2006/relationships/oleObject" Target="embeddings/oleObject857.bin"/><Relationship Id="rId1940" Type="http://schemas.openxmlformats.org/officeDocument/2006/relationships/image" Target="media/image965.wmf"/><Relationship Id="rId25" Type="http://schemas.openxmlformats.org/officeDocument/2006/relationships/oleObject" Target="embeddings/oleObject5.bin"/><Relationship Id="rId1800" Type="http://schemas.openxmlformats.org/officeDocument/2006/relationships/image" Target="media/image895.wmf"/><Relationship Id="rId3558" Type="http://schemas.openxmlformats.org/officeDocument/2006/relationships/oleObject" Target="embeddings/oleObject1769.bin"/><Relationship Id="rId479" Type="http://schemas.openxmlformats.org/officeDocument/2006/relationships/image" Target="media/image234.wmf"/><Relationship Id="rId686" Type="http://schemas.openxmlformats.org/officeDocument/2006/relationships/oleObject" Target="embeddings/oleObject334.bin"/><Relationship Id="rId893" Type="http://schemas.openxmlformats.org/officeDocument/2006/relationships/oleObject" Target="embeddings/oleObject438.bin"/><Relationship Id="rId2367" Type="http://schemas.openxmlformats.org/officeDocument/2006/relationships/oleObject" Target="embeddings/oleObject1171.bin"/><Relationship Id="rId2574" Type="http://schemas.openxmlformats.org/officeDocument/2006/relationships/image" Target="media/image1282.wmf"/><Relationship Id="rId2781" Type="http://schemas.openxmlformats.org/officeDocument/2006/relationships/oleObject" Target="embeddings/oleObject1381.bin"/><Relationship Id="rId3418" Type="http://schemas.openxmlformats.org/officeDocument/2006/relationships/oleObject" Target="embeddings/oleObject1699.bin"/><Relationship Id="rId3625" Type="http://schemas.openxmlformats.org/officeDocument/2006/relationships/image" Target="media/image1808.wmf"/><Relationship Id="rId339" Type="http://schemas.openxmlformats.org/officeDocument/2006/relationships/image" Target="media/image165.wmf"/><Relationship Id="rId546" Type="http://schemas.openxmlformats.org/officeDocument/2006/relationships/oleObject" Target="embeddings/oleObject264.bin"/><Relationship Id="rId753" Type="http://schemas.openxmlformats.org/officeDocument/2006/relationships/oleObject" Target="embeddings/oleObject368.bin"/><Relationship Id="rId1176" Type="http://schemas.openxmlformats.org/officeDocument/2006/relationships/image" Target="media/image582.wmf"/><Relationship Id="rId1383" Type="http://schemas.openxmlformats.org/officeDocument/2006/relationships/oleObject" Target="embeddings/oleObject682.bin"/><Relationship Id="rId2227" Type="http://schemas.openxmlformats.org/officeDocument/2006/relationships/image" Target="media/image1111.wmf"/><Relationship Id="rId2434" Type="http://schemas.openxmlformats.org/officeDocument/2006/relationships/image" Target="media/image1212.emf"/><Relationship Id="rId406" Type="http://schemas.openxmlformats.org/officeDocument/2006/relationships/oleObject" Target="embeddings/oleObject194.bin"/><Relationship Id="rId960" Type="http://schemas.openxmlformats.org/officeDocument/2006/relationships/image" Target="media/image474.wmf"/><Relationship Id="rId1036" Type="http://schemas.openxmlformats.org/officeDocument/2006/relationships/image" Target="media/image512.wmf"/><Relationship Id="rId1243" Type="http://schemas.openxmlformats.org/officeDocument/2006/relationships/oleObject" Target="embeddings/oleObject613.bin"/><Relationship Id="rId1590" Type="http://schemas.openxmlformats.org/officeDocument/2006/relationships/image" Target="media/image790.wmf"/><Relationship Id="rId2641" Type="http://schemas.openxmlformats.org/officeDocument/2006/relationships/oleObject" Target="embeddings/oleObject1311.bin"/><Relationship Id="rId613" Type="http://schemas.openxmlformats.org/officeDocument/2006/relationships/image" Target="media/image301.wmf"/><Relationship Id="rId820" Type="http://schemas.openxmlformats.org/officeDocument/2006/relationships/image" Target="media/image404.wmf"/><Relationship Id="rId1450" Type="http://schemas.openxmlformats.org/officeDocument/2006/relationships/image" Target="media/image720.wmf"/><Relationship Id="rId2501" Type="http://schemas.openxmlformats.org/officeDocument/2006/relationships/oleObject" Target="embeddings/oleObject1241.bin"/><Relationship Id="rId1103" Type="http://schemas.openxmlformats.org/officeDocument/2006/relationships/oleObject" Target="embeddings/oleObject543.bin"/><Relationship Id="rId1310" Type="http://schemas.openxmlformats.org/officeDocument/2006/relationships/image" Target="media/image650.wmf"/><Relationship Id="rId3068" Type="http://schemas.openxmlformats.org/officeDocument/2006/relationships/image" Target="media/image1529.wmf"/><Relationship Id="rId3275" Type="http://schemas.openxmlformats.org/officeDocument/2006/relationships/image" Target="media/image1633.wmf"/><Relationship Id="rId3482" Type="http://schemas.openxmlformats.org/officeDocument/2006/relationships/oleObject" Target="embeddings/oleObject1731.bin"/><Relationship Id="rId196" Type="http://schemas.openxmlformats.org/officeDocument/2006/relationships/oleObject" Target="embeddings/oleObject90.bin"/><Relationship Id="rId2084" Type="http://schemas.openxmlformats.org/officeDocument/2006/relationships/image" Target="media/image1037.wmf"/><Relationship Id="rId2291" Type="http://schemas.openxmlformats.org/officeDocument/2006/relationships/oleObject" Target="embeddings/oleObject1133.bin"/><Relationship Id="rId3135" Type="http://schemas.openxmlformats.org/officeDocument/2006/relationships/oleObject" Target="embeddings/oleObject1558.bin"/><Relationship Id="rId3342" Type="http://schemas.openxmlformats.org/officeDocument/2006/relationships/oleObject" Target="embeddings/oleObject1661.bin"/><Relationship Id="rId263" Type="http://schemas.openxmlformats.org/officeDocument/2006/relationships/image" Target="media/image127.wmf"/><Relationship Id="rId470" Type="http://schemas.openxmlformats.org/officeDocument/2006/relationships/oleObject" Target="embeddings/oleObject226.bin"/><Relationship Id="rId2151" Type="http://schemas.openxmlformats.org/officeDocument/2006/relationships/oleObject" Target="embeddings/oleObject1066.bin"/><Relationship Id="rId3202" Type="http://schemas.openxmlformats.org/officeDocument/2006/relationships/image" Target="media/image1596.wmf"/><Relationship Id="rId123" Type="http://schemas.openxmlformats.org/officeDocument/2006/relationships/oleObject" Target="embeddings/oleObject54.bin"/><Relationship Id="rId330" Type="http://schemas.openxmlformats.org/officeDocument/2006/relationships/oleObject" Target="embeddings/oleObject157.bin"/><Relationship Id="rId2011" Type="http://schemas.openxmlformats.org/officeDocument/2006/relationships/oleObject" Target="embeddings/oleObject996.bin"/><Relationship Id="rId2968" Type="http://schemas.openxmlformats.org/officeDocument/2006/relationships/image" Target="media/image1479.emf"/><Relationship Id="rId1777" Type="http://schemas.openxmlformats.org/officeDocument/2006/relationships/oleObject" Target="embeddings/oleObject879.bin"/><Relationship Id="rId1984" Type="http://schemas.openxmlformats.org/officeDocument/2006/relationships/image" Target="media/image987.wmf"/><Relationship Id="rId2828" Type="http://schemas.openxmlformats.org/officeDocument/2006/relationships/image" Target="media/image1409.emf"/><Relationship Id="rId69" Type="http://schemas.openxmlformats.org/officeDocument/2006/relationships/oleObject" Target="embeddings/oleObject27.bin"/><Relationship Id="rId1637" Type="http://schemas.openxmlformats.org/officeDocument/2006/relationships/oleObject" Target="embeddings/oleObject809.bin"/><Relationship Id="rId1844" Type="http://schemas.openxmlformats.org/officeDocument/2006/relationships/image" Target="media/image917.wmf"/><Relationship Id="rId1704" Type="http://schemas.openxmlformats.org/officeDocument/2006/relationships/image" Target="media/image847.wmf"/><Relationship Id="rId1911" Type="http://schemas.openxmlformats.org/officeDocument/2006/relationships/oleObject" Target="embeddings/oleObject946.bin"/><Relationship Id="rId797" Type="http://schemas.openxmlformats.org/officeDocument/2006/relationships/oleObject" Target="embeddings/oleObject390.bin"/><Relationship Id="rId2478" Type="http://schemas.openxmlformats.org/officeDocument/2006/relationships/image" Target="media/image1234.wmf"/><Relationship Id="rId1287" Type="http://schemas.openxmlformats.org/officeDocument/2006/relationships/oleObject" Target="embeddings/oleObject635.bin"/><Relationship Id="rId2685" Type="http://schemas.openxmlformats.org/officeDocument/2006/relationships/oleObject" Target="embeddings/oleObject1333.bin"/><Relationship Id="rId2892" Type="http://schemas.openxmlformats.org/officeDocument/2006/relationships/image" Target="media/image1441.wmf"/><Relationship Id="rId3529" Type="http://schemas.openxmlformats.org/officeDocument/2006/relationships/image" Target="media/image1760.wmf"/><Relationship Id="rId657" Type="http://schemas.openxmlformats.org/officeDocument/2006/relationships/image" Target="media/image323.wmf"/><Relationship Id="rId864" Type="http://schemas.openxmlformats.org/officeDocument/2006/relationships/image" Target="media/image426.wmf"/><Relationship Id="rId1494" Type="http://schemas.openxmlformats.org/officeDocument/2006/relationships/image" Target="media/image742.wmf"/><Relationship Id="rId2338" Type="http://schemas.openxmlformats.org/officeDocument/2006/relationships/image" Target="media/image1167.wmf"/><Relationship Id="rId2545" Type="http://schemas.openxmlformats.org/officeDocument/2006/relationships/oleObject" Target="embeddings/oleObject1263.bin"/><Relationship Id="rId2752" Type="http://schemas.openxmlformats.org/officeDocument/2006/relationships/image" Target="media/image1371.emf"/><Relationship Id="rId517" Type="http://schemas.openxmlformats.org/officeDocument/2006/relationships/image" Target="media/image253.wmf"/><Relationship Id="rId724" Type="http://schemas.openxmlformats.org/officeDocument/2006/relationships/image" Target="media/image356.wmf"/><Relationship Id="rId931" Type="http://schemas.openxmlformats.org/officeDocument/2006/relationships/oleObject" Target="embeddings/oleObject457.bin"/><Relationship Id="rId1147" Type="http://schemas.openxmlformats.org/officeDocument/2006/relationships/oleObject" Target="embeddings/oleObject565.bin"/><Relationship Id="rId1354" Type="http://schemas.openxmlformats.org/officeDocument/2006/relationships/image" Target="media/image672.wmf"/><Relationship Id="rId1561" Type="http://schemas.openxmlformats.org/officeDocument/2006/relationships/oleObject" Target="embeddings/oleObject771.bin"/><Relationship Id="rId2405" Type="http://schemas.openxmlformats.org/officeDocument/2006/relationships/oleObject" Target="embeddings/oleObject1190.bin"/><Relationship Id="rId2612" Type="http://schemas.openxmlformats.org/officeDocument/2006/relationships/image" Target="media/image1301.wmf"/><Relationship Id="rId60" Type="http://schemas.openxmlformats.org/officeDocument/2006/relationships/image" Target="media/image25.wmf"/><Relationship Id="rId1007" Type="http://schemas.openxmlformats.org/officeDocument/2006/relationships/oleObject" Target="embeddings/oleObject495.bin"/><Relationship Id="rId1214" Type="http://schemas.openxmlformats.org/officeDocument/2006/relationships/image" Target="media/image601.wmf"/><Relationship Id="rId1421" Type="http://schemas.openxmlformats.org/officeDocument/2006/relationships/oleObject" Target="embeddings/oleObject701.bin"/><Relationship Id="rId3179" Type="http://schemas.openxmlformats.org/officeDocument/2006/relationships/oleObject" Target="embeddings/oleObject1580.bin"/><Relationship Id="rId3386" Type="http://schemas.openxmlformats.org/officeDocument/2006/relationships/oleObject" Target="embeddings/oleObject1683.bin"/><Relationship Id="rId3593" Type="http://schemas.openxmlformats.org/officeDocument/2006/relationships/image" Target="media/image1792.wmf"/><Relationship Id="rId2195" Type="http://schemas.openxmlformats.org/officeDocument/2006/relationships/oleObject" Target="embeddings/oleObject1088.bin"/><Relationship Id="rId3039" Type="http://schemas.openxmlformats.org/officeDocument/2006/relationships/oleObject" Target="embeddings/oleObject1510.bin"/><Relationship Id="rId3246" Type="http://schemas.openxmlformats.org/officeDocument/2006/relationships/oleObject" Target="embeddings/oleObject1613.bin"/><Relationship Id="rId3453" Type="http://schemas.openxmlformats.org/officeDocument/2006/relationships/image" Target="media/image1722.wmf"/><Relationship Id="rId167" Type="http://schemas.openxmlformats.org/officeDocument/2006/relationships/image" Target="media/image79.wmf"/><Relationship Id="rId374" Type="http://schemas.openxmlformats.org/officeDocument/2006/relationships/oleObject" Target="embeddings/oleObject178.bin"/><Relationship Id="rId581" Type="http://schemas.openxmlformats.org/officeDocument/2006/relationships/image" Target="media/image285.wmf"/><Relationship Id="rId2055" Type="http://schemas.openxmlformats.org/officeDocument/2006/relationships/oleObject" Target="embeddings/oleObject1018.bin"/><Relationship Id="rId2262" Type="http://schemas.openxmlformats.org/officeDocument/2006/relationships/image" Target="media/image1129.wmf"/><Relationship Id="rId3106" Type="http://schemas.openxmlformats.org/officeDocument/2006/relationships/image" Target="media/image1548.wmf"/><Relationship Id="rId234" Type="http://schemas.openxmlformats.org/officeDocument/2006/relationships/oleObject" Target="embeddings/oleObject109.bin"/><Relationship Id="rId3313" Type="http://schemas.openxmlformats.org/officeDocument/2006/relationships/image" Target="media/image1652.wmf"/><Relationship Id="rId3520" Type="http://schemas.openxmlformats.org/officeDocument/2006/relationships/oleObject" Target="embeddings/oleObject1750.bin"/><Relationship Id="rId441" Type="http://schemas.openxmlformats.org/officeDocument/2006/relationships/image" Target="media/image215.wmf"/><Relationship Id="rId1071" Type="http://schemas.openxmlformats.org/officeDocument/2006/relationships/oleObject" Target="embeddings/oleObject527.bin"/><Relationship Id="rId2122" Type="http://schemas.openxmlformats.org/officeDocument/2006/relationships/image" Target="media/image1056.wmf"/><Relationship Id="rId301" Type="http://schemas.openxmlformats.org/officeDocument/2006/relationships/image" Target="media/image146.wmf"/><Relationship Id="rId1888" Type="http://schemas.openxmlformats.org/officeDocument/2006/relationships/image" Target="media/image939.wmf"/><Relationship Id="rId2939" Type="http://schemas.openxmlformats.org/officeDocument/2006/relationships/oleObject" Target="embeddings/oleObject1460.bin"/><Relationship Id="rId1748" Type="http://schemas.openxmlformats.org/officeDocument/2006/relationships/image" Target="media/image869.wmf"/><Relationship Id="rId1955" Type="http://schemas.openxmlformats.org/officeDocument/2006/relationships/oleObject" Target="embeddings/oleObject968.bin"/><Relationship Id="rId3170" Type="http://schemas.openxmlformats.org/officeDocument/2006/relationships/image" Target="media/image1580.wmf"/><Relationship Id="rId1608" Type="http://schemas.openxmlformats.org/officeDocument/2006/relationships/image" Target="media/image799.wmf"/><Relationship Id="rId1815" Type="http://schemas.openxmlformats.org/officeDocument/2006/relationships/oleObject" Target="embeddings/oleObject898.bin"/><Relationship Id="rId3030" Type="http://schemas.openxmlformats.org/officeDocument/2006/relationships/image" Target="media/image1510.wmf"/><Relationship Id="rId2589" Type="http://schemas.openxmlformats.org/officeDocument/2006/relationships/oleObject" Target="embeddings/oleObject1285.bin"/><Relationship Id="rId2796" Type="http://schemas.openxmlformats.org/officeDocument/2006/relationships/image" Target="media/image1393.emf"/><Relationship Id="rId768" Type="http://schemas.openxmlformats.org/officeDocument/2006/relationships/image" Target="media/image378.wmf"/><Relationship Id="rId975" Type="http://schemas.openxmlformats.org/officeDocument/2006/relationships/oleObject" Target="embeddings/oleObject479.bin"/><Relationship Id="rId1398" Type="http://schemas.openxmlformats.org/officeDocument/2006/relationships/image" Target="media/image694.wmf"/><Relationship Id="rId2449" Type="http://schemas.openxmlformats.org/officeDocument/2006/relationships/oleObject" Target="embeddings/oleObject1215.bin"/><Relationship Id="rId2656" Type="http://schemas.openxmlformats.org/officeDocument/2006/relationships/image" Target="media/image1323.wmf"/><Relationship Id="rId2863" Type="http://schemas.openxmlformats.org/officeDocument/2006/relationships/oleObject" Target="embeddings/oleObject1422.bin"/><Relationship Id="rId628" Type="http://schemas.openxmlformats.org/officeDocument/2006/relationships/oleObject" Target="embeddings/oleObject305.bin"/><Relationship Id="rId835" Type="http://schemas.openxmlformats.org/officeDocument/2006/relationships/oleObject" Target="embeddings/oleObject409.bin"/><Relationship Id="rId1258" Type="http://schemas.openxmlformats.org/officeDocument/2006/relationships/image" Target="media/image623.wmf"/><Relationship Id="rId1465" Type="http://schemas.openxmlformats.org/officeDocument/2006/relationships/oleObject" Target="embeddings/oleObject723.bin"/><Relationship Id="rId1672" Type="http://schemas.openxmlformats.org/officeDocument/2006/relationships/image" Target="media/image831.wmf"/><Relationship Id="rId2309" Type="http://schemas.openxmlformats.org/officeDocument/2006/relationships/oleObject" Target="embeddings/oleObject1142.bin"/><Relationship Id="rId2516" Type="http://schemas.openxmlformats.org/officeDocument/2006/relationships/image" Target="media/image1253.wmf"/><Relationship Id="rId2723" Type="http://schemas.openxmlformats.org/officeDocument/2006/relationships/oleObject" Target="embeddings/oleObject1352.bin"/><Relationship Id="rId1118" Type="http://schemas.openxmlformats.org/officeDocument/2006/relationships/image" Target="media/image553.wmf"/><Relationship Id="rId1325" Type="http://schemas.openxmlformats.org/officeDocument/2006/relationships/oleObject" Target="embeddings/oleObject653.bin"/><Relationship Id="rId1532" Type="http://schemas.openxmlformats.org/officeDocument/2006/relationships/image" Target="media/image761.wmf"/><Relationship Id="rId2930" Type="http://schemas.openxmlformats.org/officeDocument/2006/relationships/image" Target="media/image1460.wmf"/><Relationship Id="rId902" Type="http://schemas.openxmlformats.org/officeDocument/2006/relationships/image" Target="media/image445.wmf"/><Relationship Id="rId3497" Type="http://schemas.openxmlformats.org/officeDocument/2006/relationships/image" Target="media/image1744.wmf"/><Relationship Id="rId31" Type="http://schemas.openxmlformats.org/officeDocument/2006/relationships/oleObject" Target="embeddings/oleObject8.bin"/><Relationship Id="rId2099" Type="http://schemas.openxmlformats.org/officeDocument/2006/relationships/oleObject" Target="embeddings/oleObject1040.bin"/><Relationship Id="rId278" Type="http://schemas.openxmlformats.org/officeDocument/2006/relationships/oleObject" Target="embeddings/oleObject131.bin"/><Relationship Id="rId3357" Type="http://schemas.openxmlformats.org/officeDocument/2006/relationships/image" Target="media/image1674.wmf"/><Relationship Id="rId3564" Type="http://schemas.openxmlformats.org/officeDocument/2006/relationships/oleObject" Target="embeddings/oleObject1772.bin"/><Relationship Id="rId485" Type="http://schemas.openxmlformats.org/officeDocument/2006/relationships/image" Target="media/image237.wmf"/><Relationship Id="rId692" Type="http://schemas.openxmlformats.org/officeDocument/2006/relationships/oleObject" Target="embeddings/oleObject337.bin"/><Relationship Id="rId2166" Type="http://schemas.openxmlformats.org/officeDocument/2006/relationships/image" Target="media/image1078.wmf"/><Relationship Id="rId2373" Type="http://schemas.openxmlformats.org/officeDocument/2006/relationships/oleObject" Target="embeddings/oleObject1174.bin"/><Relationship Id="rId2580" Type="http://schemas.openxmlformats.org/officeDocument/2006/relationships/image" Target="media/image1285.wmf"/><Relationship Id="rId3217" Type="http://schemas.openxmlformats.org/officeDocument/2006/relationships/image" Target="media/image1604.wmf"/><Relationship Id="rId3424" Type="http://schemas.openxmlformats.org/officeDocument/2006/relationships/oleObject" Target="embeddings/oleObject1702.bin"/><Relationship Id="rId3631" Type="http://schemas.openxmlformats.org/officeDocument/2006/relationships/image" Target="media/image1811.wmf"/><Relationship Id="rId138" Type="http://schemas.openxmlformats.org/officeDocument/2006/relationships/image" Target="media/image64.wmf"/><Relationship Id="rId345" Type="http://schemas.openxmlformats.org/officeDocument/2006/relationships/image" Target="media/image168.wmf"/><Relationship Id="rId552" Type="http://schemas.openxmlformats.org/officeDocument/2006/relationships/oleObject" Target="embeddings/oleObject267.bin"/><Relationship Id="rId1182" Type="http://schemas.openxmlformats.org/officeDocument/2006/relationships/image" Target="media/image585.wmf"/><Relationship Id="rId2026" Type="http://schemas.openxmlformats.org/officeDocument/2006/relationships/image" Target="media/image1008.wmf"/><Relationship Id="rId2233" Type="http://schemas.openxmlformats.org/officeDocument/2006/relationships/image" Target="media/image1114.wmf"/><Relationship Id="rId2440" Type="http://schemas.openxmlformats.org/officeDocument/2006/relationships/image" Target="media/image1215.wmf"/><Relationship Id="rId205" Type="http://schemas.openxmlformats.org/officeDocument/2006/relationships/image" Target="media/image98.wmf"/><Relationship Id="rId412" Type="http://schemas.openxmlformats.org/officeDocument/2006/relationships/oleObject" Target="embeddings/oleObject197.bin"/><Relationship Id="rId1042" Type="http://schemas.openxmlformats.org/officeDocument/2006/relationships/image" Target="media/image515.wmf"/><Relationship Id="rId2300" Type="http://schemas.openxmlformats.org/officeDocument/2006/relationships/image" Target="media/image1148.wmf"/><Relationship Id="rId1999" Type="http://schemas.openxmlformats.org/officeDocument/2006/relationships/oleObject" Target="embeddings/oleObject990.bin"/><Relationship Id="rId1859" Type="http://schemas.openxmlformats.org/officeDocument/2006/relationships/oleObject" Target="embeddings/oleObject920.bin"/><Relationship Id="rId3074" Type="http://schemas.openxmlformats.org/officeDocument/2006/relationships/image" Target="media/image1532.wmf"/><Relationship Id="rId1719" Type="http://schemas.openxmlformats.org/officeDocument/2006/relationships/oleObject" Target="embeddings/oleObject850.bin"/><Relationship Id="rId1926" Type="http://schemas.openxmlformats.org/officeDocument/2006/relationships/image" Target="media/image958.wmf"/><Relationship Id="rId3281" Type="http://schemas.openxmlformats.org/officeDocument/2006/relationships/image" Target="media/image1636.wmf"/><Relationship Id="rId2090" Type="http://schemas.openxmlformats.org/officeDocument/2006/relationships/image" Target="media/image1040.wmf"/><Relationship Id="rId3141" Type="http://schemas.openxmlformats.org/officeDocument/2006/relationships/oleObject" Target="embeddings/oleObject1561.bin"/><Relationship Id="rId3001" Type="http://schemas.openxmlformats.org/officeDocument/2006/relationships/oleObject" Target="embeddings/oleObject1491.bin"/><Relationship Id="rId879" Type="http://schemas.openxmlformats.org/officeDocument/2006/relationships/oleObject" Target="embeddings/oleObject431.bin"/><Relationship Id="rId2767" Type="http://schemas.openxmlformats.org/officeDocument/2006/relationships/oleObject" Target="embeddings/oleObject1374.bin"/><Relationship Id="rId739" Type="http://schemas.openxmlformats.org/officeDocument/2006/relationships/oleObject" Target="embeddings/oleObject361.bin"/><Relationship Id="rId1369" Type="http://schemas.openxmlformats.org/officeDocument/2006/relationships/oleObject" Target="embeddings/oleObject675.bin"/><Relationship Id="rId1576" Type="http://schemas.openxmlformats.org/officeDocument/2006/relationships/image" Target="media/image783.wmf"/><Relationship Id="rId2974" Type="http://schemas.openxmlformats.org/officeDocument/2006/relationships/image" Target="media/image1482.emf"/><Relationship Id="rId946" Type="http://schemas.openxmlformats.org/officeDocument/2006/relationships/image" Target="media/image467.wmf"/><Relationship Id="rId1229" Type="http://schemas.openxmlformats.org/officeDocument/2006/relationships/oleObject" Target="embeddings/oleObject606.bin"/><Relationship Id="rId1783" Type="http://schemas.openxmlformats.org/officeDocument/2006/relationships/oleObject" Target="embeddings/oleObject882.bin"/><Relationship Id="rId1990" Type="http://schemas.openxmlformats.org/officeDocument/2006/relationships/image" Target="media/image990.wmf"/><Relationship Id="rId2627" Type="http://schemas.openxmlformats.org/officeDocument/2006/relationships/oleObject" Target="embeddings/oleObject1304.bin"/><Relationship Id="rId2834" Type="http://schemas.openxmlformats.org/officeDocument/2006/relationships/image" Target="media/image1412.emf"/><Relationship Id="rId75" Type="http://schemas.openxmlformats.org/officeDocument/2006/relationships/oleObject" Target="embeddings/oleObject30.bin"/><Relationship Id="rId806" Type="http://schemas.openxmlformats.org/officeDocument/2006/relationships/image" Target="media/image397.wmf"/><Relationship Id="rId1436" Type="http://schemas.openxmlformats.org/officeDocument/2006/relationships/image" Target="media/image713.wmf"/><Relationship Id="rId1643" Type="http://schemas.openxmlformats.org/officeDocument/2006/relationships/oleObject" Target="embeddings/oleObject812.bin"/><Relationship Id="rId1850" Type="http://schemas.openxmlformats.org/officeDocument/2006/relationships/image" Target="media/image920.wmf"/><Relationship Id="rId2901" Type="http://schemas.openxmlformats.org/officeDocument/2006/relationships/oleObject" Target="embeddings/oleObject1441.bin"/><Relationship Id="rId1503" Type="http://schemas.openxmlformats.org/officeDocument/2006/relationships/oleObject" Target="embeddings/oleObject742.bin"/><Relationship Id="rId1710" Type="http://schemas.openxmlformats.org/officeDocument/2006/relationships/image" Target="media/image850.wmf"/><Relationship Id="rId3468" Type="http://schemas.openxmlformats.org/officeDocument/2006/relationships/oleObject" Target="embeddings/oleObject1724.bin"/><Relationship Id="rId389" Type="http://schemas.openxmlformats.org/officeDocument/2006/relationships/image" Target="media/image189.wmf"/><Relationship Id="rId596" Type="http://schemas.openxmlformats.org/officeDocument/2006/relationships/oleObject" Target="embeddings/oleObject289.bin"/><Relationship Id="rId2277" Type="http://schemas.openxmlformats.org/officeDocument/2006/relationships/oleObject" Target="embeddings/oleObject1126.bin"/><Relationship Id="rId2484" Type="http://schemas.openxmlformats.org/officeDocument/2006/relationships/image" Target="media/image1237.wmf"/><Relationship Id="rId2691" Type="http://schemas.openxmlformats.org/officeDocument/2006/relationships/oleObject" Target="embeddings/oleObject1336.bin"/><Relationship Id="rId3328" Type="http://schemas.openxmlformats.org/officeDocument/2006/relationships/oleObject" Target="embeddings/oleObject1654.bin"/><Relationship Id="rId3535" Type="http://schemas.openxmlformats.org/officeDocument/2006/relationships/image" Target="media/image1763.wmf"/><Relationship Id="rId249" Type="http://schemas.openxmlformats.org/officeDocument/2006/relationships/image" Target="media/image120.wmf"/><Relationship Id="rId456" Type="http://schemas.openxmlformats.org/officeDocument/2006/relationships/oleObject" Target="embeddings/oleObject219.bin"/><Relationship Id="rId663" Type="http://schemas.openxmlformats.org/officeDocument/2006/relationships/image" Target="media/image326.wmf"/><Relationship Id="rId870" Type="http://schemas.openxmlformats.org/officeDocument/2006/relationships/image" Target="media/image429.wmf"/><Relationship Id="rId1086" Type="http://schemas.openxmlformats.org/officeDocument/2006/relationships/image" Target="media/image537.wmf"/><Relationship Id="rId1293" Type="http://schemas.openxmlformats.org/officeDocument/2006/relationships/oleObject" Target="embeddings/oleObject638.bin"/><Relationship Id="rId2137" Type="http://schemas.openxmlformats.org/officeDocument/2006/relationships/oleObject" Target="embeddings/oleObject1059.bin"/><Relationship Id="rId2344" Type="http://schemas.openxmlformats.org/officeDocument/2006/relationships/image" Target="media/image1170.wmf"/><Relationship Id="rId2551" Type="http://schemas.openxmlformats.org/officeDocument/2006/relationships/oleObject" Target="embeddings/oleObject1266.bin"/><Relationship Id="rId109" Type="http://schemas.openxmlformats.org/officeDocument/2006/relationships/oleObject" Target="embeddings/oleObject47.bin"/><Relationship Id="rId316" Type="http://schemas.openxmlformats.org/officeDocument/2006/relationships/oleObject" Target="embeddings/oleObject150.bin"/><Relationship Id="rId523" Type="http://schemas.openxmlformats.org/officeDocument/2006/relationships/image" Target="media/image256.wmf"/><Relationship Id="rId1153" Type="http://schemas.openxmlformats.org/officeDocument/2006/relationships/oleObject" Target="embeddings/oleObject568.bin"/><Relationship Id="rId2204" Type="http://schemas.openxmlformats.org/officeDocument/2006/relationships/image" Target="media/image1097.wmf"/><Relationship Id="rId3602" Type="http://schemas.openxmlformats.org/officeDocument/2006/relationships/oleObject" Target="embeddings/oleObject1791.bin"/><Relationship Id="rId730" Type="http://schemas.openxmlformats.org/officeDocument/2006/relationships/image" Target="media/image359.wmf"/><Relationship Id="rId1013" Type="http://schemas.openxmlformats.org/officeDocument/2006/relationships/oleObject" Target="embeddings/oleObject498.bin"/><Relationship Id="rId1360" Type="http://schemas.openxmlformats.org/officeDocument/2006/relationships/image" Target="media/image675.wmf"/><Relationship Id="rId2411" Type="http://schemas.openxmlformats.org/officeDocument/2006/relationships/oleObject" Target="embeddings/oleObject1193.bin"/><Relationship Id="rId1220" Type="http://schemas.openxmlformats.org/officeDocument/2006/relationships/image" Target="media/image604.wmf"/><Relationship Id="rId3185" Type="http://schemas.openxmlformats.org/officeDocument/2006/relationships/oleObject" Target="embeddings/oleObject1583.bin"/><Relationship Id="rId3392" Type="http://schemas.openxmlformats.org/officeDocument/2006/relationships/oleObject" Target="embeddings/oleObject1686.bin"/><Relationship Id="rId3045" Type="http://schemas.openxmlformats.org/officeDocument/2006/relationships/oleObject" Target="embeddings/oleObject1513.bin"/><Relationship Id="rId3252" Type="http://schemas.openxmlformats.org/officeDocument/2006/relationships/oleObject" Target="embeddings/oleObject1616.bin"/><Relationship Id="rId173" Type="http://schemas.openxmlformats.org/officeDocument/2006/relationships/image" Target="media/image82.wmf"/><Relationship Id="rId380" Type="http://schemas.openxmlformats.org/officeDocument/2006/relationships/oleObject" Target="embeddings/oleObject181.bin"/><Relationship Id="rId2061" Type="http://schemas.openxmlformats.org/officeDocument/2006/relationships/oleObject" Target="embeddings/oleObject1021.bin"/><Relationship Id="rId3112" Type="http://schemas.openxmlformats.org/officeDocument/2006/relationships/image" Target="media/image1551.wmf"/><Relationship Id="rId240" Type="http://schemas.openxmlformats.org/officeDocument/2006/relationships/oleObject" Target="embeddings/oleObject112.bin"/><Relationship Id="rId100" Type="http://schemas.openxmlformats.org/officeDocument/2006/relationships/image" Target="media/image45.wmf"/><Relationship Id="rId2878" Type="http://schemas.openxmlformats.org/officeDocument/2006/relationships/image" Target="media/image1434.wmf"/><Relationship Id="rId1687" Type="http://schemas.openxmlformats.org/officeDocument/2006/relationships/oleObject" Target="embeddings/oleObject834.bin"/><Relationship Id="rId1894" Type="http://schemas.openxmlformats.org/officeDocument/2006/relationships/image" Target="media/image942.wmf"/><Relationship Id="rId2738" Type="http://schemas.openxmlformats.org/officeDocument/2006/relationships/image" Target="media/image1364.emf"/><Relationship Id="rId2945" Type="http://schemas.openxmlformats.org/officeDocument/2006/relationships/oleObject" Target="embeddings/oleObject1463.bin"/><Relationship Id="rId917" Type="http://schemas.openxmlformats.org/officeDocument/2006/relationships/oleObject" Target="embeddings/oleObject450.bin"/><Relationship Id="rId1547" Type="http://schemas.openxmlformats.org/officeDocument/2006/relationships/oleObject" Target="embeddings/oleObject764.bin"/><Relationship Id="rId1754" Type="http://schemas.openxmlformats.org/officeDocument/2006/relationships/image" Target="media/image872.wmf"/><Relationship Id="rId1961" Type="http://schemas.openxmlformats.org/officeDocument/2006/relationships/oleObject" Target="embeddings/oleObject971.bin"/><Relationship Id="rId2805" Type="http://schemas.openxmlformats.org/officeDocument/2006/relationships/oleObject" Target="embeddings/oleObject1393.bin"/><Relationship Id="rId46" Type="http://schemas.openxmlformats.org/officeDocument/2006/relationships/image" Target="media/image18.wmf"/><Relationship Id="rId1407" Type="http://schemas.openxmlformats.org/officeDocument/2006/relationships/oleObject" Target="embeddings/oleObject694.bin"/><Relationship Id="rId1614" Type="http://schemas.openxmlformats.org/officeDocument/2006/relationships/image" Target="media/image802.wmf"/><Relationship Id="rId1821" Type="http://schemas.openxmlformats.org/officeDocument/2006/relationships/oleObject" Target="embeddings/oleObject901.bin"/><Relationship Id="rId3579" Type="http://schemas.openxmlformats.org/officeDocument/2006/relationships/image" Target="media/image1785.wmf"/><Relationship Id="rId2388" Type="http://schemas.openxmlformats.org/officeDocument/2006/relationships/image" Target="media/image1192.wmf"/><Relationship Id="rId2595" Type="http://schemas.openxmlformats.org/officeDocument/2006/relationships/oleObject" Target="embeddings/oleObject1288.bin"/><Relationship Id="rId3439" Type="http://schemas.openxmlformats.org/officeDocument/2006/relationships/image" Target="media/image1715.wmf"/><Relationship Id="rId567" Type="http://schemas.openxmlformats.org/officeDocument/2006/relationships/image" Target="media/image278.wmf"/><Relationship Id="rId1197" Type="http://schemas.openxmlformats.org/officeDocument/2006/relationships/oleObject" Target="embeddings/oleObject590.bin"/><Relationship Id="rId2248" Type="http://schemas.openxmlformats.org/officeDocument/2006/relationships/oleObject" Target="embeddings/oleObject1112.bin"/><Relationship Id="rId3646" Type="http://schemas.openxmlformats.org/officeDocument/2006/relationships/oleObject" Target="embeddings/oleObject1813.bin"/><Relationship Id="rId774" Type="http://schemas.openxmlformats.org/officeDocument/2006/relationships/image" Target="media/image381.wmf"/><Relationship Id="rId981" Type="http://schemas.openxmlformats.org/officeDocument/2006/relationships/oleObject" Target="embeddings/oleObject482.bin"/><Relationship Id="rId1057" Type="http://schemas.openxmlformats.org/officeDocument/2006/relationships/oleObject" Target="embeddings/oleObject520.bin"/><Relationship Id="rId2455" Type="http://schemas.openxmlformats.org/officeDocument/2006/relationships/oleObject" Target="embeddings/oleObject1218.bin"/><Relationship Id="rId2662" Type="http://schemas.openxmlformats.org/officeDocument/2006/relationships/image" Target="media/image1326.wmf"/><Relationship Id="rId3506" Type="http://schemas.openxmlformats.org/officeDocument/2006/relationships/oleObject" Target="embeddings/oleObject1743.bin"/><Relationship Id="rId427" Type="http://schemas.openxmlformats.org/officeDocument/2006/relationships/image" Target="media/image208.wmf"/><Relationship Id="rId634" Type="http://schemas.openxmlformats.org/officeDocument/2006/relationships/oleObject" Target="embeddings/oleObject308.bin"/><Relationship Id="rId841" Type="http://schemas.openxmlformats.org/officeDocument/2006/relationships/oleObject" Target="embeddings/oleObject412.bin"/><Relationship Id="rId1264" Type="http://schemas.openxmlformats.org/officeDocument/2006/relationships/image" Target="media/image626.wmf"/><Relationship Id="rId1471" Type="http://schemas.openxmlformats.org/officeDocument/2006/relationships/oleObject" Target="embeddings/oleObject726.bin"/><Relationship Id="rId2108" Type="http://schemas.openxmlformats.org/officeDocument/2006/relationships/image" Target="media/image1049.wmf"/><Relationship Id="rId2315" Type="http://schemas.openxmlformats.org/officeDocument/2006/relationships/oleObject" Target="embeddings/oleObject1145.bin"/><Relationship Id="rId2522" Type="http://schemas.openxmlformats.org/officeDocument/2006/relationships/image" Target="media/image1256.wmf"/><Relationship Id="rId701" Type="http://schemas.openxmlformats.org/officeDocument/2006/relationships/oleObject" Target="embeddings/oleObject342.bin"/><Relationship Id="rId1124" Type="http://schemas.openxmlformats.org/officeDocument/2006/relationships/image" Target="media/image556.wmf"/><Relationship Id="rId1331" Type="http://schemas.openxmlformats.org/officeDocument/2006/relationships/oleObject" Target="embeddings/oleObject656.bin"/><Relationship Id="rId3089" Type="http://schemas.openxmlformats.org/officeDocument/2006/relationships/oleObject" Target="embeddings/oleObject1535.bin"/><Relationship Id="rId3296" Type="http://schemas.openxmlformats.org/officeDocument/2006/relationships/oleObject" Target="embeddings/oleObject1638.bin"/><Relationship Id="rId3156" Type="http://schemas.openxmlformats.org/officeDocument/2006/relationships/image" Target="media/image1573.wmf"/><Relationship Id="rId3363" Type="http://schemas.openxmlformats.org/officeDocument/2006/relationships/image" Target="media/image1677.wmf"/><Relationship Id="rId284" Type="http://schemas.openxmlformats.org/officeDocument/2006/relationships/oleObject" Target="embeddings/oleObject134.bin"/><Relationship Id="rId491" Type="http://schemas.openxmlformats.org/officeDocument/2006/relationships/image" Target="media/image240.wmf"/><Relationship Id="rId2172" Type="http://schemas.openxmlformats.org/officeDocument/2006/relationships/image" Target="media/image1081.wmf"/><Relationship Id="rId3016" Type="http://schemas.openxmlformats.org/officeDocument/2006/relationships/image" Target="media/image1503.wmf"/><Relationship Id="rId3223" Type="http://schemas.openxmlformats.org/officeDocument/2006/relationships/image" Target="media/image1607.wmf"/><Relationship Id="rId3570" Type="http://schemas.openxmlformats.org/officeDocument/2006/relationships/oleObject" Target="embeddings/oleObject1775.bin"/><Relationship Id="rId144" Type="http://schemas.openxmlformats.org/officeDocument/2006/relationships/image" Target="media/image67.png"/><Relationship Id="rId3430" Type="http://schemas.openxmlformats.org/officeDocument/2006/relationships/oleObject" Target="embeddings/oleObject1705.bin"/><Relationship Id="rId351" Type="http://schemas.openxmlformats.org/officeDocument/2006/relationships/image" Target="media/image171.wmf"/><Relationship Id="rId2032" Type="http://schemas.openxmlformats.org/officeDocument/2006/relationships/image" Target="media/image1011.wmf"/><Relationship Id="rId2989" Type="http://schemas.openxmlformats.org/officeDocument/2006/relationships/oleObject" Target="embeddings/oleObject1485.bin"/><Relationship Id="rId211" Type="http://schemas.openxmlformats.org/officeDocument/2006/relationships/image" Target="media/image101.wmf"/><Relationship Id="rId1798" Type="http://schemas.openxmlformats.org/officeDocument/2006/relationships/image" Target="media/image894.wmf"/><Relationship Id="rId2849" Type="http://schemas.openxmlformats.org/officeDocument/2006/relationships/oleObject" Target="embeddings/oleObject1415.bin"/><Relationship Id="rId1658" Type="http://schemas.openxmlformats.org/officeDocument/2006/relationships/image" Target="media/image824.wmf"/><Relationship Id="rId1865" Type="http://schemas.openxmlformats.org/officeDocument/2006/relationships/oleObject" Target="embeddings/oleObject923.bin"/><Relationship Id="rId2709" Type="http://schemas.openxmlformats.org/officeDocument/2006/relationships/oleObject" Target="embeddings/oleObject1345.bin"/><Relationship Id="rId1518" Type="http://schemas.openxmlformats.org/officeDocument/2006/relationships/image" Target="media/image754.wmf"/><Relationship Id="rId2916" Type="http://schemas.openxmlformats.org/officeDocument/2006/relationships/image" Target="media/image1453.wmf"/><Relationship Id="rId3080" Type="http://schemas.openxmlformats.org/officeDocument/2006/relationships/image" Target="media/image1535.wmf"/><Relationship Id="rId1725" Type="http://schemas.openxmlformats.org/officeDocument/2006/relationships/oleObject" Target="embeddings/oleObject853.bin"/><Relationship Id="rId1932" Type="http://schemas.openxmlformats.org/officeDocument/2006/relationships/image" Target="media/image961.wmf"/><Relationship Id="rId17" Type="http://schemas.openxmlformats.org/officeDocument/2006/relationships/oleObject" Target="embeddings/oleObject1.bin"/><Relationship Id="rId2499" Type="http://schemas.openxmlformats.org/officeDocument/2006/relationships/oleObject" Target="embeddings/oleObject1240.bin"/><Relationship Id="rId1" Type="http://schemas.openxmlformats.org/officeDocument/2006/relationships/customXml" Target="../customXml/item1.xml"/><Relationship Id="rId678" Type="http://schemas.openxmlformats.org/officeDocument/2006/relationships/oleObject" Target="embeddings/oleObject330.bin"/><Relationship Id="rId885" Type="http://schemas.openxmlformats.org/officeDocument/2006/relationships/oleObject" Target="embeddings/oleObject434.bin"/><Relationship Id="rId2359" Type="http://schemas.openxmlformats.org/officeDocument/2006/relationships/oleObject" Target="embeddings/oleObject1167.bin"/><Relationship Id="rId2566" Type="http://schemas.openxmlformats.org/officeDocument/2006/relationships/image" Target="media/image1278.wmf"/><Relationship Id="rId2773" Type="http://schemas.openxmlformats.org/officeDocument/2006/relationships/oleObject" Target="embeddings/oleObject1377.bin"/><Relationship Id="rId2980" Type="http://schemas.openxmlformats.org/officeDocument/2006/relationships/image" Target="media/image1485.emf"/><Relationship Id="rId3617" Type="http://schemas.openxmlformats.org/officeDocument/2006/relationships/image" Target="media/image1804.wmf"/><Relationship Id="rId538" Type="http://schemas.openxmlformats.org/officeDocument/2006/relationships/oleObject" Target="embeddings/oleObject260.bin"/><Relationship Id="rId745" Type="http://schemas.openxmlformats.org/officeDocument/2006/relationships/oleObject" Target="embeddings/oleObject364.bin"/><Relationship Id="rId952" Type="http://schemas.openxmlformats.org/officeDocument/2006/relationships/image" Target="media/image470.wmf"/><Relationship Id="rId1168" Type="http://schemas.openxmlformats.org/officeDocument/2006/relationships/image" Target="media/image578.wmf"/><Relationship Id="rId1375" Type="http://schemas.openxmlformats.org/officeDocument/2006/relationships/oleObject" Target="embeddings/oleObject678.bin"/><Relationship Id="rId1582" Type="http://schemas.openxmlformats.org/officeDocument/2006/relationships/image" Target="media/image786.wmf"/><Relationship Id="rId2219" Type="http://schemas.openxmlformats.org/officeDocument/2006/relationships/image" Target="media/image1107.wmf"/><Relationship Id="rId2426" Type="http://schemas.openxmlformats.org/officeDocument/2006/relationships/oleObject" Target="embeddings/oleObject1203.bin"/><Relationship Id="rId2633" Type="http://schemas.openxmlformats.org/officeDocument/2006/relationships/oleObject" Target="embeddings/oleObject1307.bin"/><Relationship Id="rId81" Type="http://schemas.openxmlformats.org/officeDocument/2006/relationships/oleObject" Target="embeddings/oleObject33.bin"/><Relationship Id="rId605" Type="http://schemas.openxmlformats.org/officeDocument/2006/relationships/image" Target="media/image297.wmf"/><Relationship Id="rId812" Type="http://schemas.openxmlformats.org/officeDocument/2006/relationships/image" Target="media/image400.wmf"/><Relationship Id="rId1028" Type="http://schemas.openxmlformats.org/officeDocument/2006/relationships/image" Target="media/image508.wmf"/><Relationship Id="rId1235" Type="http://schemas.openxmlformats.org/officeDocument/2006/relationships/oleObject" Target="embeddings/oleObject609.bin"/><Relationship Id="rId1442" Type="http://schemas.openxmlformats.org/officeDocument/2006/relationships/image" Target="media/image716.wmf"/><Relationship Id="rId2840" Type="http://schemas.openxmlformats.org/officeDocument/2006/relationships/image" Target="media/image1415.wmf"/><Relationship Id="rId1302" Type="http://schemas.openxmlformats.org/officeDocument/2006/relationships/image" Target="media/image646.wmf"/><Relationship Id="rId2700" Type="http://schemas.openxmlformats.org/officeDocument/2006/relationships/image" Target="media/image1345.wmf"/><Relationship Id="rId3267" Type="http://schemas.openxmlformats.org/officeDocument/2006/relationships/image" Target="media/image1629.wmf"/><Relationship Id="rId188" Type="http://schemas.openxmlformats.org/officeDocument/2006/relationships/oleObject" Target="embeddings/oleObject86.bin"/><Relationship Id="rId395" Type="http://schemas.openxmlformats.org/officeDocument/2006/relationships/image" Target="media/image192.wmf"/><Relationship Id="rId2076" Type="http://schemas.openxmlformats.org/officeDocument/2006/relationships/image" Target="media/image1033.wmf"/><Relationship Id="rId3474" Type="http://schemas.openxmlformats.org/officeDocument/2006/relationships/oleObject" Target="embeddings/oleObject1727.bin"/><Relationship Id="rId2283" Type="http://schemas.openxmlformats.org/officeDocument/2006/relationships/oleObject" Target="embeddings/oleObject1129.bin"/><Relationship Id="rId2490" Type="http://schemas.openxmlformats.org/officeDocument/2006/relationships/image" Target="media/image1240.wmf"/><Relationship Id="rId3127" Type="http://schemas.openxmlformats.org/officeDocument/2006/relationships/oleObject" Target="embeddings/oleObject1554.bin"/><Relationship Id="rId3334" Type="http://schemas.openxmlformats.org/officeDocument/2006/relationships/oleObject" Target="embeddings/oleObject1657.bin"/><Relationship Id="rId3541" Type="http://schemas.openxmlformats.org/officeDocument/2006/relationships/image" Target="media/image1766.wmf"/><Relationship Id="rId255" Type="http://schemas.openxmlformats.org/officeDocument/2006/relationships/image" Target="media/image123.wmf"/><Relationship Id="rId462" Type="http://schemas.openxmlformats.org/officeDocument/2006/relationships/oleObject" Target="embeddings/oleObject222.bin"/><Relationship Id="rId1092" Type="http://schemas.openxmlformats.org/officeDocument/2006/relationships/image" Target="media/image540.wmf"/><Relationship Id="rId2143" Type="http://schemas.openxmlformats.org/officeDocument/2006/relationships/oleObject" Target="embeddings/oleObject1062.bin"/><Relationship Id="rId2350" Type="http://schemas.openxmlformats.org/officeDocument/2006/relationships/image" Target="media/image1173.wmf"/><Relationship Id="rId3401" Type="http://schemas.openxmlformats.org/officeDocument/2006/relationships/image" Target="media/image1696.wmf"/><Relationship Id="rId115" Type="http://schemas.openxmlformats.org/officeDocument/2006/relationships/oleObject" Target="embeddings/oleObject50.bin"/><Relationship Id="rId322" Type="http://schemas.openxmlformats.org/officeDocument/2006/relationships/oleObject" Target="embeddings/oleObject153.bin"/><Relationship Id="rId2003" Type="http://schemas.openxmlformats.org/officeDocument/2006/relationships/oleObject" Target="embeddings/oleObject992.bin"/><Relationship Id="rId2210" Type="http://schemas.openxmlformats.org/officeDocument/2006/relationships/oleObject" Target="embeddings/oleObject1095.bin"/><Relationship Id="rId1769" Type="http://schemas.openxmlformats.org/officeDocument/2006/relationships/oleObject" Target="embeddings/oleObject875.bin"/><Relationship Id="rId1976" Type="http://schemas.openxmlformats.org/officeDocument/2006/relationships/image" Target="media/image983.wmf"/><Relationship Id="rId3191" Type="http://schemas.openxmlformats.org/officeDocument/2006/relationships/oleObject" Target="embeddings/oleObject1586.bin"/><Relationship Id="rId1629" Type="http://schemas.openxmlformats.org/officeDocument/2006/relationships/oleObject" Target="embeddings/oleObject805.bin"/><Relationship Id="rId1836" Type="http://schemas.openxmlformats.org/officeDocument/2006/relationships/image" Target="media/image913.wmf"/><Relationship Id="rId1903" Type="http://schemas.openxmlformats.org/officeDocument/2006/relationships/oleObject" Target="embeddings/oleObject942.bin"/><Relationship Id="rId3051" Type="http://schemas.openxmlformats.org/officeDocument/2006/relationships/oleObject" Target="embeddings/oleObject1516.bin"/><Relationship Id="rId789" Type="http://schemas.openxmlformats.org/officeDocument/2006/relationships/oleObject" Target="embeddings/oleObject386.bin"/><Relationship Id="rId996" Type="http://schemas.openxmlformats.org/officeDocument/2006/relationships/image" Target="media/image492.wmf"/><Relationship Id="rId2677" Type="http://schemas.openxmlformats.org/officeDocument/2006/relationships/oleObject" Target="embeddings/oleObject1329.bin"/><Relationship Id="rId2884" Type="http://schemas.openxmlformats.org/officeDocument/2006/relationships/image" Target="media/image1437.wmf"/><Relationship Id="rId649" Type="http://schemas.openxmlformats.org/officeDocument/2006/relationships/image" Target="media/image319.wmf"/><Relationship Id="rId856" Type="http://schemas.openxmlformats.org/officeDocument/2006/relationships/image" Target="media/image422.wmf"/><Relationship Id="rId1279" Type="http://schemas.openxmlformats.org/officeDocument/2006/relationships/oleObject" Target="embeddings/oleObject631.bin"/><Relationship Id="rId1486" Type="http://schemas.openxmlformats.org/officeDocument/2006/relationships/image" Target="media/image738.wmf"/><Relationship Id="rId2537" Type="http://schemas.openxmlformats.org/officeDocument/2006/relationships/oleObject" Target="embeddings/oleObject1259.bin"/><Relationship Id="rId509" Type="http://schemas.openxmlformats.org/officeDocument/2006/relationships/image" Target="media/image249.wmf"/><Relationship Id="rId1139" Type="http://schemas.openxmlformats.org/officeDocument/2006/relationships/oleObject" Target="embeddings/oleObject561.bin"/><Relationship Id="rId1346" Type="http://schemas.openxmlformats.org/officeDocument/2006/relationships/image" Target="media/image668.wmf"/><Relationship Id="rId1693" Type="http://schemas.openxmlformats.org/officeDocument/2006/relationships/oleObject" Target="embeddings/oleObject837.bin"/><Relationship Id="rId2744" Type="http://schemas.openxmlformats.org/officeDocument/2006/relationships/image" Target="media/image1367.emf"/><Relationship Id="rId2951" Type="http://schemas.openxmlformats.org/officeDocument/2006/relationships/oleObject" Target="embeddings/oleObject1466.bin"/><Relationship Id="rId716" Type="http://schemas.openxmlformats.org/officeDocument/2006/relationships/image" Target="media/image352.wmf"/><Relationship Id="rId923" Type="http://schemas.openxmlformats.org/officeDocument/2006/relationships/oleObject" Target="embeddings/oleObject453.bin"/><Relationship Id="rId1553" Type="http://schemas.openxmlformats.org/officeDocument/2006/relationships/oleObject" Target="embeddings/oleObject767.bin"/><Relationship Id="rId1760" Type="http://schemas.openxmlformats.org/officeDocument/2006/relationships/image" Target="media/image875.wmf"/><Relationship Id="rId2604" Type="http://schemas.openxmlformats.org/officeDocument/2006/relationships/image" Target="media/image1297.wmf"/><Relationship Id="rId2811" Type="http://schemas.openxmlformats.org/officeDocument/2006/relationships/oleObject" Target="embeddings/oleObject1396.bin"/><Relationship Id="rId52" Type="http://schemas.openxmlformats.org/officeDocument/2006/relationships/image" Target="media/image21.wmf"/><Relationship Id="rId1206" Type="http://schemas.openxmlformats.org/officeDocument/2006/relationships/image" Target="media/image597.wmf"/><Relationship Id="rId1413" Type="http://schemas.openxmlformats.org/officeDocument/2006/relationships/oleObject" Target="embeddings/oleObject697.bin"/><Relationship Id="rId1620" Type="http://schemas.openxmlformats.org/officeDocument/2006/relationships/image" Target="media/image805.wmf"/><Relationship Id="rId3378" Type="http://schemas.openxmlformats.org/officeDocument/2006/relationships/oleObject" Target="embeddings/oleObject1679.bin"/><Relationship Id="rId3585" Type="http://schemas.openxmlformats.org/officeDocument/2006/relationships/image" Target="media/image1788.wmf"/><Relationship Id="rId299" Type="http://schemas.openxmlformats.org/officeDocument/2006/relationships/image" Target="media/image145.wmf"/><Relationship Id="rId2187" Type="http://schemas.openxmlformats.org/officeDocument/2006/relationships/oleObject" Target="embeddings/oleObject1084.bin"/><Relationship Id="rId2394" Type="http://schemas.openxmlformats.org/officeDocument/2006/relationships/image" Target="media/image1195.wmf"/><Relationship Id="rId3238" Type="http://schemas.openxmlformats.org/officeDocument/2006/relationships/oleObject" Target="embeddings/oleObject1609.bin"/><Relationship Id="rId3445" Type="http://schemas.openxmlformats.org/officeDocument/2006/relationships/image" Target="media/image1718.wmf"/><Relationship Id="rId159" Type="http://schemas.openxmlformats.org/officeDocument/2006/relationships/image" Target="media/image75.wmf"/><Relationship Id="rId366" Type="http://schemas.openxmlformats.org/officeDocument/2006/relationships/oleObject" Target="embeddings/oleObject174.bin"/><Relationship Id="rId573" Type="http://schemas.openxmlformats.org/officeDocument/2006/relationships/image" Target="media/image281.wmf"/><Relationship Id="rId780" Type="http://schemas.openxmlformats.org/officeDocument/2006/relationships/image" Target="media/image384.wmf"/><Relationship Id="rId2047" Type="http://schemas.openxmlformats.org/officeDocument/2006/relationships/oleObject" Target="embeddings/oleObject1014.bin"/><Relationship Id="rId2254" Type="http://schemas.openxmlformats.org/officeDocument/2006/relationships/image" Target="media/image1125.wmf"/><Relationship Id="rId2461" Type="http://schemas.openxmlformats.org/officeDocument/2006/relationships/oleObject" Target="embeddings/oleObject1221.bin"/><Relationship Id="rId3305" Type="http://schemas.openxmlformats.org/officeDocument/2006/relationships/image" Target="media/image1648.wmf"/><Relationship Id="rId3512" Type="http://schemas.openxmlformats.org/officeDocument/2006/relationships/oleObject" Target="embeddings/oleObject1746.bin"/><Relationship Id="rId226" Type="http://schemas.openxmlformats.org/officeDocument/2006/relationships/oleObject" Target="embeddings/oleObject105.bin"/><Relationship Id="rId433" Type="http://schemas.openxmlformats.org/officeDocument/2006/relationships/image" Target="media/image211.wmf"/><Relationship Id="rId1063" Type="http://schemas.openxmlformats.org/officeDocument/2006/relationships/oleObject" Target="embeddings/oleObject523.bin"/><Relationship Id="rId1270" Type="http://schemas.openxmlformats.org/officeDocument/2006/relationships/image" Target="media/image629.wmf"/><Relationship Id="rId2114" Type="http://schemas.openxmlformats.org/officeDocument/2006/relationships/image" Target="media/image1052.wmf"/><Relationship Id="rId640" Type="http://schemas.openxmlformats.org/officeDocument/2006/relationships/oleObject" Target="embeddings/oleObject311.bin"/><Relationship Id="rId2321" Type="http://schemas.openxmlformats.org/officeDocument/2006/relationships/oleObject" Target="embeddings/oleObject1148.bin"/><Relationship Id="rId500" Type="http://schemas.openxmlformats.org/officeDocument/2006/relationships/oleObject" Target="embeddings/oleObject241.bin"/><Relationship Id="rId1130" Type="http://schemas.openxmlformats.org/officeDocument/2006/relationships/image" Target="media/image559.wmf"/><Relationship Id="rId1947" Type="http://schemas.openxmlformats.org/officeDocument/2006/relationships/oleObject" Target="embeddings/oleObject964.bin"/><Relationship Id="rId3095" Type="http://schemas.openxmlformats.org/officeDocument/2006/relationships/oleObject" Target="embeddings/oleObject1538.bin"/><Relationship Id="rId1807" Type="http://schemas.openxmlformats.org/officeDocument/2006/relationships/oleObject" Target="embeddings/oleObject894.bin"/><Relationship Id="rId3162" Type="http://schemas.openxmlformats.org/officeDocument/2006/relationships/image" Target="media/image1576.wmf"/><Relationship Id="rId290" Type="http://schemas.openxmlformats.org/officeDocument/2006/relationships/oleObject" Target="embeddings/oleObject137.bin"/><Relationship Id="rId3022" Type="http://schemas.openxmlformats.org/officeDocument/2006/relationships/image" Target="media/image1506.wmf"/><Relationship Id="rId150" Type="http://schemas.openxmlformats.org/officeDocument/2006/relationships/oleObject" Target="embeddings/oleObject67.bin"/><Relationship Id="rId2788" Type="http://schemas.openxmlformats.org/officeDocument/2006/relationships/image" Target="media/image1389.emf"/><Relationship Id="rId2995" Type="http://schemas.openxmlformats.org/officeDocument/2006/relationships/oleObject" Target="embeddings/oleObject1488.bin"/><Relationship Id="rId967" Type="http://schemas.openxmlformats.org/officeDocument/2006/relationships/oleObject" Target="embeddings/oleObject475.bin"/><Relationship Id="rId1597" Type="http://schemas.openxmlformats.org/officeDocument/2006/relationships/oleObject" Target="embeddings/oleObject789.bin"/><Relationship Id="rId2648" Type="http://schemas.openxmlformats.org/officeDocument/2006/relationships/image" Target="media/image1319.wmf"/><Relationship Id="rId2855" Type="http://schemas.openxmlformats.org/officeDocument/2006/relationships/oleObject" Target="embeddings/oleObject1418.bin"/><Relationship Id="rId96" Type="http://schemas.openxmlformats.org/officeDocument/2006/relationships/image" Target="media/image43.wmf"/><Relationship Id="rId827" Type="http://schemas.openxmlformats.org/officeDocument/2006/relationships/oleObject" Target="embeddings/oleObject405.bin"/><Relationship Id="rId1457" Type="http://schemas.openxmlformats.org/officeDocument/2006/relationships/oleObject" Target="embeddings/oleObject719.bin"/><Relationship Id="rId1664" Type="http://schemas.openxmlformats.org/officeDocument/2006/relationships/image" Target="media/image827.wmf"/><Relationship Id="rId1871" Type="http://schemas.openxmlformats.org/officeDocument/2006/relationships/oleObject" Target="embeddings/oleObject926.bin"/><Relationship Id="rId2508" Type="http://schemas.openxmlformats.org/officeDocument/2006/relationships/image" Target="media/image1249.wmf"/><Relationship Id="rId2715" Type="http://schemas.openxmlformats.org/officeDocument/2006/relationships/oleObject" Target="embeddings/oleObject1348.bin"/><Relationship Id="rId2922" Type="http://schemas.openxmlformats.org/officeDocument/2006/relationships/image" Target="media/image1456.wmf"/><Relationship Id="rId1317" Type="http://schemas.openxmlformats.org/officeDocument/2006/relationships/oleObject" Target="embeddings/oleObject649.bin"/><Relationship Id="rId1524" Type="http://schemas.openxmlformats.org/officeDocument/2006/relationships/image" Target="media/image757.wmf"/><Relationship Id="rId1731" Type="http://schemas.openxmlformats.org/officeDocument/2006/relationships/oleObject" Target="embeddings/oleObject856.bin"/><Relationship Id="rId23" Type="http://schemas.openxmlformats.org/officeDocument/2006/relationships/oleObject" Target="embeddings/oleObject4.bin"/><Relationship Id="rId3489" Type="http://schemas.openxmlformats.org/officeDocument/2006/relationships/image" Target="media/image1740.wmf"/><Relationship Id="rId2298" Type="http://schemas.openxmlformats.org/officeDocument/2006/relationships/image" Target="media/image1147.wmf"/><Relationship Id="rId3349" Type="http://schemas.openxmlformats.org/officeDocument/2006/relationships/image" Target="media/image1670.wmf"/><Relationship Id="rId3556" Type="http://schemas.openxmlformats.org/officeDocument/2006/relationships/oleObject" Target="embeddings/oleObject1768.bin"/><Relationship Id="rId477" Type="http://schemas.openxmlformats.org/officeDocument/2006/relationships/image" Target="media/image233.wmf"/><Relationship Id="rId684" Type="http://schemas.openxmlformats.org/officeDocument/2006/relationships/oleObject" Target="embeddings/oleObject333.bin"/><Relationship Id="rId2158" Type="http://schemas.openxmlformats.org/officeDocument/2006/relationships/image" Target="media/image1074.wmf"/><Relationship Id="rId2365" Type="http://schemas.openxmlformats.org/officeDocument/2006/relationships/oleObject" Target="embeddings/oleObject1170.bin"/><Relationship Id="rId3209" Type="http://schemas.openxmlformats.org/officeDocument/2006/relationships/image" Target="media/image1600.wmf"/><Relationship Id="rId337" Type="http://schemas.openxmlformats.org/officeDocument/2006/relationships/image" Target="media/image164.wmf"/><Relationship Id="rId891" Type="http://schemas.openxmlformats.org/officeDocument/2006/relationships/oleObject" Target="embeddings/oleObject437.bin"/><Relationship Id="rId2018" Type="http://schemas.openxmlformats.org/officeDocument/2006/relationships/image" Target="media/image1004.wmf"/><Relationship Id="rId2572" Type="http://schemas.openxmlformats.org/officeDocument/2006/relationships/image" Target="media/image1281.wmf"/><Relationship Id="rId3416" Type="http://schemas.openxmlformats.org/officeDocument/2006/relationships/oleObject" Target="embeddings/oleObject1698.bin"/><Relationship Id="rId3623" Type="http://schemas.openxmlformats.org/officeDocument/2006/relationships/image" Target="media/image1807.wmf"/><Relationship Id="rId544" Type="http://schemas.openxmlformats.org/officeDocument/2006/relationships/oleObject" Target="embeddings/oleObject263.bin"/><Relationship Id="rId751" Type="http://schemas.openxmlformats.org/officeDocument/2006/relationships/oleObject" Target="embeddings/oleObject367.bin"/><Relationship Id="rId849" Type="http://schemas.openxmlformats.org/officeDocument/2006/relationships/oleObject" Target="embeddings/oleObject416.bin"/><Relationship Id="rId1174" Type="http://schemas.openxmlformats.org/officeDocument/2006/relationships/image" Target="media/image581.wmf"/><Relationship Id="rId1381" Type="http://schemas.openxmlformats.org/officeDocument/2006/relationships/oleObject" Target="embeddings/oleObject681.bin"/><Relationship Id="rId1479" Type="http://schemas.openxmlformats.org/officeDocument/2006/relationships/oleObject" Target="embeddings/oleObject730.bin"/><Relationship Id="rId1686" Type="http://schemas.openxmlformats.org/officeDocument/2006/relationships/image" Target="media/image838.wmf"/><Relationship Id="rId2225" Type="http://schemas.openxmlformats.org/officeDocument/2006/relationships/image" Target="media/image1110.wmf"/><Relationship Id="rId2432" Type="http://schemas.openxmlformats.org/officeDocument/2006/relationships/oleObject" Target="embeddings/oleObject1206.bin"/><Relationship Id="rId404" Type="http://schemas.openxmlformats.org/officeDocument/2006/relationships/oleObject" Target="embeddings/oleObject193.bin"/><Relationship Id="rId611" Type="http://schemas.openxmlformats.org/officeDocument/2006/relationships/image" Target="media/image300.wmf"/><Relationship Id="rId1034" Type="http://schemas.openxmlformats.org/officeDocument/2006/relationships/image" Target="media/image511.wmf"/><Relationship Id="rId1241" Type="http://schemas.openxmlformats.org/officeDocument/2006/relationships/oleObject" Target="embeddings/oleObject612.bin"/><Relationship Id="rId1339" Type="http://schemas.openxmlformats.org/officeDocument/2006/relationships/oleObject" Target="embeddings/oleObject660.bin"/><Relationship Id="rId1893" Type="http://schemas.openxmlformats.org/officeDocument/2006/relationships/oleObject" Target="embeddings/oleObject937.bin"/><Relationship Id="rId2737" Type="http://schemas.openxmlformats.org/officeDocument/2006/relationships/oleObject" Target="embeddings/oleObject1359.bin"/><Relationship Id="rId2944" Type="http://schemas.openxmlformats.org/officeDocument/2006/relationships/image" Target="media/image1467.wmf"/><Relationship Id="rId709" Type="http://schemas.openxmlformats.org/officeDocument/2006/relationships/oleObject" Target="embeddings/oleObject346.bin"/><Relationship Id="rId916" Type="http://schemas.openxmlformats.org/officeDocument/2006/relationships/image" Target="media/image452.wmf"/><Relationship Id="rId1101" Type="http://schemas.openxmlformats.org/officeDocument/2006/relationships/oleObject" Target="embeddings/oleObject542.bin"/><Relationship Id="rId1546" Type="http://schemas.openxmlformats.org/officeDocument/2006/relationships/image" Target="media/image768.wmf"/><Relationship Id="rId1753" Type="http://schemas.openxmlformats.org/officeDocument/2006/relationships/oleObject" Target="embeddings/oleObject867.bin"/><Relationship Id="rId1960" Type="http://schemas.openxmlformats.org/officeDocument/2006/relationships/image" Target="media/image975.wmf"/><Relationship Id="rId2804" Type="http://schemas.openxmlformats.org/officeDocument/2006/relationships/image" Target="media/image1397.emf"/><Relationship Id="rId45" Type="http://schemas.openxmlformats.org/officeDocument/2006/relationships/oleObject" Target="embeddings/oleObject15.bin"/><Relationship Id="rId1406" Type="http://schemas.openxmlformats.org/officeDocument/2006/relationships/image" Target="media/image698.wmf"/><Relationship Id="rId1613" Type="http://schemas.openxmlformats.org/officeDocument/2006/relationships/oleObject" Target="embeddings/oleObject797.bin"/><Relationship Id="rId1820" Type="http://schemas.openxmlformats.org/officeDocument/2006/relationships/image" Target="media/image905.wmf"/><Relationship Id="rId3066" Type="http://schemas.openxmlformats.org/officeDocument/2006/relationships/image" Target="media/image1528.wmf"/><Relationship Id="rId3273" Type="http://schemas.openxmlformats.org/officeDocument/2006/relationships/image" Target="media/image1632.wmf"/><Relationship Id="rId3480" Type="http://schemas.openxmlformats.org/officeDocument/2006/relationships/oleObject" Target="embeddings/oleObject1730.bin"/><Relationship Id="rId194" Type="http://schemas.openxmlformats.org/officeDocument/2006/relationships/oleObject" Target="embeddings/oleObject89.bin"/><Relationship Id="rId1918" Type="http://schemas.openxmlformats.org/officeDocument/2006/relationships/image" Target="media/image954.wmf"/><Relationship Id="rId2082" Type="http://schemas.openxmlformats.org/officeDocument/2006/relationships/image" Target="media/image1036.wmf"/><Relationship Id="rId3133" Type="http://schemas.openxmlformats.org/officeDocument/2006/relationships/oleObject" Target="embeddings/oleObject1557.bin"/><Relationship Id="rId3578" Type="http://schemas.openxmlformats.org/officeDocument/2006/relationships/oleObject" Target="embeddings/oleObject1779.bin"/><Relationship Id="rId261" Type="http://schemas.openxmlformats.org/officeDocument/2006/relationships/image" Target="media/image126.wmf"/><Relationship Id="rId499" Type="http://schemas.openxmlformats.org/officeDocument/2006/relationships/image" Target="media/image244.wmf"/><Relationship Id="rId2387" Type="http://schemas.openxmlformats.org/officeDocument/2006/relationships/oleObject" Target="embeddings/oleObject1181.bin"/><Relationship Id="rId2594" Type="http://schemas.openxmlformats.org/officeDocument/2006/relationships/image" Target="media/image1292.wmf"/><Relationship Id="rId3340" Type="http://schemas.openxmlformats.org/officeDocument/2006/relationships/oleObject" Target="embeddings/oleObject1660.bin"/><Relationship Id="rId3438" Type="http://schemas.openxmlformats.org/officeDocument/2006/relationships/oleObject" Target="embeddings/oleObject1709.bin"/><Relationship Id="rId3645" Type="http://schemas.openxmlformats.org/officeDocument/2006/relationships/image" Target="media/image1818.wmf"/><Relationship Id="rId359" Type="http://schemas.openxmlformats.org/officeDocument/2006/relationships/image" Target="media/image174.wmf"/><Relationship Id="rId566" Type="http://schemas.openxmlformats.org/officeDocument/2006/relationships/oleObject" Target="embeddings/oleObject274.bin"/><Relationship Id="rId773" Type="http://schemas.openxmlformats.org/officeDocument/2006/relationships/oleObject" Target="embeddings/oleObject378.bin"/><Relationship Id="rId1196" Type="http://schemas.openxmlformats.org/officeDocument/2006/relationships/image" Target="media/image592.wmf"/><Relationship Id="rId2247" Type="http://schemas.openxmlformats.org/officeDocument/2006/relationships/image" Target="media/image1121.wmf"/><Relationship Id="rId2454" Type="http://schemas.openxmlformats.org/officeDocument/2006/relationships/image" Target="media/image1222.wmf"/><Relationship Id="rId2899" Type="http://schemas.openxmlformats.org/officeDocument/2006/relationships/oleObject" Target="embeddings/oleObject1440.bin"/><Relationship Id="rId3200" Type="http://schemas.openxmlformats.org/officeDocument/2006/relationships/image" Target="media/image1595.wmf"/><Relationship Id="rId3505" Type="http://schemas.openxmlformats.org/officeDocument/2006/relationships/image" Target="media/image1748.wmf"/><Relationship Id="rId121" Type="http://schemas.openxmlformats.org/officeDocument/2006/relationships/oleObject" Target="embeddings/oleObject53.bin"/><Relationship Id="rId219" Type="http://schemas.openxmlformats.org/officeDocument/2006/relationships/image" Target="media/image105.wmf"/><Relationship Id="rId426" Type="http://schemas.openxmlformats.org/officeDocument/2006/relationships/oleObject" Target="embeddings/oleObject204.bin"/><Relationship Id="rId633" Type="http://schemas.openxmlformats.org/officeDocument/2006/relationships/image" Target="media/image311.wmf"/><Relationship Id="rId980" Type="http://schemas.openxmlformats.org/officeDocument/2006/relationships/image" Target="media/image484.wmf"/><Relationship Id="rId1056" Type="http://schemas.openxmlformats.org/officeDocument/2006/relationships/image" Target="media/image522.wmf"/><Relationship Id="rId1263" Type="http://schemas.openxmlformats.org/officeDocument/2006/relationships/oleObject" Target="embeddings/oleObject623.bin"/><Relationship Id="rId2107" Type="http://schemas.openxmlformats.org/officeDocument/2006/relationships/oleObject" Target="embeddings/oleObject1044.bin"/><Relationship Id="rId2314" Type="http://schemas.openxmlformats.org/officeDocument/2006/relationships/image" Target="media/image1155.wmf"/><Relationship Id="rId2661" Type="http://schemas.openxmlformats.org/officeDocument/2006/relationships/oleObject" Target="embeddings/oleObject1321.bin"/><Relationship Id="rId2759" Type="http://schemas.openxmlformats.org/officeDocument/2006/relationships/oleObject" Target="embeddings/oleObject1370.bin"/><Relationship Id="rId2966" Type="http://schemas.openxmlformats.org/officeDocument/2006/relationships/image" Target="media/image1478.emf"/><Relationship Id="rId840" Type="http://schemas.openxmlformats.org/officeDocument/2006/relationships/image" Target="media/image414.wmf"/><Relationship Id="rId938" Type="http://schemas.openxmlformats.org/officeDocument/2006/relationships/image" Target="media/image463.wmf"/><Relationship Id="rId1470" Type="http://schemas.openxmlformats.org/officeDocument/2006/relationships/image" Target="media/image730.wmf"/><Relationship Id="rId1568" Type="http://schemas.openxmlformats.org/officeDocument/2006/relationships/image" Target="media/image779.wmf"/><Relationship Id="rId1775" Type="http://schemas.openxmlformats.org/officeDocument/2006/relationships/oleObject" Target="embeddings/oleObject878.bin"/><Relationship Id="rId2521" Type="http://schemas.openxmlformats.org/officeDocument/2006/relationships/oleObject" Target="embeddings/oleObject1251.bin"/><Relationship Id="rId2619" Type="http://schemas.openxmlformats.org/officeDocument/2006/relationships/oleObject" Target="embeddings/oleObject1300.bin"/><Relationship Id="rId2826" Type="http://schemas.openxmlformats.org/officeDocument/2006/relationships/image" Target="media/image1408.emf"/><Relationship Id="rId67" Type="http://schemas.openxmlformats.org/officeDocument/2006/relationships/oleObject" Target="embeddings/oleObject26.bin"/><Relationship Id="rId700" Type="http://schemas.openxmlformats.org/officeDocument/2006/relationships/image" Target="media/image344.wmf"/><Relationship Id="rId1123" Type="http://schemas.openxmlformats.org/officeDocument/2006/relationships/oleObject" Target="embeddings/oleObject553.bin"/><Relationship Id="rId1330" Type="http://schemas.openxmlformats.org/officeDocument/2006/relationships/image" Target="media/image660.wmf"/><Relationship Id="rId1428" Type="http://schemas.openxmlformats.org/officeDocument/2006/relationships/image" Target="media/image709.wmf"/><Relationship Id="rId1635" Type="http://schemas.openxmlformats.org/officeDocument/2006/relationships/oleObject" Target="embeddings/oleObject808.bin"/><Relationship Id="rId1982" Type="http://schemas.openxmlformats.org/officeDocument/2006/relationships/image" Target="media/image986.wmf"/><Relationship Id="rId3088" Type="http://schemas.openxmlformats.org/officeDocument/2006/relationships/image" Target="media/image1539.wmf"/><Relationship Id="rId1842" Type="http://schemas.openxmlformats.org/officeDocument/2006/relationships/image" Target="media/image916.wmf"/><Relationship Id="rId3295" Type="http://schemas.openxmlformats.org/officeDocument/2006/relationships/image" Target="media/image1643.wmf"/><Relationship Id="rId1702" Type="http://schemas.openxmlformats.org/officeDocument/2006/relationships/image" Target="media/image846.wmf"/><Relationship Id="rId3155" Type="http://schemas.openxmlformats.org/officeDocument/2006/relationships/oleObject" Target="embeddings/oleObject1568.bin"/><Relationship Id="rId3362" Type="http://schemas.openxmlformats.org/officeDocument/2006/relationships/oleObject" Target="embeddings/oleObject1671.bin"/><Relationship Id="rId283" Type="http://schemas.openxmlformats.org/officeDocument/2006/relationships/image" Target="media/image137.wmf"/><Relationship Id="rId490" Type="http://schemas.openxmlformats.org/officeDocument/2006/relationships/oleObject" Target="embeddings/oleObject236.bin"/><Relationship Id="rId2171" Type="http://schemas.openxmlformats.org/officeDocument/2006/relationships/oleObject" Target="embeddings/oleObject1076.bin"/><Relationship Id="rId3015" Type="http://schemas.openxmlformats.org/officeDocument/2006/relationships/oleObject" Target="embeddings/oleObject1498.bin"/><Relationship Id="rId3222" Type="http://schemas.openxmlformats.org/officeDocument/2006/relationships/oleObject" Target="embeddings/oleObject1601.bin"/><Relationship Id="rId143" Type="http://schemas.openxmlformats.org/officeDocument/2006/relationships/oleObject" Target="embeddings/oleObject64.bin"/><Relationship Id="rId350" Type="http://schemas.openxmlformats.org/officeDocument/2006/relationships/oleObject" Target="embeddings/oleObject167.bin"/><Relationship Id="rId588" Type="http://schemas.openxmlformats.org/officeDocument/2006/relationships/oleObject" Target="embeddings/oleObject285.bin"/><Relationship Id="rId795" Type="http://schemas.openxmlformats.org/officeDocument/2006/relationships/oleObject" Target="embeddings/oleObject389.bin"/><Relationship Id="rId2031" Type="http://schemas.openxmlformats.org/officeDocument/2006/relationships/oleObject" Target="embeddings/oleObject1006.bin"/><Relationship Id="rId2269" Type="http://schemas.openxmlformats.org/officeDocument/2006/relationships/oleObject" Target="embeddings/oleObject1122.bin"/><Relationship Id="rId2476" Type="http://schemas.openxmlformats.org/officeDocument/2006/relationships/image" Target="media/image1233.wmf"/><Relationship Id="rId2683" Type="http://schemas.openxmlformats.org/officeDocument/2006/relationships/oleObject" Target="embeddings/oleObject1332.bin"/><Relationship Id="rId2890" Type="http://schemas.openxmlformats.org/officeDocument/2006/relationships/image" Target="media/image1440.wmf"/><Relationship Id="rId3527" Type="http://schemas.openxmlformats.org/officeDocument/2006/relationships/image" Target="media/image1759.wmf"/><Relationship Id="rId9" Type="http://schemas.openxmlformats.org/officeDocument/2006/relationships/hyperlink" Target="mailto:steve.maas@utah.edu" TargetMode="External"/><Relationship Id="rId210" Type="http://schemas.openxmlformats.org/officeDocument/2006/relationships/oleObject" Target="embeddings/oleObject97.bin"/><Relationship Id="rId448" Type="http://schemas.openxmlformats.org/officeDocument/2006/relationships/oleObject" Target="embeddings/oleObject215.bin"/><Relationship Id="rId655" Type="http://schemas.openxmlformats.org/officeDocument/2006/relationships/image" Target="media/image322.wmf"/><Relationship Id="rId862" Type="http://schemas.openxmlformats.org/officeDocument/2006/relationships/image" Target="media/image425.wmf"/><Relationship Id="rId1078" Type="http://schemas.openxmlformats.org/officeDocument/2006/relationships/image" Target="media/image533.wmf"/><Relationship Id="rId1285" Type="http://schemas.openxmlformats.org/officeDocument/2006/relationships/oleObject" Target="embeddings/oleObject634.bin"/><Relationship Id="rId1492" Type="http://schemas.openxmlformats.org/officeDocument/2006/relationships/image" Target="media/image741.wmf"/><Relationship Id="rId2129" Type="http://schemas.openxmlformats.org/officeDocument/2006/relationships/oleObject" Target="embeddings/oleObject1055.bin"/><Relationship Id="rId2336" Type="http://schemas.openxmlformats.org/officeDocument/2006/relationships/image" Target="media/image1166.wmf"/><Relationship Id="rId2543" Type="http://schemas.openxmlformats.org/officeDocument/2006/relationships/oleObject" Target="embeddings/oleObject1262.bin"/><Relationship Id="rId2750" Type="http://schemas.openxmlformats.org/officeDocument/2006/relationships/image" Target="media/image1370.emf"/><Relationship Id="rId2988" Type="http://schemas.openxmlformats.org/officeDocument/2006/relationships/image" Target="media/image1489.wmf"/><Relationship Id="rId308" Type="http://schemas.openxmlformats.org/officeDocument/2006/relationships/oleObject" Target="embeddings/oleObject146.bin"/><Relationship Id="rId515" Type="http://schemas.openxmlformats.org/officeDocument/2006/relationships/image" Target="media/image252.wmf"/><Relationship Id="rId722" Type="http://schemas.openxmlformats.org/officeDocument/2006/relationships/image" Target="media/image355.wmf"/><Relationship Id="rId1145" Type="http://schemas.openxmlformats.org/officeDocument/2006/relationships/oleObject" Target="embeddings/oleObject564.bin"/><Relationship Id="rId1352" Type="http://schemas.openxmlformats.org/officeDocument/2006/relationships/image" Target="media/image671.wmf"/><Relationship Id="rId1797" Type="http://schemas.openxmlformats.org/officeDocument/2006/relationships/oleObject" Target="embeddings/oleObject889.bin"/><Relationship Id="rId2403" Type="http://schemas.openxmlformats.org/officeDocument/2006/relationships/oleObject" Target="embeddings/oleObject1189.bin"/><Relationship Id="rId2848" Type="http://schemas.openxmlformats.org/officeDocument/2006/relationships/image" Target="media/image1419.wmf"/><Relationship Id="rId89" Type="http://schemas.openxmlformats.org/officeDocument/2006/relationships/oleObject" Target="embeddings/oleObject37.bin"/><Relationship Id="rId1005" Type="http://schemas.openxmlformats.org/officeDocument/2006/relationships/oleObject" Target="embeddings/oleObject494.bin"/><Relationship Id="rId1212" Type="http://schemas.openxmlformats.org/officeDocument/2006/relationships/image" Target="media/image600.wmf"/><Relationship Id="rId1657" Type="http://schemas.openxmlformats.org/officeDocument/2006/relationships/oleObject" Target="embeddings/oleObject819.bin"/><Relationship Id="rId1864" Type="http://schemas.openxmlformats.org/officeDocument/2006/relationships/image" Target="media/image927.wmf"/><Relationship Id="rId2610" Type="http://schemas.openxmlformats.org/officeDocument/2006/relationships/image" Target="media/image1300.wmf"/><Relationship Id="rId2708" Type="http://schemas.openxmlformats.org/officeDocument/2006/relationships/image" Target="media/image1349.wmf"/><Relationship Id="rId2915" Type="http://schemas.openxmlformats.org/officeDocument/2006/relationships/oleObject" Target="embeddings/oleObject1448.bin"/><Relationship Id="rId1517" Type="http://schemas.openxmlformats.org/officeDocument/2006/relationships/oleObject" Target="embeddings/oleObject749.bin"/><Relationship Id="rId1724" Type="http://schemas.openxmlformats.org/officeDocument/2006/relationships/image" Target="media/image857.wmf"/><Relationship Id="rId3177" Type="http://schemas.openxmlformats.org/officeDocument/2006/relationships/oleObject" Target="embeddings/oleObject1579.bin"/><Relationship Id="rId16" Type="http://schemas.openxmlformats.org/officeDocument/2006/relationships/image" Target="media/image3.wmf"/><Relationship Id="rId1931" Type="http://schemas.openxmlformats.org/officeDocument/2006/relationships/oleObject" Target="embeddings/oleObject956.bin"/><Relationship Id="rId3037" Type="http://schemas.openxmlformats.org/officeDocument/2006/relationships/oleObject" Target="embeddings/oleObject1509.bin"/><Relationship Id="rId3384" Type="http://schemas.openxmlformats.org/officeDocument/2006/relationships/oleObject" Target="embeddings/oleObject1682.bin"/><Relationship Id="rId3591" Type="http://schemas.openxmlformats.org/officeDocument/2006/relationships/image" Target="media/image1791.wmf"/><Relationship Id="rId2193" Type="http://schemas.openxmlformats.org/officeDocument/2006/relationships/oleObject" Target="embeddings/oleObject1087.bin"/><Relationship Id="rId2498" Type="http://schemas.openxmlformats.org/officeDocument/2006/relationships/image" Target="media/image1244.wmf"/><Relationship Id="rId3244" Type="http://schemas.openxmlformats.org/officeDocument/2006/relationships/oleObject" Target="embeddings/oleObject1612.bin"/><Relationship Id="rId3451" Type="http://schemas.openxmlformats.org/officeDocument/2006/relationships/image" Target="media/image1721.wmf"/><Relationship Id="rId3549" Type="http://schemas.openxmlformats.org/officeDocument/2006/relationships/image" Target="media/image1770.wmf"/><Relationship Id="rId165" Type="http://schemas.openxmlformats.org/officeDocument/2006/relationships/image" Target="media/image78.wmf"/><Relationship Id="rId372" Type="http://schemas.openxmlformats.org/officeDocument/2006/relationships/oleObject" Target="embeddings/oleObject177.bin"/><Relationship Id="rId677" Type="http://schemas.openxmlformats.org/officeDocument/2006/relationships/image" Target="media/image333.wmf"/><Relationship Id="rId2053" Type="http://schemas.openxmlformats.org/officeDocument/2006/relationships/oleObject" Target="embeddings/oleObject1017.bin"/><Relationship Id="rId2260" Type="http://schemas.openxmlformats.org/officeDocument/2006/relationships/image" Target="media/image1128.wmf"/><Relationship Id="rId2358" Type="http://schemas.openxmlformats.org/officeDocument/2006/relationships/image" Target="media/image1177.wmf"/><Relationship Id="rId3104" Type="http://schemas.openxmlformats.org/officeDocument/2006/relationships/image" Target="media/image1547.wmf"/><Relationship Id="rId3311" Type="http://schemas.openxmlformats.org/officeDocument/2006/relationships/image" Target="media/image1651.wmf"/><Relationship Id="rId232" Type="http://schemas.openxmlformats.org/officeDocument/2006/relationships/oleObject" Target="embeddings/oleObject108.bin"/><Relationship Id="rId884" Type="http://schemas.openxmlformats.org/officeDocument/2006/relationships/image" Target="media/image436.wmf"/><Relationship Id="rId2120" Type="http://schemas.openxmlformats.org/officeDocument/2006/relationships/image" Target="media/image1055.wmf"/><Relationship Id="rId2565" Type="http://schemas.openxmlformats.org/officeDocument/2006/relationships/oleObject" Target="embeddings/oleObject1273.bin"/><Relationship Id="rId2772" Type="http://schemas.openxmlformats.org/officeDocument/2006/relationships/image" Target="media/image1381.emf"/><Relationship Id="rId3409" Type="http://schemas.openxmlformats.org/officeDocument/2006/relationships/image" Target="media/image1700.wmf"/><Relationship Id="rId3616" Type="http://schemas.openxmlformats.org/officeDocument/2006/relationships/oleObject" Target="embeddings/oleObject1798.bin"/><Relationship Id="rId537" Type="http://schemas.openxmlformats.org/officeDocument/2006/relationships/image" Target="media/image263.wmf"/><Relationship Id="rId744" Type="http://schemas.openxmlformats.org/officeDocument/2006/relationships/image" Target="media/image366.wmf"/><Relationship Id="rId951" Type="http://schemas.openxmlformats.org/officeDocument/2006/relationships/oleObject" Target="embeddings/oleObject467.bin"/><Relationship Id="rId1167" Type="http://schemas.openxmlformats.org/officeDocument/2006/relationships/oleObject" Target="embeddings/oleObject575.bin"/><Relationship Id="rId1374" Type="http://schemas.openxmlformats.org/officeDocument/2006/relationships/image" Target="media/image682.wmf"/><Relationship Id="rId1581" Type="http://schemas.openxmlformats.org/officeDocument/2006/relationships/oleObject" Target="embeddings/oleObject781.bin"/><Relationship Id="rId1679" Type="http://schemas.openxmlformats.org/officeDocument/2006/relationships/oleObject" Target="embeddings/oleObject830.bin"/><Relationship Id="rId2218" Type="http://schemas.openxmlformats.org/officeDocument/2006/relationships/oleObject" Target="embeddings/oleObject1097.bin"/><Relationship Id="rId2425" Type="http://schemas.openxmlformats.org/officeDocument/2006/relationships/oleObject" Target="embeddings/oleObject1202.bin"/><Relationship Id="rId2632" Type="http://schemas.openxmlformats.org/officeDocument/2006/relationships/image" Target="media/image1311.wmf"/><Relationship Id="rId80" Type="http://schemas.openxmlformats.org/officeDocument/2006/relationships/image" Target="media/image35.wmf"/><Relationship Id="rId604" Type="http://schemas.openxmlformats.org/officeDocument/2006/relationships/oleObject" Target="embeddings/oleObject293.bin"/><Relationship Id="rId811" Type="http://schemas.openxmlformats.org/officeDocument/2006/relationships/oleObject" Target="embeddings/oleObject397.bin"/><Relationship Id="rId1027" Type="http://schemas.openxmlformats.org/officeDocument/2006/relationships/oleObject" Target="embeddings/oleObject505.bin"/><Relationship Id="rId1234" Type="http://schemas.openxmlformats.org/officeDocument/2006/relationships/image" Target="media/image611.wmf"/><Relationship Id="rId1441" Type="http://schemas.openxmlformats.org/officeDocument/2006/relationships/oleObject" Target="embeddings/oleObject711.bin"/><Relationship Id="rId1886" Type="http://schemas.openxmlformats.org/officeDocument/2006/relationships/image" Target="media/image938.wmf"/><Relationship Id="rId2937" Type="http://schemas.openxmlformats.org/officeDocument/2006/relationships/oleObject" Target="embeddings/oleObject1459.bin"/><Relationship Id="rId909" Type="http://schemas.openxmlformats.org/officeDocument/2006/relationships/oleObject" Target="embeddings/oleObject446.bin"/><Relationship Id="rId1301" Type="http://schemas.openxmlformats.org/officeDocument/2006/relationships/image" Target="media/image645.emf"/><Relationship Id="rId1539" Type="http://schemas.openxmlformats.org/officeDocument/2006/relationships/oleObject" Target="embeddings/oleObject760.bin"/><Relationship Id="rId1746" Type="http://schemas.openxmlformats.org/officeDocument/2006/relationships/image" Target="media/image868.wmf"/><Relationship Id="rId1953" Type="http://schemas.openxmlformats.org/officeDocument/2006/relationships/oleObject" Target="embeddings/oleObject967.bin"/><Relationship Id="rId3199" Type="http://schemas.openxmlformats.org/officeDocument/2006/relationships/oleObject" Target="embeddings/oleObject1590.bin"/><Relationship Id="rId38" Type="http://schemas.openxmlformats.org/officeDocument/2006/relationships/image" Target="media/image14.wmf"/><Relationship Id="rId1606" Type="http://schemas.openxmlformats.org/officeDocument/2006/relationships/image" Target="media/image798.wmf"/><Relationship Id="rId1813" Type="http://schemas.openxmlformats.org/officeDocument/2006/relationships/oleObject" Target="embeddings/oleObject897.bin"/><Relationship Id="rId3059" Type="http://schemas.openxmlformats.org/officeDocument/2006/relationships/oleObject" Target="embeddings/oleObject1520.bin"/><Relationship Id="rId3266" Type="http://schemas.openxmlformats.org/officeDocument/2006/relationships/oleObject" Target="embeddings/oleObject1623.bin"/><Relationship Id="rId3473" Type="http://schemas.openxmlformats.org/officeDocument/2006/relationships/image" Target="media/image1732.wmf"/><Relationship Id="rId187" Type="http://schemas.openxmlformats.org/officeDocument/2006/relationships/image" Target="media/image89.wmf"/><Relationship Id="rId394" Type="http://schemas.openxmlformats.org/officeDocument/2006/relationships/oleObject" Target="embeddings/oleObject188.bin"/><Relationship Id="rId2075" Type="http://schemas.openxmlformats.org/officeDocument/2006/relationships/oleObject" Target="embeddings/oleObject1028.bin"/><Relationship Id="rId2282" Type="http://schemas.openxmlformats.org/officeDocument/2006/relationships/image" Target="media/image1139.wmf"/><Relationship Id="rId3126" Type="http://schemas.openxmlformats.org/officeDocument/2006/relationships/image" Target="media/image1558.wmf"/><Relationship Id="rId254" Type="http://schemas.openxmlformats.org/officeDocument/2006/relationships/oleObject" Target="embeddings/oleObject119.bin"/><Relationship Id="rId699" Type="http://schemas.openxmlformats.org/officeDocument/2006/relationships/oleObject" Target="embeddings/oleObject341.bin"/><Relationship Id="rId1091" Type="http://schemas.openxmlformats.org/officeDocument/2006/relationships/oleObject" Target="embeddings/oleObject537.bin"/><Relationship Id="rId2587" Type="http://schemas.openxmlformats.org/officeDocument/2006/relationships/oleObject" Target="embeddings/oleObject1284.bin"/><Relationship Id="rId2794" Type="http://schemas.openxmlformats.org/officeDocument/2006/relationships/image" Target="media/image1392.emf"/><Relationship Id="rId3333" Type="http://schemas.openxmlformats.org/officeDocument/2006/relationships/image" Target="media/image1662.wmf"/><Relationship Id="rId3540" Type="http://schemas.openxmlformats.org/officeDocument/2006/relationships/oleObject" Target="embeddings/oleObject1760.bin"/><Relationship Id="rId3638" Type="http://schemas.openxmlformats.org/officeDocument/2006/relationships/oleObject" Target="embeddings/oleObject1809.bin"/><Relationship Id="rId114" Type="http://schemas.openxmlformats.org/officeDocument/2006/relationships/image" Target="media/image52.wmf"/><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image" Target="media/image377.wmf"/><Relationship Id="rId1189" Type="http://schemas.openxmlformats.org/officeDocument/2006/relationships/oleObject" Target="embeddings/oleObject586.bin"/><Relationship Id="rId1396" Type="http://schemas.openxmlformats.org/officeDocument/2006/relationships/image" Target="media/image693.wmf"/><Relationship Id="rId2142" Type="http://schemas.openxmlformats.org/officeDocument/2006/relationships/image" Target="media/image1066.wmf"/><Relationship Id="rId2447" Type="http://schemas.openxmlformats.org/officeDocument/2006/relationships/oleObject" Target="embeddings/oleObject1214.bin"/><Relationship Id="rId3400" Type="http://schemas.openxmlformats.org/officeDocument/2006/relationships/oleObject" Target="embeddings/oleObject1690.bin"/><Relationship Id="rId321" Type="http://schemas.openxmlformats.org/officeDocument/2006/relationships/image" Target="media/image156.wmf"/><Relationship Id="rId419" Type="http://schemas.openxmlformats.org/officeDocument/2006/relationships/image" Target="media/image204.wmf"/><Relationship Id="rId626" Type="http://schemas.openxmlformats.org/officeDocument/2006/relationships/oleObject" Target="embeddings/oleObject304.bin"/><Relationship Id="rId973" Type="http://schemas.openxmlformats.org/officeDocument/2006/relationships/oleObject" Target="embeddings/oleObject478.bin"/><Relationship Id="rId1049" Type="http://schemas.openxmlformats.org/officeDocument/2006/relationships/oleObject" Target="embeddings/oleObject516.bin"/><Relationship Id="rId1256" Type="http://schemas.openxmlformats.org/officeDocument/2006/relationships/image" Target="media/image622.wmf"/><Relationship Id="rId2002" Type="http://schemas.openxmlformats.org/officeDocument/2006/relationships/image" Target="media/image996.wmf"/><Relationship Id="rId2307" Type="http://schemas.openxmlformats.org/officeDocument/2006/relationships/oleObject" Target="embeddings/oleObject1141.bin"/><Relationship Id="rId2654" Type="http://schemas.openxmlformats.org/officeDocument/2006/relationships/image" Target="media/image1322.wmf"/><Relationship Id="rId2861" Type="http://schemas.openxmlformats.org/officeDocument/2006/relationships/oleObject" Target="embeddings/oleObject1421.bin"/><Relationship Id="rId2959" Type="http://schemas.openxmlformats.org/officeDocument/2006/relationships/oleObject" Target="embeddings/oleObject1470.bin"/><Relationship Id="rId833" Type="http://schemas.openxmlformats.org/officeDocument/2006/relationships/oleObject" Target="embeddings/oleObject408.bin"/><Relationship Id="rId1116" Type="http://schemas.openxmlformats.org/officeDocument/2006/relationships/image" Target="media/image552.wmf"/><Relationship Id="rId1463" Type="http://schemas.openxmlformats.org/officeDocument/2006/relationships/oleObject" Target="embeddings/oleObject722.bin"/><Relationship Id="rId1670" Type="http://schemas.openxmlformats.org/officeDocument/2006/relationships/image" Target="media/image830.wmf"/><Relationship Id="rId1768" Type="http://schemas.openxmlformats.org/officeDocument/2006/relationships/image" Target="media/image879.wmf"/><Relationship Id="rId2514" Type="http://schemas.openxmlformats.org/officeDocument/2006/relationships/image" Target="media/image1252.wmf"/><Relationship Id="rId2721" Type="http://schemas.openxmlformats.org/officeDocument/2006/relationships/oleObject" Target="embeddings/oleObject1351.bin"/><Relationship Id="rId2819" Type="http://schemas.openxmlformats.org/officeDocument/2006/relationships/oleObject" Target="embeddings/oleObject1400.bin"/><Relationship Id="rId900" Type="http://schemas.openxmlformats.org/officeDocument/2006/relationships/image" Target="media/image444.wmf"/><Relationship Id="rId1323" Type="http://schemas.openxmlformats.org/officeDocument/2006/relationships/oleObject" Target="embeddings/oleObject652.bin"/><Relationship Id="rId1530" Type="http://schemas.openxmlformats.org/officeDocument/2006/relationships/image" Target="media/image760.wmf"/><Relationship Id="rId1628" Type="http://schemas.openxmlformats.org/officeDocument/2006/relationships/image" Target="media/image809.wmf"/><Relationship Id="rId1975" Type="http://schemas.openxmlformats.org/officeDocument/2006/relationships/oleObject" Target="embeddings/oleObject978.bin"/><Relationship Id="rId3190" Type="http://schemas.openxmlformats.org/officeDocument/2006/relationships/image" Target="media/image1590.wmf"/><Relationship Id="rId1835" Type="http://schemas.openxmlformats.org/officeDocument/2006/relationships/oleObject" Target="embeddings/oleObject908.bin"/><Relationship Id="rId3050" Type="http://schemas.openxmlformats.org/officeDocument/2006/relationships/image" Target="media/image1520.wmf"/><Relationship Id="rId3288" Type="http://schemas.openxmlformats.org/officeDocument/2006/relationships/oleObject" Target="embeddings/oleObject1634.bin"/><Relationship Id="rId3495" Type="http://schemas.openxmlformats.org/officeDocument/2006/relationships/image" Target="media/image1743.wmf"/><Relationship Id="rId1902" Type="http://schemas.openxmlformats.org/officeDocument/2006/relationships/image" Target="media/image946.wmf"/><Relationship Id="rId2097" Type="http://schemas.openxmlformats.org/officeDocument/2006/relationships/oleObject" Target="embeddings/oleObject1039.bin"/><Relationship Id="rId3148" Type="http://schemas.openxmlformats.org/officeDocument/2006/relationships/image" Target="media/image1569.wmf"/><Relationship Id="rId3355" Type="http://schemas.openxmlformats.org/officeDocument/2006/relationships/image" Target="media/image1673.wmf"/><Relationship Id="rId3562" Type="http://schemas.openxmlformats.org/officeDocument/2006/relationships/oleObject" Target="embeddings/oleObject1771.bin"/><Relationship Id="rId276" Type="http://schemas.openxmlformats.org/officeDocument/2006/relationships/oleObject" Target="embeddings/oleObject130.bin"/><Relationship Id="rId483" Type="http://schemas.openxmlformats.org/officeDocument/2006/relationships/image" Target="media/image236.wmf"/><Relationship Id="rId690" Type="http://schemas.openxmlformats.org/officeDocument/2006/relationships/oleObject" Target="embeddings/oleObject336.bin"/><Relationship Id="rId2164" Type="http://schemas.openxmlformats.org/officeDocument/2006/relationships/image" Target="media/image1077.wmf"/><Relationship Id="rId2371" Type="http://schemas.openxmlformats.org/officeDocument/2006/relationships/oleObject" Target="embeddings/oleObject1173.bin"/><Relationship Id="rId3008" Type="http://schemas.openxmlformats.org/officeDocument/2006/relationships/image" Target="media/image1499.wmf"/><Relationship Id="rId3215" Type="http://schemas.openxmlformats.org/officeDocument/2006/relationships/image" Target="media/image1603.wmf"/><Relationship Id="rId3422" Type="http://schemas.openxmlformats.org/officeDocument/2006/relationships/oleObject" Target="embeddings/oleObject1701.bin"/><Relationship Id="rId136" Type="http://schemas.openxmlformats.org/officeDocument/2006/relationships/image" Target="media/image63.wmf"/><Relationship Id="rId343" Type="http://schemas.openxmlformats.org/officeDocument/2006/relationships/image" Target="media/image167.wmf"/><Relationship Id="rId550" Type="http://schemas.openxmlformats.org/officeDocument/2006/relationships/oleObject" Target="embeddings/oleObject266.bin"/><Relationship Id="rId788" Type="http://schemas.openxmlformats.org/officeDocument/2006/relationships/image" Target="media/image388.wmf"/><Relationship Id="rId995" Type="http://schemas.openxmlformats.org/officeDocument/2006/relationships/oleObject" Target="embeddings/oleObject489.bin"/><Relationship Id="rId1180" Type="http://schemas.openxmlformats.org/officeDocument/2006/relationships/image" Target="media/image584.wmf"/><Relationship Id="rId2024" Type="http://schemas.openxmlformats.org/officeDocument/2006/relationships/image" Target="media/image1007.wmf"/><Relationship Id="rId2231" Type="http://schemas.openxmlformats.org/officeDocument/2006/relationships/image" Target="media/image1113.wmf"/><Relationship Id="rId2469" Type="http://schemas.openxmlformats.org/officeDocument/2006/relationships/oleObject" Target="embeddings/oleObject1225.bin"/><Relationship Id="rId2676" Type="http://schemas.openxmlformats.org/officeDocument/2006/relationships/image" Target="media/image1333.wmf"/><Relationship Id="rId2883" Type="http://schemas.openxmlformats.org/officeDocument/2006/relationships/oleObject" Target="embeddings/oleObject1432.bin"/><Relationship Id="rId203" Type="http://schemas.openxmlformats.org/officeDocument/2006/relationships/image" Target="media/image97.wmf"/><Relationship Id="rId648" Type="http://schemas.openxmlformats.org/officeDocument/2006/relationships/oleObject" Target="embeddings/oleObject315.bin"/><Relationship Id="rId855" Type="http://schemas.openxmlformats.org/officeDocument/2006/relationships/oleObject" Target="embeddings/oleObject419.bin"/><Relationship Id="rId1040" Type="http://schemas.openxmlformats.org/officeDocument/2006/relationships/image" Target="media/image514.wmf"/><Relationship Id="rId1278" Type="http://schemas.openxmlformats.org/officeDocument/2006/relationships/image" Target="media/image633.wmf"/><Relationship Id="rId1485" Type="http://schemas.openxmlformats.org/officeDocument/2006/relationships/oleObject" Target="embeddings/oleObject733.bin"/><Relationship Id="rId1692" Type="http://schemas.openxmlformats.org/officeDocument/2006/relationships/image" Target="media/image841.wmf"/><Relationship Id="rId2329" Type="http://schemas.openxmlformats.org/officeDocument/2006/relationships/oleObject" Target="embeddings/oleObject1152.bin"/><Relationship Id="rId2536" Type="http://schemas.openxmlformats.org/officeDocument/2006/relationships/image" Target="media/image1263.wmf"/><Relationship Id="rId2743" Type="http://schemas.openxmlformats.org/officeDocument/2006/relationships/oleObject" Target="embeddings/oleObject1362.bin"/><Relationship Id="rId410" Type="http://schemas.openxmlformats.org/officeDocument/2006/relationships/oleObject" Target="embeddings/oleObject196.bin"/><Relationship Id="rId508" Type="http://schemas.openxmlformats.org/officeDocument/2006/relationships/oleObject" Target="embeddings/oleObject245.bin"/><Relationship Id="rId715" Type="http://schemas.openxmlformats.org/officeDocument/2006/relationships/oleObject" Target="embeddings/oleObject349.bin"/><Relationship Id="rId922" Type="http://schemas.openxmlformats.org/officeDocument/2006/relationships/image" Target="media/image455.wmf"/><Relationship Id="rId1138" Type="http://schemas.openxmlformats.org/officeDocument/2006/relationships/image" Target="media/image563.wmf"/><Relationship Id="rId1345" Type="http://schemas.openxmlformats.org/officeDocument/2006/relationships/oleObject" Target="embeddings/oleObject663.bin"/><Relationship Id="rId1552" Type="http://schemas.openxmlformats.org/officeDocument/2006/relationships/image" Target="media/image771.wmf"/><Relationship Id="rId1997" Type="http://schemas.openxmlformats.org/officeDocument/2006/relationships/oleObject" Target="embeddings/oleObject989.bin"/><Relationship Id="rId2603" Type="http://schemas.openxmlformats.org/officeDocument/2006/relationships/oleObject" Target="embeddings/oleObject1292.bin"/><Relationship Id="rId2950" Type="http://schemas.openxmlformats.org/officeDocument/2006/relationships/image" Target="media/image1470.wmf"/><Relationship Id="rId1205" Type="http://schemas.openxmlformats.org/officeDocument/2006/relationships/oleObject" Target="embeddings/oleObject594.bin"/><Relationship Id="rId1857" Type="http://schemas.openxmlformats.org/officeDocument/2006/relationships/oleObject" Target="embeddings/oleObject919.bin"/><Relationship Id="rId2810" Type="http://schemas.openxmlformats.org/officeDocument/2006/relationships/image" Target="media/image1400.emf"/><Relationship Id="rId2908" Type="http://schemas.openxmlformats.org/officeDocument/2006/relationships/image" Target="media/image1449.wmf"/><Relationship Id="rId51" Type="http://schemas.openxmlformats.org/officeDocument/2006/relationships/oleObject" Target="embeddings/oleObject18.bin"/><Relationship Id="rId1412" Type="http://schemas.openxmlformats.org/officeDocument/2006/relationships/image" Target="media/image701.wmf"/><Relationship Id="rId1717" Type="http://schemas.openxmlformats.org/officeDocument/2006/relationships/oleObject" Target="embeddings/oleObject849.bin"/><Relationship Id="rId1924" Type="http://schemas.openxmlformats.org/officeDocument/2006/relationships/image" Target="media/image957.wmf"/><Relationship Id="rId3072" Type="http://schemas.openxmlformats.org/officeDocument/2006/relationships/image" Target="media/image1531.wmf"/><Relationship Id="rId3377" Type="http://schemas.openxmlformats.org/officeDocument/2006/relationships/image" Target="media/image1684.wmf"/><Relationship Id="rId298" Type="http://schemas.openxmlformats.org/officeDocument/2006/relationships/oleObject" Target="embeddings/oleObject141.bin"/><Relationship Id="rId3584" Type="http://schemas.openxmlformats.org/officeDocument/2006/relationships/oleObject" Target="embeddings/oleObject1782.bin"/><Relationship Id="rId158" Type="http://schemas.openxmlformats.org/officeDocument/2006/relationships/oleObject" Target="embeddings/oleObject71.bin"/><Relationship Id="rId2186" Type="http://schemas.openxmlformats.org/officeDocument/2006/relationships/image" Target="media/image1088.wmf"/><Relationship Id="rId2393" Type="http://schemas.openxmlformats.org/officeDocument/2006/relationships/oleObject" Target="embeddings/oleObject1184.bin"/><Relationship Id="rId2698" Type="http://schemas.openxmlformats.org/officeDocument/2006/relationships/image" Target="media/image1344.wmf"/><Relationship Id="rId3237" Type="http://schemas.openxmlformats.org/officeDocument/2006/relationships/image" Target="media/image1614.wmf"/><Relationship Id="rId3444" Type="http://schemas.openxmlformats.org/officeDocument/2006/relationships/oleObject" Target="embeddings/oleObject1712.bin"/><Relationship Id="rId3651" Type="http://schemas.openxmlformats.org/officeDocument/2006/relationships/theme" Target="theme/theme1.xml"/><Relationship Id="rId365" Type="http://schemas.openxmlformats.org/officeDocument/2006/relationships/image" Target="media/image177.wmf"/><Relationship Id="rId572" Type="http://schemas.openxmlformats.org/officeDocument/2006/relationships/oleObject" Target="embeddings/oleObject277.bin"/><Relationship Id="rId2046" Type="http://schemas.openxmlformats.org/officeDocument/2006/relationships/image" Target="media/image1018.wmf"/><Relationship Id="rId2253" Type="http://schemas.openxmlformats.org/officeDocument/2006/relationships/oleObject" Target="embeddings/oleObject1114.bin"/><Relationship Id="rId2460" Type="http://schemas.openxmlformats.org/officeDocument/2006/relationships/image" Target="media/image1225.wmf"/><Relationship Id="rId3304" Type="http://schemas.openxmlformats.org/officeDocument/2006/relationships/oleObject" Target="embeddings/oleObject1642.bin"/><Relationship Id="rId3511" Type="http://schemas.openxmlformats.org/officeDocument/2006/relationships/image" Target="media/image1751.wmf"/><Relationship Id="rId225" Type="http://schemas.openxmlformats.org/officeDocument/2006/relationships/image" Target="media/image108.wmf"/><Relationship Id="rId432" Type="http://schemas.openxmlformats.org/officeDocument/2006/relationships/oleObject" Target="embeddings/oleObject207.bin"/><Relationship Id="rId877" Type="http://schemas.openxmlformats.org/officeDocument/2006/relationships/oleObject" Target="embeddings/oleObject430.bin"/><Relationship Id="rId1062" Type="http://schemas.openxmlformats.org/officeDocument/2006/relationships/image" Target="media/image525.wmf"/><Relationship Id="rId2113" Type="http://schemas.openxmlformats.org/officeDocument/2006/relationships/oleObject" Target="embeddings/oleObject1047.bin"/><Relationship Id="rId2320" Type="http://schemas.openxmlformats.org/officeDocument/2006/relationships/image" Target="media/image1158.wmf"/><Relationship Id="rId2558" Type="http://schemas.openxmlformats.org/officeDocument/2006/relationships/image" Target="media/image1274.wmf"/><Relationship Id="rId2765" Type="http://schemas.openxmlformats.org/officeDocument/2006/relationships/oleObject" Target="embeddings/oleObject1373.bin"/><Relationship Id="rId2972" Type="http://schemas.openxmlformats.org/officeDocument/2006/relationships/image" Target="media/image1481.emf"/><Relationship Id="rId3609" Type="http://schemas.openxmlformats.org/officeDocument/2006/relationships/image" Target="media/image1800.wmf"/><Relationship Id="rId737" Type="http://schemas.openxmlformats.org/officeDocument/2006/relationships/oleObject" Target="embeddings/oleObject360.bin"/><Relationship Id="rId944" Type="http://schemas.openxmlformats.org/officeDocument/2006/relationships/image" Target="media/image466.wmf"/><Relationship Id="rId1367" Type="http://schemas.openxmlformats.org/officeDocument/2006/relationships/oleObject" Target="embeddings/oleObject674.bin"/><Relationship Id="rId1574" Type="http://schemas.openxmlformats.org/officeDocument/2006/relationships/image" Target="media/image782.wmf"/><Relationship Id="rId1781" Type="http://schemas.openxmlformats.org/officeDocument/2006/relationships/oleObject" Target="embeddings/oleObject881.bin"/><Relationship Id="rId2418" Type="http://schemas.openxmlformats.org/officeDocument/2006/relationships/image" Target="media/image1205.emf"/><Relationship Id="rId2625" Type="http://schemas.openxmlformats.org/officeDocument/2006/relationships/oleObject" Target="embeddings/oleObject1303.bin"/><Relationship Id="rId2832" Type="http://schemas.openxmlformats.org/officeDocument/2006/relationships/image" Target="media/image1411.emf"/><Relationship Id="rId73" Type="http://schemas.openxmlformats.org/officeDocument/2006/relationships/oleObject" Target="embeddings/oleObject29.bin"/><Relationship Id="rId804" Type="http://schemas.openxmlformats.org/officeDocument/2006/relationships/image" Target="media/image396.wmf"/><Relationship Id="rId1227" Type="http://schemas.openxmlformats.org/officeDocument/2006/relationships/oleObject" Target="embeddings/oleObject605.bin"/><Relationship Id="rId1434" Type="http://schemas.openxmlformats.org/officeDocument/2006/relationships/image" Target="media/image712.wmf"/><Relationship Id="rId1641" Type="http://schemas.openxmlformats.org/officeDocument/2006/relationships/oleObject" Target="embeddings/oleObject811.bin"/><Relationship Id="rId1879" Type="http://schemas.openxmlformats.org/officeDocument/2006/relationships/oleObject" Target="embeddings/oleObject930.bin"/><Relationship Id="rId3094" Type="http://schemas.openxmlformats.org/officeDocument/2006/relationships/image" Target="media/image1542.wmf"/><Relationship Id="rId1501" Type="http://schemas.openxmlformats.org/officeDocument/2006/relationships/oleObject" Target="embeddings/oleObject741.bin"/><Relationship Id="rId1739" Type="http://schemas.openxmlformats.org/officeDocument/2006/relationships/oleObject" Target="embeddings/oleObject860.bin"/><Relationship Id="rId1946" Type="http://schemas.openxmlformats.org/officeDocument/2006/relationships/image" Target="media/image968.wmf"/><Relationship Id="rId3399" Type="http://schemas.openxmlformats.org/officeDocument/2006/relationships/image" Target="media/image1695.wmf"/><Relationship Id="rId1806" Type="http://schemas.openxmlformats.org/officeDocument/2006/relationships/image" Target="media/image898.wmf"/><Relationship Id="rId3161" Type="http://schemas.openxmlformats.org/officeDocument/2006/relationships/oleObject" Target="embeddings/oleObject1571.bin"/><Relationship Id="rId3259" Type="http://schemas.openxmlformats.org/officeDocument/2006/relationships/image" Target="media/image1625.wmf"/><Relationship Id="rId3466" Type="http://schemas.openxmlformats.org/officeDocument/2006/relationships/oleObject" Target="embeddings/oleObject1723.bin"/><Relationship Id="rId387" Type="http://schemas.openxmlformats.org/officeDocument/2006/relationships/image" Target="media/image188.wmf"/><Relationship Id="rId594" Type="http://schemas.openxmlformats.org/officeDocument/2006/relationships/oleObject" Target="embeddings/oleObject288.bin"/><Relationship Id="rId2068" Type="http://schemas.openxmlformats.org/officeDocument/2006/relationships/image" Target="media/image1029.wmf"/><Relationship Id="rId2275" Type="http://schemas.openxmlformats.org/officeDocument/2006/relationships/oleObject" Target="embeddings/oleObject1125.bin"/><Relationship Id="rId3021" Type="http://schemas.openxmlformats.org/officeDocument/2006/relationships/oleObject" Target="embeddings/oleObject1501.bin"/><Relationship Id="rId3119" Type="http://schemas.openxmlformats.org/officeDocument/2006/relationships/oleObject" Target="embeddings/oleObject1550.bin"/><Relationship Id="rId3326" Type="http://schemas.openxmlformats.org/officeDocument/2006/relationships/oleObject" Target="embeddings/oleObject1653.bin"/><Relationship Id="rId247" Type="http://schemas.openxmlformats.org/officeDocument/2006/relationships/image" Target="media/image119.wmf"/><Relationship Id="rId899" Type="http://schemas.openxmlformats.org/officeDocument/2006/relationships/oleObject" Target="embeddings/oleObject441.bin"/><Relationship Id="rId1084" Type="http://schemas.openxmlformats.org/officeDocument/2006/relationships/image" Target="media/image536.wmf"/><Relationship Id="rId2482" Type="http://schemas.openxmlformats.org/officeDocument/2006/relationships/image" Target="media/image1236.wmf"/><Relationship Id="rId2787" Type="http://schemas.openxmlformats.org/officeDocument/2006/relationships/oleObject" Target="embeddings/oleObject1384.bin"/><Relationship Id="rId3533" Type="http://schemas.openxmlformats.org/officeDocument/2006/relationships/image" Target="media/image1762.wmf"/><Relationship Id="rId107" Type="http://schemas.openxmlformats.org/officeDocument/2006/relationships/oleObject" Target="embeddings/oleObject46.bin"/><Relationship Id="rId454" Type="http://schemas.openxmlformats.org/officeDocument/2006/relationships/oleObject" Target="embeddings/oleObject218.bin"/><Relationship Id="rId661" Type="http://schemas.openxmlformats.org/officeDocument/2006/relationships/image" Target="media/image325.wmf"/><Relationship Id="rId759" Type="http://schemas.openxmlformats.org/officeDocument/2006/relationships/oleObject" Target="embeddings/oleObject371.bin"/><Relationship Id="rId966" Type="http://schemas.openxmlformats.org/officeDocument/2006/relationships/image" Target="media/image477.wmf"/><Relationship Id="rId1291" Type="http://schemas.openxmlformats.org/officeDocument/2006/relationships/oleObject" Target="embeddings/oleObject637.bin"/><Relationship Id="rId1389" Type="http://schemas.openxmlformats.org/officeDocument/2006/relationships/oleObject" Target="embeddings/oleObject685.bin"/><Relationship Id="rId1596" Type="http://schemas.openxmlformats.org/officeDocument/2006/relationships/image" Target="media/image793.wmf"/><Relationship Id="rId2135" Type="http://schemas.openxmlformats.org/officeDocument/2006/relationships/oleObject" Target="embeddings/oleObject1058.bin"/><Relationship Id="rId2342" Type="http://schemas.openxmlformats.org/officeDocument/2006/relationships/image" Target="media/image1169.wmf"/><Relationship Id="rId2647" Type="http://schemas.openxmlformats.org/officeDocument/2006/relationships/oleObject" Target="embeddings/oleObject1314.bin"/><Relationship Id="rId2994" Type="http://schemas.openxmlformats.org/officeDocument/2006/relationships/image" Target="media/image1492.wmf"/><Relationship Id="rId3600" Type="http://schemas.openxmlformats.org/officeDocument/2006/relationships/oleObject" Target="embeddings/oleObject1790.bin"/><Relationship Id="rId314" Type="http://schemas.openxmlformats.org/officeDocument/2006/relationships/oleObject" Target="embeddings/oleObject149.bin"/><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oleObject" Target="embeddings/oleObject567.bin"/><Relationship Id="rId1249" Type="http://schemas.openxmlformats.org/officeDocument/2006/relationships/oleObject" Target="embeddings/oleObject616.bin"/><Relationship Id="rId2202" Type="http://schemas.openxmlformats.org/officeDocument/2006/relationships/image" Target="media/image1096.wmf"/><Relationship Id="rId2854" Type="http://schemas.openxmlformats.org/officeDocument/2006/relationships/image" Target="media/image1422.wmf"/><Relationship Id="rId95" Type="http://schemas.openxmlformats.org/officeDocument/2006/relationships/oleObject" Target="embeddings/oleObject40.bin"/><Relationship Id="rId826" Type="http://schemas.openxmlformats.org/officeDocument/2006/relationships/image" Target="media/image407.wmf"/><Relationship Id="rId1011" Type="http://schemas.openxmlformats.org/officeDocument/2006/relationships/oleObject" Target="embeddings/oleObject497.bin"/><Relationship Id="rId1109" Type="http://schemas.openxmlformats.org/officeDocument/2006/relationships/oleObject" Target="embeddings/oleObject546.bin"/><Relationship Id="rId1456" Type="http://schemas.openxmlformats.org/officeDocument/2006/relationships/image" Target="media/image723.wmf"/><Relationship Id="rId1663" Type="http://schemas.openxmlformats.org/officeDocument/2006/relationships/oleObject" Target="embeddings/oleObject822.bin"/><Relationship Id="rId1870" Type="http://schemas.openxmlformats.org/officeDocument/2006/relationships/image" Target="media/image930.wmf"/><Relationship Id="rId1968" Type="http://schemas.openxmlformats.org/officeDocument/2006/relationships/image" Target="media/image979.wmf"/><Relationship Id="rId2507" Type="http://schemas.openxmlformats.org/officeDocument/2006/relationships/oleObject" Target="embeddings/oleObject1244.bin"/><Relationship Id="rId2714" Type="http://schemas.openxmlformats.org/officeDocument/2006/relationships/image" Target="media/image1352.emf"/><Relationship Id="rId2921" Type="http://schemas.openxmlformats.org/officeDocument/2006/relationships/oleObject" Target="embeddings/oleObject1451.bin"/><Relationship Id="rId1316" Type="http://schemas.openxmlformats.org/officeDocument/2006/relationships/image" Target="media/image653.wmf"/><Relationship Id="rId1523" Type="http://schemas.openxmlformats.org/officeDocument/2006/relationships/oleObject" Target="embeddings/oleObject752.bin"/><Relationship Id="rId1730" Type="http://schemas.openxmlformats.org/officeDocument/2006/relationships/image" Target="media/image860.wmf"/><Relationship Id="rId3183" Type="http://schemas.openxmlformats.org/officeDocument/2006/relationships/oleObject" Target="embeddings/oleObject1582.bin"/><Relationship Id="rId3390" Type="http://schemas.openxmlformats.org/officeDocument/2006/relationships/oleObject" Target="embeddings/oleObject1685.bin"/><Relationship Id="rId22" Type="http://schemas.openxmlformats.org/officeDocument/2006/relationships/image" Target="media/image6.wmf"/><Relationship Id="rId1828" Type="http://schemas.openxmlformats.org/officeDocument/2006/relationships/image" Target="media/image909.wmf"/><Relationship Id="rId3043" Type="http://schemas.openxmlformats.org/officeDocument/2006/relationships/oleObject" Target="embeddings/oleObject1512.bin"/><Relationship Id="rId3250" Type="http://schemas.openxmlformats.org/officeDocument/2006/relationships/oleObject" Target="embeddings/oleObject1615.bin"/><Relationship Id="rId3488" Type="http://schemas.openxmlformats.org/officeDocument/2006/relationships/oleObject" Target="embeddings/oleObject1734.bin"/><Relationship Id="rId171" Type="http://schemas.openxmlformats.org/officeDocument/2006/relationships/image" Target="media/image81.wmf"/><Relationship Id="rId2297" Type="http://schemas.openxmlformats.org/officeDocument/2006/relationships/oleObject" Target="embeddings/oleObject1136.bin"/><Relationship Id="rId3348" Type="http://schemas.openxmlformats.org/officeDocument/2006/relationships/oleObject" Target="embeddings/oleObject1664.bin"/><Relationship Id="rId3555" Type="http://schemas.openxmlformats.org/officeDocument/2006/relationships/image" Target="media/image1773.wmf"/><Relationship Id="rId269" Type="http://schemas.openxmlformats.org/officeDocument/2006/relationships/image" Target="media/image130.wmf"/><Relationship Id="rId476" Type="http://schemas.openxmlformats.org/officeDocument/2006/relationships/oleObject" Target="embeddings/oleObject229.bin"/><Relationship Id="rId683" Type="http://schemas.openxmlformats.org/officeDocument/2006/relationships/image" Target="media/image336.wmf"/><Relationship Id="rId890" Type="http://schemas.openxmlformats.org/officeDocument/2006/relationships/image" Target="media/image439.wmf"/><Relationship Id="rId2157" Type="http://schemas.openxmlformats.org/officeDocument/2006/relationships/oleObject" Target="embeddings/oleObject1069.bin"/><Relationship Id="rId2364" Type="http://schemas.openxmlformats.org/officeDocument/2006/relationships/image" Target="media/image1180.wmf"/><Relationship Id="rId2571" Type="http://schemas.openxmlformats.org/officeDocument/2006/relationships/oleObject" Target="embeddings/oleObject1276.bin"/><Relationship Id="rId3110" Type="http://schemas.openxmlformats.org/officeDocument/2006/relationships/image" Target="media/image1550.wmf"/><Relationship Id="rId3208" Type="http://schemas.openxmlformats.org/officeDocument/2006/relationships/oleObject" Target="embeddings/oleObject1594.bin"/><Relationship Id="rId3415" Type="http://schemas.openxmlformats.org/officeDocument/2006/relationships/image" Target="media/image1703.wmf"/><Relationship Id="rId129" Type="http://schemas.openxmlformats.org/officeDocument/2006/relationships/oleObject" Target="embeddings/oleObject57.bin"/><Relationship Id="rId336" Type="http://schemas.openxmlformats.org/officeDocument/2006/relationships/oleObject" Target="embeddings/oleObject160.bin"/><Relationship Id="rId543" Type="http://schemas.openxmlformats.org/officeDocument/2006/relationships/image" Target="media/image266.wmf"/><Relationship Id="rId988" Type="http://schemas.openxmlformats.org/officeDocument/2006/relationships/image" Target="media/image488.wmf"/><Relationship Id="rId1173" Type="http://schemas.openxmlformats.org/officeDocument/2006/relationships/oleObject" Target="embeddings/oleObject578.bin"/><Relationship Id="rId1380" Type="http://schemas.openxmlformats.org/officeDocument/2006/relationships/image" Target="media/image685.wmf"/><Relationship Id="rId2017" Type="http://schemas.openxmlformats.org/officeDocument/2006/relationships/oleObject" Target="embeddings/oleObject999.bin"/><Relationship Id="rId2224" Type="http://schemas.openxmlformats.org/officeDocument/2006/relationships/oleObject" Target="embeddings/oleObject1100.bin"/><Relationship Id="rId2669" Type="http://schemas.openxmlformats.org/officeDocument/2006/relationships/oleObject" Target="embeddings/oleObject1325.bin"/><Relationship Id="rId2876" Type="http://schemas.openxmlformats.org/officeDocument/2006/relationships/image" Target="media/image1433.wmf"/><Relationship Id="rId3622" Type="http://schemas.openxmlformats.org/officeDocument/2006/relationships/oleObject" Target="embeddings/oleObject1801.bin"/><Relationship Id="rId403" Type="http://schemas.openxmlformats.org/officeDocument/2006/relationships/image" Target="media/image196.wmf"/><Relationship Id="rId750" Type="http://schemas.openxmlformats.org/officeDocument/2006/relationships/image" Target="media/image369.wmf"/><Relationship Id="rId848" Type="http://schemas.openxmlformats.org/officeDocument/2006/relationships/image" Target="media/image418.wmf"/><Relationship Id="rId1033" Type="http://schemas.openxmlformats.org/officeDocument/2006/relationships/oleObject" Target="embeddings/oleObject508.bin"/><Relationship Id="rId1478" Type="http://schemas.openxmlformats.org/officeDocument/2006/relationships/image" Target="media/image734.wmf"/><Relationship Id="rId1685" Type="http://schemas.openxmlformats.org/officeDocument/2006/relationships/oleObject" Target="embeddings/oleObject833.bin"/><Relationship Id="rId1892" Type="http://schemas.openxmlformats.org/officeDocument/2006/relationships/image" Target="media/image941.wmf"/><Relationship Id="rId2431" Type="http://schemas.openxmlformats.org/officeDocument/2006/relationships/image" Target="media/image1211.emf"/><Relationship Id="rId2529" Type="http://schemas.openxmlformats.org/officeDocument/2006/relationships/oleObject" Target="embeddings/oleObject1255.bin"/><Relationship Id="rId2736" Type="http://schemas.openxmlformats.org/officeDocument/2006/relationships/image" Target="media/image1363.emf"/><Relationship Id="rId610" Type="http://schemas.openxmlformats.org/officeDocument/2006/relationships/oleObject" Target="embeddings/oleObject296.bin"/><Relationship Id="rId708" Type="http://schemas.openxmlformats.org/officeDocument/2006/relationships/image" Target="media/image348.wmf"/><Relationship Id="rId915" Type="http://schemas.openxmlformats.org/officeDocument/2006/relationships/oleObject" Target="embeddings/oleObject449.bin"/><Relationship Id="rId1240" Type="http://schemas.openxmlformats.org/officeDocument/2006/relationships/image" Target="media/image614.wmf"/><Relationship Id="rId1338" Type="http://schemas.openxmlformats.org/officeDocument/2006/relationships/image" Target="media/image664.wmf"/><Relationship Id="rId1545" Type="http://schemas.openxmlformats.org/officeDocument/2006/relationships/oleObject" Target="embeddings/oleObject763.bin"/><Relationship Id="rId2943" Type="http://schemas.openxmlformats.org/officeDocument/2006/relationships/oleObject" Target="embeddings/oleObject1462.bin"/><Relationship Id="rId1100" Type="http://schemas.openxmlformats.org/officeDocument/2006/relationships/image" Target="media/image544.wmf"/><Relationship Id="rId1405" Type="http://schemas.openxmlformats.org/officeDocument/2006/relationships/oleObject" Target="embeddings/oleObject693.bin"/><Relationship Id="rId1752" Type="http://schemas.openxmlformats.org/officeDocument/2006/relationships/image" Target="media/image871.wmf"/><Relationship Id="rId2803" Type="http://schemas.openxmlformats.org/officeDocument/2006/relationships/oleObject" Target="embeddings/oleObject1392.bin"/><Relationship Id="rId44" Type="http://schemas.openxmlformats.org/officeDocument/2006/relationships/image" Target="media/image17.wmf"/><Relationship Id="rId1612" Type="http://schemas.openxmlformats.org/officeDocument/2006/relationships/image" Target="media/image801.wmf"/><Relationship Id="rId1917" Type="http://schemas.openxmlformats.org/officeDocument/2006/relationships/oleObject" Target="embeddings/oleObject949.bin"/><Relationship Id="rId3065" Type="http://schemas.openxmlformats.org/officeDocument/2006/relationships/oleObject" Target="embeddings/oleObject1523.bin"/><Relationship Id="rId3272" Type="http://schemas.openxmlformats.org/officeDocument/2006/relationships/oleObject" Target="embeddings/oleObject1626.bin"/><Relationship Id="rId193" Type="http://schemas.openxmlformats.org/officeDocument/2006/relationships/image" Target="media/image92.wmf"/><Relationship Id="rId498" Type="http://schemas.openxmlformats.org/officeDocument/2006/relationships/oleObject" Target="embeddings/oleObject240.bin"/><Relationship Id="rId2081" Type="http://schemas.openxmlformats.org/officeDocument/2006/relationships/oleObject" Target="embeddings/oleObject1031.bin"/><Relationship Id="rId2179" Type="http://schemas.openxmlformats.org/officeDocument/2006/relationships/oleObject" Target="embeddings/oleObject1080.bin"/><Relationship Id="rId3132" Type="http://schemas.openxmlformats.org/officeDocument/2006/relationships/image" Target="media/image1561.wmf"/><Relationship Id="rId3577" Type="http://schemas.openxmlformats.org/officeDocument/2006/relationships/image" Target="media/image1784.wmf"/><Relationship Id="rId260" Type="http://schemas.openxmlformats.org/officeDocument/2006/relationships/oleObject" Target="embeddings/oleObject122.bin"/><Relationship Id="rId2386" Type="http://schemas.openxmlformats.org/officeDocument/2006/relationships/image" Target="media/image1191.wmf"/><Relationship Id="rId2593" Type="http://schemas.openxmlformats.org/officeDocument/2006/relationships/oleObject" Target="embeddings/oleObject1287.bin"/><Relationship Id="rId3437" Type="http://schemas.openxmlformats.org/officeDocument/2006/relationships/image" Target="media/image1714.wmf"/><Relationship Id="rId3644" Type="http://schemas.openxmlformats.org/officeDocument/2006/relationships/oleObject" Target="embeddings/oleObject1812.bin"/><Relationship Id="rId120" Type="http://schemas.openxmlformats.org/officeDocument/2006/relationships/image" Target="media/image55.wmf"/><Relationship Id="rId358" Type="http://schemas.openxmlformats.org/officeDocument/2006/relationships/oleObject" Target="embeddings/oleObject170.bin"/><Relationship Id="rId565" Type="http://schemas.openxmlformats.org/officeDocument/2006/relationships/image" Target="media/image277.wmf"/><Relationship Id="rId772" Type="http://schemas.openxmlformats.org/officeDocument/2006/relationships/image" Target="media/image380.wmf"/><Relationship Id="rId1195" Type="http://schemas.openxmlformats.org/officeDocument/2006/relationships/oleObject" Target="embeddings/oleObject589.bin"/><Relationship Id="rId2039" Type="http://schemas.openxmlformats.org/officeDocument/2006/relationships/oleObject" Target="embeddings/oleObject1010.bin"/><Relationship Id="rId2246" Type="http://schemas.openxmlformats.org/officeDocument/2006/relationships/oleObject" Target="embeddings/oleObject1111.bin"/><Relationship Id="rId2453" Type="http://schemas.openxmlformats.org/officeDocument/2006/relationships/oleObject" Target="embeddings/oleObject1217.bin"/><Relationship Id="rId2660" Type="http://schemas.openxmlformats.org/officeDocument/2006/relationships/image" Target="media/image1325.wmf"/><Relationship Id="rId2898" Type="http://schemas.openxmlformats.org/officeDocument/2006/relationships/image" Target="media/image1444.wmf"/><Relationship Id="rId3504" Type="http://schemas.openxmlformats.org/officeDocument/2006/relationships/oleObject" Target="embeddings/oleObject1742.bin"/><Relationship Id="rId218" Type="http://schemas.openxmlformats.org/officeDocument/2006/relationships/oleObject" Target="embeddings/oleObject101.bin"/><Relationship Id="rId425" Type="http://schemas.openxmlformats.org/officeDocument/2006/relationships/image" Target="media/image207.wmf"/><Relationship Id="rId632" Type="http://schemas.openxmlformats.org/officeDocument/2006/relationships/oleObject" Target="embeddings/oleObject307.bin"/><Relationship Id="rId1055" Type="http://schemas.openxmlformats.org/officeDocument/2006/relationships/oleObject" Target="embeddings/oleObject519.bin"/><Relationship Id="rId1262" Type="http://schemas.openxmlformats.org/officeDocument/2006/relationships/image" Target="media/image625.wmf"/><Relationship Id="rId2106" Type="http://schemas.openxmlformats.org/officeDocument/2006/relationships/image" Target="media/image1048.wmf"/><Relationship Id="rId2313" Type="http://schemas.openxmlformats.org/officeDocument/2006/relationships/oleObject" Target="embeddings/oleObject1144.bin"/><Relationship Id="rId2520" Type="http://schemas.openxmlformats.org/officeDocument/2006/relationships/image" Target="media/image1255.wmf"/><Relationship Id="rId2758" Type="http://schemas.openxmlformats.org/officeDocument/2006/relationships/image" Target="media/image1374.emf"/><Relationship Id="rId2965" Type="http://schemas.openxmlformats.org/officeDocument/2006/relationships/oleObject" Target="embeddings/oleObject1473.bin"/><Relationship Id="rId937" Type="http://schemas.openxmlformats.org/officeDocument/2006/relationships/oleObject" Target="embeddings/oleObject460.bin"/><Relationship Id="rId1122" Type="http://schemas.openxmlformats.org/officeDocument/2006/relationships/image" Target="media/image555.wmf"/><Relationship Id="rId1567" Type="http://schemas.openxmlformats.org/officeDocument/2006/relationships/oleObject" Target="embeddings/oleObject774.bin"/><Relationship Id="rId1774" Type="http://schemas.openxmlformats.org/officeDocument/2006/relationships/image" Target="media/image882.wmf"/><Relationship Id="rId1981" Type="http://schemas.openxmlformats.org/officeDocument/2006/relationships/oleObject" Target="embeddings/oleObject981.bin"/><Relationship Id="rId2618" Type="http://schemas.openxmlformats.org/officeDocument/2006/relationships/image" Target="media/image1304.wmf"/><Relationship Id="rId2825" Type="http://schemas.openxmlformats.org/officeDocument/2006/relationships/oleObject" Target="embeddings/oleObject1403.bin"/><Relationship Id="rId66" Type="http://schemas.openxmlformats.org/officeDocument/2006/relationships/image" Target="media/image28.wmf"/><Relationship Id="rId1427" Type="http://schemas.openxmlformats.org/officeDocument/2006/relationships/oleObject" Target="embeddings/oleObject704.bin"/><Relationship Id="rId1634" Type="http://schemas.openxmlformats.org/officeDocument/2006/relationships/image" Target="media/image812.wmf"/><Relationship Id="rId1841" Type="http://schemas.openxmlformats.org/officeDocument/2006/relationships/oleObject" Target="embeddings/oleObject911.bin"/><Relationship Id="rId3087" Type="http://schemas.openxmlformats.org/officeDocument/2006/relationships/oleObject" Target="embeddings/oleObject1534.bin"/><Relationship Id="rId3294" Type="http://schemas.openxmlformats.org/officeDocument/2006/relationships/oleObject" Target="embeddings/oleObject1637.bin"/><Relationship Id="rId1939" Type="http://schemas.openxmlformats.org/officeDocument/2006/relationships/oleObject" Target="embeddings/oleObject960.bin"/><Relationship Id="rId3599" Type="http://schemas.openxmlformats.org/officeDocument/2006/relationships/image" Target="media/image1795.wmf"/><Relationship Id="rId1701" Type="http://schemas.openxmlformats.org/officeDocument/2006/relationships/oleObject" Target="embeddings/oleObject841.bin"/><Relationship Id="rId3154" Type="http://schemas.openxmlformats.org/officeDocument/2006/relationships/image" Target="media/image1572.wmf"/><Relationship Id="rId3361" Type="http://schemas.openxmlformats.org/officeDocument/2006/relationships/image" Target="media/image1676.wmf"/><Relationship Id="rId3459" Type="http://schemas.openxmlformats.org/officeDocument/2006/relationships/image" Target="media/image1725.wmf"/><Relationship Id="rId282" Type="http://schemas.openxmlformats.org/officeDocument/2006/relationships/oleObject" Target="embeddings/oleObject133.bin"/><Relationship Id="rId587" Type="http://schemas.openxmlformats.org/officeDocument/2006/relationships/image" Target="media/image288.wmf"/><Relationship Id="rId2170" Type="http://schemas.openxmlformats.org/officeDocument/2006/relationships/image" Target="media/image1080.wmf"/><Relationship Id="rId2268" Type="http://schemas.openxmlformats.org/officeDocument/2006/relationships/image" Target="media/image1132.wmf"/><Relationship Id="rId3014" Type="http://schemas.openxmlformats.org/officeDocument/2006/relationships/image" Target="media/image1502.wmf"/><Relationship Id="rId3221" Type="http://schemas.openxmlformats.org/officeDocument/2006/relationships/image" Target="media/image1606.wmf"/><Relationship Id="rId3319" Type="http://schemas.openxmlformats.org/officeDocument/2006/relationships/image" Target="media/image1655.wmf"/><Relationship Id="rId8" Type="http://schemas.openxmlformats.org/officeDocument/2006/relationships/image" Target="media/image1.jpeg"/><Relationship Id="rId142" Type="http://schemas.openxmlformats.org/officeDocument/2006/relationships/image" Target="media/image66.wmf"/><Relationship Id="rId447" Type="http://schemas.openxmlformats.org/officeDocument/2006/relationships/image" Target="media/image218.wmf"/><Relationship Id="rId794" Type="http://schemas.openxmlformats.org/officeDocument/2006/relationships/image" Target="media/image391.wmf"/><Relationship Id="rId1077" Type="http://schemas.openxmlformats.org/officeDocument/2006/relationships/oleObject" Target="embeddings/oleObject530.bin"/><Relationship Id="rId2030" Type="http://schemas.openxmlformats.org/officeDocument/2006/relationships/image" Target="media/image1010.wmf"/><Relationship Id="rId2128" Type="http://schemas.openxmlformats.org/officeDocument/2006/relationships/image" Target="media/image1059.wmf"/><Relationship Id="rId2475" Type="http://schemas.openxmlformats.org/officeDocument/2006/relationships/oleObject" Target="embeddings/oleObject1228.bin"/><Relationship Id="rId2682" Type="http://schemas.openxmlformats.org/officeDocument/2006/relationships/image" Target="media/image1336.wmf"/><Relationship Id="rId2987" Type="http://schemas.openxmlformats.org/officeDocument/2006/relationships/oleObject" Target="embeddings/oleObject1484.bin"/><Relationship Id="rId3526" Type="http://schemas.openxmlformats.org/officeDocument/2006/relationships/oleObject" Target="embeddings/oleObject1753.bin"/><Relationship Id="rId654" Type="http://schemas.openxmlformats.org/officeDocument/2006/relationships/oleObject" Target="embeddings/oleObject318.bin"/><Relationship Id="rId861" Type="http://schemas.openxmlformats.org/officeDocument/2006/relationships/oleObject" Target="embeddings/oleObject422.bin"/><Relationship Id="rId959" Type="http://schemas.openxmlformats.org/officeDocument/2006/relationships/oleObject" Target="embeddings/oleObject471.bin"/><Relationship Id="rId1284" Type="http://schemas.openxmlformats.org/officeDocument/2006/relationships/image" Target="media/image636.wmf"/><Relationship Id="rId1491" Type="http://schemas.openxmlformats.org/officeDocument/2006/relationships/oleObject" Target="embeddings/oleObject736.bin"/><Relationship Id="rId1589" Type="http://schemas.openxmlformats.org/officeDocument/2006/relationships/oleObject" Target="embeddings/oleObject785.bin"/><Relationship Id="rId2335" Type="http://schemas.openxmlformats.org/officeDocument/2006/relationships/oleObject" Target="embeddings/oleObject1155.bin"/><Relationship Id="rId2542" Type="http://schemas.openxmlformats.org/officeDocument/2006/relationships/image" Target="media/image1266.wmf"/><Relationship Id="rId307" Type="http://schemas.openxmlformats.org/officeDocument/2006/relationships/image" Target="media/image149.wmf"/><Relationship Id="rId514" Type="http://schemas.openxmlformats.org/officeDocument/2006/relationships/oleObject" Target="embeddings/oleObject248.bin"/><Relationship Id="rId721" Type="http://schemas.openxmlformats.org/officeDocument/2006/relationships/oleObject" Target="embeddings/oleObject352.bin"/><Relationship Id="rId1144" Type="http://schemas.openxmlformats.org/officeDocument/2006/relationships/image" Target="media/image566.wmf"/><Relationship Id="rId1351" Type="http://schemas.openxmlformats.org/officeDocument/2006/relationships/oleObject" Target="embeddings/oleObject666.bin"/><Relationship Id="rId1449" Type="http://schemas.openxmlformats.org/officeDocument/2006/relationships/oleObject" Target="embeddings/oleObject715.bin"/><Relationship Id="rId1796" Type="http://schemas.openxmlformats.org/officeDocument/2006/relationships/image" Target="media/image893.wmf"/><Relationship Id="rId2402" Type="http://schemas.openxmlformats.org/officeDocument/2006/relationships/image" Target="media/image1199.wmf"/><Relationship Id="rId2847" Type="http://schemas.openxmlformats.org/officeDocument/2006/relationships/oleObject" Target="embeddings/oleObject1414.bin"/><Relationship Id="rId88" Type="http://schemas.openxmlformats.org/officeDocument/2006/relationships/image" Target="media/image39.wmf"/><Relationship Id="rId819" Type="http://schemas.openxmlformats.org/officeDocument/2006/relationships/oleObject" Target="embeddings/oleObject401.bin"/><Relationship Id="rId1004" Type="http://schemas.openxmlformats.org/officeDocument/2006/relationships/image" Target="media/image496.wmf"/><Relationship Id="rId1211" Type="http://schemas.openxmlformats.org/officeDocument/2006/relationships/oleObject" Target="embeddings/oleObject597.bin"/><Relationship Id="rId1656" Type="http://schemas.openxmlformats.org/officeDocument/2006/relationships/image" Target="media/image823.wmf"/><Relationship Id="rId1863" Type="http://schemas.openxmlformats.org/officeDocument/2006/relationships/oleObject" Target="embeddings/oleObject922.bin"/><Relationship Id="rId2707" Type="http://schemas.openxmlformats.org/officeDocument/2006/relationships/oleObject" Target="embeddings/oleObject1344.bin"/><Relationship Id="rId2914" Type="http://schemas.openxmlformats.org/officeDocument/2006/relationships/image" Target="media/image1452.wmf"/><Relationship Id="rId1309" Type="http://schemas.openxmlformats.org/officeDocument/2006/relationships/oleObject" Target="embeddings/oleObject645.bin"/><Relationship Id="rId1516" Type="http://schemas.openxmlformats.org/officeDocument/2006/relationships/image" Target="media/image753.wmf"/><Relationship Id="rId1723" Type="http://schemas.openxmlformats.org/officeDocument/2006/relationships/oleObject" Target="embeddings/oleObject852.bin"/><Relationship Id="rId1930" Type="http://schemas.openxmlformats.org/officeDocument/2006/relationships/image" Target="media/image960.wmf"/><Relationship Id="rId3176" Type="http://schemas.openxmlformats.org/officeDocument/2006/relationships/image" Target="media/image1583.wmf"/><Relationship Id="rId3383" Type="http://schemas.openxmlformats.org/officeDocument/2006/relationships/image" Target="media/image1687.wmf"/><Relationship Id="rId3590" Type="http://schemas.openxmlformats.org/officeDocument/2006/relationships/oleObject" Target="embeddings/oleObject1785.bin"/><Relationship Id="rId15" Type="http://schemas.openxmlformats.org/officeDocument/2006/relationships/image" Target="media/image2.jpeg"/><Relationship Id="rId2192" Type="http://schemas.openxmlformats.org/officeDocument/2006/relationships/image" Target="media/image1091.wmf"/><Relationship Id="rId3036" Type="http://schemas.openxmlformats.org/officeDocument/2006/relationships/image" Target="media/image1513.wmf"/><Relationship Id="rId3243" Type="http://schemas.openxmlformats.org/officeDocument/2006/relationships/image" Target="media/image1617.wmf"/><Relationship Id="rId164" Type="http://schemas.openxmlformats.org/officeDocument/2006/relationships/oleObject" Target="embeddings/oleObject74.bin"/><Relationship Id="rId371" Type="http://schemas.openxmlformats.org/officeDocument/2006/relationships/image" Target="media/image180.wmf"/><Relationship Id="rId2052" Type="http://schemas.openxmlformats.org/officeDocument/2006/relationships/image" Target="media/image1021.wmf"/><Relationship Id="rId2497" Type="http://schemas.openxmlformats.org/officeDocument/2006/relationships/oleObject" Target="embeddings/oleObject1239.bin"/><Relationship Id="rId3450" Type="http://schemas.openxmlformats.org/officeDocument/2006/relationships/oleObject" Target="embeddings/oleObject1715.bin"/><Relationship Id="rId3548" Type="http://schemas.openxmlformats.org/officeDocument/2006/relationships/oleObject" Target="embeddings/oleObject1764.bin"/><Relationship Id="rId469" Type="http://schemas.openxmlformats.org/officeDocument/2006/relationships/image" Target="media/image229.wmf"/><Relationship Id="rId676" Type="http://schemas.openxmlformats.org/officeDocument/2006/relationships/oleObject" Target="embeddings/oleObject329.bin"/><Relationship Id="rId883" Type="http://schemas.openxmlformats.org/officeDocument/2006/relationships/oleObject" Target="embeddings/oleObject433.bin"/><Relationship Id="rId1099" Type="http://schemas.openxmlformats.org/officeDocument/2006/relationships/oleObject" Target="embeddings/oleObject541.bin"/><Relationship Id="rId2357" Type="http://schemas.openxmlformats.org/officeDocument/2006/relationships/oleObject" Target="embeddings/oleObject1166.bin"/><Relationship Id="rId2564" Type="http://schemas.openxmlformats.org/officeDocument/2006/relationships/image" Target="media/image1277.wmf"/><Relationship Id="rId3103" Type="http://schemas.openxmlformats.org/officeDocument/2006/relationships/oleObject" Target="embeddings/oleObject1542.bin"/><Relationship Id="rId3310" Type="http://schemas.openxmlformats.org/officeDocument/2006/relationships/oleObject" Target="embeddings/oleObject1645.bin"/><Relationship Id="rId3408" Type="http://schemas.openxmlformats.org/officeDocument/2006/relationships/oleObject" Target="embeddings/oleObject1694.bin"/><Relationship Id="rId3615" Type="http://schemas.openxmlformats.org/officeDocument/2006/relationships/image" Target="media/image1803.wmf"/><Relationship Id="rId231" Type="http://schemas.openxmlformats.org/officeDocument/2006/relationships/image" Target="media/image111.wmf"/><Relationship Id="rId329" Type="http://schemas.openxmlformats.org/officeDocument/2006/relationships/image" Target="media/image160.wmf"/><Relationship Id="rId536" Type="http://schemas.openxmlformats.org/officeDocument/2006/relationships/oleObject" Target="embeddings/oleObject259.bin"/><Relationship Id="rId1166" Type="http://schemas.openxmlformats.org/officeDocument/2006/relationships/image" Target="media/image577.wmf"/><Relationship Id="rId1373" Type="http://schemas.openxmlformats.org/officeDocument/2006/relationships/oleObject" Target="embeddings/oleObject677.bin"/><Relationship Id="rId2217" Type="http://schemas.openxmlformats.org/officeDocument/2006/relationships/image" Target="media/image1106.wmf"/><Relationship Id="rId2771" Type="http://schemas.openxmlformats.org/officeDocument/2006/relationships/oleObject" Target="embeddings/oleObject1376.bin"/><Relationship Id="rId2869" Type="http://schemas.openxmlformats.org/officeDocument/2006/relationships/oleObject" Target="embeddings/oleObject1425.bin"/><Relationship Id="rId743" Type="http://schemas.openxmlformats.org/officeDocument/2006/relationships/oleObject" Target="embeddings/oleObject363.bin"/><Relationship Id="rId950" Type="http://schemas.openxmlformats.org/officeDocument/2006/relationships/image" Target="media/image469.wmf"/><Relationship Id="rId1026" Type="http://schemas.openxmlformats.org/officeDocument/2006/relationships/image" Target="media/image507.wmf"/><Relationship Id="rId1580" Type="http://schemas.openxmlformats.org/officeDocument/2006/relationships/image" Target="media/image785.wmf"/><Relationship Id="rId1678" Type="http://schemas.openxmlformats.org/officeDocument/2006/relationships/image" Target="media/image834.wmf"/><Relationship Id="rId1885" Type="http://schemas.openxmlformats.org/officeDocument/2006/relationships/oleObject" Target="embeddings/oleObject933.bin"/><Relationship Id="rId2424" Type="http://schemas.openxmlformats.org/officeDocument/2006/relationships/image" Target="media/image1208.emf"/><Relationship Id="rId2631" Type="http://schemas.openxmlformats.org/officeDocument/2006/relationships/oleObject" Target="embeddings/oleObject1306.bin"/><Relationship Id="rId2729" Type="http://schemas.openxmlformats.org/officeDocument/2006/relationships/oleObject" Target="embeddings/oleObject1355.bin"/><Relationship Id="rId2936" Type="http://schemas.openxmlformats.org/officeDocument/2006/relationships/image" Target="media/image1463.wmf"/><Relationship Id="rId603" Type="http://schemas.openxmlformats.org/officeDocument/2006/relationships/image" Target="media/image296.wmf"/><Relationship Id="rId810" Type="http://schemas.openxmlformats.org/officeDocument/2006/relationships/image" Target="media/image399.wmf"/><Relationship Id="rId908" Type="http://schemas.openxmlformats.org/officeDocument/2006/relationships/image" Target="media/image448.wmf"/><Relationship Id="rId1233" Type="http://schemas.openxmlformats.org/officeDocument/2006/relationships/oleObject" Target="embeddings/oleObject608.bin"/><Relationship Id="rId1440" Type="http://schemas.openxmlformats.org/officeDocument/2006/relationships/image" Target="media/image715.wmf"/><Relationship Id="rId1538" Type="http://schemas.openxmlformats.org/officeDocument/2006/relationships/image" Target="media/image764.wmf"/><Relationship Id="rId1300" Type="http://schemas.openxmlformats.org/officeDocument/2006/relationships/image" Target="media/image644.png"/><Relationship Id="rId1745" Type="http://schemas.openxmlformats.org/officeDocument/2006/relationships/oleObject" Target="embeddings/oleObject863.bin"/><Relationship Id="rId1952" Type="http://schemas.openxmlformats.org/officeDocument/2006/relationships/image" Target="media/image971.wmf"/><Relationship Id="rId3198" Type="http://schemas.openxmlformats.org/officeDocument/2006/relationships/image" Target="media/image1594.wmf"/><Relationship Id="rId37" Type="http://schemas.openxmlformats.org/officeDocument/2006/relationships/oleObject" Target="embeddings/oleObject11.bin"/><Relationship Id="rId1605" Type="http://schemas.openxmlformats.org/officeDocument/2006/relationships/oleObject" Target="embeddings/oleObject793.bin"/><Relationship Id="rId1812" Type="http://schemas.openxmlformats.org/officeDocument/2006/relationships/image" Target="media/image901.wmf"/><Relationship Id="rId3058" Type="http://schemas.openxmlformats.org/officeDocument/2006/relationships/image" Target="media/image1524.wmf"/><Relationship Id="rId3265" Type="http://schemas.openxmlformats.org/officeDocument/2006/relationships/image" Target="media/image1628.wmf"/><Relationship Id="rId3472" Type="http://schemas.openxmlformats.org/officeDocument/2006/relationships/oleObject" Target="embeddings/oleObject1726.bin"/><Relationship Id="rId186" Type="http://schemas.openxmlformats.org/officeDocument/2006/relationships/oleObject" Target="embeddings/oleObject85.bin"/><Relationship Id="rId393" Type="http://schemas.openxmlformats.org/officeDocument/2006/relationships/image" Target="media/image191.wmf"/><Relationship Id="rId2074" Type="http://schemas.openxmlformats.org/officeDocument/2006/relationships/image" Target="media/image1032.wmf"/><Relationship Id="rId2281" Type="http://schemas.openxmlformats.org/officeDocument/2006/relationships/oleObject" Target="embeddings/oleObject1128.bin"/><Relationship Id="rId3125" Type="http://schemas.openxmlformats.org/officeDocument/2006/relationships/oleObject" Target="embeddings/oleObject1553.bin"/><Relationship Id="rId3332" Type="http://schemas.openxmlformats.org/officeDocument/2006/relationships/oleObject" Target="embeddings/oleObject1656.bin"/><Relationship Id="rId253" Type="http://schemas.openxmlformats.org/officeDocument/2006/relationships/image" Target="media/image122.wmf"/><Relationship Id="rId460" Type="http://schemas.openxmlformats.org/officeDocument/2006/relationships/oleObject" Target="embeddings/oleObject221.bin"/><Relationship Id="rId698" Type="http://schemas.openxmlformats.org/officeDocument/2006/relationships/image" Target="media/image343.wmf"/><Relationship Id="rId1090" Type="http://schemas.openxmlformats.org/officeDocument/2006/relationships/image" Target="media/image539.wmf"/><Relationship Id="rId2141" Type="http://schemas.openxmlformats.org/officeDocument/2006/relationships/oleObject" Target="embeddings/oleObject1061.bin"/><Relationship Id="rId2379" Type="http://schemas.openxmlformats.org/officeDocument/2006/relationships/oleObject" Target="embeddings/oleObject1177.bin"/><Relationship Id="rId2586" Type="http://schemas.openxmlformats.org/officeDocument/2006/relationships/image" Target="media/image1288.wmf"/><Relationship Id="rId2793" Type="http://schemas.openxmlformats.org/officeDocument/2006/relationships/oleObject" Target="embeddings/oleObject1387.bin"/><Relationship Id="rId3637" Type="http://schemas.openxmlformats.org/officeDocument/2006/relationships/image" Target="media/image1814.wmf"/><Relationship Id="rId113" Type="http://schemas.openxmlformats.org/officeDocument/2006/relationships/oleObject" Target="embeddings/oleObject49.bin"/><Relationship Id="rId320" Type="http://schemas.openxmlformats.org/officeDocument/2006/relationships/oleObject" Target="embeddings/oleObject152.bin"/><Relationship Id="rId558" Type="http://schemas.openxmlformats.org/officeDocument/2006/relationships/oleObject" Target="embeddings/oleObject270.bin"/><Relationship Id="rId765" Type="http://schemas.openxmlformats.org/officeDocument/2006/relationships/oleObject" Target="embeddings/oleObject374.bin"/><Relationship Id="rId972" Type="http://schemas.openxmlformats.org/officeDocument/2006/relationships/image" Target="media/image480.wmf"/><Relationship Id="rId1188" Type="http://schemas.openxmlformats.org/officeDocument/2006/relationships/image" Target="media/image588.wmf"/><Relationship Id="rId1395" Type="http://schemas.openxmlformats.org/officeDocument/2006/relationships/oleObject" Target="embeddings/oleObject688.bin"/><Relationship Id="rId2001" Type="http://schemas.openxmlformats.org/officeDocument/2006/relationships/oleObject" Target="embeddings/oleObject991.bin"/><Relationship Id="rId2239" Type="http://schemas.openxmlformats.org/officeDocument/2006/relationships/image" Target="media/image1117.wmf"/><Relationship Id="rId2446" Type="http://schemas.openxmlformats.org/officeDocument/2006/relationships/image" Target="media/image1218.wmf"/><Relationship Id="rId2653" Type="http://schemas.openxmlformats.org/officeDocument/2006/relationships/oleObject" Target="embeddings/oleObject1317.bin"/><Relationship Id="rId2860" Type="http://schemas.openxmlformats.org/officeDocument/2006/relationships/image" Target="media/image1425.wmf"/><Relationship Id="rId418" Type="http://schemas.openxmlformats.org/officeDocument/2006/relationships/oleObject" Target="embeddings/oleObject200.bin"/><Relationship Id="rId625" Type="http://schemas.openxmlformats.org/officeDocument/2006/relationships/image" Target="media/image307.wmf"/><Relationship Id="rId832" Type="http://schemas.openxmlformats.org/officeDocument/2006/relationships/image" Target="media/image410.wmf"/><Relationship Id="rId1048" Type="http://schemas.openxmlformats.org/officeDocument/2006/relationships/image" Target="media/image518.wmf"/><Relationship Id="rId1255" Type="http://schemas.openxmlformats.org/officeDocument/2006/relationships/oleObject" Target="embeddings/oleObject619.bin"/><Relationship Id="rId1462" Type="http://schemas.openxmlformats.org/officeDocument/2006/relationships/image" Target="media/image726.wmf"/><Relationship Id="rId2306" Type="http://schemas.openxmlformats.org/officeDocument/2006/relationships/image" Target="media/image1151.wmf"/><Relationship Id="rId2513" Type="http://schemas.openxmlformats.org/officeDocument/2006/relationships/oleObject" Target="embeddings/oleObject1247.bin"/><Relationship Id="rId2958" Type="http://schemas.openxmlformats.org/officeDocument/2006/relationships/image" Target="media/image1474.wmf"/><Relationship Id="rId1115" Type="http://schemas.openxmlformats.org/officeDocument/2006/relationships/oleObject" Target="embeddings/oleObject549.bin"/><Relationship Id="rId1322" Type="http://schemas.openxmlformats.org/officeDocument/2006/relationships/image" Target="media/image656.wmf"/><Relationship Id="rId1767" Type="http://schemas.openxmlformats.org/officeDocument/2006/relationships/oleObject" Target="embeddings/oleObject874.bin"/><Relationship Id="rId1974" Type="http://schemas.openxmlformats.org/officeDocument/2006/relationships/image" Target="media/image982.wmf"/><Relationship Id="rId2720" Type="http://schemas.openxmlformats.org/officeDocument/2006/relationships/image" Target="media/image1355.emf"/><Relationship Id="rId2818" Type="http://schemas.openxmlformats.org/officeDocument/2006/relationships/image" Target="media/image1404.emf"/><Relationship Id="rId59" Type="http://schemas.openxmlformats.org/officeDocument/2006/relationships/oleObject" Target="embeddings/oleObject22.bin"/><Relationship Id="rId1627" Type="http://schemas.openxmlformats.org/officeDocument/2006/relationships/oleObject" Target="embeddings/oleObject804.bin"/><Relationship Id="rId1834" Type="http://schemas.openxmlformats.org/officeDocument/2006/relationships/image" Target="media/image912.wmf"/><Relationship Id="rId3287" Type="http://schemas.openxmlformats.org/officeDocument/2006/relationships/image" Target="media/image1639.wmf"/><Relationship Id="rId2096" Type="http://schemas.openxmlformats.org/officeDocument/2006/relationships/image" Target="media/image1043.wmf"/><Relationship Id="rId3494" Type="http://schemas.openxmlformats.org/officeDocument/2006/relationships/oleObject" Target="embeddings/oleObject1737.bin"/><Relationship Id="rId1901" Type="http://schemas.openxmlformats.org/officeDocument/2006/relationships/oleObject" Target="embeddings/oleObject941.bin"/><Relationship Id="rId3147" Type="http://schemas.openxmlformats.org/officeDocument/2006/relationships/oleObject" Target="embeddings/oleObject1564.bin"/><Relationship Id="rId3354" Type="http://schemas.openxmlformats.org/officeDocument/2006/relationships/oleObject" Target="embeddings/oleObject1667.bin"/><Relationship Id="rId3561" Type="http://schemas.openxmlformats.org/officeDocument/2006/relationships/image" Target="media/image1776.wmf"/><Relationship Id="rId275" Type="http://schemas.openxmlformats.org/officeDocument/2006/relationships/image" Target="media/image133.wmf"/><Relationship Id="rId482" Type="http://schemas.openxmlformats.org/officeDocument/2006/relationships/oleObject" Target="embeddings/oleObject232.bin"/><Relationship Id="rId2163" Type="http://schemas.openxmlformats.org/officeDocument/2006/relationships/oleObject" Target="embeddings/oleObject1072.bin"/><Relationship Id="rId2370" Type="http://schemas.openxmlformats.org/officeDocument/2006/relationships/image" Target="media/image1183.wmf"/><Relationship Id="rId3007" Type="http://schemas.openxmlformats.org/officeDocument/2006/relationships/oleObject" Target="embeddings/oleObject1494.bin"/><Relationship Id="rId3214" Type="http://schemas.openxmlformats.org/officeDocument/2006/relationships/oleObject" Target="embeddings/oleObject1597.bin"/><Relationship Id="rId3421" Type="http://schemas.openxmlformats.org/officeDocument/2006/relationships/image" Target="media/image1706.wmf"/><Relationship Id="rId135" Type="http://schemas.openxmlformats.org/officeDocument/2006/relationships/oleObject" Target="embeddings/oleObject60.bin"/><Relationship Id="rId342" Type="http://schemas.openxmlformats.org/officeDocument/2006/relationships/oleObject" Target="embeddings/oleObject163.bin"/><Relationship Id="rId787" Type="http://schemas.openxmlformats.org/officeDocument/2006/relationships/oleObject" Target="embeddings/oleObject385.bin"/><Relationship Id="rId994" Type="http://schemas.openxmlformats.org/officeDocument/2006/relationships/image" Target="media/image491.wmf"/><Relationship Id="rId2023" Type="http://schemas.openxmlformats.org/officeDocument/2006/relationships/oleObject" Target="embeddings/oleObject1002.bin"/><Relationship Id="rId2230" Type="http://schemas.openxmlformats.org/officeDocument/2006/relationships/oleObject" Target="embeddings/oleObject1103.bin"/><Relationship Id="rId2468" Type="http://schemas.openxmlformats.org/officeDocument/2006/relationships/image" Target="media/image1229.wmf"/><Relationship Id="rId2675" Type="http://schemas.openxmlformats.org/officeDocument/2006/relationships/oleObject" Target="embeddings/oleObject1328.bin"/><Relationship Id="rId2882" Type="http://schemas.openxmlformats.org/officeDocument/2006/relationships/image" Target="media/image1436.wmf"/><Relationship Id="rId3519" Type="http://schemas.openxmlformats.org/officeDocument/2006/relationships/image" Target="media/image1755.wmf"/><Relationship Id="rId202" Type="http://schemas.openxmlformats.org/officeDocument/2006/relationships/oleObject" Target="embeddings/oleObject93.bin"/><Relationship Id="rId647" Type="http://schemas.openxmlformats.org/officeDocument/2006/relationships/image" Target="media/image318.wmf"/><Relationship Id="rId854" Type="http://schemas.openxmlformats.org/officeDocument/2006/relationships/image" Target="media/image421.wmf"/><Relationship Id="rId1277" Type="http://schemas.openxmlformats.org/officeDocument/2006/relationships/oleObject" Target="embeddings/oleObject630.bin"/><Relationship Id="rId1484" Type="http://schemas.openxmlformats.org/officeDocument/2006/relationships/image" Target="media/image737.wmf"/><Relationship Id="rId1691" Type="http://schemas.openxmlformats.org/officeDocument/2006/relationships/oleObject" Target="embeddings/oleObject836.bin"/><Relationship Id="rId2328" Type="http://schemas.openxmlformats.org/officeDocument/2006/relationships/image" Target="media/image1162.wmf"/><Relationship Id="rId2535" Type="http://schemas.openxmlformats.org/officeDocument/2006/relationships/oleObject" Target="embeddings/oleObject1258.bin"/><Relationship Id="rId2742" Type="http://schemas.openxmlformats.org/officeDocument/2006/relationships/image" Target="media/image1366.emf"/><Relationship Id="rId507" Type="http://schemas.openxmlformats.org/officeDocument/2006/relationships/image" Target="media/image248.wmf"/><Relationship Id="rId714" Type="http://schemas.openxmlformats.org/officeDocument/2006/relationships/image" Target="media/image351.wmf"/><Relationship Id="rId921" Type="http://schemas.openxmlformats.org/officeDocument/2006/relationships/oleObject" Target="embeddings/oleObject452.bin"/><Relationship Id="rId1137" Type="http://schemas.openxmlformats.org/officeDocument/2006/relationships/oleObject" Target="embeddings/oleObject560.bin"/><Relationship Id="rId1344" Type="http://schemas.openxmlformats.org/officeDocument/2006/relationships/image" Target="media/image667.wmf"/><Relationship Id="rId1551" Type="http://schemas.openxmlformats.org/officeDocument/2006/relationships/oleObject" Target="embeddings/oleObject766.bin"/><Relationship Id="rId1789" Type="http://schemas.openxmlformats.org/officeDocument/2006/relationships/oleObject" Target="embeddings/oleObject885.bin"/><Relationship Id="rId1996" Type="http://schemas.openxmlformats.org/officeDocument/2006/relationships/image" Target="media/image993.wmf"/><Relationship Id="rId2602" Type="http://schemas.openxmlformats.org/officeDocument/2006/relationships/image" Target="media/image1296.wmf"/><Relationship Id="rId50" Type="http://schemas.openxmlformats.org/officeDocument/2006/relationships/image" Target="media/image20.wmf"/><Relationship Id="rId1204" Type="http://schemas.openxmlformats.org/officeDocument/2006/relationships/image" Target="media/image596.wmf"/><Relationship Id="rId1411" Type="http://schemas.openxmlformats.org/officeDocument/2006/relationships/oleObject" Target="embeddings/oleObject696.bin"/><Relationship Id="rId1649" Type="http://schemas.openxmlformats.org/officeDocument/2006/relationships/oleObject" Target="embeddings/oleObject815.bin"/><Relationship Id="rId1856" Type="http://schemas.openxmlformats.org/officeDocument/2006/relationships/image" Target="media/image923.wmf"/><Relationship Id="rId2907" Type="http://schemas.openxmlformats.org/officeDocument/2006/relationships/oleObject" Target="embeddings/oleObject1444.bin"/><Relationship Id="rId3071" Type="http://schemas.openxmlformats.org/officeDocument/2006/relationships/oleObject" Target="embeddings/oleObject1526.bin"/><Relationship Id="rId1509" Type="http://schemas.openxmlformats.org/officeDocument/2006/relationships/oleObject" Target="embeddings/oleObject745.bin"/><Relationship Id="rId1716" Type="http://schemas.openxmlformats.org/officeDocument/2006/relationships/image" Target="media/image853.wmf"/><Relationship Id="rId1923" Type="http://schemas.openxmlformats.org/officeDocument/2006/relationships/oleObject" Target="embeddings/oleObject952.bin"/><Relationship Id="rId3169" Type="http://schemas.openxmlformats.org/officeDocument/2006/relationships/oleObject" Target="embeddings/oleObject1575.bin"/><Relationship Id="rId3376" Type="http://schemas.openxmlformats.org/officeDocument/2006/relationships/oleObject" Target="embeddings/oleObject1678.bin"/><Relationship Id="rId3583" Type="http://schemas.openxmlformats.org/officeDocument/2006/relationships/image" Target="media/image1787.wmf"/><Relationship Id="rId297" Type="http://schemas.openxmlformats.org/officeDocument/2006/relationships/image" Target="media/image144.wmf"/><Relationship Id="rId2185" Type="http://schemas.openxmlformats.org/officeDocument/2006/relationships/oleObject" Target="embeddings/oleObject1083.bin"/><Relationship Id="rId2392" Type="http://schemas.openxmlformats.org/officeDocument/2006/relationships/image" Target="media/image1194.wmf"/><Relationship Id="rId3029" Type="http://schemas.openxmlformats.org/officeDocument/2006/relationships/oleObject" Target="embeddings/oleObject1505.bin"/><Relationship Id="rId3236" Type="http://schemas.openxmlformats.org/officeDocument/2006/relationships/oleObject" Target="embeddings/oleObject1608.bin"/><Relationship Id="rId157" Type="http://schemas.openxmlformats.org/officeDocument/2006/relationships/image" Target="media/image74.wmf"/><Relationship Id="rId364" Type="http://schemas.openxmlformats.org/officeDocument/2006/relationships/oleObject" Target="embeddings/oleObject173.bin"/><Relationship Id="rId2045" Type="http://schemas.openxmlformats.org/officeDocument/2006/relationships/oleObject" Target="embeddings/oleObject1013.bin"/><Relationship Id="rId2697" Type="http://schemas.openxmlformats.org/officeDocument/2006/relationships/oleObject" Target="embeddings/oleObject1339.bin"/><Relationship Id="rId3443" Type="http://schemas.openxmlformats.org/officeDocument/2006/relationships/image" Target="media/image1717.wmf"/><Relationship Id="rId3650" Type="http://schemas.microsoft.com/office/2011/relationships/people" Target="people.xml"/><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image" Target="media/image432.wmf"/><Relationship Id="rId1299" Type="http://schemas.openxmlformats.org/officeDocument/2006/relationships/oleObject" Target="embeddings/oleObject641.bin"/><Relationship Id="rId2252" Type="http://schemas.openxmlformats.org/officeDocument/2006/relationships/image" Target="media/image1124.wmf"/><Relationship Id="rId2557" Type="http://schemas.openxmlformats.org/officeDocument/2006/relationships/oleObject" Target="embeddings/oleObject1269.bin"/><Relationship Id="rId3303" Type="http://schemas.openxmlformats.org/officeDocument/2006/relationships/image" Target="media/image1647.wmf"/><Relationship Id="rId3510" Type="http://schemas.openxmlformats.org/officeDocument/2006/relationships/oleObject" Target="embeddings/oleObject1745.bin"/><Relationship Id="rId3608" Type="http://schemas.openxmlformats.org/officeDocument/2006/relationships/oleObject" Target="embeddings/oleObject1794.bin"/><Relationship Id="rId224" Type="http://schemas.openxmlformats.org/officeDocument/2006/relationships/oleObject" Target="embeddings/oleObject104.bin"/><Relationship Id="rId431" Type="http://schemas.openxmlformats.org/officeDocument/2006/relationships/image" Target="media/image210.wmf"/><Relationship Id="rId529" Type="http://schemas.openxmlformats.org/officeDocument/2006/relationships/image" Target="media/image259.wmf"/><Relationship Id="rId736" Type="http://schemas.openxmlformats.org/officeDocument/2006/relationships/image" Target="media/image362.wmf"/><Relationship Id="rId1061" Type="http://schemas.openxmlformats.org/officeDocument/2006/relationships/oleObject" Target="embeddings/oleObject522.bin"/><Relationship Id="rId1159" Type="http://schemas.openxmlformats.org/officeDocument/2006/relationships/oleObject" Target="embeddings/oleObject571.bin"/><Relationship Id="rId1366" Type="http://schemas.openxmlformats.org/officeDocument/2006/relationships/image" Target="media/image678.wmf"/><Relationship Id="rId2112" Type="http://schemas.openxmlformats.org/officeDocument/2006/relationships/image" Target="media/image1051.wmf"/><Relationship Id="rId2417" Type="http://schemas.openxmlformats.org/officeDocument/2006/relationships/oleObject" Target="embeddings/oleObject1198.bin"/><Relationship Id="rId2764" Type="http://schemas.openxmlformats.org/officeDocument/2006/relationships/image" Target="media/image1377.emf"/><Relationship Id="rId2971" Type="http://schemas.openxmlformats.org/officeDocument/2006/relationships/oleObject" Target="embeddings/oleObject1476.bin"/><Relationship Id="rId943" Type="http://schemas.openxmlformats.org/officeDocument/2006/relationships/oleObject" Target="embeddings/oleObject463.bin"/><Relationship Id="rId1019" Type="http://schemas.openxmlformats.org/officeDocument/2006/relationships/oleObject" Target="embeddings/oleObject501.bin"/><Relationship Id="rId1573" Type="http://schemas.openxmlformats.org/officeDocument/2006/relationships/oleObject" Target="embeddings/oleObject777.bin"/><Relationship Id="rId1780" Type="http://schemas.openxmlformats.org/officeDocument/2006/relationships/image" Target="media/image885.wmf"/><Relationship Id="rId1878" Type="http://schemas.openxmlformats.org/officeDocument/2006/relationships/image" Target="media/image934.wmf"/><Relationship Id="rId2624" Type="http://schemas.openxmlformats.org/officeDocument/2006/relationships/image" Target="media/image1307.wmf"/><Relationship Id="rId2831" Type="http://schemas.openxmlformats.org/officeDocument/2006/relationships/oleObject" Target="embeddings/oleObject1406.bin"/><Relationship Id="rId2929" Type="http://schemas.openxmlformats.org/officeDocument/2006/relationships/oleObject" Target="embeddings/oleObject1455.bin"/><Relationship Id="rId72" Type="http://schemas.openxmlformats.org/officeDocument/2006/relationships/image" Target="media/image31.wmf"/><Relationship Id="rId803" Type="http://schemas.openxmlformats.org/officeDocument/2006/relationships/oleObject" Target="embeddings/oleObject393.bin"/><Relationship Id="rId1226" Type="http://schemas.openxmlformats.org/officeDocument/2006/relationships/image" Target="media/image607.wmf"/><Relationship Id="rId1433" Type="http://schemas.openxmlformats.org/officeDocument/2006/relationships/oleObject" Target="embeddings/oleObject707.bin"/><Relationship Id="rId1640" Type="http://schemas.openxmlformats.org/officeDocument/2006/relationships/image" Target="media/image815.wmf"/><Relationship Id="rId1738" Type="http://schemas.openxmlformats.org/officeDocument/2006/relationships/image" Target="media/image864.wmf"/><Relationship Id="rId3093" Type="http://schemas.openxmlformats.org/officeDocument/2006/relationships/oleObject" Target="embeddings/oleObject1537.bin"/><Relationship Id="rId1500" Type="http://schemas.openxmlformats.org/officeDocument/2006/relationships/image" Target="media/image745.wmf"/><Relationship Id="rId1945" Type="http://schemas.openxmlformats.org/officeDocument/2006/relationships/oleObject" Target="embeddings/oleObject963.bin"/><Relationship Id="rId3160" Type="http://schemas.openxmlformats.org/officeDocument/2006/relationships/image" Target="media/image1575.wmf"/><Relationship Id="rId3398" Type="http://schemas.openxmlformats.org/officeDocument/2006/relationships/oleObject" Target="embeddings/oleObject1689.bin"/><Relationship Id="rId1805" Type="http://schemas.openxmlformats.org/officeDocument/2006/relationships/oleObject" Target="embeddings/oleObject893.bin"/><Relationship Id="rId3020" Type="http://schemas.openxmlformats.org/officeDocument/2006/relationships/image" Target="media/image1505.wmf"/><Relationship Id="rId3258" Type="http://schemas.openxmlformats.org/officeDocument/2006/relationships/oleObject" Target="embeddings/oleObject1619.bin"/><Relationship Id="rId3465" Type="http://schemas.openxmlformats.org/officeDocument/2006/relationships/image" Target="media/image1728.wmf"/><Relationship Id="rId179" Type="http://schemas.openxmlformats.org/officeDocument/2006/relationships/image" Target="media/image85.wmf"/><Relationship Id="rId386" Type="http://schemas.openxmlformats.org/officeDocument/2006/relationships/oleObject" Target="embeddings/oleObject184.bin"/><Relationship Id="rId593" Type="http://schemas.openxmlformats.org/officeDocument/2006/relationships/image" Target="media/image291.wmf"/><Relationship Id="rId2067" Type="http://schemas.openxmlformats.org/officeDocument/2006/relationships/oleObject" Target="embeddings/oleObject1024.bin"/><Relationship Id="rId2274" Type="http://schemas.openxmlformats.org/officeDocument/2006/relationships/image" Target="media/image1135.wmf"/><Relationship Id="rId2481" Type="http://schemas.openxmlformats.org/officeDocument/2006/relationships/oleObject" Target="embeddings/oleObject1231.bin"/><Relationship Id="rId3118" Type="http://schemas.openxmlformats.org/officeDocument/2006/relationships/image" Target="media/image1554.wmf"/><Relationship Id="rId3325" Type="http://schemas.openxmlformats.org/officeDocument/2006/relationships/image" Target="media/image1658.wmf"/><Relationship Id="rId3532" Type="http://schemas.openxmlformats.org/officeDocument/2006/relationships/oleObject" Target="embeddings/oleObject1756.bin"/><Relationship Id="rId246" Type="http://schemas.openxmlformats.org/officeDocument/2006/relationships/oleObject" Target="embeddings/oleObject115.bin"/><Relationship Id="rId453" Type="http://schemas.openxmlformats.org/officeDocument/2006/relationships/image" Target="media/image221.wmf"/><Relationship Id="rId660" Type="http://schemas.openxmlformats.org/officeDocument/2006/relationships/oleObject" Target="embeddings/oleObject321.bin"/><Relationship Id="rId898" Type="http://schemas.openxmlformats.org/officeDocument/2006/relationships/image" Target="media/image443.wmf"/><Relationship Id="rId1083" Type="http://schemas.openxmlformats.org/officeDocument/2006/relationships/oleObject" Target="embeddings/oleObject533.bin"/><Relationship Id="rId1290" Type="http://schemas.openxmlformats.org/officeDocument/2006/relationships/image" Target="media/image639.wmf"/><Relationship Id="rId2134" Type="http://schemas.openxmlformats.org/officeDocument/2006/relationships/image" Target="media/image1062.wmf"/><Relationship Id="rId2341" Type="http://schemas.openxmlformats.org/officeDocument/2006/relationships/oleObject" Target="embeddings/oleObject1158.bin"/><Relationship Id="rId2579" Type="http://schemas.openxmlformats.org/officeDocument/2006/relationships/oleObject" Target="embeddings/oleObject1280.bin"/><Relationship Id="rId2786" Type="http://schemas.openxmlformats.org/officeDocument/2006/relationships/image" Target="media/image1388.emf"/><Relationship Id="rId2993" Type="http://schemas.openxmlformats.org/officeDocument/2006/relationships/oleObject" Target="embeddings/oleObject1487.bin"/><Relationship Id="rId106" Type="http://schemas.openxmlformats.org/officeDocument/2006/relationships/image" Target="media/image48.wmf"/><Relationship Id="rId313" Type="http://schemas.openxmlformats.org/officeDocument/2006/relationships/image" Target="media/image152.wmf"/><Relationship Id="rId758" Type="http://schemas.openxmlformats.org/officeDocument/2006/relationships/image" Target="media/image373.wmf"/><Relationship Id="rId965" Type="http://schemas.openxmlformats.org/officeDocument/2006/relationships/oleObject" Target="embeddings/oleObject474.bin"/><Relationship Id="rId1150" Type="http://schemas.openxmlformats.org/officeDocument/2006/relationships/image" Target="media/image569.wmf"/><Relationship Id="rId1388" Type="http://schemas.openxmlformats.org/officeDocument/2006/relationships/image" Target="media/image689.wmf"/><Relationship Id="rId1595" Type="http://schemas.openxmlformats.org/officeDocument/2006/relationships/oleObject" Target="embeddings/oleObject788.bin"/><Relationship Id="rId2439" Type="http://schemas.openxmlformats.org/officeDocument/2006/relationships/oleObject" Target="embeddings/oleObject1210.bin"/><Relationship Id="rId2646" Type="http://schemas.openxmlformats.org/officeDocument/2006/relationships/image" Target="media/image1318.wmf"/><Relationship Id="rId2853" Type="http://schemas.openxmlformats.org/officeDocument/2006/relationships/oleObject" Target="embeddings/oleObject1417.bin"/><Relationship Id="rId94" Type="http://schemas.openxmlformats.org/officeDocument/2006/relationships/image" Target="media/image42.wmf"/><Relationship Id="rId520" Type="http://schemas.openxmlformats.org/officeDocument/2006/relationships/oleObject" Target="embeddings/oleObject251.bin"/><Relationship Id="rId618" Type="http://schemas.openxmlformats.org/officeDocument/2006/relationships/oleObject" Target="embeddings/oleObject300.bin"/><Relationship Id="rId825" Type="http://schemas.openxmlformats.org/officeDocument/2006/relationships/oleObject" Target="embeddings/oleObject404.bin"/><Relationship Id="rId1248" Type="http://schemas.openxmlformats.org/officeDocument/2006/relationships/image" Target="media/image618.wmf"/><Relationship Id="rId1455" Type="http://schemas.openxmlformats.org/officeDocument/2006/relationships/oleObject" Target="embeddings/oleObject718.bin"/><Relationship Id="rId1662" Type="http://schemas.openxmlformats.org/officeDocument/2006/relationships/image" Target="media/image826.wmf"/><Relationship Id="rId2201" Type="http://schemas.openxmlformats.org/officeDocument/2006/relationships/oleObject" Target="embeddings/oleObject1091.bin"/><Relationship Id="rId2506" Type="http://schemas.openxmlformats.org/officeDocument/2006/relationships/image" Target="media/image1248.wmf"/><Relationship Id="rId1010" Type="http://schemas.openxmlformats.org/officeDocument/2006/relationships/image" Target="media/image499.wmf"/><Relationship Id="rId1108" Type="http://schemas.openxmlformats.org/officeDocument/2006/relationships/image" Target="media/image548.wmf"/><Relationship Id="rId1315" Type="http://schemas.openxmlformats.org/officeDocument/2006/relationships/oleObject" Target="embeddings/oleObject648.bin"/><Relationship Id="rId1967" Type="http://schemas.openxmlformats.org/officeDocument/2006/relationships/oleObject" Target="embeddings/oleObject974.bin"/><Relationship Id="rId2713" Type="http://schemas.openxmlformats.org/officeDocument/2006/relationships/oleObject" Target="embeddings/oleObject1347.bin"/><Relationship Id="rId2920" Type="http://schemas.openxmlformats.org/officeDocument/2006/relationships/image" Target="media/image1455.wmf"/><Relationship Id="rId1522" Type="http://schemas.openxmlformats.org/officeDocument/2006/relationships/image" Target="media/image756.wmf"/><Relationship Id="rId21" Type="http://schemas.openxmlformats.org/officeDocument/2006/relationships/oleObject" Target="embeddings/oleObject3.bin"/><Relationship Id="rId2089" Type="http://schemas.openxmlformats.org/officeDocument/2006/relationships/oleObject" Target="embeddings/oleObject1035.bin"/><Relationship Id="rId3487" Type="http://schemas.openxmlformats.org/officeDocument/2006/relationships/image" Target="media/image1739.wmf"/><Relationship Id="rId2296" Type="http://schemas.openxmlformats.org/officeDocument/2006/relationships/image" Target="media/image1146.wmf"/><Relationship Id="rId3347" Type="http://schemas.openxmlformats.org/officeDocument/2006/relationships/image" Target="media/image1669.wmf"/><Relationship Id="rId3554" Type="http://schemas.openxmlformats.org/officeDocument/2006/relationships/oleObject" Target="embeddings/oleObject1767.bin"/><Relationship Id="rId268" Type="http://schemas.openxmlformats.org/officeDocument/2006/relationships/oleObject" Target="embeddings/oleObject126.bin"/><Relationship Id="rId475" Type="http://schemas.openxmlformats.org/officeDocument/2006/relationships/image" Target="media/image232.wmf"/><Relationship Id="rId682" Type="http://schemas.openxmlformats.org/officeDocument/2006/relationships/oleObject" Target="embeddings/oleObject332.bin"/><Relationship Id="rId2156" Type="http://schemas.openxmlformats.org/officeDocument/2006/relationships/image" Target="media/image1073.wmf"/><Relationship Id="rId2363" Type="http://schemas.openxmlformats.org/officeDocument/2006/relationships/oleObject" Target="embeddings/oleObject1169.bin"/><Relationship Id="rId2570" Type="http://schemas.openxmlformats.org/officeDocument/2006/relationships/image" Target="media/image1280.wmf"/><Relationship Id="rId3207" Type="http://schemas.openxmlformats.org/officeDocument/2006/relationships/image" Target="media/image1599.wmf"/><Relationship Id="rId3414" Type="http://schemas.openxmlformats.org/officeDocument/2006/relationships/oleObject" Target="embeddings/oleObject1697.bin"/><Relationship Id="rId3621" Type="http://schemas.openxmlformats.org/officeDocument/2006/relationships/image" Target="media/image1806.wmf"/><Relationship Id="rId128" Type="http://schemas.openxmlformats.org/officeDocument/2006/relationships/image" Target="media/image59.wmf"/><Relationship Id="rId335" Type="http://schemas.openxmlformats.org/officeDocument/2006/relationships/image" Target="media/image163.wmf"/><Relationship Id="rId542" Type="http://schemas.openxmlformats.org/officeDocument/2006/relationships/oleObject" Target="embeddings/oleObject262.bin"/><Relationship Id="rId1172" Type="http://schemas.openxmlformats.org/officeDocument/2006/relationships/image" Target="media/image580.wmf"/><Relationship Id="rId2016" Type="http://schemas.openxmlformats.org/officeDocument/2006/relationships/image" Target="media/image1003.wmf"/><Relationship Id="rId2223" Type="http://schemas.openxmlformats.org/officeDocument/2006/relationships/image" Target="media/image1109.wmf"/><Relationship Id="rId2430" Type="http://schemas.openxmlformats.org/officeDocument/2006/relationships/oleObject" Target="embeddings/oleObject1205.bin"/><Relationship Id="rId402" Type="http://schemas.openxmlformats.org/officeDocument/2006/relationships/oleObject" Target="embeddings/oleObject192.bin"/><Relationship Id="rId1032" Type="http://schemas.openxmlformats.org/officeDocument/2006/relationships/image" Target="media/image510.wmf"/><Relationship Id="rId1989" Type="http://schemas.openxmlformats.org/officeDocument/2006/relationships/oleObject" Target="embeddings/oleObject985.bin"/><Relationship Id="rId1849" Type="http://schemas.openxmlformats.org/officeDocument/2006/relationships/oleObject" Target="embeddings/oleObject915.bin"/><Relationship Id="rId3064" Type="http://schemas.openxmlformats.org/officeDocument/2006/relationships/image" Target="media/image1527.wmf"/><Relationship Id="rId192" Type="http://schemas.openxmlformats.org/officeDocument/2006/relationships/oleObject" Target="embeddings/oleObject88.bin"/><Relationship Id="rId1709" Type="http://schemas.openxmlformats.org/officeDocument/2006/relationships/oleObject" Target="embeddings/oleObject845.bin"/><Relationship Id="rId1916" Type="http://schemas.openxmlformats.org/officeDocument/2006/relationships/image" Target="media/image953.wmf"/><Relationship Id="rId3271" Type="http://schemas.openxmlformats.org/officeDocument/2006/relationships/image" Target="media/image1631.wmf"/><Relationship Id="rId2080" Type="http://schemas.openxmlformats.org/officeDocument/2006/relationships/image" Target="media/image1035.wmf"/><Relationship Id="rId3131" Type="http://schemas.openxmlformats.org/officeDocument/2006/relationships/oleObject" Target="embeddings/oleObject1556.bin"/><Relationship Id="rId2897" Type="http://schemas.openxmlformats.org/officeDocument/2006/relationships/oleObject" Target="embeddings/oleObject1439.bin"/><Relationship Id="rId869" Type="http://schemas.openxmlformats.org/officeDocument/2006/relationships/oleObject" Target="embeddings/oleObject426.bin"/><Relationship Id="rId1499" Type="http://schemas.openxmlformats.org/officeDocument/2006/relationships/oleObject" Target="embeddings/oleObject740.bin"/><Relationship Id="rId729" Type="http://schemas.openxmlformats.org/officeDocument/2006/relationships/oleObject" Target="embeddings/oleObject356.bin"/><Relationship Id="rId1359" Type="http://schemas.openxmlformats.org/officeDocument/2006/relationships/oleObject" Target="embeddings/oleObject670.bin"/><Relationship Id="rId2757" Type="http://schemas.openxmlformats.org/officeDocument/2006/relationships/oleObject" Target="embeddings/oleObject1369.bin"/><Relationship Id="rId2964" Type="http://schemas.openxmlformats.org/officeDocument/2006/relationships/image" Target="media/image1477.emf"/><Relationship Id="rId936" Type="http://schemas.openxmlformats.org/officeDocument/2006/relationships/image" Target="media/image462.wmf"/><Relationship Id="rId1219" Type="http://schemas.openxmlformats.org/officeDocument/2006/relationships/oleObject" Target="embeddings/oleObject601.bin"/><Relationship Id="rId1566" Type="http://schemas.openxmlformats.org/officeDocument/2006/relationships/image" Target="media/image778.wmf"/><Relationship Id="rId1773" Type="http://schemas.openxmlformats.org/officeDocument/2006/relationships/oleObject" Target="embeddings/oleObject877.bin"/><Relationship Id="rId1980" Type="http://schemas.openxmlformats.org/officeDocument/2006/relationships/image" Target="media/image985.wmf"/><Relationship Id="rId2617" Type="http://schemas.openxmlformats.org/officeDocument/2006/relationships/oleObject" Target="embeddings/oleObject1299.bin"/><Relationship Id="rId2824" Type="http://schemas.openxmlformats.org/officeDocument/2006/relationships/image" Target="media/image1407.emf"/><Relationship Id="rId65" Type="http://schemas.openxmlformats.org/officeDocument/2006/relationships/oleObject" Target="embeddings/oleObject25.bin"/><Relationship Id="rId1426" Type="http://schemas.openxmlformats.org/officeDocument/2006/relationships/image" Target="media/image708.wmf"/><Relationship Id="rId1633" Type="http://schemas.openxmlformats.org/officeDocument/2006/relationships/oleObject" Target="embeddings/oleObject807.bin"/><Relationship Id="rId1840" Type="http://schemas.openxmlformats.org/officeDocument/2006/relationships/image" Target="media/image915.wmf"/><Relationship Id="rId1700" Type="http://schemas.openxmlformats.org/officeDocument/2006/relationships/image" Target="media/image845.wmf"/><Relationship Id="rId3598" Type="http://schemas.openxmlformats.org/officeDocument/2006/relationships/oleObject" Target="embeddings/oleObject1789.bin"/><Relationship Id="rId3458" Type="http://schemas.openxmlformats.org/officeDocument/2006/relationships/oleObject" Target="embeddings/oleObject1719.bin"/><Relationship Id="rId379" Type="http://schemas.openxmlformats.org/officeDocument/2006/relationships/image" Target="media/image184.wmf"/><Relationship Id="rId586" Type="http://schemas.openxmlformats.org/officeDocument/2006/relationships/oleObject" Target="embeddings/oleObject284.bin"/><Relationship Id="rId793" Type="http://schemas.openxmlformats.org/officeDocument/2006/relationships/oleObject" Target="embeddings/oleObject388.bin"/><Relationship Id="rId2267" Type="http://schemas.openxmlformats.org/officeDocument/2006/relationships/oleObject" Target="embeddings/oleObject1121.bin"/><Relationship Id="rId2474" Type="http://schemas.openxmlformats.org/officeDocument/2006/relationships/image" Target="media/image1232.wmf"/><Relationship Id="rId2681" Type="http://schemas.openxmlformats.org/officeDocument/2006/relationships/oleObject" Target="embeddings/oleObject1331.bin"/><Relationship Id="rId3318" Type="http://schemas.openxmlformats.org/officeDocument/2006/relationships/oleObject" Target="embeddings/oleObject1649.bin"/><Relationship Id="rId3525" Type="http://schemas.openxmlformats.org/officeDocument/2006/relationships/image" Target="media/image1758.wmf"/><Relationship Id="rId239" Type="http://schemas.openxmlformats.org/officeDocument/2006/relationships/image" Target="media/image115.wmf"/><Relationship Id="rId446" Type="http://schemas.openxmlformats.org/officeDocument/2006/relationships/oleObject" Target="embeddings/oleObject214.bin"/><Relationship Id="rId653" Type="http://schemas.openxmlformats.org/officeDocument/2006/relationships/image" Target="media/image321.wmf"/><Relationship Id="rId1076" Type="http://schemas.openxmlformats.org/officeDocument/2006/relationships/image" Target="media/image532.wmf"/><Relationship Id="rId1283" Type="http://schemas.openxmlformats.org/officeDocument/2006/relationships/oleObject" Target="embeddings/oleObject633.bin"/><Relationship Id="rId1490" Type="http://schemas.openxmlformats.org/officeDocument/2006/relationships/image" Target="media/image740.wmf"/><Relationship Id="rId2127" Type="http://schemas.openxmlformats.org/officeDocument/2006/relationships/oleObject" Target="embeddings/oleObject1054.bin"/><Relationship Id="rId2334" Type="http://schemas.openxmlformats.org/officeDocument/2006/relationships/image" Target="media/image1165.wmf"/><Relationship Id="rId306" Type="http://schemas.openxmlformats.org/officeDocument/2006/relationships/oleObject" Target="embeddings/oleObject145.bin"/><Relationship Id="rId860" Type="http://schemas.openxmlformats.org/officeDocument/2006/relationships/image" Target="media/image424.wmf"/><Relationship Id="rId1143" Type="http://schemas.openxmlformats.org/officeDocument/2006/relationships/oleObject" Target="embeddings/oleObject563.bin"/><Relationship Id="rId2541" Type="http://schemas.openxmlformats.org/officeDocument/2006/relationships/oleObject" Target="embeddings/oleObject1261.bin"/><Relationship Id="rId513" Type="http://schemas.openxmlformats.org/officeDocument/2006/relationships/image" Target="media/image251.wmf"/><Relationship Id="rId720" Type="http://schemas.openxmlformats.org/officeDocument/2006/relationships/image" Target="media/image354.wmf"/><Relationship Id="rId1350" Type="http://schemas.openxmlformats.org/officeDocument/2006/relationships/image" Target="media/image670.wmf"/><Relationship Id="rId2401" Type="http://schemas.openxmlformats.org/officeDocument/2006/relationships/oleObject" Target="embeddings/oleObject1188.bin"/><Relationship Id="rId1003" Type="http://schemas.openxmlformats.org/officeDocument/2006/relationships/oleObject" Target="embeddings/oleObject493.bin"/><Relationship Id="rId1210" Type="http://schemas.openxmlformats.org/officeDocument/2006/relationships/image" Target="media/image599.wmf"/><Relationship Id="rId3175" Type="http://schemas.openxmlformats.org/officeDocument/2006/relationships/oleObject" Target="embeddings/oleObject1578.bin"/><Relationship Id="rId3382" Type="http://schemas.openxmlformats.org/officeDocument/2006/relationships/oleObject" Target="embeddings/oleObject1681.bin"/><Relationship Id="rId2191" Type="http://schemas.openxmlformats.org/officeDocument/2006/relationships/oleObject" Target="embeddings/oleObject1086.bin"/><Relationship Id="rId3035" Type="http://schemas.openxmlformats.org/officeDocument/2006/relationships/oleObject" Target="embeddings/oleObject1508.bin"/><Relationship Id="rId3242" Type="http://schemas.openxmlformats.org/officeDocument/2006/relationships/oleObject" Target="embeddings/oleObject1611.bin"/><Relationship Id="rId163" Type="http://schemas.openxmlformats.org/officeDocument/2006/relationships/image" Target="media/image77.wmf"/><Relationship Id="rId370" Type="http://schemas.openxmlformats.org/officeDocument/2006/relationships/oleObject" Target="embeddings/oleObject176.bin"/><Relationship Id="rId2051" Type="http://schemas.openxmlformats.org/officeDocument/2006/relationships/oleObject" Target="embeddings/oleObject1016.bin"/><Relationship Id="rId3102" Type="http://schemas.openxmlformats.org/officeDocument/2006/relationships/image" Target="media/image1546.wmf"/><Relationship Id="rId230" Type="http://schemas.openxmlformats.org/officeDocument/2006/relationships/oleObject" Target="embeddings/oleObject107.bin"/><Relationship Id="rId2868" Type="http://schemas.openxmlformats.org/officeDocument/2006/relationships/image" Target="media/image1429.wmf"/><Relationship Id="rId1677" Type="http://schemas.openxmlformats.org/officeDocument/2006/relationships/oleObject" Target="embeddings/oleObject829.bin"/><Relationship Id="rId1884" Type="http://schemas.openxmlformats.org/officeDocument/2006/relationships/image" Target="media/image937.wmf"/><Relationship Id="rId2728" Type="http://schemas.openxmlformats.org/officeDocument/2006/relationships/image" Target="media/image1359.emf"/><Relationship Id="rId2935" Type="http://schemas.openxmlformats.org/officeDocument/2006/relationships/oleObject" Target="embeddings/oleObject1458.bin"/><Relationship Id="rId907" Type="http://schemas.openxmlformats.org/officeDocument/2006/relationships/oleObject" Target="embeddings/oleObject445.bin"/><Relationship Id="rId1537" Type="http://schemas.openxmlformats.org/officeDocument/2006/relationships/oleObject" Target="embeddings/oleObject759.bin"/><Relationship Id="rId1744" Type="http://schemas.openxmlformats.org/officeDocument/2006/relationships/image" Target="media/image867.wmf"/><Relationship Id="rId1951" Type="http://schemas.openxmlformats.org/officeDocument/2006/relationships/oleObject" Target="embeddings/oleObject966.bin"/><Relationship Id="rId36" Type="http://schemas.openxmlformats.org/officeDocument/2006/relationships/image" Target="media/image13.wmf"/><Relationship Id="rId1604" Type="http://schemas.openxmlformats.org/officeDocument/2006/relationships/image" Target="media/image797.wmf"/><Relationship Id="rId1811" Type="http://schemas.openxmlformats.org/officeDocument/2006/relationships/oleObject" Target="embeddings/oleObject896.bin"/><Relationship Id="rId3569" Type="http://schemas.openxmlformats.org/officeDocument/2006/relationships/image" Target="media/image1780.wmf"/><Relationship Id="rId697" Type="http://schemas.openxmlformats.org/officeDocument/2006/relationships/oleObject" Target="embeddings/oleObject340.bin"/><Relationship Id="rId2378" Type="http://schemas.openxmlformats.org/officeDocument/2006/relationships/image" Target="media/image1187.wmf"/><Relationship Id="rId3429" Type="http://schemas.openxmlformats.org/officeDocument/2006/relationships/image" Target="media/image1710.wmf"/><Relationship Id="rId1187" Type="http://schemas.openxmlformats.org/officeDocument/2006/relationships/oleObject" Target="embeddings/oleObject585.bin"/><Relationship Id="rId2585" Type="http://schemas.openxmlformats.org/officeDocument/2006/relationships/oleObject" Target="embeddings/oleObject1283.bin"/><Relationship Id="rId2792" Type="http://schemas.openxmlformats.org/officeDocument/2006/relationships/image" Target="media/image1391.emf"/><Relationship Id="rId3636" Type="http://schemas.openxmlformats.org/officeDocument/2006/relationships/oleObject" Target="embeddings/oleObject1808.bin"/><Relationship Id="rId557" Type="http://schemas.openxmlformats.org/officeDocument/2006/relationships/image" Target="media/image273.wmf"/><Relationship Id="rId764" Type="http://schemas.openxmlformats.org/officeDocument/2006/relationships/image" Target="media/image376.wmf"/><Relationship Id="rId971" Type="http://schemas.openxmlformats.org/officeDocument/2006/relationships/oleObject" Target="embeddings/oleObject477.bin"/><Relationship Id="rId1394" Type="http://schemas.openxmlformats.org/officeDocument/2006/relationships/image" Target="media/image692.wmf"/><Relationship Id="rId2238" Type="http://schemas.openxmlformats.org/officeDocument/2006/relationships/oleObject" Target="embeddings/oleObject1107.bin"/><Relationship Id="rId2445" Type="http://schemas.openxmlformats.org/officeDocument/2006/relationships/oleObject" Target="embeddings/oleObject1213.bin"/><Relationship Id="rId2652" Type="http://schemas.openxmlformats.org/officeDocument/2006/relationships/image" Target="media/image1321.wmf"/><Relationship Id="rId417" Type="http://schemas.openxmlformats.org/officeDocument/2006/relationships/image" Target="media/image203.wmf"/><Relationship Id="rId624" Type="http://schemas.openxmlformats.org/officeDocument/2006/relationships/oleObject" Target="embeddings/oleObject303.bin"/><Relationship Id="rId831" Type="http://schemas.openxmlformats.org/officeDocument/2006/relationships/oleObject" Target="embeddings/oleObject407.bin"/><Relationship Id="rId1047" Type="http://schemas.openxmlformats.org/officeDocument/2006/relationships/oleObject" Target="embeddings/oleObject515.bin"/><Relationship Id="rId1254" Type="http://schemas.openxmlformats.org/officeDocument/2006/relationships/image" Target="media/image621.wmf"/><Relationship Id="rId1461" Type="http://schemas.openxmlformats.org/officeDocument/2006/relationships/oleObject" Target="embeddings/oleObject721.bin"/><Relationship Id="rId2305" Type="http://schemas.openxmlformats.org/officeDocument/2006/relationships/oleObject" Target="embeddings/oleObject1140.bin"/><Relationship Id="rId2512" Type="http://schemas.openxmlformats.org/officeDocument/2006/relationships/image" Target="media/image1251.wmf"/><Relationship Id="rId1114" Type="http://schemas.openxmlformats.org/officeDocument/2006/relationships/image" Target="media/image551.wmf"/><Relationship Id="rId1321" Type="http://schemas.openxmlformats.org/officeDocument/2006/relationships/oleObject" Target="embeddings/oleObject651.bin"/><Relationship Id="rId3079" Type="http://schemas.openxmlformats.org/officeDocument/2006/relationships/oleObject" Target="embeddings/oleObject1530.bin"/><Relationship Id="rId3286" Type="http://schemas.openxmlformats.org/officeDocument/2006/relationships/oleObject" Target="embeddings/oleObject1633.bin"/><Relationship Id="rId3493" Type="http://schemas.openxmlformats.org/officeDocument/2006/relationships/image" Target="media/image1742.wmf"/><Relationship Id="rId2095" Type="http://schemas.openxmlformats.org/officeDocument/2006/relationships/oleObject" Target="embeddings/oleObject1038.bin"/><Relationship Id="rId3146" Type="http://schemas.openxmlformats.org/officeDocument/2006/relationships/image" Target="media/image1568.wmf"/><Relationship Id="rId3353" Type="http://schemas.openxmlformats.org/officeDocument/2006/relationships/image" Target="media/image1672.wmf"/><Relationship Id="rId274" Type="http://schemas.openxmlformats.org/officeDocument/2006/relationships/oleObject" Target="embeddings/oleObject129.bin"/><Relationship Id="rId481" Type="http://schemas.openxmlformats.org/officeDocument/2006/relationships/image" Target="media/image235.wmf"/><Relationship Id="rId2162" Type="http://schemas.openxmlformats.org/officeDocument/2006/relationships/image" Target="media/image1076.wmf"/><Relationship Id="rId3006" Type="http://schemas.openxmlformats.org/officeDocument/2006/relationships/image" Target="media/image1498.wmf"/><Relationship Id="rId3560" Type="http://schemas.openxmlformats.org/officeDocument/2006/relationships/oleObject" Target="embeddings/oleObject1770.bin"/><Relationship Id="rId134" Type="http://schemas.openxmlformats.org/officeDocument/2006/relationships/image" Target="media/image62.wmf"/><Relationship Id="rId3213" Type="http://schemas.openxmlformats.org/officeDocument/2006/relationships/image" Target="media/image1602.wmf"/><Relationship Id="rId3420" Type="http://schemas.openxmlformats.org/officeDocument/2006/relationships/oleObject" Target="embeddings/oleObject1700.bin"/><Relationship Id="rId341" Type="http://schemas.openxmlformats.org/officeDocument/2006/relationships/image" Target="media/image166.wmf"/><Relationship Id="rId2022" Type="http://schemas.openxmlformats.org/officeDocument/2006/relationships/image" Target="media/image1006.wmf"/><Relationship Id="rId2979" Type="http://schemas.openxmlformats.org/officeDocument/2006/relationships/oleObject" Target="embeddings/oleObject1480.bin"/><Relationship Id="rId201" Type="http://schemas.openxmlformats.org/officeDocument/2006/relationships/image" Target="media/image96.wmf"/><Relationship Id="rId1788" Type="http://schemas.openxmlformats.org/officeDocument/2006/relationships/image" Target="media/image889.wmf"/><Relationship Id="rId1995" Type="http://schemas.openxmlformats.org/officeDocument/2006/relationships/oleObject" Target="embeddings/oleObject988.bin"/><Relationship Id="rId2839" Type="http://schemas.openxmlformats.org/officeDocument/2006/relationships/oleObject" Target="embeddings/oleObject1410.bin"/><Relationship Id="rId1648" Type="http://schemas.openxmlformats.org/officeDocument/2006/relationships/image" Target="media/image819.wmf"/><Relationship Id="rId1508" Type="http://schemas.openxmlformats.org/officeDocument/2006/relationships/image" Target="media/image749.wmf"/><Relationship Id="rId1855" Type="http://schemas.openxmlformats.org/officeDocument/2006/relationships/oleObject" Target="embeddings/oleObject918.bin"/><Relationship Id="rId2906" Type="http://schemas.openxmlformats.org/officeDocument/2006/relationships/image" Target="media/image1448.wmf"/><Relationship Id="rId3070" Type="http://schemas.openxmlformats.org/officeDocument/2006/relationships/image" Target="media/image1530.wmf"/><Relationship Id="rId1715" Type="http://schemas.openxmlformats.org/officeDocument/2006/relationships/oleObject" Target="embeddings/oleObject848.bin"/><Relationship Id="rId1922" Type="http://schemas.openxmlformats.org/officeDocument/2006/relationships/image" Target="media/image956.wmf"/><Relationship Id="rId2489" Type="http://schemas.openxmlformats.org/officeDocument/2006/relationships/oleObject" Target="embeddings/oleObject1235.bin"/><Relationship Id="rId2696" Type="http://schemas.openxmlformats.org/officeDocument/2006/relationships/image" Target="media/image1343.wmf"/><Relationship Id="rId668" Type="http://schemas.openxmlformats.org/officeDocument/2006/relationships/oleObject" Target="embeddings/oleObject325.bin"/><Relationship Id="rId875" Type="http://schemas.openxmlformats.org/officeDocument/2006/relationships/oleObject" Target="embeddings/oleObject429.bin"/><Relationship Id="rId1298" Type="http://schemas.openxmlformats.org/officeDocument/2006/relationships/image" Target="media/image643.wmf"/><Relationship Id="rId2349" Type="http://schemas.openxmlformats.org/officeDocument/2006/relationships/oleObject" Target="embeddings/oleObject1162.bin"/><Relationship Id="rId2556" Type="http://schemas.openxmlformats.org/officeDocument/2006/relationships/image" Target="media/image1273.wmf"/><Relationship Id="rId2763" Type="http://schemas.openxmlformats.org/officeDocument/2006/relationships/oleObject" Target="embeddings/oleObject1372.bin"/><Relationship Id="rId2970" Type="http://schemas.openxmlformats.org/officeDocument/2006/relationships/image" Target="media/image1480.emf"/><Relationship Id="rId3607" Type="http://schemas.openxmlformats.org/officeDocument/2006/relationships/image" Target="media/image1799.wmf"/><Relationship Id="rId528" Type="http://schemas.openxmlformats.org/officeDocument/2006/relationships/oleObject" Target="embeddings/oleObject255.bin"/><Relationship Id="rId735" Type="http://schemas.openxmlformats.org/officeDocument/2006/relationships/oleObject" Target="embeddings/oleObject359.bin"/><Relationship Id="rId942" Type="http://schemas.openxmlformats.org/officeDocument/2006/relationships/image" Target="media/image465.wmf"/><Relationship Id="rId1158" Type="http://schemas.openxmlformats.org/officeDocument/2006/relationships/image" Target="media/image573.wmf"/><Relationship Id="rId1365" Type="http://schemas.openxmlformats.org/officeDocument/2006/relationships/oleObject" Target="embeddings/oleObject673.bin"/><Relationship Id="rId1572" Type="http://schemas.openxmlformats.org/officeDocument/2006/relationships/image" Target="media/image781.wmf"/><Relationship Id="rId2209" Type="http://schemas.openxmlformats.org/officeDocument/2006/relationships/image" Target="media/image1100.wmf"/><Relationship Id="rId2416" Type="http://schemas.openxmlformats.org/officeDocument/2006/relationships/oleObject" Target="embeddings/oleObject1197.bin"/><Relationship Id="rId2623" Type="http://schemas.openxmlformats.org/officeDocument/2006/relationships/oleObject" Target="embeddings/oleObject1302.bin"/><Relationship Id="rId1018" Type="http://schemas.openxmlformats.org/officeDocument/2006/relationships/image" Target="media/image503.wmf"/><Relationship Id="rId1225" Type="http://schemas.openxmlformats.org/officeDocument/2006/relationships/oleObject" Target="embeddings/oleObject604.bin"/><Relationship Id="rId1432" Type="http://schemas.openxmlformats.org/officeDocument/2006/relationships/image" Target="media/image711.wmf"/><Relationship Id="rId2830" Type="http://schemas.openxmlformats.org/officeDocument/2006/relationships/image" Target="media/image1410.emf"/><Relationship Id="rId71" Type="http://schemas.openxmlformats.org/officeDocument/2006/relationships/oleObject" Target="embeddings/oleObject28.bin"/><Relationship Id="rId802" Type="http://schemas.openxmlformats.org/officeDocument/2006/relationships/image" Target="media/image395.wmf"/><Relationship Id="rId3397" Type="http://schemas.openxmlformats.org/officeDocument/2006/relationships/image" Target="media/image1694.wmf"/><Relationship Id="rId178" Type="http://schemas.openxmlformats.org/officeDocument/2006/relationships/oleObject" Target="embeddings/oleObject81.bin"/><Relationship Id="rId3257" Type="http://schemas.openxmlformats.org/officeDocument/2006/relationships/image" Target="media/image1624.wmf"/><Relationship Id="rId3464" Type="http://schemas.openxmlformats.org/officeDocument/2006/relationships/oleObject" Target="embeddings/oleObject1722.bin"/><Relationship Id="rId385" Type="http://schemas.openxmlformats.org/officeDocument/2006/relationships/image" Target="media/image187.wmf"/><Relationship Id="rId592" Type="http://schemas.openxmlformats.org/officeDocument/2006/relationships/oleObject" Target="embeddings/oleObject287.bin"/><Relationship Id="rId2066" Type="http://schemas.openxmlformats.org/officeDocument/2006/relationships/image" Target="media/image1028.wmf"/><Relationship Id="rId2273" Type="http://schemas.openxmlformats.org/officeDocument/2006/relationships/oleObject" Target="embeddings/oleObject1124.bin"/><Relationship Id="rId2480" Type="http://schemas.openxmlformats.org/officeDocument/2006/relationships/image" Target="media/image1235.wmf"/><Relationship Id="rId3117" Type="http://schemas.openxmlformats.org/officeDocument/2006/relationships/oleObject" Target="embeddings/oleObject1549.bin"/><Relationship Id="rId3324" Type="http://schemas.openxmlformats.org/officeDocument/2006/relationships/oleObject" Target="embeddings/oleObject1652.bin"/><Relationship Id="rId3531" Type="http://schemas.openxmlformats.org/officeDocument/2006/relationships/image" Target="media/image1761.wmf"/><Relationship Id="rId245" Type="http://schemas.openxmlformats.org/officeDocument/2006/relationships/image" Target="media/image118.wmf"/><Relationship Id="rId452" Type="http://schemas.openxmlformats.org/officeDocument/2006/relationships/oleObject" Target="embeddings/oleObject217.bin"/><Relationship Id="rId1082" Type="http://schemas.openxmlformats.org/officeDocument/2006/relationships/image" Target="media/image535.wmf"/><Relationship Id="rId2133" Type="http://schemas.openxmlformats.org/officeDocument/2006/relationships/oleObject" Target="embeddings/oleObject1057.bin"/><Relationship Id="rId2340" Type="http://schemas.openxmlformats.org/officeDocument/2006/relationships/image" Target="media/image1168.wmf"/><Relationship Id="rId105" Type="http://schemas.openxmlformats.org/officeDocument/2006/relationships/oleObject" Target="embeddings/oleObject45.bin"/><Relationship Id="rId312" Type="http://schemas.openxmlformats.org/officeDocument/2006/relationships/oleObject" Target="embeddings/oleObject148.bin"/><Relationship Id="rId2200" Type="http://schemas.openxmlformats.org/officeDocument/2006/relationships/image" Target="media/image1095.wmf"/><Relationship Id="rId1899" Type="http://schemas.openxmlformats.org/officeDocument/2006/relationships/oleObject" Target="embeddings/oleObject940.bin"/><Relationship Id="rId1759" Type="http://schemas.openxmlformats.org/officeDocument/2006/relationships/oleObject" Target="embeddings/oleObject870.bin"/><Relationship Id="rId1966" Type="http://schemas.openxmlformats.org/officeDocument/2006/relationships/image" Target="media/image978.wmf"/><Relationship Id="rId3181" Type="http://schemas.openxmlformats.org/officeDocument/2006/relationships/oleObject" Target="embeddings/oleObject1581.bin"/><Relationship Id="rId1619" Type="http://schemas.openxmlformats.org/officeDocument/2006/relationships/oleObject" Target="embeddings/oleObject800.bin"/><Relationship Id="rId1826" Type="http://schemas.openxmlformats.org/officeDocument/2006/relationships/image" Target="media/image908.wmf"/><Relationship Id="rId3041" Type="http://schemas.openxmlformats.org/officeDocument/2006/relationships/oleObject" Target="embeddings/oleObject1511.bin"/><Relationship Id="rId779" Type="http://schemas.openxmlformats.org/officeDocument/2006/relationships/oleObject" Target="embeddings/oleObject381.bin"/><Relationship Id="rId986" Type="http://schemas.openxmlformats.org/officeDocument/2006/relationships/image" Target="media/image487.wmf"/><Relationship Id="rId2667" Type="http://schemas.openxmlformats.org/officeDocument/2006/relationships/oleObject" Target="embeddings/oleObject1324.bin"/><Relationship Id="rId639" Type="http://schemas.openxmlformats.org/officeDocument/2006/relationships/image" Target="media/image314.wmf"/><Relationship Id="rId1269" Type="http://schemas.openxmlformats.org/officeDocument/2006/relationships/oleObject" Target="embeddings/oleObject626.bin"/><Relationship Id="rId1476" Type="http://schemas.openxmlformats.org/officeDocument/2006/relationships/image" Target="media/image733.wmf"/><Relationship Id="rId2874" Type="http://schemas.openxmlformats.org/officeDocument/2006/relationships/image" Target="media/image1432.wmf"/><Relationship Id="rId846" Type="http://schemas.openxmlformats.org/officeDocument/2006/relationships/image" Target="media/image417.wmf"/><Relationship Id="rId1129" Type="http://schemas.openxmlformats.org/officeDocument/2006/relationships/oleObject" Target="embeddings/oleObject556.bin"/><Relationship Id="rId1683" Type="http://schemas.openxmlformats.org/officeDocument/2006/relationships/oleObject" Target="embeddings/oleObject832.bin"/><Relationship Id="rId1890" Type="http://schemas.openxmlformats.org/officeDocument/2006/relationships/image" Target="media/image940.wmf"/><Relationship Id="rId2527" Type="http://schemas.openxmlformats.org/officeDocument/2006/relationships/oleObject" Target="embeddings/oleObject1254.bin"/><Relationship Id="rId2734" Type="http://schemas.openxmlformats.org/officeDocument/2006/relationships/image" Target="media/image1362.emf"/><Relationship Id="rId2941" Type="http://schemas.openxmlformats.org/officeDocument/2006/relationships/oleObject" Target="embeddings/oleObject1461.bin"/><Relationship Id="rId706" Type="http://schemas.openxmlformats.org/officeDocument/2006/relationships/image" Target="media/image347.wmf"/><Relationship Id="rId913" Type="http://schemas.openxmlformats.org/officeDocument/2006/relationships/oleObject" Target="embeddings/oleObject448.bin"/><Relationship Id="rId1336" Type="http://schemas.openxmlformats.org/officeDocument/2006/relationships/image" Target="media/image663.wmf"/><Relationship Id="rId1543" Type="http://schemas.openxmlformats.org/officeDocument/2006/relationships/oleObject" Target="embeddings/oleObject762.bin"/><Relationship Id="rId1750" Type="http://schemas.openxmlformats.org/officeDocument/2006/relationships/image" Target="media/image870.wmf"/><Relationship Id="rId2801" Type="http://schemas.openxmlformats.org/officeDocument/2006/relationships/oleObject" Target="embeddings/oleObject1391.bin"/><Relationship Id="rId42" Type="http://schemas.openxmlformats.org/officeDocument/2006/relationships/image" Target="media/image16.wmf"/><Relationship Id="rId1403" Type="http://schemas.openxmlformats.org/officeDocument/2006/relationships/oleObject" Target="embeddings/oleObject692.bin"/><Relationship Id="rId1610" Type="http://schemas.openxmlformats.org/officeDocument/2006/relationships/image" Target="media/image800.wmf"/><Relationship Id="rId3368" Type="http://schemas.openxmlformats.org/officeDocument/2006/relationships/oleObject" Target="embeddings/oleObject1674.bin"/><Relationship Id="rId3575" Type="http://schemas.openxmlformats.org/officeDocument/2006/relationships/image" Target="media/image1783.wmf"/><Relationship Id="rId289" Type="http://schemas.openxmlformats.org/officeDocument/2006/relationships/image" Target="media/image140.wmf"/><Relationship Id="rId496" Type="http://schemas.openxmlformats.org/officeDocument/2006/relationships/oleObject" Target="embeddings/oleObject239.bin"/><Relationship Id="rId2177" Type="http://schemas.openxmlformats.org/officeDocument/2006/relationships/oleObject" Target="embeddings/oleObject1079.bin"/><Relationship Id="rId2384" Type="http://schemas.openxmlformats.org/officeDocument/2006/relationships/image" Target="media/image1190.wmf"/><Relationship Id="rId2591" Type="http://schemas.openxmlformats.org/officeDocument/2006/relationships/oleObject" Target="embeddings/oleObject1286.bin"/><Relationship Id="rId3228" Type="http://schemas.openxmlformats.org/officeDocument/2006/relationships/oleObject" Target="embeddings/oleObject1604.bin"/><Relationship Id="rId3435" Type="http://schemas.openxmlformats.org/officeDocument/2006/relationships/image" Target="media/image1713.wmf"/><Relationship Id="rId3642" Type="http://schemas.openxmlformats.org/officeDocument/2006/relationships/oleObject" Target="embeddings/oleObject1811.bin"/><Relationship Id="rId149" Type="http://schemas.openxmlformats.org/officeDocument/2006/relationships/image" Target="media/image70.wmf"/><Relationship Id="rId356" Type="http://schemas.openxmlformats.org/officeDocument/2006/relationships/oleObject" Target="embeddings/oleObject169.bin"/><Relationship Id="rId563" Type="http://schemas.openxmlformats.org/officeDocument/2006/relationships/image" Target="media/image276.wmf"/><Relationship Id="rId770" Type="http://schemas.openxmlformats.org/officeDocument/2006/relationships/image" Target="media/image379.wmf"/><Relationship Id="rId1193" Type="http://schemas.openxmlformats.org/officeDocument/2006/relationships/oleObject" Target="embeddings/oleObject588.bin"/><Relationship Id="rId2037" Type="http://schemas.openxmlformats.org/officeDocument/2006/relationships/oleObject" Target="embeddings/oleObject1009.bin"/><Relationship Id="rId2244" Type="http://schemas.openxmlformats.org/officeDocument/2006/relationships/oleObject" Target="embeddings/oleObject1110.bin"/><Relationship Id="rId2451" Type="http://schemas.openxmlformats.org/officeDocument/2006/relationships/oleObject" Target="embeddings/oleObject1216.bin"/><Relationship Id="rId216" Type="http://schemas.openxmlformats.org/officeDocument/2006/relationships/oleObject" Target="embeddings/oleObject100.bin"/><Relationship Id="rId423" Type="http://schemas.openxmlformats.org/officeDocument/2006/relationships/image" Target="media/image206.wmf"/><Relationship Id="rId1053" Type="http://schemas.openxmlformats.org/officeDocument/2006/relationships/oleObject" Target="embeddings/oleObject518.bin"/><Relationship Id="rId1260" Type="http://schemas.openxmlformats.org/officeDocument/2006/relationships/image" Target="media/image624.wmf"/><Relationship Id="rId2104" Type="http://schemas.openxmlformats.org/officeDocument/2006/relationships/image" Target="media/image1047.wmf"/><Relationship Id="rId3502" Type="http://schemas.openxmlformats.org/officeDocument/2006/relationships/oleObject" Target="embeddings/oleObject1741.bin"/><Relationship Id="rId630" Type="http://schemas.openxmlformats.org/officeDocument/2006/relationships/oleObject" Target="embeddings/oleObject306.bin"/><Relationship Id="rId2311" Type="http://schemas.openxmlformats.org/officeDocument/2006/relationships/oleObject" Target="embeddings/oleObject1143.bin"/><Relationship Id="rId1120" Type="http://schemas.openxmlformats.org/officeDocument/2006/relationships/image" Target="media/image554.wmf"/><Relationship Id="rId1937" Type="http://schemas.openxmlformats.org/officeDocument/2006/relationships/oleObject" Target="embeddings/oleObject959.bin"/><Relationship Id="rId3085" Type="http://schemas.openxmlformats.org/officeDocument/2006/relationships/oleObject" Target="embeddings/oleObject1533.bin"/><Relationship Id="rId3292" Type="http://schemas.openxmlformats.org/officeDocument/2006/relationships/oleObject" Target="embeddings/oleObject1636.bin"/><Relationship Id="rId3152" Type="http://schemas.openxmlformats.org/officeDocument/2006/relationships/image" Target="media/image1571.wmf"/><Relationship Id="rId280" Type="http://schemas.openxmlformats.org/officeDocument/2006/relationships/oleObject" Target="embeddings/oleObject132.bin"/><Relationship Id="rId3012" Type="http://schemas.openxmlformats.org/officeDocument/2006/relationships/image" Target="media/image1501.wmf"/><Relationship Id="rId140" Type="http://schemas.openxmlformats.org/officeDocument/2006/relationships/image" Target="media/image65.wmf"/><Relationship Id="rId6" Type="http://schemas.openxmlformats.org/officeDocument/2006/relationships/footnotes" Target="footnotes.xml"/><Relationship Id="rId2778" Type="http://schemas.openxmlformats.org/officeDocument/2006/relationships/image" Target="media/image1384.emf"/><Relationship Id="rId2985" Type="http://schemas.openxmlformats.org/officeDocument/2006/relationships/oleObject" Target="embeddings/oleObject1483.bin"/><Relationship Id="rId957" Type="http://schemas.openxmlformats.org/officeDocument/2006/relationships/oleObject" Target="embeddings/oleObject470.bin"/><Relationship Id="rId1587" Type="http://schemas.openxmlformats.org/officeDocument/2006/relationships/oleObject" Target="embeddings/oleObject784.bin"/><Relationship Id="rId1794" Type="http://schemas.openxmlformats.org/officeDocument/2006/relationships/image" Target="media/image892.wmf"/><Relationship Id="rId2638" Type="http://schemas.openxmlformats.org/officeDocument/2006/relationships/image" Target="media/image1314.wmf"/><Relationship Id="rId2845" Type="http://schemas.openxmlformats.org/officeDocument/2006/relationships/oleObject" Target="embeddings/oleObject1413.bin"/><Relationship Id="rId86" Type="http://schemas.openxmlformats.org/officeDocument/2006/relationships/image" Target="media/image38.wmf"/><Relationship Id="rId817" Type="http://schemas.openxmlformats.org/officeDocument/2006/relationships/oleObject" Target="embeddings/oleObject400.bin"/><Relationship Id="rId1447" Type="http://schemas.openxmlformats.org/officeDocument/2006/relationships/oleObject" Target="embeddings/oleObject714.bin"/><Relationship Id="rId1654" Type="http://schemas.openxmlformats.org/officeDocument/2006/relationships/image" Target="media/image822.wmf"/><Relationship Id="rId1861" Type="http://schemas.openxmlformats.org/officeDocument/2006/relationships/oleObject" Target="embeddings/oleObject921.bin"/><Relationship Id="rId2705" Type="http://schemas.openxmlformats.org/officeDocument/2006/relationships/oleObject" Target="embeddings/oleObject1343.bin"/><Relationship Id="rId2912" Type="http://schemas.openxmlformats.org/officeDocument/2006/relationships/image" Target="media/image1451.wmf"/><Relationship Id="rId1307" Type="http://schemas.openxmlformats.org/officeDocument/2006/relationships/oleObject" Target="embeddings/oleObject644.bin"/><Relationship Id="rId1514" Type="http://schemas.openxmlformats.org/officeDocument/2006/relationships/image" Target="media/image752.wmf"/><Relationship Id="rId1721" Type="http://schemas.openxmlformats.org/officeDocument/2006/relationships/oleObject" Target="embeddings/oleObject851.bin"/><Relationship Id="rId13" Type="http://schemas.openxmlformats.org/officeDocument/2006/relationships/hyperlink" Target="http://mrl.sci.utah.edu" TargetMode="External"/><Relationship Id="rId3479" Type="http://schemas.openxmlformats.org/officeDocument/2006/relationships/image" Target="media/image1735.wmf"/><Relationship Id="rId2288" Type="http://schemas.openxmlformats.org/officeDocument/2006/relationships/image" Target="media/image1142.wmf"/><Relationship Id="rId2495" Type="http://schemas.openxmlformats.org/officeDocument/2006/relationships/oleObject" Target="embeddings/oleObject1238.bin"/><Relationship Id="rId3339" Type="http://schemas.openxmlformats.org/officeDocument/2006/relationships/image" Target="media/image1665.wmf"/><Relationship Id="rId467" Type="http://schemas.openxmlformats.org/officeDocument/2006/relationships/image" Target="media/image228.wmf"/><Relationship Id="rId1097" Type="http://schemas.openxmlformats.org/officeDocument/2006/relationships/oleObject" Target="embeddings/oleObject540.bin"/><Relationship Id="rId2148" Type="http://schemas.openxmlformats.org/officeDocument/2006/relationships/image" Target="media/image1069.wmf"/><Relationship Id="rId3546" Type="http://schemas.openxmlformats.org/officeDocument/2006/relationships/oleObject" Target="embeddings/oleObject1763.bin"/><Relationship Id="rId674" Type="http://schemas.openxmlformats.org/officeDocument/2006/relationships/oleObject" Target="embeddings/oleObject328.bin"/><Relationship Id="rId881" Type="http://schemas.openxmlformats.org/officeDocument/2006/relationships/oleObject" Target="embeddings/oleObject432.bin"/><Relationship Id="rId2355" Type="http://schemas.openxmlformats.org/officeDocument/2006/relationships/oleObject" Target="embeddings/oleObject1165.bin"/><Relationship Id="rId2562" Type="http://schemas.openxmlformats.org/officeDocument/2006/relationships/image" Target="media/image1276.wmf"/><Relationship Id="rId3406" Type="http://schemas.openxmlformats.org/officeDocument/2006/relationships/oleObject" Target="embeddings/oleObject1693.bin"/><Relationship Id="rId3613" Type="http://schemas.openxmlformats.org/officeDocument/2006/relationships/image" Target="media/image1802.wmf"/><Relationship Id="rId327" Type="http://schemas.openxmlformats.org/officeDocument/2006/relationships/image" Target="media/image159.wmf"/><Relationship Id="rId534" Type="http://schemas.openxmlformats.org/officeDocument/2006/relationships/oleObject" Target="embeddings/oleObject258.bin"/><Relationship Id="rId741" Type="http://schemas.openxmlformats.org/officeDocument/2006/relationships/oleObject" Target="embeddings/oleObject362.bin"/><Relationship Id="rId1164" Type="http://schemas.openxmlformats.org/officeDocument/2006/relationships/image" Target="media/image576.wmf"/><Relationship Id="rId1371" Type="http://schemas.openxmlformats.org/officeDocument/2006/relationships/oleObject" Target="embeddings/oleObject676.bin"/><Relationship Id="rId2008" Type="http://schemas.openxmlformats.org/officeDocument/2006/relationships/image" Target="media/image999.wmf"/><Relationship Id="rId2215" Type="http://schemas.openxmlformats.org/officeDocument/2006/relationships/image" Target="media/image1104.png"/><Relationship Id="rId2422" Type="http://schemas.openxmlformats.org/officeDocument/2006/relationships/image" Target="media/image1207.emf"/><Relationship Id="rId601" Type="http://schemas.openxmlformats.org/officeDocument/2006/relationships/image" Target="media/image295.wmf"/><Relationship Id="rId1024" Type="http://schemas.openxmlformats.org/officeDocument/2006/relationships/image" Target="media/image506.wmf"/><Relationship Id="rId1231" Type="http://schemas.openxmlformats.org/officeDocument/2006/relationships/oleObject" Target="embeddings/oleObject607.bin"/><Relationship Id="rId3196" Type="http://schemas.openxmlformats.org/officeDocument/2006/relationships/image" Target="media/image1593.wmf"/><Relationship Id="rId3056" Type="http://schemas.openxmlformats.org/officeDocument/2006/relationships/image" Target="media/image1523.wmf"/><Relationship Id="rId3263" Type="http://schemas.openxmlformats.org/officeDocument/2006/relationships/image" Target="media/image1627.wmf"/><Relationship Id="rId3470" Type="http://schemas.openxmlformats.org/officeDocument/2006/relationships/oleObject" Target="embeddings/oleObject1725.bin"/><Relationship Id="rId184" Type="http://schemas.openxmlformats.org/officeDocument/2006/relationships/oleObject" Target="embeddings/oleObject84.bin"/><Relationship Id="rId391" Type="http://schemas.openxmlformats.org/officeDocument/2006/relationships/image" Target="media/image190.wmf"/><Relationship Id="rId1908" Type="http://schemas.openxmlformats.org/officeDocument/2006/relationships/image" Target="media/image949.wmf"/><Relationship Id="rId2072" Type="http://schemas.openxmlformats.org/officeDocument/2006/relationships/image" Target="media/image1031.wmf"/><Relationship Id="rId3123" Type="http://schemas.openxmlformats.org/officeDocument/2006/relationships/oleObject" Target="embeddings/oleObject1552.bin"/><Relationship Id="rId251" Type="http://schemas.openxmlformats.org/officeDocument/2006/relationships/image" Target="media/image121.wmf"/><Relationship Id="rId3330" Type="http://schemas.openxmlformats.org/officeDocument/2006/relationships/oleObject" Target="embeddings/oleObject1655.bin"/><Relationship Id="rId2889" Type="http://schemas.openxmlformats.org/officeDocument/2006/relationships/oleObject" Target="embeddings/oleObject1435.bin"/><Relationship Id="rId111" Type="http://schemas.openxmlformats.org/officeDocument/2006/relationships/oleObject" Target="embeddings/oleObject48.bin"/><Relationship Id="rId1698" Type="http://schemas.openxmlformats.org/officeDocument/2006/relationships/image" Target="media/image844.wmf"/><Relationship Id="rId2749" Type="http://schemas.openxmlformats.org/officeDocument/2006/relationships/oleObject" Target="embeddings/oleObject1365.bin"/><Relationship Id="rId2956" Type="http://schemas.openxmlformats.org/officeDocument/2006/relationships/image" Target="media/image1473.wmf"/><Relationship Id="rId928" Type="http://schemas.openxmlformats.org/officeDocument/2006/relationships/image" Target="media/image458.wmf"/><Relationship Id="rId1558" Type="http://schemas.openxmlformats.org/officeDocument/2006/relationships/image" Target="media/image774.wmf"/><Relationship Id="rId1765" Type="http://schemas.openxmlformats.org/officeDocument/2006/relationships/oleObject" Target="embeddings/oleObject873.bin"/><Relationship Id="rId2609" Type="http://schemas.openxmlformats.org/officeDocument/2006/relationships/oleObject" Target="embeddings/oleObject1295.bin"/><Relationship Id="rId57" Type="http://schemas.openxmlformats.org/officeDocument/2006/relationships/oleObject" Target="embeddings/oleObject21.bin"/><Relationship Id="rId1418" Type="http://schemas.openxmlformats.org/officeDocument/2006/relationships/image" Target="media/image704.wmf"/><Relationship Id="rId1972" Type="http://schemas.openxmlformats.org/officeDocument/2006/relationships/image" Target="media/image981.wmf"/><Relationship Id="rId2816" Type="http://schemas.openxmlformats.org/officeDocument/2006/relationships/image" Target="media/image1403.emf"/><Relationship Id="rId1625" Type="http://schemas.openxmlformats.org/officeDocument/2006/relationships/oleObject" Target="embeddings/oleObject803.bin"/><Relationship Id="rId1832" Type="http://schemas.openxmlformats.org/officeDocument/2006/relationships/image" Target="media/image911.wmf"/><Relationship Id="rId2399" Type="http://schemas.openxmlformats.org/officeDocument/2006/relationships/oleObject" Target="embeddings/oleObject1187.bin"/><Relationship Id="rId578" Type="http://schemas.openxmlformats.org/officeDocument/2006/relationships/oleObject" Target="embeddings/oleObject280.bin"/><Relationship Id="rId785" Type="http://schemas.openxmlformats.org/officeDocument/2006/relationships/oleObject" Target="embeddings/oleObject384.bin"/><Relationship Id="rId992" Type="http://schemas.openxmlformats.org/officeDocument/2006/relationships/image" Target="media/image490.wmf"/><Relationship Id="rId2259" Type="http://schemas.openxmlformats.org/officeDocument/2006/relationships/oleObject" Target="embeddings/oleObject1117.bin"/><Relationship Id="rId2466" Type="http://schemas.openxmlformats.org/officeDocument/2006/relationships/image" Target="media/image1228.wmf"/><Relationship Id="rId2673" Type="http://schemas.openxmlformats.org/officeDocument/2006/relationships/oleObject" Target="embeddings/oleObject1327.bin"/><Relationship Id="rId2880" Type="http://schemas.openxmlformats.org/officeDocument/2006/relationships/image" Target="media/image1435.wmf"/><Relationship Id="rId3517" Type="http://schemas.openxmlformats.org/officeDocument/2006/relationships/image" Target="media/image1754.wmf"/><Relationship Id="rId438" Type="http://schemas.openxmlformats.org/officeDocument/2006/relationships/oleObject" Target="embeddings/oleObject210.bin"/><Relationship Id="rId645" Type="http://schemas.openxmlformats.org/officeDocument/2006/relationships/image" Target="media/image317.wmf"/><Relationship Id="rId852" Type="http://schemas.openxmlformats.org/officeDocument/2006/relationships/image" Target="media/image420.wmf"/><Relationship Id="rId1068" Type="http://schemas.openxmlformats.org/officeDocument/2006/relationships/image" Target="media/image528.wmf"/><Relationship Id="rId1275" Type="http://schemas.openxmlformats.org/officeDocument/2006/relationships/oleObject" Target="embeddings/oleObject629.bin"/><Relationship Id="rId1482" Type="http://schemas.openxmlformats.org/officeDocument/2006/relationships/image" Target="media/image736.wmf"/><Relationship Id="rId2119" Type="http://schemas.openxmlformats.org/officeDocument/2006/relationships/oleObject" Target="embeddings/oleObject1050.bin"/><Relationship Id="rId2326" Type="http://schemas.openxmlformats.org/officeDocument/2006/relationships/image" Target="media/image1161.wmf"/><Relationship Id="rId2533" Type="http://schemas.openxmlformats.org/officeDocument/2006/relationships/oleObject" Target="embeddings/oleObject1257.bin"/><Relationship Id="rId2740" Type="http://schemas.openxmlformats.org/officeDocument/2006/relationships/image" Target="media/image1365.emf"/><Relationship Id="rId505" Type="http://schemas.openxmlformats.org/officeDocument/2006/relationships/image" Target="media/image247.wmf"/><Relationship Id="rId712" Type="http://schemas.openxmlformats.org/officeDocument/2006/relationships/image" Target="media/image350.wmf"/><Relationship Id="rId1135" Type="http://schemas.openxmlformats.org/officeDocument/2006/relationships/oleObject" Target="embeddings/oleObject559.bin"/><Relationship Id="rId1342" Type="http://schemas.openxmlformats.org/officeDocument/2006/relationships/image" Target="media/image666.wmf"/><Relationship Id="rId1202" Type="http://schemas.openxmlformats.org/officeDocument/2006/relationships/image" Target="media/image595.wmf"/><Relationship Id="rId2600" Type="http://schemas.openxmlformats.org/officeDocument/2006/relationships/image" Target="media/image1295.wmf"/><Relationship Id="rId3167" Type="http://schemas.openxmlformats.org/officeDocument/2006/relationships/oleObject" Target="embeddings/oleObject1574.bin"/><Relationship Id="rId295" Type="http://schemas.openxmlformats.org/officeDocument/2006/relationships/image" Target="media/image143.wmf"/><Relationship Id="rId3374" Type="http://schemas.openxmlformats.org/officeDocument/2006/relationships/oleObject" Target="embeddings/oleObject1677.bin"/><Relationship Id="rId3581" Type="http://schemas.openxmlformats.org/officeDocument/2006/relationships/image" Target="media/image1786.wmf"/><Relationship Id="rId2183" Type="http://schemas.openxmlformats.org/officeDocument/2006/relationships/oleObject" Target="embeddings/oleObject1082.bin"/><Relationship Id="rId2390" Type="http://schemas.openxmlformats.org/officeDocument/2006/relationships/image" Target="media/image1193.wmf"/><Relationship Id="rId3027" Type="http://schemas.openxmlformats.org/officeDocument/2006/relationships/oleObject" Target="embeddings/oleObject1504.bin"/><Relationship Id="rId3234" Type="http://schemas.openxmlformats.org/officeDocument/2006/relationships/oleObject" Target="embeddings/oleObject1607.bin"/><Relationship Id="rId3441" Type="http://schemas.openxmlformats.org/officeDocument/2006/relationships/image" Target="media/image1716.wmf"/><Relationship Id="rId155" Type="http://schemas.openxmlformats.org/officeDocument/2006/relationships/image" Target="media/image73.wmf"/><Relationship Id="rId362" Type="http://schemas.openxmlformats.org/officeDocument/2006/relationships/oleObject" Target="embeddings/oleObject172.bin"/><Relationship Id="rId2043" Type="http://schemas.openxmlformats.org/officeDocument/2006/relationships/oleObject" Target="embeddings/oleObject1012.bin"/><Relationship Id="rId2250" Type="http://schemas.openxmlformats.org/officeDocument/2006/relationships/oleObject" Target="embeddings/oleObject1113.bin"/><Relationship Id="rId3301" Type="http://schemas.openxmlformats.org/officeDocument/2006/relationships/image" Target="media/image1646.wmf"/><Relationship Id="rId222" Type="http://schemas.openxmlformats.org/officeDocument/2006/relationships/oleObject" Target="embeddings/oleObject103.bin"/><Relationship Id="rId2110" Type="http://schemas.openxmlformats.org/officeDocument/2006/relationships/image" Target="media/image1050.wmf"/><Relationship Id="rId1669" Type="http://schemas.openxmlformats.org/officeDocument/2006/relationships/oleObject" Target="embeddings/oleObject825.bin"/><Relationship Id="rId1876" Type="http://schemas.openxmlformats.org/officeDocument/2006/relationships/image" Target="media/image933.wmf"/><Relationship Id="rId2927" Type="http://schemas.openxmlformats.org/officeDocument/2006/relationships/oleObject" Target="embeddings/oleObject1454.bin"/><Relationship Id="rId3091" Type="http://schemas.openxmlformats.org/officeDocument/2006/relationships/oleObject" Target="embeddings/oleObject1536.bin"/><Relationship Id="rId1529" Type="http://schemas.openxmlformats.org/officeDocument/2006/relationships/oleObject" Target="embeddings/oleObject755.bin"/><Relationship Id="rId1736" Type="http://schemas.openxmlformats.org/officeDocument/2006/relationships/image" Target="media/image863.wmf"/><Relationship Id="rId1943" Type="http://schemas.openxmlformats.org/officeDocument/2006/relationships/oleObject" Target="embeddings/oleObject962.bin"/><Relationship Id="rId28" Type="http://schemas.openxmlformats.org/officeDocument/2006/relationships/image" Target="media/image9.wmf"/><Relationship Id="rId1803" Type="http://schemas.openxmlformats.org/officeDocument/2006/relationships/oleObject" Target="embeddings/oleObject892.bin"/><Relationship Id="rId689" Type="http://schemas.openxmlformats.org/officeDocument/2006/relationships/image" Target="media/image339.wmf"/><Relationship Id="rId896" Type="http://schemas.openxmlformats.org/officeDocument/2006/relationships/image" Target="media/image442.wmf"/><Relationship Id="rId2577" Type="http://schemas.openxmlformats.org/officeDocument/2006/relationships/oleObject" Target="embeddings/oleObject1279.bin"/><Relationship Id="rId2784" Type="http://schemas.openxmlformats.org/officeDocument/2006/relationships/image" Target="media/image1387.emf"/><Relationship Id="rId3628" Type="http://schemas.openxmlformats.org/officeDocument/2006/relationships/oleObject" Target="embeddings/oleObject1804.bin"/><Relationship Id="rId549" Type="http://schemas.openxmlformats.org/officeDocument/2006/relationships/image" Target="media/image269.wmf"/><Relationship Id="rId756" Type="http://schemas.openxmlformats.org/officeDocument/2006/relationships/image" Target="media/image372.wmf"/><Relationship Id="rId1179" Type="http://schemas.openxmlformats.org/officeDocument/2006/relationships/oleObject" Target="embeddings/oleObject581.bin"/><Relationship Id="rId1386" Type="http://schemas.openxmlformats.org/officeDocument/2006/relationships/image" Target="media/image688.wmf"/><Relationship Id="rId1593" Type="http://schemas.openxmlformats.org/officeDocument/2006/relationships/oleObject" Target="embeddings/oleObject787.bin"/><Relationship Id="rId2437" Type="http://schemas.openxmlformats.org/officeDocument/2006/relationships/oleObject" Target="embeddings/oleObject1209.bin"/><Relationship Id="rId2991" Type="http://schemas.openxmlformats.org/officeDocument/2006/relationships/oleObject" Target="embeddings/oleObject1486.bin"/><Relationship Id="rId409" Type="http://schemas.openxmlformats.org/officeDocument/2006/relationships/image" Target="media/image199.wmf"/><Relationship Id="rId963" Type="http://schemas.openxmlformats.org/officeDocument/2006/relationships/oleObject" Target="embeddings/oleObject473.bin"/><Relationship Id="rId1039" Type="http://schemas.openxmlformats.org/officeDocument/2006/relationships/oleObject" Target="embeddings/oleObject511.bin"/><Relationship Id="rId1246" Type="http://schemas.openxmlformats.org/officeDocument/2006/relationships/image" Target="media/image617.wmf"/><Relationship Id="rId2644" Type="http://schemas.openxmlformats.org/officeDocument/2006/relationships/image" Target="media/image1317.wmf"/><Relationship Id="rId2851" Type="http://schemas.openxmlformats.org/officeDocument/2006/relationships/oleObject" Target="embeddings/oleObject1416.bin"/><Relationship Id="rId92" Type="http://schemas.openxmlformats.org/officeDocument/2006/relationships/image" Target="media/image41.wmf"/><Relationship Id="rId616" Type="http://schemas.openxmlformats.org/officeDocument/2006/relationships/oleObject" Target="embeddings/oleObject299.bin"/><Relationship Id="rId823" Type="http://schemas.openxmlformats.org/officeDocument/2006/relationships/oleObject" Target="embeddings/oleObject403.bin"/><Relationship Id="rId1453" Type="http://schemas.openxmlformats.org/officeDocument/2006/relationships/oleObject" Target="embeddings/oleObject717.bin"/><Relationship Id="rId1660" Type="http://schemas.openxmlformats.org/officeDocument/2006/relationships/image" Target="media/image825.wmf"/><Relationship Id="rId2504" Type="http://schemas.openxmlformats.org/officeDocument/2006/relationships/image" Target="media/image1247.wmf"/><Relationship Id="rId2711" Type="http://schemas.openxmlformats.org/officeDocument/2006/relationships/oleObject" Target="embeddings/oleObject1346.bin"/><Relationship Id="rId1106" Type="http://schemas.openxmlformats.org/officeDocument/2006/relationships/image" Target="media/image547.wmf"/><Relationship Id="rId1313" Type="http://schemas.openxmlformats.org/officeDocument/2006/relationships/oleObject" Target="embeddings/oleObject647.bin"/><Relationship Id="rId1520" Type="http://schemas.openxmlformats.org/officeDocument/2006/relationships/image" Target="media/image755.wmf"/><Relationship Id="rId3278" Type="http://schemas.openxmlformats.org/officeDocument/2006/relationships/oleObject" Target="embeddings/oleObject1629.bin"/><Relationship Id="rId3485" Type="http://schemas.openxmlformats.org/officeDocument/2006/relationships/image" Target="media/image1738.wmf"/><Relationship Id="rId199" Type="http://schemas.openxmlformats.org/officeDocument/2006/relationships/image" Target="media/image95.wmf"/><Relationship Id="rId2087" Type="http://schemas.openxmlformats.org/officeDocument/2006/relationships/oleObject" Target="embeddings/oleObject1034.bin"/><Relationship Id="rId2294" Type="http://schemas.openxmlformats.org/officeDocument/2006/relationships/image" Target="media/image1145.wmf"/><Relationship Id="rId3138" Type="http://schemas.openxmlformats.org/officeDocument/2006/relationships/image" Target="media/image1564.wmf"/><Relationship Id="rId3345" Type="http://schemas.openxmlformats.org/officeDocument/2006/relationships/image" Target="media/image1668.wmf"/><Relationship Id="rId3552" Type="http://schemas.openxmlformats.org/officeDocument/2006/relationships/oleObject" Target="embeddings/oleObject1766.bin"/><Relationship Id="rId266" Type="http://schemas.openxmlformats.org/officeDocument/2006/relationships/oleObject" Target="embeddings/oleObject125.bin"/><Relationship Id="rId473" Type="http://schemas.openxmlformats.org/officeDocument/2006/relationships/image" Target="media/image231.wmf"/><Relationship Id="rId680" Type="http://schemas.openxmlformats.org/officeDocument/2006/relationships/oleObject" Target="embeddings/oleObject331.bin"/><Relationship Id="rId2154" Type="http://schemas.openxmlformats.org/officeDocument/2006/relationships/image" Target="media/image1072.wmf"/><Relationship Id="rId2361" Type="http://schemas.openxmlformats.org/officeDocument/2006/relationships/oleObject" Target="embeddings/oleObject1168.bin"/><Relationship Id="rId3205" Type="http://schemas.openxmlformats.org/officeDocument/2006/relationships/oleObject" Target="embeddings/oleObject1593.bin"/><Relationship Id="rId3412" Type="http://schemas.openxmlformats.org/officeDocument/2006/relationships/oleObject" Target="embeddings/oleObject1696.bin"/><Relationship Id="rId126" Type="http://schemas.openxmlformats.org/officeDocument/2006/relationships/image" Target="media/image58.wmf"/><Relationship Id="rId333" Type="http://schemas.openxmlformats.org/officeDocument/2006/relationships/image" Target="media/image162.wmf"/><Relationship Id="rId540" Type="http://schemas.openxmlformats.org/officeDocument/2006/relationships/oleObject" Target="embeddings/oleObject261.bin"/><Relationship Id="rId1170" Type="http://schemas.openxmlformats.org/officeDocument/2006/relationships/image" Target="media/image579.wmf"/><Relationship Id="rId2014" Type="http://schemas.openxmlformats.org/officeDocument/2006/relationships/image" Target="media/image1002.wmf"/><Relationship Id="rId2221" Type="http://schemas.openxmlformats.org/officeDocument/2006/relationships/image" Target="media/image1108.wmf"/><Relationship Id="rId1030" Type="http://schemas.openxmlformats.org/officeDocument/2006/relationships/image" Target="media/image509.wmf"/><Relationship Id="rId400" Type="http://schemas.openxmlformats.org/officeDocument/2006/relationships/oleObject" Target="embeddings/oleObject191.bin"/><Relationship Id="rId1987" Type="http://schemas.openxmlformats.org/officeDocument/2006/relationships/oleObject" Target="embeddings/oleObject984.bin"/><Relationship Id="rId1847" Type="http://schemas.openxmlformats.org/officeDocument/2006/relationships/oleObject" Target="embeddings/oleObject914.bin"/><Relationship Id="rId1707" Type="http://schemas.openxmlformats.org/officeDocument/2006/relationships/oleObject" Target="embeddings/oleObject844.bin"/><Relationship Id="rId3062" Type="http://schemas.openxmlformats.org/officeDocument/2006/relationships/image" Target="media/image1526.wmf"/><Relationship Id="rId190" Type="http://schemas.openxmlformats.org/officeDocument/2006/relationships/oleObject" Target="embeddings/oleObject87.bin"/><Relationship Id="rId1914" Type="http://schemas.openxmlformats.org/officeDocument/2006/relationships/image" Target="media/image952.wmf"/><Relationship Id="rId2688" Type="http://schemas.openxmlformats.org/officeDocument/2006/relationships/image" Target="media/image1339.wmf"/><Relationship Id="rId2895" Type="http://schemas.openxmlformats.org/officeDocument/2006/relationships/oleObject" Target="embeddings/oleObject1438.bin"/><Relationship Id="rId867" Type="http://schemas.openxmlformats.org/officeDocument/2006/relationships/oleObject" Target="embeddings/oleObject425.bin"/><Relationship Id="rId1497" Type="http://schemas.openxmlformats.org/officeDocument/2006/relationships/oleObject" Target="embeddings/oleObject739.bin"/><Relationship Id="rId2548" Type="http://schemas.openxmlformats.org/officeDocument/2006/relationships/image" Target="media/image1269.wmf"/><Relationship Id="rId2755" Type="http://schemas.openxmlformats.org/officeDocument/2006/relationships/oleObject" Target="embeddings/oleObject1368.bin"/><Relationship Id="rId2962" Type="http://schemas.openxmlformats.org/officeDocument/2006/relationships/image" Target="media/image1476.emf"/><Relationship Id="rId727" Type="http://schemas.openxmlformats.org/officeDocument/2006/relationships/oleObject" Target="embeddings/oleObject355.bin"/><Relationship Id="rId934" Type="http://schemas.openxmlformats.org/officeDocument/2006/relationships/image" Target="media/image461.wmf"/><Relationship Id="rId1357" Type="http://schemas.openxmlformats.org/officeDocument/2006/relationships/oleObject" Target="embeddings/oleObject669.bin"/><Relationship Id="rId1564" Type="http://schemas.openxmlformats.org/officeDocument/2006/relationships/image" Target="media/image777.wmf"/><Relationship Id="rId1771" Type="http://schemas.openxmlformats.org/officeDocument/2006/relationships/oleObject" Target="embeddings/oleObject876.bin"/><Relationship Id="rId2408" Type="http://schemas.openxmlformats.org/officeDocument/2006/relationships/image" Target="media/image1202.wmf"/><Relationship Id="rId2615" Type="http://schemas.openxmlformats.org/officeDocument/2006/relationships/oleObject" Target="embeddings/oleObject1298.bin"/><Relationship Id="rId2822" Type="http://schemas.openxmlformats.org/officeDocument/2006/relationships/image" Target="media/image1406.emf"/><Relationship Id="rId63" Type="http://schemas.openxmlformats.org/officeDocument/2006/relationships/oleObject" Target="embeddings/oleObject24.bin"/><Relationship Id="rId1217" Type="http://schemas.openxmlformats.org/officeDocument/2006/relationships/oleObject" Target="embeddings/oleObject600.bin"/><Relationship Id="rId1424" Type="http://schemas.openxmlformats.org/officeDocument/2006/relationships/image" Target="media/image707.wmf"/><Relationship Id="rId1631" Type="http://schemas.openxmlformats.org/officeDocument/2006/relationships/oleObject" Target="embeddings/oleObject806.bin"/><Relationship Id="rId3389" Type="http://schemas.openxmlformats.org/officeDocument/2006/relationships/image" Target="media/image1690.wmf"/><Relationship Id="rId3596" Type="http://schemas.openxmlformats.org/officeDocument/2006/relationships/oleObject" Target="embeddings/oleObject1788.bin"/><Relationship Id="rId2198" Type="http://schemas.openxmlformats.org/officeDocument/2006/relationships/image" Target="media/image1094.wmf"/><Relationship Id="rId3249" Type="http://schemas.openxmlformats.org/officeDocument/2006/relationships/image" Target="media/image1620.wmf"/><Relationship Id="rId3456" Type="http://schemas.openxmlformats.org/officeDocument/2006/relationships/oleObject" Target="embeddings/oleObject1718.bin"/><Relationship Id="rId377" Type="http://schemas.openxmlformats.org/officeDocument/2006/relationships/image" Target="media/image183.wmf"/><Relationship Id="rId584" Type="http://schemas.openxmlformats.org/officeDocument/2006/relationships/oleObject" Target="embeddings/oleObject283.bin"/><Relationship Id="rId2058" Type="http://schemas.openxmlformats.org/officeDocument/2006/relationships/image" Target="media/image1024.wmf"/><Relationship Id="rId2265" Type="http://schemas.openxmlformats.org/officeDocument/2006/relationships/oleObject" Target="embeddings/oleObject1120.bin"/><Relationship Id="rId3109" Type="http://schemas.openxmlformats.org/officeDocument/2006/relationships/oleObject" Target="embeddings/oleObject1545.bin"/><Relationship Id="rId237" Type="http://schemas.openxmlformats.org/officeDocument/2006/relationships/image" Target="media/image114.wmf"/><Relationship Id="rId791" Type="http://schemas.openxmlformats.org/officeDocument/2006/relationships/oleObject" Target="embeddings/oleObject387.bin"/><Relationship Id="rId1074" Type="http://schemas.openxmlformats.org/officeDocument/2006/relationships/image" Target="media/image531.wmf"/><Relationship Id="rId2472" Type="http://schemas.openxmlformats.org/officeDocument/2006/relationships/image" Target="media/image1231.wmf"/><Relationship Id="rId3316" Type="http://schemas.openxmlformats.org/officeDocument/2006/relationships/oleObject" Target="embeddings/oleObject1648.bin"/><Relationship Id="rId3523" Type="http://schemas.openxmlformats.org/officeDocument/2006/relationships/image" Target="media/image1757.wmf"/><Relationship Id="rId444" Type="http://schemas.openxmlformats.org/officeDocument/2006/relationships/oleObject" Target="embeddings/oleObject213.bin"/><Relationship Id="rId651" Type="http://schemas.openxmlformats.org/officeDocument/2006/relationships/image" Target="media/image320.wmf"/><Relationship Id="rId1281" Type="http://schemas.openxmlformats.org/officeDocument/2006/relationships/oleObject" Target="embeddings/oleObject632.bin"/><Relationship Id="rId2125" Type="http://schemas.openxmlformats.org/officeDocument/2006/relationships/oleObject" Target="embeddings/oleObject1053.bin"/><Relationship Id="rId2332" Type="http://schemas.openxmlformats.org/officeDocument/2006/relationships/image" Target="media/image1164.wmf"/><Relationship Id="rId304" Type="http://schemas.openxmlformats.org/officeDocument/2006/relationships/oleObject" Target="embeddings/oleObject144.bin"/><Relationship Id="rId511" Type="http://schemas.openxmlformats.org/officeDocument/2006/relationships/image" Target="media/image250.wmf"/><Relationship Id="rId1141" Type="http://schemas.openxmlformats.org/officeDocument/2006/relationships/oleObject" Target="embeddings/oleObject562.bin"/><Relationship Id="rId1001" Type="http://schemas.openxmlformats.org/officeDocument/2006/relationships/oleObject" Target="embeddings/oleObject492.bin"/><Relationship Id="rId1958" Type="http://schemas.openxmlformats.org/officeDocument/2006/relationships/image" Target="media/image974.wmf"/><Relationship Id="rId3173" Type="http://schemas.openxmlformats.org/officeDocument/2006/relationships/oleObject" Target="embeddings/oleObject1577.bin"/><Relationship Id="rId3380" Type="http://schemas.openxmlformats.org/officeDocument/2006/relationships/oleObject" Target="embeddings/oleObject1680.bin"/><Relationship Id="rId1818" Type="http://schemas.openxmlformats.org/officeDocument/2006/relationships/image" Target="media/image904.wmf"/><Relationship Id="rId3033" Type="http://schemas.openxmlformats.org/officeDocument/2006/relationships/oleObject" Target="embeddings/oleObject1507.bin"/><Relationship Id="rId3240" Type="http://schemas.openxmlformats.org/officeDocument/2006/relationships/oleObject" Target="embeddings/oleObject1610.bin"/><Relationship Id="rId161" Type="http://schemas.openxmlformats.org/officeDocument/2006/relationships/image" Target="media/image76.wmf"/><Relationship Id="rId2799" Type="http://schemas.openxmlformats.org/officeDocument/2006/relationships/oleObject" Target="embeddings/oleObject1390.bin"/><Relationship Id="rId3100" Type="http://schemas.openxmlformats.org/officeDocument/2006/relationships/image" Target="media/image1545.wmf"/><Relationship Id="rId978" Type="http://schemas.openxmlformats.org/officeDocument/2006/relationships/image" Target="media/image483.wmf"/><Relationship Id="rId2659" Type="http://schemas.openxmlformats.org/officeDocument/2006/relationships/oleObject" Target="embeddings/oleObject1320.bin"/><Relationship Id="rId2866" Type="http://schemas.openxmlformats.org/officeDocument/2006/relationships/image" Target="media/image1428.wmf"/><Relationship Id="rId838" Type="http://schemas.openxmlformats.org/officeDocument/2006/relationships/image" Target="media/image413.wmf"/><Relationship Id="rId1468" Type="http://schemas.openxmlformats.org/officeDocument/2006/relationships/image" Target="media/image729.wmf"/><Relationship Id="rId1675" Type="http://schemas.openxmlformats.org/officeDocument/2006/relationships/oleObject" Target="embeddings/oleObject828.bin"/><Relationship Id="rId1882" Type="http://schemas.openxmlformats.org/officeDocument/2006/relationships/image" Target="media/image936.wmf"/><Relationship Id="rId2519" Type="http://schemas.openxmlformats.org/officeDocument/2006/relationships/oleObject" Target="embeddings/oleObject1250.bin"/><Relationship Id="rId2726" Type="http://schemas.openxmlformats.org/officeDocument/2006/relationships/image" Target="media/image1358.emf"/><Relationship Id="rId1328" Type="http://schemas.openxmlformats.org/officeDocument/2006/relationships/image" Target="media/image659.wmf"/><Relationship Id="rId1535" Type="http://schemas.openxmlformats.org/officeDocument/2006/relationships/oleObject" Target="embeddings/oleObject758.bin"/><Relationship Id="rId2933" Type="http://schemas.openxmlformats.org/officeDocument/2006/relationships/oleObject" Target="embeddings/oleObject1457.bin"/><Relationship Id="rId905" Type="http://schemas.openxmlformats.org/officeDocument/2006/relationships/oleObject" Target="embeddings/oleObject444.bin"/><Relationship Id="rId1742" Type="http://schemas.openxmlformats.org/officeDocument/2006/relationships/image" Target="media/image866.wmf"/><Relationship Id="rId34" Type="http://schemas.openxmlformats.org/officeDocument/2006/relationships/image" Target="media/image12.wmf"/><Relationship Id="rId1602" Type="http://schemas.openxmlformats.org/officeDocument/2006/relationships/image" Target="media/image796.wmf"/><Relationship Id="rId3567" Type="http://schemas.openxmlformats.org/officeDocument/2006/relationships/image" Target="media/image1779.wmf"/><Relationship Id="rId488" Type="http://schemas.openxmlformats.org/officeDocument/2006/relationships/oleObject" Target="embeddings/oleObject235.bin"/><Relationship Id="rId695" Type="http://schemas.openxmlformats.org/officeDocument/2006/relationships/oleObject" Target="embeddings/oleObject339.bin"/><Relationship Id="rId2169" Type="http://schemas.openxmlformats.org/officeDocument/2006/relationships/oleObject" Target="embeddings/oleObject1075.bin"/><Relationship Id="rId2376" Type="http://schemas.openxmlformats.org/officeDocument/2006/relationships/image" Target="media/image1186.wmf"/><Relationship Id="rId2583" Type="http://schemas.openxmlformats.org/officeDocument/2006/relationships/oleObject" Target="embeddings/oleObject1282.bin"/><Relationship Id="rId2790" Type="http://schemas.openxmlformats.org/officeDocument/2006/relationships/image" Target="media/image1390.emf"/><Relationship Id="rId3427" Type="http://schemas.openxmlformats.org/officeDocument/2006/relationships/image" Target="media/image1709.wmf"/><Relationship Id="rId3634" Type="http://schemas.openxmlformats.org/officeDocument/2006/relationships/oleObject" Target="embeddings/oleObject1807.bin"/><Relationship Id="rId348" Type="http://schemas.openxmlformats.org/officeDocument/2006/relationships/oleObject" Target="embeddings/oleObject166.bin"/><Relationship Id="rId555" Type="http://schemas.openxmlformats.org/officeDocument/2006/relationships/image" Target="media/image272.wmf"/><Relationship Id="rId762" Type="http://schemas.openxmlformats.org/officeDocument/2006/relationships/image" Target="media/image375.wmf"/><Relationship Id="rId1185" Type="http://schemas.openxmlformats.org/officeDocument/2006/relationships/oleObject" Target="embeddings/oleObject584.bin"/><Relationship Id="rId1392" Type="http://schemas.openxmlformats.org/officeDocument/2006/relationships/image" Target="media/image691.wmf"/><Relationship Id="rId2029" Type="http://schemas.openxmlformats.org/officeDocument/2006/relationships/oleObject" Target="embeddings/oleObject1005.bin"/><Relationship Id="rId2236" Type="http://schemas.openxmlformats.org/officeDocument/2006/relationships/oleObject" Target="embeddings/oleObject1106.bin"/><Relationship Id="rId2443" Type="http://schemas.openxmlformats.org/officeDocument/2006/relationships/oleObject" Target="embeddings/oleObject1212.bin"/><Relationship Id="rId2650" Type="http://schemas.openxmlformats.org/officeDocument/2006/relationships/image" Target="media/image1320.wmf"/><Relationship Id="rId208" Type="http://schemas.openxmlformats.org/officeDocument/2006/relationships/oleObject" Target="embeddings/oleObject96.bin"/><Relationship Id="rId415" Type="http://schemas.openxmlformats.org/officeDocument/2006/relationships/image" Target="media/image202.wmf"/><Relationship Id="rId622" Type="http://schemas.openxmlformats.org/officeDocument/2006/relationships/oleObject" Target="embeddings/oleObject302.bin"/><Relationship Id="rId1045" Type="http://schemas.openxmlformats.org/officeDocument/2006/relationships/oleObject" Target="embeddings/oleObject514.bin"/><Relationship Id="rId1252" Type="http://schemas.openxmlformats.org/officeDocument/2006/relationships/image" Target="media/image620.wmf"/><Relationship Id="rId2303" Type="http://schemas.openxmlformats.org/officeDocument/2006/relationships/oleObject" Target="embeddings/oleObject1139.bin"/><Relationship Id="rId2510" Type="http://schemas.openxmlformats.org/officeDocument/2006/relationships/image" Target="media/image1250.wmf"/><Relationship Id="rId1112" Type="http://schemas.openxmlformats.org/officeDocument/2006/relationships/image" Target="media/image550.wmf"/><Relationship Id="rId3077" Type="http://schemas.openxmlformats.org/officeDocument/2006/relationships/oleObject" Target="embeddings/oleObject1529.bin"/><Relationship Id="rId3284" Type="http://schemas.openxmlformats.org/officeDocument/2006/relationships/oleObject" Target="embeddings/oleObject1632.bin"/><Relationship Id="rId1929" Type="http://schemas.openxmlformats.org/officeDocument/2006/relationships/oleObject" Target="embeddings/oleObject955.bin"/><Relationship Id="rId2093" Type="http://schemas.openxmlformats.org/officeDocument/2006/relationships/oleObject" Target="embeddings/oleObject1037.bin"/><Relationship Id="rId3491" Type="http://schemas.openxmlformats.org/officeDocument/2006/relationships/image" Target="media/image1741.wmf"/><Relationship Id="rId3144" Type="http://schemas.openxmlformats.org/officeDocument/2006/relationships/image" Target="media/image1567.wmf"/><Relationship Id="rId3351" Type="http://schemas.openxmlformats.org/officeDocument/2006/relationships/image" Target="media/image1671.wmf"/><Relationship Id="rId272" Type="http://schemas.openxmlformats.org/officeDocument/2006/relationships/oleObject" Target="embeddings/oleObject128.bin"/><Relationship Id="rId2160" Type="http://schemas.openxmlformats.org/officeDocument/2006/relationships/image" Target="media/image1075.wmf"/><Relationship Id="rId3004" Type="http://schemas.openxmlformats.org/officeDocument/2006/relationships/image" Target="media/image1497.wmf"/><Relationship Id="rId3211" Type="http://schemas.openxmlformats.org/officeDocument/2006/relationships/image" Target="media/image1601.wmf"/><Relationship Id="rId132" Type="http://schemas.openxmlformats.org/officeDocument/2006/relationships/image" Target="media/image61.wmf"/><Relationship Id="rId2020" Type="http://schemas.openxmlformats.org/officeDocument/2006/relationships/image" Target="media/image1005.wmf"/><Relationship Id="rId1579" Type="http://schemas.openxmlformats.org/officeDocument/2006/relationships/oleObject" Target="embeddings/oleObject780.bin"/><Relationship Id="rId2977" Type="http://schemas.openxmlformats.org/officeDocument/2006/relationships/oleObject" Target="embeddings/oleObject1479.bin"/><Relationship Id="rId949" Type="http://schemas.openxmlformats.org/officeDocument/2006/relationships/oleObject" Target="embeddings/oleObject466.bin"/><Relationship Id="rId1786" Type="http://schemas.openxmlformats.org/officeDocument/2006/relationships/image" Target="media/image888.wmf"/><Relationship Id="rId1993" Type="http://schemas.openxmlformats.org/officeDocument/2006/relationships/oleObject" Target="embeddings/oleObject987.bin"/><Relationship Id="rId2837" Type="http://schemas.openxmlformats.org/officeDocument/2006/relationships/oleObject" Target="embeddings/oleObject1409.bin"/><Relationship Id="rId78" Type="http://schemas.openxmlformats.org/officeDocument/2006/relationships/image" Target="media/image34.wmf"/><Relationship Id="rId809" Type="http://schemas.openxmlformats.org/officeDocument/2006/relationships/oleObject" Target="embeddings/oleObject396.bin"/><Relationship Id="rId1439" Type="http://schemas.openxmlformats.org/officeDocument/2006/relationships/oleObject" Target="embeddings/oleObject710.bin"/><Relationship Id="rId1646" Type="http://schemas.openxmlformats.org/officeDocument/2006/relationships/image" Target="media/image818.wmf"/><Relationship Id="rId1853" Type="http://schemas.openxmlformats.org/officeDocument/2006/relationships/oleObject" Target="embeddings/oleObject917.bin"/><Relationship Id="rId2904" Type="http://schemas.openxmlformats.org/officeDocument/2006/relationships/image" Target="media/image1447.wmf"/><Relationship Id="rId1506" Type="http://schemas.openxmlformats.org/officeDocument/2006/relationships/image" Target="media/image748.wmf"/><Relationship Id="rId1713" Type="http://schemas.openxmlformats.org/officeDocument/2006/relationships/oleObject" Target="embeddings/oleObject847.bin"/><Relationship Id="rId1920" Type="http://schemas.openxmlformats.org/officeDocument/2006/relationships/image" Target="media/image955.wmf"/><Relationship Id="rId599" Type="http://schemas.openxmlformats.org/officeDocument/2006/relationships/image" Target="media/image294.wmf"/><Relationship Id="rId2487" Type="http://schemas.openxmlformats.org/officeDocument/2006/relationships/oleObject" Target="embeddings/oleObject1234.bin"/><Relationship Id="rId2694" Type="http://schemas.openxmlformats.org/officeDocument/2006/relationships/image" Target="media/image1342.wmf"/><Relationship Id="rId3538" Type="http://schemas.openxmlformats.org/officeDocument/2006/relationships/oleObject" Target="embeddings/oleObject1759.bin"/><Relationship Id="rId459" Type="http://schemas.openxmlformats.org/officeDocument/2006/relationships/image" Target="media/image224.wmf"/><Relationship Id="rId666" Type="http://schemas.openxmlformats.org/officeDocument/2006/relationships/oleObject" Target="embeddings/oleObject324.bin"/><Relationship Id="rId873" Type="http://schemas.openxmlformats.org/officeDocument/2006/relationships/oleObject" Target="embeddings/oleObject428.bin"/><Relationship Id="rId1089" Type="http://schemas.openxmlformats.org/officeDocument/2006/relationships/oleObject" Target="embeddings/oleObject536.bin"/><Relationship Id="rId1296" Type="http://schemas.openxmlformats.org/officeDocument/2006/relationships/image" Target="media/image642.wmf"/><Relationship Id="rId2347" Type="http://schemas.openxmlformats.org/officeDocument/2006/relationships/oleObject" Target="embeddings/oleObject1161.bin"/><Relationship Id="rId2554" Type="http://schemas.openxmlformats.org/officeDocument/2006/relationships/image" Target="media/image1272.wmf"/><Relationship Id="rId319" Type="http://schemas.openxmlformats.org/officeDocument/2006/relationships/image" Target="media/image155.wmf"/><Relationship Id="rId526" Type="http://schemas.openxmlformats.org/officeDocument/2006/relationships/oleObject" Target="embeddings/oleObject254.bin"/><Relationship Id="rId1156" Type="http://schemas.openxmlformats.org/officeDocument/2006/relationships/image" Target="media/image572.wmf"/><Relationship Id="rId1363" Type="http://schemas.openxmlformats.org/officeDocument/2006/relationships/oleObject" Target="embeddings/oleObject672.bin"/><Relationship Id="rId2207" Type="http://schemas.openxmlformats.org/officeDocument/2006/relationships/oleObject" Target="embeddings/oleObject1094.bin"/><Relationship Id="rId2761" Type="http://schemas.openxmlformats.org/officeDocument/2006/relationships/oleObject" Target="embeddings/oleObject1371.bin"/><Relationship Id="rId3605" Type="http://schemas.openxmlformats.org/officeDocument/2006/relationships/image" Target="media/image1798.wmf"/><Relationship Id="rId733" Type="http://schemas.openxmlformats.org/officeDocument/2006/relationships/oleObject" Target="embeddings/oleObject358.bin"/><Relationship Id="rId940" Type="http://schemas.openxmlformats.org/officeDocument/2006/relationships/image" Target="media/image464.wmf"/><Relationship Id="rId1016" Type="http://schemas.openxmlformats.org/officeDocument/2006/relationships/image" Target="media/image502.wmf"/><Relationship Id="rId1570" Type="http://schemas.openxmlformats.org/officeDocument/2006/relationships/image" Target="media/image780.wmf"/><Relationship Id="rId2414" Type="http://schemas.openxmlformats.org/officeDocument/2006/relationships/oleObject" Target="embeddings/oleObject1196.bin"/><Relationship Id="rId2621" Type="http://schemas.openxmlformats.org/officeDocument/2006/relationships/oleObject" Target="embeddings/oleObject1301.bin"/><Relationship Id="rId800" Type="http://schemas.openxmlformats.org/officeDocument/2006/relationships/image" Target="media/image394.wmf"/><Relationship Id="rId1223" Type="http://schemas.openxmlformats.org/officeDocument/2006/relationships/oleObject" Target="embeddings/oleObject603.bin"/><Relationship Id="rId1430" Type="http://schemas.openxmlformats.org/officeDocument/2006/relationships/image" Target="media/image710.wmf"/><Relationship Id="rId3188" Type="http://schemas.openxmlformats.org/officeDocument/2006/relationships/image" Target="media/image1589.wmf"/><Relationship Id="rId3395" Type="http://schemas.openxmlformats.org/officeDocument/2006/relationships/image" Target="media/image1693.wmf"/><Relationship Id="rId3048" Type="http://schemas.openxmlformats.org/officeDocument/2006/relationships/image" Target="media/image1519.wmf"/><Relationship Id="rId3255" Type="http://schemas.openxmlformats.org/officeDocument/2006/relationships/image" Target="media/image1623.wmf"/><Relationship Id="rId3462" Type="http://schemas.openxmlformats.org/officeDocument/2006/relationships/oleObject" Target="embeddings/oleObject1721.bin"/><Relationship Id="rId176" Type="http://schemas.openxmlformats.org/officeDocument/2006/relationships/oleObject" Target="embeddings/oleObject80.bin"/><Relationship Id="rId383" Type="http://schemas.openxmlformats.org/officeDocument/2006/relationships/image" Target="media/image186.wmf"/><Relationship Id="rId590" Type="http://schemas.openxmlformats.org/officeDocument/2006/relationships/oleObject" Target="embeddings/oleObject286.bin"/><Relationship Id="rId2064" Type="http://schemas.openxmlformats.org/officeDocument/2006/relationships/image" Target="media/image1027.wmf"/><Relationship Id="rId2271" Type="http://schemas.openxmlformats.org/officeDocument/2006/relationships/oleObject" Target="embeddings/oleObject1123.bin"/><Relationship Id="rId3115" Type="http://schemas.openxmlformats.org/officeDocument/2006/relationships/oleObject" Target="embeddings/oleObject1548.bin"/><Relationship Id="rId3322" Type="http://schemas.openxmlformats.org/officeDocument/2006/relationships/oleObject" Target="embeddings/oleObject1651.bin"/><Relationship Id="rId243" Type="http://schemas.openxmlformats.org/officeDocument/2006/relationships/image" Target="media/image117.wmf"/><Relationship Id="rId450" Type="http://schemas.openxmlformats.org/officeDocument/2006/relationships/oleObject" Target="embeddings/oleObject216.bin"/><Relationship Id="rId1080" Type="http://schemas.openxmlformats.org/officeDocument/2006/relationships/image" Target="media/image534.wmf"/><Relationship Id="rId2131" Type="http://schemas.openxmlformats.org/officeDocument/2006/relationships/oleObject" Target="embeddings/oleObject1056.bin"/><Relationship Id="rId103" Type="http://schemas.openxmlformats.org/officeDocument/2006/relationships/oleObject" Target="embeddings/oleObject44.bin"/><Relationship Id="rId310" Type="http://schemas.openxmlformats.org/officeDocument/2006/relationships/oleObject" Target="embeddings/oleObject147.bin"/><Relationship Id="rId1897" Type="http://schemas.openxmlformats.org/officeDocument/2006/relationships/oleObject" Target="embeddings/oleObject939.bin"/><Relationship Id="rId2948" Type="http://schemas.openxmlformats.org/officeDocument/2006/relationships/image" Target="media/image1469.wmf"/><Relationship Id="rId1757" Type="http://schemas.openxmlformats.org/officeDocument/2006/relationships/oleObject" Target="embeddings/oleObject869.bin"/><Relationship Id="rId1964" Type="http://schemas.openxmlformats.org/officeDocument/2006/relationships/image" Target="media/image977.wmf"/><Relationship Id="rId2808" Type="http://schemas.openxmlformats.org/officeDocument/2006/relationships/image" Target="media/image1399.emf"/><Relationship Id="rId49" Type="http://schemas.openxmlformats.org/officeDocument/2006/relationships/oleObject" Target="embeddings/oleObject17.bin"/><Relationship Id="rId1617" Type="http://schemas.openxmlformats.org/officeDocument/2006/relationships/oleObject" Target="embeddings/oleObject799.bin"/><Relationship Id="rId1824" Type="http://schemas.openxmlformats.org/officeDocument/2006/relationships/image" Target="media/image907.wmf"/><Relationship Id="rId2598" Type="http://schemas.openxmlformats.org/officeDocument/2006/relationships/image" Target="media/image1294.wmf"/><Relationship Id="rId3649" Type="http://schemas.openxmlformats.org/officeDocument/2006/relationships/fontTable" Target="fontTable.xml"/><Relationship Id="rId777" Type="http://schemas.openxmlformats.org/officeDocument/2006/relationships/oleObject" Target="embeddings/oleObject380.bin"/><Relationship Id="rId984" Type="http://schemas.openxmlformats.org/officeDocument/2006/relationships/image" Target="media/image486.wmf"/><Relationship Id="rId2458" Type="http://schemas.openxmlformats.org/officeDocument/2006/relationships/image" Target="media/image1224.wmf"/><Relationship Id="rId2665" Type="http://schemas.openxmlformats.org/officeDocument/2006/relationships/oleObject" Target="embeddings/oleObject1323.bin"/><Relationship Id="rId2872" Type="http://schemas.openxmlformats.org/officeDocument/2006/relationships/image" Target="media/image1431.wmf"/><Relationship Id="rId3509" Type="http://schemas.openxmlformats.org/officeDocument/2006/relationships/image" Target="media/image1750.wmf"/><Relationship Id="rId637" Type="http://schemas.openxmlformats.org/officeDocument/2006/relationships/image" Target="media/image313.wmf"/><Relationship Id="rId844" Type="http://schemas.openxmlformats.org/officeDocument/2006/relationships/image" Target="media/image416.wmf"/><Relationship Id="rId1267" Type="http://schemas.openxmlformats.org/officeDocument/2006/relationships/oleObject" Target="embeddings/oleObject625.bin"/><Relationship Id="rId1474" Type="http://schemas.openxmlformats.org/officeDocument/2006/relationships/image" Target="media/image732.wmf"/><Relationship Id="rId1681" Type="http://schemas.openxmlformats.org/officeDocument/2006/relationships/oleObject" Target="embeddings/oleObject831.bin"/><Relationship Id="rId2318" Type="http://schemas.openxmlformats.org/officeDocument/2006/relationships/image" Target="media/image1157.wmf"/><Relationship Id="rId2525" Type="http://schemas.openxmlformats.org/officeDocument/2006/relationships/oleObject" Target="embeddings/oleObject1253.bin"/><Relationship Id="rId2732" Type="http://schemas.openxmlformats.org/officeDocument/2006/relationships/image" Target="media/image1361.emf"/><Relationship Id="rId704" Type="http://schemas.openxmlformats.org/officeDocument/2006/relationships/image" Target="media/image346.wmf"/><Relationship Id="rId911" Type="http://schemas.openxmlformats.org/officeDocument/2006/relationships/oleObject" Target="embeddings/oleObject447.bin"/><Relationship Id="rId1127" Type="http://schemas.openxmlformats.org/officeDocument/2006/relationships/oleObject" Target="embeddings/oleObject555.bin"/><Relationship Id="rId1334" Type="http://schemas.openxmlformats.org/officeDocument/2006/relationships/image" Target="media/image662.wmf"/><Relationship Id="rId1541" Type="http://schemas.openxmlformats.org/officeDocument/2006/relationships/oleObject" Target="embeddings/oleObject761.bin"/><Relationship Id="rId40" Type="http://schemas.openxmlformats.org/officeDocument/2006/relationships/image" Target="media/image15.wmf"/><Relationship Id="rId1401" Type="http://schemas.openxmlformats.org/officeDocument/2006/relationships/oleObject" Target="embeddings/oleObject691.bin"/><Relationship Id="rId3299" Type="http://schemas.openxmlformats.org/officeDocument/2006/relationships/image" Target="media/image1645.wmf"/><Relationship Id="rId3159" Type="http://schemas.openxmlformats.org/officeDocument/2006/relationships/oleObject" Target="embeddings/oleObject1570.bin"/><Relationship Id="rId3366" Type="http://schemas.openxmlformats.org/officeDocument/2006/relationships/oleObject" Target="embeddings/oleObject1673.bin"/><Relationship Id="rId3573" Type="http://schemas.openxmlformats.org/officeDocument/2006/relationships/image" Target="media/image1782.wmf"/><Relationship Id="rId287" Type="http://schemas.openxmlformats.org/officeDocument/2006/relationships/image" Target="media/image139.wmf"/><Relationship Id="rId494" Type="http://schemas.openxmlformats.org/officeDocument/2006/relationships/oleObject" Target="embeddings/oleObject238.bin"/><Relationship Id="rId2175" Type="http://schemas.openxmlformats.org/officeDocument/2006/relationships/oleObject" Target="embeddings/oleObject1078.bin"/><Relationship Id="rId2382" Type="http://schemas.openxmlformats.org/officeDocument/2006/relationships/image" Target="media/image1189.wmf"/><Relationship Id="rId3019" Type="http://schemas.openxmlformats.org/officeDocument/2006/relationships/oleObject" Target="embeddings/oleObject1500.bin"/><Relationship Id="rId3226" Type="http://schemas.openxmlformats.org/officeDocument/2006/relationships/oleObject" Target="embeddings/oleObject1603.bin"/><Relationship Id="rId147" Type="http://schemas.openxmlformats.org/officeDocument/2006/relationships/image" Target="media/image69.wmf"/><Relationship Id="rId354" Type="http://schemas.microsoft.com/office/2011/relationships/commentsExtended" Target="commentsExtended.xml"/><Relationship Id="rId1191" Type="http://schemas.openxmlformats.org/officeDocument/2006/relationships/oleObject" Target="embeddings/oleObject587.bin"/><Relationship Id="rId2035" Type="http://schemas.openxmlformats.org/officeDocument/2006/relationships/oleObject" Target="embeddings/oleObject1008.bin"/><Relationship Id="rId3433" Type="http://schemas.openxmlformats.org/officeDocument/2006/relationships/image" Target="media/image1712.wmf"/><Relationship Id="rId3640" Type="http://schemas.openxmlformats.org/officeDocument/2006/relationships/oleObject" Target="embeddings/oleObject1810.bin"/><Relationship Id="rId561" Type="http://schemas.openxmlformats.org/officeDocument/2006/relationships/image" Target="media/image275.wmf"/><Relationship Id="rId2242" Type="http://schemas.openxmlformats.org/officeDocument/2006/relationships/oleObject" Target="embeddings/oleObject1109.bin"/><Relationship Id="rId3500" Type="http://schemas.openxmlformats.org/officeDocument/2006/relationships/oleObject" Target="embeddings/oleObject1740.bin"/><Relationship Id="rId214" Type="http://schemas.openxmlformats.org/officeDocument/2006/relationships/oleObject" Target="embeddings/oleObject99.bin"/><Relationship Id="rId421" Type="http://schemas.openxmlformats.org/officeDocument/2006/relationships/image" Target="media/image205.wmf"/><Relationship Id="rId1051" Type="http://schemas.openxmlformats.org/officeDocument/2006/relationships/oleObject" Target="embeddings/oleObject517.bin"/><Relationship Id="rId2102" Type="http://schemas.openxmlformats.org/officeDocument/2006/relationships/image" Target="media/image1046.wmf"/><Relationship Id="rId1868" Type="http://schemas.openxmlformats.org/officeDocument/2006/relationships/image" Target="media/image929.wmf"/><Relationship Id="rId2919" Type="http://schemas.openxmlformats.org/officeDocument/2006/relationships/oleObject" Target="embeddings/oleObject1450.bin"/><Relationship Id="rId3083" Type="http://schemas.openxmlformats.org/officeDocument/2006/relationships/oleObject" Target="embeddings/oleObject1532.bin"/><Relationship Id="rId3290" Type="http://schemas.openxmlformats.org/officeDocument/2006/relationships/oleObject" Target="embeddings/oleObject1635.bin"/><Relationship Id="rId1728" Type="http://schemas.openxmlformats.org/officeDocument/2006/relationships/image" Target="media/image859.wmf"/><Relationship Id="rId1935" Type="http://schemas.openxmlformats.org/officeDocument/2006/relationships/oleObject" Target="embeddings/oleObject958.bin"/><Relationship Id="rId3150" Type="http://schemas.openxmlformats.org/officeDocument/2006/relationships/image" Target="media/image1570.wmf"/><Relationship Id="rId3010" Type="http://schemas.openxmlformats.org/officeDocument/2006/relationships/image" Target="media/image1500.wmf"/><Relationship Id="rId4" Type="http://schemas.openxmlformats.org/officeDocument/2006/relationships/settings" Target="settings.xml"/><Relationship Id="rId888" Type="http://schemas.openxmlformats.org/officeDocument/2006/relationships/image" Target="media/image438.wmf"/><Relationship Id="rId2569" Type="http://schemas.openxmlformats.org/officeDocument/2006/relationships/oleObject" Target="embeddings/oleObject1275.bin"/><Relationship Id="rId2776" Type="http://schemas.openxmlformats.org/officeDocument/2006/relationships/image" Target="media/image1383.emf"/><Relationship Id="rId2983" Type="http://schemas.openxmlformats.org/officeDocument/2006/relationships/oleObject" Target="embeddings/oleObject1482.bin"/><Relationship Id="rId748" Type="http://schemas.openxmlformats.org/officeDocument/2006/relationships/image" Target="media/image368.wmf"/><Relationship Id="rId955" Type="http://schemas.openxmlformats.org/officeDocument/2006/relationships/oleObject" Target="embeddings/oleObject469.bin"/><Relationship Id="rId1378" Type="http://schemas.openxmlformats.org/officeDocument/2006/relationships/image" Target="media/image684.wmf"/><Relationship Id="rId1585" Type="http://schemas.openxmlformats.org/officeDocument/2006/relationships/oleObject" Target="embeddings/oleObject783.bin"/><Relationship Id="rId1792" Type="http://schemas.openxmlformats.org/officeDocument/2006/relationships/image" Target="media/image891.wmf"/><Relationship Id="rId2429" Type="http://schemas.openxmlformats.org/officeDocument/2006/relationships/image" Target="media/image1210.wmf"/><Relationship Id="rId2636" Type="http://schemas.openxmlformats.org/officeDocument/2006/relationships/image" Target="media/image1313.wmf"/><Relationship Id="rId2843" Type="http://schemas.openxmlformats.org/officeDocument/2006/relationships/oleObject" Target="embeddings/oleObject1412.bin"/><Relationship Id="rId84" Type="http://schemas.openxmlformats.org/officeDocument/2006/relationships/image" Target="media/image37.wmf"/><Relationship Id="rId608" Type="http://schemas.openxmlformats.org/officeDocument/2006/relationships/oleObject" Target="embeddings/oleObject295.bin"/><Relationship Id="rId815" Type="http://schemas.openxmlformats.org/officeDocument/2006/relationships/oleObject" Target="embeddings/oleObject399.bin"/><Relationship Id="rId1238" Type="http://schemas.openxmlformats.org/officeDocument/2006/relationships/image" Target="media/image613.wmf"/><Relationship Id="rId1445" Type="http://schemas.openxmlformats.org/officeDocument/2006/relationships/oleObject" Target="embeddings/oleObject713.bin"/><Relationship Id="rId1652" Type="http://schemas.openxmlformats.org/officeDocument/2006/relationships/image" Target="media/image821.wmf"/><Relationship Id="rId1305" Type="http://schemas.openxmlformats.org/officeDocument/2006/relationships/oleObject" Target="embeddings/oleObject643.bin"/><Relationship Id="rId2703" Type="http://schemas.openxmlformats.org/officeDocument/2006/relationships/oleObject" Target="embeddings/oleObject1342.bin"/><Relationship Id="rId2910" Type="http://schemas.openxmlformats.org/officeDocument/2006/relationships/image" Target="media/image1450.wmf"/><Relationship Id="rId1512" Type="http://schemas.openxmlformats.org/officeDocument/2006/relationships/image" Target="media/image751.wmf"/><Relationship Id="rId11" Type="http://schemas.openxmlformats.org/officeDocument/2006/relationships/hyperlink" Target="mailto:jeff.weiss@utah.edu" TargetMode="External"/><Relationship Id="rId398" Type="http://schemas.openxmlformats.org/officeDocument/2006/relationships/oleObject" Target="embeddings/oleObject190.bin"/><Relationship Id="rId2079" Type="http://schemas.openxmlformats.org/officeDocument/2006/relationships/oleObject" Target="embeddings/oleObject1030.bin"/><Relationship Id="rId3477" Type="http://schemas.openxmlformats.org/officeDocument/2006/relationships/image" Target="media/image1734.wmf"/><Relationship Id="rId2286" Type="http://schemas.openxmlformats.org/officeDocument/2006/relationships/image" Target="media/image1141.wmf"/><Relationship Id="rId2493" Type="http://schemas.openxmlformats.org/officeDocument/2006/relationships/oleObject" Target="embeddings/oleObject1237.bin"/><Relationship Id="rId3337" Type="http://schemas.openxmlformats.org/officeDocument/2006/relationships/image" Target="media/image1664.wmf"/><Relationship Id="rId3544" Type="http://schemas.openxmlformats.org/officeDocument/2006/relationships/oleObject" Target="embeddings/oleObject1762.bin"/><Relationship Id="rId258" Type="http://schemas.openxmlformats.org/officeDocument/2006/relationships/oleObject" Target="embeddings/oleObject121.bin"/><Relationship Id="rId465" Type="http://schemas.openxmlformats.org/officeDocument/2006/relationships/image" Target="media/image227.wmf"/><Relationship Id="rId672" Type="http://schemas.openxmlformats.org/officeDocument/2006/relationships/oleObject" Target="embeddings/oleObject327.bin"/><Relationship Id="rId1095" Type="http://schemas.openxmlformats.org/officeDocument/2006/relationships/oleObject" Target="embeddings/oleObject539.bin"/><Relationship Id="rId2146" Type="http://schemas.openxmlformats.org/officeDocument/2006/relationships/image" Target="media/image1068.wmf"/><Relationship Id="rId2353" Type="http://schemas.openxmlformats.org/officeDocument/2006/relationships/oleObject" Target="embeddings/oleObject1164.bin"/><Relationship Id="rId2560" Type="http://schemas.openxmlformats.org/officeDocument/2006/relationships/image" Target="media/image1275.wmf"/><Relationship Id="rId3404" Type="http://schemas.openxmlformats.org/officeDocument/2006/relationships/oleObject" Target="embeddings/oleObject1692.bin"/><Relationship Id="rId3611" Type="http://schemas.openxmlformats.org/officeDocument/2006/relationships/image" Target="media/image1801.wmf"/><Relationship Id="rId118" Type="http://schemas.openxmlformats.org/officeDocument/2006/relationships/image" Target="media/image54.wmf"/><Relationship Id="rId325" Type="http://schemas.openxmlformats.org/officeDocument/2006/relationships/image" Target="media/image158.wmf"/><Relationship Id="rId532" Type="http://schemas.openxmlformats.org/officeDocument/2006/relationships/oleObject" Target="embeddings/oleObject257.bin"/><Relationship Id="rId1162" Type="http://schemas.openxmlformats.org/officeDocument/2006/relationships/image" Target="media/image575.wmf"/><Relationship Id="rId2006" Type="http://schemas.openxmlformats.org/officeDocument/2006/relationships/image" Target="media/image998.wmf"/><Relationship Id="rId2213" Type="http://schemas.openxmlformats.org/officeDocument/2006/relationships/image" Target="media/image1102.png"/><Relationship Id="rId2420" Type="http://schemas.openxmlformats.org/officeDocument/2006/relationships/image" Target="media/image1206.emf"/><Relationship Id="rId1022" Type="http://schemas.openxmlformats.org/officeDocument/2006/relationships/image" Target="media/image505.wmf"/><Relationship Id="rId1979" Type="http://schemas.openxmlformats.org/officeDocument/2006/relationships/oleObject" Target="embeddings/oleObject980.bin"/><Relationship Id="rId3194" Type="http://schemas.openxmlformats.org/officeDocument/2006/relationships/image" Target="media/image1592.wmf"/><Relationship Id="rId1839" Type="http://schemas.openxmlformats.org/officeDocument/2006/relationships/oleObject" Target="embeddings/oleObject910.bin"/><Relationship Id="rId3054" Type="http://schemas.openxmlformats.org/officeDocument/2006/relationships/image" Target="media/image1522.wmf"/><Relationship Id="rId182" Type="http://schemas.openxmlformats.org/officeDocument/2006/relationships/oleObject" Target="embeddings/oleObject83.bin"/><Relationship Id="rId1906" Type="http://schemas.openxmlformats.org/officeDocument/2006/relationships/image" Target="media/image948.wmf"/><Relationship Id="rId3261" Type="http://schemas.openxmlformats.org/officeDocument/2006/relationships/image" Target="media/image1626.wmf"/><Relationship Id="rId2070" Type="http://schemas.openxmlformats.org/officeDocument/2006/relationships/image" Target="media/image1030.wmf"/><Relationship Id="rId3121" Type="http://schemas.openxmlformats.org/officeDocument/2006/relationships/oleObject" Target="embeddings/oleObject1551.bin"/><Relationship Id="rId999" Type="http://schemas.openxmlformats.org/officeDocument/2006/relationships/oleObject" Target="embeddings/oleObject491.bin"/><Relationship Id="rId2887" Type="http://schemas.openxmlformats.org/officeDocument/2006/relationships/oleObject" Target="embeddings/oleObject1434.bin"/><Relationship Id="rId859" Type="http://schemas.openxmlformats.org/officeDocument/2006/relationships/oleObject" Target="embeddings/oleObject421.bin"/><Relationship Id="rId1489" Type="http://schemas.openxmlformats.org/officeDocument/2006/relationships/oleObject" Target="embeddings/oleObject735.bin"/><Relationship Id="rId1696" Type="http://schemas.openxmlformats.org/officeDocument/2006/relationships/image" Target="media/image843.wmf"/><Relationship Id="rId1349" Type="http://schemas.openxmlformats.org/officeDocument/2006/relationships/oleObject" Target="embeddings/oleObject665.bin"/><Relationship Id="rId2747" Type="http://schemas.openxmlformats.org/officeDocument/2006/relationships/oleObject" Target="embeddings/oleObject1364.bin"/><Relationship Id="rId2954" Type="http://schemas.openxmlformats.org/officeDocument/2006/relationships/image" Target="media/image1472.wmf"/><Relationship Id="rId719" Type="http://schemas.openxmlformats.org/officeDocument/2006/relationships/oleObject" Target="embeddings/oleObject351.bin"/><Relationship Id="rId926" Type="http://schemas.openxmlformats.org/officeDocument/2006/relationships/image" Target="media/image457.wmf"/><Relationship Id="rId1556" Type="http://schemas.openxmlformats.org/officeDocument/2006/relationships/image" Target="media/image773.wmf"/><Relationship Id="rId1763" Type="http://schemas.openxmlformats.org/officeDocument/2006/relationships/oleObject" Target="embeddings/oleObject872.bin"/><Relationship Id="rId1970" Type="http://schemas.openxmlformats.org/officeDocument/2006/relationships/image" Target="media/image980.wmf"/><Relationship Id="rId2607" Type="http://schemas.openxmlformats.org/officeDocument/2006/relationships/oleObject" Target="embeddings/oleObject1294.bin"/><Relationship Id="rId2814" Type="http://schemas.openxmlformats.org/officeDocument/2006/relationships/image" Target="media/image1402.emf"/><Relationship Id="rId55" Type="http://schemas.openxmlformats.org/officeDocument/2006/relationships/oleObject" Target="embeddings/oleObject20.bin"/><Relationship Id="rId1209" Type="http://schemas.openxmlformats.org/officeDocument/2006/relationships/oleObject" Target="embeddings/oleObject596.bin"/><Relationship Id="rId1416" Type="http://schemas.openxmlformats.org/officeDocument/2006/relationships/image" Target="media/image703.wmf"/><Relationship Id="rId1623" Type="http://schemas.openxmlformats.org/officeDocument/2006/relationships/oleObject" Target="embeddings/oleObject802.bin"/><Relationship Id="rId1830" Type="http://schemas.openxmlformats.org/officeDocument/2006/relationships/image" Target="media/image910.wmf"/><Relationship Id="rId3588" Type="http://schemas.openxmlformats.org/officeDocument/2006/relationships/oleObject" Target="embeddings/oleObject1784.bin"/><Relationship Id="rId2397" Type="http://schemas.openxmlformats.org/officeDocument/2006/relationships/oleObject" Target="embeddings/oleObject1186.bin"/><Relationship Id="rId3448" Type="http://schemas.openxmlformats.org/officeDocument/2006/relationships/oleObject" Target="embeddings/oleObject1714.bin"/><Relationship Id="rId369" Type="http://schemas.openxmlformats.org/officeDocument/2006/relationships/image" Target="media/image179.wmf"/><Relationship Id="rId576" Type="http://schemas.openxmlformats.org/officeDocument/2006/relationships/oleObject" Target="embeddings/oleObject279.bin"/><Relationship Id="rId783" Type="http://schemas.openxmlformats.org/officeDocument/2006/relationships/oleObject" Target="embeddings/oleObject383.bin"/><Relationship Id="rId990" Type="http://schemas.openxmlformats.org/officeDocument/2006/relationships/image" Target="media/image489.wmf"/><Relationship Id="rId2257" Type="http://schemas.openxmlformats.org/officeDocument/2006/relationships/oleObject" Target="embeddings/oleObject1116.bin"/><Relationship Id="rId2464" Type="http://schemas.openxmlformats.org/officeDocument/2006/relationships/image" Target="media/image1227.wmf"/><Relationship Id="rId2671" Type="http://schemas.openxmlformats.org/officeDocument/2006/relationships/oleObject" Target="embeddings/oleObject1326.bin"/><Relationship Id="rId3308" Type="http://schemas.openxmlformats.org/officeDocument/2006/relationships/oleObject" Target="embeddings/oleObject1644.bin"/><Relationship Id="rId3515" Type="http://schemas.openxmlformats.org/officeDocument/2006/relationships/image" Target="media/image1753.wmf"/><Relationship Id="rId229" Type="http://schemas.openxmlformats.org/officeDocument/2006/relationships/image" Target="media/image110.wmf"/><Relationship Id="rId436" Type="http://schemas.openxmlformats.org/officeDocument/2006/relationships/oleObject" Target="embeddings/oleObject209.bin"/><Relationship Id="rId643" Type="http://schemas.openxmlformats.org/officeDocument/2006/relationships/image" Target="media/image316.wmf"/><Relationship Id="rId1066" Type="http://schemas.openxmlformats.org/officeDocument/2006/relationships/image" Target="media/image527.wmf"/><Relationship Id="rId1273" Type="http://schemas.openxmlformats.org/officeDocument/2006/relationships/oleObject" Target="embeddings/oleObject628.bin"/><Relationship Id="rId1480" Type="http://schemas.openxmlformats.org/officeDocument/2006/relationships/image" Target="media/image735.wmf"/><Relationship Id="rId2117" Type="http://schemas.openxmlformats.org/officeDocument/2006/relationships/oleObject" Target="embeddings/oleObject1049.bin"/><Relationship Id="rId2324" Type="http://schemas.openxmlformats.org/officeDocument/2006/relationships/image" Target="media/image1160.wmf"/><Relationship Id="rId850" Type="http://schemas.openxmlformats.org/officeDocument/2006/relationships/image" Target="media/image419.wmf"/><Relationship Id="rId1133" Type="http://schemas.openxmlformats.org/officeDocument/2006/relationships/oleObject" Target="embeddings/oleObject558.bin"/><Relationship Id="rId2531" Type="http://schemas.openxmlformats.org/officeDocument/2006/relationships/oleObject" Target="embeddings/oleObject1256.bin"/><Relationship Id="rId503" Type="http://schemas.openxmlformats.org/officeDocument/2006/relationships/image" Target="media/image246.wmf"/><Relationship Id="rId710" Type="http://schemas.openxmlformats.org/officeDocument/2006/relationships/image" Target="media/image349.wmf"/><Relationship Id="rId1340" Type="http://schemas.openxmlformats.org/officeDocument/2006/relationships/image" Target="media/image665.wmf"/><Relationship Id="rId3098" Type="http://schemas.openxmlformats.org/officeDocument/2006/relationships/image" Target="media/image1544.wmf"/><Relationship Id="rId1200" Type="http://schemas.openxmlformats.org/officeDocument/2006/relationships/image" Target="media/image594.wmf"/><Relationship Id="rId3165" Type="http://schemas.openxmlformats.org/officeDocument/2006/relationships/oleObject" Target="embeddings/oleObject1573.bin"/><Relationship Id="rId3372" Type="http://schemas.openxmlformats.org/officeDocument/2006/relationships/oleObject" Target="embeddings/oleObject1676.bin"/><Relationship Id="rId293" Type="http://schemas.openxmlformats.org/officeDocument/2006/relationships/image" Target="media/image142.wmf"/><Relationship Id="rId2181" Type="http://schemas.openxmlformats.org/officeDocument/2006/relationships/oleObject" Target="embeddings/oleObject1081.bin"/><Relationship Id="rId3025" Type="http://schemas.openxmlformats.org/officeDocument/2006/relationships/oleObject" Target="embeddings/oleObject1503.bin"/><Relationship Id="rId3232" Type="http://schemas.openxmlformats.org/officeDocument/2006/relationships/oleObject" Target="embeddings/oleObject1606.bin"/><Relationship Id="rId153" Type="http://schemas.openxmlformats.org/officeDocument/2006/relationships/image" Target="media/image72.wmf"/><Relationship Id="rId360" Type="http://schemas.openxmlformats.org/officeDocument/2006/relationships/oleObject" Target="embeddings/oleObject171.bin"/><Relationship Id="rId2041" Type="http://schemas.openxmlformats.org/officeDocument/2006/relationships/oleObject" Target="embeddings/oleObject1011.bin"/><Relationship Id="rId220" Type="http://schemas.openxmlformats.org/officeDocument/2006/relationships/oleObject" Target="embeddings/oleObject102.bin"/><Relationship Id="rId2998" Type="http://schemas.openxmlformats.org/officeDocument/2006/relationships/image" Target="media/image1494.wmf"/><Relationship Id="rId2858" Type="http://schemas.openxmlformats.org/officeDocument/2006/relationships/image" Target="media/image1424.wmf"/><Relationship Id="rId99" Type="http://schemas.openxmlformats.org/officeDocument/2006/relationships/oleObject" Target="embeddings/oleObject42.bin"/><Relationship Id="rId1667" Type="http://schemas.openxmlformats.org/officeDocument/2006/relationships/oleObject" Target="embeddings/oleObject824.bin"/><Relationship Id="rId1874" Type="http://schemas.openxmlformats.org/officeDocument/2006/relationships/image" Target="media/image932.wmf"/><Relationship Id="rId2718" Type="http://schemas.openxmlformats.org/officeDocument/2006/relationships/image" Target="media/image1354.emf"/><Relationship Id="rId2925" Type="http://schemas.openxmlformats.org/officeDocument/2006/relationships/oleObject" Target="embeddings/oleObject1453.bin"/><Relationship Id="rId1527" Type="http://schemas.openxmlformats.org/officeDocument/2006/relationships/oleObject" Target="embeddings/oleObject754.bin"/><Relationship Id="rId1734" Type="http://schemas.openxmlformats.org/officeDocument/2006/relationships/image" Target="media/image862.wmf"/><Relationship Id="rId1941" Type="http://schemas.openxmlformats.org/officeDocument/2006/relationships/oleObject" Target="embeddings/oleObject961.bin"/><Relationship Id="rId26" Type="http://schemas.openxmlformats.org/officeDocument/2006/relationships/image" Target="media/image8.wmf"/><Relationship Id="rId1801" Type="http://schemas.openxmlformats.org/officeDocument/2006/relationships/oleObject" Target="embeddings/oleObject891.bin"/><Relationship Id="rId3559" Type="http://schemas.openxmlformats.org/officeDocument/2006/relationships/image" Target="media/image1775.wmf"/><Relationship Id="rId687" Type="http://schemas.openxmlformats.org/officeDocument/2006/relationships/image" Target="media/image338.wmf"/><Relationship Id="rId2368" Type="http://schemas.openxmlformats.org/officeDocument/2006/relationships/image" Target="media/image1182.wmf"/><Relationship Id="rId894" Type="http://schemas.openxmlformats.org/officeDocument/2006/relationships/image" Target="media/image441.wmf"/><Relationship Id="rId1177" Type="http://schemas.openxmlformats.org/officeDocument/2006/relationships/oleObject" Target="embeddings/oleObject580.bin"/><Relationship Id="rId2575" Type="http://schemas.openxmlformats.org/officeDocument/2006/relationships/oleObject" Target="embeddings/oleObject1278.bin"/><Relationship Id="rId2782" Type="http://schemas.openxmlformats.org/officeDocument/2006/relationships/image" Target="media/image1386.emf"/><Relationship Id="rId3419" Type="http://schemas.openxmlformats.org/officeDocument/2006/relationships/image" Target="media/image1705.wmf"/><Relationship Id="rId3626" Type="http://schemas.openxmlformats.org/officeDocument/2006/relationships/oleObject" Target="embeddings/oleObject1803.bin"/><Relationship Id="rId547" Type="http://schemas.openxmlformats.org/officeDocument/2006/relationships/image" Target="media/image268.wmf"/><Relationship Id="rId754" Type="http://schemas.openxmlformats.org/officeDocument/2006/relationships/image" Target="media/image371.wmf"/><Relationship Id="rId961" Type="http://schemas.openxmlformats.org/officeDocument/2006/relationships/oleObject" Target="embeddings/oleObject472.bin"/><Relationship Id="rId1384" Type="http://schemas.openxmlformats.org/officeDocument/2006/relationships/image" Target="media/image687.wmf"/><Relationship Id="rId1591" Type="http://schemas.openxmlformats.org/officeDocument/2006/relationships/oleObject" Target="embeddings/oleObject786.bin"/><Relationship Id="rId2228" Type="http://schemas.openxmlformats.org/officeDocument/2006/relationships/oleObject" Target="embeddings/oleObject1102.bin"/><Relationship Id="rId2435" Type="http://schemas.openxmlformats.org/officeDocument/2006/relationships/oleObject" Target="embeddings/oleObject1208.bin"/><Relationship Id="rId2642" Type="http://schemas.openxmlformats.org/officeDocument/2006/relationships/image" Target="media/image1316.wmf"/><Relationship Id="rId90" Type="http://schemas.openxmlformats.org/officeDocument/2006/relationships/image" Target="media/image40.wmf"/><Relationship Id="rId407" Type="http://schemas.openxmlformats.org/officeDocument/2006/relationships/image" Target="media/image198.wmf"/><Relationship Id="rId614" Type="http://schemas.openxmlformats.org/officeDocument/2006/relationships/oleObject" Target="embeddings/oleObject298.bin"/><Relationship Id="rId821" Type="http://schemas.openxmlformats.org/officeDocument/2006/relationships/oleObject" Target="embeddings/oleObject402.bin"/><Relationship Id="rId1037" Type="http://schemas.openxmlformats.org/officeDocument/2006/relationships/oleObject" Target="embeddings/oleObject510.bin"/><Relationship Id="rId1244" Type="http://schemas.openxmlformats.org/officeDocument/2006/relationships/image" Target="media/image616.wmf"/><Relationship Id="rId1451" Type="http://schemas.openxmlformats.org/officeDocument/2006/relationships/oleObject" Target="embeddings/oleObject716.bin"/><Relationship Id="rId2502" Type="http://schemas.openxmlformats.org/officeDocument/2006/relationships/image" Target="media/image1246.wmf"/><Relationship Id="rId1104" Type="http://schemas.openxmlformats.org/officeDocument/2006/relationships/image" Target="media/image546.wmf"/><Relationship Id="rId1311" Type="http://schemas.openxmlformats.org/officeDocument/2006/relationships/oleObject" Target="embeddings/oleObject646.bin"/><Relationship Id="rId3069" Type="http://schemas.openxmlformats.org/officeDocument/2006/relationships/oleObject" Target="embeddings/oleObject1525.bin"/><Relationship Id="rId3276" Type="http://schemas.openxmlformats.org/officeDocument/2006/relationships/oleObject" Target="embeddings/oleObject1628.bin"/><Relationship Id="rId3483" Type="http://schemas.openxmlformats.org/officeDocument/2006/relationships/image" Target="media/image1737.wmf"/><Relationship Id="rId197" Type="http://schemas.openxmlformats.org/officeDocument/2006/relationships/image" Target="media/image94.wmf"/><Relationship Id="rId2085" Type="http://schemas.openxmlformats.org/officeDocument/2006/relationships/oleObject" Target="embeddings/oleObject1033.bin"/><Relationship Id="rId2292" Type="http://schemas.openxmlformats.org/officeDocument/2006/relationships/image" Target="media/image1144.wmf"/><Relationship Id="rId3136" Type="http://schemas.openxmlformats.org/officeDocument/2006/relationships/image" Target="media/image1563.wmf"/><Relationship Id="rId3343" Type="http://schemas.openxmlformats.org/officeDocument/2006/relationships/image" Target="media/image1667.wmf"/><Relationship Id="rId264" Type="http://schemas.openxmlformats.org/officeDocument/2006/relationships/oleObject" Target="embeddings/oleObject124.bin"/><Relationship Id="rId471" Type="http://schemas.openxmlformats.org/officeDocument/2006/relationships/image" Target="media/image230.wmf"/><Relationship Id="rId2152" Type="http://schemas.openxmlformats.org/officeDocument/2006/relationships/image" Target="media/image1071.wmf"/><Relationship Id="rId3550" Type="http://schemas.openxmlformats.org/officeDocument/2006/relationships/oleObject" Target="embeddings/oleObject1765.bin"/><Relationship Id="rId124" Type="http://schemas.openxmlformats.org/officeDocument/2006/relationships/image" Target="media/image57.wmf"/><Relationship Id="rId3203" Type="http://schemas.openxmlformats.org/officeDocument/2006/relationships/oleObject" Target="embeddings/oleObject1592.bin"/><Relationship Id="rId3410" Type="http://schemas.openxmlformats.org/officeDocument/2006/relationships/oleObject" Target="embeddings/oleObject1695.bin"/><Relationship Id="rId331" Type="http://schemas.openxmlformats.org/officeDocument/2006/relationships/image" Target="media/image161.wmf"/><Relationship Id="rId2012" Type="http://schemas.openxmlformats.org/officeDocument/2006/relationships/image" Target="media/image1001.wmf"/><Relationship Id="rId2969" Type="http://schemas.openxmlformats.org/officeDocument/2006/relationships/oleObject" Target="embeddings/oleObject1475.bin"/><Relationship Id="rId1778" Type="http://schemas.openxmlformats.org/officeDocument/2006/relationships/image" Target="media/image884.wmf"/><Relationship Id="rId1985" Type="http://schemas.openxmlformats.org/officeDocument/2006/relationships/oleObject" Target="embeddings/oleObject983.bin"/><Relationship Id="rId2829" Type="http://schemas.openxmlformats.org/officeDocument/2006/relationships/oleObject" Target="embeddings/oleObject1405.bin"/><Relationship Id="rId1638" Type="http://schemas.openxmlformats.org/officeDocument/2006/relationships/image" Target="media/image814.wmf"/><Relationship Id="rId1845" Type="http://schemas.openxmlformats.org/officeDocument/2006/relationships/oleObject" Target="embeddings/oleObject913.bin"/><Relationship Id="rId3060" Type="http://schemas.openxmlformats.org/officeDocument/2006/relationships/image" Target="media/image1525.wmf"/><Relationship Id="rId1705" Type="http://schemas.openxmlformats.org/officeDocument/2006/relationships/oleObject" Target="embeddings/oleObject843.bin"/><Relationship Id="rId1912" Type="http://schemas.openxmlformats.org/officeDocument/2006/relationships/image" Target="media/image951.wmf"/><Relationship Id="rId798" Type="http://schemas.openxmlformats.org/officeDocument/2006/relationships/image" Target="media/image393.wmf"/><Relationship Id="rId2479" Type="http://schemas.openxmlformats.org/officeDocument/2006/relationships/oleObject" Target="embeddings/oleObject1230.bin"/><Relationship Id="rId2686" Type="http://schemas.openxmlformats.org/officeDocument/2006/relationships/image" Target="media/image1338.wmf"/><Relationship Id="rId2893" Type="http://schemas.openxmlformats.org/officeDocument/2006/relationships/oleObject" Target="embeddings/oleObject1437.bin"/><Relationship Id="rId658" Type="http://schemas.openxmlformats.org/officeDocument/2006/relationships/oleObject" Target="embeddings/oleObject320.bin"/><Relationship Id="rId865" Type="http://schemas.openxmlformats.org/officeDocument/2006/relationships/oleObject" Target="embeddings/oleObject424.bin"/><Relationship Id="rId1288" Type="http://schemas.openxmlformats.org/officeDocument/2006/relationships/image" Target="media/image638.wmf"/><Relationship Id="rId1495" Type="http://schemas.openxmlformats.org/officeDocument/2006/relationships/oleObject" Target="embeddings/oleObject738.bin"/><Relationship Id="rId2339" Type="http://schemas.openxmlformats.org/officeDocument/2006/relationships/oleObject" Target="embeddings/oleObject1157.bin"/><Relationship Id="rId2546" Type="http://schemas.openxmlformats.org/officeDocument/2006/relationships/image" Target="media/image1268.wmf"/><Relationship Id="rId2753" Type="http://schemas.openxmlformats.org/officeDocument/2006/relationships/oleObject" Target="embeddings/oleObject1367.bin"/><Relationship Id="rId2960" Type="http://schemas.openxmlformats.org/officeDocument/2006/relationships/image" Target="media/image1475.emf"/><Relationship Id="rId518" Type="http://schemas.openxmlformats.org/officeDocument/2006/relationships/oleObject" Target="embeddings/oleObject250.bin"/><Relationship Id="rId725" Type="http://schemas.openxmlformats.org/officeDocument/2006/relationships/oleObject" Target="embeddings/oleObject354.bin"/><Relationship Id="rId932" Type="http://schemas.openxmlformats.org/officeDocument/2006/relationships/image" Target="media/image460.wmf"/><Relationship Id="rId1148" Type="http://schemas.openxmlformats.org/officeDocument/2006/relationships/image" Target="media/image568.wmf"/><Relationship Id="rId1355" Type="http://schemas.openxmlformats.org/officeDocument/2006/relationships/oleObject" Target="embeddings/oleObject668.bin"/><Relationship Id="rId1562" Type="http://schemas.openxmlformats.org/officeDocument/2006/relationships/image" Target="media/image776.wmf"/><Relationship Id="rId2406" Type="http://schemas.openxmlformats.org/officeDocument/2006/relationships/image" Target="media/image1201.wmf"/><Relationship Id="rId2613" Type="http://schemas.openxmlformats.org/officeDocument/2006/relationships/oleObject" Target="embeddings/oleObject1297.bin"/><Relationship Id="rId1008" Type="http://schemas.openxmlformats.org/officeDocument/2006/relationships/image" Target="media/image498.wmf"/><Relationship Id="rId1215" Type="http://schemas.openxmlformats.org/officeDocument/2006/relationships/oleObject" Target="embeddings/oleObject599.bin"/><Relationship Id="rId1422" Type="http://schemas.openxmlformats.org/officeDocument/2006/relationships/image" Target="media/image706.wmf"/><Relationship Id="rId2820" Type="http://schemas.openxmlformats.org/officeDocument/2006/relationships/image" Target="media/image1405.emf"/><Relationship Id="rId61" Type="http://schemas.openxmlformats.org/officeDocument/2006/relationships/oleObject" Target="embeddings/oleObject23.bin"/><Relationship Id="rId3387" Type="http://schemas.openxmlformats.org/officeDocument/2006/relationships/image" Target="media/image1689.wmf"/><Relationship Id="rId2196" Type="http://schemas.openxmlformats.org/officeDocument/2006/relationships/image" Target="media/image1093.wmf"/><Relationship Id="rId3594" Type="http://schemas.openxmlformats.org/officeDocument/2006/relationships/oleObject" Target="embeddings/oleObject1787.bin"/><Relationship Id="rId168" Type="http://schemas.openxmlformats.org/officeDocument/2006/relationships/oleObject" Target="embeddings/oleObject76.bin"/><Relationship Id="rId3247" Type="http://schemas.openxmlformats.org/officeDocument/2006/relationships/image" Target="media/image1619.wmf"/><Relationship Id="rId3454" Type="http://schemas.openxmlformats.org/officeDocument/2006/relationships/oleObject" Target="embeddings/oleObject1717.bin"/><Relationship Id="rId375" Type="http://schemas.openxmlformats.org/officeDocument/2006/relationships/image" Target="media/image182.wmf"/><Relationship Id="rId582" Type="http://schemas.openxmlformats.org/officeDocument/2006/relationships/oleObject" Target="embeddings/oleObject282.bin"/><Relationship Id="rId2056" Type="http://schemas.openxmlformats.org/officeDocument/2006/relationships/image" Target="media/image1023.wmf"/><Relationship Id="rId2263" Type="http://schemas.openxmlformats.org/officeDocument/2006/relationships/oleObject" Target="embeddings/oleObject1119.bin"/><Relationship Id="rId2470" Type="http://schemas.openxmlformats.org/officeDocument/2006/relationships/image" Target="media/image1230.wmf"/><Relationship Id="rId3107" Type="http://schemas.openxmlformats.org/officeDocument/2006/relationships/oleObject" Target="embeddings/oleObject1544.bin"/><Relationship Id="rId3314" Type="http://schemas.openxmlformats.org/officeDocument/2006/relationships/oleObject" Target="embeddings/oleObject1647.bin"/><Relationship Id="rId3521" Type="http://schemas.openxmlformats.org/officeDocument/2006/relationships/image" Target="media/image1756.wmf"/><Relationship Id="rId235" Type="http://schemas.openxmlformats.org/officeDocument/2006/relationships/image" Target="media/image113.wmf"/><Relationship Id="rId442" Type="http://schemas.openxmlformats.org/officeDocument/2006/relationships/oleObject" Target="embeddings/oleObject212.bin"/><Relationship Id="rId1072" Type="http://schemas.openxmlformats.org/officeDocument/2006/relationships/image" Target="media/image530.wmf"/><Relationship Id="rId2123" Type="http://schemas.openxmlformats.org/officeDocument/2006/relationships/oleObject" Target="embeddings/oleObject1052.bin"/><Relationship Id="rId2330" Type="http://schemas.openxmlformats.org/officeDocument/2006/relationships/image" Target="media/image1163.wmf"/><Relationship Id="rId302" Type="http://schemas.openxmlformats.org/officeDocument/2006/relationships/oleObject" Target="embeddings/oleObject143.bin"/><Relationship Id="rId1889" Type="http://schemas.openxmlformats.org/officeDocument/2006/relationships/oleObject" Target="embeddings/oleObject935.bin"/><Relationship Id="rId1749" Type="http://schemas.openxmlformats.org/officeDocument/2006/relationships/oleObject" Target="embeddings/oleObject865.bin"/><Relationship Id="rId1956" Type="http://schemas.openxmlformats.org/officeDocument/2006/relationships/image" Target="media/image973.wmf"/><Relationship Id="rId3171" Type="http://schemas.openxmlformats.org/officeDocument/2006/relationships/oleObject" Target="embeddings/oleObject1576.bin"/><Relationship Id="rId1609" Type="http://schemas.openxmlformats.org/officeDocument/2006/relationships/oleObject" Target="embeddings/oleObject795.bin"/><Relationship Id="rId1816" Type="http://schemas.openxmlformats.org/officeDocument/2006/relationships/image" Target="media/image903.wmf"/><Relationship Id="rId3031" Type="http://schemas.openxmlformats.org/officeDocument/2006/relationships/oleObject" Target="embeddings/oleObject1506.bin"/><Relationship Id="rId2797" Type="http://schemas.openxmlformats.org/officeDocument/2006/relationships/oleObject" Target="embeddings/oleObject1389.bin"/><Relationship Id="rId769" Type="http://schemas.openxmlformats.org/officeDocument/2006/relationships/oleObject" Target="embeddings/oleObject376.bin"/><Relationship Id="rId976" Type="http://schemas.openxmlformats.org/officeDocument/2006/relationships/image" Target="media/image482.wmf"/><Relationship Id="rId1399" Type="http://schemas.openxmlformats.org/officeDocument/2006/relationships/oleObject" Target="embeddings/oleObject690.bin"/><Relationship Id="rId2657" Type="http://schemas.openxmlformats.org/officeDocument/2006/relationships/oleObject" Target="embeddings/oleObject1319.bin"/><Relationship Id="rId629" Type="http://schemas.openxmlformats.org/officeDocument/2006/relationships/image" Target="media/image309.wmf"/><Relationship Id="rId1259" Type="http://schemas.openxmlformats.org/officeDocument/2006/relationships/oleObject" Target="embeddings/oleObject621.bin"/><Relationship Id="rId1466" Type="http://schemas.openxmlformats.org/officeDocument/2006/relationships/image" Target="media/image728.wmf"/><Relationship Id="rId2864" Type="http://schemas.openxmlformats.org/officeDocument/2006/relationships/image" Target="media/image1427.wmf"/><Relationship Id="rId836" Type="http://schemas.openxmlformats.org/officeDocument/2006/relationships/image" Target="media/image412.wmf"/><Relationship Id="rId1119" Type="http://schemas.openxmlformats.org/officeDocument/2006/relationships/oleObject" Target="embeddings/oleObject551.bin"/><Relationship Id="rId1673" Type="http://schemas.openxmlformats.org/officeDocument/2006/relationships/oleObject" Target="embeddings/oleObject827.bin"/><Relationship Id="rId1880" Type="http://schemas.openxmlformats.org/officeDocument/2006/relationships/image" Target="media/image935.wmf"/><Relationship Id="rId2517" Type="http://schemas.openxmlformats.org/officeDocument/2006/relationships/oleObject" Target="embeddings/oleObject1249.bin"/><Relationship Id="rId2724" Type="http://schemas.openxmlformats.org/officeDocument/2006/relationships/image" Target="media/image1357.emf"/><Relationship Id="rId2931" Type="http://schemas.openxmlformats.org/officeDocument/2006/relationships/oleObject" Target="embeddings/oleObject1456.bin"/><Relationship Id="rId903" Type="http://schemas.openxmlformats.org/officeDocument/2006/relationships/oleObject" Target="embeddings/oleObject443.bin"/><Relationship Id="rId1326" Type="http://schemas.openxmlformats.org/officeDocument/2006/relationships/image" Target="media/image658.wmf"/><Relationship Id="rId1533" Type="http://schemas.openxmlformats.org/officeDocument/2006/relationships/oleObject" Target="embeddings/oleObject757.bin"/><Relationship Id="rId1740" Type="http://schemas.openxmlformats.org/officeDocument/2006/relationships/image" Target="media/image865.wmf"/><Relationship Id="rId32" Type="http://schemas.openxmlformats.org/officeDocument/2006/relationships/image" Target="media/image11.wmf"/><Relationship Id="rId1600" Type="http://schemas.openxmlformats.org/officeDocument/2006/relationships/image" Target="media/image795.wmf"/><Relationship Id="rId3498" Type="http://schemas.openxmlformats.org/officeDocument/2006/relationships/oleObject" Target="embeddings/oleObject1739.bin"/><Relationship Id="rId3358" Type="http://schemas.openxmlformats.org/officeDocument/2006/relationships/oleObject" Target="embeddings/oleObject1669.bin"/><Relationship Id="rId3565" Type="http://schemas.openxmlformats.org/officeDocument/2006/relationships/image" Target="media/image1778.wmf"/><Relationship Id="rId279" Type="http://schemas.openxmlformats.org/officeDocument/2006/relationships/image" Target="media/image135.wmf"/><Relationship Id="rId486" Type="http://schemas.openxmlformats.org/officeDocument/2006/relationships/oleObject" Target="embeddings/oleObject234.bin"/><Relationship Id="rId693" Type="http://schemas.openxmlformats.org/officeDocument/2006/relationships/oleObject" Target="embeddings/oleObject338.bin"/><Relationship Id="rId2167" Type="http://schemas.openxmlformats.org/officeDocument/2006/relationships/oleObject" Target="embeddings/oleObject1074.bin"/><Relationship Id="rId2374" Type="http://schemas.openxmlformats.org/officeDocument/2006/relationships/image" Target="media/image1185.wmf"/><Relationship Id="rId2581" Type="http://schemas.openxmlformats.org/officeDocument/2006/relationships/oleObject" Target="embeddings/oleObject1281.bin"/><Relationship Id="rId3218" Type="http://schemas.openxmlformats.org/officeDocument/2006/relationships/oleObject" Target="embeddings/oleObject1599.bin"/><Relationship Id="rId3425" Type="http://schemas.openxmlformats.org/officeDocument/2006/relationships/image" Target="media/image1708.wmf"/><Relationship Id="rId3632" Type="http://schemas.openxmlformats.org/officeDocument/2006/relationships/oleObject" Target="embeddings/oleObject1806.bin"/><Relationship Id="rId139" Type="http://schemas.openxmlformats.org/officeDocument/2006/relationships/oleObject" Target="embeddings/oleObject62.bin"/><Relationship Id="rId346" Type="http://schemas.openxmlformats.org/officeDocument/2006/relationships/oleObject" Target="embeddings/oleObject165.bin"/><Relationship Id="rId553" Type="http://schemas.openxmlformats.org/officeDocument/2006/relationships/image" Target="media/image271.wmf"/><Relationship Id="rId760" Type="http://schemas.openxmlformats.org/officeDocument/2006/relationships/image" Target="media/image374.wmf"/><Relationship Id="rId1183" Type="http://schemas.openxmlformats.org/officeDocument/2006/relationships/oleObject" Target="embeddings/oleObject583.bin"/><Relationship Id="rId1390" Type="http://schemas.openxmlformats.org/officeDocument/2006/relationships/image" Target="media/image690.wmf"/><Relationship Id="rId2027" Type="http://schemas.openxmlformats.org/officeDocument/2006/relationships/oleObject" Target="embeddings/oleObject1004.bin"/><Relationship Id="rId2234" Type="http://schemas.openxmlformats.org/officeDocument/2006/relationships/oleObject" Target="embeddings/oleObject1105.bin"/><Relationship Id="rId2441" Type="http://schemas.openxmlformats.org/officeDocument/2006/relationships/oleObject" Target="embeddings/oleObject1211.bin"/><Relationship Id="rId206" Type="http://schemas.openxmlformats.org/officeDocument/2006/relationships/oleObject" Target="embeddings/oleObject95.bin"/><Relationship Id="rId413" Type="http://schemas.openxmlformats.org/officeDocument/2006/relationships/image" Target="media/image201.wmf"/><Relationship Id="rId1043" Type="http://schemas.openxmlformats.org/officeDocument/2006/relationships/oleObject" Target="embeddings/oleObject513.bin"/><Relationship Id="rId620" Type="http://schemas.openxmlformats.org/officeDocument/2006/relationships/oleObject" Target="embeddings/oleObject301.bin"/><Relationship Id="rId1250" Type="http://schemas.openxmlformats.org/officeDocument/2006/relationships/image" Target="media/image619.wmf"/><Relationship Id="rId2301" Type="http://schemas.openxmlformats.org/officeDocument/2006/relationships/oleObject" Target="embeddings/oleObject1138.bin"/><Relationship Id="rId1110" Type="http://schemas.openxmlformats.org/officeDocument/2006/relationships/image" Target="media/image549.wmf"/><Relationship Id="rId1927" Type="http://schemas.openxmlformats.org/officeDocument/2006/relationships/oleObject" Target="embeddings/oleObject954.bin"/><Relationship Id="rId3075" Type="http://schemas.openxmlformats.org/officeDocument/2006/relationships/oleObject" Target="embeddings/oleObject1528.bin"/><Relationship Id="rId3282" Type="http://schemas.openxmlformats.org/officeDocument/2006/relationships/oleObject" Target="embeddings/oleObject1631.bin"/><Relationship Id="rId2091" Type="http://schemas.openxmlformats.org/officeDocument/2006/relationships/oleObject" Target="embeddings/oleObject1036.bin"/><Relationship Id="rId3142" Type="http://schemas.openxmlformats.org/officeDocument/2006/relationships/image" Target="media/image1566.wmf"/><Relationship Id="rId270" Type="http://schemas.openxmlformats.org/officeDocument/2006/relationships/oleObject" Target="embeddings/oleObject127.bin"/><Relationship Id="rId3002" Type="http://schemas.openxmlformats.org/officeDocument/2006/relationships/image" Target="media/image1496.wmf"/><Relationship Id="rId130" Type="http://schemas.openxmlformats.org/officeDocument/2006/relationships/image" Target="media/image60.wmf"/><Relationship Id="rId2768" Type="http://schemas.openxmlformats.org/officeDocument/2006/relationships/image" Target="media/image1379.emf"/><Relationship Id="rId2975" Type="http://schemas.openxmlformats.org/officeDocument/2006/relationships/oleObject" Target="embeddings/oleObject1478.bin"/><Relationship Id="rId947" Type="http://schemas.openxmlformats.org/officeDocument/2006/relationships/oleObject" Target="embeddings/oleObject465.bin"/><Relationship Id="rId1577" Type="http://schemas.openxmlformats.org/officeDocument/2006/relationships/oleObject" Target="embeddings/oleObject779.bin"/><Relationship Id="rId1784" Type="http://schemas.openxmlformats.org/officeDocument/2006/relationships/image" Target="media/image887.wmf"/><Relationship Id="rId1991" Type="http://schemas.openxmlformats.org/officeDocument/2006/relationships/oleObject" Target="embeddings/oleObject986.bin"/><Relationship Id="rId2628" Type="http://schemas.openxmlformats.org/officeDocument/2006/relationships/image" Target="media/image1309.wmf"/><Relationship Id="rId2835" Type="http://schemas.openxmlformats.org/officeDocument/2006/relationships/oleObject" Target="embeddings/oleObject1408.bin"/><Relationship Id="rId76" Type="http://schemas.openxmlformats.org/officeDocument/2006/relationships/image" Target="media/image33.wmf"/><Relationship Id="rId807" Type="http://schemas.openxmlformats.org/officeDocument/2006/relationships/oleObject" Target="embeddings/oleObject395.bin"/><Relationship Id="rId1437" Type="http://schemas.openxmlformats.org/officeDocument/2006/relationships/oleObject" Target="embeddings/oleObject709.bin"/><Relationship Id="rId1644" Type="http://schemas.openxmlformats.org/officeDocument/2006/relationships/image" Target="media/image817.wmf"/><Relationship Id="rId1851" Type="http://schemas.openxmlformats.org/officeDocument/2006/relationships/oleObject" Target="embeddings/oleObject916.bin"/><Relationship Id="rId2902" Type="http://schemas.openxmlformats.org/officeDocument/2006/relationships/image" Target="media/image1446.wmf"/><Relationship Id="rId1504" Type="http://schemas.openxmlformats.org/officeDocument/2006/relationships/image" Target="media/image747.wmf"/><Relationship Id="rId1711" Type="http://schemas.openxmlformats.org/officeDocument/2006/relationships/oleObject" Target="embeddings/oleObject846.bin"/><Relationship Id="rId3469" Type="http://schemas.openxmlformats.org/officeDocument/2006/relationships/image" Target="media/image1730.wmf"/><Relationship Id="rId597" Type="http://schemas.openxmlformats.org/officeDocument/2006/relationships/image" Target="media/image293.wmf"/><Relationship Id="rId2278" Type="http://schemas.openxmlformats.org/officeDocument/2006/relationships/image" Target="media/image1137.wmf"/><Relationship Id="rId2485" Type="http://schemas.openxmlformats.org/officeDocument/2006/relationships/oleObject" Target="embeddings/oleObject1233.bin"/><Relationship Id="rId3329" Type="http://schemas.openxmlformats.org/officeDocument/2006/relationships/image" Target="media/image1660.wmf"/><Relationship Id="rId457" Type="http://schemas.openxmlformats.org/officeDocument/2006/relationships/image" Target="media/image223.wmf"/><Relationship Id="rId1087" Type="http://schemas.openxmlformats.org/officeDocument/2006/relationships/oleObject" Target="embeddings/oleObject535.bin"/><Relationship Id="rId1294" Type="http://schemas.openxmlformats.org/officeDocument/2006/relationships/image" Target="media/image641.wmf"/><Relationship Id="rId2138" Type="http://schemas.openxmlformats.org/officeDocument/2006/relationships/image" Target="media/image1064.wmf"/><Relationship Id="rId2692" Type="http://schemas.openxmlformats.org/officeDocument/2006/relationships/image" Target="media/image1341.wmf"/><Relationship Id="rId3536" Type="http://schemas.openxmlformats.org/officeDocument/2006/relationships/oleObject" Target="embeddings/oleObject1758.bin"/><Relationship Id="rId664" Type="http://schemas.openxmlformats.org/officeDocument/2006/relationships/oleObject" Target="embeddings/oleObject323.bin"/><Relationship Id="rId871" Type="http://schemas.openxmlformats.org/officeDocument/2006/relationships/oleObject" Target="embeddings/oleObject427.bin"/><Relationship Id="rId2345" Type="http://schemas.openxmlformats.org/officeDocument/2006/relationships/oleObject" Target="embeddings/oleObject1160.bin"/><Relationship Id="rId2552" Type="http://schemas.openxmlformats.org/officeDocument/2006/relationships/image" Target="media/image1271.wmf"/><Relationship Id="rId3603" Type="http://schemas.openxmlformats.org/officeDocument/2006/relationships/image" Target="media/image1797.wmf"/><Relationship Id="rId317" Type="http://schemas.openxmlformats.org/officeDocument/2006/relationships/image" Target="media/image154.wmf"/><Relationship Id="rId524" Type="http://schemas.openxmlformats.org/officeDocument/2006/relationships/oleObject" Target="embeddings/oleObject253.bin"/><Relationship Id="rId731" Type="http://schemas.openxmlformats.org/officeDocument/2006/relationships/oleObject" Target="embeddings/oleObject357.bin"/><Relationship Id="rId1154" Type="http://schemas.openxmlformats.org/officeDocument/2006/relationships/image" Target="media/image571.wmf"/><Relationship Id="rId1361" Type="http://schemas.openxmlformats.org/officeDocument/2006/relationships/oleObject" Target="embeddings/oleObject671.bin"/><Relationship Id="rId2205" Type="http://schemas.openxmlformats.org/officeDocument/2006/relationships/oleObject" Target="embeddings/oleObject1093.bin"/><Relationship Id="rId2412" Type="http://schemas.openxmlformats.org/officeDocument/2006/relationships/oleObject" Target="embeddings/oleObject1194.bin"/><Relationship Id="rId1014" Type="http://schemas.openxmlformats.org/officeDocument/2006/relationships/image" Target="media/image501.wmf"/><Relationship Id="rId1221" Type="http://schemas.openxmlformats.org/officeDocument/2006/relationships/oleObject" Target="embeddings/oleObject602.bin"/><Relationship Id="rId3186" Type="http://schemas.openxmlformats.org/officeDocument/2006/relationships/image" Target="media/image1588.wmf"/><Relationship Id="rId3393" Type="http://schemas.openxmlformats.org/officeDocument/2006/relationships/image" Target="media/image1692.wmf"/><Relationship Id="rId3046" Type="http://schemas.openxmlformats.org/officeDocument/2006/relationships/image" Target="media/image1518.wmf"/><Relationship Id="rId3253" Type="http://schemas.openxmlformats.org/officeDocument/2006/relationships/image" Target="media/image1622.wmf"/><Relationship Id="rId3460" Type="http://schemas.openxmlformats.org/officeDocument/2006/relationships/oleObject" Target="embeddings/oleObject1720.bin"/><Relationship Id="rId174" Type="http://schemas.openxmlformats.org/officeDocument/2006/relationships/oleObject" Target="embeddings/oleObject79.bin"/><Relationship Id="rId381" Type="http://schemas.openxmlformats.org/officeDocument/2006/relationships/image" Target="media/image185.wmf"/><Relationship Id="rId2062" Type="http://schemas.openxmlformats.org/officeDocument/2006/relationships/image" Target="media/image1026.wmf"/><Relationship Id="rId3113" Type="http://schemas.openxmlformats.org/officeDocument/2006/relationships/oleObject" Target="embeddings/oleObject1547.bin"/><Relationship Id="rId241" Type="http://schemas.openxmlformats.org/officeDocument/2006/relationships/image" Target="media/image116.wmf"/><Relationship Id="rId3320" Type="http://schemas.openxmlformats.org/officeDocument/2006/relationships/oleObject" Target="embeddings/oleObject1650.bin"/><Relationship Id="rId2879" Type="http://schemas.openxmlformats.org/officeDocument/2006/relationships/oleObject" Target="embeddings/oleObject1430.bin"/><Relationship Id="rId101" Type="http://schemas.openxmlformats.org/officeDocument/2006/relationships/oleObject" Target="embeddings/oleObject43.bin"/><Relationship Id="rId1688" Type="http://schemas.openxmlformats.org/officeDocument/2006/relationships/image" Target="media/image839.wmf"/><Relationship Id="rId1895" Type="http://schemas.openxmlformats.org/officeDocument/2006/relationships/oleObject" Target="embeddings/oleObject938.bin"/><Relationship Id="rId2739" Type="http://schemas.openxmlformats.org/officeDocument/2006/relationships/oleObject" Target="embeddings/oleObject1360.bin"/><Relationship Id="rId2946" Type="http://schemas.openxmlformats.org/officeDocument/2006/relationships/image" Target="media/image1468.wmf"/><Relationship Id="rId918" Type="http://schemas.openxmlformats.org/officeDocument/2006/relationships/image" Target="media/image453.wmf"/><Relationship Id="rId1548" Type="http://schemas.openxmlformats.org/officeDocument/2006/relationships/image" Target="media/image769.wmf"/><Relationship Id="rId1755" Type="http://schemas.openxmlformats.org/officeDocument/2006/relationships/oleObject" Target="embeddings/oleObject868.bin"/><Relationship Id="rId1408" Type="http://schemas.openxmlformats.org/officeDocument/2006/relationships/image" Target="media/image699.wmf"/><Relationship Id="rId1962" Type="http://schemas.openxmlformats.org/officeDocument/2006/relationships/image" Target="media/image976.wmf"/><Relationship Id="rId2806" Type="http://schemas.openxmlformats.org/officeDocument/2006/relationships/image" Target="media/image1398.emf"/><Relationship Id="rId47" Type="http://schemas.openxmlformats.org/officeDocument/2006/relationships/oleObject" Target="embeddings/oleObject16.bin"/><Relationship Id="rId1615" Type="http://schemas.openxmlformats.org/officeDocument/2006/relationships/oleObject" Target="embeddings/oleObject798.bin"/><Relationship Id="rId1822" Type="http://schemas.openxmlformats.org/officeDocument/2006/relationships/image" Target="media/image906.wmf"/><Relationship Id="rId2389" Type="http://schemas.openxmlformats.org/officeDocument/2006/relationships/oleObject" Target="embeddings/oleObject1182.bin"/><Relationship Id="rId2596" Type="http://schemas.openxmlformats.org/officeDocument/2006/relationships/image" Target="media/image1293.wmf"/><Relationship Id="rId3647" Type="http://schemas.openxmlformats.org/officeDocument/2006/relationships/header" Target="header1.xml"/><Relationship Id="rId568" Type="http://schemas.openxmlformats.org/officeDocument/2006/relationships/oleObject" Target="embeddings/oleObject275.bin"/><Relationship Id="rId775" Type="http://schemas.openxmlformats.org/officeDocument/2006/relationships/oleObject" Target="embeddings/oleObject379.bin"/><Relationship Id="rId982" Type="http://schemas.openxmlformats.org/officeDocument/2006/relationships/image" Target="media/image485.wmf"/><Relationship Id="rId1198" Type="http://schemas.openxmlformats.org/officeDocument/2006/relationships/image" Target="media/image593.wmf"/><Relationship Id="rId2249" Type="http://schemas.openxmlformats.org/officeDocument/2006/relationships/image" Target="media/image1122.wmf"/><Relationship Id="rId2456" Type="http://schemas.openxmlformats.org/officeDocument/2006/relationships/image" Target="media/image1223.wmf"/><Relationship Id="rId2663" Type="http://schemas.openxmlformats.org/officeDocument/2006/relationships/oleObject" Target="embeddings/oleObject1322.bin"/><Relationship Id="rId2870" Type="http://schemas.openxmlformats.org/officeDocument/2006/relationships/image" Target="media/image1430.wmf"/><Relationship Id="rId3507" Type="http://schemas.openxmlformats.org/officeDocument/2006/relationships/image" Target="media/image1749.wmf"/><Relationship Id="rId428" Type="http://schemas.openxmlformats.org/officeDocument/2006/relationships/oleObject" Target="embeddings/oleObject205.bin"/><Relationship Id="rId635" Type="http://schemas.openxmlformats.org/officeDocument/2006/relationships/image" Target="media/image312.wmf"/><Relationship Id="rId842" Type="http://schemas.openxmlformats.org/officeDocument/2006/relationships/image" Target="media/image415.wmf"/><Relationship Id="rId1058" Type="http://schemas.openxmlformats.org/officeDocument/2006/relationships/image" Target="media/image523.wmf"/><Relationship Id="rId1265" Type="http://schemas.openxmlformats.org/officeDocument/2006/relationships/oleObject" Target="embeddings/oleObject624.bin"/><Relationship Id="rId1472" Type="http://schemas.openxmlformats.org/officeDocument/2006/relationships/image" Target="media/image731.wmf"/><Relationship Id="rId2109" Type="http://schemas.openxmlformats.org/officeDocument/2006/relationships/oleObject" Target="embeddings/oleObject1045.bin"/><Relationship Id="rId2316" Type="http://schemas.openxmlformats.org/officeDocument/2006/relationships/image" Target="media/image1156.wmf"/><Relationship Id="rId2523" Type="http://schemas.openxmlformats.org/officeDocument/2006/relationships/oleObject" Target="embeddings/oleObject1252.bin"/><Relationship Id="rId2730" Type="http://schemas.openxmlformats.org/officeDocument/2006/relationships/image" Target="media/image1360.emf"/><Relationship Id="rId702" Type="http://schemas.openxmlformats.org/officeDocument/2006/relationships/image" Target="media/image345.wmf"/><Relationship Id="rId1125" Type="http://schemas.openxmlformats.org/officeDocument/2006/relationships/oleObject" Target="embeddings/oleObject554.bin"/><Relationship Id="rId1332" Type="http://schemas.openxmlformats.org/officeDocument/2006/relationships/image" Target="media/image661.wmf"/><Relationship Id="rId3297" Type="http://schemas.openxmlformats.org/officeDocument/2006/relationships/image" Target="media/image1644.wmf"/><Relationship Id="rId3157" Type="http://schemas.openxmlformats.org/officeDocument/2006/relationships/oleObject" Target="embeddings/oleObject1569.bin"/><Relationship Id="rId285" Type="http://schemas.openxmlformats.org/officeDocument/2006/relationships/image" Target="media/image138.wmf"/><Relationship Id="rId3364" Type="http://schemas.openxmlformats.org/officeDocument/2006/relationships/oleObject" Target="embeddings/oleObject1672.bin"/><Relationship Id="rId3571" Type="http://schemas.openxmlformats.org/officeDocument/2006/relationships/image" Target="media/image1781.wmf"/><Relationship Id="rId492" Type="http://schemas.openxmlformats.org/officeDocument/2006/relationships/oleObject" Target="embeddings/oleObject237.bin"/><Relationship Id="rId2173" Type="http://schemas.openxmlformats.org/officeDocument/2006/relationships/oleObject" Target="embeddings/oleObject1077.bin"/><Relationship Id="rId2380" Type="http://schemas.openxmlformats.org/officeDocument/2006/relationships/image" Target="media/image1188.wmf"/><Relationship Id="rId3017" Type="http://schemas.openxmlformats.org/officeDocument/2006/relationships/oleObject" Target="embeddings/oleObject1499.bin"/><Relationship Id="rId3224" Type="http://schemas.openxmlformats.org/officeDocument/2006/relationships/oleObject" Target="embeddings/oleObject1602.bin"/><Relationship Id="rId3431" Type="http://schemas.openxmlformats.org/officeDocument/2006/relationships/image" Target="media/image1711.wmf"/><Relationship Id="rId145" Type="http://schemas.openxmlformats.org/officeDocument/2006/relationships/image" Target="media/image68.wmf"/><Relationship Id="rId352" Type="http://schemas.openxmlformats.org/officeDocument/2006/relationships/oleObject" Target="embeddings/oleObject168.bin"/><Relationship Id="rId2033" Type="http://schemas.openxmlformats.org/officeDocument/2006/relationships/oleObject" Target="embeddings/oleObject1007.bin"/><Relationship Id="rId2240" Type="http://schemas.openxmlformats.org/officeDocument/2006/relationships/oleObject" Target="embeddings/oleObject1108.bin"/><Relationship Id="rId212" Type="http://schemas.openxmlformats.org/officeDocument/2006/relationships/oleObject" Target="embeddings/oleObject98.bin"/><Relationship Id="rId1799" Type="http://schemas.openxmlformats.org/officeDocument/2006/relationships/oleObject" Target="embeddings/oleObject890.bin"/><Relationship Id="rId2100" Type="http://schemas.openxmlformats.org/officeDocument/2006/relationships/image" Target="media/image1045.wmf"/><Relationship Id="rId1659" Type="http://schemas.openxmlformats.org/officeDocument/2006/relationships/oleObject" Target="embeddings/oleObject820.bin"/><Relationship Id="rId1866" Type="http://schemas.openxmlformats.org/officeDocument/2006/relationships/image" Target="media/image928.wmf"/><Relationship Id="rId2917" Type="http://schemas.openxmlformats.org/officeDocument/2006/relationships/oleObject" Target="embeddings/oleObject1449.bin"/><Relationship Id="rId3081" Type="http://schemas.openxmlformats.org/officeDocument/2006/relationships/oleObject" Target="embeddings/oleObject1531.bin"/><Relationship Id="rId1519" Type="http://schemas.openxmlformats.org/officeDocument/2006/relationships/oleObject" Target="embeddings/oleObject750.bin"/><Relationship Id="rId1726" Type="http://schemas.openxmlformats.org/officeDocument/2006/relationships/image" Target="media/image858.wmf"/><Relationship Id="rId1933" Type="http://schemas.openxmlformats.org/officeDocument/2006/relationships/oleObject" Target="embeddings/oleObject957.bin"/><Relationship Id="rId18" Type="http://schemas.openxmlformats.org/officeDocument/2006/relationships/image" Target="media/image4.wmf"/><Relationship Id="rId679" Type="http://schemas.openxmlformats.org/officeDocument/2006/relationships/image" Target="media/image334.wmf"/><Relationship Id="rId886" Type="http://schemas.openxmlformats.org/officeDocument/2006/relationships/image" Target="media/image437.wmf"/><Relationship Id="rId2567" Type="http://schemas.openxmlformats.org/officeDocument/2006/relationships/oleObject" Target="embeddings/oleObject1274.bin"/><Relationship Id="rId2774" Type="http://schemas.openxmlformats.org/officeDocument/2006/relationships/image" Target="media/image1382.emf"/><Relationship Id="rId3618" Type="http://schemas.openxmlformats.org/officeDocument/2006/relationships/oleObject" Target="embeddings/oleObject1799.bin"/><Relationship Id="rId2" Type="http://schemas.openxmlformats.org/officeDocument/2006/relationships/numbering" Target="numbering.xml"/><Relationship Id="rId539" Type="http://schemas.openxmlformats.org/officeDocument/2006/relationships/image" Target="media/image264.wmf"/><Relationship Id="rId746" Type="http://schemas.openxmlformats.org/officeDocument/2006/relationships/image" Target="media/image367.wmf"/><Relationship Id="rId1169" Type="http://schemas.openxmlformats.org/officeDocument/2006/relationships/oleObject" Target="embeddings/oleObject576.bin"/><Relationship Id="rId1376" Type="http://schemas.openxmlformats.org/officeDocument/2006/relationships/image" Target="media/image683.wmf"/><Relationship Id="rId1583" Type="http://schemas.openxmlformats.org/officeDocument/2006/relationships/oleObject" Target="embeddings/oleObject782.bin"/><Relationship Id="rId2427" Type="http://schemas.openxmlformats.org/officeDocument/2006/relationships/image" Target="media/image1209.emf"/><Relationship Id="rId2981" Type="http://schemas.openxmlformats.org/officeDocument/2006/relationships/oleObject" Target="embeddings/oleObject1481.bin"/><Relationship Id="rId953" Type="http://schemas.openxmlformats.org/officeDocument/2006/relationships/oleObject" Target="embeddings/oleObject468.bin"/><Relationship Id="rId1029" Type="http://schemas.openxmlformats.org/officeDocument/2006/relationships/oleObject" Target="embeddings/oleObject506.bin"/><Relationship Id="rId1236" Type="http://schemas.openxmlformats.org/officeDocument/2006/relationships/image" Target="media/image612.wmf"/><Relationship Id="rId1790" Type="http://schemas.openxmlformats.org/officeDocument/2006/relationships/image" Target="media/image890.wmf"/><Relationship Id="rId2634" Type="http://schemas.openxmlformats.org/officeDocument/2006/relationships/image" Target="media/image1312.wmf"/><Relationship Id="rId2841" Type="http://schemas.openxmlformats.org/officeDocument/2006/relationships/oleObject" Target="embeddings/oleObject1411.bin"/><Relationship Id="rId82" Type="http://schemas.openxmlformats.org/officeDocument/2006/relationships/image" Target="media/image36.wmf"/><Relationship Id="rId606" Type="http://schemas.openxmlformats.org/officeDocument/2006/relationships/oleObject" Target="embeddings/oleObject294.bin"/><Relationship Id="rId813" Type="http://schemas.openxmlformats.org/officeDocument/2006/relationships/oleObject" Target="embeddings/oleObject398.bin"/><Relationship Id="rId1443" Type="http://schemas.openxmlformats.org/officeDocument/2006/relationships/oleObject" Target="embeddings/oleObject712.bin"/><Relationship Id="rId1650" Type="http://schemas.openxmlformats.org/officeDocument/2006/relationships/image" Target="media/image820.wmf"/><Relationship Id="rId2701" Type="http://schemas.openxmlformats.org/officeDocument/2006/relationships/oleObject" Target="embeddings/oleObject1341.bin"/><Relationship Id="rId1303" Type="http://schemas.openxmlformats.org/officeDocument/2006/relationships/oleObject" Target="embeddings/oleObject642.bin"/><Relationship Id="rId1510" Type="http://schemas.openxmlformats.org/officeDocument/2006/relationships/image" Target="media/image750.wmf"/><Relationship Id="rId3268" Type="http://schemas.openxmlformats.org/officeDocument/2006/relationships/oleObject" Target="embeddings/oleObject1624.bin"/><Relationship Id="rId3475" Type="http://schemas.openxmlformats.org/officeDocument/2006/relationships/image" Target="media/image1733.wmf"/><Relationship Id="rId189" Type="http://schemas.openxmlformats.org/officeDocument/2006/relationships/image" Target="media/image90.wmf"/><Relationship Id="rId396" Type="http://schemas.openxmlformats.org/officeDocument/2006/relationships/oleObject" Target="embeddings/oleObject189.bin"/><Relationship Id="rId2077" Type="http://schemas.openxmlformats.org/officeDocument/2006/relationships/oleObject" Target="embeddings/oleObject1029.bin"/><Relationship Id="rId2284" Type="http://schemas.openxmlformats.org/officeDocument/2006/relationships/image" Target="media/image1140.wmf"/><Relationship Id="rId2491" Type="http://schemas.openxmlformats.org/officeDocument/2006/relationships/oleObject" Target="embeddings/oleObject1236.bin"/><Relationship Id="rId3128" Type="http://schemas.openxmlformats.org/officeDocument/2006/relationships/image" Target="media/image1559.wmf"/><Relationship Id="rId3335" Type="http://schemas.openxmlformats.org/officeDocument/2006/relationships/image" Target="media/image1663.wmf"/><Relationship Id="rId3542" Type="http://schemas.openxmlformats.org/officeDocument/2006/relationships/oleObject" Target="embeddings/oleObject1761.bin"/><Relationship Id="rId256" Type="http://schemas.openxmlformats.org/officeDocument/2006/relationships/oleObject" Target="embeddings/oleObject120.bin"/><Relationship Id="rId463" Type="http://schemas.openxmlformats.org/officeDocument/2006/relationships/image" Target="media/image226.wmf"/><Relationship Id="rId670" Type="http://schemas.openxmlformats.org/officeDocument/2006/relationships/oleObject" Target="embeddings/oleObject326.bin"/><Relationship Id="rId1093" Type="http://schemas.openxmlformats.org/officeDocument/2006/relationships/oleObject" Target="embeddings/oleObject538.bin"/><Relationship Id="rId2144" Type="http://schemas.openxmlformats.org/officeDocument/2006/relationships/image" Target="media/image1067.wmf"/><Relationship Id="rId2351" Type="http://schemas.openxmlformats.org/officeDocument/2006/relationships/oleObject" Target="embeddings/oleObject1163.bin"/><Relationship Id="rId3402" Type="http://schemas.openxmlformats.org/officeDocument/2006/relationships/oleObject" Target="embeddings/oleObject1691.bin"/><Relationship Id="rId116" Type="http://schemas.openxmlformats.org/officeDocument/2006/relationships/image" Target="media/image53.wmf"/><Relationship Id="rId323" Type="http://schemas.openxmlformats.org/officeDocument/2006/relationships/image" Target="media/image157.wmf"/><Relationship Id="rId530" Type="http://schemas.openxmlformats.org/officeDocument/2006/relationships/oleObject" Target="embeddings/oleObject256.bin"/><Relationship Id="rId1160" Type="http://schemas.openxmlformats.org/officeDocument/2006/relationships/image" Target="media/image574.wmf"/><Relationship Id="rId2004" Type="http://schemas.openxmlformats.org/officeDocument/2006/relationships/image" Target="media/image997.wmf"/><Relationship Id="rId2211" Type="http://schemas.openxmlformats.org/officeDocument/2006/relationships/image" Target="media/image1101.wmf"/><Relationship Id="rId1020" Type="http://schemas.openxmlformats.org/officeDocument/2006/relationships/image" Target="media/image504.wmf"/><Relationship Id="rId1977" Type="http://schemas.openxmlformats.org/officeDocument/2006/relationships/oleObject" Target="embeddings/oleObject979.bin"/><Relationship Id="rId1837" Type="http://schemas.openxmlformats.org/officeDocument/2006/relationships/oleObject" Target="embeddings/oleObject909.bin"/><Relationship Id="rId3192" Type="http://schemas.openxmlformats.org/officeDocument/2006/relationships/image" Target="media/image1591.wmf"/><Relationship Id="rId3052" Type="http://schemas.openxmlformats.org/officeDocument/2006/relationships/image" Target="media/image1521.wmf"/><Relationship Id="rId180" Type="http://schemas.openxmlformats.org/officeDocument/2006/relationships/oleObject" Target="embeddings/oleObject82.bin"/><Relationship Id="rId1904" Type="http://schemas.openxmlformats.org/officeDocument/2006/relationships/image" Target="media/image947.wmf"/><Relationship Id="rId997" Type="http://schemas.openxmlformats.org/officeDocument/2006/relationships/oleObject" Target="embeddings/oleObject490.bin"/><Relationship Id="rId2678" Type="http://schemas.openxmlformats.org/officeDocument/2006/relationships/image" Target="media/image1334.wmf"/><Relationship Id="rId2885" Type="http://schemas.openxmlformats.org/officeDocument/2006/relationships/oleObject" Target="embeddings/oleObject1433.bin"/><Relationship Id="rId857" Type="http://schemas.openxmlformats.org/officeDocument/2006/relationships/oleObject" Target="embeddings/oleObject420.bin"/><Relationship Id="rId1487" Type="http://schemas.openxmlformats.org/officeDocument/2006/relationships/oleObject" Target="embeddings/oleObject734.bin"/><Relationship Id="rId1694" Type="http://schemas.openxmlformats.org/officeDocument/2006/relationships/image" Target="media/image842.wmf"/><Relationship Id="rId2538" Type="http://schemas.openxmlformats.org/officeDocument/2006/relationships/image" Target="media/image1264.wmf"/><Relationship Id="rId2745" Type="http://schemas.openxmlformats.org/officeDocument/2006/relationships/oleObject" Target="embeddings/oleObject1363.bin"/><Relationship Id="rId2952" Type="http://schemas.openxmlformats.org/officeDocument/2006/relationships/image" Target="media/image1471.wmf"/><Relationship Id="rId717" Type="http://schemas.openxmlformats.org/officeDocument/2006/relationships/oleObject" Target="embeddings/oleObject350.bin"/><Relationship Id="rId924" Type="http://schemas.openxmlformats.org/officeDocument/2006/relationships/image" Target="media/image456.wmf"/><Relationship Id="rId1347" Type="http://schemas.openxmlformats.org/officeDocument/2006/relationships/oleObject" Target="embeddings/oleObject664.bin"/><Relationship Id="rId1554" Type="http://schemas.openxmlformats.org/officeDocument/2006/relationships/image" Target="media/image772.wmf"/><Relationship Id="rId1761" Type="http://schemas.openxmlformats.org/officeDocument/2006/relationships/oleObject" Target="embeddings/oleObject871.bin"/><Relationship Id="rId2605" Type="http://schemas.openxmlformats.org/officeDocument/2006/relationships/oleObject" Target="embeddings/oleObject1293.bin"/><Relationship Id="rId2812" Type="http://schemas.openxmlformats.org/officeDocument/2006/relationships/image" Target="media/image1401.emf"/><Relationship Id="rId53" Type="http://schemas.openxmlformats.org/officeDocument/2006/relationships/oleObject" Target="embeddings/oleObject19.bin"/><Relationship Id="rId1207" Type="http://schemas.openxmlformats.org/officeDocument/2006/relationships/oleObject" Target="embeddings/oleObject595.bin"/><Relationship Id="rId1414" Type="http://schemas.openxmlformats.org/officeDocument/2006/relationships/image" Target="media/image702.wmf"/><Relationship Id="rId1621" Type="http://schemas.openxmlformats.org/officeDocument/2006/relationships/oleObject" Target="embeddings/oleObject801.bin"/><Relationship Id="rId3379" Type="http://schemas.openxmlformats.org/officeDocument/2006/relationships/image" Target="media/image1685.wmf"/><Relationship Id="rId3586" Type="http://schemas.openxmlformats.org/officeDocument/2006/relationships/oleObject" Target="embeddings/oleObject1783.bin"/><Relationship Id="rId2188" Type="http://schemas.openxmlformats.org/officeDocument/2006/relationships/image" Target="media/image1089.wmf"/><Relationship Id="rId2395" Type="http://schemas.openxmlformats.org/officeDocument/2006/relationships/oleObject" Target="embeddings/oleObject1185.bin"/><Relationship Id="rId3239" Type="http://schemas.openxmlformats.org/officeDocument/2006/relationships/image" Target="media/image1615.wmf"/><Relationship Id="rId3446" Type="http://schemas.openxmlformats.org/officeDocument/2006/relationships/oleObject" Target="embeddings/oleObject1713.bin"/><Relationship Id="rId367" Type="http://schemas.openxmlformats.org/officeDocument/2006/relationships/image" Target="media/image178.wmf"/><Relationship Id="rId574" Type="http://schemas.openxmlformats.org/officeDocument/2006/relationships/oleObject" Target="embeddings/oleObject278.bin"/><Relationship Id="rId2048" Type="http://schemas.openxmlformats.org/officeDocument/2006/relationships/image" Target="media/image1019.wmf"/><Relationship Id="rId2255" Type="http://schemas.openxmlformats.org/officeDocument/2006/relationships/oleObject" Target="embeddings/oleObject1115.bin"/><Relationship Id="rId227" Type="http://schemas.openxmlformats.org/officeDocument/2006/relationships/image" Target="media/image109.wmf"/><Relationship Id="rId781" Type="http://schemas.openxmlformats.org/officeDocument/2006/relationships/oleObject" Target="embeddings/oleObject382.bin"/><Relationship Id="rId2462" Type="http://schemas.openxmlformats.org/officeDocument/2006/relationships/image" Target="media/image1226.wmf"/><Relationship Id="rId3306" Type="http://schemas.openxmlformats.org/officeDocument/2006/relationships/oleObject" Target="embeddings/oleObject1643.bin"/><Relationship Id="rId3513" Type="http://schemas.openxmlformats.org/officeDocument/2006/relationships/image" Target="media/image1752.wmf"/><Relationship Id="rId434" Type="http://schemas.openxmlformats.org/officeDocument/2006/relationships/oleObject" Target="embeddings/oleObject208.bin"/><Relationship Id="rId641" Type="http://schemas.openxmlformats.org/officeDocument/2006/relationships/image" Target="media/image315.wmf"/><Relationship Id="rId1064" Type="http://schemas.openxmlformats.org/officeDocument/2006/relationships/image" Target="media/image526.wmf"/><Relationship Id="rId1271" Type="http://schemas.openxmlformats.org/officeDocument/2006/relationships/oleObject" Target="embeddings/oleObject627.bin"/><Relationship Id="rId2115" Type="http://schemas.openxmlformats.org/officeDocument/2006/relationships/oleObject" Target="embeddings/oleObject1048.bin"/><Relationship Id="rId2322" Type="http://schemas.openxmlformats.org/officeDocument/2006/relationships/image" Target="media/image1159.wmf"/><Relationship Id="rId501" Type="http://schemas.openxmlformats.org/officeDocument/2006/relationships/image" Target="media/image245.wmf"/><Relationship Id="rId1131" Type="http://schemas.openxmlformats.org/officeDocument/2006/relationships/oleObject" Target="embeddings/oleObject557.bin"/><Relationship Id="rId3096" Type="http://schemas.openxmlformats.org/officeDocument/2006/relationships/image" Target="media/image1543.wmf"/><Relationship Id="rId1948" Type="http://schemas.openxmlformats.org/officeDocument/2006/relationships/image" Target="media/image969.wmf"/><Relationship Id="rId3163" Type="http://schemas.openxmlformats.org/officeDocument/2006/relationships/oleObject" Target="embeddings/oleObject1572.bin"/><Relationship Id="rId3370" Type="http://schemas.openxmlformats.org/officeDocument/2006/relationships/oleObject" Target="embeddings/oleObject1675.bin"/><Relationship Id="rId291" Type="http://schemas.openxmlformats.org/officeDocument/2006/relationships/image" Target="media/image141.wmf"/><Relationship Id="rId1808" Type="http://schemas.openxmlformats.org/officeDocument/2006/relationships/image" Target="media/image899.wmf"/><Relationship Id="rId3023" Type="http://schemas.openxmlformats.org/officeDocument/2006/relationships/oleObject" Target="embeddings/oleObject1502.bin"/><Relationship Id="rId151" Type="http://schemas.openxmlformats.org/officeDocument/2006/relationships/image" Target="media/image71.wmf"/><Relationship Id="rId3230" Type="http://schemas.openxmlformats.org/officeDocument/2006/relationships/oleObject" Target="embeddings/oleObject1605.bin"/><Relationship Id="rId2789" Type="http://schemas.openxmlformats.org/officeDocument/2006/relationships/oleObject" Target="embeddings/oleObject1385.bin"/><Relationship Id="rId2996" Type="http://schemas.openxmlformats.org/officeDocument/2006/relationships/image" Target="media/image1493.wmf"/><Relationship Id="rId968" Type="http://schemas.openxmlformats.org/officeDocument/2006/relationships/image" Target="media/image478.wmf"/><Relationship Id="rId1598" Type="http://schemas.openxmlformats.org/officeDocument/2006/relationships/image" Target="media/image794.wmf"/><Relationship Id="rId2649" Type="http://schemas.openxmlformats.org/officeDocument/2006/relationships/oleObject" Target="embeddings/oleObject1315.bin"/><Relationship Id="rId2856" Type="http://schemas.openxmlformats.org/officeDocument/2006/relationships/image" Target="media/image1423.wmf"/><Relationship Id="rId97" Type="http://schemas.openxmlformats.org/officeDocument/2006/relationships/oleObject" Target="embeddings/oleObject41.bin"/><Relationship Id="rId828" Type="http://schemas.openxmlformats.org/officeDocument/2006/relationships/image" Target="media/image408.wmf"/><Relationship Id="rId1458" Type="http://schemas.openxmlformats.org/officeDocument/2006/relationships/image" Target="media/image724.wmf"/><Relationship Id="rId1665" Type="http://schemas.openxmlformats.org/officeDocument/2006/relationships/oleObject" Target="embeddings/oleObject823.bin"/><Relationship Id="rId1872" Type="http://schemas.openxmlformats.org/officeDocument/2006/relationships/image" Target="media/image931.wmf"/><Relationship Id="rId2509" Type="http://schemas.openxmlformats.org/officeDocument/2006/relationships/oleObject" Target="embeddings/oleObject1245.bin"/><Relationship Id="rId2716" Type="http://schemas.openxmlformats.org/officeDocument/2006/relationships/image" Target="media/image1353.emf"/><Relationship Id="rId1318" Type="http://schemas.openxmlformats.org/officeDocument/2006/relationships/image" Target="media/image654.wmf"/><Relationship Id="rId1525" Type="http://schemas.openxmlformats.org/officeDocument/2006/relationships/oleObject" Target="embeddings/oleObject753.bin"/><Relationship Id="rId2923" Type="http://schemas.openxmlformats.org/officeDocument/2006/relationships/oleObject" Target="embeddings/oleObject1452.bin"/><Relationship Id="rId1732" Type="http://schemas.openxmlformats.org/officeDocument/2006/relationships/image" Target="media/image861.wmf"/><Relationship Id="rId24" Type="http://schemas.openxmlformats.org/officeDocument/2006/relationships/image" Target="media/image7.wmf"/><Relationship Id="rId2299" Type="http://schemas.openxmlformats.org/officeDocument/2006/relationships/oleObject" Target="embeddings/oleObject1137.bin"/><Relationship Id="rId3557" Type="http://schemas.openxmlformats.org/officeDocument/2006/relationships/image" Target="media/image1774.wmf"/><Relationship Id="rId478" Type="http://schemas.openxmlformats.org/officeDocument/2006/relationships/oleObject" Target="embeddings/oleObject230.bin"/><Relationship Id="rId685" Type="http://schemas.openxmlformats.org/officeDocument/2006/relationships/image" Target="media/image337.wmf"/><Relationship Id="rId892" Type="http://schemas.openxmlformats.org/officeDocument/2006/relationships/image" Target="media/image440.wmf"/><Relationship Id="rId2159" Type="http://schemas.openxmlformats.org/officeDocument/2006/relationships/oleObject" Target="embeddings/oleObject1070.bin"/><Relationship Id="rId2366" Type="http://schemas.openxmlformats.org/officeDocument/2006/relationships/image" Target="media/image1181.wmf"/><Relationship Id="rId2573" Type="http://schemas.openxmlformats.org/officeDocument/2006/relationships/oleObject" Target="embeddings/oleObject1277.bin"/><Relationship Id="rId2780" Type="http://schemas.openxmlformats.org/officeDocument/2006/relationships/image" Target="media/image1385.emf"/><Relationship Id="rId3417" Type="http://schemas.openxmlformats.org/officeDocument/2006/relationships/image" Target="media/image1704.wmf"/><Relationship Id="rId3624" Type="http://schemas.openxmlformats.org/officeDocument/2006/relationships/oleObject" Target="embeddings/oleObject1802.bin"/><Relationship Id="rId338" Type="http://schemas.openxmlformats.org/officeDocument/2006/relationships/oleObject" Target="embeddings/oleObject161.bin"/><Relationship Id="rId545" Type="http://schemas.openxmlformats.org/officeDocument/2006/relationships/image" Target="media/image267.wmf"/><Relationship Id="rId752" Type="http://schemas.openxmlformats.org/officeDocument/2006/relationships/image" Target="media/image370.wmf"/><Relationship Id="rId1175" Type="http://schemas.openxmlformats.org/officeDocument/2006/relationships/oleObject" Target="embeddings/oleObject579.bin"/><Relationship Id="rId1382" Type="http://schemas.openxmlformats.org/officeDocument/2006/relationships/image" Target="media/image686.wmf"/><Relationship Id="rId2019" Type="http://schemas.openxmlformats.org/officeDocument/2006/relationships/oleObject" Target="embeddings/oleObject1000.bin"/><Relationship Id="rId2226" Type="http://schemas.openxmlformats.org/officeDocument/2006/relationships/oleObject" Target="embeddings/oleObject1101.bin"/><Relationship Id="rId2433" Type="http://schemas.openxmlformats.org/officeDocument/2006/relationships/oleObject" Target="embeddings/oleObject1207.bin"/><Relationship Id="rId2640" Type="http://schemas.openxmlformats.org/officeDocument/2006/relationships/image" Target="media/image1315.wmf"/><Relationship Id="rId405" Type="http://schemas.openxmlformats.org/officeDocument/2006/relationships/image" Target="media/image197.wmf"/><Relationship Id="rId612" Type="http://schemas.openxmlformats.org/officeDocument/2006/relationships/oleObject" Target="embeddings/oleObject297.bin"/><Relationship Id="rId1035" Type="http://schemas.openxmlformats.org/officeDocument/2006/relationships/oleObject" Target="embeddings/oleObject509.bin"/><Relationship Id="rId1242" Type="http://schemas.openxmlformats.org/officeDocument/2006/relationships/image" Target="media/image615.wmf"/><Relationship Id="rId2500" Type="http://schemas.openxmlformats.org/officeDocument/2006/relationships/image" Target="media/image1245.wmf"/><Relationship Id="rId1102" Type="http://schemas.openxmlformats.org/officeDocument/2006/relationships/image" Target="media/image545.wmf"/><Relationship Id="rId3067" Type="http://schemas.openxmlformats.org/officeDocument/2006/relationships/oleObject" Target="embeddings/oleObject1524.bin"/><Relationship Id="rId3274" Type="http://schemas.openxmlformats.org/officeDocument/2006/relationships/oleObject" Target="embeddings/oleObject1627.bin"/><Relationship Id="rId195" Type="http://schemas.openxmlformats.org/officeDocument/2006/relationships/image" Target="media/image93.wmf"/><Relationship Id="rId1919" Type="http://schemas.openxmlformats.org/officeDocument/2006/relationships/oleObject" Target="embeddings/oleObject950.bin"/><Relationship Id="rId3481" Type="http://schemas.openxmlformats.org/officeDocument/2006/relationships/image" Target="media/image1736.wmf"/><Relationship Id="rId2083" Type="http://schemas.openxmlformats.org/officeDocument/2006/relationships/oleObject" Target="embeddings/oleObject1032.bin"/><Relationship Id="rId2290" Type="http://schemas.openxmlformats.org/officeDocument/2006/relationships/image" Target="media/image1143.wmf"/><Relationship Id="rId3134" Type="http://schemas.openxmlformats.org/officeDocument/2006/relationships/image" Target="media/image1562.wmf"/><Relationship Id="rId3341" Type="http://schemas.openxmlformats.org/officeDocument/2006/relationships/image" Target="media/image1666.wmf"/><Relationship Id="rId262" Type="http://schemas.openxmlformats.org/officeDocument/2006/relationships/oleObject" Target="embeddings/oleObject123.bin"/><Relationship Id="rId2150" Type="http://schemas.openxmlformats.org/officeDocument/2006/relationships/image" Target="media/image1070.wmf"/><Relationship Id="rId3201" Type="http://schemas.openxmlformats.org/officeDocument/2006/relationships/oleObject" Target="embeddings/oleObject1591.bin"/><Relationship Id="rId122" Type="http://schemas.openxmlformats.org/officeDocument/2006/relationships/image" Target="media/image56.wmf"/><Relationship Id="rId2010" Type="http://schemas.openxmlformats.org/officeDocument/2006/relationships/image" Target="media/image1000.wmf"/><Relationship Id="rId1569" Type="http://schemas.openxmlformats.org/officeDocument/2006/relationships/oleObject" Target="embeddings/oleObject775.bin"/><Relationship Id="rId2967" Type="http://schemas.openxmlformats.org/officeDocument/2006/relationships/oleObject" Target="embeddings/oleObject1474.bin"/><Relationship Id="rId939" Type="http://schemas.openxmlformats.org/officeDocument/2006/relationships/oleObject" Target="embeddings/oleObject461.bin"/><Relationship Id="rId1776" Type="http://schemas.openxmlformats.org/officeDocument/2006/relationships/image" Target="media/image883.wmf"/><Relationship Id="rId1983" Type="http://schemas.openxmlformats.org/officeDocument/2006/relationships/oleObject" Target="embeddings/oleObject982.bin"/><Relationship Id="rId2827" Type="http://schemas.openxmlformats.org/officeDocument/2006/relationships/oleObject" Target="embeddings/oleObject1404.bin"/><Relationship Id="rId68" Type="http://schemas.openxmlformats.org/officeDocument/2006/relationships/image" Target="media/image29.wmf"/><Relationship Id="rId1429" Type="http://schemas.openxmlformats.org/officeDocument/2006/relationships/oleObject" Target="embeddings/oleObject705.bin"/><Relationship Id="rId1636" Type="http://schemas.openxmlformats.org/officeDocument/2006/relationships/image" Target="media/image813.wmf"/><Relationship Id="rId1843" Type="http://schemas.openxmlformats.org/officeDocument/2006/relationships/oleObject" Target="embeddings/oleObject912.bin"/><Relationship Id="rId1703" Type="http://schemas.openxmlformats.org/officeDocument/2006/relationships/oleObject" Target="embeddings/oleObject842.bin"/><Relationship Id="rId1910" Type="http://schemas.openxmlformats.org/officeDocument/2006/relationships/image" Target="media/image950.wmf"/><Relationship Id="rId589" Type="http://schemas.openxmlformats.org/officeDocument/2006/relationships/image" Target="media/image289.wmf"/><Relationship Id="rId796" Type="http://schemas.openxmlformats.org/officeDocument/2006/relationships/image" Target="media/image392.wmf"/><Relationship Id="rId2477" Type="http://schemas.openxmlformats.org/officeDocument/2006/relationships/oleObject" Target="embeddings/oleObject1229.bin"/><Relationship Id="rId2684" Type="http://schemas.openxmlformats.org/officeDocument/2006/relationships/image" Target="media/image1337.wmf"/><Relationship Id="rId3528" Type="http://schemas.openxmlformats.org/officeDocument/2006/relationships/oleObject" Target="embeddings/oleObject1754.bin"/><Relationship Id="rId449" Type="http://schemas.openxmlformats.org/officeDocument/2006/relationships/image" Target="media/image219.wmf"/><Relationship Id="rId656" Type="http://schemas.openxmlformats.org/officeDocument/2006/relationships/oleObject" Target="embeddings/oleObject319.bin"/><Relationship Id="rId863" Type="http://schemas.openxmlformats.org/officeDocument/2006/relationships/oleObject" Target="embeddings/oleObject423.bin"/><Relationship Id="rId1079" Type="http://schemas.openxmlformats.org/officeDocument/2006/relationships/oleObject" Target="embeddings/oleObject531.bin"/><Relationship Id="rId1286" Type="http://schemas.openxmlformats.org/officeDocument/2006/relationships/image" Target="media/image637.wmf"/><Relationship Id="rId1493" Type="http://schemas.openxmlformats.org/officeDocument/2006/relationships/oleObject" Target="embeddings/oleObject737.bin"/><Relationship Id="rId2337" Type="http://schemas.openxmlformats.org/officeDocument/2006/relationships/oleObject" Target="embeddings/oleObject1156.bin"/><Relationship Id="rId2544" Type="http://schemas.openxmlformats.org/officeDocument/2006/relationships/image" Target="media/image1267.wmf"/><Relationship Id="rId2891" Type="http://schemas.openxmlformats.org/officeDocument/2006/relationships/oleObject" Target="embeddings/oleObject1436.bin"/><Relationship Id="rId309" Type="http://schemas.openxmlformats.org/officeDocument/2006/relationships/image" Target="media/image150.wmf"/><Relationship Id="rId516" Type="http://schemas.openxmlformats.org/officeDocument/2006/relationships/oleObject" Target="embeddings/oleObject249.bin"/><Relationship Id="rId1146" Type="http://schemas.openxmlformats.org/officeDocument/2006/relationships/image" Target="media/image567.wmf"/><Relationship Id="rId2751" Type="http://schemas.openxmlformats.org/officeDocument/2006/relationships/oleObject" Target="embeddings/oleObject1366.bin"/><Relationship Id="rId723" Type="http://schemas.openxmlformats.org/officeDocument/2006/relationships/oleObject" Target="embeddings/oleObject353.bin"/><Relationship Id="rId930" Type="http://schemas.openxmlformats.org/officeDocument/2006/relationships/image" Target="media/image459.wmf"/><Relationship Id="rId1006" Type="http://schemas.openxmlformats.org/officeDocument/2006/relationships/image" Target="media/image497.wmf"/><Relationship Id="rId1353" Type="http://schemas.openxmlformats.org/officeDocument/2006/relationships/oleObject" Target="embeddings/oleObject667.bin"/><Relationship Id="rId1560" Type="http://schemas.openxmlformats.org/officeDocument/2006/relationships/image" Target="media/image775.wmf"/><Relationship Id="rId2404" Type="http://schemas.openxmlformats.org/officeDocument/2006/relationships/image" Target="media/image1200.wmf"/><Relationship Id="rId2611" Type="http://schemas.openxmlformats.org/officeDocument/2006/relationships/oleObject" Target="embeddings/oleObject1296.bin"/><Relationship Id="rId1213" Type="http://schemas.openxmlformats.org/officeDocument/2006/relationships/oleObject" Target="embeddings/oleObject598.bin"/><Relationship Id="rId1420" Type="http://schemas.openxmlformats.org/officeDocument/2006/relationships/image" Target="media/image705.wmf"/><Relationship Id="rId3178" Type="http://schemas.openxmlformats.org/officeDocument/2006/relationships/image" Target="media/image1584.wmf"/><Relationship Id="rId3385" Type="http://schemas.openxmlformats.org/officeDocument/2006/relationships/image" Target="media/image1688.wmf"/><Relationship Id="rId3592" Type="http://schemas.openxmlformats.org/officeDocument/2006/relationships/oleObject" Target="embeddings/oleObject1786.bin"/><Relationship Id="rId2194" Type="http://schemas.openxmlformats.org/officeDocument/2006/relationships/image" Target="media/image1092.wmf"/><Relationship Id="rId3038" Type="http://schemas.openxmlformats.org/officeDocument/2006/relationships/image" Target="media/image1514.wmf"/><Relationship Id="rId3245" Type="http://schemas.openxmlformats.org/officeDocument/2006/relationships/image" Target="media/image1618.wmf"/><Relationship Id="rId3452" Type="http://schemas.openxmlformats.org/officeDocument/2006/relationships/oleObject" Target="embeddings/oleObject1716.bin"/><Relationship Id="rId166" Type="http://schemas.openxmlformats.org/officeDocument/2006/relationships/oleObject" Target="embeddings/oleObject75.bin"/><Relationship Id="rId373" Type="http://schemas.openxmlformats.org/officeDocument/2006/relationships/image" Target="media/image181.wmf"/><Relationship Id="rId580" Type="http://schemas.openxmlformats.org/officeDocument/2006/relationships/oleObject" Target="embeddings/oleObject281.bin"/><Relationship Id="rId2054" Type="http://schemas.openxmlformats.org/officeDocument/2006/relationships/image" Target="media/image1022.wmf"/><Relationship Id="rId2261" Type="http://schemas.openxmlformats.org/officeDocument/2006/relationships/oleObject" Target="embeddings/oleObject1118.bin"/><Relationship Id="rId3105" Type="http://schemas.openxmlformats.org/officeDocument/2006/relationships/oleObject" Target="embeddings/oleObject1543.bin"/><Relationship Id="rId3312" Type="http://schemas.openxmlformats.org/officeDocument/2006/relationships/oleObject" Target="embeddings/oleObject1646.bin"/><Relationship Id="rId233" Type="http://schemas.openxmlformats.org/officeDocument/2006/relationships/image" Target="media/image112.wmf"/><Relationship Id="rId440" Type="http://schemas.openxmlformats.org/officeDocument/2006/relationships/oleObject" Target="embeddings/oleObject211.bin"/><Relationship Id="rId1070" Type="http://schemas.openxmlformats.org/officeDocument/2006/relationships/image" Target="media/image529.wmf"/><Relationship Id="rId2121" Type="http://schemas.openxmlformats.org/officeDocument/2006/relationships/oleObject" Target="embeddings/oleObject1051.bin"/><Relationship Id="rId300" Type="http://schemas.openxmlformats.org/officeDocument/2006/relationships/oleObject" Target="embeddings/oleObject142.bin"/><Relationship Id="rId1887" Type="http://schemas.openxmlformats.org/officeDocument/2006/relationships/oleObject" Target="embeddings/oleObject934.bin"/><Relationship Id="rId2938" Type="http://schemas.openxmlformats.org/officeDocument/2006/relationships/image" Target="media/image1464.wmf"/><Relationship Id="rId1747" Type="http://schemas.openxmlformats.org/officeDocument/2006/relationships/oleObject" Target="embeddings/oleObject864.bin"/><Relationship Id="rId1954" Type="http://schemas.openxmlformats.org/officeDocument/2006/relationships/image" Target="media/image972.wmf"/><Relationship Id="rId39" Type="http://schemas.openxmlformats.org/officeDocument/2006/relationships/oleObject" Target="embeddings/oleObject12.bin"/><Relationship Id="rId1607" Type="http://schemas.openxmlformats.org/officeDocument/2006/relationships/oleObject" Target="embeddings/oleObject794.bin"/><Relationship Id="rId1814" Type="http://schemas.openxmlformats.org/officeDocument/2006/relationships/image" Target="media/image902.wmf"/><Relationship Id="rId2588" Type="http://schemas.openxmlformats.org/officeDocument/2006/relationships/image" Target="media/image1289.wmf"/><Relationship Id="rId1397" Type="http://schemas.openxmlformats.org/officeDocument/2006/relationships/oleObject" Target="embeddings/oleObject689.bin"/><Relationship Id="rId2795" Type="http://schemas.openxmlformats.org/officeDocument/2006/relationships/oleObject" Target="embeddings/oleObject1388.bin"/><Relationship Id="rId3639" Type="http://schemas.openxmlformats.org/officeDocument/2006/relationships/image" Target="media/image1815.wmf"/><Relationship Id="rId767" Type="http://schemas.openxmlformats.org/officeDocument/2006/relationships/oleObject" Target="embeddings/oleObject375.bin"/><Relationship Id="rId974" Type="http://schemas.openxmlformats.org/officeDocument/2006/relationships/image" Target="media/image481.wmf"/><Relationship Id="rId2448" Type="http://schemas.openxmlformats.org/officeDocument/2006/relationships/image" Target="media/image1219.wmf"/><Relationship Id="rId2655" Type="http://schemas.openxmlformats.org/officeDocument/2006/relationships/oleObject" Target="embeddings/oleObject1318.bin"/><Relationship Id="rId2862" Type="http://schemas.openxmlformats.org/officeDocument/2006/relationships/image" Target="media/image1426.wmf"/><Relationship Id="rId627" Type="http://schemas.openxmlformats.org/officeDocument/2006/relationships/image" Target="media/image308.wmf"/><Relationship Id="rId834" Type="http://schemas.openxmlformats.org/officeDocument/2006/relationships/image" Target="media/image411.wmf"/><Relationship Id="rId1257" Type="http://schemas.openxmlformats.org/officeDocument/2006/relationships/oleObject" Target="embeddings/oleObject620.bin"/><Relationship Id="rId1464" Type="http://schemas.openxmlformats.org/officeDocument/2006/relationships/image" Target="media/image727.wmf"/><Relationship Id="rId1671" Type="http://schemas.openxmlformats.org/officeDocument/2006/relationships/oleObject" Target="embeddings/oleObject826.bin"/><Relationship Id="rId2308" Type="http://schemas.openxmlformats.org/officeDocument/2006/relationships/image" Target="media/image1152.wmf"/><Relationship Id="rId2515" Type="http://schemas.openxmlformats.org/officeDocument/2006/relationships/oleObject" Target="embeddings/oleObject1248.bin"/><Relationship Id="rId2722" Type="http://schemas.openxmlformats.org/officeDocument/2006/relationships/image" Target="media/image1356.emf"/><Relationship Id="rId901" Type="http://schemas.openxmlformats.org/officeDocument/2006/relationships/oleObject" Target="embeddings/oleObject442.bin"/><Relationship Id="rId1117" Type="http://schemas.openxmlformats.org/officeDocument/2006/relationships/oleObject" Target="embeddings/oleObject550.bin"/><Relationship Id="rId1324" Type="http://schemas.openxmlformats.org/officeDocument/2006/relationships/image" Target="media/image657.wmf"/><Relationship Id="rId1531" Type="http://schemas.openxmlformats.org/officeDocument/2006/relationships/oleObject" Target="embeddings/oleObject756.bin"/><Relationship Id="rId30" Type="http://schemas.openxmlformats.org/officeDocument/2006/relationships/image" Target="media/image10.wmf"/><Relationship Id="rId3289" Type="http://schemas.openxmlformats.org/officeDocument/2006/relationships/image" Target="media/image1640.wmf"/><Relationship Id="rId3496" Type="http://schemas.openxmlformats.org/officeDocument/2006/relationships/oleObject" Target="embeddings/oleObject1738.bin"/><Relationship Id="rId2098" Type="http://schemas.openxmlformats.org/officeDocument/2006/relationships/image" Target="media/image1044.wmf"/><Relationship Id="rId3149" Type="http://schemas.openxmlformats.org/officeDocument/2006/relationships/oleObject" Target="embeddings/oleObject1565.bin"/><Relationship Id="rId3356" Type="http://schemas.openxmlformats.org/officeDocument/2006/relationships/oleObject" Target="embeddings/oleObject1668.bin"/><Relationship Id="rId3563" Type="http://schemas.openxmlformats.org/officeDocument/2006/relationships/image" Target="media/image1777.wmf"/><Relationship Id="rId277" Type="http://schemas.openxmlformats.org/officeDocument/2006/relationships/image" Target="media/image134.wmf"/><Relationship Id="rId484" Type="http://schemas.openxmlformats.org/officeDocument/2006/relationships/oleObject" Target="embeddings/oleObject233.bin"/><Relationship Id="rId2165" Type="http://schemas.openxmlformats.org/officeDocument/2006/relationships/oleObject" Target="embeddings/oleObject1073.bin"/><Relationship Id="rId3009" Type="http://schemas.openxmlformats.org/officeDocument/2006/relationships/oleObject" Target="embeddings/oleObject1495.bin"/><Relationship Id="rId3216" Type="http://schemas.openxmlformats.org/officeDocument/2006/relationships/oleObject" Target="embeddings/oleObject1598.bin"/><Relationship Id="rId137" Type="http://schemas.openxmlformats.org/officeDocument/2006/relationships/oleObject" Target="embeddings/oleObject61.bin"/><Relationship Id="rId344" Type="http://schemas.openxmlformats.org/officeDocument/2006/relationships/oleObject" Target="embeddings/oleObject164.bin"/><Relationship Id="rId691" Type="http://schemas.openxmlformats.org/officeDocument/2006/relationships/image" Target="media/image340.wmf"/><Relationship Id="rId2025" Type="http://schemas.openxmlformats.org/officeDocument/2006/relationships/oleObject" Target="embeddings/oleObject1003.bin"/><Relationship Id="rId2372" Type="http://schemas.openxmlformats.org/officeDocument/2006/relationships/image" Target="media/image1184.wmf"/><Relationship Id="rId3423" Type="http://schemas.openxmlformats.org/officeDocument/2006/relationships/image" Target="media/image1707.wmf"/><Relationship Id="rId3630" Type="http://schemas.openxmlformats.org/officeDocument/2006/relationships/oleObject" Target="embeddings/oleObject1805.bin"/><Relationship Id="rId551" Type="http://schemas.openxmlformats.org/officeDocument/2006/relationships/image" Target="media/image270.wmf"/><Relationship Id="rId1181" Type="http://schemas.openxmlformats.org/officeDocument/2006/relationships/oleObject" Target="embeddings/oleObject582.bin"/><Relationship Id="rId2232" Type="http://schemas.openxmlformats.org/officeDocument/2006/relationships/oleObject" Target="embeddings/oleObject1104.bin"/><Relationship Id="rId204" Type="http://schemas.openxmlformats.org/officeDocument/2006/relationships/oleObject" Target="embeddings/oleObject94.bin"/><Relationship Id="rId411" Type="http://schemas.openxmlformats.org/officeDocument/2006/relationships/image" Target="media/image200.wmf"/><Relationship Id="rId1041" Type="http://schemas.openxmlformats.org/officeDocument/2006/relationships/oleObject" Target="embeddings/oleObject512.bin"/><Relationship Id="rId1998" Type="http://schemas.openxmlformats.org/officeDocument/2006/relationships/image" Target="media/image994.wmf"/><Relationship Id="rId1858" Type="http://schemas.openxmlformats.org/officeDocument/2006/relationships/image" Target="media/image924.wmf"/><Relationship Id="rId2909" Type="http://schemas.openxmlformats.org/officeDocument/2006/relationships/oleObject" Target="embeddings/oleObject1445.bin"/><Relationship Id="rId3073" Type="http://schemas.openxmlformats.org/officeDocument/2006/relationships/oleObject" Target="embeddings/oleObject1527.bin"/><Relationship Id="rId3280" Type="http://schemas.openxmlformats.org/officeDocument/2006/relationships/oleObject" Target="embeddings/oleObject1630.bin"/><Relationship Id="rId1718" Type="http://schemas.openxmlformats.org/officeDocument/2006/relationships/image" Target="media/image854.wmf"/><Relationship Id="rId1925" Type="http://schemas.openxmlformats.org/officeDocument/2006/relationships/oleObject" Target="embeddings/oleObject953.bin"/><Relationship Id="rId3140" Type="http://schemas.openxmlformats.org/officeDocument/2006/relationships/image" Target="media/image1565.wmf"/><Relationship Id="rId2699" Type="http://schemas.openxmlformats.org/officeDocument/2006/relationships/oleObject" Target="embeddings/oleObject1340.bin"/><Relationship Id="rId3000" Type="http://schemas.openxmlformats.org/officeDocument/2006/relationships/image" Target="media/image1495.wmf"/><Relationship Id="rId878" Type="http://schemas.openxmlformats.org/officeDocument/2006/relationships/image" Target="media/image433.wmf"/><Relationship Id="rId2559" Type="http://schemas.openxmlformats.org/officeDocument/2006/relationships/oleObject" Target="embeddings/oleObject1270.bin"/><Relationship Id="rId2766" Type="http://schemas.openxmlformats.org/officeDocument/2006/relationships/image" Target="media/image1378.emf"/><Relationship Id="rId2973" Type="http://schemas.openxmlformats.org/officeDocument/2006/relationships/oleObject" Target="embeddings/oleObject1477.bin"/><Relationship Id="rId738" Type="http://schemas.openxmlformats.org/officeDocument/2006/relationships/image" Target="media/image363.wmf"/><Relationship Id="rId945" Type="http://schemas.openxmlformats.org/officeDocument/2006/relationships/oleObject" Target="embeddings/oleObject464.bin"/><Relationship Id="rId1368" Type="http://schemas.openxmlformats.org/officeDocument/2006/relationships/image" Target="media/image679.wmf"/><Relationship Id="rId1575" Type="http://schemas.openxmlformats.org/officeDocument/2006/relationships/oleObject" Target="embeddings/oleObject778.bin"/><Relationship Id="rId1782" Type="http://schemas.openxmlformats.org/officeDocument/2006/relationships/image" Target="media/image886.wmf"/><Relationship Id="rId2419" Type="http://schemas.openxmlformats.org/officeDocument/2006/relationships/oleObject" Target="embeddings/oleObject1199.bin"/><Relationship Id="rId2626" Type="http://schemas.openxmlformats.org/officeDocument/2006/relationships/image" Target="media/image1308.wmf"/><Relationship Id="rId2833" Type="http://schemas.openxmlformats.org/officeDocument/2006/relationships/oleObject" Target="embeddings/oleObject1407.bin"/><Relationship Id="rId74" Type="http://schemas.openxmlformats.org/officeDocument/2006/relationships/image" Target="media/image32.wmf"/><Relationship Id="rId805" Type="http://schemas.openxmlformats.org/officeDocument/2006/relationships/oleObject" Target="embeddings/oleObject394.bin"/><Relationship Id="rId1228" Type="http://schemas.openxmlformats.org/officeDocument/2006/relationships/image" Target="media/image608.wmf"/><Relationship Id="rId1435" Type="http://schemas.openxmlformats.org/officeDocument/2006/relationships/oleObject" Target="embeddings/oleObject708.bin"/><Relationship Id="rId1642" Type="http://schemas.openxmlformats.org/officeDocument/2006/relationships/image" Target="media/image816.wmf"/><Relationship Id="rId2900" Type="http://schemas.openxmlformats.org/officeDocument/2006/relationships/image" Target="media/image1445.wmf"/><Relationship Id="rId1502" Type="http://schemas.openxmlformats.org/officeDocument/2006/relationships/image" Target="media/image746.wmf"/><Relationship Id="rId388" Type="http://schemas.openxmlformats.org/officeDocument/2006/relationships/oleObject" Target="embeddings/oleObject185.bin"/><Relationship Id="rId2069" Type="http://schemas.openxmlformats.org/officeDocument/2006/relationships/oleObject" Target="embeddings/oleObject1025.bin"/><Relationship Id="rId3467" Type="http://schemas.openxmlformats.org/officeDocument/2006/relationships/image" Target="media/image1729.wmf"/><Relationship Id="rId595" Type="http://schemas.openxmlformats.org/officeDocument/2006/relationships/image" Target="media/image292.wmf"/><Relationship Id="rId2276" Type="http://schemas.openxmlformats.org/officeDocument/2006/relationships/image" Target="media/image1136.wmf"/><Relationship Id="rId2483" Type="http://schemas.openxmlformats.org/officeDocument/2006/relationships/oleObject" Target="embeddings/oleObject1232.bin"/><Relationship Id="rId2690" Type="http://schemas.openxmlformats.org/officeDocument/2006/relationships/image" Target="media/image1340.wmf"/><Relationship Id="rId3327" Type="http://schemas.openxmlformats.org/officeDocument/2006/relationships/image" Target="media/image1659.wmf"/><Relationship Id="rId3534" Type="http://schemas.openxmlformats.org/officeDocument/2006/relationships/oleObject" Target="embeddings/oleObject1757.bin"/><Relationship Id="rId248" Type="http://schemas.openxmlformats.org/officeDocument/2006/relationships/oleObject" Target="embeddings/oleObject116.bin"/><Relationship Id="rId455" Type="http://schemas.openxmlformats.org/officeDocument/2006/relationships/image" Target="media/image222.wmf"/><Relationship Id="rId662" Type="http://schemas.openxmlformats.org/officeDocument/2006/relationships/oleObject" Target="embeddings/oleObject322.bin"/><Relationship Id="rId1085" Type="http://schemas.openxmlformats.org/officeDocument/2006/relationships/oleObject" Target="embeddings/oleObject534.bin"/><Relationship Id="rId1292" Type="http://schemas.openxmlformats.org/officeDocument/2006/relationships/image" Target="media/image640.wmf"/><Relationship Id="rId2136" Type="http://schemas.openxmlformats.org/officeDocument/2006/relationships/image" Target="media/image1063.wmf"/><Relationship Id="rId2343" Type="http://schemas.openxmlformats.org/officeDocument/2006/relationships/oleObject" Target="embeddings/oleObject1159.bin"/><Relationship Id="rId2550" Type="http://schemas.openxmlformats.org/officeDocument/2006/relationships/image" Target="media/image1270.wmf"/><Relationship Id="rId3601" Type="http://schemas.openxmlformats.org/officeDocument/2006/relationships/image" Target="media/image1796.wmf"/><Relationship Id="rId108" Type="http://schemas.openxmlformats.org/officeDocument/2006/relationships/image" Target="media/image49.wmf"/><Relationship Id="rId315" Type="http://schemas.openxmlformats.org/officeDocument/2006/relationships/image" Target="media/image153.wmf"/><Relationship Id="rId522" Type="http://schemas.openxmlformats.org/officeDocument/2006/relationships/oleObject" Target="embeddings/oleObject252.bin"/><Relationship Id="rId1152" Type="http://schemas.openxmlformats.org/officeDocument/2006/relationships/image" Target="media/image570.wmf"/><Relationship Id="rId2203" Type="http://schemas.openxmlformats.org/officeDocument/2006/relationships/oleObject" Target="embeddings/oleObject1092.bin"/><Relationship Id="rId2410" Type="http://schemas.openxmlformats.org/officeDocument/2006/relationships/image" Target="media/image1203.emf"/><Relationship Id="rId1012" Type="http://schemas.openxmlformats.org/officeDocument/2006/relationships/image" Target="media/image500.wmf"/><Relationship Id="rId1969" Type="http://schemas.openxmlformats.org/officeDocument/2006/relationships/oleObject" Target="embeddings/oleObject975.bin"/><Relationship Id="rId3184" Type="http://schemas.openxmlformats.org/officeDocument/2006/relationships/image" Target="media/image1587.wmf"/><Relationship Id="rId1829" Type="http://schemas.openxmlformats.org/officeDocument/2006/relationships/oleObject" Target="embeddings/oleObject905.bin"/><Relationship Id="rId3391" Type="http://schemas.openxmlformats.org/officeDocument/2006/relationships/image" Target="media/image1691.wmf"/><Relationship Id="rId3044" Type="http://schemas.openxmlformats.org/officeDocument/2006/relationships/image" Target="media/image1517.wmf"/><Relationship Id="rId3251" Type="http://schemas.openxmlformats.org/officeDocument/2006/relationships/image" Target="media/image1621.wmf"/><Relationship Id="rId172" Type="http://schemas.openxmlformats.org/officeDocument/2006/relationships/oleObject" Target="embeddings/oleObject78.bin"/><Relationship Id="rId2060" Type="http://schemas.openxmlformats.org/officeDocument/2006/relationships/image" Target="media/image1025.wmf"/><Relationship Id="rId3111" Type="http://schemas.openxmlformats.org/officeDocument/2006/relationships/oleObject" Target="embeddings/oleObject1546.bin"/><Relationship Id="rId989" Type="http://schemas.openxmlformats.org/officeDocument/2006/relationships/oleObject" Target="embeddings/oleObject486.bin"/><Relationship Id="rId2877" Type="http://schemas.openxmlformats.org/officeDocument/2006/relationships/oleObject" Target="embeddings/oleObject14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43DFA-34D8-4568-A0E0-F8C8CF71E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58877</Words>
  <Characters>335604</Characters>
  <Application>Microsoft Office Word</Application>
  <DocSecurity>0</DocSecurity>
  <Lines>2796</Lines>
  <Paragraphs>787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393694</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David Rawlins</cp:lastModifiedBy>
  <cp:revision>44</cp:revision>
  <dcterms:created xsi:type="dcterms:W3CDTF">2014-12-23T22:51:00Z</dcterms:created>
  <dcterms:modified xsi:type="dcterms:W3CDTF">2015-05-22T18:40:00Z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